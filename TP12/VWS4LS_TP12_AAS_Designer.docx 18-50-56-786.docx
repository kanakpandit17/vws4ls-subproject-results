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0CD80" w14:textId="172C4136" w:rsidR="00F922B8" w:rsidRPr="00CD024F" w:rsidRDefault="00F922B8" w:rsidP="0039480D">
      <w:pPr>
        <w:jc w:val="center"/>
        <w:rPr>
          <w:rFonts w:cs="Arial"/>
        </w:rPr>
      </w:pPr>
    </w:p>
    <w:p w14:paraId="121C6076" w14:textId="77777777" w:rsidR="00212516" w:rsidRPr="00CD024F" w:rsidRDefault="00212516" w:rsidP="0039480D">
      <w:pPr>
        <w:jc w:val="center"/>
        <w:rPr>
          <w:rFonts w:cs="Arial"/>
        </w:rPr>
      </w:pPr>
    </w:p>
    <w:p w14:paraId="1E27A3C2" w14:textId="77777777" w:rsidR="0065636D" w:rsidRPr="00CD024F" w:rsidRDefault="0065636D" w:rsidP="0065636D">
      <w:pPr>
        <w:rPr>
          <w:rFonts w:cs="Arial"/>
        </w:rPr>
      </w:pPr>
    </w:p>
    <w:p w14:paraId="71C203B1" w14:textId="3C93821E" w:rsidR="0065636D" w:rsidRPr="00CD024F" w:rsidRDefault="003E1D66" w:rsidP="003E1D66">
      <w:pPr>
        <w:pStyle w:val="IntensivesZitat"/>
        <w:pBdr>
          <w:top w:val="single" w:sz="4" w:space="10" w:color="DC690A"/>
          <w:bottom w:val="single" w:sz="4" w:space="10" w:color="DC690A"/>
        </w:pBdr>
        <w:ind w:left="0" w:right="0"/>
        <w:rPr>
          <w:rFonts w:cs="Arial"/>
          <w:b/>
          <w:i w:val="0"/>
          <w:sz w:val="40"/>
          <w:szCs w:val="40"/>
          <w:lang w:val="de-DE"/>
        </w:rPr>
      </w:pPr>
      <w:r w:rsidRPr="00CD024F">
        <w:rPr>
          <w:rFonts w:cs="Arial"/>
          <w:b/>
          <w:i w:val="0"/>
          <w:sz w:val="40"/>
          <w:szCs w:val="40"/>
          <w:lang w:val="de-DE"/>
        </w:rPr>
        <w:t>AAS - Designer Manual</w:t>
      </w:r>
    </w:p>
    <w:p w14:paraId="21B1869D" w14:textId="2E635C70" w:rsidR="0065636D" w:rsidRPr="00CD024F" w:rsidRDefault="0065636D" w:rsidP="00903C2C">
      <w:pPr>
        <w:jc w:val="center"/>
        <w:rPr>
          <w:rFonts w:cs="Arial"/>
          <w:b/>
          <w:i/>
          <w:sz w:val="32"/>
          <w:szCs w:val="32"/>
          <w:lang w:val="de-DE"/>
        </w:rPr>
      </w:pPr>
      <w:r w:rsidRPr="00CD024F">
        <w:rPr>
          <w:rFonts w:cs="Arial"/>
          <w:b/>
          <w:i/>
          <w:sz w:val="32"/>
          <w:szCs w:val="32"/>
          <w:lang w:val="de-DE"/>
        </w:rPr>
        <w:t xml:space="preserve">TP </w:t>
      </w:r>
      <w:r w:rsidR="00D52360" w:rsidRPr="00CD024F">
        <w:rPr>
          <w:rFonts w:cs="Arial"/>
          <w:b/>
          <w:i/>
          <w:sz w:val="32"/>
          <w:szCs w:val="32"/>
          <w:lang w:val="de-DE"/>
        </w:rPr>
        <w:t>1</w:t>
      </w:r>
      <w:r w:rsidR="00903C2C" w:rsidRPr="00CD024F">
        <w:rPr>
          <w:rFonts w:cs="Arial"/>
          <w:b/>
          <w:i/>
          <w:sz w:val="32"/>
          <w:szCs w:val="32"/>
          <w:lang w:val="de-DE"/>
        </w:rPr>
        <w:t>2</w:t>
      </w:r>
      <w:r w:rsidRPr="00CD024F">
        <w:rPr>
          <w:rFonts w:cs="Arial"/>
          <w:b/>
          <w:i/>
          <w:sz w:val="32"/>
          <w:szCs w:val="32"/>
          <w:lang w:val="de-DE"/>
        </w:rPr>
        <w:t xml:space="preserve"> – „</w:t>
      </w:r>
      <w:r w:rsidR="00903C2C" w:rsidRPr="00CD024F">
        <w:rPr>
          <w:rFonts w:cs="Arial"/>
          <w:b/>
          <w:i/>
          <w:sz w:val="32"/>
          <w:szCs w:val="32"/>
          <w:lang w:val="de-DE"/>
        </w:rPr>
        <w:t>Produktkatalog</w:t>
      </w:r>
      <w:r w:rsidRPr="00CD024F">
        <w:rPr>
          <w:rFonts w:cs="Arial"/>
          <w:b/>
          <w:i/>
          <w:sz w:val="32"/>
          <w:szCs w:val="32"/>
          <w:lang w:val="de-DE"/>
        </w:rPr>
        <w:t>“</w:t>
      </w:r>
    </w:p>
    <w:p w14:paraId="3285FE9E" w14:textId="77777777" w:rsidR="0065636D" w:rsidRPr="00CD024F" w:rsidRDefault="0065636D" w:rsidP="0065636D">
      <w:pPr>
        <w:rPr>
          <w:rFonts w:cs="Arial"/>
          <w:lang w:val="de-DE"/>
        </w:rPr>
      </w:pPr>
      <w:r w:rsidRPr="00CD024F">
        <w:rPr>
          <w:rFonts w:cs="Arial"/>
          <w:noProof/>
          <w:lang w:val="de-DE" w:eastAsia="zh-CN"/>
        </w:rPr>
        <w:drawing>
          <wp:anchor distT="0" distB="0" distL="114300" distR="114300" simplePos="0" relativeHeight="251658240" behindDoc="1" locked="0" layoutInCell="1" allowOverlap="1" wp14:anchorId="7D6C0492" wp14:editId="0EA4973C">
            <wp:simplePos x="0" y="0"/>
            <wp:positionH relativeFrom="margin">
              <wp:align>center</wp:align>
            </wp:positionH>
            <wp:positionV relativeFrom="paragraph">
              <wp:posOffset>214512</wp:posOffset>
            </wp:positionV>
            <wp:extent cx="1290320" cy="1295400"/>
            <wp:effectExtent l="0" t="0" r="5080" b="0"/>
            <wp:wrapNone/>
            <wp:docPr id="49061635" name="Picture 49061635" descr="Ein Bild, das Design, Schrift, Grafike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635" name="Picture 49061635" descr="Ein Bild, das Design, Schrift, Grafiken, Logo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90320" cy="1295400"/>
                    </a:xfrm>
                    <a:prstGeom prst="rect">
                      <a:avLst/>
                    </a:prstGeom>
                  </pic:spPr>
                </pic:pic>
              </a:graphicData>
            </a:graphic>
            <wp14:sizeRelH relativeFrom="page">
              <wp14:pctWidth>0</wp14:pctWidth>
            </wp14:sizeRelH>
            <wp14:sizeRelV relativeFrom="page">
              <wp14:pctHeight>0</wp14:pctHeight>
            </wp14:sizeRelV>
          </wp:anchor>
        </w:drawing>
      </w:r>
    </w:p>
    <w:p w14:paraId="5985B51C" w14:textId="77777777" w:rsidR="0065636D" w:rsidRPr="00CD024F" w:rsidRDefault="0065636D" w:rsidP="0065636D">
      <w:pPr>
        <w:rPr>
          <w:rFonts w:cs="Arial"/>
          <w:lang w:val="de-DE"/>
        </w:rPr>
      </w:pPr>
    </w:p>
    <w:p w14:paraId="7981D879" w14:textId="77777777" w:rsidR="0065636D" w:rsidRPr="00CD024F" w:rsidRDefault="0065636D" w:rsidP="0065636D">
      <w:pPr>
        <w:rPr>
          <w:rFonts w:cs="Arial"/>
          <w:lang w:val="de-DE"/>
        </w:rPr>
      </w:pPr>
    </w:p>
    <w:p w14:paraId="055A89FB" w14:textId="77777777" w:rsidR="0065636D" w:rsidRPr="00CD024F" w:rsidRDefault="0065636D" w:rsidP="0065636D">
      <w:pPr>
        <w:rPr>
          <w:rFonts w:cs="Arial"/>
          <w:b/>
          <w:color w:val="ED7D31" w:themeColor="accent2"/>
          <w:lang w:val="de-DE"/>
        </w:rPr>
        <w:sectPr w:rsidR="0065636D" w:rsidRPr="00CD024F" w:rsidSect="001128EC">
          <w:headerReference w:type="default" r:id="rId12"/>
          <w:footerReference w:type="even" r:id="rId13"/>
          <w:footerReference w:type="default" r:id="rId14"/>
          <w:headerReference w:type="first" r:id="rId15"/>
          <w:footerReference w:type="first" r:id="rId16"/>
          <w:type w:val="continuous"/>
          <w:pgSz w:w="11906" w:h="16838" w:code="9"/>
          <w:pgMar w:top="1418" w:right="1418" w:bottom="1134" w:left="1418" w:header="709" w:footer="567" w:gutter="0"/>
          <w:cols w:space="708"/>
          <w:docGrid w:linePitch="360"/>
        </w:sectPr>
      </w:pPr>
      <w:r w:rsidRPr="00CD024F">
        <w:rPr>
          <w:rFonts w:cs="Arial"/>
          <w:b/>
          <w:noProof/>
          <w:color w:val="ED7D31" w:themeColor="accent2"/>
          <w:lang w:val="de-DE" w:eastAsia="zh-CN"/>
        </w:rPr>
        <w:drawing>
          <wp:anchor distT="0" distB="0" distL="114300" distR="114300" simplePos="0" relativeHeight="251658241" behindDoc="0" locked="0" layoutInCell="1" allowOverlap="1" wp14:anchorId="5B1004A4" wp14:editId="409F8339">
            <wp:simplePos x="0" y="0"/>
            <wp:positionH relativeFrom="margin">
              <wp:align>center</wp:align>
            </wp:positionH>
            <wp:positionV relativeFrom="paragraph">
              <wp:posOffset>1172926</wp:posOffset>
            </wp:positionV>
            <wp:extent cx="5847715" cy="2926080"/>
            <wp:effectExtent l="0" t="0" r="635" b="7620"/>
            <wp:wrapTopAndBottom/>
            <wp:docPr id="612111782" name="Grafik 5" descr="Ein Bild, das draußen, Gebäude, Spur, Zug enthält.&#10;&#10;Automatisch generierte Beschreibung">
              <a:extLst xmlns:a="http://schemas.openxmlformats.org/drawingml/2006/main">
                <a:ext uri="{FF2B5EF4-FFF2-40B4-BE49-F238E27FC236}">
                  <a16:creationId xmlns:a16="http://schemas.microsoft.com/office/drawing/2014/main" id="{F4930228-B2E5-4A22-9DFA-3F877E66E4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draußen, Gebäude, Spur, Zug enthält.&#10;&#10;Automatisch generierte Beschreibung">
                      <a:extLst>
                        <a:ext uri="{FF2B5EF4-FFF2-40B4-BE49-F238E27FC236}">
                          <a16:creationId xmlns:a16="http://schemas.microsoft.com/office/drawing/2014/main" id="{F4930228-B2E5-4A22-9DFA-3F877E66E462}"/>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7300" t="25653" r="9114"/>
                    <a:stretch/>
                  </pic:blipFill>
                  <pic:spPr bwMode="auto">
                    <a:xfrm>
                      <a:off x="0" y="0"/>
                      <a:ext cx="5849015" cy="2926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024F">
        <w:rPr>
          <w:rFonts w:cs="Arial"/>
          <w:b/>
          <w:color w:val="ED7D31" w:themeColor="accent2"/>
          <w:lang w:val="de-DE"/>
        </w:rPr>
        <w:br w:type="page"/>
      </w:r>
    </w:p>
    <w:bookmarkStart w:id="0" w:name="_Toc201556441" w:displacedByCustomXml="next"/>
    <w:bookmarkStart w:id="1" w:name="_Toc193098537" w:displacedByCustomXml="next"/>
    <w:bookmarkStart w:id="2" w:name="_Toc191530644" w:displacedByCustomXml="next"/>
    <w:bookmarkStart w:id="3" w:name="_Toc191530755" w:displacedByCustomXml="next"/>
    <w:bookmarkStart w:id="4" w:name="_Toc200608891" w:displacedByCustomXml="next"/>
    <w:bookmarkStart w:id="5" w:name="_Toc172726606" w:displacedByCustomXml="next"/>
    <w:bookmarkStart w:id="6" w:name="_Toc130858691" w:displacedByCustomXml="next"/>
    <w:sdt>
      <w:sdtPr>
        <w:rPr>
          <w:rFonts w:ascii="Arial" w:eastAsiaTheme="minorEastAsia" w:hAnsi="Arial" w:cs="Arial"/>
          <w:color w:val="auto"/>
          <w:sz w:val="20"/>
          <w:szCs w:val="20"/>
          <w:lang w:eastAsia="en-US"/>
        </w:rPr>
        <w:id w:val="-165170972"/>
        <w:docPartObj>
          <w:docPartGallery w:val="Table of Contents"/>
          <w:docPartUnique/>
        </w:docPartObj>
      </w:sdtPr>
      <w:sdtEndPr>
        <w:rPr>
          <w:b/>
          <w:szCs w:val="24"/>
        </w:rPr>
      </w:sdtEndPr>
      <w:sdtContent>
        <w:p w14:paraId="522F8836" w14:textId="77777777" w:rsidR="003446CD" w:rsidRDefault="006F5805" w:rsidP="006D218A">
          <w:pPr>
            <w:pStyle w:val="Inhaltsverzeichnisberschrift"/>
            <w:numPr>
              <w:ilvl w:val="0"/>
              <w:numId w:val="0"/>
            </w:numPr>
            <w:spacing w:before="60"/>
            <w:ind w:left="284" w:hanging="284"/>
            <w:rPr>
              <w:noProof/>
            </w:rPr>
          </w:pPr>
          <w:r w:rsidRPr="00CD024F">
            <w:rPr>
              <w:rFonts w:ascii="Arial" w:hAnsi="Arial" w:cs="Arial"/>
            </w:rPr>
            <w:t>Table of Contents</w:t>
          </w:r>
          <w:bookmarkEnd w:id="0"/>
          <w:r w:rsidRPr="00CD024F">
            <w:rPr>
              <w:rFonts w:ascii="Arial" w:hAnsi="Arial" w:cs="Arial"/>
            </w:rPr>
            <w:fldChar w:fldCharType="begin"/>
          </w:r>
          <w:r w:rsidRPr="00CD024F">
            <w:rPr>
              <w:rFonts w:ascii="Arial" w:hAnsi="Arial" w:cs="Arial"/>
            </w:rPr>
            <w:instrText xml:space="preserve"> TOC \o "1-3" \h \z \u </w:instrText>
          </w:r>
          <w:r w:rsidRPr="00CD024F">
            <w:rPr>
              <w:rFonts w:ascii="Arial" w:hAnsi="Arial" w:cs="Arial"/>
            </w:rPr>
            <w:fldChar w:fldCharType="separate"/>
          </w:r>
        </w:p>
        <w:p w14:paraId="04896214" w14:textId="2281374B" w:rsidR="003446CD" w:rsidRDefault="003446CD">
          <w:pPr>
            <w:pStyle w:val="Verzeichnis1"/>
            <w:tabs>
              <w:tab w:val="right" w:leader="dot" w:pos="9062"/>
            </w:tabs>
            <w:rPr>
              <w:rFonts w:eastAsiaTheme="minorEastAsia" w:cstheme="minorBidi"/>
              <w:b w:val="0"/>
              <w:bCs w:val="0"/>
              <w:i w:val="0"/>
              <w:iCs w:val="0"/>
              <w:noProof/>
              <w:sz w:val="22"/>
              <w:szCs w:val="22"/>
              <w:lang w:val="de-DE" w:eastAsia="zh-CN"/>
            </w:rPr>
          </w:pPr>
          <w:hyperlink w:anchor="_Toc201556441" w:history="1">
            <w:r w:rsidRPr="000A7C63">
              <w:rPr>
                <w:rStyle w:val="Hyperlink"/>
                <w:rFonts w:ascii="Arial" w:eastAsiaTheme="majorEastAsia" w:hAnsi="Arial" w:cs="Arial"/>
                <w:noProof/>
              </w:rPr>
              <w:t>Table of Contents</w:t>
            </w:r>
            <w:r>
              <w:rPr>
                <w:noProof/>
                <w:webHidden/>
              </w:rPr>
              <w:tab/>
            </w:r>
            <w:r>
              <w:rPr>
                <w:noProof/>
                <w:webHidden/>
              </w:rPr>
              <w:fldChar w:fldCharType="begin"/>
            </w:r>
            <w:r>
              <w:rPr>
                <w:noProof/>
                <w:webHidden/>
              </w:rPr>
              <w:instrText xml:space="preserve"> PAGEREF _Toc201556441 \h </w:instrText>
            </w:r>
            <w:r>
              <w:rPr>
                <w:noProof/>
                <w:webHidden/>
              </w:rPr>
            </w:r>
            <w:r>
              <w:rPr>
                <w:noProof/>
                <w:webHidden/>
              </w:rPr>
              <w:fldChar w:fldCharType="separate"/>
            </w:r>
            <w:r>
              <w:rPr>
                <w:noProof/>
                <w:webHidden/>
              </w:rPr>
              <w:t>2</w:t>
            </w:r>
            <w:r>
              <w:rPr>
                <w:noProof/>
                <w:webHidden/>
              </w:rPr>
              <w:fldChar w:fldCharType="end"/>
            </w:r>
          </w:hyperlink>
        </w:p>
        <w:p w14:paraId="2584404E" w14:textId="61933957"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42" w:history="1">
            <w:r w:rsidRPr="000A7C63">
              <w:rPr>
                <w:rStyle w:val="Hyperlink"/>
                <w:rFonts w:eastAsiaTheme="majorEastAsia"/>
                <w:noProof/>
              </w:rPr>
              <w:t>1</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Getting Started with AAS Designer</w:t>
            </w:r>
            <w:r>
              <w:rPr>
                <w:noProof/>
                <w:webHidden/>
              </w:rPr>
              <w:tab/>
            </w:r>
            <w:r>
              <w:rPr>
                <w:noProof/>
                <w:webHidden/>
              </w:rPr>
              <w:fldChar w:fldCharType="begin"/>
            </w:r>
            <w:r>
              <w:rPr>
                <w:noProof/>
                <w:webHidden/>
              </w:rPr>
              <w:instrText xml:space="preserve"> PAGEREF _Toc201556442 \h </w:instrText>
            </w:r>
            <w:r>
              <w:rPr>
                <w:noProof/>
                <w:webHidden/>
              </w:rPr>
            </w:r>
            <w:r>
              <w:rPr>
                <w:noProof/>
                <w:webHidden/>
              </w:rPr>
              <w:fldChar w:fldCharType="separate"/>
            </w:r>
            <w:r>
              <w:rPr>
                <w:noProof/>
                <w:webHidden/>
              </w:rPr>
              <w:t>4</w:t>
            </w:r>
            <w:r>
              <w:rPr>
                <w:noProof/>
                <w:webHidden/>
              </w:rPr>
              <w:fldChar w:fldCharType="end"/>
            </w:r>
          </w:hyperlink>
        </w:p>
        <w:p w14:paraId="5DA3BC29" w14:textId="5B977962"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43" w:history="1">
            <w:r w:rsidRPr="000A7C63">
              <w:rPr>
                <w:rStyle w:val="Hyperlink"/>
                <w:rFonts w:eastAsiaTheme="majorEastAsia" w:cs="Arial"/>
                <w:noProof/>
              </w:rPr>
              <w:t>1.1</w:t>
            </w:r>
            <w:r>
              <w:rPr>
                <w:rFonts w:eastAsiaTheme="minorEastAsia" w:cstheme="minorBidi"/>
                <w:b w:val="0"/>
                <w:bCs w:val="0"/>
                <w:noProof/>
                <w:sz w:val="22"/>
                <w:lang w:val="de-DE" w:eastAsia="zh-CN"/>
              </w:rPr>
              <w:tab/>
            </w:r>
            <w:r w:rsidRPr="000A7C63">
              <w:rPr>
                <w:rStyle w:val="Hyperlink"/>
                <w:rFonts w:eastAsiaTheme="majorEastAsia" w:cs="Arial"/>
                <w:noProof/>
              </w:rPr>
              <w:t>Login</w:t>
            </w:r>
            <w:r>
              <w:rPr>
                <w:noProof/>
                <w:webHidden/>
              </w:rPr>
              <w:tab/>
            </w:r>
            <w:r>
              <w:rPr>
                <w:noProof/>
                <w:webHidden/>
              </w:rPr>
              <w:fldChar w:fldCharType="begin"/>
            </w:r>
            <w:r>
              <w:rPr>
                <w:noProof/>
                <w:webHidden/>
              </w:rPr>
              <w:instrText xml:space="preserve"> PAGEREF _Toc201556443 \h </w:instrText>
            </w:r>
            <w:r>
              <w:rPr>
                <w:noProof/>
                <w:webHidden/>
              </w:rPr>
            </w:r>
            <w:r>
              <w:rPr>
                <w:noProof/>
                <w:webHidden/>
              </w:rPr>
              <w:fldChar w:fldCharType="separate"/>
            </w:r>
            <w:r>
              <w:rPr>
                <w:noProof/>
                <w:webHidden/>
              </w:rPr>
              <w:t>4</w:t>
            </w:r>
            <w:r>
              <w:rPr>
                <w:noProof/>
                <w:webHidden/>
              </w:rPr>
              <w:fldChar w:fldCharType="end"/>
            </w:r>
          </w:hyperlink>
        </w:p>
        <w:p w14:paraId="6D766A33" w14:textId="19A492C5"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44" w:history="1">
            <w:r w:rsidRPr="000A7C63">
              <w:rPr>
                <w:rStyle w:val="Hyperlink"/>
                <w:rFonts w:eastAsiaTheme="majorEastAsia" w:cs="Arial"/>
                <w:noProof/>
              </w:rPr>
              <w:t>1.2</w:t>
            </w:r>
            <w:r>
              <w:rPr>
                <w:rFonts w:eastAsiaTheme="minorEastAsia" w:cstheme="minorBidi"/>
                <w:b w:val="0"/>
                <w:bCs w:val="0"/>
                <w:noProof/>
                <w:sz w:val="22"/>
                <w:lang w:val="de-DE" w:eastAsia="zh-CN"/>
              </w:rPr>
              <w:tab/>
            </w:r>
            <w:r w:rsidRPr="000A7C63">
              <w:rPr>
                <w:rStyle w:val="Hyperlink"/>
                <w:rFonts w:eastAsiaTheme="majorEastAsia" w:cs="Arial"/>
                <w:noProof/>
              </w:rPr>
              <w:t>User registration</w:t>
            </w:r>
            <w:r>
              <w:rPr>
                <w:noProof/>
                <w:webHidden/>
              </w:rPr>
              <w:tab/>
            </w:r>
            <w:r>
              <w:rPr>
                <w:noProof/>
                <w:webHidden/>
              </w:rPr>
              <w:fldChar w:fldCharType="begin"/>
            </w:r>
            <w:r>
              <w:rPr>
                <w:noProof/>
                <w:webHidden/>
              </w:rPr>
              <w:instrText xml:space="preserve"> PAGEREF _Toc201556444 \h </w:instrText>
            </w:r>
            <w:r>
              <w:rPr>
                <w:noProof/>
                <w:webHidden/>
              </w:rPr>
            </w:r>
            <w:r>
              <w:rPr>
                <w:noProof/>
                <w:webHidden/>
              </w:rPr>
              <w:fldChar w:fldCharType="separate"/>
            </w:r>
            <w:r>
              <w:rPr>
                <w:noProof/>
                <w:webHidden/>
              </w:rPr>
              <w:t>5</w:t>
            </w:r>
            <w:r>
              <w:rPr>
                <w:noProof/>
                <w:webHidden/>
              </w:rPr>
              <w:fldChar w:fldCharType="end"/>
            </w:r>
          </w:hyperlink>
        </w:p>
        <w:p w14:paraId="72D529A6" w14:textId="03AAFE30"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45" w:history="1">
            <w:r w:rsidRPr="000A7C63">
              <w:rPr>
                <w:rStyle w:val="Hyperlink"/>
                <w:rFonts w:eastAsiaTheme="majorEastAsia" w:cs="Arial"/>
                <w:noProof/>
              </w:rPr>
              <w:t>1.3</w:t>
            </w:r>
            <w:r>
              <w:rPr>
                <w:rFonts w:eastAsiaTheme="minorEastAsia" w:cstheme="minorBidi"/>
                <w:b w:val="0"/>
                <w:bCs w:val="0"/>
                <w:noProof/>
                <w:sz w:val="22"/>
                <w:lang w:val="de-DE" w:eastAsia="zh-CN"/>
              </w:rPr>
              <w:tab/>
            </w:r>
            <w:r w:rsidRPr="000A7C63">
              <w:rPr>
                <w:rStyle w:val="Hyperlink"/>
                <w:rFonts w:eastAsiaTheme="majorEastAsia" w:cs="Arial"/>
                <w:noProof/>
              </w:rPr>
              <w:t>Version Information</w:t>
            </w:r>
            <w:r>
              <w:rPr>
                <w:noProof/>
                <w:webHidden/>
              </w:rPr>
              <w:tab/>
            </w:r>
            <w:r>
              <w:rPr>
                <w:noProof/>
                <w:webHidden/>
              </w:rPr>
              <w:fldChar w:fldCharType="begin"/>
            </w:r>
            <w:r>
              <w:rPr>
                <w:noProof/>
                <w:webHidden/>
              </w:rPr>
              <w:instrText xml:space="preserve"> PAGEREF _Toc201556445 \h </w:instrText>
            </w:r>
            <w:r>
              <w:rPr>
                <w:noProof/>
                <w:webHidden/>
              </w:rPr>
            </w:r>
            <w:r>
              <w:rPr>
                <w:noProof/>
                <w:webHidden/>
              </w:rPr>
              <w:fldChar w:fldCharType="separate"/>
            </w:r>
            <w:r>
              <w:rPr>
                <w:noProof/>
                <w:webHidden/>
              </w:rPr>
              <w:t>6</w:t>
            </w:r>
            <w:r>
              <w:rPr>
                <w:noProof/>
                <w:webHidden/>
              </w:rPr>
              <w:fldChar w:fldCharType="end"/>
            </w:r>
          </w:hyperlink>
        </w:p>
        <w:p w14:paraId="76ABC0B5" w14:textId="6CE0D63D"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46" w:history="1">
            <w:r w:rsidRPr="000A7C63">
              <w:rPr>
                <w:rStyle w:val="Hyperlink"/>
                <w:rFonts w:eastAsiaTheme="majorEastAsia"/>
                <w:noProof/>
              </w:rPr>
              <w:t>2</w:t>
            </w:r>
            <w:r>
              <w:rPr>
                <w:rFonts w:eastAsiaTheme="minorEastAsia" w:cstheme="minorBidi"/>
                <w:b w:val="0"/>
                <w:bCs w:val="0"/>
                <w:i w:val="0"/>
                <w:iCs w:val="0"/>
                <w:noProof/>
                <w:sz w:val="22"/>
                <w:szCs w:val="22"/>
                <w:lang w:val="de-DE" w:eastAsia="zh-CN"/>
              </w:rPr>
              <w:tab/>
            </w:r>
            <w:r w:rsidRPr="000A7C63">
              <w:rPr>
                <w:rStyle w:val="Hyperlink"/>
                <w:rFonts w:eastAsiaTheme="majorEastAsia"/>
                <w:noProof/>
              </w:rPr>
              <w:t>AAS-Designer Overview</w:t>
            </w:r>
            <w:r>
              <w:rPr>
                <w:noProof/>
                <w:webHidden/>
              </w:rPr>
              <w:tab/>
            </w:r>
            <w:r>
              <w:rPr>
                <w:noProof/>
                <w:webHidden/>
              </w:rPr>
              <w:fldChar w:fldCharType="begin"/>
            </w:r>
            <w:r>
              <w:rPr>
                <w:noProof/>
                <w:webHidden/>
              </w:rPr>
              <w:instrText xml:space="preserve"> PAGEREF _Toc201556446 \h </w:instrText>
            </w:r>
            <w:r>
              <w:rPr>
                <w:noProof/>
                <w:webHidden/>
              </w:rPr>
            </w:r>
            <w:r>
              <w:rPr>
                <w:noProof/>
                <w:webHidden/>
              </w:rPr>
              <w:fldChar w:fldCharType="separate"/>
            </w:r>
            <w:r>
              <w:rPr>
                <w:noProof/>
                <w:webHidden/>
              </w:rPr>
              <w:t>7</w:t>
            </w:r>
            <w:r>
              <w:rPr>
                <w:noProof/>
                <w:webHidden/>
              </w:rPr>
              <w:fldChar w:fldCharType="end"/>
            </w:r>
          </w:hyperlink>
        </w:p>
        <w:p w14:paraId="360CE640" w14:textId="55CE9658"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47" w:history="1">
            <w:r w:rsidRPr="000A7C63">
              <w:rPr>
                <w:rStyle w:val="Hyperlink"/>
                <w:rFonts w:eastAsiaTheme="majorEastAsia"/>
                <w:noProof/>
              </w:rPr>
              <w:t>3</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AAS-</w:t>
            </w:r>
            <w:r w:rsidRPr="000A7C63">
              <w:rPr>
                <w:rStyle w:val="Hyperlink"/>
                <w:rFonts w:eastAsiaTheme="majorEastAsia"/>
                <w:noProof/>
              </w:rPr>
              <w:t>Designer</w:t>
            </w:r>
            <w:r w:rsidRPr="000A7C63">
              <w:rPr>
                <w:rStyle w:val="Hyperlink"/>
                <w:rFonts w:eastAsiaTheme="majorEastAsia" w:cs="Arial"/>
                <w:noProof/>
              </w:rPr>
              <w:t xml:space="preserve"> Features</w:t>
            </w:r>
            <w:r>
              <w:rPr>
                <w:noProof/>
                <w:webHidden/>
              </w:rPr>
              <w:tab/>
            </w:r>
            <w:r>
              <w:rPr>
                <w:noProof/>
                <w:webHidden/>
              </w:rPr>
              <w:fldChar w:fldCharType="begin"/>
            </w:r>
            <w:r>
              <w:rPr>
                <w:noProof/>
                <w:webHidden/>
              </w:rPr>
              <w:instrText xml:space="preserve"> PAGEREF _Toc201556447 \h </w:instrText>
            </w:r>
            <w:r>
              <w:rPr>
                <w:noProof/>
                <w:webHidden/>
              </w:rPr>
            </w:r>
            <w:r>
              <w:rPr>
                <w:noProof/>
                <w:webHidden/>
              </w:rPr>
              <w:fldChar w:fldCharType="separate"/>
            </w:r>
            <w:r>
              <w:rPr>
                <w:noProof/>
                <w:webHidden/>
              </w:rPr>
              <w:t>8</w:t>
            </w:r>
            <w:r>
              <w:rPr>
                <w:noProof/>
                <w:webHidden/>
              </w:rPr>
              <w:fldChar w:fldCharType="end"/>
            </w:r>
          </w:hyperlink>
        </w:p>
        <w:p w14:paraId="27EA00E4" w14:textId="537599FB"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48" w:history="1">
            <w:r w:rsidRPr="000A7C63">
              <w:rPr>
                <w:rStyle w:val="Hyperlink"/>
                <w:rFonts w:eastAsiaTheme="majorEastAsia" w:cs="Arial"/>
                <w:noProof/>
              </w:rPr>
              <w:t>3.1</w:t>
            </w:r>
            <w:r>
              <w:rPr>
                <w:rFonts w:eastAsiaTheme="minorEastAsia" w:cstheme="minorBidi"/>
                <w:b w:val="0"/>
                <w:bCs w:val="0"/>
                <w:noProof/>
                <w:sz w:val="22"/>
                <w:lang w:val="de-DE" w:eastAsia="zh-CN"/>
              </w:rPr>
              <w:tab/>
            </w:r>
            <w:r w:rsidRPr="000A7C63">
              <w:rPr>
                <w:rStyle w:val="Hyperlink"/>
                <w:rFonts w:eastAsiaTheme="majorEastAsia" w:cs="Arial"/>
                <w:noProof/>
              </w:rPr>
              <w:t>Dashboard</w:t>
            </w:r>
            <w:r>
              <w:rPr>
                <w:noProof/>
                <w:webHidden/>
              </w:rPr>
              <w:tab/>
            </w:r>
            <w:r>
              <w:rPr>
                <w:noProof/>
                <w:webHidden/>
              </w:rPr>
              <w:fldChar w:fldCharType="begin"/>
            </w:r>
            <w:r>
              <w:rPr>
                <w:noProof/>
                <w:webHidden/>
              </w:rPr>
              <w:instrText xml:space="preserve"> PAGEREF _Toc201556448 \h </w:instrText>
            </w:r>
            <w:r>
              <w:rPr>
                <w:noProof/>
                <w:webHidden/>
              </w:rPr>
            </w:r>
            <w:r>
              <w:rPr>
                <w:noProof/>
                <w:webHidden/>
              </w:rPr>
              <w:fldChar w:fldCharType="separate"/>
            </w:r>
            <w:r>
              <w:rPr>
                <w:noProof/>
                <w:webHidden/>
              </w:rPr>
              <w:t>8</w:t>
            </w:r>
            <w:r>
              <w:rPr>
                <w:noProof/>
                <w:webHidden/>
              </w:rPr>
              <w:fldChar w:fldCharType="end"/>
            </w:r>
          </w:hyperlink>
        </w:p>
        <w:p w14:paraId="5730E3EC" w14:textId="2F1CD440"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49" w:history="1">
            <w:r w:rsidRPr="000A7C63">
              <w:rPr>
                <w:rStyle w:val="Hyperlink"/>
                <w:rFonts w:eastAsiaTheme="majorEastAsia" w:cs="Arial"/>
                <w:noProof/>
              </w:rPr>
              <w:t>3.2</w:t>
            </w:r>
            <w:r>
              <w:rPr>
                <w:rFonts w:eastAsiaTheme="minorEastAsia" w:cstheme="minorBidi"/>
                <w:b w:val="0"/>
                <w:bCs w:val="0"/>
                <w:noProof/>
                <w:sz w:val="22"/>
                <w:lang w:val="de-DE" w:eastAsia="zh-CN"/>
              </w:rPr>
              <w:tab/>
            </w:r>
            <w:r w:rsidRPr="000A7C63">
              <w:rPr>
                <w:rStyle w:val="Hyperlink"/>
                <w:rFonts w:eastAsiaTheme="majorEastAsia" w:cs="Arial"/>
                <w:noProof/>
              </w:rPr>
              <w:t>Shells</w:t>
            </w:r>
            <w:r>
              <w:rPr>
                <w:noProof/>
                <w:webHidden/>
              </w:rPr>
              <w:tab/>
            </w:r>
            <w:r>
              <w:rPr>
                <w:noProof/>
                <w:webHidden/>
              </w:rPr>
              <w:fldChar w:fldCharType="begin"/>
            </w:r>
            <w:r>
              <w:rPr>
                <w:noProof/>
                <w:webHidden/>
              </w:rPr>
              <w:instrText xml:space="preserve"> PAGEREF _Toc201556449 \h </w:instrText>
            </w:r>
            <w:r>
              <w:rPr>
                <w:noProof/>
                <w:webHidden/>
              </w:rPr>
            </w:r>
            <w:r>
              <w:rPr>
                <w:noProof/>
                <w:webHidden/>
              </w:rPr>
              <w:fldChar w:fldCharType="separate"/>
            </w:r>
            <w:r>
              <w:rPr>
                <w:noProof/>
                <w:webHidden/>
              </w:rPr>
              <w:t>8</w:t>
            </w:r>
            <w:r>
              <w:rPr>
                <w:noProof/>
                <w:webHidden/>
              </w:rPr>
              <w:fldChar w:fldCharType="end"/>
            </w:r>
          </w:hyperlink>
        </w:p>
        <w:p w14:paraId="09A4BE50" w14:textId="5A6BB4E6"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50" w:history="1">
            <w:r w:rsidRPr="000A7C63">
              <w:rPr>
                <w:rStyle w:val="Hyperlink"/>
                <w:rFonts w:eastAsiaTheme="majorEastAsia" w:cs="Arial"/>
                <w:noProof/>
              </w:rPr>
              <w:t>3.3</w:t>
            </w:r>
            <w:r>
              <w:rPr>
                <w:rFonts w:eastAsiaTheme="minorEastAsia" w:cstheme="minorBidi"/>
                <w:b w:val="0"/>
                <w:bCs w:val="0"/>
                <w:noProof/>
                <w:sz w:val="22"/>
                <w:lang w:val="de-DE" w:eastAsia="zh-CN"/>
              </w:rPr>
              <w:tab/>
            </w:r>
            <w:r w:rsidRPr="000A7C63">
              <w:rPr>
                <w:rStyle w:val="Hyperlink"/>
                <w:rFonts w:eastAsiaTheme="majorEastAsia" w:cs="Arial"/>
                <w:noProof/>
              </w:rPr>
              <w:t>Concept Description</w:t>
            </w:r>
            <w:r>
              <w:rPr>
                <w:noProof/>
                <w:webHidden/>
              </w:rPr>
              <w:tab/>
            </w:r>
            <w:r>
              <w:rPr>
                <w:noProof/>
                <w:webHidden/>
              </w:rPr>
              <w:fldChar w:fldCharType="begin"/>
            </w:r>
            <w:r>
              <w:rPr>
                <w:noProof/>
                <w:webHidden/>
              </w:rPr>
              <w:instrText xml:space="preserve"> PAGEREF _Toc201556450 \h </w:instrText>
            </w:r>
            <w:r>
              <w:rPr>
                <w:noProof/>
                <w:webHidden/>
              </w:rPr>
            </w:r>
            <w:r>
              <w:rPr>
                <w:noProof/>
                <w:webHidden/>
              </w:rPr>
              <w:fldChar w:fldCharType="separate"/>
            </w:r>
            <w:r>
              <w:rPr>
                <w:noProof/>
                <w:webHidden/>
              </w:rPr>
              <w:t>9</w:t>
            </w:r>
            <w:r>
              <w:rPr>
                <w:noProof/>
                <w:webHidden/>
              </w:rPr>
              <w:fldChar w:fldCharType="end"/>
            </w:r>
          </w:hyperlink>
        </w:p>
        <w:p w14:paraId="1025B3EB" w14:textId="1D2C62D8"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51" w:history="1">
            <w:r w:rsidRPr="000A7C63">
              <w:rPr>
                <w:rStyle w:val="Hyperlink"/>
                <w:rFonts w:eastAsiaTheme="majorEastAsia" w:cs="Arial"/>
                <w:noProof/>
              </w:rPr>
              <w:t>3.4</w:t>
            </w:r>
            <w:r>
              <w:rPr>
                <w:rFonts w:eastAsiaTheme="minorEastAsia" w:cstheme="minorBidi"/>
                <w:b w:val="0"/>
                <w:bCs w:val="0"/>
                <w:noProof/>
                <w:sz w:val="22"/>
                <w:lang w:val="de-DE" w:eastAsia="zh-CN"/>
              </w:rPr>
              <w:tab/>
            </w:r>
            <w:r w:rsidRPr="000A7C63">
              <w:rPr>
                <w:rStyle w:val="Hyperlink"/>
                <w:rFonts w:eastAsiaTheme="majorEastAsia" w:cs="Arial"/>
                <w:noProof/>
              </w:rPr>
              <w:t>Create</w:t>
            </w:r>
            <w:r>
              <w:rPr>
                <w:noProof/>
                <w:webHidden/>
              </w:rPr>
              <w:tab/>
            </w:r>
            <w:r>
              <w:rPr>
                <w:noProof/>
                <w:webHidden/>
              </w:rPr>
              <w:fldChar w:fldCharType="begin"/>
            </w:r>
            <w:r>
              <w:rPr>
                <w:noProof/>
                <w:webHidden/>
              </w:rPr>
              <w:instrText xml:space="preserve"> PAGEREF _Toc201556451 \h </w:instrText>
            </w:r>
            <w:r>
              <w:rPr>
                <w:noProof/>
                <w:webHidden/>
              </w:rPr>
            </w:r>
            <w:r>
              <w:rPr>
                <w:noProof/>
                <w:webHidden/>
              </w:rPr>
              <w:fldChar w:fldCharType="separate"/>
            </w:r>
            <w:r>
              <w:rPr>
                <w:noProof/>
                <w:webHidden/>
              </w:rPr>
              <w:t>9</w:t>
            </w:r>
            <w:r>
              <w:rPr>
                <w:noProof/>
                <w:webHidden/>
              </w:rPr>
              <w:fldChar w:fldCharType="end"/>
            </w:r>
          </w:hyperlink>
        </w:p>
        <w:p w14:paraId="11740256" w14:textId="6A89A555"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52" w:history="1">
            <w:r w:rsidRPr="000A7C63">
              <w:rPr>
                <w:rStyle w:val="Hyperlink"/>
                <w:rFonts w:eastAsiaTheme="majorEastAsia" w:cs="Arial"/>
                <w:noProof/>
              </w:rPr>
              <w:t>3.5</w:t>
            </w:r>
            <w:r>
              <w:rPr>
                <w:rFonts w:eastAsiaTheme="minorEastAsia" w:cstheme="minorBidi"/>
                <w:b w:val="0"/>
                <w:bCs w:val="0"/>
                <w:noProof/>
                <w:sz w:val="22"/>
                <w:lang w:val="de-DE" w:eastAsia="zh-CN"/>
              </w:rPr>
              <w:tab/>
            </w:r>
            <w:r w:rsidRPr="000A7C63">
              <w:rPr>
                <w:rStyle w:val="Hyperlink"/>
                <w:rFonts w:eastAsiaTheme="majorEastAsia" w:cs="Arial"/>
                <w:noProof/>
              </w:rPr>
              <w:t>IDTA Submodels</w:t>
            </w:r>
            <w:r>
              <w:rPr>
                <w:noProof/>
                <w:webHidden/>
              </w:rPr>
              <w:tab/>
            </w:r>
            <w:r>
              <w:rPr>
                <w:noProof/>
                <w:webHidden/>
              </w:rPr>
              <w:fldChar w:fldCharType="begin"/>
            </w:r>
            <w:r>
              <w:rPr>
                <w:noProof/>
                <w:webHidden/>
              </w:rPr>
              <w:instrText xml:space="preserve"> PAGEREF _Toc201556452 \h </w:instrText>
            </w:r>
            <w:r>
              <w:rPr>
                <w:noProof/>
                <w:webHidden/>
              </w:rPr>
            </w:r>
            <w:r>
              <w:rPr>
                <w:noProof/>
                <w:webHidden/>
              </w:rPr>
              <w:fldChar w:fldCharType="separate"/>
            </w:r>
            <w:r>
              <w:rPr>
                <w:noProof/>
                <w:webHidden/>
              </w:rPr>
              <w:t>12</w:t>
            </w:r>
            <w:r>
              <w:rPr>
                <w:noProof/>
                <w:webHidden/>
              </w:rPr>
              <w:fldChar w:fldCharType="end"/>
            </w:r>
          </w:hyperlink>
        </w:p>
        <w:p w14:paraId="2A8A470E" w14:textId="7D9FE495"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53" w:history="1">
            <w:r w:rsidRPr="000A7C63">
              <w:rPr>
                <w:rStyle w:val="Hyperlink"/>
                <w:rFonts w:eastAsiaTheme="majorEastAsia" w:cs="Arial"/>
                <w:noProof/>
              </w:rPr>
              <w:t>3.6</w:t>
            </w:r>
            <w:r>
              <w:rPr>
                <w:rFonts w:eastAsiaTheme="minorEastAsia" w:cstheme="minorBidi"/>
                <w:b w:val="0"/>
                <w:bCs w:val="0"/>
                <w:noProof/>
                <w:sz w:val="22"/>
                <w:lang w:val="de-DE" w:eastAsia="zh-CN"/>
              </w:rPr>
              <w:tab/>
            </w:r>
            <w:r w:rsidRPr="000A7C63">
              <w:rPr>
                <w:rStyle w:val="Hyperlink"/>
                <w:rFonts w:eastAsiaTheme="majorEastAsia" w:cs="Arial"/>
                <w:noProof/>
              </w:rPr>
              <w:t>My Area</w:t>
            </w:r>
            <w:r>
              <w:rPr>
                <w:noProof/>
                <w:webHidden/>
              </w:rPr>
              <w:tab/>
            </w:r>
            <w:r>
              <w:rPr>
                <w:noProof/>
                <w:webHidden/>
              </w:rPr>
              <w:fldChar w:fldCharType="begin"/>
            </w:r>
            <w:r>
              <w:rPr>
                <w:noProof/>
                <w:webHidden/>
              </w:rPr>
              <w:instrText xml:space="preserve"> PAGEREF _Toc201556453 \h </w:instrText>
            </w:r>
            <w:r>
              <w:rPr>
                <w:noProof/>
                <w:webHidden/>
              </w:rPr>
            </w:r>
            <w:r>
              <w:rPr>
                <w:noProof/>
                <w:webHidden/>
              </w:rPr>
              <w:fldChar w:fldCharType="separate"/>
            </w:r>
            <w:r>
              <w:rPr>
                <w:noProof/>
                <w:webHidden/>
              </w:rPr>
              <w:t>13</w:t>
            </w:r>
            <w:r>
              <w:rPr>
                <w:noProof/>
                <w:webHidden/>
              </w:rPr>
              <w:fldChar w:fldCharType="end"/>
            </w:r>
          </w:hyperlink>
        </w:p>
        <w:p w14:paraId="15D4A534" w14:textId="129097B6"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54" w:history="1">
            <w:r w:rsidRPr="000A7C63">
              <w:rPr>
                <w:rStyle w:val="Hyperlink"/>
                <w:rFonts w:eastAsiaTheme="majorEastAsia" w:cs="Arial"/>
                <w:noProof/>
              </w:rPr>
              <w:t>3.7</w:t>
            </w:r>
            <w:r>
              <w:rPr>
                <w:rFonts w:eastAsiaTheme="minorEastAsia" w:cstheme="minorBidi"/>
                <w:b w:val="0"/>
                <w:bCs w:val="0"/>
                <w:noProof/>
                <w:sz w:val="22"/>
                <w:lang w:val="de-DE" w:eastAsia="zh-CN"/>
              </w:rPr>
              <w:tab/>
            </w:r>
            <w:r w:rsidRPr="000A7C63">
              <w:rPr>
                <w:rStyle w:val="Hyperlink"/>
                <w:rFonts w:eastAsiaTheme="majorEastAsia" w:cs="Arial"/>
                <w:noProof/>
              </w:rPr>
              <w:t>Feed Mapping</w:t>
            </w:r>
            <w:r>
              <w:rPr>
                <w:noProof/>
                <w:webHidden/>
              </w:rPr>
              <w:tab/>
            </w:r>
            <w:r>
              <w:rPr>
                <w:noProof/>
                <w:webHidden/>
              </w:rPr>
              <w:fldChar w:fldCharType="begin"/>
            </w:r>
            <w:r>
              <w:rPr>
                <w:noProof/>
                <w:webHidden/>
              </w:rPr>
              <w:instrText xml:space="preserve"> PAGEREF _Toc201556454 \h </w:instrText>
            </w:r>
            <w:r>
              <w:rPr>
                <w:noProof/>
                <w:webHidden/>
              </w:rPr>
            </w:r>
            <w:r>
              <w:rPr>
                <w:noProof/>
                <w:webHidden/>
              </w:rPr>
              <w:fldChar w:fldCharType="separate"/>
            </w:r>
            <w:r>
              <w:rPr>
                <w:noProof/>
                <w:webHidden/>
              </w:rPr>
              <w:t>13</w:t>
            </w:r>
            <w:r>
              <w:rPr>
                <w:noProof/>
                <w:webHidden/>
              </w:rPr>
              <w:fldChar w:fldCharType="end"/>
            </w:r>
          </w:hyperlink>
        </w:p>
        <w:p w14:paraId="19D26973" w14:textId="5209B9EA"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55" w:history="1">
            <w:r w:rsidRPr="000A7C63">
              <w:rPr>
                <w:rStyle w:val="Hyperlink"/>
                <w:rFonts w:eastAsiaTheme="majorEastAsia"/>
                <w:noProof/>
              </w:rPr>
              <w:t>4</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 xml:space="preserve">Select AAS </w:t>
            </w:r>
            <w:r w:rsidRPr="000A7C63">
              <w:rPr>
                <w:rStyle w:val="Hyperlink"/>
                <w:rFonts w:eastAsiaTheme="majorEastAsia"/>
                <w:noProof/>
              </w:rPr>
              <w:t>Infrastructure</w:t>
            </w:r>
            <w:r>
              <w:rPr>
                <w:noProof/>
                <w:webHidden/>
              </w:rPr>
              <w:tab/>
            </w:r>
            <w:r>
              <w:rPr>
                <w:noProof/>
                <w:webHidden/>
              </w:rPr>
              <w:fldChar w:fldCharType="begin"/>
            </w:r>
            <w:r>
              <w:rPr>
                <w:noProof/>
                <w:webHidden/>
              </w:rPr>
              <w:instrText xml:space="preserve"> PAGEREF _Toc201556455 \h </w:instrText>
            </w:r>
            <w:r>
              <w:rPr>
                <w:noProof/>
                <w:webHidden/>
              </w:rPr>
            </w:r>
            <w:r>
              <w:rPr>
                <w:noProof/>
                <w:webHidden/>
              </w:rPr>
              <w:fldChar w:fldCharType="separate"/>
            </w:r>
            <w:r>
              <w:rPr>
                <w:noProof/>
                <w:webHidden/>
              </w:rPr>
              <w:t>14</w:t>
            </w:r>
            <w:r>
              <w:rPr>
                <w:noProof/>
                <w:webHidden/>
              </w:rPr>
              <w:fldChar w:fldCharType="end"/>
            </w:r>
          </w:hyperlink>
        </w:p>
        <w:p w14:paraId="3824250A" w14:textId="774BA693"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56" w:history="1">
            <w:r w:rsidRPr="000A7C63">
              <w:rPr>
                <w:rStyle w:val="Hyperlink"/>
                <w:rFonts w:eastAsiaTheme="majorEastAsia" w:cs="Arial"/>
                <w:noProof/>
              </w:rPr>
              <w:t>4.1</w:t>
            </w:r>
            <w:r>
              <w:rPr>
                <w:rFonts w:eastAsiaTheme="minorEastAsia" w:cstheme="minorBidi"/>
                <w:b w:val="0"/>
                <w:bCs w:val="0"/>
                <w:noProof/>
                <w:sz w:val="22"/>
                <w:lang w:val="de-DE" w:eastAsia="zh-CN"/>
              </w:rPr>
              <w:tab/>
            </w:r>
            <w:r w:rsidRPr="000A7C63">
              <w:rPr>
                <w:rStyle w:val="Hyperlink"/>
                <w:rFonts w:eastAsiaTheme="majorEastAsia" w:cs="Arial"/>
                <w:noProof/>
              </w:rPr>
              <w:t>For Admin Users</w:t>
            </w:r>
            <w:r>
              <w:rPr>
                <w:noProof/>
                <w:webHidden/>
              </w:rPr>
              <w:tab/>
            </w:r>
            <w:r>
              <w:rPr>
                <w:noProof/>
                <w:webHidden/>
              </w:rPr>
              <w:fldChar w:fldCharType="begin"/>
            </w:r>
            <w:r>
              <w:rPr>
                <w:noProof/>
                <w:webHidden/>
              </w:rPr>
              <w:instrText xml:space="preserve"> PAGEREF _Toc201556456 \h </w:instrText>
            </w:r>
            <w:r>
              <w:rPr>
                <w:noProof/>
                <w:webHidden/>
              </w:rPr>
            </w:r>
            <w:r>
              <w:rPr>
                <w:noProof/>
                <w:webHidden/>
              </w:rPr>
              <w:fldChar w:fldCharType="separate"/>
            </w:r>
            <w:r>
              <w:rPr>
                <w:noProof/>
                <w:webHidden/>
              </w:rPr>
              <w:t>14</w:t>
            </w:r>
            <w:r>
              <w:rPr>
                <w:noProof/>
                <w:webHidden/>
              </w:rPr>
              <w:fldChar w:fldCharType="end"/>
            </w:r>
          </w:hyperlink>
        </w:p>
        <w:p w14:paraId="5DADB651" w14:textId="62D3545C"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57" w:history="1">
            <w:r w:rsidRPr="000A7C63">
              <w:rPr>
                <w:rStyle w:val="Hyperlink"/>
                <w:rFonts w:eastAsiaTheme="majorEastAsia" w:cs="Arial"/>
                <w:noProof/>
              </w:rPr>
              <w:t>4.2</w:t>
            </w:r>
            <w:r>
              <w:rPr>
                <w:rFonts w:eastAsiaTheme="minorEastAsia" w:cstheme="minorBidi"/>
                <w:b w:val="0"/>
                <w:bCs w:val="0"/>
                <w:noProof/>
                <w:sz w:val="22"/>
                <w:lang w:val="de-DE" w:eastAsia="zh-CN"/>
              </w:rPr>
              <w:tab/>
            </w:r>
            <w:r w:rsidRPr="000A7C63">
              <w:rPr>
                <w:rStyle w:val="Hyperlink"/>
                <w:rFonts w:eastAsiaTheme="majorEastAsia" w:cs="Arial"/>
                <w:noProof/>
              </w:rPr>
              <w:t>For Users with Lower Privileges</w:t>
            </w:r>
            <w:r>
              <w:rPr>
                <w:noProof/>
                <w:webHidden/>
              </w:rPr>
              <w:tab/>
            </w:r>
            <w:r>
              <w:rPr>
                <w:noProof/>
                <w:webHidden/>
              </w:rPr>
              <w:fldChar w:fldCharType="begin"/>
            </w:r>
            <w:r>
              <w:rPr>
                <w:noProof/>
                <w:webHidden/>
              </w:rPr>
              <w:instrText xml:space="preserve"> PAGEREF _Toc201556457 \h </w:instrText>
            </w:r>
            <w:r>
              <w:rPr>
                <w:noProof/>
                <w:webHidden/>
              </w:rPr>
            </w:r>
            <w:r>
              <w:rPr>
                <w:noProof/>
                <w:webHidden/>
              </w:rPr>
              <w:fldChar w:fldCharType="separate"/>
            </w:r>
            <w:r>
              <w:rPr>
                <w:noProof/>
                <w:webHidden/>
              </w:rPr>
              <w:t>15</w:t>
            </w:r>
            <w:r>
              <w:rPr>
                <w:noProof/>
                <w:webHidden/>
              </w:rPr>
              <w:fldChar w:fldCharType="end"/>
            </w:r>
          </w:hyperlink>
        </w:p>
        <w:p w14:paraId="6C38186A" w14:textId="1BFB8EF6"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58" w:history="1">
            <w:r w:rsidRPr="000A7C63">
              <w:rPr>
                <w:rStyle w:val="Hyperlink"/>
                <w:rFonts w:eastAsiaTheme="majorEastAsia"/>
                <w:noProof/>
              </w:rPr>
              <w:t>5</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Operating the Tree Structure</w:t>
            </w:r>
            <w:r>
              <w:rPr>
                <w:noProof/>
                <w:webHidden/>
              </w:rPr>
              <w:tab/>
            </w:r>
            <w:r>
              <w:rPr>
                <w:noProof/>
                <w:webHidden/>
              </w:rPr>
              <w:fldChar w:fldCharType="begin"/>
            </w:r>
            <w:r>
              <w:rPr>
                <w:noProof/>
                <w:webHidden/>
              </w:rPr>
              <w:instrText xml:space="preserve"> PAGEREF _Toc201556458 \h </w:instrText>
            </w:r>
            <w:r>
              <w:rPr>
                <w:noProof/>
                <w:webHidden/>
              </w:rPr>
            </w:r>
            <w:r>
              <w:rPr>
                <w:noProof/>
                <w:webHidden/>
              </w:rPr>
              <w:fldChar w:fldCharType="separate"/>
            </w:r>
            <w:r>
              <w:rPr>
                <w:noProof/>
                <w:webHidden/>
              </w:rPr>
              <w:t>16</w:t>
            </w:r>
            <w:r>
              <w:rPr>
                <w:noProof/>
                <w:webHidden/>
              </w:rPr>
              <w:fldChar w:fldCharType="end"/>
            </w:r>
          </w:hyperlink>
        </w:p>
        <w:p w14:paraId="3F0D964A" w14:textId="778AE28D"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59" w:history="1">
            <w:r w:rsidRPr="000A7C63">
              <w:rPr>
                <w:rStyle w:val="Hyperlink"/>
                <w:rFonts w:eastAsiaTheme="majorEastAsia" w:cs="Arial"/>
                <w:noProof/>
              </w:rPr>
              <w:t>5.1</w:t>
            </w:r>
            <w:r>
              <w:rPr>
                <w:rFonts w:eastAsiaTheme="minorEastAsia" w:cstheme="minorBidi"/>
                <w:b w:val="0"/>
                <w:bCs w:val="0"/>
                <w:noProof/>
                <w:sz w:val="22"/>
                <w:lang w:val="de-DE" w:eastAsia="zh-CN"/>
              </w:rPr>
              <w:tab/>
            </w:r>
            <w:r w:rsidRPr="000A7C63">
              <w:rPr>
                <w:rStyle w:val="Hyperlink"/>
                <w:rFonts w:eastAsiaTheme="majorEastAsia" w:cs="Arial"/>
                <w:noProof/>
              </w:rPr>
              <w:t>Inserting elements</w:t>
            </w:r>
            <w:r>
              <w:rPr>
                <w:noProof/>
                <w:webHidden/>
              </w:rPr>
              <w:tab/>
            </w:r>
            <w:r>
              <w:rPr>
                <w:noProof/>
                <w:webHidden/>
              </w:rPr>
              <w:fldChar w:fldCharType="begin"/>
            </w:r>
            <w:r>
              <w:rPr>
                <w:noProof/>
                <w:webHidden/>
              </w:rPr>
              <w:instrText xml:space="preserve"> PAGEREF _Toc201556459 \h </w:instrText>
            </w:r>
            <w:r>
              <w:rPr>
                <w:noProof/>
                <w:webHidden/>
              </w:rPr>
            </w:r>
            <w:r>
              <w:rPr>
                <w:noProof/>
                <w:webHidden/>
              </w:rPr>
              <w:fldChar w:fldCharType="separate"/>
            </w:r>
            <w:r>
              <w:rPr>
                <w:noProof/>
                <w:webHidden/>
              </w:rPr>
              <w:t>18</w:t>
            </w:r>
            <w:r>
              <w:rPr>
                <w:noProof/>
                <w:webHidden/>
              </w:rPr>
              <w:fldChar w:fldCharType="end"/>
            </w:r>
          </w:hyperlink>
        </w:p>
        <w:p w14:paraId="074B716C" w14:textId="4B922D32"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60" w:history="1">
            <w:r w:rsidRPr="000A7C63">
              <w:rPr>
                <w:rStyle w:val="Hyperlink"/>
                <w:rFonts w:eastAsiaTheme="majorEastAsia" w:cs="Arial"/>
                <w:noProof/>
              </w:rPr>
              <w:t>a.</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Operating the Elements in AAS</w:t>
            </w:r>
            <w:r>
              <w:rPr>
                <w:noProof/>
                <w:webHidden/>
              </w:rPr>
              <w:tab/>
            </w:r>
            <w:r>
              <w:rPr>
                <w:noProof/>
                <w:webHidden/>
              </w:rPr>
              <w:fldChar w:fldCharType="begin"/>
            </w:r>
            <w:r>
              <w:rPr>
                <w:noProof/>
                <w:webHidden/>
              </w:rPr>
              <w:instrText xml:space="preserve"> PAGEREF _Toc201556460 \h </w:instrText>
            </w:r>
            <w:r>
              <w:rPr>
                <w:noProof/>
                <w:webHidden/>
              </w:rPr>
            </w:r>
            <w:r>
              <w:rPr>
                <w:noProof/>
                <w:webHidden/>
              </w:rPr>
              <w:fldChar w:fldCharType="separate"/>
            </w:r>
            <w:r>
              <w:rPr>
                <w:noProof/>
                <w:webHidden/>
              </w:rPr>
              <w:t>19</w:t>
            </w:r>
            <w:r>
              <w:rPr>
                <w:noProof/>
                <w:webHidden/>
              </w:rPr>
              <w:fldChar w:fldCharType="end"/>
            </w:r>
          </w:hyperlink>
        </w:p>
        <w:p w14:paraId="744AFC38" w14:textId="743D0BE1"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61" w:history="1">
            <w:r w:rsidRPr="000A7C63">
              <w:rPr>
                <w:rStyle w:val="Hyperlink"/>
                <w:rFonts w:eastAsiaTheme="majorEastAsia" w:cs="Arial"/>
                <w:noProof/>
              </w:rPr>
              <w:t>5.2</w:t>
            </w:r>
            <w:r>
              <w:rPr>
                <w:rFonts w:eastAsiaTheme="minorEastAsia" w:cstheme="minorBidi"/>
                <w:b w:val="0"/>
                <w:bCs w:val="0"/>
                <w:noProof/>
                <w:sz w:val="22"/>
                <w:lang w:val="de-DE" w:eastAsia="zh-CN"/>
              </w:rPr>
              <w:tab/>
            </w:r>
            <w:r w:rsidRPr="000A7C63">
              <w:rPr>
                <w:rStyle w:val="Hyperlink"/>
                <w:rFonts w:eastAsiaTheme="majorEastAsia" w:cs="Arial"/>
                <w:noProof/>
              </w:rPr>
              <w:t>Property</w:t>
            </w:r>
            <w:r>
              <w:rPr>
                <w:noProof/>
                <w:webHidden/>
              </w:rPr>
              <w:tab/>
            </w:r>
            <w:r>
              <w:rPr>
                <w:noProof/>
                <w:webHidden/>
              </w:rPr>
              <w:fldChar w:fldCharType="begin"/>
            </w:r>
            <w:r>
              <w:rPr>
                <w:noProof/>
                <w:webHidden/>
              </w:rPr>
              <w:instrText xml:space="preserve"> PAGEREF _Toc201556461 \h </w:instrText>
            </w:r>
            <w:r>
              <w:rPr>
                <w:noProof/>
                <w:webHidden/>
              </w:rPr>
            </w:r>
            <w:r>
              <w:rPr>
                <w:noProof/>
                <w:webHidden/>
              </w:rPr>
              <w:fldChar w:fldCharType="separate"/>
            </w:r>
            <w:r>
              <w:rPr>
                <w:noProof/>
                <w:webHidden/>
              </w:rPr>
              <w:t>21</w:t>
            </w:r>
            <w:r>
              <w:rPr>
                <w:noProof/>
                <w:webHidden/>
              </w:rPr>
              <w:fldChar w:fldCharType="end"/>
            </w:r>
          </w:hyperlink>
        </w:p>
        <w:p w14:paraId="7BBAF530" w14:textId="184082CB"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62" w:history="1">
            <w:r w:rsidRPr="000A7C63">
              <w:rPr>
                <w:rStyle w:val="Hyperlink"/>
                <w:rFonts w:eastAsiaTheme="majorEastAsia"/>
                <w:noProof/>
              </w:rPr>
              <w:t>5.2.1</w:t>
            </w:r>
            <w:r>
              <w:rPr>
                <w:rFonts w:eastAsiaTheme="minorEastAsia" w:cstheme="minorBidi"/>
                <w:noProof/>
                <w:sz w:val="22"/>
                <w:szCs w:val="22"/>
                <w:lang w:val="de-DE" w:eastAsia="zh-CN"/>
              </w:rPr>
              <w:tab/>
            </w:r>
            <w:r w:rsidRPr="000A7C63">
              <w:rPr>
                <w:rStyle w:val="Hyperlink"/>
                <w:rFonts w:eastAsiaTheme="majorEastAsia"/>
                <w:noProof/>
              </w:rPr>
              <w:t>“Details”</w:t>
            </w:r>
            <w:r>
              <w:rPr>
                <w:noProof/>
                <w:webHidden/>
              </w:rPr>
              <w:tab/>
            </w:r>
            <w:r>
              <w:rPr>
                <w:noProof/>
                <w:webHidden/>
              </w:rPr>
              <w:fldChar w:fldCharType="begin"/>
            </w:r>
            <w:r>
              <w:rPr>
                <w:noProof/>
                <w:webHidden/>
              </w:rPr>
              <w:instrText xml:space="preserve"> PAGEREF _Toc201556462 \h </w:instrText>
            </w:r>
            <w:r>
              <w:rPr>
                <w:noProof/>
                <w:webHidden/>
              </w:rPr>
            </w:r>
            <w:r>
              <w:rPr>
                <w:noProof/>
                <w:webHidden/>
              </w:rPr>
              <w:fldChar w:fldCharType="separate"/>
            </w:r>
            <w:r>
              <w:rPr>
                <w:noProof/>
                <w:webHidden/>
              </w:rPr>
              <w:t>23</w:t>
            </w:r>
            <w:r>
              <w:rPr>
                <w:noProof/>
                <w:webHidden/>
              </w:rPr>
              <w:fldChar w:fldCharType="end"/>
            </w:r>
          </w:hyperlink>
        </w:p>
        <w:p w14:paraId="4E5D3496" w14:textId="6C0FD82A"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63" w:history="1">
            <w:r w:rsidRPr="000A7C63">
              <w:rPr>
                <w:rStyle w:val="Hyperlink"/>
                <w:rFonts w:eastAsiaTheme="majorEastAsia"/>
                <w:noProof/>
              </w:rPr>
              <w:t>5.2.2</w:t>
            </w:r>
            <w:r>
              <w:rPr>
                <w:rFonts w:eastAsiaTheme="minorEastAsia" w:cstheme="minorBidi"/>
                <w:noProof/>
                <w:sz w:val="22"/>
                <w:szCs w:val="22"/>
                <w:lang w:val="de-DE" w:eastAsia="zh-CN"/>
              </w:rPr>
              <w:tab/>
            </w:r>
            <w:r w:rsidRPr="000A7C63">
              <w:rPr>
                <w:rStyle w:val="Hyperlink"/>
                <w:rFonts w:eastAsiaTheme="majorEastAsia"/>
                <w:noProof/>
              </w:rPr>
              <w:t>“Content”</w:t>
            </w:r>
            <w:r>
              <w:rPr>
                <w:noProof/>
                <w:webHidden/>
              </w:rPr>
              <w:tab/>
            </w:r>
            <w:r>
              <w:rPr>
                <w:noProof/>
                <w:webHidden/>
              </w:rPr>
              <w:fldChar w:fldCharType="begin"/>
            </w:r>
            <w:r>
              <w:rPr>
                <w:noProof/>
                <w:webHidden/>
              </w:rPr>
              <w:instrText xml:space="preserve"> PAGEREF _Toc201556463 \h </w:instrText>
            </w:r>
            <w:r>
              <w:rPr>
                <w:noProof/>
                <w:webHidden/>
              </w:rPr>
            </w:r>
            <w:r>
              <w:rPr>
                <w:noProof/>
                <w:webHidden/>
              </w:rPr>
              <w:fldChar w:fldCharType="separate"/>
            </w:r>
            <w:r>
              <w:rPr>
                <w:noProof/>
                <w:webHidden/>
              </w:rPr>
              <w:t>24</w:t>
            </w:r>
            <w:r>
              <w:rPr>
                <w:noProof/>
                <w:webHidden/>
              </w:rPr>
              <w:fldChar w:fldCharType="end"/>
            </w:r>
          </w:hyperlink>
        </w:p>
        <w:p w14:paraId="68B74BF6" w14:textId="20371D8C"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64" w:history="1">
            <w:r w:rsidRPr="000A7C63">
              <w:rPr>
                <w:rStyle w:val="Hyperlink"/>
                <w:rFonts w:eastAsiaTheme="majorEastAsia"/>
                <w:noProof/>
              </w:rPr>
              <w:t>5.2.3</w:t>
            </w:r>
            <w:r>
              <w:rPr>
                <w:rFonts w:eastAsiaTheme="minorEastAsia" w:cstheme="minorBidi"/>
                <w:noProof/>
                <w:sz w:val="22"/>
                <w:szCs w:val="22"/>
                <w:lang w:val="de-DE" w:eastAsia="zh-CN"/>
              </w:rPr>
              <w:tab/>
            </w:r>
            <w:r w:rsidRPr="000A7C63">
              <w:rPr>
                <w:rStyle w:val="Hyperlink"/>
                <w:rFonts w:eastAsiaTheme="majorEastAsia"/>
                <w:noProof/>
              </w:rPr>
              <w:t>“Semantic Description”</w:t>
            </w:r>
            <w:r>
              <w:rPr>
                <w:noProof/>
                <w:webHidden/>
              </w:rPr>
              <w:tab/>
            </w:r>
            <w:r>
              <w:rPr>
                <w:noProof/>
                <w:webHidden/>
              </w:rPr>
              <w:fldChar w:fldCharType="begin"/>
            </w:r>
            <w:r>
              <w:rPr>
                <w:noProof/>
                <w:webHidden/>
              </w:rPr>
              <w:instrText xml:space="preserve"> PAGEREF _Toc201556464 \h </w:instrText>
            </w:r>
            <w:r>
              <w:rPr>
                <w:noProof/>
                <w:webHidden/>
              </w:rPr>
            </w:r>
            <w:r>
              <w:rPr>
                <w:noProof/>
                <w:webHidden/>
              </w:rPr>
              <w:fldChar w:fldCharType="separate"/>
            </w:r>
            <w:r>
              <w:rPr>
                <w:noProof/>
                <w:webHidden/>
              </w:rPr>
              <w:t>24</w:t>
            </w:r>
            <w:r>
              <w:rPr>
                <w:noProof/>
                <w:webHidden/>
              </w:rPr>
              <w:fldChar w:fldCharType="end"/>
            </w:r>
          </w:hyperlink>
        </w:p>
        <w:p w14:paraId="5AEA04AB" w14:textId="4D7EFB9F"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65" w:history="1">
            <w:r w:rsidRPr="000A7C63">
              <w:rPr>
                <w:rStyle w:val="Hyperlink"/>
                <w:rFonts w:eastAsiaTheme="majorEastAsia"/>
                <w:noProof/>
              </w:rPr>
              <w:t>5.2.4</w:t>
            </w:r>
            <w:r>
              <w:rPr>
                <w:rFonts w:eastAsiaTheme="minorEastAsia" w:cstheme="minorBidi"/>
                <w:noProof/>
                <w:sz w:val="22"/>
                <w:szCs w:val="22"/>
                <w:lang w:val="de-DE" w:eastAsia="zh-CN"/>
              </w:rPr>
              <w:tab/>
            </w:r>
            <w:r w:rsidRPr="000A7C63">
              <w:rPr>
                <w:rStyle w:val="Hyperlink"/>
                <w:rFonts w:eastAsiaTheme="majorEastAsia"/>
                <w:noProof/>
              </w:rPr>
              <w:t>“Qualifier”</w:t>
            </w:r>
            <w:r>
              <w:rPr>
                <w:noProof/>
                <w:webHidden/>
              </w:rPr>
              <w:tab/>
            </w:r>
            <w:r>
              <w:rPr>
                <w:noProof/>
                <w:webHidden/>
              </w:rPr>
              <w:fldChar w:fldCharType="begin"/>
            </w:r>
            <w:r>
              <w:rPr>
                <w:noProof/>
                <w:webHidden/>
              </w:rPr>
              <w:instrText xml:space="preserve"> PAGEREF _Toc201556465 \h </w:instrText>
            </w:r>
            <w:r>
              <w:rPr>
                <w:noProof/>
                <w:webHidden/>
              </w:rPr>
            </w:r>
            <w:r>
              <w:rPr>
                <w:noProof/>
                <w:webHidden/>
              </w:rPr>
              <w:fldChar w:fldCharType="separate"/>
            </w:r>
            <w:r>
              <w:rPr>
                <w:noProof/>
                <w:webHidden/>
              </w:rPr>
              <w:t>25</w:t>
            </w:r>
            <w:r>
              <w:rPr>
                <w:noProof/>
                <w:webHidden/>
              </w:rPr>
              <w:fldChar w:fldCharType="end"/>
            </w:r>
          </w:hyperlink>
        </w:p>
        <w:p w14:paraId="5EC1E7F7" w14:textId="1A009EFE"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66" w:history="1">
            <w:r w:rsidRPr="000A7C63">
              <w:rPr>
                <w:rStyle w:val="Hyperlink"/>
                <w:rFonts w:eastAsiaTheme="majorEastAsia"/>
                <w:noProof/>
                <w:lang w:val="es-ES"/>
              </w:rPr>
              <w:t>5.2.5</w:t>
            </w:r>
            <w:r>
              <w:rPr>
                <w:rFonts w:eastAsiaTheme="minorEastAsia" w:cstheme="minorBidi"/>
                <w:noProof/>
                <w:sz w:val="22"/>
                <w:szCs w:val="22"/>
                <w:lang w:val="de-DE" w:eastAsia="zh-CN"/>
              </w:rPr>
              <w:tab/>
            </w:r>
            <w:r w:rsidRPr="000A7C63">
              <w:rPr>
                <w:rStyle w:val="Hyperlink"/>
                <w:rFonts w:eastAsiaTheme="majorEastAsia"/>
                <w:noProof/>
                <w:lang w:val="es-ES"/>
              </w:rPr>
              <w:t>“Data Definition”</w:t>
            </w:r>
            <w:r>
              <w:rPr>
                <w:noProof/>
                <w:webHidden/>
              </w:rPr>
              <w:tab/>
            </w:r>
            <w:r>
              <w:rPr>
                <w:noProof/>
                <w:webHidden/>
              </w:rPr>
              <w:fldChar w:fldCharType="begin"/>
            </w:r>
            <w:r>
              <w:rPr>
                <w:noProof/>
                <w:webHidden/>
              </w:rPr>
              <w:instrText xml:space="preserve"> PAGEREF _Toc201556466 \h </w:instrText>
            </w:r>
            <w:r>
              <w:rPr>
                <w:noProof/>
                <w:webHidden/>
              </w:rPr>
            </w:r>
            <w:r>
              <w:rPr>
                <w:noProof/>
                <w:webHidden/>
              </w:rPr>
              <w:fldChar w:fldCharType="separate"/>
            </w:r>
            <w:r>
              <w:rPr>
                <w:noProof/>
                <w:webHidden/>
              </w:rPr>
              <w:t>26</w:t>
            </w:r>
            <w:r>
              <w:rPr>
                <w:noProof/>
                <w:webHidden/>
              </w:rPr>
              <w:fldChar w:fldCharType="end"/>
            </w:r>
          </w:hyperlink>
        </w:p>
        <w:p w14:paraId="4FECD262" w14:textId="66D1A132"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67" w:history="1">
            <w:r w:rsidRPr="000A7C63">
              <w:rPr>
                <w:rStyle w:val="Hyperlink"/>
                <w:rFonts w:eastAsiaTheme="majorEastAsia" w:cs="Arial"/>
                <w:noProof/>
              </w:rPr>
              <w:t>5.3</w:t>
            </w:r>
            <w:r>
              <w:rPr>
                <w:rFonts w:eastAsiaTheme="minorEastAsia" w:cstheme="minorBidi"/>
                <w:b w:val="0"/>
                <w:bCs w:val="0"/>
                <w:noProof/>
                <w:sz w:val="22"/>
                <w:lang w:val="de-DE" w:eastAsia="zh-CN"/>
              </w:rPr>
              <w:tab/>
            </w:r>
            <w:r w:rsidRPr="000A7C63">
              <w:rPr>
                <w:rStyle w:val="Hyperlink"/>
                <w:rFonts w:eastAsiaTheme="majorEastAsia" w:cs="Arial"/>
                <w:noProof/>
              </w:rPr>
              <w:t>Range</w:t>
            </w:r>
            <w:r>
              <w:rPr>
                <w:noProof/>
                <w:webHidden/>
              </w:rPr>
              <w:tab/>
            </w:r>
            <w:r>
              <w:rPr>
                <w:noProof/>
                <w:webHidden/>
              </w:rPr>
              <w:fldChar w:fldCharType="begin"/>
            </w:r>
            <w:r>
              <w:rPr>
                <w:noProof/>
                <w:webHidden/>
              </w:rPr>
              <w:instrText xml:space="preserve"> PAGEREF _Toc201556467 \h </w:instrText>
            </w:r>
            <w:r>
              <w:rPr>
                <w:noProof/>
                <w:webHidden/>
              </w:rPr>
            </w:r>
            <w:r>
              <w:rPr>
                <w:noProof/>
                <w:webHidden/>
              </w:rPr>
              <w:fldChar w:fldCharType="separate"/>
            </w:r>
            <w:r>
              <w:rPr>
                <w:noProof/>
                <w:webHidden/>
              </w:rPr>
              <w:t>27</w:t>
            </w:r>
            <w:r>
              <w:rPr>
                <w:noProof/>
                <w:webHidden/>
              </w:rPr>
              <w:fldChar w:fldCharType="end"/>
            </w:r>
          </w:hyperlink>
        </w:p>
        <w:p w14:paraId="4B4FE9C5" w14:textId="4632DA50"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68" w:history="1">
            <w:r w:rsidRPr="000A7C63">
              <w:rPr>
                <w:rStyle w:val="Hyperlink"/>
                <w:rFonts w:eastAsiaTheme="majorEastAsia" w:cs="Arial"/>
                <w:noProof/>
              </w:rPr>
              <w:t>5.4</w:t>
            </w:r>
            <w:r>
              <w:rPr>
                <w:rFonts w:eastAsiaTheme="minorEastAsia" w:cstheme="minorBidi"/>
                <w:b w:val="0"/>
                <w:bCs w:val="0"/>
                <w:noProof/>
                <w:sz w:val="22"/>
                <w:lang w:val="de-DE" w:eastAsia="zh-CN"/>
              </w:rPr>
              <w:tab/>
            </w:r>
            <w:r w:rsidRPr="000A7C63">
              <w:rPr>
                <w:rStyle w:val="Hyperlink"/>
                <w:rFonts w:eastAsiaTheme="majorEastAsia" w:cs="Arial"/>
                <w:noProof/>
              </w:rPr>
              <w:t>SubmodelElementList</w:t>
            </w:r>
            <w:r>
              <w:rPr>
                <w:noProof/>
                <w:webHidden/>
              </w:rPr>
              <w:tab/>
            </w:r>
            <w:r>
              <w:rPr>
                <w:noProof/>
                <w:webHidden/>
              </w:rPr>
              <w:fldChar w:fldCharType="begin"/>
            </w:r>
            <w:r>
              <w:rPr>
                <w:noProof/>
                <w:webHidden/>
              </w:rPr>
              <w:instrText xml:space="preserve"> PAGEREF _Toc201556468 \h </w:instrText>
            </w:r>
            <w:r>
              <w:rPr>
                <w:noProof/>
                <w:webHidden/>
              </w:rPr>
            </w:r>
            <w:r>
              <w:rPr>
                <w:noProof/>
                <w:webHidden/>
              </w:rPr>
              <w:fldChar w:fldCharType="separate"/>
            </w:r>
            <w:r>
              <w:rPr>
                <w:noProof/>
                <w:webHidden/>
              </w:rPr>
              <w:t>27</w:t>
            </w:r>
            <w:r>
              <w:rPr>
                <w:noProof/>
                <w:webHidden/>
              </w:rPr>
              <w:fldChar w:fldCharType="end"/>
            </w:r>
          </w:hyperlink>
        </w:p>
        <w:p w14:paraId="53C8012F" w14:textId="364F01F4"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69" w:history="1">
            <w:r w:rsidRPr="000A7C63">
              <w:rPr>
                <w:rStyle w:val="Hyperlink"/>
                <w:rFonts w:eastAsiaTheme="majorEastAsia"/>
                <w:noProof/>
              </w:rPr>
              <w:t>5.5</w:t>
            </w:r>
            <w:r>
              <w:rPr>
                <w:rFonts w:eastAsiaTheme="minorEastAsia" w:cstheme="minorBidi"/>
                <w:b w:val="0"/>
                <w:bCs w:val="0"/>
                <w:noProof/>
                <w:sz w:val="22"/>
                <w:lang w:val="de-DE" w:eastAsia="zh-CN"/>
              </w:rPr>
              <w:tab/>
            </w:r>
            <w:r w:rsidRPr="000A7C63">
              <w:rPr>
                <w:rStyle w:val="Hyperlink"/>
                <w:rFonts w:eastAsiaTheme="majorEastAsia"/>
                <w:noProof/>
              </w:rPr>
              <w:t>SubmodelElementCollection</w:t>
            </w:r>
            <w:r>
              <w:rPr>
                <w:noProof/>
                <w:webHidden/>
              </w:rPr>
              <w:tab/>
            </w:r>
            <w:r>
              <w:rPr>
                <w:noProof/>
                <w:webHidden/>
              </w:rPr>
              <w:fldChar w:fldCharType="begin"/>
            </w:r>
            <w:r>
              <w:rPr>
                <w:noProof/>
                <w:webHidden/>
              </w:rPr>
              <w:instrText xml:space="preserve"> PAGEREF _Toc201556469 \h </w:instrText>
            </w:r>
            <w:r>
              <w:rPr>
                <w:noProof/>
                <w:webHidden/>
              </w:rPr>
            </w:r>
            <w:r>
              <w:rPr>
                <w:noProof/>
                <w:webHidden/>
              </w:rPr>
              <w:fldChar w:fldCharType="separate"/>
            </w:r>
            <w:r>
              <w:rPr>
                <w:noProof/>
                <w:webHidden/>
              </w:rPr>
              <w:t>29</w:t>
            </w:r>
            <w:r>
              <w:rPr>
                <w:noProof/>
                <w:webHidden/>
              </w:rPr>
              <w:fldChar w:fldCharType="end"/>
            </w:r>
          </w:hyperlink>
        </w:p>
        <w:p w14:paraId="3AE24104" w14:textId="151A89EE"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70" w:history="1">
            <w:r w:rsidRPr="000A7C63">
              <w:rPr>
                <w:rStyle w:val="Hyperlink"/>
                <w:rFonts w:eastAsiaTheme="majorEastAsia"/>
                <w:noProof/>
              </w:rPr>
              <w:t>5.5.1</w:t>
            </w:r>
            <w:r>
              <w:rPr>
                <w:rFonts w:eastAsiaTheme="minorEastAsia" w:cstheme="minorBidi"/>
                <w:noProof/>
                <w:sz w:val="22"/>
                <w:szCs w:val="22"/>
                <w:lang w:val="de-DE" w:eastAsia="zh-CN"/>
              </w:rPr>
              <w:tab/>
            </w:r>
            <w:r w:rsidRPr="000A7C63">
              <w:rPr>
                <w:rStyle w:val="Hyperlink"/>
                <w:rFonts w:eastAsiaTheme="majorEastAsia"/>
                <w:noProof/>
              </w:rPr>
              <w:t>Custom Qualifiers</w:t>
            </w:r>
            <w:r>
              <w:rPr>
                <w:noProof/>
                <w:webHidden/>
              </w:rPr>
              <w:tab/>
            </w:r>
            <w:r>
              <w:rPr>
                <w:noProof/>
                <w:webHidden/>
              </w:rPr>
              <w:fldChar w:fldCharType="begin"/>
            </w:r>
            <w:r>
              <w:rPr>
                <w:noProof/>
                <w:webHidden/>
              </w:rPr>
              <w:instrText xml:space="preserve"> PAGEREF _Toc201556470 \h </w:instrText>
            </w:r>
            <w:r>
              <w:rPr>
                <w:noProof/>
                <w:webHidden/>
              </w:rPr>
            </w:r>
            <w:r>
              <w:rPr>
                <w:noProof/>
                <w:webHidden/>
              </w:rPr>
              <w:fldChar w:fldCharType="separate"/>
            </w:r>
            <w:r>
              <w:rPr>
                <w:noProof/>
                <w:webHidden/>
              </w:rPr>
              <w:t>30</w:t>
            </w:r>
            <w:r>
              <w:rPr>
                <w:noProof/>
                <w:webHidden/>
              </w:rPr>
              <w:fldChar w:fldCharType="end"/>
            </w:r>
          </w:hyperlink>
        </w:p>
        <w:p w14:paraId="14E5013C" w14:textId="33BA4FF3"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71" w:history="1">
            <w:r w:rsidRPr="000A7C63">
              <w:rPr>
                <w:rStyle w:val="Hyperlink"/>
                <w:rFonts w:eastAsiaTheme="majorEastAsia"/>
                <w:noProof/>
              </w:rPr>
              <w:t>5.5.2</w:t>
            </w:r>
            <w:r>
              <w:rPr>
                <w:rFonts w:eastAsiaTheme="minorEastAsia" w:cstheme="minorBidi"/>
                <w:noProof/>
                <w:sz w:val="22"/>
                <w:szCs w:val="22"/>
                <w:lang w:val="de-DE" w:eastAsia="zh-CN"/>
              </w:rPr>
              <w:tab/>
            </w:r>
            <w:r w:rsidRPr="000A7C63">
              <w:rPr>
                <w:rStyle w:val="Hyperlink"/>
                <w:rFonts w:eastAsiaTheme="majorEastAsia"/>
                <w:noProof/>
              </w:rPr>
              <w:t>Cardinality</w:t>
            </w:r>
            <w:r>
              <w:rPr>
                <w:noProof/>
                <w:webHidden/>
              </w:rPr>
              <w:tab/>
            </w:r>
            <w:r>
              <w:rPr>
                <w:noProof/>
                <w:webHidden/>
              </w:rPr>
              <w:fldChar w:fldCharType="begin"/>
            </w:r>
            <w:r>
              <w:rPr>
                <w:noProof/>
                <w:webHidden/>
              </w:rPr>
              <w:instrText xml:space="preserve"> PAGEREF _Toc201556471 \h </w:instrText>
            </w:r>
            <w:r>
              <w:rPr>
                <w:noProof/>
                <w:webHidden/>
              </w:rPr>
            </w:r>
            <w:r>
              <w:rPr>
                <w:noProof/>
                <w:webHidden/>
              </w:rPr>
              <w:fldChar w:fldCharType="separate"/>
            </w:r>
            <w:r>
              <w:rPr>
                <w:noProof/>
                <w:webHidden/>
              </w:rPr>
              <w:t>30</w:t>
            </w:r>
            <w:r>
              <w:rPr>
                <w:noProof/>
                <w:webHidden/>
              </w:rPr>
              <w:fldChar w:fldCharType="end"/>
            </w:r>
          </w:hyperlink>
        </w:p>
        <w:p w14:paraId="306D18EA" w14:textId="1F0ACF2D"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72" w:history="1">
            <w:r w:rsidRPr="000A7C63">
              <w:rPr>
                <w:rStyle w:val="Hyperlink"/>
                <w:rFonts w:eastAsiaTheme="majorEastAsia"/>
                <w:noProof/>
              </w:rPr>
              <w:t>6</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Handling AAS Shells</w:t>
            </w:r>
            <w:r>
              <w:rPr>
                <w:noProof/>
                <w:webHidden/>
              </w:rPr>
              <w:tab/>
            </w:r>
            <w:r>
              <w:rPr>
                <w:noProof/>
                <w:webHidden/>
              </w:rPr>
              <w:fldChar w:fldCharType="begin"/>
            </w:r>
            <w:r>
              <w:rPr>
                <w:noProof/>
                <w:webHidden/>
              </w:rPr>
              <w:instrText xml:space="preserve"> PAGEREF _Toc201556472 \h </w:instrText>
            </w:r>
            <w:r>
              <w:rPr>
                <w:noProof/>
                <w:webHidden/>
              </w:rPr>
            </w:r>
            <w:r>
              <w:rPr>
                <w:noProof/>
                <w:webHidden/>
              </w:rPr>
              <w:fldChar w:fldCharType="separate"/>
            </w:r>
            <w:r>
              <w:rPr>
                <w:noProof/>
                <w:webHidden/>
              </w:rPr>
              <w:t>31</w:t>
            </w:r>
            <w:r>
              <w:rPr>
                <w:noProof/>
                <w:webHidden/>
              </w:rPr>
              <w:fldChar w:fldCharType="end"/>
            </w:r>
          </w:hyperlink>
        </w:p>
        <w:p w14:paraId="646192BC" w14:textId="572B8D02"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73" w:history="1">
            <w:r w:rsidRPr="000A7C63">
              <w:rPr>
                <w:rStyle w:val="Hyperlink"/>
                <w:rFonts w:eastAsiaTheme="majorEastAsia" w:cs="Arial"/>
                <w:noProof/>
              </w:rPr>
              <w:t>6.1</w:t>
            </w:r>
            <w:r>
              <w:rPr>
                <w:rFonts w:eastAsiaTheme="minorEastAsia" w:cstheme="minorBidi"/>
                <w:b w:val="0"/>
                <w:bCs w:val="0"/>
                <w:noProof/>
                <w:sz w:val="22"/>
                <w:lang w:val="de-DE" w:eastAsia="zh-CN"/>
              </w:rPr>
              <w:tab/>
            </w:r>
            <w:r w:rsidRPr="000A7C63">
              <w:rPr>
                <w:rStyle w:val="Hyperlink"/>
                <w:rFonts w:eastAsiaTheme="majorEastAsia" w:cs="Arial"/>
                <w:noProof/>
              </w:rPr>
              <w:t>View</w:t>
            </w:r>
            <w:r>
              <w:rPr>
                <w:noProof/>
                <w:webHidden/>
              </w:rPr>
              <w:tab/>
            </w:r>
            <w:r>
              <w:rPr>
                <w:noProof/>
                <w:webHidden/>
              </w:rPr>
              <w:fldChar w:fldCharType="begin"/>
            </w:r>
            <w:r>
              <w:rPr>
                <w:noProof/>
                <w:webHidden/>
              </w:rPr>
              <w:instrText xml:space="preserve"> PAGEREF _Toc201556473 \h </w:instrText>
            </w:r>
            <w:r>
              <w:rPr>
                <w:noProof/>
                <w:webHidden/>
              </w:rPr>
            </w:r>
            <w:r>
              <w:rPr>
                <w:noProof/>
                <w:webHidden/>
              </w:rPr>
              <w:fldChar w:fldCharType="separate"/>
            </w:r>
            <w:r>
              <w:rPr>
                <w:noProof/>
                <w:webHidden/>
              </w:rPr>
              <w:t>32</w:t>
            </w:r>
            <w:r>
              <w:rPr>
                <w:noProof/>
                <w:webHidden/>
              </w:rPr>
              <w:fldChar w:fldCharType="end"/>
            </w:r>
          </w:hyperlink>
        </w:p>
        <w:p w14:paraId="0E472C50" w14:textId="46F39267"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74" w:history="1">
            <w:r w:rsidRPr="000A7C63">
              <w:rPr>
                <w:rStyle w:val="Hyperlink"/>
                <w:rFonts w:eastAsiaTheme="majorEastAsia" w:cs="Arial"/>
                <w:noProof/>
              </w:rPr>
              <w:t>6.2</w:t>
            </w:r>
            <w:r>
              <w:rPr>
                <w:rFonts w:eastAsiaTheme="minorEastAsia" w:cstheme="minorBidi"/>
                <w:b w:val="0"/>
                <w:bCs w:val="0"/>
                <w:noProof/>
                <w:sz w:val="22"/>
                <w:lang w:val="de-DE" w:eastAsia="zh-CN"/>
              </w:rPr>
              <w:tab/>
            </w:r>
            <w:r w:rsidRPr="000A7C63">
              <w:rPr>
                <w:rStyle w:val="Hyperlink"/>
                <w:rFonts w:eastAsiaTheme="majorEastAsia" w:cs="Arial"/>
                <w:noProof/>
              </w:rPr>
              <w:t>Modify</w:t>
            </w:r>
            <w:r>
              <w:rPr>
                <w:noProof/>
                <w:webHidden/>
              </w:rPr>
              <w:tab/>
            </w:r>
            <w:r>
              <w:rPr>
                <w:noProof/>
                <w:webHidden/>
              </w:rPr>
              <w:fldChar w:fldCharType="begin"/>
            </w:r>
            <w:r>
              <w:rPr>
                <w:noProof/>
                <w:webHidden/>
              </w:rPr>
              <w:instrText xml:space="preserve"> PAGEREF _Toc201556474 \h </w:instrText>
            </w:r>
            <w:r>
              <w:rPr>
                <w:noProof/>
                <w:webHidden/>
              </w:rPr>
            </w:r>
            <w:r>
              <w:rPr>
                <w:noProof/>
                <w:webHidden/>
              </w:rPr>
              <w:fldChar w:fldCharType="separate"/>
            </w:r>
            <w:r>
              <w:rPr>
                <w:noProof/>
                <w:webHidden/>
              </w:rPr>
              <w:t>33</w:t>
            </w:r>
            <w:r>
              <w:rPr>
                <w:noProof/>
                <w:webHidden/>
              </w:rPr>
              <w:fldChar w:fldCharType="end"/>
            </w:r>
          </w:hyperlink>
        </w:p>
        <w:p w14:paraId="5B7BAFC2" w14:textId="5EBA2ED2"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75" w:history="1">
            <w:r w:rsidRPr="000A7C63">
              <w:rPr>
                <w:rStyle w:val="Hyperlink"/>
                <w:rFonts w:eastAsiaTheme="majorEastAsia" w:cs="Arial"/>
                <w:noProof/>
              </w:rPr>
              <w:t>6.3</w:t>
            </w:r>
            <w:r>
              <w:rPr>
                <w:rFonts w:eastAsiaTheme="minorEastAsia" w:cstheme="minorBidi"/>
                <w:b w:val="0"/>
                <w:bCs w:val="0"/>
                <w:noProof/>
                <w:sz w:val="22"/>
                <w:lang w:val="de-DE" w:eastAsia="zh-CN"/>
              </w:rPr>
              <w:tab/>
            </w:r>
            <w:r w:rsidRPr="000A7C63">
              <w:rPr>
                <w:rStyle w:val="Hyperlink"/>
                <w:rFonts w:eastAsiaTheme="majorEastAsia" w:cs="Arial"/>
                <w:noProof/>
              </w:rPr>
              <w:t>Delete</w:t>
            </w:r>
            <w:r>
              <w:rPr>
                <w:noProof/>
                <w:webHidden/>
              </w:rPr>
              <w:tab/>
            </w:r>
            <w:r>
              <w:rPr>
                <w:noProof/>
                <w:webHidden/>
              </w:rPr>
              <w:fldChar w:fldCharType="begin"/>
            </w:r>
            <w:r>
              <w:rPr>
                <w:noProof/>
                <w:webHidden/>
              </w:rPr>
              <w:instrText xml:space="preserve"> PAGEREF _Toc201556475 \h </w:instrText>
            </w:r>
            <w:r>
              <w:rPr>
                <w:noProof/>
                <w:webHidden/>
              </w:rPr>
            </w:r>
            <w:r>
              <w:rPr>
                <w:noProof/>
                <w:webHidden/>
              </w:rPr>
              <w:fldChar w:fldCharType="separate"/>
            </w:r>
            <w:r>
              <w:rPr>
                <w:noProof/>
                <w:webHidden/>
              </w:rPr>
              <w:t>33</w:t>
            </w:r>
            <w:r>
              <w:rPr>
                <w:noProof/>
                <w:webHidden/>
              </w:rPr>
              <w:fldChar w:fldCharType="end"/>
            </w:r>
          </w:hyperlink>
        </w:p>
        <w:p w14:paraId="3312963F" w14:textId="62E838E2"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76" w:history="1">
            <w:r w:rsidRPr="000A7C63">
              <w:rPr>
                <w:rStyle w:val="Hyperlink"/>
                <w:rFonts w:eastAsiaTheme="majorEastAsia" w:cs="Arial"/>
                <w:noProof/>
              </w:rPr>
              <w:t>6.4</w:t>
            </w:r>
            <w:r>
              <w:rPr>
                <w:rFonts w:eastAsiaTheme="minorEastAsia" w:cstheme="minorBidi"/>
                <w:b w:val="0"/>
                <w:bCs w:val="0"/>
                <w:noProof/>
                <w:sz w:val="22"/>
                <w:lang w:val="de-DE" w:eastAsia="zh-CN"/>
              </w:rPr>
              <w:tab/>
            </w:r>
            <w:r w:rsidRPr="000A7C63">
              <w:rPr>
                <w:rStyle w:val="Hyperlink"/>
                <w:rFonts w:eastAsiaTheme="majorEastAsia" w:cs="Arial"/>
                <w:noProof/>
              </w:rPr>
              <w:t>Advanced</w:t>
            </w:r>
            <w:r>
              <w:rPr>
                <w:noProof/>
                <w:webHidden/>
              </w:rPr>
              <w:tab/>
            </w:r>
            <w:r>
              <w:rPr>
                <w:noProof/>
                <w:webHidden/>
              </w:rPr>
              <w:fldChar w:fldCharType="begin"/>
            </w:r>
            <w:r>
              <w:rPr>
                <w:noProof/>
                <w:webHidden/>
              </w:rPr>
              <w:instrText xml:space="preserve"> PAGEREF _Toc201556476 \h </w:instrText>
            </w:r>
            <w:r>
              <w:rPr>
                <w:noProof/>
                <w:webHidden/>
              </w:rPr>
            </w:r>
            <w:r>
              <w:rPr>
                <w:noProof/>
                <w:webHidden/>
              </w:rPr>
              <w:fldChar w:fldCharType="separate"/>
            </w:r>
            <w:r>
              <w:rPr>
                <w:noProof/>
                <w:webHidden/>
              </w:rPr>
              <w:t>33</w:t>
            </w:r>
            <w:r>
              <w:rPr>
                <w:noProof/>
                <w:webHidden/>
              </w:rPr>
              <w:fldChar w:fldCharType="end"/>
            </w:r>
          </w:hyperlink>
        </w:p>
        <w:p w14:paraId="6B1AB086" w14:textId="7741AF09"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77" w:history="1">
            <w:r w:rsidRPr="000A7C63">
              <w:rPr>
                <w:rStyle w:val="Hyperlink"/>
                <w:rFonts w:eastAsiaTheme="majorEastAsia"/>
                <w:noProof/>
              </w:rPr>
              <w:t>6.4.1</w:t>
            </w:r>
            <w:r>
              <w:rPr>
                <w:rFonts w:eastAsiaTheme="minorEastAsia" w:cstheme="minorBidi"/>
                <w:noProof/>
                <w:sz w:val="22"/>
                <w:szCs w:val="22"/>
                <w:lang w:val="de-DE" w:eastAsia="zh-CN"/>
              </w:rPr>
              <w:tab/>
            </w:r>
            <w:r w:rsidRPr="000A7C63">
              <w:rPr>
                <w:rStyle w:val="Hyperlink"/>
                <w:rFonts w:eastAsiaTheme="majorEastAsia"/>
                <w:noProof/>
              </w:rPr>
              <w:t>Create Feed Mapping</w:t>
            </w:r>
            <w:r>
              <w:rPr>
                <w:noProof/>
                <w:webHidden/>
              </w:rPr>
              <w:tab/>
            </w:r>
            <w:r>
              <w:rPr>
                <w:noProof/>
                <w:webHidden/>
              </w:rPr>
              <w:fldChar w:fldCharType="begin"/>
            </w:r>
            <w:r>
              <w:rPr>
                <w:noProof/>
                <w:webHidden/>
              </w:rPr>
              <w:instrText xml:space="preserve"> PAGEREF _Toc201556477 \h </w:instrText>
            </w:r>
            <w:r>
              <w:rPr>
                <w:noProof/>
                <w:webHidden/>
              </w:rPr>
            </w:r>
            <w:r>
              <w:rPr>
                <w:noProof/>
                <w:webHidden/>
              </w:rPr>
              <w:fldChar w:fldCharType="separate"/>
            </w:r>
            <w:r>
              <w:rPr>
                <w:noProof/>
                <w:webHidden/>
              </w:rPr>
              <w:t>33</w:t>
            </w:r>
            <w:r>
              <w:rPr>
                <w:noProof/>
                <w:webHidden/>
              </w:rPr>
              <w:fldChar w:fldCharType="end"/>
            </w:r>
          </w:hyperlink>
        </w:p>
        <w:p w14:paraId="79F2E303" w14:textId="7FDB6FE3"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78" w:history="1">
            <w:r w:rsidRPr="000A7C63">
              <w:rPr>
                <w:rStyle w:val="Hyperlink"/>
                <w:rFonts w:eastAsiaTheme="majorEastAsia"/>
                <w:noProof/>
              </w:rPr>
              <w:t>6.4.2</w:t>
            </w:r>
            <w:r>
              <w:rPr>
                <w:rFonts w:eastAsiaTheme="minorEastAsia" w:cstheme="minorBidi"/>
                <w:noProof/>
                <w:sz w:val="22"/>
                <w:szCs w:val="22"/>
                <w:lang w:val="de-DE" w:eastAsia="zh-CN"/>
              </w:rPr>
              <w:tab/>
            </w:r>
            <w:r w:rsidRPr="000A7C63">
              <w:rPr>
                <w:rStyle w:val="Hyperlink"/>
                <w:rFonts w:eastAsiaTheme="majorEastAsia"/>
                <w:noProof/>
              </w:rPr>
              <w:t>Duplicate</w:t>
            </w:r>
            <w:r>
              <w:rPr>
                <w:noProof/>
                <w:webHidden/>
              </w:rPr>
              <w:tab/>
            </w:r>
            <w:r>
              <w:rPr>
                <w:noProof/>
                <w:webHidden/>
              </w:rPr>
              <w:fldChar w:fldCharType="begin"/>
            </w:r>
            <w:r>
              <w:rPr>
                <w:noProof/>
                <w:webHidden/>
              </w:rPr>
              <w:instrText xml:space="preserve"> PAGEREF _Toc201556478 \h </w:instrText>
            </w:r>
            <w:r>
              <w:rPr>
                <w:noProof/>
                <w:webHidden/>
              </w:rPr>
            </w:r>
            <w:r>
              <w:rPr>
                <w:noProof/>
                <w:webHidden/>
              </w:rPr>
              <w:fldChar w:fldCharType="separate"/>
            </w:r>
            <w:r>
              <w:rPr>
                <w:noProof/>
                <w:webHidden/>
              </w:rPr>
              <w:t>34</w:t>
            </w:r>
            <w:r>
              <w:rPr>
                <w:noProof/>
                <w:webHidden/>
              </w:rPr>
              <w:fldChar w:fldCharType="end"/>
            </w:r>
          </w:hyperlink>
        </w:p>
        <w:p w14:paraId="75FBDE4D" w14:textId="4C1302BE"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79" w:history="1">
            <w:r w:rsidRPr="000A7C63">
              <w:rPr>
                <w:rStyle w:val="Hyperlink"/>
                <w:rFonts w:eastAsiaTheme="majorEastAsia" w:cs="Arial"/>
                <w:noProof/>
              </w:rPr>
              <w:t>6.5</w:t>
            </w:r>
            <w:r>
              <w:rPr>
                <w:rFonts w:eastAsiaTheme="minorEastAsia" w:cstheme="minorBidi"/>
                <w:b w:val="0"/>
                <w:bCs w:val="0"/>
                <w:noProof/>
                <w:sz w:val="22"/>
                <w:lang w:val="de-DE" w:eastAsia="zh-CN"/>
              </w:rPr>
              <w:tab/>
            </w:r>
            <w:r w:rsidRPr="000A7C63">
              <w:rPr>
                <w:rStyle w:val="Hyperlink"/>
                <w:rFonts w:eastAsiaTheme="majorEastAsia" w:cs="Arial"/>
                <w:noProof/>
              </w:rPr>
              <w:t>Exports</w:t>
            </w:r>
            <w:r>
              <w:rPr>
                <w:noProof/>
                <w:webHidden/>
              </w:rPr>
              <w:tab/>
            </w:r>
            <w:r>
              <w:rPr>
                <w:noProof/>
                <w:webHidden/>
              </w:rPr>
              <w:fldChar w:fldCharType="begin"/>
            </w:r>
            <w:r>
              <w:rPr>
                <w:noProof/>
                <w:webHidden/>
              </w:rPr>
              <w:instrText xml:space="preserve"> PAGEREF _Toc201556479 \h </w:instrText>
            </w:r>
            <w:r>
              <w:rPr>
                <w:noProof/>
                <w:webHidden/>
              </w:rPr>
            </w:r>
            <w:r>
              <w:rPr>
                <w:noProof/>
                <w:webHidden/>
              </w:rPr>
              <w:fldChar w:fldCharType="separate"/>
            </w:r>
            <w:r>
              <w:rPr>
                <w:noProof/>
                <w:webHidden/>
              </w:rPr>
              <w:t>34</w:t>
            </w:r>
            <w:r>
              <w:rPr>
                <w:noProof/>
                <w:webHidden/>
              </w:rPr>
              <w:fldChar w:fldCharType="end"/>
            </w:r>
          </w:hyperlink>
        </w:p>
        <w:p w14:paraId="5A8C25AF" w14:textId="7F77E422"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80" w:history="1">
            <w:r w:rsidRPr="000A7C63">
              <w:rPr>
                <w:rStyle w:val="Hyperlink"/>
                <w:rFonts w:eastAsiaTheme="majorEastAsia" w:cs="Arial"/>
                <w:noProof/>
              </w:rPr>
              <w:t>6.6</w:t>
            </w:r>
            <w:r>
              <w:rPr>
                <w:rFonts w:eastAsiaTheme="minorEastAsia" w:cstheme="minorBidi"/>
                <w:b w:val="0"/>
                <w:bCs w:val="0"/>
                <w:noProof/>
                <w:sz w:val="22"/>
                <w:lang w:val="de-DE" w:eastAsia="zh-CN"/>
              </w:rPr>
              <w:tab/>
            </w:r>
            <w:r w:rsidRPr="000A7C63">
              <w:rPr>
                <w:rStyle w:val="Hyperlink"/>
                <w:rFonts w:eastAsiaTheme="majorEastAsia" w:cs="Arial"/>
                <w:noProof/>
              </w:rPr>
              <w:t>Create Link for Sharing</w:t>
            </w:r>
            <w:r>
              <w:rPr>
                <w:noProof/>
                <w:webHidden/>
              </w:rPr>
              <w:tab/>
            </w:r>
            <w:r>
              <w:rPr>
                <w:noProof/>
                <w:webHidden/>
              </w:rPr>
              <w:fldChar w:fldCharType="begin"/>
            </w:r>
            <w:r>
              <w:rPr>
                <w:noProof/>
                <w:webHidden/>
              </w:rPr>
              <w:instrText xml:space="preserve"> PAGEREF _Toc201556480 \h </w:instrText>
            </w:r>
            <w:r>
              <w:rPr>
                <w:noProof/>
                <w:webHidden/>
              </w:rPr>
            </w:r>
            <w:r>
              <w:rPr>
                <w:noProof/>
                <w:webHidden/>
              </w:rPr>
              <w:fldChar w:fldCharType="separate"/>
            </w:r>
            <w:r>
              <w:rPr>
                <w:noProof/>
                <w:webHidden/>
              </w:rPr>
              <w:t>35</w:t>
            </w:r>
            <w:r>
              <w:rPr>
                <w:noProof/>
                <w:webHidden/>
              </w:rPr>
              <w:fldChar w:fldCharType="end"/>
            </w:r>
          </w:hyperlink>
        </w:p>
        <w:p w14:paraId="4D8E9233" w14:textId="719E428A"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81" w:history="1">
            <w:r w:rsidRPr="000A7C63">
              <w:rPr>
                <w:rStyle w:val="Hyperlink"/>
                <w:rFonts w:eastAsiaTheme="majorEastAsia"/>
                <w:noProof/>
              </w:rPr>
              <w:t>7</w:t>
            </w:r>
            <w:r>
              <w:rPr>
                <w:rFonts w:eastAsiaTheme="minorEastAsia" w:cstheme="minorBidi"/>
                <w:b w:val="0"/>
                <w:bCs w:val="0"/>
                <w:i w:val="0"/>
                <w:iCs w:val="0"/>
                <w:noProof/>
                <w:sz w:val="22"/>
                <w:szCs w:val="22"/>
                <w:lang w:val="de-DE" w:eastAsia="zh-CN"/>
              </w:rPr>
              <w:tab/>
            </w:r>
            <w:r w:rsidRPr="000A7C63">
              <w:rPr>
                <w:rStyle w:val="Hyperlink"/>
                <w:rFonts w:eastAsiaTheme="majorEastAsia"/>
                <w:noProof/>
              </w:rPr>
              <w:t>Navigating the AAS Shell</w:t>
            </w:r>
            <w:r>
              <w:rPr>
                <w:noProof/>
                <w:webHidden/>
              </w:rPr>
              <w:tab/>
            </w:r>
            <w:r>
              <w:rPr>
                <w:noProof/>
                <w:webHidden/>
              </w:rPr>
              <w:fldChar w:fldCharType="begin"/>
            </w:r>
            <w:r>
              <w:rPr>
                <w:noProof/>
                <w:webHidden/>
              </w:rPr>
              <w:instrText xml:space="preserve"> PAGEREF _Toc201556481 \h </w:instrText>
            </w:r>
            <w:r>
              <w:rPr>
                <w:noProof/>
                <w:webHidden/>
              </w:rPr>
            </w:r>
            <w:r>
              <w:rPr>
                <w:noProof/>
                <w:webHidden/>
              </w:rPr>
              <w:fldChar w:fldCharType="separate"/>
            </w:r>
            <w:r>
              <w:rPr>
                <w:noProof/>
                <w:webHidden/>
              </w:rPr>
              <w:t>37</w:t>
            </w:r>
            <w:r>
              <w:rPr>
                <w:noProof/>
                <w:webHidden/>
              </w:rPr>
              <w:fldChar w:fldCharType="end"/>
            </w:r>
          </w:hyperlink>
        </w:p>
        <w:p w14:paraId="718B9062" w14:textId="059AB2D6"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82" w:history="1">
            <w:r w:rsidRPr="000A7C63">
              <w:rPr>
                <w:rStyle w:val="Hyperlink"/>
                <w:rFonts w:eastAsiaTheme="majorEastAsia" w:cs="Arial"/>
                <w:noProof/>
              </w:rPr>
              <w:t>7.1</w:t>
            </w:r>
            <w:r>
              <w:rPr>
                <w:rFonts w:eastAsiaTheme="minorEastAsia" w:cstheme="minorBidi"/>
                <w:b w:val="0"/>
                <w:bCs w:val="0"/>
                <w:noProof/>
                <w:sz w:val="22"/>
                <w:lang w:val="de-DE" w:eastAsia="zh-CN"/>
              </w:rPr>
              <w:tab/>
            </w:r>
            <w:r w:rsidRPr="000A7C63">
              <w:rPr>
                <w:rStyle w:val="Hyperlink"/>
                <w:rFonts w:eastAsiaTheme="majorEastAsia" w:cs="Arial"/>
                <w:noProof/>
              </w:rPr>
              <w:t>ID Validation</w:t>
            </w:r>
            <w:r>
              <w:rPr>
                <w:noProof/>
                <w:webHidden/>
              </w:rPr>
              <w:tab/>
            </w:r>
            <w:r>
              <w:rPr>
                <w:noProof/>
                <w:webHidden/>
              </w:rPr>
              <w:fldChar w:fldCharType="begin"/>
            </w:r>
            <w:r>
              <w:rPr>
                <w:noProof/>
                <w:webHidden/>
              </w:rPr>
              <w:instrText xml:space="preserve"> PAGEREF _Toc201556482 \h </w:instrText>
            </w:r>
            <w:r>
              <w:rPr>
                <w:noProof/>
                <w:webHidden/>
              </w:rPr>
            </w:r>
            <w:r>
              <w:rPr>
                <w:noProof/>
                <w:webHidden/>
              </w:rPr>
              <w:fldChar w:fldCharType="separate"/>
            </w:r>
            <w:r>
              <w:rPr>
                <w:noProof/>
                <w:webHidden/>
              </w:rPr>
              <w:t>37</w:t>
            </w:r>
            <w:r>
              <w:rPr>
                <w:noProof/>
                <w:webHidden/>
              </w:rPr>
              <w:fldChar w:fldCharType="end"/>
            </w:r>
          </w:hyperlink>
        </w:p>
        <w:p w14:paraId="122EE1FC" w14:textId="1D29A36B"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83" w:history="1">
            <w:r w:rsidRPr="000A7C63">
              <w:rPr>
                <w:rStyle w:val="Hyperlink"/>
                <w:rFonts w:eastAsiaTheme="majorEastAsia" w:cs="Arial"/>
                <w:noProof/>
              </w:rPr>
              <w:t>7.2</w:t>
            </w:r>
            <w:r>
              <w:rPr>
                <w:rFonts w:eastAsiaTheme="minorEastAsia" w:cstheme="minorBidi"/>
                <w:b w:val="0"/>
                <w:bCs w:val="0"/>
                <w:noProof/>
                <w:sz w:val="22"/>
                <w:lang w:val="de-DE" w:eastAsia="zh-CN"/>
              </w:rPr>
              <w:tab/>
            </w:r>
            <w:r w:rsidRPr="000A7C63">
              <w:rPr>
                <w:rStyle w:val="Hyperlink"/>
                <w:rFonts w:eastAsiaTheme="majorEastAsia" w:cs="Arial"/>
                <w:noProof/>
              </w:rPr>
              <w:t>Import from Reference Catalogs</w:t>
            </w:r>
            <w:r>
              <w:rPr>
                <w:noProof/>
                <w:webHidden/>
              </w:rPr>
              <w:tab/>
            </w:r>
            <w:r>
              <w:rPr>
                <w:noProof/>
                <w:webHidden/>
              </w:rPr>
              <w:fldChar w:fldCharType="begin"/>
            </w:r>
            <w:r>
              <w:rPr>
                <w:noProof/>
                <w:webHidden/>
              </w:rPr>
              <w:instrText xml:space="preserve"> PAGEREF _Toc201556483 \h </w:instrText>
            </w:r>
            <w:r>
              <w:rPr>
                <w:noProof/>
                <w:webHidden/>
              </w:rPr>
            </w:r>
            <w:r>
              <w:rPr>
                <w:noProof/>
                <w:webHidden/>
              </w:rPr>
              <w:fldChar w:fldCharType="separate"/>
            </w:r>
            <w:r>
              <w:rPr>
                <w:noProof/>
                <w:webHidden/>
              </w:rPr>
              <w:t>37</w:t>
            </w:r>
            <w:r>
              <w:rPr>
                <w:noProof/>
                <w:webHidden/>
              </w:rPr>
              <w:fldChar w:fldCharType="end"/>
            </w:r>
          </w:hyperlink>
        </w:p>
        <w:p w14:paraId="2BA0470E" w14:textId="36E4E305"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84" w:history="1">
            <w:r w:rsidRPr="000A7C63">
              <w:rPr>
                <w:rStyle w:val="Hyperlink"/>
                <w:rFonts w:eastAsiaTheme="majorEastAsia" w:cs="Arial"/>
                <w:noProof/>
              </w:rPr>
              <w:t>7.3</w:t>
            </w:r>
            <w:r>
              <w:rPr>
                <w:rFonts w:eastAsiaTheme="minorEastAsia" w:cstheme="minorBidi"/>
                <w:b w:val="0"/>
                <w:bCs w:val="0"/>
                <w:noProof/>
                <w:sz w:val="22"/>
                <w:lang w:val="de-DE" w:eastAsia="zh-CN"/>
              </w:rPr>
              <w:tab/>
            </w:r>
            <w:r w:rsidRPr="000A7C63">
              <w:rPr>
                <w:rStyle w:val="Hyperlink"/>
                <w:rFonts w:eastAsiaTheme="majorEastAsia" w:cs="Arial"/>
                <w:noProof/>
              </w:rPr>
              <w:t>Submodel</w:t>
            </w:r>
            <w:r>
              <w:rPr>
                <w:noProof/>
                <w:webHidden/>
              </w:rPr>
              <w:tab/>
            </w:r>
            <w:r>
              <w:rPr>
                <w:noProof/>
                <w:webHidden/>
              </w:rPr>
              <w:fldChar w:fldCharType="begin"/>
            </w:r>
            <w:r>
              <w:rPr>
                <w:noProof/>
                <w:webHidden/>
              </w:rPr>
              <w:instrText xml:space="preserve"> PAGEREF _Toc201556484 \h </w:instrText>
            </w:r>
            <w:r>
              <w:rPr>
                <w:noProof/>
                <w:webHidden/>
              </w:rPr>
            </w:r>
            <w:r>
              <w:rPr>
                <w:noProof/>
                <w:webHidden/>
              </w:rPr>
              <w:fldChar w:fldCharType="separate"/>
            </w:r>
            <w:r>
              <w:rPr>
                <w:noProof/>
                <w:webHidden/>
              </w:rPr>
              <w:t>39</w:t>
            </w:r>
            <w:r>
              <w:rPr>
                <w:noProof/>
                <w:webHidden/>
              </w:rPr>
              <w:fldChar w:fldCharType="end"/>
            </w:r>
          </w:hyperlink>
        </w:p>
        <w:p w14:paraId="3ED2BB01" w14:textId="381D2E98"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85" w:history="1">
            <w:r w:rsidRPr="000A7C63">
              <w:rPr>
                <w:rStyle w:val="Hyperlink"/>
                <w:rFonts w:eastAsiaTheme="majorEastAsia"/>
                <w:noProof/>
                <w:lang w:eastAsia="zh-CN"/>
              </w:rPr>
              <w:t>7.4</w:t>
            </w:r>
            <w:r>
              <w:rPr>
                <w:rFonts w:eastAsiaTheme="minorEastAsia" w:cstheme="minorBidi"/>
                <w:b w:val="0"/>
                <w:bCs w:val="0"/>
                <w:noProof/>
                <w:sz w:val="22"/>
                <w:lang w:val="de-DE" w:eastAsia="zh-CN"/>
              </w:rPr>
              <w:tab/>
            </w:r>
            <w:r w:rsidRPr="000A7C63">
              <w:rPr>
                <w:rStyle w:val="Hyperlink"/>
                <w:rFonts w:eastAsiaTheme="majorEastAsia"/>
                <w:noProof/>
                <w:lang w:eastAsia="zh-CN"/>
              </w:rPr>
              <w:t>Handover Documentation-Wizard</w:t>
            </w:r>
            <w:r>
              <w:rPr>
                <w:noProof/>
                <w:webHidden/>
              </w:rPr>
              <w:tab/>
            </w:r>
            <w:r>
              <w:rPr>
                <w:noProof/>
                <w:webHidden/>
              </w:rPr>
              <w:fldChar w:fldCharType="begin"/>
            </w:r>
            <w:r>
              <w:rPr>
                <w:noProof/>
                <w:webHidden/>
              </w:rPr>
              <w:instrText xml:space="preserve"> PAGEREF _Toc201556485 \h </w:instrText>
            </w:r>
            <w:r>
              <w:rPr>
                <w:noProof/>
                <w:webHidden/>
              </w:rPr>
            </w:r>
            <w:r>
              <w:rPr>
                <w:noProof/>
                <w:webHidden/>
              </w:rPr>
              <w:fldChar w:fldCharType="separate"/>
            </w:r>
            <w:r>
              <w:rPr>
                <w:noProof/>
                <w:webHidden/>
              </w:rPr>
              <w:t>40</w:t>
            </w:r>
            <w:r>
              <w:rPr>
                <w:noProof/>
                <w:webHidden/>
              </w:rPr>
              <w:fldChar w:fldCharType="end"/>
            </w:r>
          </w:hyperlink>
        </w:p>
        <w:p w14:paraId="355CE3D0" w14:textId="0E47CFA9"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86" w:history="1">
            <w:r w:rsidRPr="000A7C63">
              <w:rPr>
                <w:rStyle w:val="Hyperlink"/>
                <w:rFonts w:eastAsiaTheme="majorEastAsia" w:cs="Arial"/>
                <w:noProof/>
                <w:lang w:eastAsia="zh-CN"/>
              </w:rPr>
              <w:t>7.5</w:t>
            </w:r>
            <w:r>
              <w:rPr>
                <w:rFonts w:eastAsiaTheme="minorEastAsia" w:cstheme="minorBidi"/>
                <w:b w:val="0"/>
                <w:bCs w:val="0"/>
                <w:noProof/>
                <w:sz w:val="22"/>
                <w:lang w:val="de-DE" w:eastAsia="zh-CN"/>
              </w:rPr>
              <w:tab/>
            </w:r>
            <w:r w:rsidRPr="000A7C63">
              <w:rPr>
                <w:rStyle w:val="Hyperlink"/>
                <w:rFonts w:eastAsiaTheme="majorEastAsia" w:cs="Arial"/>
                <w:noProof/>
                <w:lang w:eastAsia="zh-CN"/>
              </w:rPr>
              <w:t>Validate Errors</w:t>
            </w:r>
            <w:r>
              <w:rPr>
                <w:noProof/>
                <w:webHidden/>
              </w:rPr>
              <w:tab/>
            </w:r>
            <w:r>
              <w:rPr>
                <w:noProof/>
                <w:webHidden/>
              </w:rPr>
              <w:fldChar w:fldCharType="begin"/>
            </w:r>
            <w:r>
              <w:rPr>
                <w:noProof/>
                <w:webHidden/>
              </w:rPr>
              <w:instrText xml:space="preserve"> PAGEREF _Toc201556486 \h </w:instrText>
            </w:r>
            <w:r>
              <w:rPr>
                <w:noProof/>
                <w:webHidden/>
              </w:rPr>
            </w:r>
            <w:r>
              <w:rPr>
                <w:noProof/>
                <w:webHidden/>
              </w:rPr>
              <w:fldChar w:fldCharType="separate"/>
            </w:r>
            <w:r>
              <w:rPr>
                <w:noProof/>
                <w:webHidden/>
              </w:rPr>
              <w:t>40</w:t>
            </w:r>
            <w:r>
              <w:rPr>
                <w:noProof/>
                <w:webHidden/>
              </w:rPr>
              <w:fldChar w:fldCharType="end"/>
            </w:r>
          </w:hyperlink>
        </w:p>
        <w:p w14:paraId="479C8338" w14:textId="4AC174C4"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87" w:history="1">
            <w:r w:rsidRPr="000A7C63">
              <w:rPr>
                <w:rStyle w:val="Hyperlink"/>
                <w:rFonts w:eastAsiaTheme="majorEastAsia" w:cs="Arial"/>
                <w:noProof/>
                <w:lang w:eastAsia="zh-CN"/>
              </w:rPr>
              <w:t>7.6</w:t>
            </w:r>
            <w:r>
              <w:rPr>
                <w:rFonts w:eastAsiaTheme="minorEastAsia" w:cstheme="minorBidi"/>
                <w:b w:val="0"/>
                <w:bCs w:val="0"/>
                <w:noProof/>
                <w:sz w:val="22"/>
                <w:lang w:val="de-DE" w:eastAsia="zh-CN"/>
              </w:rPr>
              <w:tab/>
            </w:r>
            <w:r w:rsidRPr="000A7C63">
              <w:rPr>
                <w:rStyle w:val="Hyperlink"/>
                <w:rFonts w:eastAsiaTheme="majorEastAsia" w:cs="Arial"/>
                <w:noProof/>
                <w:lang w:eastAsia="zh-CN"/>
              </w:rPr>
              <w:t>Save</w:t>
            </w:r>
            <w:r>
              <w:rPr>
                <w:noProof/>
                <w:webHidden/>
              </w:rPr>
              <w:tab/>
            </w:r>
            <w:r>
              <w:rPr>
                <w:noProof/>
                <w:webHidden/>
              </w:rPr>
              <w:fldChar w:fldCharType="begin"/>
            </w:r>
            <w:r>
              <w:rPr>
                <w:noProof/>
                <w:webHidden/>
              </w:rPr>
              <w:instrText xml:space="preserve"> PAGEREF _Toc201556487 \h </w:instrText>
            </w:r>
            <w:r>
              <w:rPr>
                <w:noProof/>
                <w:webHidden/>
              </w:rPr>
            </w:r>
            <w:r>
              <w:rPr>
                <w:noProof/>
                <w:webHidden/>
              </w:rPr>
              <w:fldChar w:fldCharType="separate"/>
            </w:r>
            <w:r>
              <w:rPr>
                <w:noProof/>
                <w:webHidden/>
              </w:rPr>
              <w:t>41</w:t>
            </w:r>
            <w:r>
              <w:rPr>
                <w:noProof/>
                <w:webHidden/>
              </w:rPr>
              <w:fldChar w:fldCharType="end"/>
            </w:r>
          </w:hyperlink>
        </w:p>
        <w:p w14:paraId="5A62E152" w14:textId="40F51716"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88" w:history="1">
            <w:r w:rsidRPr="000A7C63">
              <w:rPr>
                <w:rStyle w:val="Hyperlink"/>
                <w:rFonts w:eastAsiaTheme="majorEastAsia" w:cs="Arial"/>
                <w:noProof/>
                <w:lang w:eastAsia="zh-CN"/>
              </w:rPr>
              <w:t>7.7</w:t>
            </w:r>
            <w:r>
              <w:rPr>
                <w:rFonts w:eastAsiaTheme="minorEastAsia" w:cstheme="minorBidi"/>
                <w:b w:val="0"/>
                <w:bCs w:val="0"/>
                <w:noProof/>
                <w:sz w:val="22"/>
                <w:lang w:val="de-DE" w:eastAsia="zh-CN"/>
              </w:rPr>
              <w:tab/>
            </w:r>
            <w:r w:rsidRPr="000A7C63">
              <w:rPr>
                <w:rStyle w:val="Hyperlink"/>
                <w:rFonts w:eastAsiaTheme="majorEastAsia" w:cs="Arial"/>
                <w:noProof/>
                <w:lang w:eastAsia="zh-CN"/>
              </w:rPr>
              <w:t>Delete</w:t>
            </w:r>
            <w:r>
              <w:rPr>
                <w:noProof/>
                <w:webHidden/>
              </w:rPr>
              <w:tab/>
            </w:r>
            <w:r>
              <w:rPr>
                <w:noProof/>
                <w:webHidden/>
              </w:rPr>
              <w:fldChar w:fldCharType="begin"/>
            </w:r>
            <w:r>
              <w:rPr>
                <w:noProof/>
                <w:webHidden/>
              </w:rPr>
              <w:instrText xml:space="preserve"> PAGEREF _Toc201556488 \h </w:instrText>
            </w:r>
            <w:r>
              <w:rPr>
                <w:noProof/>
                <w:webHidden/>
              </w:rPr>
            </w:r>
            <w:r>
              <w:rPr>
                <w:noProof/>
                <w:webHidden/>
              </w:rPr>
              <w:fldChar w:fldCharType="separate"/>
            </w:r>
            <w:r>
              <w:rPr>
                <w:noProof/>
                <w:webHidden/>
              </w:rPr>
              <w:t>41</w:t>
            </w:r>
            <w:r>
              <w:rPr>
                <w:noProof/>
                <w:webHidden/>
              </w:rPr>
              <w:fldChar w:fldCharType="end"/>
            </w:r>
          </w:hyperlink>
        </w:p>
        <w:p w14:paraId="1E6AE8CC" w14:textId="2AFF40D8"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89" w:history="1">
            <w:r w:rsidRPr="000A7C63">
              <w:rPr>
                <w:rStyle w:val="Hyperlink"/>
                <w:rFonts w:eastAsiaTheme="majorEastAsia" w:cs="Arial"/>
                <w:noProof/>
                <w:lang w:eastAsia="zh-CN"/>
              </w:rPr>
              <w:t>7.8</w:t>
            </w:r>
            <w:r>
              <w:rPr>
                <w:rFonts w:eastAsiaTheme="minorEastAsia" w:cstheme="minorBidi"/>
                <w:b w:val="0"/>
                <w:bCs w:val="0"/>
                <w:noProof/>
                <w:sz w:val="22"/>
                <w:lang w:val="de-DE" w:eastAsia="zh-CN"/>
              </w:rPr>
              <w:tab/>
            </w:r>
            <w:r w:rsidRPr="000A7C63">
              <w:rPr>
                <w:rStyle w:val="Hyperlink"/>
                <w:rFonts w:eastAsiaTheme="majorEastAsia" w:cs="Arial"/>
                <w:noProof/>
                <w:lang w:eastAsia="zh-CN"/>
              </w:rPr>
              <w:t>Reset</w:t>
            </w:r>
            <w:r>
              <w:rPr>
                <w:noProof/>
                <w:webHidden/>
              </w:rPr>
              <w:tab/>
            </w:r>
            <w:r>
              <w:rPr>
                <w:noProof/>
                <w:webHidden/>
              </w:rPr>
              <w:fldChar w:fldCharType="begin"/>
            </w:r>
            <w:r>
              <w:rPr>
                <w:noProof/>
                <w:webHidden/>
              </w:rPr>
              <w:instrText xml:space="preserve"> PAGEREF _Toc201556489 \h </w:instrText>
            </w:r>
            <w:r>
              <w:rPr>
                <w:noProof/>
                <w:webHidden/>
              </w:rPr>
            </w:r>
            <w:r>
              <w:rPr>
                <w:noProof/>
                <w:webHidden/>
              </w:rPr>
              <w:fldChar w:fldCharType="separate"/>
            </w:r>
            <w:r>
              <w:rPr>
                <w:noProof/>
                <w:webHidden/>
              </w:rPr>
              <w:t>41</w:t>
            </w:r>
            <w:r>
              <w:rPr>
                <w:noProof/>
                <w:webHidden/>
              </w:rPr>
              <w:fldChar w:fldCharType="end"/>
            </w:r>
          </w:hyperlink>
        </w:p>
        <w:p w14:paraId="0671A411" w14:textId="68849CB9"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90" w:history="1">
            <w:r w:rsidRPr="000A7C63">
              <w:rPr>
                <w:rStyle w:val="Hyperlink"/>
                <w:rFonts w:eastAsiaTheme="majorEastAsia" w:cs="Arial"/>
                <w:noProof/>
                <w:lang w:eastAsia="zh-CN"/>
              </w:rPr>
              <w:t>7.9</w:t>
            </w:r>
            <w:r>
              <w:rPr>
                <w:rFonts w:eastAsiaTheme="minorEastAsia" w:cstheme="minorBidi"/>
                <w:b w:val="0"/>
                <w:bCs w:val="0"/>
                <w:noProof/>
                <w:sz w:val="22"/>
                <w:lang w:val="de-DE" w:eastAsia="zh-CN"/>
              </w:rPr>
              <w:tab/>
            </w:r>
            <w:r w:rsidRPr="000A7C63">
              <w:rPr>
                <w:rStyle w:val="Hyperlink"/>
                <w:rFonts w:eastAsiaTheme="majorEastAsia" w:cs="Arial"/>
                <w:noProof/>
                <w:lang w:eastAsia="zh-CN"/>
              </w:rPr>
              <w:t>Undo</w:t>
            </w:r>
            <w:r>
              <w:rPr>
                <w:noProof/>
                <w:webHidden/>
              </w:rPr>
              <w:tab/>
            </w:r>
            <w:r>
              <w:rPr>
                <w:noProof/>
                <w:webHidden/>
              </w:rPr>
              <w:fldChar w:fldCharType="begin"/>
            </w:r>
            <w:r>
              <w:rPr>
                <w:noProof/>
                <w:webHidden/>
              </w:rPr>
              <w:instrText xml:space="preserve"> PAGEREF _Toc201556490 \h </w:instrText>
            </w:r>
            <w:r>
              <w:rPr>
                <w:noProof/>
                <w:webHidden/>
              </w:rPr>
            </w:r>
            <w:r>
              <w:rPr>
                <w:noProof/>
                <w:webHidden/>
              </w:rPr>
              <w:fldChar w:fldCharType="separate"/>
            </w:r>
            <w:r>
              <w:rPr>
                <w:noProof/>
                <w:webHidden/>
              </w:rPr>
              <w:t>41</w:t>
            </w:r>
            <w:r>
              <w:rPr>
                <w:noProof/>
                <w:webHidden/>
              </w:rPr>
              <w:fldChar w:fldCharType="end"/>
            </w:r>
          </w:hyperlink>
        </w:p>
        <w:p w14:paraId="50AFDE5E" w14:textId="5F0A997A"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91" w:history="1">
            <w:r w:rsidRPr="000A7C63">
              <w:rPr>
                <w:rStyle w:val="Hyperlink"/>
                <w:rFonts w:eastAsiaTheme="majorEastAsia" w:cs="Arial"/>
                <w:noProof/>
                <w:lang w:eastAsia="zh-CN"/>
              </w:rPr>
              <w:t>7.10</w:t>
            </w:r>
            <w:r>
              <w:rPr>
                <w:rFonts w:eastAsiaTheme="minorEastAsia" w:cstheme="minorBidi"/>
                <w:b w:val="0"/>
                <w:bCs w:val="0"/>
                <w:noProof/>
                <w:sz w:val="22"/>
                <w:lang w:val="de-DE" w:eastAsia="zh-CN"/>
              </w:rPr>
              <w:tab/>
            </w:r>
            <w:r w:rsidRPr="000A7C63">
              <w:rPr>
                <w:rStyle w:val="Hyperlink"/>
                <w:rFonts w:eastAsiaTheme="majorEastAsia" w:cs="Arial"/>
                <w:noProof/>
                <w:lang w:eastAsia="zh-CN"/>
              </w:rPr>
              <w:t>Redo</w:t>
            </w:r>
            <w:r>
              <w:rPr>
                <w:noProof/>
                <w:webHidden/>
              </w:rPr>
              <w:tab/>
            </w:r>
            <w:r>
              <w:rPr>
                <w:noProof/>
                <w:webHidden/>
              </w:rPr>
              <w:fldChar w:fldCharType="begin"/>
            </w:r>
            <w:r>
              <w:rPr>
                <w:noProof/>
                <w:webHidden/>
              </w:rPr>
              <w:instrText xml:space="preserve"> PAGEREF _Toc201556491 \h </w:instrText>
            </w:r>
            <w:r>
              <w:rPr>
                <w:noProof/>
                <w:webHidden/>
              </w:rPr>
            </w:r>
            <w:r>
              <w:rPr>
                <w:noProof/>
                <w:webHidden/>
              </w:rPr>
              <w:fldChar w:fldCharType="separate"/>
            </w:r>
            <w:r>
              <w:rPr>
                <w:noProof/>
                <w:webHidden/>
              </w:rPr>
              <w:t>42</w:t>
            </w:r>
            <w:r>
              <w:rPr>
                <w:noProof/>
                <w:webHidden/>
              </w:rPr>
              <w:fldChar w:fldCharType="end"/>
            </w:r>
          </w:hyperlink>
        </w:p>
        <w:p w14:paraId="05F28CDA" w14:textId="6F43FA2C"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92" w:history="1">
            <w:r w:rsidRPr="000A7C63">
              <w:rPr>
                <w:rStyle w:val="Hyperlink"/>
                <w:rFonts w:eastAsiaTheme="majorEastAsia" w:cs="Arial"/>
                <w:noProof/>
                <w:lang w:eastAsia="zh-CN"/>
              </w:rPr>
              <w:t>7.11</w:t>
            </w:r>
            <w:r>
              <w:rPr>
                <w:rFonts w:eastAsiaTheme="minorEastAsia" w:cstheme="minorBidi"/>
                <w:b w:val="0"/>
                <w:bCs w:val="0"/>
                <w:noProof/>
                <w:sz w:val="22"/>
                <w:lang w:val="de-DE" w:eastAsia="zh-CN"/>
              </w:rPr>
              <w:tab/>
            </w:r>
            <w:r w:rsidRPr="000A7C63">
              <w:rPr>
                <w:rStyle w:val="Hyperlink"/>
                <w:rFonts w:eastAsiaTheme="majorEastAsia" w:cs="Arial"/>
                <w:noProof/>
                <w:lang w:eastAsia="zh-CN"/>
              </w:rPr>
              <w:t>Export Views</w:t>
            </w:r>
            <w:r>
              <w:rPr>
                <w:noProof/>
                <w:webHidden/>
              </w:rPr>
              <w:tab/>
            </w:r>
            <w:r>
              <w:rPr>
                <w:noProof/>
                <w:webHidden/>
              </w:rPr>
              <w:fldChar w:fldCharType="begin"/>
            </w:r>
            <w:r>
              <w:rPr>
                <w:noProof/>
                <w:webHidden/>
              </w:rPr>
              <w:instrText xml:space="preserve"> PAGEREF _Toc201556492 \h </w:instrText>
            </w:r>
            <w:r>
              <w:rPr>
                <w:noProof/>
                <w:webHidden/>
              </w:rPr>
            </w:r>
            <w:r>
              <w:rPr>
                <w:noProof/>
                <w:webHidden/>
              </w:rPr>
              <w:fldChar w:fldCharType="separate"/>
            </w:r>
            <w:r>
              <w:rPr>
                <w:noProof/>
                <w:webHidden/>
              </w:rPr>
              <w:t>42</w:t>
            </w:r>
            <w:r>
              <w:rPr>
                <w:noProof/>
                <w:webHidden/>
              </w:rPr>
              <w:fldChar w:fldCharType="end"/>
            </w:r>
          </w:hyperlink>
        </w:p>
        <w:p w14:paraId="45122C5C" w14:textId="65CDD57F"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93" w:history="1">
            <w:r w:rsidRPr="000A7C63">
              <w:rPr>
                <w:rStyle w:val="Hyperlink"/>
                <w:rFonts w:eastAsiaTheme="majorEastAsia"/>
                <w:noProof/>
              </w:rPr>
              <w:t>8</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Identification Schemas and their Importance</w:t>
            </w:r>
            <w:r>
              <w:rPr>
                <w:noProof/>
                <w:webHidden/>
              </w:rPr>
              <w:tab/>
            </w:r>
            <w:r>
              <w:rPr>
                <w:noProof/>
                <w:webHidden/>
              </w:rPr>
              <w:fldChar w:fldCharType="begin"/>
            </w:r>
            <w:r>
              <w:rPr>
                <w:noProof/>
                <w:webHidden/>
              </w:rPr>
              <w:instrText xml:space="preserve"> PAGEREF _Toc201556493 \h </w:instrText>
            </w:r>
            <w:r>
              <w:rPr>
                <w:noProof/>
                <w:webHidden/>
              </w:rPr>
            </w:r>
            <w:r>
              <w:rPr>
                <w:noProof/>
                <w:webHidden/>
              </w:rPr>
              <w:fldChar w:fldCharType="separate"/>
            </w:r>
            <w:r>
              <w:rPr>
                <w:noProof/>
                <w:webHidden/>
              </w:rPr>
              <w:t>43</w:t>
            </w:r>
            <w:r>
              <w:rPr>
                <w:noProof/>
                <w:webHidden/>
              </w:rPr>
              <w:fldChar w:fldCharType="end"/>
            </w:r>
          </w:hyperlink>
        </w:p>
        <w:p w14:paraId="653CA2DB" w14:textId="45B06FA3"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94" w:history="1">
            <w:r w:rsidRPr="000A7C63">
              <w:rPr>
                <w:rStyle w:val="Hyperlink"/>
                <w:rFonts w:eastAsiaTheme="majorEastAsia" w:cs="Arial"/>
                <w:noProof/>
              </w:rPr>
              <w:t>8.1</w:t>
            </w:r>
            <w:r>
              <w:rPr>
                <w:rFonts w:eastAsiaTheme="minorEastAsia" w:cstheme="minorBidi"/>
                <w:b w:val="0"/>
                <w:bCs w:val="0"/>
                <w:noProof/>
                <w:sz w:val="22"/>
                <w:lang w:val="de-DE" w:eastAsia="zh-CN"/>
              </w:rPr>
              <w:tab/>
            </w:r>
            <w:r w:rsidRPr="000A7C63">
              <w:rPr>
                <w:rStyle w:val="Hyperlink"/>
                <w:rFonts w:eastAsiaTheme="majorEastAsia" w:cs="Arial"/>
                <w:noProof/>
              </w:rPr>
              <w:t>UUID/GUID</w:t>
            </w:r>
            <w:r>
              <w:rPr>
                <w:noProof/>
                <w:webHidden/>
              </w:rPr>
              <w:tab/>
            </w:r>
            <w:r>
              <w:rPr>
                <w:noProof/>
                <w:webHidden/>
              </w:rPr>
              <w:fldChar w:fldCharType="begin"/>
            </w:r>
            <w:r>
              <w:rPr>
                <w:noProof/>
                <w:webHidden/>
              </w:rPr>
              <w:instrText xml:space="preserve"> PAGEREF _Toc201556494 \h </w:instrText>
            </w:r>
            <w:r>
              <w:rPr>
                <w:noProof/>
                <w:webHidden/>
              </w:rPr>
            </w:r>
            <w:r>
              <w:rPr>
                <w:noProof/>
                <w:webHidden/>
              </w:rPr>
              <w:fldChar w:fldCharType="separate"/>
            </w:r>
            <w:r>
              <w:rPr>
                <w:noProof/>
                <w:webHidden/>
              </w:rPr>
              <w:t>43</w:t>
            </w:r>
            <w:r>
              <w:rPr>
                <w:noProof/>
                <w:webHidden/>
              </w:rPr>
              <w:fldChar w:fldCharType="end"/>
            </w:r>
          </w:hyperlink>
        </w:p>
        <w:p w14:paraId="624098CD" w14:textId="446DDB43"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95" w:history="1">
            <w:r w:rsidRPr="000A7C63">
              <w:rPr>
                <w:rStyle w:val="Hyperlink"/>
                <w:rFonts w:eastAsiaTheme="majorEastAsia" w:cs="Arial"/>
                <w:noProof/>
              </w:rPr>
              <w:t>8.2</w:t>
            </w:r>
            <w:r>
              <w:rPr>
                <w:rFonts w:eastAsiaTheme="minorEastAsia" w:cstheme="minorBidi"/>
                <w:b w:val="0"/>
                <w:bCs w:val="0"/>
                <w:noProof/>
                <w:sz w:val="22"/>
                <w:lang w:val="de-DE" w:eastAsia="zh-CN"/>
              </w:rPr>
              <w:tab/>
            </w:r>
            <w:r w:rsidRPr="000A7C63">
              <w:rPr>
                <w:rStyle w:val="Hyperlink"/>
                <w:rFonts w:eastAsiaTheme="majorEastAsia" w:cs="Arial"/>
                <w:noProof/>
              </w:rPr>
              <w:t>IRDI (ISO 29005-5)</w:t>
            </w:r>
            <w:r>
              <w:rPr>
                <w:noProof/>
                <w:webHidden/>
              </w:rPr>
              <w:tab/>
            </w:r>
            <w:r>
              <w:rPr>
                <w:noProof/>
                <w:webHidden/>
              </w:rPr>
              <w:fldChar w:fldCharType="begin"/>
            </w:r>
            <w:r>
              <w:rPr>
                <w:noProof/>
                <w:webHidden/>
              </w:rPr>
              <w:instrText xml:space="preserve"> PAGEREF _Toc201556495 \h </w:instrText>
            </w:r>
            <w:r>
              <w:rPr>
                <w:noProof/>
                <w:webHidden/>
              </w:rPr>
            </w:r>
            <w:r>
              <w:rPr>
                <w:noProof/>
                <w:webHidden/>
              </w:rPr>
              <w:fldChar w:fldCharType="separate"/>
            </w:r>
            <w:r>
              <w:rPr>
                <w:noProof/>
                <w:webHidden/>
              </w:rPr>
              <w:t>44</w:t>
            </w:r>
            <w:r>
              <w:rPr>
                <w:noProof/>
                <w:webHidden/>
              </w:rPr>
              <w:fldChar w:fldCharType="end"/>
            </w:r>
          </w:hyperlink>
        </w:p>
        <w:p w14:paraId="6332EA3B" w14:textId="29F9E1F9"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96" w:history="1">
            <w:r w:rsidRPr="000A7C63">
              <w:rPr>
                <w:rStyle w:val="Hyperlink"/>
                <w:rFonts w:eastAsiaTheme="majorEastAsia"/>
                <w:noProof/>
              </w:rPr>
              <w:t>8.2.1</w:t>
            </w:r>
            <w:r>
              <w:rPr>
                <w:rFonts w:eastAsiaTheme="minorEastAsia" w:cstheme="minorBidi"/>
                <w:noProof/>
                <w:sz w:val="22"/>
                <w:szCs w:val="22"/>
                <w:lang w:val="de-DE" w:eastAsia="zh-CN"/>
              </w:rPr>
              <w:tab/>
            </w:r>
            <w:r w:rsidRPr="000A7C63">
              <w:rPr>
                <w:rStyle w:val="Hyperlink"/>
                <w:rFonts w:eastAsiaTheme="majorEastAsia"/>
                <w:noProof/>
              </w:rPr>
              <w:t>Understand the IEC IRDI Structure</w:t>
            </w:r>
            <w:r>
              <w:rPr>
                <w:noProof/>
                <w:webHidden/>
              </w:rPr>
              <w:tab/>
            </w:r>
            <w:r>
              <w:rPr>
                <w:noProof/>
                <w:webHidden/>
              </w:rPr>
              <w:fldChar w:fldCharType="begin"/>
            </w:r>
            <w:r>
              <w:rPr>
                <w:noProof/>
                <w:webHidden/>
              </w:rPr>
              <w:instrText xml:space="preserve"> PAGEREF _Toc201556496 \h </w:instrText>
            </w:r>
            <w:r>
              <w:rPr>
                <w:noProof/>
                <w:webHidden/>
              </w:rPr>
            </w:r>
            <w:r>
              <w:rPr>
                <w:noProof/>
                <w:webHidden/>
              </w:rPr>
              <w:fldChar w:fldCharType="separate"/>
            </w:r>
            <w:r>
              <w:rPr>
                <w:noProof/>
                <w:webHidden/>
              </w:rPr>
              <w:t>45</w:t>
            </w:r>
            <w:r>
              <w:rPr>
                <w:noProof/>
                <w:webHidden/>
              </w:rPr>
              <w:fldChar w:fldCharType="end"/>
            </w:r>
          </w:hyperlink>
        </w:p>
        <w:p w14:paraId="3350B9A5" w14:textId="34D67DED"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497" w:history="1">
            <w:r w:rsidRPr="000A7C63">
              <w:rPr>
                <w:rStyle w:val="Hyperlink"/>
                <w:rFonts w:eastAsiaTheme="majorEastAsia"/>
                <w:noProof/>
              </w:rPr>
              <w:t>8.2.2</w:t>
            </w:r>
            <w:r>
              <w:rPr>
                <w:rFonts w:eastAsiaTheme="minorEastAsia" w:cstheme="minorBidi"/>
                <w:noProof/>
                <w:sz w:val="22"/>
                <w:szCs w:val="22"/>
                <w:lang w:val="de-DE" w:eastAsia="zh-CN"/>
              </w:rPr>
              <w:tab/>
            </w:r>
            <w:r w:rsidRPr="000A7C63">
              <w:rPr>
                <w:rStyle w:val="Hyperlink"/>
                <w:rFonts w:eastAsiaTheme="majorEastAsia"/>
                <w:noProof/>
              </w:rPr>
              <w:t>Understand the ECLASS IRDI Structure</w:t>
            </w:r>
            <w:r>
              <w:rPr>
                <w:noProof/>
                <w:webHidden/>
              </w:rPr>
              <w:tab/>
            </w:r>
            <w:r>
              <w:rPr>
                <w:noProof/>
                <w:webHidden/>
              </w:rPr>
              <w:fldChar w:fldCharType="begin"/>
            </w:r>
            <w:r>
              <w:rPr>
                <w:noProof/>
                <w:webHidden/>
              </w:rPr>
              <w:instrText xml:space="preserve"> PAGEREF _Toc201556497 \h </w:instrText>
            </w:r>
            <w:r>
              <w:rPr>
                <w:noProof/>
                <w:webHidden/>
              </w:rPr>
            </w:r>
            <w:r>
              <w:rPr>
                <w:noProof/>
                <w:webHidden/>
              </w:rPr>
              <w:fldChar w:fldCharType="separate"/>
            </w:r>
            <w:r>
              <w:rPr>
                <w:noProof/>
                <w:webHidden/>
              </w:rPr>
              <w:t>45</w:t>
            </w:r>
            <w:r>
              <w:rPr>
                <w:noProof/>
                <w:webHidden/>
              </w:rPr>
              <w:fldChar w:fldCharType="end"/>
            </w:r>
          </w:hyperlink>
        </w:p>
        <w:p w14:paraId="3AEEAB1C" w14:textId="5EB64BA3" w:rsidR="003446CD" w:rsidRDefault="003446CD">
          <w:pPr>
            <w:pStyle w:val="Verzeichnis2"/>
            <w:tabs>
              <w:tab w:val="left" w:pos="800"/>
              <w:tab w:val="right" w:leader="dot" w:pos="9062"/>
            </w:tabs>
            <w:rPr>
              <w:rFonts w:eastAsiaTheme="minorEastAsia" w:cstheme="minorBidi"/>
              <w:b w:val="0"/>
              <w:bCs w:val="0"/>
              <w:noProof/>
              <w:sz w:val="22"/>
              <w:lang w:val="de-DE" w:eastAsia="zh-CN"/>
            </w:rPr>
          </w:pPr>
          <w:hyperlink w:anchor="_Toc201556498" w:history="1">
            <w:r w:rsidRPr="000A7C63">
              <w:rPr>
                <w:rStyle w:val="Hyperlink"/>
                <w:rFonts w:eastAsiaTheme="majorEastAsia" w:cs="Arial"/>
                <w:noProof/>
              </w:rPr>
              <w:t>8.3</w:t>
            </w:r>
            <w:r>
              <w:rPr>
                <w:rFonts w:eastAsiaTheme="minorEastAsia" w:cstheme="minorBidi"/>
                <w:b w:val="0"/>
                <w:bCs w:val="0"/>
                <w:noProof/>
                <w:sz w:val="22"/>
                <w:lang w:val="de-DE" w:eastAsia="zh-CN"/>
              </w:rPr>
              <w:tab/>
            </w:r>
            <w:r w:rsidRPr="000A7C63">
              <w:rPr>
                <w:rStyle w:val="Hyperlink"/>
                <w:rFonts w:eastAsiaTheme="majorEastAsia" w:cs="Arial"/>
                <w:noProof/>
              </w:rPr>
              <w:t>URI/IRI</w:t>
            </w:r>
            <w:r>
              <w:rPr>
                <w:noProof/>
                <w:webHidden/>
              </w:rPr>
              <w:tab/>
            </w:r>
            <w:r>
              <w:rPr>
                <w:noProof/>
                <w:webHidden/>
              </w:rPr>
              <w:fldChar w:fldCharType="begin"/>
            </w:r>
            <w:r>
              <w:rPr>
                <w:noProof/>
                <w:webHidden/>
              </w:rPr>
              <w:instrText xml:space="preserve"> PAGEREF _Toc201556498 \h </w:instrText>
            </w:r>
            <w:r>
              <w:rPr>
                <w:noProof/>
                <w:webHidden/>
              </w:rPr>
            </w:r>
            <w:r>
              <w:rPr>
                <w:noProof/>
                <w:webHidden/>
              </w:rPr>
              <w:fldChar w:fldCharType="separate"/>
            </w:r>
            <w:r>
              <w:rPr>
                <w:noProof/>
                <w:webHidden/>
              </w:rPr>
              <w:t>45</w:t>
            </w:r>
            <w:r>
              <w:rPr>
                <w:noProof/>
                <w:webHidden/>
              </w:rPr>
              <w:fldChar w:fldCharType="end"/>
            </w:r>
          </w:hyperlink>
        </w:p>
        <w:p w14:paraId="7127258A" w14:textId="20C58308" w:rsidR="003446CD" w:rsidRDefault="003446CD">
          <w:pPr>
            <w:pStyle w:val="Verzeichnis1"/>
            <w:tabs>
              <w:tab w:val="left" w:pos="400"/>
              <w:tab w:val="right" w:leader="dot" w:pos="9062"/>
            </w:tabs>
            <w:rPr>
              <w:rFonts w:eastAsiaTheme="minorEastAsia" w:cstheme="minorBidi"/>
              <w:b w:val="0"/>
              <w:bCs w:val="0"/>
              <w:i w:val="0"/>
              <w:iCs w:val="0"/>
              <w:noProof/>
              <w:sz w:val="22"/>
              <w:szCs w:val="22"/>
              <w:lang w:val="de-DE" w:eastAsia="zh-CN"/>
            </w:rPr>
          </w:pPr>
          <w:hyperlink w:anchor="_Toc201556499" w:history="1">
            <w:r w:rsidRPr="000A7C63">
              <w:rPr>
                <w:rStyle w:val="Hyperlink"/>
                <w:rFonts w:eastAsiaTheme="majorEastAsia"/>
                <w:noProof/>
              </w:rPr>
              <w:t>9</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Semantic Databases</w:t>
            </w:r>
            <w:r>
              <w:rPr>
                <w:noProof/>
                <w:webHidden/>
              </w:rPr>
              <w:tab/>
            </w:r>
            <w:r>
              <w:rPr>
                <w:noProof/>
                <w:webHidden/>
              </w:rPr>
              <w:fldChar w:fldCharType="begin"/>
            </w:r>
            <w:r>
              <w:rPr>
                <w:noProof/>
                <w:webHidden/>
              </w:rPr>
              <w:instrText xml:space="preserve"> PAGEREF _Toc201556499 \h </w:instrText>
            </w:r>
            <w:r>
              <w:rPr>
                <w:noProof/>
                <w:webHidden/>
              </w:rPr>
            </w:r>
            <w:r>
              <w:rPr>
                <w:noProof/>
                <w:webHidden/>
              </w:rPr>
              <w:fldChar w:fldCharType="separate"/>
            </w:r>
            <w:r>
              <w:rPr>
                <w:noProof/>
                <w:webHidden/>
              </w:rPr>
              <w:t>47</w:t>
            </w:r>
            <w:r>
              <w:rPr>
                <w:noProof/>
                <w:webHidden/>
              </w:rPr>
              <w:fldChar w:fldCharType="end"/>
            </w:r>
          </w:hyperlink>
        </w:p>
        <w:p w14:paraId="05D80D35" w14:textId="736DF90D"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500" w:history="1">
            <w:r w:rsidRPr="000A7C63">
              <w:rPr>
                <w:rStyle w:val="Hyperlink"/>
                <w:rFonts w:eastAsiaTheme="majorEastAsia"/>
                <w:noProof/>
              </w:rPr>
              <w:t>9.1.1</w:t>
            </w:r>
            <w:r>
              <w:rPr>
                <w:rFonts w:eastAsiaTheme="minorEastAsia" w:cstheme="minorBidi"/>
                <w:noProof/>
                <w:sz w:val="22"/>
                <w:szCs w:val="22"/>
                <w:lang w:val="de-DE" w:eastAsia="zh-CN"/>
              </w:rPr>
              <w:tab/>
            </w:r>
            <w:r w:rsidRPr="000A7C63">
              <w:rPr>
                <w:rStyle w:val="Hyperlink"/>
                <w:rFonts w:eastAsiaTheme="majorEastAsia"/>
                <w:noProof/>
              </w:rPr>
              <w:t>IEC-CDD</w:t>
            </w:r>
            <w:r>
              <w:rPr>
                <w:noProof/>
                <w:webHidden/>
              </w:rPr>
              <w:tab/>
            </w:r>
            <w:r>
              <w:rPr>
                <w:noProof/>
                <w:webHidden/>
              </w:rPr>
              <w:fldChar w:fldCharType="begin"/>
            </w:r>
            <w:r>
              <w:rPr>
                <w:noProof/>
                <w:webHidden/>
              </w:rPr>
              <w:instrText xml:space="preserve"> PAGEREF _Toc201556500 \h </w:instrText>
            </w:r>
            <w:r>
              <w:rPr>
                <w:noProof/>
                <w:webHidden/>
              </w:rPr>
            </w:r>
            <w:r>
              <w:rPr>
                <w:noProof/>
                <w:webHidden/>
              </w:rPr>
              <w:fldChar w:fldCharType="separate"/>
            </w:r>
            <w:r>
              <w:rPr>
                <w:noProof/>
                <w:webHidden/>
              </w:rPr>
              <w:t>48</w:t>
            </w:r>
            <w:r>
              <w:rPr>
                <w:noProof/>
                <w:webHidden/>
              </w:rPr>
              <w:fldChar w:fldCharType="end"/>
            </w:r>
          </w:hyperlink>
        </w:p>
        <w:p w14:paraId="4C7F5749" w14:textId="2F4B8024"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501" w:history="1">
            <w:r w:rsidRPr="000A7C63">
              <w:rPr>
                <w:rStyle w:val="Hyperlink"/>
                <w:rFonts w:eastAsiaTheme="majorEastAsia"/>
                <w:noProof/>
              </w:rPr>
              <w:t>9.1.2</w:t>
            </w:r>
            <w:r>
              <w:rPr>
                <w:rFonts w:eastAsiaTheme="minorEastAsia" w:cstheme="minorBidi"/>
                <w:noProof/>
                <w:sz w:val="22"/>
                <w:szCs w:val="22"/>
                <w:lang w:val="de-DE" w:eastAsia="zh-CN"/>
              </w:rPr>
              <w:tab/>
            </w:r>
            <w:r w:rsidRPr="000A7C63">
              <w:rPr>
                <w:rStyle w:val="Hyperlink"/>
                <w:rFonts w:eastAsiaTheme="majorEastAsia"/>
                <w:noProof/>
              </w:rPr>
              <w:t>ECLASS</w:t>
            </w:r>
            <w:r>
              <w:rPr>
                <w:noProof/>
                <w:webHidden/>
              </w:rPr>
              <w:tab/>
            </w:r>
            <w:r>
              <w:rPr>
                <w:noProof/>
                <w:webHidden/>
              </w:rPr>
              <w:fldChar w:fldCharType="begin"/>
            </w:r>
            <w:r>
              <w:rPr>
                <w:noProof/>
                <w:webHidden/>
              </w:rPr>
              <w:instrText xml:space="preserve"> PAGEREF _Toc201556501 \h </w:instrText>
            </w:r>
            <w:r>
              <w:rPr>
                <w:noProof/>
                <w:webHidden/>
              </w:rPr>
            </w:r>
            <w:r>
              <w:rPr>
                <w:noProof/>
                <w:webHidden/>
              </w:rPr>
              <w:fldChar w:fldCharType="separate"/>
            </w:r>
            <w:r>
              <w:rPr>
                <w:noProof/>
                <w:webHidden/>
              </w:rPr>
              <w:t>51</w:t>
            </w:r>
            <w:r>
              <w:rPr>
                <w:noProof/>
                <w:webHidden/>
              </w:rPr>
              <w:fldChar w:fldCharType="end"/>
            </w:r>
          </w:hyperlink>
        </w:p>
        <w:p w14:paraId="4C446BBA" w14:textId="52C40258" w:rsidR="003446CD" w:rsidRDefault="003446CD">
          <w:pPr>
            <w:pStyle w:val="Verzeichnis3"/>
            <w:tabs>
              <w:tab w:val="left" w:pos="1200"/>
              <w:tab w:val="right" w:leader="dot" w:pos="9062"/>
            </w:tabs>
            <w:rPr>
              <w:rFonts w:eastAsiaTheme="minorEastAsia" w:cstheme="minorBidi"/>
              <w:noProof/>
              <w:sz w:val="22"/>
              <w:szCs w:val="22"/>
              <w:lang w:val="de-DE" w:eastAsia="zh-CN"/>
            </w:rPr>
          </w:pPr>
          <w:hyperlink w:anchor="_Toc201556502" w:history="1">
            <w:r w:rsidRPr="000A7C63">
              <w:rPr>
                <w:rStyle w:val="Hyperlink"/>
                <w:rFonts w:eastAsiaTheme="majorEastAsia"/>
                <w:noProof/>
              </w:rPr>
              <w:t>9.1.3</w:t>
            </w:r>
            <w:r>
              <w:rPr>
                <w:rFonts w:eastAsiaTheme="minorEastAsia" w:cstheme="minorBidi"/>
                <w:noProof/>
                <w:sz w:val="22"/>
                <w:szCs w:val="22"/>
                <w:lang w:val="de-DE" w:eastAsia="zh-CN"/>
              </w:rPr>
              <w:tab/>
            </w:r>
            <w:r w:rsidRPr="000A7C63">
              <w:rPr>
                <w:rStyle w:val="Hyperlink"/>
                <w:rFonts w:eastAsiaTheme="majorEastAsia"/>
                <w:noProof/>
              </w:rPr>
              <w:t>VEC</w:t>
            </w:r>
            <w:r>
              <w:rPr>
                <w:noProof/>
                <w:webHidden/>
              </w:rPr>
              <w:tab/>
            </w:r>
            <w:r>
              <w:rPr>
                <w:noProof/>
                <w:webHidden/>
              </w:rPr>
              <w:fldChar w:fldCharType="begin"/>
            </w:r>
            <w:r>
              <w:rPr>
                <w:noProof/>
                <w:webHidden/>
              </w:rPr>
              <w:instrText xml:space="preserve"> PAGEREF _Toc201556502 \h </w:instrText>
            </w:r>
            <w:r>
              <w:rPr>
                <w:noProof/>
                <w:webHidden/>
              </w:rPr>
            </w:r>
            <w:r>
              <w:rPr>
                <w:noProof/>
                <w:webHidden/>
              </w:rPr>
              <w:fldChar w:fldCharType="separate"/>
            </w:r>
            <w:r>
              <w:rPr>
                <w:noProof/>
                <w:webHidden/>
              </w:rPr>
              <w:t>52</w:t>
            </w:r>
            <w:r>
              <w:rPr>
                <w:noProof/>
                <w:webHidden/>
              </w:rPr>
              <w:fldChar w:fldCharType="end"/>
            </w:r>
          </w:hyperlink>
        </w:p>
        <w:p w14:paraId="77E5A119" w14:textId="67ED4105" w:rsidR="003446CD" w:rsidRDefault="003446CD">
          <w:pPr>
            <w:pStyle w:val="Verzeichnis1"/>
            <w:tabs>
              <w:tab w:val="left" w:pos="600"/>
              <w:tab w:val="right" w:leader="dot" w:pos="9062"/>
            </w:tabs>
            <w:rPr>
              <w:rFonts w:eastAsiaTheme="minorEastAsia" w:cstheme="minorBidi"/>
              <w:b w:val="0"/>
              <w:bCs w:val="0"/>
              <w:i w:val="0"/>
              <w:iCs w:val="0"/>
              <w:noProof/>
              <w:sz w:val="22"/>
              <w:szCs w:val="22"/>
              <w:lang w:val="de-DE" w:eastAsia="zh-CN"/>
            </w:rPr>
          </w:pPr>
          <w:hyperlink w:anchor="_Toc201556503" w:history="1">
            <w:r w:rsidRPr="000A7C63">
              <w:rPr>
                <w:rStyle w:val="Hyperlink"/>
                <w:rFonts w:eastAsiaTheme="majorEastAsia"/>
                <w:noProof/>
              </w:rPr>
              <w:t>10</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Concept Description</w:t>
            </w:r>
            <w:r>
              <w:rPr>
                <w:noProof/>
                <w:webHidden/>
              </w:rPr>
              <w:tab/>
            </w:r>
            <w:r>
              <w:rPr>
                <w:noProof/>
                <w:webHidden/>
              </w:rPr>
              <w:fldChar w:fldCharType="begin"/>
            </w:r>
            <w:r>
              <w:rPr>
                <w:noProof/>
                <w:webHidden/>
              </w:rPr>
              <w:instrText xml:space="preserve"> PAGEREF _Toc201556503 \h </w:instrText>
            </w:r>
            <w:r>
              <w:rPr>
                <w:noProof/>
                <w:webHidden/>
              </w:rPr>
            </w:r>
            <w:r>
              <w:rPr>
                <w:noProof/>
                <w:webHidden/>
              </w:rPr>
              <w:fldChar w:fldCharType="separate"/>
            </w:r>
            <w:r>
              <w:rPr>
                <w:noProof/>
                <w:webHidden/>
              </w:rPr>
              <w:t>55</w:t>
            </w:r>
            <w:r>
              <w:rPr>
                <w:noProof/>
                <w:webHidden/>
              </w:rPr>
              <w:fldChar w:fldCharType="end"/>
            </w:r>
          </w:hyperlink>
        </w:p>
        <w:p w14:paraId="3F6236D1" w14:textId="30583D8F" w:rsidR="003446CD" w:rsidRDefault="003446CD">
          <w:pPr>
            <w:pStyle w:val="Verzeichnis1"/>
            <w:tabs>
              <w:tab w:val="left" w:pos="600"/>
              <w:tab w:val="right" w:leader="dot" w:pos="9062"/>
            </w:tabs>
            <w:rPr>
              <w:rFonts w:eastAsiaTheme="minorEastAsia" w:cstheme="minorBidi"/>
              <w:b w:val="0"/>
              <w:bCs w:val="0"/>
              <w:i w:val="0"/>
              <w:iCs w:val="0"/>
              <w:noProof/>
              <w:sz w:val="22"/>
              <w:szCs w:val="22"/>
              <w:lang w:val="de-DE" w:eastAsia="zh-CN"/>
            </w:rPr>
          </w:pPr>
          <w:hyperlink w:anchor="_Toc201556504" w:history="1">
            <w:r w:rsidRPr="000A7C63">
              <w:rPr>
                <w:rStyle w:val="Hyperlink"/>
                <w:rFonts w:eastAsiaTheme="majorEastAsia"/>
                <w:noProof/>
              </w:rPr>
              <w:t>11</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 xml:space="preserve"> Literaturverzeichnis</w:t>
            </w:r>
            <w:r>
              <w:rPr>
                <w:noProof/>
                <w:webHidden/>
              </w:rPr>
              <w:tab/>
            </w:r>
            <w:r>
              <w:rPr>
                <w:noProof/>
                <w:webHidden/>
              </w:rPr>
              <w:fldChar w:fldCharType="begin"/>
            </w:r>
            <w:r>
              <w:rPr>
                <w:noProof/>
                <w:webHidden/>
              </w:rPr>
              <w:instrText xml:space="preserve"> PAGEREF _Toc201556504 \h </w:instrText>
            </w:r>
            <w:r>
              <w:rPr>
                <w:noProof/>
                <w:webHidden/>
              </w:rPr>
            </w:r>
            <w:r>
              <w:rPr>
                <w:noProof/>
                <w:webHidden/>
              </w:rPr>
              <w:fldChar w:fldCharType="separate"/>
            </w:r>
            <w:r>
              <w:rPr>
                <w:noProof/>
                <w:webHidden/>
              </w:rPr>
              <w:t>56</w:t>
            </w:r>
            <w:r>
              <w:rPr>
                <w:noProof/>
                <w:webHidden/>
              </w:rPr>
              <w:fldChar w:fldCharType="end"/>
            </w:r>
          </w:hyperlink>
        </w:p>
        <w:p w14:paraId="35DDB7C8" w14:textId="65AD4B78" w:rsidR="003446CD" w:rsidRDefault="003446CD">
          <w:pPr>
            <w:pStyle w:val="Verzeichnis1"/>
            <w:tabs>
              <w:tab w:val="left" w:pos="600"/>
              <w:tab w:val="right" w:leader="dot" w:pos="9062"/>
            </w:tabs>
            <w:rPr>
              <w:rFonts w:eastAsiaTheme="minorEastAsia" w:cstheme="minorBidi"/>
              <w:b w:val="0"/>
              <w:bCs w:val="0"/>
              <w:i w:val="0"/>
              <w:iCs w:val="0"/>
              <w:noProof/>
              <w:sz w:val="22"/>
              <w:szCs w:val="22"/>
              <w:lang w:val="de-DE" w:eastAsia="zh-CN"/>
            </w:rPr>
          </w:pPr>
          <w:hyperlink w:anchor="_Toc201556505" w:history="1">
            <w:r w:rsidRPr="000A7C63">
              <w:rPr>
                <w:rStyle w:val="Hyperlink"/>
                <w:rFonts w:eastAsiaTheme="majorEastAsia"/>
                <w:noProof/>
              </w:rPr>
              <w:t>12</w:t>
            </w:r>
            <w:r>
              <w:rPr>
                <w:rFonts w:eastAsiaTheme="minorEastAsia" w:cstheme="minorBidi"/>
                <w:b w:val="0"/>
                <w:bCs w:val="0"/>
                <w:i w:val="0"/>
                <w:iCs w:val="0"/>
                <w:noProof/>
                <w:sz w:val="22"/>
                <w:szCs w:val="22"/>
                <w:lang w:val="de-DE" w:eastAsia="zh-CN"/>
              </w:rPr>
              <w:tab/>
            </w:r>
            <w:r w:rsidRPr="000A7C63">
              <w:rPr>
                <w:rStyle w:val="Hyperlink"/>
                <w:rFonts w:eastAsiaTheme="majorEastAsia" w:cs="Arial"/>
                <w:noProof/>
              </w:rPr>
              <w:t>List of Figures</w:t>
            </w:r>
            <w:r>
              <w:rPr>
                <w:noProof/>
                <w:webHidden/>
              </w:rPr>
              <w:tab/>
            </w:r>
            <w:r>
              <w:rPr>
                <w:noProof/>
                <w:webHidden/>
              </w:rPr>
              <w:fldChar w:fldCharType="begin"/>
            </w:r>
            <w:r>
              <w:rPr>
                <w:noProof/>
                <w:webHidden/>
              </w:rPr>
              <w:instrText xml:space="preserve"> PAGEREF _Toc201556505 \h </w:instrText>
            </w:r>
            <w:r>
              <w:rPr>
                <w:noProof/>
                <w:webHidden/>
              </w:rPr>
            </w:r>
            <w:r>
              <w:rPr>
                <w:noProof/>
                <w:webHidden/>
              </w:rPr>
              <w:fldChar w:fldCharType="separate"/>
            </w:r>
            <w:r>
              <w:rPr>
                <w:noProof/>
                <w:webHidden/>
              </w:rPr>
              <w:t>60</w:t>
            </w:r>
            <w:r>
              <w:rPr>
                <w:noProof/>
                <w:webHidden/>
              </w:rPr>
              <w:fldChar w:fldCharType="end"/>
            </w:r>
          </w:hyperlink>
        </w:p>
        <w:p w14:paraId="3A8CC940" w14:textId="3F23A796" w:rsidR="006F5805" w:rsidRPr="00CD024F" w:rsidRDefault="006F5805" w:rsidP="006D218A">
          <w:pPr>
            <w:spacing w:before="60"/>
            <w:rPr>
              <w:rFonts w:cs="Arial"/>
            </w:rPr>
          </w:pPr>
          <w:r w:rsidRPr="00CD024F">
            <w:rPr>
              <w:rFonts w:cs="Arial"/>
              <w:b/>
              <w:bCs/>
              <w:noProof/>
            </w:rPr>
            <w:fldChar w:fldCharType="end"/>
          </w:r>
        </w:p>
        <w:bookmarkEnd w:id="1" w:displacedByCustomXml="next"/>
        <w:bookmarkEnd w:id="2" w:displacedByCustomXml="next"/>
        <w:bookmarkEnd w:id="3" w:displacedByCustomXml="next"/>
      </w:sdtContent>
    </w:sdt>
    <w:bookmarkEnd w:id="4" w:displacedByCustomXml="prev"/>
    <w:p w14:paraId="59E399DF" w14:textId="0336612A" w:rsidR="00ED7AF3" w:rsidRPr="00CD024F" w:rsidRDefault="00ED7AF3" w:rsidP="00EE5413">
      <w:pPr>
        <w:tabs>
          <w:tab w:val="left" w:pos="2903"/>
        </w:tabs>
        <w:rPr>
          <w:rFonts w:cs="Arial"/>
        </w:rPr>
      </w:pPr>
      <w:r w:rsidRPr="00CD024F">
        <w:rPr>
          <w:rFonts w:cs="Arial"/>
        </w:rPr>
        <w:tab/>
      </w:r>
    </w:p>
    <w:p w14:paraId="6CF343B0" w14:textId="77777777" w:rsidR="00346EE0" w:rsidRPr="00CD024F" w:rsidRDefault="00346EE0" w:rsidP="0071404B">
      <w:pPr>
        <w:pStyle w:val="berschrift1"/>
        <w:rPr>
          <w:rStyle w:val="berschrift1Zchn"/>
          <w:rFonts w:cs="Arial"/>
          <w:b/>
        </w:rPr>
      </w:pPr>
      <w:bookmarkStart w:id="7" w:name="_Toc193098538"/>
      <w:bookmarkStart w:id="8" w:name="_Toc200608892"/>
      <w:bookmarkStart w:id="9" w:name="_Toc201556442"/>
      <w:bookmarkEnd w:id="6"/>
      <w:bookmarkEnd w:id="5"/>
      <w:r w:rsidRPr="00CD024F">
        <w:rPr>
          <w:rStyle w:val="berschrift1Zchn"/>
          <w:rFonts w:cs="Arial"/>
          <w:b/>
        </w:rPr>
        <w:lastRenderedPageBreak/>
        <w:t>Getting Started with</w:t>
      </w:r>
      <w:r w:rsidR="00372CE9" w:rsidRPr="00CD024F">
        <w:rPr>
          <w:rStyle w:val="berschrift1Zchn"/>
          <w:rFonts w:cs="Arial"/>
          <w:b/>
        </w:rPr>
        <w:t xml:space="preserve"> AAS Designer</w:t>
      </w:r>
      <w:bookmarkEnd w:id="7"/>
      <w:bookmarkEnd w:id="8"/>
      <w:bookmarkEnd w:id="9"/>
    </w:p>
    <w:p w14:paraId="4B78B976" w14:textId="120AFD0F" w:rsidR="00346EE0" w:rsidRPr="00CD024F" w:rsidRDefault="00346EE0" w:rsidP="006852D4">
      <w:pPr>
        <w:rPr>
          <w:rFonts w:eastAsia="Arial" w:cs="Arial"/>
          <w:color w:val="000000" w:themeColor="text1"/>
          <w:szCs w:val="22"/>
        </w:rPr>
      </w:pPr>
      <w:r w:rsidRPr="00CD024F">
        <w:rPr>
          <w:rFonts w:eastAsia="Arial" w:cs="Arial"/>
          <w:color w:val="000000" w:themeColor="text1"/>
          <w:szCs w:val="22"/>
        </w:rPr>
        <w:t>Follow the following steps to get started with AAS Designer.</w:t>
      </w:r>
    </w:p>
    <w:p w14:paraId="4A9AF2A1" w14:textId="596FC562" w:rsidR="00786D47" w:rsidRPr="00CD024F" w:rsidRDefault="00786D47" w:rsidP="006852D4">
      <w:pPr>
        <w:rPr>
          <w:rFonts w:eastAsia="Arial" w:cs="Arial"/>
          <w:color w:val="000000" w:themeColor="text1"/>
          <w:szCs w:val="22"/>
        </w:rPr>
      </w:pPr>
    </w:p>
    <w:p w14:paraId="38CD57DD" w14:textId="528BF360" w:rsidR="00786D47" w:rsidRPr="00CD024F" w:rsidRDefault="00786D47" w:rsidP="00786D47">
      <w:pPr>
        <w:rPr>
          <w:rFonts w:cs="Arial"/>
        </w:rPr>
      </w:pPr>
      <w:r w:rsidRPr="00CD024F">
        <w:rPr>
          <w:rFonts w:cs="Arial"/>
        </w:rPr>
        <w:t>To get started with the AAS Designer, please open the following link: </w:t>
      </w:r>
      <w:hyperlink r:id="rId18" w:history="1">
        <w:r w:rsidRPr="00CD024F">
          <w:rPr>
            <w:rStyle w:val="Hyperlink"/>
            <w:rFonts w:cs="Arial"/>
          </w:rPr>
          <w:t>https://designer.aas-suite.com/</w:t>
        </w:r>
      </w:hyperlink>
      <w:r w:rsidRPr="00CD024F">
        <w:rPr>
          <w:rFonts w:cs="Arial"/>
        </w:rPr>
        <w:t xml:space="preserve"> . You will then be redirected to the login page.</w:t>
      </w:r>
    </w:p>
    <w:p w14:paraId="716FCDE3" w14:textId="72FD680B" w:rsidR="00346EE0" w:rsidRPr="00CD024F" w:rsidRDefault="00346EE0" w:rsidP="006852D4">
      <w:pPr>
        <w:rPr>
          <w:rFonts w:eastAsia="Arial" w:cs="Arial"/>
          <w:color w:val="000000" w:themeColor="text1"/>
          <w:szCs w:val="22"/>
        </w:rPr>
      </w:pPr>
    </w:p>
    <w:p w14:paraId="4A8EA6B5" w14:textId="1E36D6B9" w:rsidR="00D41F27" w:rsidRPr="004C5EC5" w:rsidRDefault="003A33B9" w:rsidP="006852D4">
      <w:pPr>
        <w:pStyle w:val="berschrift2"/>
        <w:rPr>
          <w:rFonts w:cs="Arial"/>
          <w:szCs w:val="24"/>
        </w:rPr>
      </w:pPr>
      <w:bookmarkStart w:id="10" w:name="_Toc193098539"/>
      <w:bookmarkStart w:id="11" w:name="_Toc200608893"/>
      <w:bookmarkStart w:id="12" w:name="_Toc201556443"/>
      <w:r w:rsidRPr="0071404B">
        <w:rPr>
          <w:rFonts w:cs="Arial"/>
          <w:szCs w:val="24"/>
        </w:rPr>
        <w:t>Login</w:t>
      </w:r>
      <w:bookmarkEnd w:id="10"/>
      <w:bookmarkEnd w:id="11"/>
      <w:bookmarkEnd w:id="12"/>
    </w:p>
    <w:p w14:paraId="3868E9CE" w14:textId="26D7E136" w:rsidR="00786D47" w:rsidRPr="00CD024F" w:rsidRDefault="00786D47" w:rsidP="00786D47">
      <w:pPr>
        <w:rPr>
          <w:rFonts w:cs="Arial"/>
        </w:rPr>
      </w:pPr>
      <w:r w:rsidRPr="00CD024F">
        <w:rPr>
          <w:rFonts w:cs="Arial"/>
        </w:rPr>
        <w:t>Once you reach the login screen, you will have several options available, including:</w:t>
      </w:r>
    </w:p>
    <w:p w14:paraId="42E79B93" w14:textId="77777777" w:rsidR="00786D47" w:rsidRPr="00CD024F" w:rsidRDefault="00786D47" w:rsidP="00786D47">
      <w:pPr>
        <w:rPr>
          <w:rFonts w:cs="Arial"/>
        </w:rPr>
      </w:pPr>
    </w:p>
    <w:p w14:paraId="73E11371" w14:textId="77777777" w:rsidR="00786D47" w:rsidRPr="00CD024F" w:rsidRDefault="00786D47" w:rsidP="00786D47">
      <w:pPr>
        <w:pStyle w:val="Listenabsatz"/>
        <w:numPr>
          <w:ilvl w:val="0"/>
          <w:numId w:val="50"/>
        </w:numPr>
        <w:spacing w:line="276" w:lineRule="auto"/>
        <w:rPr>
          <w:rFonts w:cs="Arial"/>
        </w:rPr>
      </w:pPr>
      <w:r w:rsidRPr="00CD024F">
        <w:rPr>
          <w:rFonts w:cs="Arial"/>
        </w:rPr>
        <w:t>Login</w:t>
      </w:r>
    </w:p>
    <w:p w14:paraId="06BD6B13" w14:textId="78589AF3" w:rsidR="00786D47" w:rsidRPr="00CD024F" w:rsidRDefault="00786D47" w:rsidP="00786D47">
      <w:pPr>
        <w:pStyle w:val="Listenabsatz"/>
        <w:numPr>
          <w:ilvl w:val="0"/>
          <w:numId w:val="50"/>
        </w:numPr>
        <w:spacing w:line="276" w:lineRule="auto"/>
        <w:rPr>
          <w:rFonts w:cs="Arial"/>
        </w:rPr>
      </w:pPr>
      <w:r w:rsidRPr="00CD024F">
        <w:rPr>
          <w:rFonts w:cs="Arial"/>
        </w:rPr>
        <w:t>User Registration</w:t>
      </w:r>
    </w:p>
    <w:p w14:paraId="758DADBC" w14:textId="77777777" w:rsidR="00786D47" w:rsidRPr="00CD024F" w:rsidRDefault="00786D47" w:rsidP="00786D47">
      <w:pPr>
        <w:pStyle w:val="Listenabsatz"/>
        <w:numPr>
          <w:ilvl w:val="0"/>
          <w:numId w:val="50"/>
        </w:numPr>
        <w:spacing w:line="276" w:lineRule="auto"/>
        <w:rPr>
          <w:rFonts w:cs="Arial"/>
          <w:i/>
        </w:rPr>
      </w:pPr>
      <w:r w:rsidRPr="00CD024F">
        <w:rPr>
          <w:rFonts w:cs="Arial"/>
        </w:rPr>
        <w:t>Show T&amp;C </w:t>
      </w:r>
      <w:r w:rsidRPr="00CD024F">
        <w:rPr>
          <w:rFonts w:cs="Arial"/>
          <w:i/>
        </w:rPr>
        <w:t>(This displays the General Terms and Conditions of the AAS Suite, provided by Meta-Level Software AG, along with relevant pricing information.)</w:t>
      </w:r>
    </w:p>
    <w:p w14:paraId="4B1DDD0C" w14:textId="77777777" w:rsidR="00786D47" w:rsidRPr="00CD024F" w:rsidRDefault="00786D47" w:rsidP="00786D47">
      <w:pPr>
        <w:rPr>
          <w:rFonts w:cs="Arial"/>
          <w:szCs w:val="22"/>
        </w:rPr>
      </w:pPr>
    </w:p>
    <w:p w14:paraId="6C900561" w14:textId="6AFAF7A7" w:rsidR="00346EE0" w:rsidRPr="005C1C13" w:rsidRDefault="00083DC2" w:rsidP="004C5EC5">
      <w:pPr>
        <w:jc w:val="center"/>
        <w:rPr>
          <w:rFonts w:cs="Arial"/>
        </w:rPr>
      </w:pPr>
      <w:r w:rsidRPr="00CD024F">
        <w:rPr>
          <w:rFonts w:cs="Arial"/>
          <w:noProof/>
          <w:lang w:val="de-DE" w:eastAsia="zh-CN"/>
        </w:rPr>
        <w:drawing>
          <wp:inline distT="0" distB="0" distL="0" distR="0" wp14:anchorId="4ED7BE1D" wp14:editId="6DA6CEB4">
            <wp:extent cx="4397968" cy="3905250"/>
            <wp:effectExtent l="95250" t="114300" r="98425" b="114300"/>
            <wp:docPr id="6" name="Grafik 6" descr="C:\Users\avdul002\AppData\Local\Microsoft\Windows\INetCache\Content.MSO\383728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dul002\AppData\Local\Microsoft\Windows\INetCache\Content.MSO\38372856.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7252" cy="3922373"/>
                    </a:xfrm>
                    <a:prstGeom prst="rect">
                      <a:avLst/>
                    </a:prstGeom>
                    <a:noFill/>
                    <a:ln>
                      <a:noFill/>
                    </a:ln>
                    <a:effectLst>
                      <a:outerShdw blurRad="63500" sx="102000" sy="102000" algn="ctr" rotWithShape="0">
                        <a:prstClr val="black">
                          <a:alpha val="40000"/>
                        </a:prstClr>
                      </a:outerShdw>
                    </a:effectLst>
                  </pic:spPr>
                </pic:pic>
              </a:graphicData>
            </a:graphic>
          </wp:inline>
        </w:drawing>
      </w:r>
      <w:r w:rsidRPr="00CD024F">
        <w:rPr>
          <w:rFonts w:cs="Arial"/>
          <w:lang w:eastAsia="zh-CN"/>
        </w:rPr>
        <w:t xml:space="preserve"> </w:t>
      </w:r>
    </w:p>
    <w:p w14:paraId="6C2B4DC6" w14:textId="36E7728E" w:rsidR="00346EE0" w:rsidRPr="00CD024F" w:rsidRDefault="0015013A" w:rsidP="00346EE0">
      <w:pPr>
        <w:pStyle w:val="Beschriftung"/>
        <w:jc w:val="center"/>
        <w:rPr>
          <w:rFonts w:cs="Arial"/>
        </w:rPr>
      </w:pPr>
      <w:bookmarkStart w:id="13" w:name="_Toc201556951"/>
      <w:r w:rsidRPr="00CD024F">
        <w:rPr>
          <w:rFonts w:cs="Arial"/>
        </w:rPr>
        <w:t>Figure</w:t>
      </w:r>
      <w:r w:rsidR="00346EE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1</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w:t>
      </w:r>
      <w:r w:rsidR="00200F1E" w:rsidRPr="00CD024F">
        <w:rPr>
          <w:rFonts w:cs="Arial"/>
        </w:rPr>
        <w:fldChar w:fldCharType="end"/>
      </w:r>
      <w:r w:rsidR="00346EE0" w:rsidRPr="00CD024F">
        <w:rPr>
          <w:rFonts w:cs="Arial"/>
        </w:rPr>
        <w:t>: Logging into the AAS Suite Designer</w:t>
      </w:r>
      <w:bookmarkEnd w:id="13"/>
    </w:p>
    <w:p w14:paraId="5453A8BA" w14:textId="77777777" w:rsidR="00346EE0" w:rsidRPr="00CD024F" w:rsidRDefault="00346EE0" w:rsidP="00346EE0">
      <w:pPr>
        <w:jc w:val="center"/>
        <w:rPr>
          <w:rFonts w:cs="Arial"/>
        </w:rPr>
      </w:pPr>
      <w:r w:rsidRPr="00CD024F">
        <w:rPr>
          <w:rFonts w:cs="Arial"/>
          <w:noProof/>
          <w:lang w:val="de-DE" w:eastAsia="zh-CN"/>
        </w:rPr>
        <w:drawing>
          <wp:inline distT="0" distB="0" distL="0" distR="0" wp14:anchorId="1F930BC7" wp14:editId="0F36B3E1">
            <wp:extent cx="4671588" cy="1741158"/>
            <wp:effectExtent l="95250" t="95250" r="91440" b="88265"/>
            <wp:docPr id="1298402352" name="Grafik 129840235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2352" name="Grafik 1298402352" descr="A screenshot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0843" cy="1781879"/>
                    </a:xfrm>
                    <a:prstGeom prst="rect">
                      <a:avLst/>
                    </a:prstGeom>
                    <a:effectLst>
                      <a:outerShdw blurRad="63500" sx="102000" sy="102000" algn="ctr" rotWithShape="0">
                        <a:prstClr val="black">
                          <a:alpha val="40000"/>
                        </a:prstClr>
                      </a:outerShdw>
                    </a:effectLst>
                  </pic:spPr>
                </pic:pic>
              </a:graphicData>
            </a:graphic>
          </wp:inline>
        </w:drawing>
      </w:r>
    </w:p>
    <w:p w14:paraId="287CD4E4" w14:textId="3D426F4E" w:rsidR="00346EE0" w:rsidRDefault="0015013A" w:rsidP="00346EE0">
      <w:pPr>
        <w:pStyle w:val="Beschriftung"/>
        <w:jc w:val="center"/>
        <w:rPr>
          <w:rFonts w:cs="Arial"/>
        </w:rPr>
      </w:pPr>
      <w:bookmarkStart w:id="14" w:name="_Toc201556952"/>
      <w:r w:rsidRPr="00CD024F">
        <w:rPr>
          <w:rFonts w:cs="Arial"/>
        </w:rPr>
        <w:t>Figure</w:t>
      </w:r>
      <w:r w:rsidR="00346EE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1</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2</w:t>
      </w:r>
      <w:r w:rsidR="00200F1E" w:rsidRPr="00CD024F">
        <w:rPr>
          <w:rFonts w:cs="Arial"/>
        </w:rPr>
        <w:fldChar w:fldCharType="end"/>
      </w:r>
      <w:r w:rsidR="00346EE0" w:rsidRPr="00CD024F">
        <w:rPr>
          <w:rFonts w:cs="Arial"/>
        </w:rPr>
        <w:t>: Screenshot of Pricing and Terms in AAS Suite</w:t>
      </w:r>
      <w:bookmarkEnd w:id="14"/>
    </w:p>
    <w:p w14:paraId="18EE75CD" w14:textId="77777777" w:rsidR="004C5EC5" w:rsidRPr="004C5EC5" w:rsidRDefault="004C5EC5" w:rsidP="004C5EC5"/>
    <w:p w14:paraId="0AB67D27" w14:textId="75D205F1" w:rsidR="00D41F27" w:rsidRPr="004C5EC5" w:rsidRDefault="003A33B9" w:rsidP="006852D4">
      <w:pPr>
        <w:pStyle w:val="berschrift2"/>
        <w:rPr>
          <w:rFonts w:cs="Arial"/>
        </w:rPr>
      </w:pPr>
      <w:bookmarkStart w:id="15" w:name="_Toc193098540"/>
      <w:bookmarkStart w:id="16" w:name="_Toc200608894"/>
      <w:bookmarkStart w:id="17" w:name="_Toc201556444"/>
      <w:r w:rsidRPr="00CD024F">
        <w:rPr>
          <w:rFonts w:cs="Arial"/>
        </w:rPr>
        <w:t>User registration</w:t>
      </w:r>
      <w:bookmarkEnd w:id="15"/>
      <w:bookmarkEnd w:id="16"/>
      <w:bookmarkEnd w:id="17"/>
    </w:p>
    <w:p w14:paraId="146D78E4" w14:textId="437B617B" w:rsidR="00346EE0" w:rsidRPr="00CD024F" w:rsidRDefault="002C7C89" w:rsidP="006852D4">
      <w:pPr>
        <w:rPr>
          <w:rFonts w:eastAsia="Arial" w:cs="Arial"/>
          <w:color w:val="000000" w:themeColor="text1"/>
          <w:szCs w:val="22"/>
        </w:rPr>
      </w:pPr>
      <w:r w:rsidRPr="00CD024F">
        <w:rPr>
          <w:rFonts w:eastAsia="Arial" w:cs="Arial"/>
          <w:szCs w:val="22"/>
        </w:rPr>
        <w:t xml:space="preserve">Registration can be initiated by </w:t>
      </w:r>
      <w:r w:rsidR="00083DC2" w:rsidRPr="00CD024F">
        <w:rPr>
          <w:rFonts w:eastAsia="Arial" w:cs="Arial"/>
          <w:szCs w:val="22"/>
        </w:rPr>
        <w:t>click</w:t>
      </w:r>
      <w:r w:rsidRPr="00CD024F">
        <w:rPr>
          <w:rFonts w:eastAsia="Arial" w:cs="Arial"/>
          <w:szCs w:val="22"/>
        </w:rPr>
        <w:t>in</w:t>
      </w:r>
      <w:r w:rsidR="00FC1B43" w:rsidRPr="00CD024F">
        <w:rPr>
          <w:rFonts w:eastAsia="Arial" w:cs="Arial"/>
          <w:szCs w:val="22"/>
        </w:rPr>
        <w:t>g</w:t>
      </w:r>
      <w:r w:rsidR="00083DC2" w:rsidRPr="00CD024F">
        <w:rPr>
          <w:rFonts w:eastAsia="Arial" w:cs="Arial"/>
          <w:szCs w:val="22"/>
        </w:rPr>
        <w:t xml:space="preserve"> on </w:t>
      </w:r>
      <w:r w:rsidR="00083DC2" w:rsidRPr="00CD024F">
        <w:rPr>
          <w:rFonts w:cs="Arial"/>
          <w:szCs w:val="22"/>
        </w:rPr>
        <w:t>'Request Registration'.</w:t>
      </w:r>
      <w:r w:rsidR="00083DC2" w:rsidRPr="00CD024F">
        <w:rPr>
          <w:rFonts w:eastAsia="Arial" w:cs="Arial"/>
          <w:szCs w:val="22"/>
        </w:rPr>
        <w:t xml:space="preserve"> This will redirect to the registration page, where the form to create </w:t>
      </w:r>
      <w:r w:rsidR="00FC1B43" w:rsidRPr="00CD024F">
        <w:rPr>
          <w:rFonts w:eastAsia="Arial" w:cs="Arial"/>
          <w:szCs w:val="22"/>
        </w:rPr>
        <w:t>an</w:t>
      </w:r>
      <w:r w:rsidR="00083DC2" w:rsidRPr="00CD024F">
        <w:rPr>
          <w:rFonts w:eastAsia="Arial" w:cs="Arial"/>
          <w:szCs w:val="22"/>
        </w:rPr>
        <w:t xml:space="preserve"> account and gain access to the AAS Suite</w:t>
      </w:r>
      <w:r w:rsidR="00FC1B43" w:rsidRPr="00CD024F">
        <w:rPr>
          <w:rFonts w:eastAsia="Arial" w:cs="Arial"/>
          <w:szCs w:val="22"/>
        </w:rPr>
        <w:t xml:space="preserve"> can be filled in</w:t>
      </w:r>
      <w:r w:rsidR="00083DC2" w:rsidRPr="00CD024F">
        <w:rPr>
          <w:rFonts w:eastAsia="Arial" w:cs="Arial"/>
          <w:szCs w:val="22"/>
        </w:rPr>
        <w:t xml:space="preserve">. </w:t>
      </w:r>
      <w:r w:rsidR="00083DC2" w:rsidRPr="00CD024F">
        <w:rPr>
          <w:rFonts w:cs="Arial"/>
          <w:szCs w:val="22"/>
        </w:rPr>
        <w:t xml:space="preserve">Please make sure to select 'Request Registration' under the 'Topic' field in the form to ensure your request is processed correctly. </w:t>
      </w:r>
      <w:r w:rsidR="00083DC2" w:rsidRPr="00CD024F">
        <w:rPr>
          <w:rFonts w:eastAsia="Arial" w:cs="Arial"/>
          <w:szCs w:val="22"/>
        </w:rPr>
        <w:t xml:space="preserve">Once registered, log in and </w:t>
      </w:r>
      <w:r w:rsidR="00083DC2" w:rsidRPr="00CD024F">
        <w:rPr>
          <w:rFonts w:cs="Arial"/>
          <w:szCs w:val="22"/>
        </w:rPr>
        <w:t>begin</w:t>
      </w:r>
      <w:r w:rsidR="00083DC2" w:rsidRPr="00CD024F">
        <w:rPr>
          <w:rFonts w:eastAsia="Arial" w:cs="Arial"/>
          <w:szCs w:val="22"/>
        </w:rPr>
        <w:t xml:space="preserve"> using the platform as needed</w:t>
      </w:r>
      <w:r w:rsidR="00E46009" w:rsidRPr="00CD024F">
        <w:rPr>
          <w:rFonts w:eastAsia="Arial" w:cs="Arial"/>
          <w:szCs w:val="22"/>
        </w:rPr>
        <w:t xml:space="preserve"> is possible</w:t>
      </w:r>
      <w:r w:rsidR="00346EE0" w:rsidRPr="00CD024F">
        <w:rPr>
          <w:rFonts w:eastAsia="Arial" w:cs="Arial"/>
          <w:color w:val="000000" w:themeColor="text1"/>
          <w:szCs w:val="22"/>
        </w:rPr>
        <w:t>.</w:t>
      </w:r>
    </w:p>
    <w:p w14:paraId="497E4DA8" w14:textId="77777777" w:rsidR="00083DC2" w:rsidRPr="00CD024F" w:rsidRDefault="00083DC2" w:rsidP="006852D4">
      <w:pPr>
        <w:rPr>
          <w:rFonts w:cs="Arial"/>
          <w:szCs w:val="22"/>
        </w:rPr>
      </w:pPr>
    </w:p>
    <w:p w14:paraId="46C37F5F" w14:textId="502EABDC" w:rsidR="00346EE0" w:rsidRPr="004C5EC5" w:rsidRDefault="00083DC2" w:rsidP="004C5EC5">
      <w:pPr>
        <w:jc w:val="center"/>
        <w:rPr>
          <w:rFonts w:eastAsia="Arial" w:cs="Arial"/>
          <w:lang w:val="de-DE" w:eastAsia="zh-CN"/>
        </w:rPr>
      </w:pPr>
      <w:r w:rsidRPr="00CD024F">
        <w:rPr>
          <w:rFonts w:eastAsia="Arial" w:cs="Arial"/>
          <w:noProof/>
          <w:color w:val="000000" w:themeColor="text1"/>
          <w:lang w:val="de-DE" w:eastAsia="zh-CN"/>
        </w:rPr>
        <w:drawing>
          <wp:inline distT="0" distB="0" distL="0" distR="0" wp14:anchorId="0512C85C" wp14:editId="6BD6C5D5">
            <wp:extent cx="3781806" cy="3365338"/>
            <wp:effectExtent l="95250" t="114300" r="85725" b="121285"/>
            <wp:docPr id="10" name="Grafik 10" descr="C:\Users\avdul002\AppData\Local\Microsoft\Windows\INetCache\Content.MSO\7BD1EE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7BD1EED4.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168"/>
                    <a:stretch>
                      <a:fillRect/>
                    </a:stretch>
                  </pic:blipFill>
                  <pic:spPr bwMode="auto">
                    <a:xfrm>
                      <a:off x="0" y="0"/>
                      <a:ext cx="3811299" cy="3391583"/>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E5CDA5" w14:textId="3B6D6095" w:rsidR="00E46009" w:rsidRDefault="0015013A" w:rsidP="003446CD">
      <w:pPr>
        <w:pStyle w:val="Beschriftung"/>
        <w:jc w:val="center"/>
        <w:rPr>
          <w:rFonts w:cs="Arial"/>
        </w:rPr>
      </w:pPr>
      <w:bookmarkStart w:id="18" w:name="_Toc201556953"/>
      <w:r w:rsidRPr="00CD024F">
        <w:rPr>
          <w:rFonts w:cs="Arial"/>
        </w:rPr>
        <w:t>Figure</w:t>
      </w:r>
      <w:r w:rsidR="00346EE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1</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3</w:t>
      </w:r>
      <w:r w:rsidR="00200F1E" w:rsidRPr="00CD024F">
        <w:rPr>
          <w:rFonts w:cs="Arial"/>
        </w:rPr>
        <w:fldChar w:fldCharType="end"/>
      </w:r>
      <w:r w:rsidR="00346EE0" w:rsidRPr="00CD024F">
        <w:rPr>
          <w:rFonts w:cs="Arial"/>
        </w:rPr>
        <w:t>: Registration Page for AAS Suite</w:t>
      </w:r>
      <w:bookmarkStart w:id="19" w:name="_Toc193098541"/>
      <w:bookmarkStart w:id="20" w:name="_Toc200608895"/>
      <w:bookmarkEnd w:id="18"/>
    </w:p>
    <w:p w14:paraId="6E1F0007" w14:textId="77777777" w:rsidR="003446CD" w:rsidRPr="003446CD" w:rsidRDefault="003446CD" w:rsidP="003446CD">
      <w:pPr>
        <w:rPr>
          <w:rFonts w:eastAsiaTheme="majorEastAsia"/>
        </w:rPr>
      </w:pPr>
    </w:p>
    <w:p w14:paraId="5ED0306B" w14:textId="771CC300" w:rsidR="00D41F27" w:rsidRPr="00CD024F" w:rsidRDefault="00B01F52" w:rsidP="006852D4">
      <w:pPr>
        <w:pStyle w:val="berschrift2"/>
        <w:rPr>
          <w:rFonts w:cs="Arial"/>
        </w:rPr>
      </w:pPr>
      <w:bookmarkStart w:id="21" w:name="_Toc201556445"/>
      <w:r w:rsidRPr="00CD024F">
        <w:rPr>
          <w:rFonts w:cs="Arial"/>
          <w:szCs w:val="24"/>
        </w:rPr>
        <w:t>Version Information</w:t>
      </w:r>
      <w:bookmarkEnd w:id="19"/>
      <w:bookmarkEnd w:id="20"/>
      <w:bookmarkEnd w:id="21"/>
    </w:p>
    <w:p w14:paraId="25C763A9" w14:textId="45F772DC" w:rsidR="00346EE0" w:rsidRPr="00CD024F" w:rsidRDefault="00346EE0" w:rsidP="006852D4">
      <w:pPr>
        <w:rPr>
          <w:rFonts w:eastAsia="Arial" w:cs="Arial"/>
          <w:color w:val="000000" w:themeColor="text1"/>
          <w:szCs w:val="22"/>
        </w:rPr>
      </w:pPr>
      <w:r w:rsidRPr="00CD024F">
        <w:rPr>
          <w:rFonts w:eastAsia="Arial" w:cs="Arial"/>
          <w:color w:val="000000" w:themeColor="text1"/>
          <w:szCs w:val="22"/>
        </w:rPr>
        <w:t>To view the version number, click on the highlighted profile section at the top right of the page.</w:t>
      </w:r>
    </w:p>
    <w:p w14:paraId="40FE292E" w14:textId="77777777" w:rsidR="00D41F27" w:rsidRPr="00CD024F" w:rsidRDefault="00D41F27" w:rsidP="006852D4">
      <w:pPr>
        <w:rPr>
          <w:rFonts w:eastAsia="Arial" w:cs="Arial"/>
          <w:color w:val="000000" w:themeColor="text1"/>
        </w:rPr>
      </w:pPr>
    </w:p>
    <w:p w14:paraId="6D471206" w14:textId="162FA180" w:rsidR="00346EE0" w:rsidRPr="004C5EC5" w:rsidRDefault="00AE7552" w:rsidP="004C5EC5">
      <w:pPr>
        <w:rPr>
          <w:rFonts w:eastAsia="Arial" w:cs="Arial"/>
          <w:lang w:val="de-DE" w:eastAsia="zh-CN"/>
        </w:rPr>
      </w:pPr>
      <w:r w:rsidRPr="00CD024F">
        <w:rPr>
          <w:rFonts w:eastAsia="Arial" w:cs="Arial"/>
          <w:noProof/>
          <w:color w:val="000000" w:themeColor="text1"/>
          <w:lang w:val="de-DE" w:eastAsia="zh-CN"/>
        </w:rPr>
        <w:drawing>
          <wp:inline distT="0" distB="0" distL="0" distR="0" wp14:anchorId="11D34892" wp14:editId="752DC577">
            <wp:extent cx="6260763" cy="2061426"/>
            <wp:effectExtent l="114300" t="95250" r="121285" b="91440"/>
            <wp:docPr id="11" name="Grafik 11" descr="C:\Users\avdul002\AppData\Local\Microsoft\Windows\INetCache\Content.MSO\79E440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dul002\AppData\Local\Microsoft\Windows\INetCache\Content.MSO\79E44002.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9000" cy="206743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A8B62E5" w14:textId="647060BE" w:rsidR="00346EE0" w:rsidRPr="00CD024F" w:rsidRDefault="0015013A" w:rsidP="00346EE0">
      <w:pPr>
        <w:pStyle w:val="Beschriftung"/>
        <w:jc w:val="center"/>
        <w:rPr>
          <w:rFonts w:cs="Arial"/>
          <w:lang w:val="fr-FR"/>
        </w:rPr>
      </w:pPr>
      <w:bookmarkStart w:id="22" w:name="_Toc201556954"/>
      <w:r w:rsidRPr="00CD024F">
        <w:rPr>
          <w:rFonts w:cs="Arial"/>
          <w:lang w:val="fr-FR"/>
        </w:rPr>
        <w:t>Figure</w:t>
      </w:r>
      <w:r w:rsidR="00346EE0" w:rsidRPr="00CD024F">
        <w:rPr>
          <w:rFonts w:cs="Arial"/>
          <w:lang w:val="fr-FR"/>
        </w:rPr>
        <w:t xml:space="preserve"> </w:t>
      </w:r>
      <w:r w:rsidR="00200F1E" w:rsidRPr="00CD024F">
        <w:rPr>
          <w:rFonts w:cs="Arial"/>
          <w:lang w:val="fr-FR"/>
        </w:rPr>
        <w:fldChar w:fldCharType="begin"/>
      </w:r>
      <w:r w:rsidR="00200F1E" w:rsidRPr="00CD024F">
        <w:rPr>
          <w:rFonts w:cs="Arial"/>
          <w:lang w:val="fr-FR"/>
        </w:rPr>
        <w:instrText xml:space="preserve"> STYLEREF 1 \s </w:instrText>
      </w:r>
      <w:r w:rsidR="00200F1E" w:rsidRPr="00CD024F">
        <w:rPr>
          <w:rFonts w:cs="Arial"/>
          <w:lang w:val="fr-FR"/>
        </w:rPr>
        <w:fldChar w:fldCharType="separate"/>
      </w:r>
      <w:r w:rsidR="008241BC">
        <w:rPr>
          <w:rFonts w:cs="Arial"/>
          <w:noProof/>
          <w:lang w:val="fr-FR"/>
        </w:rPr>
        <w:t>1</w:t>
      </w:r>
      <w:r w:rsidR="00200F1E" w:rsidRPr="00CD024F">
        <w:rPr>
          <w:rFonts w:cs="Arial"/>
          <w:lang w:val="fr-FR"/>
        </w:rPr>
        <w:fldChar w:fldCharType="end"/>
      </w:r>
      <w:r w:rsidR="00200F1E" w:rsidRPr="00CD024F">
        <w:rPr>
          <w:rFonts w:cs="Arial"/>
          <w:lang w:val="fr-FR"/>
        </w:rPr>
        <w:noBreakHyphen/>
      </w:r>
      <w:r w:rsidR="00200F1E" w:rsidRPr="00CD024F">
        <w:rPr>
          <w:rFonts w:cs="Arial"/>
          <w:lang w:val="fr-FR"/>
        </w:rPr>
        <w:fldChar w:fldCharType="begin"/>
      </w:r>
      <w:r w:rsidR="00200F1E" w:rsidRPr="00CD024F">
        <w:rPr>
          <w:rFonts w:cs="Arial"/>
          <w:lang w:val="fr-FR"/>
        </w:rPr>
        <w:instrText xml:space="preserve"> SEQ Abbildung \* ARABIC \s 1 </w:instrText>
      </w:r>
      <w:r w:rsidR="00200F1E" w:rsidRPr="00CD024F">
        <w:rPr>
          <w:rFonts w:cs="Arial"/>
          <w:lang w:val="fr-FR"/>
        </w:rPr>
        <w:fldChar w:fldCharType="separate"/>
      </w:r>
      <w:r w:rsidR="008241BC">
        <w:rPr>
          <w:rFonts w:cs="Arial"/>
          <w:noProof/>
          <w:lang w:val="fr-FR"/>
        </w:rPr>
        <w:t>4</w:t>
      </w:r>
      <w:r w:rsidR="00200F1E" w:rsidRPr="00CD024F">
        <w:rPr>
          <w:rFonts w:cs="Arial"/>
          <w:lang w:val="fr-FR"/>
        </w:rPr>
        <w:fldChar w:fldCharType="end"/>
      </w:r>
      <w:r w:rsidR="00346EE0" w:rsidRPr="00CD024F">
        <w:rPr>
          <w:rFonts w:cs="Arial"/>
          <w:lang w:val="fr-FR"/>
        </w:rPr>
        <w:t>: Accessing AAS Suite Version Details</w:t>
      </w:r>
      <w:bookmarkEnd w:id="22"/>
    </w:p>
    <w:p w14:paraId="305DC8A1" w14:textId="77777777" w:rsidR="00346EE0" w:rsidRPr="00CD024F" w:rsidRDefault="00346EE0" w:rsidP="00346EE0">
      <w:pPr>
        <w:rPr>
          <w:rFonts w:cs="Arial"/>
          <w:lang w:val="fr-FR"/>
        </w:rPr>
      </w:pPr>
    </w:p>
    <w:p w14:paraId="18E68F60" w14:textId="77777777" w:rsidR="00346EE0" w:rsidRPr="00CD024F" w:rsidRDefault="00346EE0" w:rsidP="006852D4">
      <w:pPr>
        <w:rPr>
          <w:rFonts w:eastAsia="Arial" w:cs="Arial"/>
          <w:color w:val="000000" w:themeColor="text1"/>
          <w:szCs w:val="22"/>
        </w:rPr>
      </w:pPr>
      <w:r w:rsidRPr="00CD024F">
        <w:rPr>
          <w:rFonts w:eastAsia="Arial" w:cs="Arial"/>
          <w:color w:val="000000" w:themeColor="text1"/>
          <w:szCs w:val="22"/>
        </w:rPr>
        <w:t>You can see that the version number of the software displayed above is 8. This indicates the current version of the AAS Suite you're using.</w:t>
      </w:r>
    </w:p>
    <w:p w14:paraId="601702E8" w14:textId="77777777" w:rsidR="00346EE0" w:rsidRPr="00CD024F" w:rsidRDefault="00346EE0" w:rsidP="006852D4">
      <w:pPr>
        <w:rPr>
          <w:rFonts w:eastAsia="Arial" w:cs="Arial"/>
          <w:color w:val="000000" w:themeColor="text1"/>
          <w:szCs w:val="22"/>
        </w:rPr>
      </w:pPr>
    </w:p>
    <w:p w14:paraId="67CB3312" w14:textId="77777777" w:rsidR="00D41F27" w:rsidRPr="00CD024F" w:rsidRDefault="00D41F27" w:rsidP="006852D4">
      <w:pPr>
        <w:keepNext/>
        <w:jc w:val="center"/>
        <w:rPr>
          <w:rFonts w:cs="Arial"/>
        </w:rPr>
      </w:pPr>
      <w:r w:rsidRPr="00CD024F">
        <w:rPr>
          <w:rFonts w:cs="Arial"/>
          <w:noProof/>
          <w:lang w:val="de-DE" w:eastAsia="zh-CN"/>
        </w:rPr>
        <w:lastRenderedPageBreak/>
        <w:drawing>
          <wp:inline distT="0" distB="0" distL="0" distR="0" wp14:anchorId="0E120F2A" wp14:editId="7143F00A">
            <wp:extent cx="1377950" cy="1768288"/>
            <wp:effectExtent l="76200" t="95250" r="69850" b="99060"/>
            <wp:docPr id="8" name="Grafik 8" descr="C:\Users\avdul002\AppData\Local\Microsoft\Windows\INetCache\Content.MSO\CE9D45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dul002\AppData\Local\Microsoft\Windows\INetCache\Content.MSO\CE9D45BB.tmp"/>
                    <pic:cNvPicPr>
                      <a:picLocks noChangeAspect="1" noChangeArrowheads="1"/>
                    </pic:cNvPicPr>
                  </pic:nvPicPr>
                  <pic:blipFill rotWithShape="1">
                    <a:blip r:embed="rId23">
                      <a:extLst>
                        <a:ext uri="{28A0092B-C50C-407E-A947-70E740481C1C}">
                          <a14:useLocalDpi xmlns:a14="http://schemas.microsoft.com/office/drawing/2010/main" val="0"/>
                        </a:ext>
                      </a:extLst>
                    </a:blip>
                    <a:srcRect b="27134"/>
                    <a:stretch/>
                  </pic:blipFill>
                  <pic:spPr bwMode="auto">
                    <a:xfrm>
                      <a:off x="0" y="0"/>
                      <a:ext cx="1391123" cy="1785193"/>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79C900" w14:textId="32AA4B0C" w:rsidR="00346EE0" w:rsidRPr="00CD024F" w:rsidRDefault="0015013A" w:rsidP="004C5EC5">
      <w:pPr>
        <w:pStyle w:val="Beschriftung"/>
        <w:jc w:val="center"/>
        <w:rPr>
          <w:rFonts w:cs="Arial"/>
        </w:rPr>
      </w:pPr>
      <w:bookmarkStart w:id="23" w:name="_Toc201556955"/>
      <w:r w:rsidRPr="00CD024F">
        <w:rPr>
          <w:rFonts w:cs="Arial"/>
        </w:rPr>
        <w:t>Figure</w:t>
      </w:r>
      <w:r w:rsidR="00D41F27"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1</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5</w:t>
      </w:r>
      <w:r w:rsidR="00200F1E" w:rsidRPr="00CD024F">
        <w:rPr>
          <w:rFonts w:cs="Arial"/>
        </w:rPr>
        <w:fldChar w:fldCharType="end"/>
      </w:r>
      <w:r w:rsidR="00D41F27" w:rsidRPr="00CD024F">
        <w:rPr>
          <w:rFonts w:cs="Arial"/>
        </w:rPr>
        <w:t>: AAS Suite Version Information</w:t>
      </w:r>
      <w:bookmarkEnd w:id="23"/>
    </w:p>
    <w:p w14:paraId="6620AD62" w14:textId="77777777" w:rsidR="00346EE0" w:rsidRPr="00CD024F" w:rsidRDefault="00346EE0" w:rsidP="006852D4">
      <w:pPr>
        <w:spacing w:before="240" w:after="240"/>
        <w:rPr>
          <w:rFonts w:eastAsia="Arial" w:cs="Arial"/>
          <w:color w:val="000000" w:themeColor="text1"/>
          <w:szCs w:val="22"/>
        </w:rPr>
      </w:pPr>
      <w:r w:rsidRPr="00CD024F">
        <w:rPr>
          <w:rFonts w:eastAsia="Arial" w:cs="Arial"/>
          <w:color w:val="000000" w:themeColor="text1"/>
          <w:szCs w:val="22"/>
        </w:rPr>
        <w:t>By clicking on License Info, you can access additional details such as the License Name, Copyright Information, and the Validity period of your current license.</w:t>
      </w:r>
    </w:p>
    <w:p w14:paraId="0EA88523" w14:textId="0491A66D" w:rsidR="00346EE0" w:rsidRPr="00CD024F" w:rsidRDefault="001864AD" w:rsidP="00346EE0">
      <w:pPr>
        <w:jc w:val="center"/>
        <w:rPr>
          <w:rFonts w:cs="Arial"/>
        </w:rPr>
      </w:pPr>
      <w:r w:rsidRPr="00CD024F">
        <w:rPr>
          <w:rFonts w:cs="Arial"/>
          <w:noProof/>
          <w:lang w:val="de-DE" w:eastAsia="zh-CN"/>
        </w:rPr>
        <w:drawing>
          <wp:inline distT="0" distB="0" distL="0" distR="0" wp14:anchorId="69D74A04" wp14:editId="7E10CED0">
            <wp:extent cx="2916382" cy="1285926"/>
            <wp:effectExtent l="95250" t="95250" r="74930" b="857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4447" cy="1302710"/>
                    </a:xfrm>
                    <a:prstGeom prst="rect">
                      <a:avLst/>
                    </a:prstGeom>
                    <a:effectLst>
                      <a:outerShdw blurRad="63500" sx="102000" sy="102000" algn="ctr" rotWithShape="0">
                        <a:prstClr val="black">
                          <a:alpha val="40000"/>
                        </a:prstClr>
                      </a:outerShdw>
                    </a:effectLst>
                  </pic:spPr>
                </pic:pic>
              </a:graphicData>
            </a:graphic>
          </wp:inline>
        </w:drawing>
      </w:r>
    </w:p>
    <w:p w14:paraId="72083ED8" w14:textId="2B4D44BE" w:rsidR="00346EE0" w:rsidRPr="00C21C88" w:rsidRDefault="0015013A" w:rsidP="00346EE0">
      <w:pPr>
        <w:pStyle w:val="Beschriftung"/>
        <w:jc w:val="center"/>
        <w:rPr>
          <w:rFonts w:cs="Arial"/>
          <w:lang w:val="fr-FR"/>
        </w:rPr>
      </w:pPr>
      <w:bookmarkStart w:id="24" w:name="_Toc201556956"/>
      <w:r w:rsidRPr="00C21C88">
        <w:rPr>
          <w:rFonts w:cs="Arial"/>
          <w:lang w:val="fr-FR"/>
        </w:rPr>
        <w:t>Figure</w:t>
      </w:r>
      <w:r w:rsidR="00346EE0" w:rsidRPr="00C21C88">
        <w:rPr>
          <w:rFonts w:cs="Arial"/>
          <w:lang w:val="fr-FR"/>
        </w:rPr>
        <w:t xml:space="preserve"> </w:t>
      </w:r>
      <w:r w:rsidR="00200F1E" w:rsidRPr="00CD024F">
        <w:rPr>
          <w:rFonts w:cs="Arial"/>
        </w:rPr>
        <w:fldChar w:fldCharType="begin"/>
      </w:r>
      <w:r w:rsidR="00200F1E" w:rsidRPr="00C21C88">
        <w:rPr>
          <w:rFonts w:cs="Arial"/>
          <w:lang w:val="fr-FR"/>
        </w:rPr>
        <w:instrText xml:space="preserve"> STYLEREF 1 \s </w:instrText>
      </w:r>
      <w:r w:rsidR="00200F1E" w:rsidRPr="00CD024F">
        <w:rPr>
          <w:rFonts w:cs="Arial"/>
        </w:rPr>
        <w:fldChar w:fldCharType="separate"/>
      </w:r>
      <w:r w:rsidR="008241BC" w:rsidRPr="00C21C88">
        <w:rPr>
          <w:rFonts w:cs="Arial"/>
          <w:noProof/>
          <w:lang w:val="fr-FR"/>
        </w:rPr>
        <w:t>1</w:t>
      </w:r>
      <w:r w:rsidR="00200F1E" w:rsidRPr="00CD024F">
        <w:rPr>
          <w:rFonts w:cs="Arial"/>
        </w:rPr>
        <w:fldChar w:fldCharType="end"/>
      </w:r>
      <w:r w:rsidR="00200F1E" w:rsidRPr="00C21C88">
        <w:rPr>
          <w:rFonts w:cs="Arial"/>
          <w:lang w:val="fr-FR"/>
        </w:rPr>
        <w:noBreakHyphen/>
      </w:r>
      <w:r w:rsidR="00200F1E" w:rsidRPr="00CD024F">
        <w:rPr>
          <w:rFonts w:cs="Arial"/>
        </w:rPr>
        <w:fldChar w:fldCharType="begin"/>
      </w:r>
      <w:r w:rsidR="00200F1E" w:rsidRPr="00C21C88">
        <w:rPr>
          <w:rFonts w:cs="Arial"/>
          <w:lang w:val="fr-FR"/>
        </w:rPr>
        <w:instrText xml:space="preserve"> SEQ Abbildung \* ARABIC \s 1 </w:instrText>
      </w:r>
      <w:r w:rsidR="00200F1E" w:rsidRPr="00CD024F">
        <w:rPr>
          <w:rFonts w:cs="Arial"/>
        </w:rPr>
        <w:fldChar w:fldCharType="separate"/>
      </w:r>
      <w:r w:rsidR="008241BC" w:rsidRPr="00C21C88">
        <w:rPr>
          <w:rFonts w:cs="Arial"/>
          <w:noProof/>
          <w:lang w:val="fr-FR"/>
        </w:rPr>
        <w:t>6</w:t>
      </w:r>
      <w:r w:rsidR="00200F1E" w:rsidRPr="00CD024F">
        <w:rPr>
          <w:rFonts w:cs="Arial"/>
        </w:rPr>
        <w:fldChar w:fldCharType="end"/>
      </w:r>
      <w:r w:rsidR="00346EE0" w:rsidRPr="00C21C88">
        <w:rPr>
          <w:rFonts w:cs="Arial"/>
          <w:lang w:val="fr-FR"/>
        </w:rPr>
        <w:t>: AAS Suite License Information</w:t>
      </w:r>
      <w:bookmarkEnd w:id="24"/>
    </w:p>
    <w:p w14:paraId="083F90F1" w14:textId="6CCCA67C" w:rsidR="000B5D19" w:rsidRPr="00E00F44" w:rsidRDefault="00F542F5" w:rsidP="00E00F44">
      <w:pPr>
        <w:pStyle w:val="berschrift1"/>
        <w:rPr>
          <w:rStyle w:val="berschrift1Zchn"/>
          <w:b/>
          <w:bCs/>
        </w:rPr>
      </w:pPr>
      <w:bookmarkStart w:id="25" w:name="_Toc193098542"/>
      <w:bookmarkStart w:id="26" w:name="_Toc200608896"/>
      <w:bookmarkStart w:id="27" w:name="_Toc201556446"/>
      <w:r w:rsidRPr="00E00F44">
        <w:rPr>
          <w:rStyle w:val="berschrift1Zchn"/>
          <w:b/>
          <w:bCs/>
        </w:rPr>
        <w:lastRenderedPageBreak/>
        <w:t>AAS-Designer Overview</w:t>
      </w:r>
      <w:bookmarkEnd w:id="25"/>
      <w:bookmarkEnd w:id="26"/>
      <w:bookmarkEnd w:id="27"/>
    </w:p>
    <w:p w14:paraId="22F0B5CC" w14:textId="78D071C7" w:rsidR="006C05A1" w:rsidRPr="00CD024F" w:rsidRDefault="006C05A1" w:rsidP="006852D4">
      <w:pPr>
        <w:rPr>
          <w:rFonts w:eastAsia="Arial" w:cs="Arial"/>
          <w:color w:val="000000" w:themeColor="text1"/>
          <w:szCs w:val="22"/>
        </w:rPr>
      </w:pPr>
      <w:r w:rsidRPr="00CD024F">
        <w:rPr>
          <w:rFonts w:eastAsia="Arial" w:cs="Arial"/>
          <w:color w:val="000000" w:themeColor="text1"/>
          <w:szCs w:val="22"/>
        </w:rPr>
        <w:t xml:space="preserve">The </w:t>
      </w:r>
      <w:hyperlink r:id="rId25" w:history="1">
        <w:r w:rsidRPr="00CD024F">
          <w:rPr>
            <w:rStyle w:val="Hyperlink"/>
            <w:rFonts w:eastAsia="Arial" w:cs="Arial"/>
            <w:szCs w:val="22"/>
          </w:rPr>
          <w:t>AAS Suite</w:t>
        </w:r>
      </w:hyperlink>
      <w:r w:rsidRPr="00CD024F">
        <w:rPr>
          <w:rFonts w:eastAsia="Arial" w:cs="Arial"/>
          <w:color w:val="000000" w:themeColor="text1"/>
          <w:szCs w:val="22"/>
        </w:rPr>
        <w:t xml:space="preserve"> is a comprehensive platform designed to simplify the creation, validation, and sharing of Asset Administration Shells (AAS) in Industry 4.0 environments. It includes multiple tools such as the </w:t>
      </w:r>
      <w:hyperlink r:id="rId26" w:history="1">
        <w:r w:rsidRPr="00CD024F">
          <w:rPr>
            <w:rStyle w:val="Hyperlink"/>
            <w:rFonts w:eastAsia="Arial" w:cs="Arial"/>
            <w:szCs w:val="22"/>
          </w:rPr>
          <w:t>AAS Designer</w:t>
        </w:r>
      </w:hyperlink>
      <w:r w:rsidRPr="00CD024F">
        <w:rPr>
          <w:rFonts w:eastAsia="Arial" w:cs="Arial"/>
          <w:color w:val="000000" w:themeColor="text1"/>
          <w:szCs w:val="22"/>
        </w:rPr>
        <w:t xml:space="preserve">, which enables users to create, edit, and validate AAS with ease, and the </w:t>
      </w:r>
      <w:hyperlink r:id="rId27" w:history="1">
        <w:r w:rsidRPr="00CD024F">
          <w:rPr>
            <w:rStyle w:val="Hyperlink"/>
            <w:rFonts w:eastAsia="Arial" w:cs="Arial"/>
            <w:szCs w:val="22"/>
          </w:rPr>
          <w:t>AAS Marketplace</w:t>
        </w:r>
      </w:hyperlink>
      <w:r w:rsidRPr="00CD024F">
        <w:rPr>
          <w:rFonts w:eastAsia="Arial" w:cs="Arial"/>
          <w:color w:val="000000" w:themeColor="text1"/>
          <w:szCs w:val="22"/>
        </w:rPr>
        <w:t xml:space="preserve">, where AAS can be shared and accessed. Additional tools like the Viewer, Reader, Feed Application, and </w:t>
      </w:r>
      <w:hyperlink r:id="rId28" w:history="1">
        <w:r w:rsidRPr="00CD024F">
          <w:rPr>
            <w:rStyle w:val="Hyperlink"/>
            <w:rFonts w:eastAsia="Arial" w:cs="Arial"/>
            <w:szCs w:val="22"/>
          </w:rPr>
          <w:t>Compare Tool</w:t>
        </w:r>
      </w:hyperlink>
      <w:r w:rsidRPr="00CD024F">
        <w:rPr>
          <w:rFonts w:eastAsia="Arial" w:cs="Arial"/>
          <w:color w:val="000000" w:themeColor="text1"/>
          <w:szCs w:val="22"/>
        </w:rPr>
        <w:t xml:space="preserve"> further enhance AAS management and usability.  </w:t>
      </w:r>
    </w:p>
    <w:p w14:paraId="326B167C" w14:textId="77777777" w:rsidR="006C05A1" w:rsidRPr="00CD024F" w:rsidRDefault="006C05A1" w:rsidP="006852D4">
      <w:pPr>
        <w:rPr>
          <w:rFonts w:eastAsia="Arial" w:cs="Arial"/>
          <w:color w:val="000000" w:themeColor="text1"/>
          <w:szCs w:val="22"/>
        </w:rPr>
      </w:pPr>
    </w:p>
    <w:p w14:paraId="2DB308E1" w14:textId="5C8F5FA5" w:rsidR="006C05A1" w:rsidRPr="00CD024F" w:rsidRDefault="006C05A1" w:rsidP="006852D4">
      <w:pPr>
        <w:rPr>
          <w:rFonts w:eastAsia="Arial" w:cs="Arial"/>
          <w:color w:val="000000" w:themeColor="text1"/>
          <w:szCs w:val="22"/>
        </w:rPr>
      </w:pPr>
      <w:r w:rsidRPr="00CD024F">
        <w:rPr>
          <w:rFonts w:eastAsia="Arial" w:cs="Arial"/>
          <w:color w:val="000000" w:themeColor="text1"/>
          <w:szCs w:val="22"/>
        </w:rPr>
        <w:t>The AAS Designer is a user-friendly tool that caters to both beginners and experts. It provides step-by-step guidance for creating administration shells with essential submodels, such as the digital nameplate and handover documentation, while also offering an expert mode for advanced users to efficiently create, validate, and edit AAS. Users can collaborate with their company by sharing AAS through the Designer or publish them on the AAS Marketplace. A</w:t>
      </w:r>
      <w:r w:rsidR="00AF4027" w:rsidRPr="00CD024F">
        <w:rPr>
          <w:rFonts w:eastAsia="Arial" w:cs="Arial"/>
          <w:color w:val="000000" w:themeColor="text1"/>
          <w:szCs w:val="22"/>
        </w:rPr>
        <w:t>lso</w:t>
      </w:r>
      <w:r w:rsidRPr="00CD024F">
        <w:rPr>
          <w:rFonts w:eastAsia="Arial" w:cs="Arial"/>
          <w:color w:val="000000" w:themeColor="text1"/>
          <w:szCs w:val="22"/>
        </w:rPr>
        <w:t>, AAS can be deployed and instantiated into an AAS registry or repository system directly from the Designer. The AAS Designer addresses this challenge by offering automated assistance, a guided workflow, and an expert mode for advanced users, ensuring error-free AAS creation.</w:t>
      </w:r>
    </w:p>
    <w:p w14:paraId="772BD0B7" w14:textId="77777777" w:rsidR="00385BD4" w:rsidRPr="00CD024F" w:rsidRDefault="00385BD4" w:rsidP="00385BD4">
      <w:pPr>
        <w:rPr>
          <w:rFonts w:cs="Arial"/>
        </w:rPr>
      </w:pPr>
    </w:p>
    <w:p w14:paraId="5396EEF1" w14:textId="56358A15" w:rsidR="00736300" w:rsidRPr="00CD024F" w:rsidRDefault="00A14CB2" w:rsidP="006852D4">
      <w:pPr>
        <w:jc w:val="center"/>
        <w:rPr>
          <w:rFonts w:cs="Arial"/>
        </w:rPr>
      </w:pPr>
      <w:r w:rsidRPr="00CD024F">
        <w:rPr>
          <w:rFonts w:cs="Arial"/>
          <w:noProof/>
          <w:lang w:val="de-DE" w:eastAsia="zh-CN"/>
        </w:rPr>
        <w:drawing>
          <wp:inline distT="0" distB="0" distL="0" distR="0" wp14:anchorId="051DA218" wp14:editId="58DEB631">
            <wp:extent cx="5760720" cy="2167890"/>
            <wp:effectExtent l="114300" t="95250" r="106680" b="99060"/>
            <wp:docPr id="196293504" name="Grafik 1" descr="Ein Bild, das Text, Diagramm,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3504" name="Grafik 1" descr="Ein Bild, das Text, Diagramm, Schrift, Reihe enthält.&#10;&#10;KI-generierte Inhalte können fehlerhaft sein."/>
                    <pic:cNvPicPr/>
                  </pic:nvPicPr>
                  <pic:blipFill>
                    <a:blip r:embed="rId29"/>
                    <a:stretch>
                      <a:fillRect/>
                    </a:stretch>
                  </pic:blipFill>
                  <pic:spPr>
                    <a:xfrm>
                      <a:off x="0" y="0"/>
                      <a:ext cx="5760720" cy="2167890"/>
                    </a:xfrm>
                    <a:prstGeom prst="rect">
                      <a:avLst/>
                    </a:prstGeom>
                    <a:effectLst>
                      <a:outerShdw blurRad="63500" sx="102000" sy="102000" algn="ctr" rotWithShape="0">
                        <a:prstClr val="black">
                          <a:alpha val="40000"/>
                        </a:prstClr>
                      </a:outerShdw>
                    </a:effectLst>
                  </pic:spPr>
                </pic:pic>
              </a:graphicData>
            </a:graphic>
          </wp:inline>
        </w:drawing>
      </w:r>
    </w:p>
    <w:p w14:paraId="560B9A34" w14:textId="1451BCCD" w:rsidR="003A5969" w:rsidRPr="00CD024F" w:rsidRDefault="0015013A" w:rsidP="00DE1D30">
      <w:pPr>
        <w:pStyle w:val="Beschriftung"/>
        <w:jc w:val="center"/>
        <w:rPr>
          <w:rFonts w:cs="Arial"/>
        </w:rPr>
      </w:pPr>
      <w:bookmarkStart w:id="28" w:name="_Toc201556957"/>
      <w:r w:rsidRPr="00CD024F">
        <w:rPr>
          <w:rFonts w:cs="Arial"/>
        </w:rPr>
        <w:t>Figure</w:t>
      </w:r>
      <w:r w:rsidR="00570B49"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2</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w:t>
      </w:r>
      <w:r w:rsidR="00200F1E" w:rsidRPr="00CD024F">
        <w:rPr>
          <w:rFonts w:cs="Arial"/>
        </w:rPr>
        <w:fldChar w:fldCharType="end"/>
      </w:r>
      <w:r w:rsidR="00570B49" w:rsidRPr="00CD024F">
        <w:rPr>
          <w:rFonts w:cs="Arial"/>
        </w:rPr>
        <w:t xml:space="preserve">: </w:t>
      </w:r>
      <w:r w:rsidR="00A14CB2" w:rsidRPr="00CD024F">
        <w:rPr>
          <w:rFonts w:cs="Arial"/>
        </w:rPr>
        <w:t>Overview</w:t>
      </w:r>
      <w:r w:rsidR="003A5969" w:rsidRPr="00CD024F">
        <w:rPr>
          <w:rFonts w:cs="Arial"/>
        </w:rPr>
        <w:t xml:space="preserve"> of </w:t>
      </w:r>
      <w:hyperlink r:id="rId30" w:history="1">
        <w:r w:rsidR="003A5969" w:rsidRPr="00CD024F">
          <w:rPr>
            <w:rStyle w:val="Hyperlink"/>
            <w:rFonts w:cs="Arial"/>
          </w:rPr>
          <w:t>AAS Suite</w:t>
        </w:r>
      </w:hyperlink>
      <w:r w:rsidR="003A5969" w:rsidRPr="00CD024F">
        <w:rPr>
          <w:rFonts w:cs="Arial"/>
        </w:rPr>
        <w:t xml:space="preserve"> Platform</w:t>
      </w:r>
      <w:bookmarkEnd w:id="28"/>
    </w:p>
    <w:p w14:paraId="1B7E80A4" w14:textId="7D3D5153" w:rsidR="003A40E2" w:rsidRPr="00CD024F" w:rsidRDefault="003A40E2" w:rsidP="006852D4">
      <w:pPr>
        <w:rPr>
          <w:rFonts w:eastAsia="Arial" w:cs="Arial"/>
          <w:color w:val="000000" w:themeColor="text1"/>
          <w:szCs w:val="22"/>
        </w:rPr>
      </w:pPr>
      <w:bookmarkStart w:id="29" w:name="_Toc177637764"/>
      <w:bookmarkStart w:id="30" w:name="_Toc177655272"/>
      <w:bookmarkStart w:id="31" w:name="_Toc177794662"/>
      <w:bookmarkStart w:id="32" w:name="_Toc177637765"/>
      <w:bookmarkStart w:id="33" w:name="_Toc177655273"/>
      <w:bookmarkStart w:id="34" w:name="_Toc177794663"/>
      <w:bookmarkStart w:id="35" w:name="_Toc177637766"/>
      <w:bookmarkStart w:id="36" w:name="_Toc177655274"/>
      <w:bookmarkStart w:id="37" w:name="_Toc177794664"/>
      <w:bookmarkStart w:id="38" w:name="_Toc177637767"/>
      <w:bookmarkStart w:id="39" w:name="_Toc177655275"/>
      <w:bookmarkStart w:id="40" w:name="_Toc177794665"/>
      <w:bookmarkStart w:id="41" w:name="_Toc177637768"/>
      <w:bookmarkStart w:id="42" w:name="_Toc177655276"/>
      <w:bookmarkStart w:id="43" w:name="_Toc177794666"/>
      <w:bookmarkStart w:id="44" w:name="_Toc177637769"/>
      <w:bookmarkStart w:id="45" w:name="_Toc177655277"/>
      <w:bookmarkStart w:id="46" w:name="_Toc177794667"/>
      <w:bookmarkStart w:id="47" w:name="_Toc177637770"/>
      <w:bookmarkStart w:id="48" w:name="_Toc177655278"/>
      <w:bookmarkStart w:id="49" w:name="_Toc177794668"/>
      <w:bookmarkStart w:id="50" w:name="_Toc177637771"/>
      <w:bookmarkStart w:id="51" w:name="_Toc177655279"/>
      <w:bookmarkStart w:id="52" w:name="_Toc177794669"/>
      <w:bookmarkStart w:id="53" w:name="_Toc177637772"/>
      <w:bookmarkStart w:id="54" w:name="_Toc177655280"/>
      <w:bookmarkStart w:id="55" w:name="_Toc177794670"/>
      <w:bookmarkStart w:id="56" w:name="_Toc177637773"/>
      <w:bookmarkStart w:id="57" w:name="_Toc177655281"/>
      <w:bookmarkStart w:id="58" w:name="_Toc177794671"/>
      <w:bookmarkStart w:id="59" w:name="_Toc177637774"/>
      <w:bookmarkStart w:id="60" w:name="_Toc177655282"/>
      <w:bookmarkStart w:id="61" w:name="_Toc177794672"/>
      <w:bookmarkStart w:id="62" w:name="_Toc177637775"/>
      <w:bookmarkStart w:id="63" w:name="_Toc177655283"/>
      <w:bookmarkStart w:id="64" w:name="_Toc177794673"/>
      <w:bookmarkStart w:id="65" w:name="_Toc177637776"/>
      <w:bookmarkStart w:id="66" w:name="_Toc177655284"/>
      <w:bookmarkStart w:id="67" w:name="_Toc177794674"/>
      <w:bookmarkStart w:id="68" w:name="_Toc177637777"/>
      <w:bookmarkStart w:id="69" w:name="_Toc177655285"/>
      <w:bookmarkStart w:id="70" w:name="_Toc177794675"/>
      <w:bookmarkStart w:id="71" w:name="_Toc177637778"/>
      <w:bookmarkStart w:id="72" w:name="_Toc177655286"/>
      <w:bookmarkStart w:id="73" w:name="_Toc177794676"/>
      <w:bookmarkStart w:id="74" w:name="_Toc177637779"/>
      <w:bookmarkStart w:id="75" w:name="_Toc177655287"/>
      <w:bookmarkStart w:id="76" w:name="_Toc177794677"/>
      <w:bookmarkStart w:id="77" w:name="_Toc177637780"/>
      <w:bookmarkStart w:id="78" w:name="_Toc177655288"/>
      <w:bookmarkStart w:id="79" w:name="_Toc177794678"/>
      <w:bookmarkStart w:id="80" w:name="_Toc177637781"/>
      <w:bookmarkStart w:id="81" w:name="_Toc177655289"/>
      <w:bookmarkStart w:id="82" w:name="_Toc177794679"/>
      <w:bookmarkStart w:id="83" w:name="_Toc177637782"/>
      <w:bookmarkStart w:id="84" w:name="_Toc177655290"/>
      <w:bookmarkStart w:id="85" w:name="_Toc177794680"/>
      <w:bookmarkStart w:id="86" w:name="_Toc177637783"/>
      <w:bookmarkStart w:id="87" w:name="_Toc177655291"/>
      <w:bookmarkStart w:id="88" w:name="_Toc177794681"/>
      <w:bookmarkStart w:id="89" w:name="_Toc177637784"/>
      <w:bookmarkStart w:id="90" w:name="_Toc177655292"/>
      <w:bookmarkStart w:id="91" w:name="_Toc177794682"/>
      <w:bookmarkStart w:id="92" w:name="_Toc177637785"/>
      <w:bookmarkStart w:id="93" w:name="_Toc177655293"/>
      <w:bookmarkStart w:id="94" w:name="_Toc177794683"/>
      <w:bookmarkStart w:id="95" w:name="_Toc177637786"/>
      <w:bookmarkStart w:id="96" w:name="_Toc177655294"/>
      <w:bookmarkStart w:id="97" w:name="_Toc177794684"/>
      <w:bookmarkStart w:id="98" w:name="_Toc177637787"/>
      <w:bookmarkStart w:id="99" w:name="_Toc177655295"/>
      <w:bookmarkStart w:id="100" w:name="_Toc177794685"/>
      <w:bookmarkStart w:id="101" w:name="_Toc177637788"/>
      <w:bookmarkStart w:id="102" w:name="_Toc177655296"/>
      <w:bookmarkStart w:id="103" w:name="_Toc177794686"/>
      <w:bookmarkStart w:id="104" w:name="_Toc177637789"/>
      <w:bookmarkStart w:id="105" w:name="_Toc177655297"/>
      <w:bookmarkStart w:id="106" w:name="_Toc177794687"/>
      <w:bookmarkStart w:id="107" w:name="_Toc177637790"/>
      <w:bookmarkStart w:id="108" w:name="_Toc177655298"/>
      <w:bookmarkStart w:id="109" w:name="_Toc177794688"/>
      <w:bookmarkStart w:id="110" w:name="_Toc177637791"/>
      <w:bookmarkStart w:id="111" w:name="_Toc177655299"/>
      <w:bookmarkStart w:id="112" w:name="_Toc177794689"/>
      <w:bookmarkStart w:id="113" w:name="_Toc177637792"/>
      <w:bookmarkStart w:id="114" w:name="_Toc177655300"/>
      <w:bookmarkStart w:id="115" w:name="_Toc177794690"/>
      <w:bookmarkStart w:id="116" w:name="_Toc177637793"/>
      <w:bookmarkStart w:id="117" w:name="_Toc177655301"/>
      <w:bookmarkStart w:id="118" w:name="_Toc177794691"/>
      <w:bookmarkStart w:id="119" w:name="_Toc177637794"/>
      <w:bookmarkStart w:id="120" w:name="_Toc177655302"/>
      <w:bookmarkStart w:id="121" w:name="_Toc177794692"/>
      <w:bookmarkStart w:id="122" w:name="_Toc177637795"/>
      <w:bookmarkStart w:id="123" w:name="_Toc177655303"/>
      <w:bookmarkStart w:id="124" w:name="_Toc177794693"/>
      <w:bookmarkStart w:id="125" w:name="_Toc177637796"/>
      <w:bookmarkStart w:id="126" w:name="_Toc177655304"/>
      <w:bookmarkStart w:id="127" w:name="_Toc177794694"/>
      <w:bookmarkStart w:id="128" w:name="_Toc177637797"/>
      <w:bookmarkStart w:id="129" w:name="_Toc177655305"/>
      <w:bookmarkStart w:id="130" w:name="_Toc177794695"/>
      <w:bookmarkStart w:id="131" w:name="_Toc177637798"/>
      <w:bookmarkStart w:id="132" w:name="_Toc177655306"/>
      <w:bookmarkStart w:id="133" w:name="_Toc177794696"/>
      <w:bookmarkStart w:id="134" w:name="_Toc177637799"/>
      <w:bookmarkStart w:id="135" w:name="_Toc177655307"/>
      <w:bookmarkStart w:id="136" w:name="_Toc177794697"/>
      <w:bookmarkStart w:id="137" w:name="_Toc177637800"/>
      <w:bookmarkStart w:id="138" w:name="_Toc177655308"/>
      <w:bookmarkStart w:id="139" w:name="_Toc177794698"/>
      <w:bookmarkStart w:id="140" w:name="_Toc177637801"/>
      <w:bookmarkStart w:id="141" w:name="_Toc177655309"/>
      <w:bookmarkStart w:id="142" w:name="_Toc177794699"/>
      <w:bookmarkStart w:id="143" w:name="_Toc177637802"/>
      <w:bookmarkStart w:id="144" w:name="_Toc177655310"/>
      <w:bookmarkStart w:id="145" w:name="_Toc177794700"/>
      <w:bookmarkStart w:id="146" w:name="_Toc177637803"/>
      <w:bookmarkStart w:id="147" w:name="_Toc177655311"/>
      <w:bookmarkStart w:id="148" w:name="_Toc177794701"/>
      <w:bookmarkStart w:id="149" w:name="_Toc177637804"/>
      <w:bookmarkStart w:id="150" w:name="_Toc177655312"/>
      <w:bookmarkStart w:id="151" w:name="_Toc177794702"/>
      <w:bookmarkStart w:id="152" w:name="_Toc177637805"/>
      <w:bookmarkStart w:id="153" w:name="_Toc177655313"/>
      <w:bookmarkStart w:id="154" w:name="_Toc177794703"/>
      <w:bookmarkStart w:id="155" w:name="_Toc177637806"/>
      <w:bookmarkStart w:id="156" w:name="_Toc177655314"/>
      <w:bookmarkStart w:id="157" w:name="_Toc177794704"/>
      <w:bookmarkStart w:id="158" w:name="_Toc177637807"/>
      <w:bookmarkStart w:id="159" w:name="_Toc177655315"/>
      <w:bookmarkStart w:id="160" w:name="_Toc177794705"/>
      <w:bookmarkStart w:id="161" w:name="_Toc177637808"/>
      <w:bookmarkStart w:id="162" w:name="_Toc177655316"/>
      <w:bookmarkStart w:id="163" w:name="_Toc177794706"/>
      <w:bookmarkStart w:id="164" w:name="_Toc177637809"/>
      <w:bookmarkStart w:id="165" w:name="_Toc177655317"/>
      <w:bookmarkStart w:id="166" w:name="_Toc177794707"/>
      <w:bookmarkStart w:id="167" w:name="_Toc17877897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Pr="00CD024F">
        <w:rPr>
          <w:rFonts w:eastAsia="Arial" w:cs="Arial"/>
          <w:color w:val="000000" w:themeColor="text1"/>
          <w:szCs w:val="22"/>
        </w:rPr>
        <w:t xml:space="preserve">The </w:t>
      </w:r>
      <w:hyperlink r:id="rId31" w:history="1">
        <w:r w:rsidR="00927428" w:rsidRPr="00CD024F">
          <w:rPr>
            <w:rStyle w:val="Hyperlink"/>
            <w:rFonts w:eastAsia="Arial" w:cs="Arial"/>
            <w:szCs w:val="22"/>
          </w:rPr>
          <w:t>AAS Designer</w:t>
        </w:r>
      </w:hyperlink>
      <w:r w:rsidRPr="00CD024F">
        <w:rPr>
          <w:rFonts w:eastAsia="Arial" w:cs="Arial"/>
          <w:color w:val="000000" w:themeColor="text1"/>
          <w:szCs w:val="22"/>
        </w:rPr>
        <w:t xml:space="preserve"> consists of several key components: </w:t>
      </w:r>
      <w:r w:rsidRPr="00CD024F">
        <w:rPr>
          <w:rFonts w:eastAsia="Arial" w:cs="Arial"/>
          <w:i/>
          <w:color w:val="000000" w:themeColor="text1"/>
          <w:szCs w:val="22"/>
        </w:rPr>
        <w:t>Dashboard</w:t>
      </w:r>
      <w:r w:rsidRPr="00CD024F">
        <w:rPr>
          <w:rFonts w:eastAsia="Arial" w:cs="Arial"/>
          <w:color w:val="000000" w:themeColor="text1"/>
          <w:szCs w:val="22"/>
        </w:rPr>
        <w:t xml:space="preserve">, </w:t>
      </w:r>
      <w:r w:rsidRPr="00CD024F">
        <w:rPr>
          <w:rFonts w:eastAsia="Arial" w:cs="Arial"/>
          <w:i/>
          <w:color w:val="000000" w:themeColor="text1"/>
          <w:szCs w:val="22"/>
        </w:rPr>
        <w:t>Shells</w:t>
      </w:r>
      <w:r w:rsidRPr="00CD024F">
        <w:rPr>
          <w:rFonts w:eastAsia="Arial" w:cs="Arial"/>
          <w:color w:val="000000" w:themeColor="text1"/>
          <w:szCs w:val="22"/>
        </w:rPr>
        <w:t xml:space="preserve">, </w:t>
      </w:r>
      <w:r w:rsidR="00736300" w:rsidRPr="00CD024F">
        <w:rPr>
          <w:rFonts w:eastAsia="Arial" w:cs="Arial"/>
          <w:i/>
          <w:color w:val="000000" w:themeColor="text1"/>
          <w:szCs w:val="22"/>
        </w:rPr>
        <w:t xml:space="preserve">Concept Description, </w:t>
      </w:r>
      <w:r w:rsidRPr="00CD024F">
        <w:rPr>
          <w:rFonts w:eastAsia="Arial" w:cs="Arial"/>
          <w:i/>
          <w:color w:val="000000" w:themeColor="text1"/>
          <w:szCs w:val="22"/>
        </w:rPr>
        <w:t>Create</w:t>
      </w:r>
      <w:r w:rsidRPr="00CD024F">
        <w:rPr>
          <w:rFonts w:eastAsia="Arial" w:cs="Arial"/>
          <w:color w:val="000000" w:themeColor="text1"/>
          <w:szCs w:val="22"/>
        </w:rPr>
        <w:t xml:space="preserve">, </w:t>
      </w:r>
      <w:r w:rsidRPr="00CD024F">
        <w:rPr>
          <w:rFonts w:eastAsia="Arial" w:cs="Arial"/>
          <w:i/>
          <w:color w:val="000000" w:themeColor="text1"/>
          <w:szCs w:val="22"/>
        </w:rPr>
        <w:t>IDTA Submodels</w:t>
      </w:r>
      <w:r w:rsidRPr="00CD024F">
        <w:rPr>
          <w:rFonts w:eastAsia="Arial" w:cs="Arial"/>
          <w:color w:val="000000" w:themeColor="text1"/>
          <w:szCs w:val="22"/>
        </w:rPr>
        <w:t xml:space="preserve">, </w:t>
      </w:r>
      <w:r w:rsidR="00736300" w:rsidRPr="00CD024F">
        <w:rPr>
          <w:rFonts w:eastAsia="Arial" w:cs="Arial"/>
          <w:i/>
          <w:color w:val="000000" w:themeColor="text1"/>
          <w:szCs w:val="22"/>
        </w:rPr>
        <w:t xml:space="preserve">Instance Viewer, </w:t>
      </w:r>
      <w:r w:rsidRPr="00CD024F">
        <w:rPr>
          <w:rFonts w:eastAsia="Arial" w:cs="Arial"/>
          <w:i/>
          <w:color w:val="000000" w:themeColor="text1"/>
          <w:szCs w:val="22"/>
        </w:rPr>
        <w:t>My Area</w:t>
      </w:r>
      <w:r w:rsidRPr="00CD024F">
        <w:rPr>
          <w:rFonts w:eastAsia="Arial" w:cs="Arial"/>
          <w:color w:val="000000" w:themeColor="text1"/>
          <w:szCs w:val="22"/>
        </w:rPr>
        <w:t xml:space="preserve">, and </w:t>
      </w:r>
      <w:r w:rsidRPr="00CD024F">
        <w:rPr>
          <w:rFonts w:eastAsia="Arial" w:cs="Arial"/>
          <w:i/>
          <w:color w:val="000000" w:themeColor="text1"/>
          <w:szCs w:val="22"/>
        </w:rPr>
        <w:t>Feed Mapping</w:t>
      </w:r>
      <w:r w:rsidRPr="00CD024F">
        <w:rPr>
          <w:rFonts w:eastAsia="Arial" w:cs="Arial"/>
          <w:color w:val="000000" w:themeColor="text1"/>
          <w:szCs w:val="22"/>
        </w:rPr>
        <w:t>. Each of these plays a role in the creation and management of Asset Administration Shells. We will explore these components in detail in the upcoming chapters.</w:t>
      </w:r>
    </w:p>
    <w:p w14:paraId="0A79186C" w14:textId="77777777" w:rsidR="003A40E2" w:rsidRPr="00CD024F" w:rsidRDefault="003A40E2" w:rsidP="006852D4">
      <w:pPr>
        <w:rPr>
          <w:rFonts w:eastAsia="Arial" w:cs="Arial"/>
          <w:color w:val="000000" w:themeColor="text1"/>
        </w:rPr>
      </w:pPr>
    </w:p>
    <w:p w14:paraId="162BE16C" w14:textId="77777777" w:rsidR="00736300" w:rsidRPr="00CD024F" w:rsidRDefault="001864AD" w:rsidP="006852D4">
      <w:pPr>
        <w:keepNext/>
        <w:contextualSpacing/>
        <w:rPr>
          <w:rFonts w:cs="Arial"/>
        </w:rPr>
      </w:pPr>
      <w:r w:rsidRPr="00CD024F">
        <w:rPr>
          <w:rFonts w:eastAsia="Arial" w:cs="Arial"/>
          <w:noProof/>
          <w:color w:val="000000" w:themeColor="text1"/>
          <w:lang w:val="de-DE" w:eastAsia="zh-CN"/>
        </w:rPr>
        <w:drawing>
          <wp:inline distT="0" distB="0" distL="0" distR="0" wp14:anchorId="28D550B5" wp14:editId="013CA947">
            <wp:extent cx="5581650" cy="1722732"/>
            <wp:effectExtent l="114300" t="95250" r="114300" b="87630"/>
            <wp:docPr id="31" name="Grafik 31" descr="C:\Users\avdul002\AppData\Local\Microsoft\Windows\INetCache\Content.MSO\3E63D7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3E63D72F.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0994" cy="17441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37CD21C" w14:textId="03E54614" w:rsidR="00736300" w:rsidRPr="00CD024F" w:rsidRDefault="0015013A" w:rsidP="00736300">
      <w:pPr>
        <w:pStyle w:val="Beschriftung"/>
        <w:contextualSpacing/>
        <w:jc w:val="center"/>
        <w:rPr>
          <w:rFonts w:cs="Arial"/>
        </w:rPr>
      </w:pPr>
      <w:bookmarkStart w:id="168" w:name="_Toc201556958"/>
      <w:r w:rsidRPr="00CD024F">
        <w:rPr>
          <w:rFonts w:cs="Arial"/>
        </w:rPr>
        <w:t>Figure</w:t>
      </w:r>
      <w:r w:rsidR="0073630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2</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2</w:t>
      </w:r>
      <w:r w:rsidR="00200F1E" w:rsidRPr="00CD024F">
        <w:rPr>
          <w:rFonts w:cs="Arial"/>
        </w:rPr>
        <w:fldChar w:fldCharType="end"/>
      </w:r>
      <w:r w:rsidR="00736300" w:rsidRPr="00CD024F">
        <w:rPr>
          <w:rFonts w:cs="Arial"/>
        </w:rPr>
        <w:t xml:space="preserve">: </w:t>
      </w:r>
      <w:r w:rsidR="00FD74B7" w:rsidRPr="00CD024F">
        <w:rPr>
          <w:rFonts w:cs="Arial"/>
        </w:rPr>
        <w:t xml:space="preserve">Key Components </w:t>
      </w:r>
      <w:r w:rsidR="00736300" w:rsidRPr="00CD024F">
        <w:rPr>
          <w:rFonts w:cs="Arial"/>
        </w:rPr>
        <w:t>in AAS-Designer</w:t>
      </w:r>
      <w:bookmarkEnd w:id="168"/>
    </w:p>
    <w:p w14:paraId="57B3C2A8" w14:textId="1E5AE73F" w:rsidR="009517F4" w:rsidRPr="008A0534" w:rsidRDefault="009517F4" w:rsidP="008A0534">
      <w:pPr>
        <w:pStyle w:val="berschrift1"/>
        <w:rPr>
          <w:rStyle w:val="berschrift1Zchn"/>
          <w:rFonts w:cs="Arial"/>
          <w:b/>
          <w:sz w:val="22"/>
          <w:szCs w:val="22"/>
        </w:rPr>
      </w:pPr>
      <w:bookmarkStart w:id="169" w:name="_Toc193098543"/>
      <w:bookmarkStart w:id="170" w:name="_Toc200608897"/>
      <w:bookmarkStart w:id="171" w:name="_Toc201556447"/>
      <w:r w:rsidRPr="008A0534">
        <w:rPr>
          <w:rStyle w:val="berschrift1Zchn"/>
          <w:rFonts w:cs="Arial"/>
          <w:b/>
          <w:sz w:val="22"/>
          <w:szCs w:val="22"/>
        </w:rPr>
        <w:lastRenderedPageBreak/>
        <w:t>AAS-</w:t>
      </w:r>
      <w:r w:rsidRPr="00E00F44">
        <w:t>Designer</w:t>
      </w:r>
      <w:r w:rsidRPr="008A0534">
        <w:rPr>
          <w:rStyle w:val="berschrift1Zchn"/>
          <w:rFonts w:cs="Arial"/>
          <w:b/>
          <w:sz w:val="22"/>
          <w:szCs w:val="22"/>
        </w:rPr>
        <w:t xml:space="preserve"> Features</w:t>
      </w:r>
      <w:bookmarkEnd w:id="170"/>
      <w:bookmarkEnd w:id="171"/>
    </w:p>
    <w:p w14:paraId="71AC49BA" w14:textId="29D10E02" w:rsidR="009517F4" w:rsidRPr="005C1C13" w:rsidRDefault="009517F4" w:rsidP="005C1C13">
      <w:pPr>
        <w:pStyle w:val="berschrift2"/>
        <w:rPr>
          <w:rFonts w:cs="Arial"/>
        </w:rPr>
      </w:pPr>
      <w:bookmarkStart w:id="172" w:name="_Toc200608898"/>
      <w:bookmarkStart w:id="173" w:name="_Toc201556448"/>
      <w:r w:rsidRPr="00CD024F">
        <w:rPr>
          <w:rFonts w:cs="Arial"/>
        </w:rPr>
        <w:t>Dashboard</w:t>
      </w:r>
      <w:bookmarkEnd w:id="172"/>
      <w:bookmarkEnd w:id="173"/>
    </w:p>
    <w:p w14:paraId="799557E2" w14:textId="77777777" w:rsidR="009517F4" w:rsidRPr="00CD024F" w:rsidRDefault="009517F4" w:rsidP="006852D4">
      <w:pPr>
        <w:rPr>
          <w:rFonts w:eastAsia="Arial" w:cs="Arial"/>
          <w:color w:val="000000" w:themeColor="text1"/>
          <w:szCs w:val="22"/>
        </w:rPr>
      </w:pPr>
      <w:r w:rsidRPr="00CD024F">
        <w:rPr>
          <w:rFonts w:eastAsia="Arial" w:cs="Arial"/>
          <w:color w:val="000000" w:themeColor="text1"/>
          <w:szCs w:val="22"/>
        </w:rPr>
        <w:t xml:space="preserve">The AAS-Suite provides various sections that help users manage and interact with Asset Administration Shells (AAS), such as the </w:t>
      </w:r>
      <w:r w:rsidRPr="00CD024F">
        <w:rPr>
          <w:rFonts w:eastAsia="Arial" w:cs="Arial"/>
          <w:i/>
          <w:color w:val="000000" w:themeColor="text1"/>
          <w:szCs w:val="22"/>
        </w:rPr>
        <w:t>Dashboard</w:t>
      </w:r>
      <w:r w:rsidRPr="00CD024F">
        <w:rPr>
          <w:rFonts w:eastAsia="Arial" w:cs="Arial"/>
          <w:color w:val="000000" w:themeColor="text1"/>
          <w:szCs w:val="22"/>
        </w:rPr>
        <w:t>:</w:t>
      </w:r>
    </w:p>
    <w:p w14:paraId="715967EB" w14:textId="77777777" w:rsidR="009517F4" w:rsidRPr="00CD024F" w:rsidRDefault="009517F4" w:rsidP="009517F4">
      <w:pPr>
        <w:rPr>
          <w:rFonts w:eastAsia="Arial" w:cs="Arial"/>
          <w:color w:val="000000" w:themeColor="text1"/>
        </w:rPr>
      </w:pPr>
    </w:p>
    <w:p w14:paraId="0DF49517" w14:textId="206614D6" w:rsidR="009517F4" w:rsidRPr="00CD024F" w:rsidRDefault="009517F4" w:rsidP="009517F4">
      <w:pPr>
        <w:jc w:val="center"/>
        <w:rPr>
          <w:rFonts w:cs="Arial"/>
        </w:rPr>
      </w:pPr>
      <w:r w:rsidRPr="00CD024F">
        <w:rPr>
          <w:rFonts w:cs="Arial"/>
          <w:noProof/>
          <w:lang w:val="de-DE" w:eastAsia="zh-CN"/>
        </w:rPr>
        <w:drawing>
          <wp:inline distT="0" distB="0" distL="0" distR="0" wp14:anchorId="5C8BD88B" wp14:editId="2DF8FBEE">
            <wp:extent cx="5561033" cy="1850593"/>
            <wp:effectExtent l="114300" t="95250" r="116205" b="92710"/>
            <wp:docPr id="1411765509" name="Grafik 14117655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3357" name="Grafik 1371033357"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5168" cy="1875264"/>
                    </a:xfrm>
                    <a:prstGeom prst="rect">
                      <a:avLst/>
                    </a:prstGeom>
                    <a:effectLst>
                      <a:outerShdw blurRad="63500" sx="102000" sy="102000" algn="ctr" rotWithShape="0">
                        <a:prstClr val="black">
                          <a:alpha val="40000"/>
                        </a:prstClr>
                      </a:outerShdw>
                    </a:effectLst>
                  </pic:spPr>
                </pic:pic>
              </a:graphicData>
            </a:graphic>
          </wp:inline>
        </w:drawing>
      </w:r>
    </w:p>
    <w:p w14:paraId="7B084A6D" w14:textId="5FED0CBA" w:rsidR="009517F4" w:rsidRPr="00CD024F" w:rsidRDefault="0015013A" w:rsidP="009517F4">
      <w:pPr>
        <w:pStyle w:val="Beschriftung"/>
        <w:jc w:val="center"/>
        <w:rPr>
          <w:rFonts w:cs="Arial"/>
        </w:rPr>
      </w:pPr>
      <w:bookmarkStart w:id="174" w:name="_Toc201556959"/>
      <w:r w:rsidRPr="00CD024F">
        <w:rPr>
          <w:rFonts w:cs="Arial"/>
        </w:rPr>
        <w:t>Figure</w:t>
      </w:r>
      <w:r w:rsidR="009517F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w:t>
      </w:r>
      <w:r w:rsidR="00200F1E" w:rsidRPr="00CD024F">
        <w:rPr>
          <w:rFonts w:cs="Arial"/>
        </w:rPr>
        <w:fldChar w:fldCharType="end"/>
      </w:r>
      <w:r w:rsidR="009517F4" w:rsidRPr="00CD024F">
        <w:rPr>
          <w:rFonts w:cs="Arial"/>
        </w:rPr>
        <w:t>: AAS Suite Dashboard Section</w:t>
      </w:r>
      <w:bookmarkEnd w:id="174"/>
    </w:p>
    <w:p w14:paraId="081C24D9" w14:textId="77777777" w:rsidR="009517F4" w:rsidRPr="00CD024F" w:rsidRDefault="009517F4" w:rsidP="006852D4">
      <w:pPr>
        <w:spacing w:before="240" w:after="240"/>
        <w:rPr>
          <w:rFonts w:cs="Arial"/>
          <w:szCs w:val="22"/>
        </w:rPr>
      </w:pPr>
      <w:r w:rsidRPr="00CD024F">
        <w:rPr>
          <w:rFonts w:eastAsia="Arial" w:cs="Arial"/>
          <w:color w:val="000000" w:themeColor="text1"/>
          <w:szCs w:val="22"/>
        </w:rPr>
        <w:t>This section displays key statistics and information about your activities in the AAS Suite:</w:t>
      </w:r>
    </w:p>
    <w:p w14:paraId="3ABE4604" w14:textId="77777777" w:rsidR="009517F4" w:rsidRPr="00CD024F" w:rsidRDefault="009517F4" w:rsidP="006852D4">
      <w:pPr>
        <w:pStyle w:val="Listenabsatz"/>
        <w:numPr>
          <w:ilvl w:val="0"/>
          <w:numId w:val="16"/>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Created AAS: Shows the total number of AAS shells you’ve created. You can see the overall total, as well as how many were created yesterday and today.</w:t>
      </w:r>
    </w:p>
    <w:p w14:paraId="3090CF3C" w14:textId="77777777" w:rsidR="009517F4" w:rsidRPr="00CD024F" w:rsidRDefault="009517F4" w:rsidP="006852D4">
      <w:pPr>
        <w:pStyle w:val="Listenabsatz"/>
        <w:numPr>
          <w:ilvl w:val="0"/>
          <w:numId w:val="16"/>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Created Users: Displays the number of users who have created AAS shells, with a breakdown of total, yesterday, and today.</w:t>
      </w:r>
    </w:p>
    <w:p w14:paraId="3E6B0B16" w14:textId="77777777" w:rsidR="009517F4" w:rsidRPr="00CD024F" w:rsidRDefault="009517F4" w:rsidP="006852D4">
      <w:pPr>
        <w:pStyle w:val="Listenabsatz"/>
        <w:numPr>
          <w:ilvl w:val="0"/>
          <w:numId w:val="16"/>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Published AAS: This shows how many AAS shells have been published, with the same daily breakdown as above.</w:t>
      </w:r>
    </w:p>
    <w:p w14:paraId="2B95201D" w14:textId="77777777" w:rsidR="009517F4" w:rsidRPr="00CD024F" w:rsidRDefault="009517F4" w:rsidP="006852D4">
      <w:pPr>
        <w:pStyle w:val="Listenabsatz"/>
        <w:numPr>
          <w:ilvl w:val="0"/>
          <w:numId w:val="16"/>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Statistics: Displays statistics about integrated submodels.</w:t>
      </w:r>
    </w:p>
    <w:p w14:paraId="12FDB934" w14:textId="77777777" w:rsidR="009517F4" w:rsidRPr="00CD024F" w:rsidRDefault="009517F4" w:rsidP="009517F4">
      <w:pPr>
        <w:pStyle w:val="Listenabsatz"/>
        <w:spacing w:before="220" w:after="220" w:line="279" w:lineRule="auto"/>
        <w:ind w:left="720" w:firstLine="0"/>
        <w:contextualSpacing/>
        <w:rPr>
          <w:rFonts w:eastAsia="Arial" w:cs="Arial"/>
          <w:color w:val="000000" w:themeColor="text1"/>
        </w:rPr>
      </w:pPr>
    </w:p>
    <w:p w14:paraId="21D733F6" w14:textId="54C58965" w:rsidR="00E9175D" w:rsidRPr="005C1C13" w:rsidRDefault="00350F82" w:rsidP="00E9175D">
      <w:pPr>
        <w:pStyle w:val="berschrift2"/>
        <w:rPr>
          <w:rFonts w:cs="Arial"/>
        </w:rPr>
      </w:pPr>
      <w:bookmarkStart w:id="175" w:name="_Toc200608899"/>
      <w:bookmarkStart w:id="176" w:name="_Toc201556449"/>
      <w:r w:rsidRPr="00CD024F">
        <w:rPr>
          <w:rFonts w:cs="Arial"/>
        </w:rPr>
        <w:t>Shells</w:t>
      </w:r>
      <w:bookmarkEnd w:id="175"/>
      <w:bookmarkEnd w:id="176"/>
    </w:p>
    <w:p w14:paraId="3CA49EFD" w14:textId="28065895" w:rsidR="009517F4" w:rsidRPr="00CD024F" w:rsidRDefault="00B535C2" w:rsidP="00E9175D">
      <w:pPr>
        <w:jc w:val="center"/>
        <w:rPr>
          <w:rFonts w:eastAsia="Arial" w:cs="Arial"/>
        </w:rPr>
      </w:pPr>
      <w:r w:rsidRPr="00CD024F">
        <w:rPr>
          <w:rFonts w:eastAsia="Arial" w:cs="Arial"/>
          <w:noProof/>
          <w:lang w:val="de-DE" w:eastAsia="zh-CN"/>
        </w:rPr>
        <w:drawing>
          <wp:inline distT="0" distB="0" distL="0" distR="0" wp14:anchorId="102957F4" wp14:editId="2DD3FF73">
            <wp:extent cx="5760720" cy="1426210"/>
            <wp:effectExtent l="114300" t="95250" r="106680" b="97790"/>
            <wp:docPr id="53122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4356" name="Picture 1" descr="A screenshot of a computer&#10;&#10;Description automatically generated"/>
                    <pic:cNvPicPr/>
                  </pic:nvPicPr>
                  <pic:blipFill>
                    <a:blip r:embed="rId34"/>
                    <a:stretch>
                      <a:fillRect/>
                    </a:stretch>
                  </pic:blipFill>
                  <pic:spPr>
                    <a:xfrm>
                      <a:off x="0" y="0"/>
                      <a:ext cx="5760720" cy="1426210"/>
                    </a:xfrm>
                    <a:prstGeom prst="rect">
                      <a:avLst/>
                    </a:prstGeom>
                    <a:effectLst>
                      <a:outerShdw blurRad="63500" sx="102000" sy="102000" algn="ctr" rotWithShape="0">
                        <a:prstClr val="black">
                          <a:alpha val="40000"/>
                        </a:prstClr>
                      </a:outerShdw>
                    </a:effectLst>
                  </pic:spPr>
                </pic:pic>
              </a:graphicData>
            </a:graphic>
          </wp:inline>
        </w:drawing>
      </w:r>
    </w:p>
    <w:p w14:paraId="0A170318" w14:textId="1F933FC1" w:rsidR="009517F4" w:rsidRPr="00CD024F" w:rsidRDefault="0015013A" w:rsidP="009517F4">
      <w:pPr>
        <w:pStyle w:val="Beschriftung"/>
        <w:jc w:val="center"/>
        <w:rPr>
          <w:rFonts w:cs="Arial"/>
          <w:lang w:val="fr-FR"/>
        </w:rPr>
      </w:pPr>
      <w:bookmarkStart w:id="177" w:name="_Toc201556960"/>
      <w:r w:rsidRPr="00CD024F">
        <w:rPr>
          <w:rFonts w:cs="Arial"/>
          <w:lang w:val="fr-FR"/>
        </w:rPr>
        <w:t>Figure</w:t>
      </w:r>
      <w:r w:rsidR="009517F4" w:rsidRPr="00CD024F">
        <w:rPr>
          <w:rFonts w:cs="Arial"/>
          <w:lang w:val="fr-FR"/>
        </w:rPr>
        <w:t xml:space="preserve"> </w:t>
      </w:r>
      <w:r w:rsidR="00200F1E" w:rsidRPr="00CD024F">
        <w:rPr>
          <w:rFonts w:cs="Arial"/>
          <w:lang w:val="fr-FR"/>
        </w:rPr>
        <w:fldChar w:fldCharType="begin"/>
      </w:r>
      <w:r w:rsidR="00200F1E" w:rsidRPr="00CD024F">
        <w:rPr>
          <w:rFonts w:cs="Arial"/>
          <w:lang w:val="fr-FR"/>
        </w:rPr>
        <w:instrText xml:space="preserve"> STYLEREF 1 \s </w:instrText>
      </w:r>
      <w:r w:rsidR="00200F1E" w:rsidRPr="00CD024F">
        <w:rPr>
          <w:rFonts w:cs="Arial"/>
          <w:lang w:val="fr-FR"/>
        </w:rPr>
        <w:fldChar w:fldCharType="separate"/>
      </w:r>
      <w:r w:rsidR="008241BC">
        <w:rPr>
          <w:rFonts w:cs="Arial"/>
          <w:noProof/>
          <w:lang w:val="fr-FR"/>
        </w:rPr>
        <w:t>3</w:t>
      </w:r>
      <w:r w:rsidR="00200F1E" w:rsidRPr="00CD024F">
        <w:rPr>
          <w:rFonts w:cs="Arial"/>
          <w:lang w:val="fr-FR"/>
        </w:rPr>
        <w:fldChar w:fldCharType="end"/>
      </w:r>
      <w:r w:rsidR="00200F1E" w:rsidRPr="00CD024F">
        <w:rPr>
          <w:rFonts w:cs="Arial"/>
          <w:lang w:val="fr-FR"/>
        </w:rPr>
        <w:noBreakHyphen/>
      </w:r>
      <w:r w:rsidR="00200F1E" w:rsidRPr="00CD024F">
        <w:rPr>
          <w:rFonts w:cs="Arial"/>
          <w:lang w:val="fr-FR"/>
        </w:rPr>
        <w:fldChar w:fldCharType="begin"/>
      </w:r>
      <w:r w:rsidR="00200F1E" w:rsidRPr="00CD024F">
        <w:rPr>
          <w:rFonts w:cs="Arial"/>
          <w:lang w:val="fr-FR"/>
        </w:rPr>
        <w:instrText xml:space="preserve"> SEQ Abbildung \* ARABIC \s 1 </w:instrText>
      </w:r>
      <w:r w:rsidR="00200F1E" w:rsidRPr="00CD024F">
        <w:rPr>
          <w:rFonts w:cs="Arial"/>
          <w:lang w:val="fr-FR"/>
        </w:rPr>
        <w:fldChar w:fldCharType="separate"/>
      </w:r>
      <w:r w:rsidR="008241BC">
        <w:rPr>
          <w:rFonts w:cs="Arial"/>
          <w:noProof/>
          <w:lang w:val="fr-FR"/>
        </w:rPr>
        <w:t>2</w:t>
      </w:r>
      <w:r w:rsidR="00200F1E" w:rsidRPr="00CD024F">
        <w:rPr>
          <w:rFonts w:cs="Arial"/>
          <w:lang w:val="fr-FR"/>
        </w:rPr>
        <w:fldChar w:fldCharType="end"/>
      </w:r>
      <w:r w:rsidR="009517F4" w:rsidRPr="00CD024F">
        <w:rPr>
          <w:rFonts w:cs="Arial"/>
          <w:lang w:val="fr-FR"/>
        </w:rPr>
        <w:t>: Packages Section in AAS Suite</w:t>
      </w:r>
      <w:bookmarkEnd w:id="177"/>
    </w:p>
    <w:p w14:paraId="2FDE6751" w14:textId="77777777" w:rsidR="009517F4" w:rsidRPr="00CD024F" w:rsidRDefault="009517F4" w:rsidP="009517F4">
      <w:pPr>
        <w:pStyle w:val="Beschriftung"/>
        <w:rPr>
          <w:rFonts w:cs="Arial"/>
          <w:sz w:val="22"/>
          <w:szCs w:val="22"/>
          <w:lang w:val="fr-FR"/>
        </w:rPr>
      </w:pPr>
    </w:p>
    <w:p w14:paraId="47C7AD62" w14:textId="77777777" w:rsidR="00AE7552" w:rsidRPr="00CD024F" w:rsidRDefault="00AE7552" w:rsidP="00AE7552">
      <w:pPr>
        <w:rPr>
          <w:rFonts w:cs="Arial"/>
          <w:szCs w:val="22"/>
        </w:rPr>
      </w:pPr>
      <w:r w:rsidRPr="00CD024F">
        <w:rPr>
          <w:rFonts w:cs="Arial"/>
          <w:szCs w:val="22"/>
        </w:rPr>
        <w:t>Here you will see an overview of all Asset Administration Shells (AAS) that have already been created within your selected infrastructure. From this view, you can create new AAS instances or edit existing ones.</w:t>
      </w:r>
    </w:p>
    <w:p w14:paraId="49A342A7" w14:textId="77777777" w:rsidR="00E9175D" w:rsidRPr="00CD024F" w:rsidRDefault="00E9175D" w:rsidP="00E9175D">
      <w:pPr>
        <w:spacing w:before="220" w:after="220" w:line="279" w:lineRule="auto"/>
        <w:ind w:left="360"/>
        <w:contextualSpacing/>
        <w:rPr>
          <w:rFonts w:eastAsia="Arial" w:cs="Arial"/>
          <w:color w:val="000000" w:themeColor="text1"/>
          <w:szCs w:val="22"/>
        </w:rPr>
      </w:pPr>
    </w:p>
    <w:p w14:paraId="212AFA92" w14:textId="78AD6BBB" w:rsidR="000F6B7A" w:rsidRPr="00CD024F" w:rsidRDefault="000F6B7A" w:rsidP="004D1C31">
      <w:pPr>
        <w:pStyle w:val="berschrift2"/>
        <w:rPr>
          <w:rFonts w:cs="Arial"/>
        </w:rPr>
      </w:pPr>
      <w:r w:rsidRPr="00CD024F">
        <w:rPr>
          <w:rStyle w:val="apple-tab-span"/>
          <w:rFonts w:cs="Arial"/>
        </w:rPr>
        <w:lastRenderedPageBreak/>
        <w:tab/>
      </w:r>
      <w:bookmarkStart w:id="178" w:name="_Toc200608900"/>
      <w:bookmarkStart w:id="179" w:name="_Toc201556450"/>
      <w:r w:rsidRPr="00CD024F">
        <w:rPr>
          <w:rFonts w:cs="Arial"/>
        </w:rPr>
        <w:t>Concept Description</w:t>
      </w:r>
      <w:bookmarkEnd w:id="178"/>
      <w:bookmarkEnd w:id="179"/>
    </w:p>
    <w:p w14:paraId="5428EFF6" w14:textId="33F3C49B" w:rsidR="00DA24D2" w:rsidRPr="00CD024F" w:rsidRDefault="00DA24D2" w:rsidP="00DA24D2">
      <w:pPr>
        <w:spacing w:after="200"/>
        <w:rPr>
          <w:rFonts w:cs="Arial"/>
          <w:szCs w:val="22"/>
          <w:lang w:eastAsia="zh-CN"/>
        </w:rPr>
      </w:pPr>
      <w:r w:rsidRPr="00CD024F">
        <w:rPr>
          <w:rFonts w:cs="Arial"/>
          <w:noProof/>
          <w:lang w:val="de-DE" w:eastAsia="zh-CN"/>
        </w:rPr>
        <w:drawing>
          <wp:anchor distT="0" distB="0" distL="114300" distR="114300" simplePos="0" relativeHeight="251658242" behindDoc="0" locked="0" layoutInCell="1" allowOverlap="1" wp14:anchorId="698CD206" wp14:editId="29CA5077">
            <wp:simplePos x="0" y="0"/>
            <wp:positionH relativeFrom="margin">
              <wp:align>center</wp:align>
            </wp:positionH>
            <wp:positionV relativeFrom="paragraph">
              <wp:posOffset>620370</wp:posOffset>
            </wp:positionV>
            <wp:extent cx="5760720" cy="1985010"/>
            <wp:effectExtent l="114300" t="95250" r="106680" b="91440"/>
            <wp:wrapTopAndBottom/>
            <wp:docPr id="1953712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12189"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98501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CD024F">
        <w:rPr>
          <w:rFonts w:cs="Arial"/>
          <w:color w:val="000000"/>
          <w:szCs w:val="22"/>
          <w:lang w:eastAsia="zh-CN"/>
        </w:rPr>
        <w:t xml:space="preserve">All concept descriptions added to various shells are displayed on this page. Each concept description includes the </w:t>
      </w:r>
      <w:r w:rsidRPr="00CD024F">
        <w:rPr>
          <w:rFonts w:cs="Arial"/>
          <w:b/>
          <w:color w:val="000000"/>
          <w:szCs w:val="22"/>
          <w:lang w:eastAsia="zh-CN"/>
        </w:rPr>
        <w:t>ID</w:t>
      </w:r>
      <w:r w:rsidRPr="00CD024F">
        <w:rPr>
          <w:rFonts w:cs="Arial"/>
          <w:color w:val="000000"/>
          <w:szCs w:val="22"/>
          <w:lang w:eastAsia="zh-CN"/>
        </w:rPr>
        <w:t xml:space="preserve">, </w:t>
      </w:r>
      <w:r w:rsidRPr="00CD024F">
        <w:rPr>
          <w:rFonts w:cs="Arial"/>
          <w:b/>
          <w:color w:val="000000"/>
          <w:szCs w:val="22"/>
          <w:lang w:eastAsia="zh-CN"/>
        </w:rPr>
        <w:t>idShort</w:t>
      </w:r>
      <w:r w:rsidRPr="00CD024F">
        <w:rPr>
          <w:rFonts w:cs="Arial"/>
          <w:color w:val="000000"/>
          <w:szCs w:val="22"/>
          <w:lang w:eastAsia="zh-CN"/>
        </w:rPr>
        <w:t xml:space="preserve">, </w:t>
      </w:r>
      <w:r w:rsidRPr="00CD024F">
        <w:rPr>
          <w:rFonts w:cs="Arial"/>
          <w:b/>
          <w:color w:val="000000"/>
          <w:szCs w:val="22"/>
          <w:lang w:eastAsia="zh-CN"/>
        </w:rPr>
        <w:t>Definition</w:t>
      </w:r>
      <w:r w:rsidRPr="00CD024F">
        <w:rPr>
          <w:rFonts w:cs="Arial"/>
          <w:color w:val="000000"/>
          <w:szCs w:val="22"/>
          <w:lang w:eastAsia="zh-CN"/>
        </w:rPr>
        <w:t xml:space="preserve">, and </w:t>
      </w:r>
      <w:r w:rsidRPr="00CD024F">
        <w:rPr>
          <w:rFonts w:cs="Arial"/>
          <w:b/>
          <w:color w:val="000000"/>
          <w:szCs w:val="22"/>
          <w:lang w:eastAsia="zh-CN"/>
        </w:rPr>
        <w:t>Unit</w:t>
      </w:r>
      <w:r w:rsidRPr="00CD024F">
        <w:rPr>
          <w:rFonts w:cs="Arial"/>
          <w:color w:val="000000"/>
          <w:szCs w:val="22"/>
          <w:lang w:eastAsia="zh-CN"/>
        </w:rPr>
        <w:t>. You can modify or delete any concept description directly from this page.</w:t>
      </w:r>
    </w:p>
    <w:p w14:paraId="0CBDFE48" w14:textId="0CD1F843" w:rsidR="000F6B7A" w:rsidRPr="00CD024F" w:rsidRDefault="000F6B7A" w:rsidP="000F6B7A">
      <w:pPr>
        <w:pStyle w:val="Beschriftung"/>
        <w:jc w:val="center"/>
        <w:rPr>
          <w:rFonts w:cs="Arial"/>
          <w:lang w:val="fr-FR"/>
        </w:rPr>
      </w:pPr>
      <w:bookmarkStart w:id="180" w:name="_Toc201556961"/>
      <w:r w:rsidRPr="00CD024F">
        <w:rPr>
          <w:rFonts w:cs="Arial"/>
          <w:lang w:val="fr-FR"/>
        </w:rPr>
        <w:t xml:space="preserve">Figure </w:t>
      </w:r>
      <w:r w:rsidR="00200F1E" w:rsidRPr="00CD024F">
        <w:rPr>
          <w:rFonts w:cs="Arial"/>
          <w:lang w:val="fr-FR"/>
        </w:rPr>
        <w:fldChar w:fldCharType="begin"/>
      </w:r>
      <w:r w:rsidR="00200F1E" w:rsidRPr="00CD024F">
        <w:rPr>
          <w:rFonts w:cs="Arial"/>
          <w:lang w:val="fr-FR"/>
        </w:rPr>
        <w:instrText xml:space="preserve"> STYLEREF 1 \s </w:instrText>
      </w:r>
      <w:r w:rsidR="00200F1E" w:rsidRPr="00CD024F">
        <w:rPr>
          <w:rFonts w:cs="Arial"/>
          <w:lang w:val="fr-FR"/>
        </w:rPr>
        <w:fldChar w:fldCharType="separate"/>
      </w:r>
      <w:r w:rsidR="008241BC">
        <w:rPr>
          <w:rFonts w:cs="Arial"/>
          <w:noProof/>
          <w:lang w:val="fr-FR"/>
        </w:rPr>
        <w:t>3</w:t>
      </w:r>
      <w:r w:rsidR="00200F1E" w:rsidRPr="00CD024F">
        <w:rPr>
          <w:rFonts w:cs="Arial"/>
          <w:lang w:val="fr-FR"/>
        </w:rPr>
        <w:fldChar w:fldCharType="end"/>
      </w:r>
      <w:r w:rsidR="00200F1E" w:rsidRPr="00CD024F">
        <w:rPr>
          <w:rFonts w:cs="Arial"/>
          <w:lang w:val="fr-FR"/>
        </w:rPr>
        <w:noBreakHyphen/>
      </w:r>
      <w:r w:rsidR="00200F1E" w:rsidRPr="00CD024F">
        <w:rPr>
          <w:rFonts w:cs="Arial"/>
          <w:lang w:val="fr-FR"/>
        </w:rPr>
        <w:fldChar w:fldCharType="begin"/>
      </w:r>
      <w:r w:rsidR="00200F1E" w:rsidRPr="00CD024F">
        <w:rPr>
          <w:rFonts w:cs="Arial"/>
          <w:lang w:val="fr-FR"/>
        </w:rPr>
        <w:instrText xml:space="preserve"> SEQ Abbildung \* ARABIC \s 1 </w:instrText>
      </w:r>
      <w:r w:rsidR="00200F1E" w:rsidRPr="00CD024F">
        <w:rPr>
          <w:rFonts w:cs="Arial"/>
          <w:lang w:val="fr-FR"/>
        </w:rPr>
        <w:fldChar w:fldCharType="separate"/>
      </w:r>
      <w:r w:rsidR="008241BC">
        <w:rPr>
          <w:rFonts w:cs="Arial"/>
          <w:noProof/>
          <w:lang w:val="fr-FR"/>
        </w:rPr>
        <w:t>3</w:t>
      </w:r>
      <w:r w:rsidR="00200F1E" w:rsidRPr="00CD024F">
        <w:rPr>
          <w:rFonts w:cs="Arial"/>
          <w:lang w:val="fr-FR"/>
        </w:rPr>
        <w:fldChar w:fldCharType="end"/>
      </w:r>
      <w:r w:rsidRPr="00CD024F">
        <w:rPr>
          <w:rFonts w:cs="Arial"/>
          <w:lang w:val="fr-FR"/>
        </w:rPr>
        <w:t xml:space="preserve">: </w:t>
      </w:r>
      <w:r w:rsidRPr="00CD024F">
        <w:rPr>
          <w:rFonts w:cs="Arial"/>
          <w:color w:val="000000"/>
          <w:lang w:val="fr-FR"/>
        </w:rPr>
        <w:t>Concept Description in AAS Suite</w:t>
      </w:r>
      <w:bookmarkEnd w:id="180"/>
    </w:p>
    <w:p w14:paraId="1FB57744" w14:textId="0FE110BF" w:rsidR="000F6B7A" w:rsidRPr="00CD024F" w:rsidRDefault="000F6B7A" w:rsidP="000F6B7A">
      <w:pPr>
        <w:spacing w:after="200"/>
        <w:rPr>
          <w:rFonts w:cs="Arial"/>
          <w:color w:val="000000"/>
          <w:szCs w:val="22"/>
          <w:lang w:eastAsia="zh-CN"/>
        </w:rPr>
      </w:pPr>
      <w:r w:rsidRPr="00CD024F">
        <w:rPr>
          <w:rFonts w:cs="Arial"/>
          <w:color w:val="000000"/>
          <w:szCs w:val="22"/>
          <w:lang w:eastAsia="zh-CN"/>
        </w:rPr>
        <w:t>This feature is especially helpful in identifying redundancies and unused concept descriptions</w:t>
      </w:r>
      <w:r w:rsidR="00067969" w:rsidRPr="00CD024F">
        <w:rPr>
          <w:rFonts w:cs="Arial"/>
          <w:color w:val="000000"/>
          <w:szCs w:val="22"/>
          <w:lang w:eastAsia="zh-CN"/>
        </w:rPr>
        <w:t xml:space="preserve">, </w:t>
      </w:r>
      <w:r w:rsidRPr="00CD024F">
        <w:rPr>
          <w:rFonts w:cs="Arial"/>
          <w:color w:val="000000"/>
          <w:szCs w:val="22"/>
          <w:lang w:eastAsia="zh-CN"/>
        </w:rPr>
        <w:t>those created within shells but not referenced in any semantic descriptions. It enables easier tracking, management, and cleanup of such entries.</w:t>
      </w:r>
    </w:p>
    <w:p w14:paraId="62BC48D9" w14:textId="7D980518" w:rsidR="005705AD" w:rsidRPr="00CD024F" w:rsidRDefault="005705AD" w:rsidP="000F6B7A">
      <w:pPr>
        <w:spacing w:after="200"/>
        <w:rPr>
          <w:rFonts w:cs="Arial"/>
          <w:color w:val="000000"/>
          <w:szCs w:val="22"/>
          <w:lang w:eastAsia="zh-CN"/>
        </w:rPr>
      </w:pPr>
    </w:p>
    <w:p w14:paraId="74A2CE3F" w14:textId="4E0EE7AB" w:rsidR="005705AD" w:rsidRPr="00CD024F" w:rsidRDefault="005705AD" w:rsidP="004D1C31">
      <w:pPr>
        <w:pStyle w:val="berschrift2"/>
        <w:rPr>
          <w:rFonts w:cs="Arial"/>
        </w:rPr>
      </w:pPr>
      <w:r w:rsidRPr="00CD024F">
        <w:rPr>
          <w:rStyle w:val="apple-tab-span"/>
          <w:rFonts w:cs="Arial"/>
        </w:rPr>
        <w:tab/>
      </w:r>
      <w:bookmarkStart w:id="181" w:name="_Toc200608901"/>
      <w:bookmarkStart w:id="182" w:name="_Toc201556451"/>
      <w:r w:rsidRPr="00CD024F">
        <w:rPr>
          <w:rFonts w:cs="Arial"/>
        </w:rPr>
        <w:t>Create</w:t>
      </w:r>
      <w:bookmarkEnd w:id="181"/>
      <w:bookmarkEnd w:id="182"/>
    </w:p>
    <w:p w14:paraId="56DA3C6C" w14:textId="6030BAA2" w:rsidR="00067969" w:rsidRPr="00CD024F" w:rsidRDefault="00C020D7" w:rsidP="00C020D7">
      <w:pPr>
        <w:spacing w:after="120"/>
        <w:rPr>
          <w:rFonts w:cs="Arial"/>
          <w:szCs w:val="22"/>
        </w:rPr>
      </w:pPr>
      <w:r w:rsidRPr="00CD024F">
        <w:rPr>
          <w:rFonts w:cs="Arial"/>
          <w:noProof/>
          <w:lang w:val="de-DE" w:eastAsia="zh-CN"/>
        </w:rPr>
        <w:drawing>
          <wp:anchor distT="0" distB="0" distL="114300" distR="114300" simplePos="0" relativeHeight="251658247" behindDoc="0" locked="0" layoutInCell="1" allowOverlap="1" wp14:anchorId="7D775158" wp14:editId="4DEC2C0D">
            <wp:simplePos x="0" y="0"/>
            <wp:positionH relativeFrom="margin">
              <wp:posOffset>34221</wp:posOffset>
            </wp:positionH>
            <wp:positionV relativeFrom="paragraph">
              <wp:posOffset>287398</wp:posOffset>
            </wp:positionV>
            <wp:extent cx="5788660" cy="1299845"/>
            <wp:effectExtent l="114300" t="95250" r="116840" b="90805"/>
            <wp:wrapTopAndBottom/>
            <wp:docPr id="2" name="Grafik 2" descr="C:\Users\avdul002\AppData\Local\Microsoft\Windows\INetCache\Content.MSO\FA4D2B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FA4D2BD9.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88660" cy="129984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67969" w:rsidRPr="00CD024F">
        <w:rPr>
          <w:rFonts w:eastAsia="Arial" w:cs="Arial"/>
          <w:color w:val="000000" w:themeColor="text1"/>
          <w:szCs w:val="22"/>
        </w:rPr>
        <w:t>There are several options for creating different types of AAS:</w:t>
      </w:r>
    </w:p>
    <w:p w14:paraId="792CC01E" w14:textId="2937011E" w:rsidR="005705AD" w:rsidRPr="00CD024F" w:rsidRDefault="005705AD" w:rsidP="005705AD">
      <w:pPr>
        <w:pStyle w:val="Beschriftung"/>
        <w:jc w:val="center"/>
        <w:rPr>
          <w:rFonts w:cs="Arial"/>
        </w:rPr>
      </w:pPr>
      <w:bookmarkStart w:id="183" w:name="_Toc201556962"/>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4</w:t>
      </w:r>
      <w:r w:rsidR="00200F1E" w:rsidRPr="00CD024F">
        <w:rPr>
          <w:rFonts w:cs="Arial"/>
        </w:rPr>
        <w:fldChar w:fldCharType="end"/>
      </w:r>
      <w:r w:rsidRPr="00CD024F">
        <w:rPr>
          <w:rFonts w:cs="Arial"/>
        </w:rPr>
        <w:t xml:space="preserve">: </w:t>
      </w:r>
      <w:r w:rsidRPr="00CD024F">
        <w:rPr>
          <w:rFonts w:cs="Arial"/>
          <w:color w:val="000000"/>
        </w:rPr>
        <w:t>Choose Type under Create in AAS Suite</w:t>
      </w:r>
      <w:bookmarkEnd w:id="183"/>
    </w:p>
    <w:p w14:paraId="14E90BB0" w14:textId="77777777" w:rsidR="00622B52" w:rsidRPr="00CD024F" w:rsidRDefault="00622B52" w:rsidP="00622B52">
      <w:pPr>
        <w:spacing w:before="240" w:after="240"/>
        <w:rPr>
          <w:rFonts w:cs="Arial"/>
          <w:szCs w:val="22"/>
        </w:rPr>
      </w:pPr>
      <w:r w:rsidRPr="00CD024F">
        <w:rPr>
          <w:rFonts w:eastAsia="Arial" w:cs="Arial"/>
          <w:color w:val="000000" w:themeColor="text1"/>
          <w:szCs w:val="22"/>
        </w:rPr>
        <w:t>Select the type of asset administration shell to create or choose a template.</w:t>
      </w:r>
    </w:p>
    <w:p w14:paraId="4B7226CB" w14:textId="77777777" w:rsidR="00622B52" w:rsidRPr="00CD024F" w:rsidRDefault="00622B52" w:rsidP="00622B52">
      <w:pPr>
        <w:pStyle w:val="Listenabsatz"/>
        <w:numPr>
          <w:ilvl w:val="0"/>
          <w:numId w:val="18"/>
        </w:numPr>
        <w:spacing w:before="220" w:after="220" w:line="279" w:lineRule="auto"/>
        <w:contextualSpacing/>
        <w:rPr>
          <w:rFonts w:eastAsia="Arial" w:cs="Arial"/>
          <w:color w:val="000000" w:themeColor="text1"/>
          <w:szCs w:val="22"/>
        </w:rPr>
      </w:pPr>
      <w:r w:rsidRPr="00CD024F">
        <w:rPr>
          <w:rFonts w:eastAsia="Arial" w:cs="Arial"/>
          <w:b/>
          <w:color w:val="000000" w:themeColor="text1"/>
          <w:szCs w:val="22"/>
        </w:rPr>
        <w:t>Use Template</w:t>
      </w:r>
      <w:r w:rsidRPr="00CD024F">
        <w:rPr>
          <w:rFonts w:eastAsia="Arial" w:cs="Arial"/>
          <w:color w:val="000000" w:themeColor="text1"/>
          <w:szCs w:val="22"/>
        </w:rPr>
        <w:t xml:space="preserve">: If you’ve created an AAS before, you can use its data (.json, .xml, or .aasx) to create a new one by selecting the file </w:t>
      </w:r>
    </w:p>
    <w:p w14:paraId="75471B00" w14:textId="77777777" w:rsidR="00622B52" w:rsidRPr="00CD024F" w:rsidRDefault="00622B52" w:rsidP="00622B52">
      <w:pPr>
        <w:pStyle w:val="Listenabsatz"/>
        <w:numPr>
          <w:ilvl w:val="0"/>
          <w:numId w:val="18"/>
        </w:numPr>
        <w:spacing w:before="220" w:after="220" w:line="279" w:lineRule="auto"/>
        <w:contextualSpacing/>
        <w:rPr>
          <w:rFonts w:eastAsia="Arial" w:cs="Arial"/>
          <w:color w:val="000000" w:themeColor="text1"/>
          <w:szCs w:val="22"/>
        </w:rPr>
      </w:pPr>
      <w:r w:rsidRPr="00CD024F">
        <w:rPr>
          <w:rFonts w:eastAsia="Arial" w:cs="Arial"/>
          <w:b/>
          <w:color w:val="000000" w:themeColor="text1"/>
          <w:szCs w:val="22"/>
        </w:rPr>
        <w:t>Instance Asset Administration Shells</w:t>
      </w:r>
      <w:r w:rsidRPr="00CD024F">
        <w:rPr>
          <w:rFonts w:eastAsia="Arial" w:cs="Arial"/>
          <w:color w:val="000000" w:themeColor="text1"/>
          <w:szCs w:val="22"/>
        </w:rPr>
        <w:t>: Create AAS for a specific object, such as an asset with unique data (e.g., serial numbers).</w:t>
      </w:r>
    </w:p>
    <w:p w14:paraId="43E3C65C" w14:textId="77777777" w:rsidR="00622B52" w:rsidRPr="00CD024F" w:rsidRDefault="00622B52" w:rsidP="00622B52">
      <w:pPr>
        <w:pStyle w:val="Listenabsatz"/>
        <w:numPr>
          <w:ilvl w:val="0"/>
          <w:numId w:val="18"/>
        </w:numPr>
        <w:spacing w:before="220" w:after="220" w:line="279" w:lineRule="auto"/>
        <w:contextualSpacing/>
        <w:rPr>
          <w:rFonts w:eastAsia="Arial" w:cs="Arial"/>
          <w:color w:val="000000" w:themeColor="text1"/>
          <w:szCs w:val="22"/>
        </w:rPr>
      </w:pPr>
      <w:r w:rsidRPr="00CD024F">
        <w:rPr>
          <w:rFonts w:eastAsia="Arial" w:cs="Arial"/>
          <w:b/>
          <w:color w:val="000000" w:themeColor="text1"/>
          <w:szCs w:val="22"/>
        </w:rPr>
        <w:t>Type Asset Administration Shells</w:t>
      </w:r>
      <w:r w:rsidRPr="00CD024F">
        <w:rPr>
          <w:rFonts w:eastAsia="Arial" w:cs="Arial"/>
          <w:color w:val="000000" w:themeColor="text1"/>
          <w:szCs w:val="22"/>
        </w:rPr>
        <w:t>: These define types of assets and do not include instance-specific data like serial numbers.</w:t>
      </w:r>
    </w:p>
    <w:p w14:paraId="581C7019" w14:textId="7BDDFB9A" w:rsidR="005C1C13" w:rsidRDefault="00AE7552" w:rsidP="005C1C13">
      <w:pPr>
        <w:pStyle w:val="Listenabsatz"/>
        <w:numPr>
          <w:ilvl w:val="0"/>
          <w:numId w:val="18"/>
        </w:numPr>
        <w:spacing w:before="220" w:after="220" w:line="279" w:lineRule="auto"/>
        <w:contextualSpacing/>
        <w:rPr>
          <w:rFonts w:eastAsia="Arial" w:cs="Arial"/>
          <w:color w:val="000000" w:themeColor="text1"/>
          <w:szCs w:val="22"/>
        </w:rPr>
      </w:pPr>
      <w:r w:rsidRPr="00CD024F">
        <w:rPr>
          <w:rFonts w:cs="Arial"/>
          <w:b/>
          <w:szCs w:val="22"/>
        </w:rPr>
        <w:t>Unguided New AAS</w:t>
      </w:r>
      <w:r w:rsidRPr="00CD024F">
        <w:rPr>
          <w:rFonts w:cs="Arial"/>
          <w:szCs w:val="22"/>
        </w:rPr>
        <w:t>: This option creates an empty Asset Administration Shell instance. Once created, you will be taken directly to the editing mode to begin configuring it</w:t>
      </w:r>
      <w:r w:rsidR="00622B52" w:rsidRPr="00CD024F">
        <w:rPr>
          <w:rFonts w:eastAsia="Arial" w:cs="Arial"/>
          <w:color w:val="000000" w:themeColor="text1"/>
          <w:szCs w:val="22"/>
        </w:rPr>
        <w:t>.</w:t>
      </w:r>
    </w:p>
    <w:p w14:paraId="0E0A379D" w14:textId="6AF4137F" w:rsidR="005C1C13" w:rsidRPr="005C1C13" w:rsidRDefault="005C1C13" w:rsidP="005C1C13">
      <w:pPr>
        <w:spacing w:before="220" w:after="220" w:line="279" w:lineRule="auto"/>
        <w:ind w:left="360"/>
        <w:contextualSpacing/>
        <w:rPr>
          <w:rFonts w:eastAsia="Arial" w:cs="Arial"/>
          <w:color w:val="000000" w:themeColor="text1"/>
          <w:szCs w:val="22"/>
        </w:rPr>
      </w:pPr>
      <w:r w:rsidRPr="00CD024F">
        <w:rPr>
          <w:noProof/>
          <w:lang w:val="de-DE" w:eastAsia="zh-CN"/>
        </w:rPr>
        <w:lastRenderedPageBreak/>
        <w:drawing>
          <wp:anchor distT="0" distB="0" distL="114300" distR="114300" simplePos="0" relativeHeight="251658252" behindDoc="0" locked="0" layoutInCell="1" allowOverlap="1" wp14:anchorId="309CD843" wp14:editId="75E5856D">
            <wp:simplePos x="0" y="0"/>
            <wp:positionH relativeFrom="margin">
              <wp:posOffset>0</wp:posOffset>
            </wp:positionH>
            <wp:positionV relativeFrom="paragraph">
              <wp:posOffset>280670</wp:posOffset>
            </wp:positionV>
            <wp:extent cx="5760720" cy="1889760"/>
            <wp:effectExtent l="114300" t="95250" r="106680" b="9144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8976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A2546EB" w14:textId="554B0CBC" w:rsidR="005705AD" w:rsidRPr="005C1C13" w:rsidRDefault="005C1C13" w:rsidP="005C1C13">
      <w:pPr>
        <w:pStyle w:val="Beschriftung"/>
        <w:jc w:val="center"/>
        <w:rPr>
          <w:rFonts w:cs="Arial"/>
        </w:rPr>
      </w:pPr>
      <w:bookmarkStart w:id="184" w:name="_Toc201556963"/>
      <w:r w:rsidRPr="005C1C13">
        <w:rPr>
          <w:rFonts w:cs="Arial"/>
        </w:rPr>
        <w:t xml:space="preserve">Figure </w:t>
      </w:r>
      <w:r w:rsidRPr="00CD024F">
        <w:rPr>
          <w:rFonts w:cs="Arial"/>
          <w:lang w:val="fr-FR"/>
        </w:rPr>
        <w:fldChar w:fldCharType="begin"/>
      </w:r>
      <w:r w:rsidRPr="005C1C13">
        <w:rPr>
          <w:rFonts w:cs="Arial"/>
        </w:rPr>
        <w:instrText xml:space="preserve"> STYLEREF 1 \s </w:instrText>
      </w:r>
      <w:r w:rsidRPr="00CD024F">
        <w:rPr>
          <w:rFonts w:cs="Arial"/>
          <w:lang w:val="fr-FR"/>
        </w:rPr>
        <w:fldChar w:fldCharType="separate"/>
      </w:r>
      <w:r w:rsidR="008241BC">
        <w:rPr>
          <w:rFonts w:cs="Arial"/>
          <w:noProof/>
        </w:rPr>
        <w:t>3</w:t>
      </w:r>
      <w:r w:rsidRPr="00CD024F">
        <w:rPr>
          <w:rFonts w:cs="Arial"/>
          <w:lang w:val="fr-FR"/>
        </w:rPr>
        <w:fldChar w:fldCharType="end"/>
      </w:r>
      <w:r w:rsidRPr="005C1C13">
        <w:rPr>
          <w:rFonts w:cs="Arial"/>
        </w:rPr>
        <w:noBreakHyphen/>
      </w:r>
      <w:r w:rsidRPr="00CD024F">
        <w:rPr>
          <w:rFonts w:cs="Arial"/>
          <w:lang w:val="fr-FR"/>
        </w:rPr>
        <w:fldChar w:fldCharType="begin"/>
      </w:r>
      <w:r w:rsidRPr="005C1C13">
        <w:rPr>
          <w:rFonts w:cs="Arial"/>
        </w:rPr>
        <w:instrText xml:space="preserve"> SEQ Abbildung \* ARABIC \s 1 </w:instrText>
      </w:r>
      <w:r w:rsidRPr="00CD024F">
        <w:rPr>
          <w:rFonts w:cs="Arial"/>
          <w:lang w:val="fr-FR"/>
        </w:rPr>
        <w:fldChar w:fldCharType="separate"/>
      </w:r>
      <w:r w:rsidR="008241BC">
        <w:rPr>
          <w:rFonts w:cs="Arial"/>
          <w:noProof/>
        </w:rPr>
        <w:t>5</w:t>
      </w:r>
      <w:r w:rsidRPr="00CD024F">
        <w:rPr>
          <w:rFonts w:cs="Arial"/>
          <w:lang w:val="fr-FR"/>
        </w:rPr>
        <w:fldChar w:fldCharType="end"/>
      </w:r>
      <w:r w:rsidRPr="005C1C13">
        <w:rPr>
          <w:rFonts w:cs="Arial"/>
        </w:rPr>
        <w:t>: Entering asset data under Create</w:t>
      </w:r>
      <w:bookmarkEnd w:id="184"/>
    </w:p>
    <w:p w14:paraId="2326D1FD" w14:textId="77777777" w:rsidR="005705AD" w:rsidRPr="00CD024F" w:rsidRDefault="005705AD" w:rsidP="005705AD">
      <w:pPr>
        <w:spacing w:before="240" w:after="240"/>
        <w:rPr>
          <w:rFonts w:cs="Arial"/>
          <w:szCs w:val="22"/>
          <w:lang w:eastAsia="zh-CN"/>
        </w:rPr>
      </w:pPr>
      <w:r w:rsidRPr="00CD024F">
        <w:rPr>
          <w:rFonts w:cs="Arial"/>
          <w:color w:val="000000"/>
          <w:szCs w:val="22"/>
          <w:lang w:eastAsia="zh-CN"/>
        </w:rPr>
        <w:t>Enter basic information related to the asset and its shell:</w:t>
      </w:r>
    </w:p>
    <w:p w14:paraId="2352A417" w14:textId="77777777" w:rsidR="005705AD" w:rsidRPr="00CD024F" w:rsidRDefault="005705AD" w:rsidP="004D1C31">
      <w:pPr>
        <w:numPr>
          <w:ilvl w:val="0"/>
          <w:numId w:val="45"/>
        </w:numPr>
        <w:spacing w:before="240"/>
        <w:textAlignment w:val="baseline"/>
        <w:rPr>
          <w:rFonts w:cs="Arial"/>
          <w:color w:val="000000"/>
          <w:szCs w:val="22"/>
          <w:lang w:eastAsia="zh-CN"/>
        </w:rPr>
      </w:pPr>
      <w:r w:rsidRPr="00CD024F">
        <w:rPr>
          <w:rFonts w:cs="Arial"/>
          <w:color w:val="000000"/>
          <w:szCs w:val="22"/>
          <w:lang w:eastAsia="zh-CN"/>
        </w:rPr>
        <w:t>Asset ID – Unique identifier for the asset</w:t>
      </w:r>
    </w:p>
    <w:p w14:paraId="346DBD47" w14:textId="77777777" w:rsidR="005705AD" w:rsidRPr="00CD024F" w:rsidRDefault="005705AD" w:rsidP="004D1C31">
      <w:pPr>
        <w:numPr>
          <w:ilvl w:val="0"/>
          <w:numId w:val="45"/>
        </w:numPr>
        <w:textAlignment w:val="baseline"/>
        <w:rPr>
          <w:rFonts w:cs="Arial"/>
          <w:color w:val="000000"/>
          <w:szCs w:val="22"/>
          <w:lang w:eastAsia="zh-CN"/>
        </w:rPr>
      </w:pPr>
      <w:r w:rsidRPr="00CD024F">
        <w:rPr>
          <w:rFonts w:cs="Arial"/>
          <w:color w:val="000000"/>
          <w:szCs w:val="22"/>
          <w:lang w:eastAsia="zh-CN"/>
        </w:rPr>
        <w:t>Description – Brief overview of the asset or its purpose</w:t>
      </w:r>
    </w:p>
    <w:p w14:paraId="71032C19" w14:textId="37B4F659" w:rsidR="005705AD" w:rsidRDefault="005705AD" w:rsidP="004D1C31">
      <w:pPr>
        <w:numPr>
          <w:ilvl w:val="0"/>
          <w:numId w:val="45"/>
        </w:numPr>
        <w:spacing w:after="240"/>
        <w:textAlignment w:val="baseline"/>
        <w:rPr>
          <w:rFonts w:cs="Arial"/>
          <w:color w:val="000000"/>
          <w:szCs w:val="22"/>
          <w:lang w:eastAsia="zh-CN"/>
        </w:rPr>
      </w:pPr>
      <w:r w:rsidRPr="00CD024F">
        <w:rPr>
          <w:rFonts w:cs="Arial"/>
          <w:color w:val="000000"/>
          <w:szCs w:val="22"/>
          <w:lang w:eastAsia="zh-CN"/>
        </w:rPr>
        <w:t>Asset Thumbnail – Upload or drag-and-drop an image to represent the asset visually</w:t>
      </w:r>
    </w:p>
    <w:p w14:paraId="345B7FB6" w14:textId="40EC1576" w:rsidR="005C1C13" w:rsidRPr="00CD024F" w:rsidRDefault="005C1C13" w:rsidP="005C1C13">
      <w:pPr>
        <w:spacing w:after="240"/>
        <w:ind w:left="360"/>
        <w:textAlignment w:val="baseline"/>
        <w:rPr>
          <w:rFonts w:cs="Arial"/>
          <w:color w:val="000000"/>
          <w:szCs w:val="22"/>
          <w:lang w:eastAsia="zh-CN"/>
        </w:rPr>
      </w:pPr>
      <w:r w:rsidRPr="00CD024F">
        <w:rPr>
          <w:rFonts w:cs="Arial"/>
          <w:noProof/>
          <w:lang w:val="de-DE" w:eastAsia="zh-CN"/>
        </w:rPr>
        <w:drawing>
          <wp:anchor distT="0" distB="0" distL="114300" distR="114300" simplePos="0" relativeHeight="251658253" behindDoc="0" locked="0" layoutInCell="1" allowOverlap="1" wp14:anchorId="3C00255C" wp14:editId="6CA61DED">
            <wp:simplePos x="0" y="0"/>
            <wp:positionH relativeFrom="margin">
              <wp:posOffset>0</wp:posOffset>
            </wp:positionH>
            <wp:positionV relativeFrom="paragraph">
              <wp:posOffset>409575</wp:posOffset>
            </wp:positionV>
            <wp:extent cx="5760720" cy="2116455"/>
            <wp:effectExtent l="114300" t="95250" r="106680" b="93345"/>
            <wp:wrapTopAndBottom/>
            <wp:docPr id="4" name="Grafik 4" descr="C:\Users\avdul002\AppData\Local\Microsoft\Windows\INetCache\Content.MSO\897272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dul002\AppData\Local\Microsoft\Windows\INetCache\Content.MSO\89727235.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11645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831CF2F" w14:textId="15310E74" w:rsidR="005C1C13" w:rsidRPr="005C1C13" w:rsidRDefault="005C1C13" w:rsidP="005C1C13">
      <w:pPr>
        <w:pStyle w:val="Beschriftung"/>
        <w:jc w:val="center"/>
        <w:rPr>
          <w:rFonts w:cs="Arial"/>
        </w:rPr>
      </w:pPr>
      <w:bookmarkStart w:id="185" w:name="_Toc201556964"/>
      <w:r w:rsidRPr="005C1C13">
        <w:rPr>
          <w:rFonts w:cs="Arial"/>
        </w:rPr>
        <w:t xml:space="preserve">Figure </w:t>
      </w:r>
      <w:r w:rsidRPr="00CD024F">
        <w:rPr>
          <w:rFonts w:cs="Arial"/>
          <w:lang w:val="fr-FR"/>
        </w:rPr>
        <w:fldChar w:fldCharType="begin"/>
      </w:r>
      <w:r w:rsidRPr="005C1C13">
        <w:rPr>
          <w:rFonts w:cs="Arial"/>
        </w:rPr>
        <w:instrText xml:space="preserve"> STYLEREF 1 \s </w:instrText>
      </w:r>
      <w:r w:rsidRPr="00CD024F">
        <w:rPr>
          <w:rFonts w:cs="Arial"/>
          <w:lang w:val="fr-FR"/>
        </w:rPr>
        <w:fldChar w:fldCharType="separate"/>
      </w:r>
      <w:r w:rsidR="008241BC">
        <w:rPr>
          <w:rFonts w:cs="Arial"/>
          <w:noProof/>
        </w:rPr>
        <w:t>3</w:t>
      </w:r>
      <w:r w:rsidRPr="00CD024F">
        <w:rPr>
          <w:rFonts w:cs="Arial"/>
          <w:lang w:val="fr-FR"/>
        </w:rPr>
        <w:fldChar w:fldCharType="end"/>
      </w:r>
      <w:r w:rsidRPr="005C1C13">
        <w:rPr>
          <w:rFonts w:cs="Arial"/>
        </w:rPr>
        <w:noBreakHyphen/>
      </w:r>
      <w:r w:rsidRPr="00CD024F">
        <w:rPr>
          <w:rFonts w:cs="Arial"/>
          <w:lang w:val="fr-FR"/>
        </w:rPr>
        <w:fldChar w:fldCharType="begin"/>
      </w:r>
      <w:r w:rsidRPr="005C1C13">
        <w:rPr>
          <w:rFonts w:cs="Arial"/>
        </w:rPr>
        <w:instrText xml:space="preserve"> SEQ Abbildung \* ARABIC \s 1 </w:instrText>
      </w:r>
      <w:r w:rsidRPr="00CD024F">
        <w:rPr>
          <w:rFonts w:cs="Arial"/>
          <w:lang w:val="fr-FR"/>
        </w:rPr>
        <w:fldChar w:fldCharType="separate"/>
      </w:r>
      <w:r w:rsidR="008241BC">
        <w:rPr>
          <w:rFonts w:cs="Arial"/>
          <w:noProof/>
        </w:rPr>
        <w:t>6</w:t>
      </w:r>
      <w:r w:rsidRPr="00CD024F">
        <w:rPr>
          <w:rFonts w:cs="Arial"/>
          <w:lang w:val="fr-FR"/>
        </w:rPr>
        <w:fldChar w:fldCharType="end"/>
      </w:r>
      <w:r w:rsidRPr="005C1C13">
        <w:rPr>
          <w:rFonts w:cs="Arial"/>
        </w:rPr>
        <w:t>: Entering nameplate data under Create</w:t>
      </w:r>
      <w:bookmarkEnd w:id="185"/>
    </w:p>
    <w:p w14:paraId="4D340D71" w14:textId="01DA07A6" w:rsidR="005705AD" w:rsidRPr="005C1C13" w:rsidRDefault="005705AD" w:rsidP="005C1C13">
      <w:pPr>
        <w:keepNext/>
        <w:rPr>
          <w:rFonts w:cs="Arial"/>
        </w:rPr>
      </w:pPr>
    </w:p>
    <w:p w14:paraId="54B4975A" w14:textId="6223C0AA" w:rsidR="005705AD" w:rsidRPr="00CD024F" w:rsidRDefault="005705AD" w:rsidP="005705AD">
      <w:pPr>
        <w:spacing w:before="240" w:after="240"/>
        <w:rPr>
          <w:rFonts w:cs="Arial"/>
          <w:szCs w:val="22"/>
          <w:lang w:eastAsia="zh-CN"/>
        </w:rPr>
      </w:pPr>
      <w:r w:rsidRPr="00CD024F">
        <w:rPr>
          <w:rFonts w:cs="Arial"/>
          <w:color w:val="000000"/>
          <w:szCs w:val="22"/>
          <w:lang w:eastAsia="zh-CN"/>
        </w:rPr>
        <w:t xml:space="preserve">The </w:t>
      </w:r>
      <w:r w:rsidRPr="00CD024F">
        <w:rPr>
          <w:rFonts w:cs="Arial"/>
          <w:b/>
          <w:color w:val="000000"/>
          <w:szCs w:val="22"/>
          <w:lang w:eastAsia="zh-CN"/>
        </w:rPr>
        <w:t>IDTA Nameplate</w:t>
      </w:r>
      <w:r w:rsidRPr="00CD024F">
        <w:rPr>
          <w:rFonts w:cs="Arial"/>
          <w:color w:val="000000"/>
          <w:szCs w:val="22"/>
          <w:lang w:eastAsia="zh-CN"/>
        </w:rPr>
        <w:t xml:space="preserve"> contains mandatory identification details based on EU Machinery Directive 2006/42/EC</w:t>
      </w:r>
      <w:r w:rsidR="002E7E2E" w:rsidRPr="00CD024F">
        <w:rPr>
          <w:rFonts w:cs="Arial"/>
          <w:color w:val="000000"/>
          <w:szCs w:val="22"/>
          <w:lang w:eastAsia="zh-CN"/>
        </w:rPr>
        <w:t xml:space="preserve"> as of </w:t>
      </w:r>
      <w:r w:rsidR="002E7E2E" w:rsidRPr="00CD024F">
        <w:rPr>
          <w:rFonts w:cs="Arial"/>
          <w:i/>
          <w:color w:val="000000"/>
          <w:szCs w:val="22"/>
          <w:lang w:eastAsia="zh-CN"/>
        </w:rPr>
        <w:t>IDTA 02006-2-0 Digital Nameplate for Industrial Equipment</w:t>
      </w:r>
      <w:sdt>
        <w:sdtPr>
          <w:rPr>
            <w:rFonts w:cs="Arial"/>
            <w:b/>
            <w:color w:val="000000"/>
            <w:szCs w:val="22"/>
            <w:lang w:eastAsia="zh-CN"/>
          </w:rPr>
          <w:id w:val="1059289000"/>
          <w:citation/>
        </w:sdtPr>
        <w:sdtContent>
          <w:r w:rsidR="002E7E2E" w:rsidRPr="00CD024F">
            <w:rPr>
              <w:rFonts w:cs="Arial"/>
              <w:b/>
              <w:color w:val="000000"/>
              <w:szCs w:val="22"/>
              <w:lang w:eastAsia="zh-CN"/>
            </w:rPr>
            <w:fldChar w:fldCharType="begin"/>
          </w:r>
          <w:r w:rsidR="002E7E2E" w:rsidRPr="00CD024F">
            <w:rPr>
              <w:rFonts w:cs="Arial"/>
              <w:b/>
              <w:color w:val="000000"/>
              <w:szCs w:val="22"/>
              <w:lang w:eastAsia="zh-CN"/>
            </w:rPr>
            <w:instrText xml:space="preserve"> CITATION IDTA02006 \l 1031 </w:instrText>
          </w:r>
          <w:r w:rsidR="002E7E2E" w:rsidRPr="00CD024F">
            <w:rPr>
              <w:rFonts w:cs="Arial"/>
              <w:b/>
              <w:color w:val="000000"/>
              <w:szCs w:val="22"/>
              <w:lang w:eastAsia="zh-CN"/>
            </w:rPr>
            <w:fldChar w:fldCharType="separate"/>
          </w:r>
          <w:r w:rsidR="00774FD4" w:rsidRPr="00CD024F">
            <w:rPr>
              <w:rFonts w:cs="Arial"/>
              <w:b/>
              <w:color w:val="000000"/>
              <w:szCs w:val="22"/>
              <w:lang w:eastAsia="zh-CN"/>
            </w:rPr>
            <w:t xml:space="preserve"> </w:t>
          </w:r>
          <w:r w:rsidR="00774FD4" w:rsidRPr="00CD024F">
            <w:rPr>
              <w:rFonts w:cs="Arial"/>
              <w:color w:val="000000"/>
              <w:szCs w:val="22"/>
              <w:lang w:eastAsia="zh-CN"/>
            </w:rPr>
            <w:t>[1]</w:t>
          </w:r>
          <w:r w:rsidR="002E7E2E" w:rsidRPr="00CD024F">
            <w:rPr>
              <w:rFonts w:cs="Arial"/>
              <w:b/>
              <w:color w:val="000000"/>
              <w:szCs w:val="22"/>
              <w:lang w:eastAsia="zh-CN"/>
            </w:rPr>
            <w:fldChar w:fldCharType="end"/>
          </w:r>
        </w:sdtContent>
      </w:sdt>
      <w:r w:rsidRPr="00CD024F">
        <w:rPr>
          <w:rFonts w:cs="Arial"/>
          <w:color w:val="000000"/>
          <w:szCs w:val="22"/>
          <w:lang w:eastAsia="zh-CN"/>
        </w:rPr>
        <w:t>:</w:t>
      </w:r>
    </w:p>
    <w:p w14:paraId="2F1F2B64" w14:textId="59DC8130" w:rsidR="005705AD" w:rsidRPr="00CD024F" w:rsidRDefault="00E9175D" w:rsidP="003B01DE">
      <w:pPr>
        <w:numPr>
          <w:ilvl w:val="0"/>
          <w:numId w:val="46"/>
        </w:numPr>
        <w:spacing w:before="240" w:line="276" w:lineRule="auto"/>
        <w:textAlignment w:val="baseline"/>
        <w:rPr>
          <w:rFonts w:cs="Arial"/>
          <w:color w:val="000000"/>
          <w:szCs w:val="22"/>
          <w:lang w:val="de-DE" w:eastAsia="zh-CN"/>
        </w:rPr>
      </w:pPr>
      <w:r w:rsidRPr="00CD024F">
        <w:rPr>
          <w:rFonts w:cs="Arial"/>
          <w:color w:val="000000"/>
          <w:szCs w:val="22"/>
          <w:lang w:val="de-DE" w:eastAsia="zh-CN"/>
        </w:rPr>
        <w:t>Manufacturer</w:t>
      </w:r>
    </w:p>
    <w:p w14:paraId="59D0710B" w14:textId="57EB7060" w:rsidR="005705AD" w:rsidRPr="00CD024F" w:rsidRDefault="005705AD" w:rsidP="003B01DE">
      <w:pPr>
        <w:numPr>
          <w:ilvl w:val="0"/>
          <w:numId w:val="46"/>
        </w:numPr>
        <w:spacing w:line="276" w:lineRule="auto"/>
        <w:textAlignment w:val="baseline"/>
        <w:rPr>
          <w:rFonts w:cs="Arial"/>
          <w:color w:val="000000"/>
          <w:szCs w:val="22"/>
          <w:lang w:val="de-DE" w:eastAsia="zh-CN"/>
        </w:rPr>
      </w:pPr>
      <w:r w:rsidRPr="00CD024F">
        <w:rPr>
          <w:rFonts w:cs="Arial"/>
          <w:color w:val="000000"/>
          <w:szCs w:val="22"/>
          <w:lang w:val="de-DE" w:eastAsia="zh-CN"/>
        </w:rPr>
        <w:t>Product ro</w:t>
      </w:r>
      <w:r w:rsidR="00E9175D" w:rsidRPr="00CD024F">
        <w:rPr>
          <w:rFonts w:cs="Arial"/>
          <w:color w:val="000000"/>
          <w:szCs w:val="22"/>
          <w:lang w:val="de-DE" w:eastAsia="zh-CN"/>
        </w:rPr>
        <w:t>ot</w:t>
      </w:r>
    </w:p>
    <w:p w14:paraId="2C8DAB68" w14:textId="1A67EB6F" w:rsidR="005705AD" w:rsidRPr="00CD024F" w:rsidRDefault="00E9175D" w:rsidP="003B01DE">
      <w:pPr>
        <w:numPr>
          <w:ilvl w:val="0"/>
          <w:numId w:val="46"/>
        </w:numPr>
        <w:spacing w:line="276" w:lineRule="auto"/>
        <w:textAlignment w:val="baseline"/>
        <w:rPr>
          <w:rFonts w:cs="Arial"/>
          <w:color w:val="000000"/>
          <w:szCs w:val="22"/>
          <w:lang w:val="de-DE" w:eastAsia="zh-CN"/>
        </w:rPr>
      </w:pPr>
      <w:r w:rsidRPr="00CD024F">
        <w:rPr>
          <w:rFonts w:cs="Arial"/>
          <w:color w:val="000000"/>
          <w:szCs w:val="22"/>
          <w:lang w:val="de-DE" w:eastAsia="zh-CN"/>
        </w:rPr>
        <w:t>Product family</w:t>
      </w:r>
    </w:p>
    <w:p w14:paraId="51F58AA6" w14:textId="3A2DD3DB" w:rsidR="005705AD" w:rsidRPr="00CD024F" w:rsidRDefault="00E9175D" w:rsidP="003B01DE">
      <w:pPr>
        <w:numPr>
          <w:ilvl w:val="0"/>
          <w:numId w:val="46"/>
        </w:numPr>
        <w:spacing w:line="276" w:lineRule="auto"/>
        <w:textAlignment w:val="baseline"/>
        <w:rPr>
          <w:rFonts w:cs="Arial"/>
          <w:color w:val="000000"/>
          <w:szCs w:val="22"/>
          <w:lang w:val="de-DE" w:eastAsia="zh-CN"/>
        </w:rPr>
      </w:pPr>
      <w:r w:rsidRPr="00CD024F">
        <w:rPr>
          <w:rFonts w:cs="Arial"/>
          <w:color w:val="000000"/>
          <w:szCs w:val="22"/>
          <w:lang w:val="de-DE" w:eastAsia="zh-CN"/>
        </w:rPr>
        <w:t>Product designation</w:t>
      </w:r>
    </w:p>
    <w:p w14:paraId="53D4E249" w14:textId="35E08D58" w:rsidR="005705AD" w:rsidRPr="00CD024F" w:rsidRDefault="00E9175D" w:rsidP="003B01DE">
      <w:pPr>
        <w:numPr>
          <w:ilvl w:val="0"/>
          <w:numId w:val="46"/>
        </w:numPr>
        <w:spacing w:line="276" w:lineRule="auto"/>
        <w:textAlignment w:val="baseline"/>
        <w:rPr>
          <w:rFonts w:cs="Arial"/>
          <w:color w:val="000000"/>
          <w:szCs w:val="22"/>
          <w:lang w:val="de-DE" w:eastAsia="zh-CN"/>
        </w:rPr>
      </w:pPr>
      <w:r w:rsidRPr="00CD024F">
        <w:rPr>
          <w:rFonts w:cs="Arial"/>
          <w:color w:val="000000"/>
          <w:szCs w:val="22"/>
          <w:lang w:val="de-DE" w:eastAsia="zh-CN"/>
        </w:rPr>
        <w:t>Serial number</w:t>
      </w:r>
    </w:p>
    <w:p w14:paraId="28F9FE83" w14:textId="27CF4543" w:rsidR="005705AD" w:rsidRPr="00CD024F" w:rsidRDefault="00E9175D" w:rsidP="003B01DE">
      <w:pPr>
        <w:numPr>
          <w:ilvl w:val="0"/>
          <w:numId w:val="46"/>
        </w:numPr>
        <w:spacing w:line="276" w:lineRule="auto"/>
        <w:textAlignment w:val="baseline"/>
        <w:rPr>
          <w:rFonts w:cs="Arial"/>
          <w:color w:val="000000"/>
          <w:szCs w:val="22"/>
          <w:lang w:val="de-DE" w:eastAsia="zh-CN"/>
        </w:rPr>
      </w:pPr>
      <w:r w:rsidRPr="00CD024F">
        <w:rPr>
          <w:rFonts w:cs="Arial"/>
          <w:color w:val="000000"/>
          <w:szCs w:val="22"/>
          <w:lang w:val="de-DE" w:eastAsia="zh-CN"/>
        </w:rPr>
        <w:t>Year of manufacturing</w:t>
      </w:r>
    </w:p>
    <w:p w14:paraId="19A5A1F6" w14:textId="7B1DCA25" w:rsidR="005705AD" w:rsidRPr="00CD024F" w:rsidRDefault="00E9175D" w:rsidP="003B01DE">
      <w:pPr>
        <w:numPr>
          <w:ilvl w:val="0"/>
          <w:numId w:val="46"/>
        </w:numPr>
        <w:spacing w:after="240" w:line="276" w:lineRule="auto"/>
        <w:textAlignment w:val="baseline"/>
        <w:rPr>
          <w:rFonts w:cs="Arial"/>
          <w:color w:val="000000"/>
          <w:szCs w:val="22"/>
          <w:lang w:val="de-DE" w:eastAsia="zh-CN"/>
        </w:rPr>
      </w:pPr>
      <w:r w:rsidRPr="00CD024F">
        <w:rPr>
          <w:rFonts w:cs="Arial"/>
          <w:color w:val="000000"/>
          <w:szCs w:val="22"/>
          <w:lang w:val="de-DE" w:eastAsia="zh-CN"/>
        </w:rPr>
        <w:t>Markings</w:t>
      </w:r>
      <w:r w:rsidRPr="00CD024F">
        <w:rPr>
          <w:rFonts w:cs="Arial"/>
          <w:color w:val="000000"/>
          <w:szCs w:val="22"/>
          <w:lang w:val="de-DE" w:eastAsia="zh-CN"/>
        </w:rPr>
        <w:br/>
      </w:r>
    </w:p>
    <w:p w14:paraId="60F1CF07" w14:textId="64688483" w:rsidR="00E9175D" w:rsidRPr="00CD024F" w:rsidRDefault="00E9175D" w:rsidP="00E9175D">
      <w:pPr>
        <w:spacing w:after="240"/>
        <w:textAlignment w:val="baseline"/>
        <w:rPr>
          <w:rFonts w:cs="Arial"/>
          <w:color w:val="000000"/>
          <w:lang w:val="de-DE" w:eastAsia="zh-CN"/>
        </w:rPr>
      </w:pPr>
    </w:p>
    <w:p w14:paraId="63692020" w14:textId="77777777" w:rsidR="00E9175D" w:rsidRPr="00CD024F" w:rsidRDefault="005705AD" w:rsidP="005705AD">
      <w:pPr>
        <w:spacing w:before="240" w:after="240"/>
        <w:rPr>
          <w:rFonts w:cs="Arial"/>
          <w:b/>
          <w:color w:val="000000"/>
          <w:szCs w:val="22"/>
          <w:lang w:eastAsia="zh-CN"/>
        </w:rPr>
      </w:pPr>
      <w:r w:rsidRPr="00CD024F">
        <w:rPr>
          <w:rFonts w:cs="Arial"/>
          <w:b/>
          <w:color w:val="000000"/>
          <w:szCs w:val="22"/>
          <w:lang w:eastAsia="zh-CN"/>
        </w:rPr>
        <w:t>Manufacturer Information:</w:t>
      </w:r>
    </w:p>
    <w:p w14:paraId="024320F4" w14:textId="575144C0" w:rsidR="005705AD" w:rsidRPr="00CD024F" w:rsidRDefault="005705AD" w:rsidP="005705AD">
      <w:pPr>
        <w:spacing w:before="240" w:after="240"/>
        <w:rPr>
          <w:rFonts w:cs="Arial"/>
          <w:szCs w:val="22"/>
          <w:lang w:eastAsia="zh-CN"/>
        </w:rPr>
      </w:pPr>
      <w:r w:rsidRPr="00CD024F">
        <w:rPr>
          <w:rFonts w:cs="Arial"/>
          <w:color w:val="000000"/>
          <w:szCs w:val="22"/>
          <w:lang w:eastAsia="zh-CN"/>
        </w:rPr>
        <w:lastRenderedPageBreak/>
        <w:t xml:space="preserve"> Can be selected from the map, a list of recently used addresses, or entered manually:</w:t>
      </w:r>
    </w:p>
    <w:p w14:paraId="6453E829" w14:textId="26B065F3" w:rsidR="005705AD" w:rsidRPr="00CD024F" w:rsidRDefault="003B01DE" w:rsidP="003B01DE">
      <w:pPr>
        <w:numPr>
          <w:ilvl w:val="0"/>
          <w:numId w:val="47"/>
        </w:numPr>
        <w:spacing w:before="240" w:line="276" w:lineRule="auto"/>
        <w:textAlignment w:val="baseline"/>
        <w:rPr>
          <w:rFonts w:cs="Arial"/>
          <w:color w:val="000000"/>
          <w:szCs w:val="22"/>
          <w:lang w:val="de-DE" w:eastAsia="zh-CN"/>
        </w:rPr>
      </w:pPr>
      <w:r w:rsidRPr="00CD024F">
        <w:rPr>
          <w:rFonts w:cs="Arial"/>
          <w:color w:val="000000"/>
          <w:szCs w:val="22"/>
          <w:lang w:val="de-DE" w:eastAsia="zh-CN"/>
        </w:rPr>
        <w:t>Manufacturer Name</w:t>
      </w:r>
    </w:p>
    <w:p w14:paraId="01FE5D98" w14:textId="0338DDA2" w:rsidR="005705AD" w:rsidRPr="00CD024F" w:rsidRDefault="00E9175D" w:rsidP="003B01DE">
      <w:pPr>
        <w:numPr>
          <w:ilvl w:val="0"/>
          <w:numId w:val="47"/>
        </w:numPr>
        <w:spacing w:line="276" w:lineRule="auto"/>
        <w:textAlignment w:val="baseline"/>
        <w:rPr>
          <w:rFonts w:cs="Arial"/>
          <w:color w:val="000000"/>
          <w:szCs w:val="22"/>
          <w:lang w:val="de-DE" w:eastAsia="zh-CN"/>
        </w:rPr>
      </w:pPr>
      <w:r w:rsidRPr="00CD024F">
        <w:rPr>
          <w:rFonts w:cs="Arial"/>
          <w:color w:val="000000"/>
          <w:szCs w:val="22"/>
          <w:lang w:val="de-DE" w:eastAsia="zh-CN"/>
        </w:rPr>
        <w:t>Street</w:t>
      </w:r>
    </w:p>
    <w:p w14:paraId="16593B88" w14:textId="4A1EA1D6" w:rsidR="005705AD" w:rsidRPr="00CD024F" w:rsidRDefault="005705AD" w:rsidP="003B01DE">
      <w:pPr>
        <w:numPr>
          <w:ilvl w:val="0"/>
          <w:numId w:val="47"/>
        </w:numPr>
        <w:spacing w:line="276" w:lineRule="auto"/>
        <w:textAlignment w:val="baseline"/>
        <w:rPr>
          <w:rFonts w:cs="Arial"/>
          <w:color w:val="000000"/>
          <w:szCs w:val="22"/>
          <w:lang w:val="de-DE" w:eastAsia="zh-CN"/>
        </w:rPr>
      </w:pPr>
      <w:r w:rsidRPr="00CD024F">
        <w:rPr>
          <w:rFonts w:cs="Arial"/>
          <w:color w:val="000000"/>
          <w:szCs w:val="22"/>
          <w:lang w:val="de-DE" w:eastAsia="zh-CN"/>
        </w:rPr>
        <w:t>Postal Code (PLZ)</w:t>
      </w:r>
    </w:p>
    <w:p w14:paraId="784D836F" w14:textId="2D260480" w:rsidR="005705AD" w:rsidRPr="00CD024F" w:rsidRDefault="003B01DE" w:rsidP="003B01DE">
      <w:pPr>
        <w:numPr>
          <w:ilvl w:val="0"/>
          <w:numId w:val="47"/>
        </w:numPr>
        <w:spacing w:line="276" w:lineRule="auto"/>
        <w:textAlignment w:val="baseline"/>
        <w:rPr>
          <w:rFonts w:cs="Arial"/>
          <w:color w:val="000000"/>
          <w:szCs w:val="22"/>
          <w:lang w:val="de-DE" w:eastAsia="zh-CN"/>
        </w:rPr>
      </w:pPr>
      <w:r w:rsidRPr="00CD024F">
        <w:rPr>
          <w:rFonts w:cs="Arial"/>
          <w:color w:val="000000"/>
          <w:szCs w:val="22"/>
          <w:lang w:val="de-DE" w:eastAsia="zh-CN"/>
        </w:rPr>
        <w:t>City</w:t>
      </w:r>
    </w:p>
    <w:p w14:paraId="26875BAC" w14:textId="72273E0F" w:rsidR="003B01DE" w:rsidRPr="00CD024F" w:rsidRDefault="003B01DE" w:rsidP="003B01DE">
      <w:pPr>
        <w:numPr>
          <w:ilvl w:val="0"/>
          <w:numId w:val="47"/>
        </w:numPr>
        <w:spacing w:line="276" w:lineRule="auto"/>
        <w:textAlignment w:val="baseline"/>
        <w:rPr>
          <w:rFonts w:cs="Arial"/>
          <w:color w:val="000000"/>
          <w:szCs w:val="22"/>
          <w:lang w:val="de-DE" w:eastAsia="zh-CN"/>
        </w:rPr>
      </w:pPr>
      <w:r w:rsidRPr="00CD024F">
        <w:rPr>
          <w:rFonts w:cs="Arial"/>
          <w:color w:val="000000"/>
          <w:szCs w:val="22"/>
          <w:lang w:val="de-DE" w:eastAsia="zh-CN"/>
        </w:rPr>
        <w:t>State</w:t>
      </w:r>
    </w:p>
    <w:p w14:paraId="6D4DE78D" w14:textId="4A7576D4" w:rsidR="003B01DE" w:rsidRPr="00CD024F" w:rsidRDefault="003B01DE" w:rsidP="003B01DE">
      <w:pPr>
        <w:numPr>
          <w:ilvl w:val="0"/>
          <w:numId w:val="47"/>
        </w:numPr>
        <w:spacing w:after="240" w:line="276" w:lineRule="auto"/>
        <w:textAlignment w:val="baseline"/>
        <w:rPr>
          <w:rFonts w:cs="Arial"/>
          <w:color w:val="000000"/>
          <w:szCs w:val="22"/>
          <w:lang w:val="de-DE" w:eastAsia="zh-CN"/>
        </w:rPr>
      </w:pPr>
      <w:r w:rsidRPr="00CD024F">
        <w:rPr>
          <w:rFonts w:cs="Arial"/>
          <w:color w:val="000000"/>
          <w:szCs w:val="22"/>
          <w:lang w:val="de-DE" w:eastAsia="zh-CN"/>
        </w:rPr>
        <w:t>Country Code</w:t>
      </w:r>
    </w:p>
    <w:p w14:paraId="3E1098A0" w14:textId="53671CF2" w:rsidR="005705AD" w:rsidRPr="00CD024F" w:rsidRDefault="00E9175D" w:rsidP="003B01DE">
      <w:pPr>
        <w:keepNext/>
        <w:ind w:left="360"/>
        <w:jc w:val="center"/>
        <w:rPr>
          <w:rFonts w:cs="Arial"/>
        </w:rPr>
      </w:pPr>
      <w:r w:rsidRPr="00CD024F">
        <w:rPr>
          <w:rFonts w:cs="Arial"/>
          <w:noProof/>
          <w:lang w:val="de-DE" w:eastAsia="zh-CN"/>
        </w:rPr>
        <w:drawing>
          <wp:inline distT="0" distB="0" distL="0" distR="0" wp14:anchorId="35CE41F6" wp14:editId="17C565A2">
            <wp:extent cx="5760720" cy="1266825"/>
            <wp:effectExtent l="114300" t="95250" r="106680" b="1047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66825"/>
                    </a:xfrm>
                    <a:prstGeom prst="rect">
                      <a:avLst/>
                    </a:prstGeom>
                    <a:effectLst>
                      <a:outerShdw blurRad="63500" sx="102000" sy="102000" algn="ctr" rotWithShape="0">
                        <a:prstClr val="black">
                          <a:alpha val="40000"/>
                        </a:prstClr>
                      </a:outerShdw>
                    </a:effectLst>
                  </pic:spPr>
                </pic:pic>
              </a:graphicData>
            </a:graphic>
          </wp:inline>
        </w:drawing>
      </w:r>
    </w:p>
    <w:p w14:paraId="37A948DB" w14:textId="2C35184B" w:rsidR="005705AD" w:rsidRPr="00CD024F" w:rsidRDefault="005705AD" w:rsidP="005705AD">
      <w:pPr>
        <w:pStyle w:val="Beschriftung"/>
        <w:jc w:val="center"/>
        <w:rPr>
          <w:rFonts w:cs="Arial"/>
          <w:color w:val="000000"/>
        </w:rPr>
      </w:pPr>
      <w:bookmarkStart w:id="186" w:name="_Toc201556965"/>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7</w:t>
      </w:r>
      <w:r w:rsidR="00200F1E" w:rsidRPr="00CD024F">
        <w:rPr>
          <w:rFonts w:cs="Arial"/>
        </w:rPr>
        <w:fldChar w:fldCharType="end"/>
      </w:r>
      <w:r w:rsidRPr="00CD024F">
        <w:rPr>
          <w:rFonts w:cs="Arial"/>
        </w:rPr>
        <w:t xml:space="preserve">: </w:t>
      </w:r>
      <w:r w:rsidRPr="00CD024F">
        <w:rPr>
          <w:rFonts w:cs="Arial"/>
          <w:color w:val="000000"/>
        </w:rPr>
        <w:t>Entering Document data under Create</w:t>
      </w:r>
      <w:bookmarkEnd w:id="186"/>
    </w:p>
    <w:p w14:paraId="6A27EC43" w14:textId="77777777" w:rsidR="005705AD" w:rsidRPr="00CD024F" w:rsidRDefault="005705AD" w:rsidP="005705AD">
      <w:pPr>
        <w:spacing w:before="240" w:after="240"/>
        <w:rPr>
          <w:rFonts w:cs="Arial"/>
          <w:szCs w:val="22"/>
          <w:lang w:val="de-DE" w:eastAsia="zh-CN"/>
        </w:rPr>
      </w:pPr>
      <w:r w:rsidRPr="00CD024F">
        <w:rPr>
          <w:rFonts w:cs="Arial"/>
          <w:color w:val="000000"/>
          <w:szCs w:val="22"/>
          <w:lang w:val="de-DE" w:eastAsia="zh-CN"/>
        </w:rPr>
        <w:t>Provide document-related information:</w:t>
      </w:r>
    </w:p>
    <w:p w14:paraId="1EE85738" w14:textId="783B1D46" w:rsidR="003B01DE" w:rsidRPr="00CD024F" w:rsidRDefault="003B01DE" w:rsidP="003B01DE">
      <w:pPr>
        <w:numPr>
          <w:ilvl w:val="0"/>
          <w:numId w:val="48"/>
        </w:numPr>
        <w:spacing w:before="240" w:line="276" w:lineRule="auto"/>
        <w:textAlignment w:val="baseline"/>
        <w:rPr>
          <w:rFonts w:cs="Arial"/>
          <w:color w:val="000000"/>
          <w:szCs w:val="22"/>
          <w:lang w:val="de-DE" w:eastAsia="zh-CN"/>
        </w:rPr>
      </w:pPr>
      <w:r w:rsidRPr="00CD024F">
        <w:rPr>
          <w:rFonts w:cs="Arial"/>
          <w:color w:val="000000"/>
          <w:szCs w:val="22"/>
          <w:lang w:val="de-DE" w:eastAsia="zh-CN"/>
        </w:rPr>
        <w:t>Document ID</w:t>
      </w:r>
    </w:p>
    <w:p w14:paraId="48AD768C" w14:textId="1409150F" w:rsidR="003B01DE" w:rsidRPr="00CD024F" w:rsidRDefault="003B01DE" w:rsidP="003B01DE">
      <w:pPr>
        <w:numPr>
          <w:ilvl w:val="0"/>
          <w:numId w:val="48"/>
        </w:numPr>
        <w:spacing w:line="276" w:lineRule="auto"/>
        <w:textAlignment w:val="baseline"/>
        <w:rPr>
          <w:rFonts w:cs="Arial"/>
          <w:color w:val="000000"/>
          <w:szCs w:val="22"/>
          <w:lang w:val="es-ES" w:eastAsia="zh-CN"/>
        </w:rPr>
      </w:pPr>
      <w:r w:rsidRPr="00CD024F">
        <w:rPr>
          <w:rFonts w:cs="Arial"/>
          <w:color w:val="000000"/>
          <w:szCs w:val="22"/>
          <w:lang w:val="es-ES" w:eastAsia="zh-CN"/>
        </w:rPr>
        <w:t>Primary Document? (Yes/No)Postal Code (PLZ)</w:t>
      </w:r>
    </w:p>
    <w:p w14:paraId="3B798CA8" w14:textId="24DC872F" w:rsidR="003B01DE" w:rsidRPr="00CD024F" w:rsidRDefault="003B01DE" w:rsidP="003B01DE">
      <w:pPr>
        <w:numPr>
          <w:ilvl w:val="0"/>
          <w:numId w:val="48"/>
        </w:numPr>
        <w:spacing w:line="276" w:lineRule="auto"/>
        <w:textAlignment w:val="baseline"/>
        <w:rPr>
          <w:rFonts w:cs="Arial"/>
          <w:color w:val="000000"/>
          <w:szCs w:val="22"/>
          <w:lang w:val="de-DE" w:eastAsia="zh-CN"/>
        </w:rPr>
      </w:pPr>
      <w:r w:rsidRPr="00CD024F">
        <w:rPr>
          <w:rFonts w:cs="Arial"/>
          <w:color w:val="000000"/>
          <w:szCs w:val="22"/>
          <w:lang w:val="de-DE" w:eastAsia="zh-CN"/>
        </w:rPr>
        <w:t>Format (e.g. PDF, DOCX)</w:t>
      </w:r>
    </w:p>
    <w:p w14:paraId="1681D64A" w14:textId="2A634096" w:rsidR="003B01DE" w:rsidRPr="00CD024F" w:rsidRDefault="003B01DE" w:rsidP="003B01DE">
      <w:pPr>
        <w:numPr>
          <w:ilvl w:val="0"/>
          <w:numId w:val="48"/>
        </w:numPr>
        <w:spacing w:after="240" w:line="276" w:lineRule="auto"/>
        <w:textAlignment w:val="baseline"/>
        <w:rPr>
          <w:rFonts w:cs="Arial"/>
          <w:color w:val="000000"/>
          <w:szCs w:val="22"/>
          <w:lang w:val="fr-FR" w:eastAsia="zh-CN"/>
        </w:rPr>
      </w:pPr>
      <w:r w:rsidRPr="00CD024F">
        <w:rPr>
          <w:rFonts w:cs="Arial"/>
          <w:color w:val="000000"/>
          <w:szCs w:val="22"/>
          <w:lang w:val="fr-FR" w:eastAsia="zh-CN"/>
        </w:rPr>
        <w:t>File Name</w:t>
      </w:r>
    </w:p>
    <w:p w14:paraId="65E1FDD3" w14:textId="160F6DA0" w:rsidR="0078461B" w:rsidRPr="00CD024F" w:rsidRDefault="003B01DE" w:rsidP="003B01DE">
      <w:pPr>
        <w:keepNext/>
        <w:ind w:left="360"/>
        <w:jc w:val="center"/>
        <w:rPr>
          <w:rFonts w:cs="Arial"/>
        </w:rPr>
      </w:pPr>
      <w:commentRangeStart w:id="187"/>
      <w:commentRangeStart w:id="188"/>
      <w:r w:rsidRPr="00CD024F">
        <w:rPr>
          <w:rFonts w:cs="Arial"/>
          <w:noProof/>
          <w:lang w:val="de-DE" w:eastAsia="zh-CN"/>
        </w:rPr>
        <w:drawing>
          <wp:inline distT="0" distB="0" distL="0" distR="0" wp14:anchorId="68ED5CA1" wp14:editId="249B3CCD">
            <wp:extent cx="5760720" cy="1339215"/>
            <wp:effectExtent l="114300" t="95250" r="106680" b="895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339215"/>
                    </a:xfrm>
                    <a:prstGeom prst="rect">
                      <a:avLst/>
                    </a:prstGeom>
                    <a:effectLst>
                      <a:outerShdw blurRad="63500" sx="102000" sy="102000" algn="ctr" rotWithShape="0">
                        <a:prstClr val="black">
                          <a:alpha val="40000"/>
                        </a:prstClr>
                      </a:outerShdw>
                    </a:effectLst>
                  </pic:spPr>
                </pic:pic>
              </a:graphicData>
            </a:graphic>
          </wp:inline>
        </w:drawing>
      </w:r>
      <w:commentRangeEnd w:id="187"/>
      <w:r w:rsidRPr="00CD024F">
        <w:rPr>
          <w:rStyle w:val="Kommentarzeichen"/>
          <w:rFonts w:cs="Arial"/>
          <w:sz w:val="24"/>
          <w:szCs w:val="24"/>
        </w:rPr>
        <w:commentReference w:id="187"/>
      </w:r>
      <w:commentRangeEnd w:id="188"/>
      <w:r w:rsidR="004E59CB" w:rsidRPr="00CD024F">
        <w:rPr>
          <w:rStyle w:val="Kommentarzeichen"/>
          <w:rFonts w:cs="Arial"/>
          <w:sz w:val="24"/>
          <w:szCs w:val="24"/>
        </w:rPr>
        <w:commentReference w:id="188"/>
      </w:r>
    </w:p>
    <w:p w14:paraId="792128E7" w14:textId="2CBA95C6" w:rsidR="0078461B" w:rsidRPr="00CD024F" w:rsidRDefault="0078461B" w:rsidP="0078461B">
      <w:pPr>
        <w:pStyle w:val="Beschriftung"/>
        <w:jc w:val="center"/>
        <w:rPr>
          <w:rFonts w:cs="Arial"/>
          <w:color w:val="000000"/>
        </w:rPr>
      </w:pPr>
      <w:bookmarkStart w:id="189" w:name="_Toc201556966"/>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8</w:t>
      </w:r>
      <w:r w:rsidR="00200F1E" w:rsidRPr="00CD024F">
        <w:rPr>
          <w:rFonts w:cs="Arial"/>
        </w:rPr>
        <w:fldChar w:fldCharType="end"/>
      </w:r>
      <w:r w:rsidRPr="00CD024F">
        <w:rPr>
          <w:rFonts w:cs="Arial"/>
        </w:rPr>
        <w:t xml:space="preserve">: </w:t>
      </w:r>
      <w:r w:rsidRPr="00CD024F">
        <w:rPr>
          <w:rFonts w:cs="Arial"/>
          <w:color w:val="000000"/>
        </w:rPr>
        <w:t>Providing Summary and Confirmat</w:t>
      </w:r>
      <w:r w:rsidR="005E6FF1" w:rsidRPr="00CD024F">
        <w:rPr>
          <w:rFonts w:cs="Arial"/>
          <w:color w:val="000000"/>
        </w:rPr>
        <w:t>i</w:t>
      </w:r>
      <w:r w:rsidRPr="00CD024F">
        <w:rPr>
          <w:rFonts w:cs="Arial"/>
          <w:color w:val="000000"/>
        </w:rPr>
        <w:t>on under Create</w:t>
      </w:r>
      <w:bookmarkEnd w:id="189"/>
    </w:p>
    <w:p w14:paraId="4C086068" w14:textId="07A91F4B" w:rsidR="005705AD" w:rsidRPr="00CD024F" w:rsidRDefault="004E59CB" w:rsidP="000F6B7A">
      <w:pPr>
        <w:spacing w:after="200"/>
        <w:rPr>
          <w:rFonts w:cs="Arial"/>
          <w:szCs w:val="22"/>
          <w:lang w:eastAsia="zh-CN"/>
        </w:rPr>
      </w:pPr>
      <w:r w:rsidRPr="00CD024F">
        <w:rPr>
          <w:rFonts w:cs="Arial"/>
          <w:szCs w:val="22"/>
        </w:rPr>
        <w:t xml:space="preserve">This final step summarizes the information </w:t>
      </w:r>
      <w:r w:rsidR="00A5463D" w:rsidRPr="00CD024F">
        <w:rPr>
          <w:rFonts w:cs="Arial"/>
          <w:szCs w:val="22"/>
        </w:rPr>
        <w:t>that were</w:t>
      </w:r>
      <w:r w:rsidRPr="00CD024F">
        <w:rPr>
          <w:rFonts w:cs="Arial"/>
          <w:szCs w:val="22"/>
        </w:rPr>
        <w:t xml:space="preserve"> </w:t>
      </w:r>
      <w:r w:rsidR="00AA1B6E" w:rsidRPr="00CD024F">
        <w:rPr>
          <w:rFonts w:cs="Arial"/>
          <w:szCs w:val="22"/>
        </w:rPr>
        <w:t>given</w:t>
      </w:r>
      <w:r w:rsidRPr="00CD024F">
        <w:rPr>
          <w:rFonts w:cs="Arial"/>
          <w:szCs w:val="22"/>
        </w:rPr>
        <w:t>. When you click 'Save and continue editing', the Asset Administration Shell will be created within the selected infrastructure, and you will be taken to the editing mode where you can add additional submodels</w:t>
      </w:r>
      <w:r w:rsidR="0078461B" w:rsidRPr="00CD024F">
        <w:rPr>
          <w:rFonts w:cs="Arial"/>
          <w:color w:val="000000" w:themeColor="text1"/>
          <w:szCs w:val="22"/>
        </w:rPr>
        <w:t>.</w:t>
      </w:r>
    </w:p>
    <w:p w14:paraId="39D81F3B" w14:textId="508571DE" w:rsidR="000F6B7A" w:rsidRPr="00CD024F" w:rsidRDefault="000F6B7A" w:rsidP="000F6B7A">
      <w:pPr>
        <w:rPr>
          <w:rFonts w:eastAsia="Arial" w:cs="Arial"/>
        </w:rPr>
      </w:pPr>
    </w:p>
    <w:p w14:paraId="286EBF86" w14:textId="5CE435A5" w:rsidR="003B01DE" w:rsidRPr="00CD024F" w:rsidRDefault="009517F4" w:rsidP="003B01DE">
      <w:pPr>
        <w:pStyle w:val="berschrift2"/>
        <w:rPr>
          <w:rFonts w:cs="Arial"/>
        </w:rPr>
      </w:pPr>
      <w:bookmarkStart w:id="190" w:name="_Toc200608902"/>
      <w:bookmarkStart w:id="191" w:name="_Toc201556452"/>
      <w:r w:rsidRPr="00CD024F">
        <w:rPr>
          <w:rFonts w:cs="Arial"/>
        </w:rPr>
        <w:lastRenderedPageBreak/>
        <w:t>IDTA Submodels</w:t>
      </w:r>
      <w:bookmarkEnd w:id="190"/>
      <w:bookmarkEnd w:id="191"/>
    </w:p>
    <w:p w14:paraId="2001997C" w14:textId="234196CE" w:rsidR="00446AE5" w:rsidRPr="00CD024F" w:rsidRDefault="00446AE5" w:rsidP="009517F4">
      <w:pPr>
        <w:jc w:val="center"/>
        <w:rPr>
          <w:rFonts w:cs="Arial"/>
        </w:rPr>
      </w:pPr>
      <w:r w:rsidRPr="00CD024F">
        <w:rPr>
          <w:rFonts w:cs="Arial"/>
          <w:noProof/>
          <w:lang w:val="de-DE" w:eastAsia="zh-CN"/>
        </w:rPr>
        <w:drawing>
          <wp:inline distT="0" distB="0" distL="0" distR="0" wp14:anchorId="26431017" wp14:editId="6B258EF2">
            <wp:extent cx="5548088" cy="3800856"/>
            <wp:effectExtent l="57150" t="76200" r="52705" b="85725"/>
            <wp:docPr id="164568697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6978" name="Grafik 1" descr="Ein Bild, das Text, Screenshot, Software, Computersymbol enthält.&#10;&#10;KI-generierte Inhalte können fehlerhaft sein."/>
                    <pic:cNvPicPr/>
                  </pic:nvPicPr>
                  <pic:blipFill>
                    <a:blip r:embed="rId43"/>
                    <a:stretch>
                      <a:fillRect/>
                    </a:stretch>
                  </pic:blipFill>
                  <pic:spPr>
                    <a:xfrm>
                      <a:off x="0" y="0"/>
                      <a:ext cx="5567756" cy="3814330"/>
                    </a:xfrm>
                    <a:prstGeom prst="rect">
                      <a:avLst/>
                    </a:prstGeom>
                    <a:effectLst>
                      <a:outerShdw blurRad="63500" algn="ctr" rotWithShape="0">
                        <a:prstClr val="black">
                          <a:alpha val="50000"/>
                        </a:prstClr>
                      </a:outerShdw>
                    </a:effectLst>
                  </pic:spPr>
                </pic:pic>
              </a:graphicData>
            </a:graphic>
          </wp:inline>
        </w:drawing>
      </w:r>
    </w:p>
    <w:p w14:paraId="2C67A654" w14:textId="30BE1103" w:rsidR="009517F4" w:rsidRPr="00CD024F" w:rsidRDefault="0015013A" w:rsidP="009517F4">
      <w:pPr>
        <w:pStyle w:val="Beschriftung"/>
        <w:jc w:val="center"/>
        <w:rPr>
          <w:rFonts w:cs="Arial"/>
        </w:rPr>
      </w:pPr>
      <w:bookmarkStart w:id="192" w:name="_Toc201556967"/>
      <w:r w:rsidRPr="00CD024F">
        <w:rPr>
          <w:rFonts w:cs="Arial"/>
        </w:rPr>
        <w:t>Figure</w:t>
      </w:r>
      <w:r w:rsidR="009517F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9</w:t>
      </w:r>
      <w:r w:rsidR="00200F1E" w:rsidRPr="00CD024F">
        <w:rPr>
          <w:rFonts w:cs="Arial"/>
        </w:rPr>
        <w:fldChar w:fldCharType="end"/>
      </w:r>
      <w:r w:rsidR="009517F4" w:rsidRPr="00CD024F">
        <w:rPr>
          <w:rFonts w:cs="Arial"/>
        </w:rPr>
        <w:t>: IDTA Sub</w:t>
      </w:r>
      <w:r w:rsidR="008C34E5" w:rsidRPr="00CD024F">
        <w:rPr>
          <w:rFonts w:cs="Arial"/>
        </w:rPr>
        <w:t>m</w:t>
      </w:r>
      <w:r w:rsidR="009517F4" w:rsidRPr="00CD024F">
        <w:rPr>
          <w:rFonts w:cs="Arial"/>
        </w:rPr>
        <w:t>odels in AAS Suite</w:t>
      </w:r>
      <w:bookmarkEnd w:id="192"/>
    </w:p>
    <w:p w14:paraId="1F64A40F" w14:textId="77777777" w:rsidR="009517F4" w:rsidRPr="00CD024F" w:rsidRDefault="009517F4" w:rsidP="006852D4">
      <w:pPr>
        <w:spacing w:before="240" w:after="240"/>
        <w:rPr>
          <w:rFonts w:cs="Arial"/>
          <w:szCs w:val="22"/>
        </w:rPr>
      </w:pPr>
      <w:r w:rsidRPr="00CD024F">
        <w:rPr>
          <w:rFonts w:eastAsia="Arial" w:cs="Arial"/>
          <w:color w:val="000000" w:themeColor="text1"/>
          <w:szCs w:val="22"/>
        </w:rPr>
        <w:t xml:space="preserve">This section displays available </w:t>
      </w:r>
      <w:r w:rsidRPr="00CD024F">
        <w:rPr>
          <w:rFonts w:eastAsia="Arial" w:cs="Arial"/>
          <w:i/>
          <w:color w:val="000000" w:themeColor="text1"/>
          <w:szCs w:val="22"/>
        </w:rPr>
        <w:t>submodels</w:t>
      </w:r>
      <w:r w:rsidRPr="00CD024F">
        <w:rPr>
          <w:rFonts w:eastAsia="Arial" w:cs="Arial"/>
          <w:color w:val="000000" w:themeColor="text1"/>
          <w:szCs w:val="22"/>
        </w:rPr>
        <w:t xml:space="preserve">, typically from the Industrial Digital Twin Association (IDTA). The </w:t>
      </w:r>
      <w:r w:rsidRPr="00CD024F">
        <w:rPr>
          <w:rFonts w:eastAsia="Arial" w:cs="Arial"/>
          <w:i/>
          <w:color w:val="000000" w:themeColor="text1"/>
          <w:szCs w:val="22"/>
        </w:rPr>
        <w:t>submodels</w:t>
      </w:r>
      <w:r w:rsidRPr="00CD024F">
        <w:rPr>
          <w:rFonts w:eastAsia="Arial" w:cs="Arial"/>
          <w:color w:val="000000" w:themeColor="text1"/>
          <w:szCs w:val="22"/>
        </w:rPr>
        <w:t xml:space="preserve"> represent different components and aspects of AAS. Some examples of </w:t>
      </w:r>
      <w:r w:rsidRPr="00CD024F">
        <w:rPr>
          <w:rFonts w:eastAsia="Arial" w:cs="Arial"/>
          <w:i/>
          <w:color w:val="000000" w:themeColor="text1"/>
          <w:szCs w:val="22"/>
        </w:rPr>
        <w:t>submodels</w:t>
      </w:r>
      <w:r w:rsidRPr="00CD024F">
        <w:rPr>
          <w:rFonts w:eastAsia="Arial" w:cs="Arial"/>
          <w:color w:val="000000" w:themeColor="text1"/>
          <w:szCs w:val="22"/>
        </w:rPr>
        <w:t xml:space="preserve"> include:</w:t>
      </w:r>
    </w:p>
    <w:p w14:paraId="788A3DD8" w14:textId="4A534E81" w:rsidR="009517F4" w:rsidRPr="00CD024F" w:rsidRDefault="00E00F44" w:rsidP="003B01DE">
      <w:pPr>
        <w:pStyle w:val="Listenabsatz"/>
        <w:numPr>
          <w:ilvl w:val="0"/>
          <w:numId w:val="19"/>
        </w:numPr>
        <w:spacing w:before="220" w:after="220" w:line="276" w:lineRule="auto"/>
        <w:contextualSpacing/>
        <w:rPr>
          <w:rFonts w:eastAsia="Arial" w:cs="Arial"/>
          <w:color w:val="000000" w:themeColor="text1"/>
          <w:szCs w:val="22"/>
        </w:rPr>
      </w:pPr>
      <w:hyperlink r:id="rId44" w:history="1">
        <w:r w:rsidR="00917994" w:rsidRPr="003A3853">
          <w:rPr>
            <w:rStyle w:val="Hyperlink"/>
            <w:rFonts w:eastAsia="Arial" w:cs="Arial"/>
            <w:szCs w:val="22"/>
          </w:rPr>
          <w:t>IDTA Digital Nameplate</w:t>
        </w:r>
      </w:hyperlink>
      <w:r w:rsidR="00461CF5" w:rsidRPr="00CD024F">
        <w:rPr>
          <w:rFonts w:eastAsia="Arial" w:cs="Arial"/>
          <w:szCs w:val="22"/>
        </w:rPr>
        <w:t xml:space="preserve"> </w:t>
      </w:r>
      <w:sdt>
        <w:sdtPr>
          <w:rPr>
            <w:rFonts w:eastAsia="Arial" w:cs="Arial"/>
            <w:szCs w:val="22"/>
          </w:rPr>
          <w:id w:val="109789986"/>
          <w:citation/>
        </w:sdtPr>
        <w:sdtContent>
          <w:r w:rsidR="00D4498D" w:rsidRPr="00CD024F">
            <w:rPr>
              <w:rFonts w:eastAsia="Arial" w:cs="Arial"/>
              <w:szCs w:val="22"/>
            </w:rPr>
            <w:fldChar w:fldCharType="begin"/>
          </w:r>
          <w:r w:rsidR="00D4498D" w:rsidRPr="00CD024F">
            <w:rPr>
              <w:rFonts w:eastAsia="Arial" w:cs="Arial"/>
              <w:szCs w:val="22"/>
              <w:lang w:val="de-DE"/>
            </w:rPr>
            <w:instrText xml:space="preserve"> CITATION IDTA02004 \l 1031 </w:instrText>
          </w:r>
          <w:r w:rsidR="00D4498D" w:rsidRPr="00CD024F">
            <w:rPr>
              <w:rFonts w:eastAsia="Arial" w:cs="Arial"/>
              <w:szCs w:val="22"/>
            </w:rPr>
            <w:fldChar w:fldCharType="separate"/>
          </w:r>
          <w:r w:rsidR="00CD024F" w:rsidRPr="00CD024F">
            <w:rPr>
              <w:rFonts w:eastAsia="Arial" w:cs="Arial"/>
              <w:noProof/>
              <w:szCs w:val="22"/>
              <w:lang w:val="de-DE"/>
            </w:rPr>
            <w:t>[2]</w:t>
          </w:r>
          <w:r w:rsidR="00D4498D" w:rsidRPr="00CD024F">
            <w:rPr>
              <w:rFonts w:eastAsia="Arial" w:cs="Arial"/>
              <w:szCs w:val="22"/>
            </w:rPr>
            <w:fldChar w:fldCharType="end"/>
          </w:r>
        </w:sdtContent>
      </w:sdt>
      <w:commentRangeStart w:id="193"/>
      <w:commentRangeStart w:id="194"/>
    </w:p>
    <w:p w14:paraId="4F4CD2BC" w14:textId="0802DC9B" w:rsidR="00D4498D" w:rsidRPr="00CD024F" w:rsidRDefault="00E00F44" w:rsidP="00917994">
      <w:pPr>
        <w:pStyle w:val="Listenabsatz"/>
        <w:numPr>
          <w:ilvl w:val="0"/>
          <w:numId w:val="19"/>
        </w:numPr>
        <w:spacing w:before="220" w:after="220" w:line="276" w:lineRule="auto"/>
        <w:contextualSpacing/>
        <w:rPr>
          <w:rFonts w:eastAsia="Arial" w:cs="Arial"/>
          <w:color w:val="000000" w:themeColor="text1"/>
          <w:szCs w:val="20"/>
        </w:rPr>
      </w:pPr>
      <w:hyperlink r:id="rId45" w:history="1">
        <w:r w:rsidR="00917994" w:rsidRPr="00CD024F">
          <w:rPr>
            <w:rStyle w:val="Hyperlink"/>
            <w:rFonts w:cs="Arial"/>
            <w:szCs w:val="22"/>
          </w:rPr>
          <w:t>IDTA 02003-1-2 Generic Frame for Technical Data for Industrial Equipment in Manufacturing</w:t>
        </w:r>
      </w:hyperlink>
      <w:r w:rsidR="00917994" w:rsidRPr="00CD024F">
        <w:rPr>
          <w:rFonts w:cs="Arial"/>
          <w:szCs w:val="22"/>
        </w:rPr>
        <w:t xml:space="preserve"> </w:t>
      </w:r>
      <w:sdt>
        <w:sdtPr>
          <w:rPr>
            <w:rFonts w:cs="Arial"/>
            <w:szCs w:val="22"/>
          </w:rPr>
          <w:id w:val="1065615675"/>
          <w:citation/>
        </w:sdtPr>
        <w:sdtContent>
          <w:r w:rsidR="00917994" w:rsidRPr="00CD024F">
            <w:rPr>
              <w:rFonts w:cs="Arial"/>
              <w:szCs w:val="22"/>
            </w:rPr>
            <w:fldChar w:fldCharType="begin"/>
          </w:r>
          <w:r w:rsidR="00917994" w:rsidRPr="007E28D2">
            <w:rPr>
              <w:rFonts w:cs="Arial"/>
              <w:szCs w:val="22"/>
            </w:rPr>
            <w:instrText xml:space="preserve"> CITATION IDTA02003 \l 1031 </w:instrText>
          </w:r>
          <w:r w:rsidR="00917994" w:rsidRPr="00CD024F">
            <w:rPr>
              <w:rFonts w:cs="Arial"/>
              <w:szCs w:val="22"/>
            </w:rPr>
            <w:fldChar w:fldCharType="separate"/>
          </w:r>
          <w:r w:rsidR="00774FD4" w:rsidRPr="007E28D2">
            <w:rPr>
              <w:rFonts w:cs="Arial"/>
              <w:szCs w:val="22"/>
            </w:rPr>
            <w:t>[3]</w:t>
          </w:r>
          <w:r w:rsidR="00917994" w:rsidRPr="00CD024F">
            <w:rPr>
              <w:rFonts w:cs="Arial"/>
              <w:szCs w:val="22"/>
            </w:rPr>
            <w:fldChar w:fldCharType="end"/>
          </w:r>
        </w:sdtContent>
      </w:sdt>
    </w:p>
    <w:p w14:paraId="756761B9" w14:textId="354DE6D9" w:rsidR="00917994" w:rsidRPr="00CD024F" w:rsidRDefault="00E00F44" w:rsidP="00917994">
      <w:pPr>
        <w:pStyle w:val="Listenabsatz"/>
        <w:numPr>
          <w:ilvl w:val="0"/>
          <w:numId w:val="19"/>
        </w:numPr>
        <w:spacing w:before="220" w:after="220" w:line="276" w:lineRule="auto"/>
        <w:contextualSpacing/>
        <w:rPr>
          <w:rFonts w:eastAsia="Arial" w:cs="Arial"/>
          <w:color w:val="000000" w:themeColor="text1"/>
          <w:szCs w:val="22"/>
        </w:rPr>
      </w:pPr>
      <w:hyperlink r:id="rId46" w:history="1">
        <w:r w:rsidR="00917994" w:rsidRPr="00CD024F">
          <w:rPr>
            <w:rStyle w:val="Hyperlink"/>
            <w:rFonts w:eastAsia="Arial" w:cs="Arial"/>
            <w:szCs w:val="22"/>
          </w:rPr>
          <w:t>IDTA 02004-1-2 Handover Documentation</w:t>
        </w:r>
      </w:hyperlink>
      <w:r w:rsidR="00917994" w:rsidRPr="00CD024F">
        <w:rPr>
          <w:rFonts w:eastAsia="Arial" w:cs="Arial"/>
          <w:szCs w:val="22"/>
        </w:rPr>
        <w:t xml:space="preserve"> </w:t>
      </w:r>
      <w:sdt>
        <w:sdtPr>
          <w:rPr>
            <w:rFonts w:eastAsia="Arial" w:cs="Arial"/>
            <w:szCs w:val="22"/>
          </w:rPr>
          <w:id w:val="-1115363734"/>
          <w:citation/>
        </w:sdtPr>
        <w:sdtContent>
          <w:r w:rsidR="00917994" w:rsidRPr="00CD024F">
            <w:rPr>
              <w:rFonts w:eastAsia="Arial" w:cs="Arial"/>
              <w:szCs w:val="22"/>
            </w:rPr>
            <w:fldChar w:fldCharType="begin"/>
          </w:r>
          <w:r w:rsidR="00917994" w:rsidRPr="00CD024F">
            <w:rPr>
              <w:rFonts w:eastAsia="Arial" w:cs="Arial"/>
              <w:szCs w:val="22"/>
              <w:lang w:val="de-DE"/>
            </w:rPr>
            <w:instrText xml:space="preserve"> CITATION IDTA02004 \l 1031 </w:instrText>
          </w:r>
          <w:r w:rsidR="00917994" w:rsidRPr="00CD024F">
            <w:rPr>
              <w:rFonts w:eastAsia="Arial" w:cs="Arial"/>
              <w:szCs w:val="22"/>
            </w:rPr>
            <w:fldChar w:fldCharType="separate"/>
          </w:r>
          <w:r w:rsidR="00774FD4" w:rsidRPr="00CD024F">
            <w:rPr>
              <w:rFonts w:eastAsia="Arial" w:cs="Arial"/>
              <w:szCs w:val="22"/>
              <w:lang w:val="de-DE"/>
            </w:rPr>
            <w:t>[2]</w:t>
          </w:r>
          <w:r w:rsidR="00917994" w:rsidRPr="00CD024F">
            <w:rPr>
              <w:rFonts w:eastAsia="Arial" w:cs="Arial"/>
              <w:szCs w:val="22"/>
            </w:rPr>
            <w:fldChar w:fldCharType="end"/>
          </w:r>
        </w:sdtContent>
      </w:sdt>
    </w:p>
    <w:p w14:paraId="5DEC91FD" w14:textId="78F7FB4C" w:rsidR="00D4498D" w:rsidRPr="00CD024F" w:rsidRDefault="00E00F44" w:rsidP="00917994">
      <w:pPr>
        <w:pStyle w:val="Listenabsatz"/>
        <w:numPr>
          <w:ilvl w:val="0"/>
          <w:numId w:val="19"/>
        </w:numPr>
        <w:spacing w:before="220" w:after="220" w:line="276" w:lineRule="auto"/>
        <w:contextualSpacing/>
        <w:rPr>
          <w:rFonts w:eastAsia="Arial" w:cs="Arial"/>
          <w:color w:val="000000" w:themeColor="text1"/>
          <w:szCs w:val="20"/>
        </w:rPr>
      </w:pPr>
      <w:hyperlink r:id="rId47" w:history="1">
        <w:r w:rsidR="00917994" w:rsidRPr="003A3853">
          <w:rPr>
            <w:rStyle w:val="Hyperlink"/>
            <w:rFonts w:cs="Arial"/>
            <w:szCs w:val="22"/>
          </w:rPr>
          <w:t xml:space="preserve">IDTA </w:t>
        </w:r>
        <w:r w:rsidR="00D4498D" w:rsidRPr="003A3853">
          <w:rPr>
            <w:rStyle w:val="Hyperlink"/>
            <w:rFonts w:cs="Arial"/>
            <w:szCs w:val="22"/>
          </w:rPr>
          <w:t xml:space="preserve">Product Carbon </w:t>
        </w:r>
        <w:r w:rsidR="00917994" w:rsidRPr="003A3853">
          <w:rPr>
            <w:rStyle w:val="Hyperlink"/>
            <w:rFonts w:cs="Arial"/>
            <w:szCs w:val="22"/>
          </w:rPr>
          <w:t>F</w:t>
        </w:r>
        <w:r w:rsidR="00D4498D" w:rsidRPr="003A3853">
          <w:rPr>
            <w:rStyle w:val="Hyperlink"/>
            <w:rFonts w:cs="Arial"/>
            <w:szCs w:val="22"/>
          </w:rPr>
          <w:t>ootprint</w:t>
        </w:r>
      </w:hyperlink>
    </w:p>
    <w:p w14:paraId="52A67F0C" w14:textId="75F177FA" w:rsidR="009517F4" w:rsidRPr="00CD024F" w:rsidRDefault="009517F4" w:rsidP="00FC3478">
      <w:pPr>
        <w:spacing w:before="220" w:after="220" w:line="279" w:lineRule="auto"/>
        <w:ind w:left="360"/>
        <w:contextualSpacing/>
        <w:rPr>
          <w:rFonts w:eastAsia="Arial" w:cs="Arial"/>
          <w:color w:val="000000" w:themeColor="text1"/>
          <w:szCs w:val="22"/>
        </w:rPr>
      </w:pPr>
      <w:r w:rsidRPr="00CD024F">
        <w:rPr>
          <w:rFonts w:eastAsia="Arial" w:cs="Arial"/>
          <w:color w:val="000000" w:themeColor="text1"/>
          <w:szCs w:val="22"/>
        </w:rPr>
        <w:t xml:space="preserve">You can integrate these </w:t>
      </w:r>
      <w:r w:rsidRPr="00CD024F">
        <w:rPr>
          <w:rFonts w:eastAsia="Arial" w:cs="Arial"/>
          <w:i/>
          <w:color w:val="000000" w:themeColor="text1"/>
          <w:szCs w:val="22"/>
        </w:rPr>
        <w:t>submodels</w:t>
      </w:r>
      <w:r w:rsidRPr="00CD024F">
        <w:rPr>
          <w:rFonts w:eastAsia="Arial" w:cs="Arial"/>
          <w:color w:val="000000" w:themeColor="text1"/>
          <w:szCs w:val="22"/>
        </w:rPr>
        <w:t xml:space="preserve"> into your AAS depending on the data needs.</w:t>
      </w:r>
      <w:commentRangeEnd w:id="193"/>
      <w:r w:rsidR="00121A3E" w:rsidRPr="00CD024F">
        <w:rPr>
          <w:rStyle w:val="Kommentarzeichen"/>
          <w:rFonts w:eastAsia="Arial" w:cs="Arial"/>
          <w:color w:val="000000" w:themeColor="text1"/>
          <w:sz w:val="22"/>
          <w:szCs w:val="22"/>
        </w:rPr>
        <w:commentReference w:id="193"/>
      </w:r>
      <w:commentRangeEnd w:id="194"/>
      <w:r w:rsidRPr="00CD024F">
        <w:rPr>
          <w:rStyle w:val="Kommentarzeichen"/>
          <w:rFonts w:eastAsia="Arial" w:cs="Arial"/>
          <w:color w:val="000000" w:themeColor="text1"/>
          <w:sz w:val="22"/>
          <w:szCs w:val="22"/>
        </w:rPr>
        <w:commentReference w:id="194"/>
      </w:r>
    </w:p>
    <w:p w14:paraId="5864C932" w14:textId="77777777" w:rsidR="009517F4" w:rsidRPr="00CD024F" w:rsidRDefault="009517F4" w:rsidP="009517F4">
      <w:pPr>
        <w:rPr>
          <w:rFonts w:eastAsia="Arial" w:cs="Arial"/>
          <w:color w:val="000000" w:themeColor="text1"/>
        </w:rPr>
      </w:pPr>
      <w:r w:rsidRPr="00CD024F">
        <w:rPr>
          <w:rFonts w:eastAsia="Arial" w:cs="Arial"/>
          <w:color w:val="000000" w:themeColor="text1"/>
        </w:rPr>
        <w:br w:type="page"/>
      </w:r>
    </w:p>
    <w:p w14:paraId="2D877B33" w14:textId="3BED6C9C" w:rsidR="009517F4" w:rsidRPr="00CD024F" w:rsidRDefault="009517F4" w:rsidP="009517F4">
      <w:pPr>
        <w:pStyle w:val="berschrift2"/>
        <w:rPr>
          <w:rFonts w:cs="Arial"/>
          <w:szCs w:val="24"/>
        </w:rPr>
      </w:pPr>
      <w:bookmarkStart w:id="195" w:name="_Toc200608903"/>
      <w:bookmarkStart w:id="196" w:name="_Toc201556453"/>
      <w:r w:rsidRPr="00CD024F">
        <w:rPr>
          <w:rFonts w:cs="Arial"/>
          <w:szCs w:val="24"/>
        </w:rPr>
        <w:lastRenderedPageBreak/>
        <w:t>My Area</w:t>
      </w:r>
      <w:bookmarkEnd w:id="195"/>
      <w:bookmarkEnd w:id="196"/>
    </w:p>
    <w:p w14:paraId="418E2CEB" w14:textId="0E10BC72" w:rsidR="009517F4" w:rsidRPr="00CD024F" w:rsidRDefault="00880D44" w:rsidP="00C20F12">
      <w:pPr>
        <w:jc w:val="center"/>
        <w:rPr>
          <w:rFonts w:cs="Arial"/>
        </w:rPr>
      </w:pPr>
      <w:r w:rsidRPr="00CD024F">
        <w:rPr>
          <w:rFonts w:cs="Arial"/>
          <w:noProof/>
          <w:lang w:val="de-DE" w:eastAsia="zh-CN"/>
        </w:rPr>
        <w:drawing>
          <wp:inline distT="0" distB="0" distL="0" distR="0" wp14:anchorId="331A0754" wp14:editId="01910C06">
            <wp:extent cx="5760720" cy="3164840"/>
            <wp:effectExtent l="114300" t="95250" r="106680" b="92710"/>
            <wp:docPr id="659065351" name="Grafik 1" descr="Ein Bild, das Text, Software, Webseit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65351" name="Grafik 1" descr="Ein Bild, das Text, Software, Webseite, Computersymbol enthält.&#10;&#10;KI-generierte Inhalte können fehlerhaft sein."/>
                    <pic:cNvPicPr/>
                  </pic:nvPicPr>
                  <pic:blipFill>
                    <a:blip r:embed="rId48"/>
                    <a:stretch>
                      <a:fillRect/>
                    </a:stretch>
                  </pic:blipFill>
                  <pic:spPr>
                    <a:xfrm>
                      <a:off x="0" y="0"/>
                      <a:ext cx="5760720" cy="3164840"/>
                    </a:xfrm>
                    <a:prstGeom prst="rect">
                      <a:avLst/>
                    </a:prstGeom>
                    <a:effectLst>
                      <a:outerShdw blurRad="63500" sx="102000" sy="102000" algn="ctr" rotWithShape="0">
                        <a:prstClr val="black">
                          <a:alpha val="40000"/>
                        </a:prstClr>
                      </a:outerShdw>
                    </a:effectLst>
                  </pic:spPr>
                </pic:pic>
              </a:graphicData>
            </a:graphic>
          </wp:inline>
        </w:drawing>
      </w:r>
    </w:p>
    <w:p w14:paraId="5F701655" w14:textId="7B478217" w:rsidR="009517F4" w:rsidRPr="00CD024F" w:rsidRDefault="0015013A" w:rsidP="002E4B66">
      <w:pPr>
        <w:pStyle w:val="Beschriftung"/>
        <w:jc w:val="center"/>
        <w:rPr>
          <w:rFonts w:cs="Arial"/>
        </w:rPr>
      </w:pPr>
      <w:bookmarkStart w:id="197" w:name="_Toc201556968"/>
      <w:r w:rsidRPr="00CD024F">
        <w:rPr>
          <w:rFonts w:cs="Arial"/>
        </w:rPr>
        <w:t>Figure</w:t>
      </w:r>
      <w:r w:rsidR="009517F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10</w:t>
      </w:r>
      <w:r w:rsidR="00200F1E" w:rsidRPr="00CD024F">
        <w:rPr>
          <w:rFonts w:cs="Arial"/>
        </w:rPr>
        <w:fldChar w:fldCharType="end"/>
      </w:r>
      <w:r w:rsidR="009517F4" w:rsidRPr="00CD024F">
        <w:rPr>
          <w:rFonts w:cs="Arial"/>
        </w:rPr>
        <w:t>: My Area Section in AAS Suite</w:t>
      </w:r>
      <w:bookmarkEnd w:id="197"/>
    </w:p>
    <w:p w14:paraId="6A15AD38" w14:textId="77777777" w:rsidR="009517F4" w:rsidRPr="00CD024F" w:rsidRDefault="009517F4" w:rsidP="006852D4">
      <w:pPr>
        <w:spacing w:before="240" w:after="240"/>
        <w:rPr>
          <w:rFonts w:cs="Arial"/>
          <w:szCs w:val="22"/>
        </w:rPr>
      </w:pPr>
      <w:r w:rsidRPr="00CD024F">
        <w:rPr>
          <w:rFonts w:eastAsia="Arial" w:cs="Arial"/>
          <w:color w:val="000000" w:themeColor="text1"/>
          <w:szCs w:val="22"/>
        </w:rPr>
        <w:t>This section contains your profile details and other personal information:</w:t>
      </w:r>
    </w:p>
    <w:p w14:paraId="5CA31E39" w14:textId="77777777" w:rsidR="009517F4" w:rsidRPr="00CD024F" w:rsidRDefault="009517F4" w:rsidP="003B01DE">
      <w:pPr>
        <w:pStyle w:val="Listenabsatz"/>
        <w:numPr>
          <w:ilvl w:val="0"/>
          <w:numId w:val="20"/>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Profile: Displays basic user information like First Name, Last Name, Email, and Profile Image (you can update this image by dragging and dropping a new file).</w:t>
      </w:r>
    </w:p>
    <w:p w14:paraId="78CB6B96" w14:textId="77777777" w:rsidR="009517F4" w:rsidRPr="00CD024F" w:rsidRDefault="009517F4" w:rsidP="003B01DE">
      <w:pPr>
        <w:pStyle w:val="Listenabsatz"/>
        <w:numPr>
          <w:ilvl w:val="0"/>
          <w:numId w:val="20"/>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Address: Allows you to update your address information.</w:t>
      </w:r>
    </w:p>
    <w:p w14:paraId="2EEB5580" w14:textId="77777777" w:rsidR="009517F4" w:rsidRPr="00CD024F" w:rsidRDefault="009517F4" w:rsidP="003B01DE">
      <w:pPr>
        <w:pStyle w:val="Listenabsatz"/>
        <w:numPr>
          <w:ilvl w:val="0"/>
          <w:numId w:val="20"/>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Product Family: This section may show details about the product families you are involved with.</w:t>
      </w:r>
    </w:p>
    <w:p w14:paraId="153BDAA8" w14:textId="77777777" w:rsidR="009517F4" w:rsidRPr="00CD024F" w:rsidRDefault="009517F4" w:rsidP="003B01DE">
      <w:pPr>
        <w:pStyle w:val="Listenabsatz"/>
        <w:numPr>
          <w:ilvl w:val="0"/>
          <w:numId w:val="20"/>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Snippet: This is likely where you can add or view small pieces of reusable data.</w:t>
      </w:r>
    </w:p>
    <w:p w14:paraId="344019A0" w14:textId="77777777" w:rsidR="009517F4" w:rsidRPr="00CD024F" w:rsidRDefault="009517F4" w:rsidP="003B01DE">
      <w:pPr>
        <w:pStyle w:val="Listenabsatz"/>
        <w:numPr>
          <w:ilvl w:val="0"/>
          <w:numId w:val="20"/>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Shared Links: Shows any shared links related to your AAS or other content.</w:t>
      </w:r>
    </w:p>
    <w:p w14:paraId="1A23EA9D" w14:textId="77777777" w:rsidR="009517F4" w:rsidRPr="00CD024F" w:rsidRDefault="009517F4" w:rsidP="009517F4">
      <w:pPr>
        <w:pStyle w:val="Beschriftung"/>
        <w:rPr>
          <w:rFonts w:cs="Arial"/>
        </w:rPr>
      </w:pPr>
    </w:p>
    <w:p w14:paraId="7FB348BD" w14:textId="0AF1F7C2" w:rsidR="004E59CB" w:rsidRPr="005C1C13" w:rsidRDefault="009517F4" w:rsidP="004E59CB">
      <w:pPr>
        <w:pStyle w:val="berschrift2"/>
        <w:rPr>
          <w:rFonts w:cs="Arial"/>
        </w:rPr>
      </w:pPr>
      <w:bookmarkStart w:id="198" w:name="_Toc200608904"/>
      <w:bookmarkStart w:id="199" w:name="_Toc201556454"/>
      <w:commentRangeStart w:id="200"/>
      <w:commentRangeStart w:id="201"/>
      <w:r w:rsidRPr="00CD024F">
        <w:rPr>
          <w:rFonts w:cs="Arial"/>
        </w:rPr>
        <w:t>Feed Mapping</w:t>
      </w:r>
      <w:bookmarkEnd w:id="198"/>
      <w:bookmarkEnd w:id="199"/>
    </w:p>
    <w:p w14:paraId="0668EAE4" w14:textId="3630DBD9" w:rsidR="009517F4" w:rsidRPr="00CD024F" w:rsidRDefault="004E59CB" w:rsidP="004E59CB">
      <w:pPr>
        <w:rPr>
          <w:rFonts w:cs="Arial"/>
          <w:szCs w:val="22"/>
        </w:rPr>
      </w:pPr>
      <w:r w:rsidRPr="00CD024F">
        <w:rPr>
          <w:rFonts w:cs="Arial"/>
          <w:szCs w:val="22"/>
        </w:rPr>
        <w:t>Feed Mapping allows you to dynamically create Asset Administration Shells. It enables automated generation of AAS instances based on incoming data feeds, streamlining the integration of external data sources into your infrastructure</w:t>
      </w:r>
      <w:r w:rsidR="009517F4" w:rsidRPr="00CD024F">
        <w:rPr>
          <w:rFonts w:eastAsia="Arial" w:cs="Arial"/>
          <w:color w:val="000000" w:themeColor="text1"/>
          <w:szCs w:val="22"/>
        </w:rPr>
        <w:t>.</w:t>
      </w:r>
      <w:commentRangeEnd w:id="200"/>
      <w:r w:rsidR="009517F4" w:rsidRPr="00CD024F">
        <w:rPr>
          <w:rStyle w:val="Kommentarzeichen"/>
          <w:rFonts w:cs="Arial"/>
          <w:sz w:val="22"/>
          <w:szCs w:val="22"/>
        </w:rPr>
        <w:commentReference w:id="200"/>
      </w:r>
      <w:bookmarkEnd w:id="169"/>
      <w:commentRangeEnd w:id="201"/>
      <w:r w:rsidR="007401FB" w:rsidRPr="00CD024F">
        <w:rPr>
          <w:rStyle w:val="Kommentarzeichen"/>
          <w:rFonts w:cs="Arial"/>
          <w:sz w:val="22"/>
          <w:szCs w:val="22"/>
        </w:rPr>
        <w:commentReference w:id="201"/>
      </w:r>
    </w:p>
    <w:p w14:paraId="5F7F28D1" w14:textId="710A93F5" w:rsidR="6E7FE15E" w:rsidRPr="00CD024F" w:rsidRDefault="6E7FE15E" w:rsidP="00C020D7">
      <w:pPr>
        <w:pStyle w:val="berschrift1"/>
        <w:spacing w:after="120"/>
        <w:rPr>
          <w:rFonts w:cs="Arial"/>
        </w:rPr>
      </w:pPr>
      <w:bookmarkStart w:id="202" w:name="_Toc200608905"/>
      <w:bookmarkStart w:id="203" w:name="_Toc201556455"/>
      <w:r w:rsidRPr="00CD024F">
        <w:rPr>
          <w:rStyle w:val="berschrift1Zchn"/>
          <w:rFonts w:cs="Arial"/>
          <w:b/>
          <w:sz w:val="22"/>
          <w:szCs w:val="22"/>
        </w:rPr>
        <w:lastRenderedPageBreak/>
        <w:t xml:space="preserve">Select AAS </w:t>
      </w:r>
      <w:r w:rsidRPr="008A0534">
        <w:t>Infrastructure</w:t>
      </w:r>
      <w:bookmarkEnd w:id="202"/>
      <w:bookmarkEnd w:id="203"/>
    </w:p>
    <w:p w14:paraId="28012E17" w14:textId="43443C91" w:rsidR="0069411D" w:rsidRPr="00CD024F" w:rsidRDefault="00F562D1" w:rsidP="00C020D7">
      <w:pPr>
        <w:rPr>
          <w:rFonts w:cs="Arial"/>
        </w:rPr>
      </w:pPr>
      <w:r w:rsidRPr="00CD024F">
        <w:rPr>
          <w:rFonts w:eastAsia="Arial" w:cs="Arial"/>
          <w:noProof/>
          <w:color w:val="000000" w:themeColor="text1"/>
          <w:lang w:val="de-DE" w:eastAsia="zh-CN"/>
        </w:rPr>
        <w:drawing>
          <wp:anchor distT="0" distB="0" distL="114300" distR="114300" simplePos="0" relativeHeight="251658243" behindDoc="0" locked="0" layoutInCell="1" allowOverlap="1" wp14:anchorId="1DB29D16" wp14:editId="63C02848">
            <wp:simplePos x="0" y="0"/>
            <wp:positionH relativeFrom="margin">
              <wp:align>left</wp:align>
            </wp:positionH>
            <wp:positionV relativeFrom="paragraph">
              <wp:posOffset>626540</wp:posOffset>
            </wp:positionV>
            <wp:extent cx="5671820" cy="1778635"/>
            <wp:effectExtent l="114300" t="95250" r="119380" b="88265"/>
            <wp:wrapTopAndBottom/>
            <wp:docPr id="2063980384" name="Grafik 2063980384" descr="C:\Users\avdul002\AppData\Local\Microsoft\Windows\INetCache\Content.MSO\5C9F58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dul002\AppData\Local\Microsoft\Windows\INetCache\Content.MSO\5C9F5815.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71820" cy="177863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C20F12" w:rsidRPr="00CD024F">
        <w:rPr>
          <w:rFonts w:cs="Arial"/>
          <w:szCs w:val="22"/>
        </w:rPr>
        <w:t xml:space="preserve">As shown in </w:t>
      </w:r>
      <w:r w:rsidR="00C20F12" w:rsidRPr="00CD024F">
        <w:rPr>
          <w:rFonts w:cs="Arial"/>
          <w:szCs w:val="22"/>
        </w:rPr>
        <w:fldChar w:fldCharType="begin"/>
      </w:r>
      <w:r w:rsidR="00C20F12" w:rsidRPr="00CD024F">
        <w:rPr>
          <w:rFonts w:cs="Arial"/>
          <w:szCs w:val="22"/>
        </w:rPr>
        <w:instrText xml:space="preserve"> REF _Ref200612174 \h  \* MERGEFORMAT </w:instrText>
      </w:r>
      <w:r w:rsidR="00C20F12" w:rsidRPr="00CD024F">
        <w:rPr>
          <w:rFonts w:cs="Arial"/>
          <w:szCs w:val="22"/>
        </w:rPr>
      </w:r>
      <w:r w:rsidR="00C20F12" w:rsidRPr="00CD024F">
        <w:rPr>
          <w:rFonts w:cs="Arial"/>
          <w:szCs w:val="22"/>
        </w:rPr>
        <w:fldChar w:fldCharType="separate"/>
      </w:r>
      <w:r w:rsidR="00774FD4" w:rsidRPr="00CD024F">
        <w:rPr>
          <w:rFonts w:cs="Arial"/>
          <w:szCs w:val="22"/>
        </w:rPr>
        <w:t>Figure 4</w:t>
      </w:r>
      <w:r w:rsidR="00774FD4" w:rsidRPr="00CD024F">
        <w:rPr>
          <w:rFonts w:cs="Arial"/>
          <w:szCs w:val="22"/>
        </w:rPr>
        <w:noBreakHyphen/>
        <w:t>1</w:t>
      </w:r>
      <w:r w:rsidR="00C20F12" w:rsidRPr="00CD024F">
        <w:rPr>
          <w:rFonts w:cs="Arial"/>
          <w:szCs w:val="22"/>
        </w:rPr>
        <w:fldChar w:fldCharType="end"/>
      </w:r>
      <w:ins w:id="204" w:author="Microsoft Word" w:date="2025-06-12T11:00:00Z">
        <w:r w:rsidR="002C0571" w:rsidRPr="00CD024F">
          <w:rPr>
            <w:rFonts w:cs="Arial"/>
            <w:szCs w:val="22"/>
          </w:rPr>
          <w:t>,</w:t>
        </w:r>
        <w:r w:rsidR="001F4D69" w:rsidRPr="00CD024F">
          <w:rPr>
            <w:rFonts w:cs="Arial"/>
            <w:szCs w:val="22"/>
          </w:rPr>
          <w:t xml:space="preserve"> </w:t>
        </w:r>
      </w:ins>
      <w:r w:rsidR="001F4D69" w:rsidRPr="00CD024F">
        <w:rPr>
          <w:rFonts w:cs="Arial"/>
          <w:szCs w:val="22"/>
        </w:rPr>
        <w:t xml:space="preserve">the </w:t>
      </w:r>
      <w:r w:rsidR="009B3A7C" w:rsidRPr="00CD024F">
        <w:rPr>
          <w:rFonts w:cs="Arial"/>
          <w:szCs w:val="22"/>
        </w:rPr>
        <w:t xml:space="preserve">top </w:t>
      </w:r>
      <w:r w:rsidR="001F4D69" w:rsidRPr="00CD024F">
        <w:rPr>
          <w:rFonts w:cs="Arial"/>
          <w:szCs w:val="22"/>
        </w:rPr>
        <w:t xml:space="preserve">right side displays a </w:t>
      </w:r>
      <w:r w:rsidR="00285166" w:rsidRPr="00CD024F">
        <w:rPr>
          <w:rFonts w:cs="Arial"/>
          <w:szCs w:val="22"/>
        </w:rPr>
        <w:t>dropdown list of available AAS infrastructures. This list always includes your own infrastructure, which is assigned to your organization. If you have created additional AAS infrastructures within the 'Organization' section, they will also appear in this list.</w:t>
      </w:r>
    </w:p>
    <w:p w14:paraId="4988444C" w14:textId="79BF8452" w:rsidR="003B2DFF" w:rsidRPr="00CD024F" w:rsidRDefault="0015013A" w:rsidP="003B2DFF">
      <w:pPr>
        <w:pStyle w:val="Beschriftung"/>
        <w:jc w:val="center"/>
        <w:rPr>
          <w:rFonts w:cs="Arial"/>
        </w:rPr>
      </w:pPr>
      <w:bookmarkStart w:id="205" w:name="_Ref200612169"/>
      <w:bookmarkStart w:id="206" w:name="_Ref200612174"/>
      <w:bookmarkStart w:id="207" w:name="_Toc201556969"/>
      <w:r w:rsidRPr="00CD024F">
        <w:rPr>
          <w:rFonts w:cs="Arial"/>
        </w:rPr>
        <w:t>Figure</w:t>
      </w:r>
      <w:r w:rsidR="003B2DFF"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4</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w:t>
      </w:r>
      <w:r w:rsidR="00200F1E" w:rsidRPr="00CD024F">
        <w:rPr>
          <w:rFonts w:cs="Arial"/>
        </w:rPr>
        <w:fldChar w:fldCharType="end"/>
      </w:r>
      <w:bookmarkEnd w:id="206"/>
      <w:r w:rsidR="003B2DFF" w:rsidRPr="00CD024F">
        <w:rPr>
          <w:rFonts w:cs="Arial"/>
        </w:rPr>
        <w:t>: List of shells in other servers</w:t>
      </w:r>
      <w:bookmarkEnd w:id="205"/>
      <w:bookmarkEnd w:id="207"/>
    </w:p>
    <w:p w14:paraId="04948FAB" w14:textId="1D109D3D" w:rsidR="004377F8" w:rsidRDefault="00285166" w:rsidP="00C20F12">
      <w:pPr>
        <w:rPr>
          <w:rFonts w:cs="Arial"/>
          <w:szCs w:val="22"/>
        </w:rPr>
      </w:pPr>
      <w:r w:rsidRPr="00CD024F">
        <w:rPr>
          <w:rFonts w:cs="Arial"/>
          <w:szCs w:val="22"/>
        </w:rPr>
        <w:t>To create additional AAS infrastructures or configure your own, you need the appropriate user permissions</w:t>
      </w:r>
      <w:r w:rsidR="004377F8" w:rsidRPr="00CD024F">
        <w:rPr>
          <w:rFonts w:cs="Arial"/>
          <w:szCs w:val="22"/>
        </w:rPr>
        <w:t>.</w:t>
      </w:r>
    </w:p>
    <w:p w14:paraId="216CEC2D" w14:textId="77777777" w:rsidR="00347ABF" w:rsidRPr="00CD024F" w:rsidRDefault="00347ABF" w:rsidP="00C20F12">
      <w:pPr>
        <w:rPr>
          <w:rFonts w:cs="Arial"/>
          <w:szCs w:val="22"/>
        </w:rPr>
      </w:pPr>
    </w:p>
    <w:p w14:paraId="525838CF" w14:textId="52471EA6" w:rsidR="004377F8" w:rsidRPr="00CD024F" w:rsidRDefault="004377F8" w:rsidP="00F44C33">
      <w:pPr>
        <w:pStyle w:val="berschrift2"/>
        <w:rPr>
          <w:rFonts w:cs="Arial"/>
        </w:rPr>
      </w:pPr>
      <w:bookmarkStart w:id="208" w:name="_Toc193098544"/>
      <w:bookmarkStart w:id="209" w:name="_Toc200608906"/>
      <w:bookmarkStart w:id="210" w:name="_Toc201556456"/>
      <w:r w:rsidRPr="00CD024F">
        <w:rPr>
          <w:rStyle w:val="Fett"/>
          <w:rFonts w:cs="Arial"/>
          <w:b w:val="0"/>
        </w:rPr>
        <w:t>For Admin Users</w:t>
      </w:r>
      <w:bookmarkEnd w:id="208"/>
      <w:bookmarkEnd w:id="209"/>
      <w:bookmarkEnd w:id="210"/>
    </w:p>
    <w:p w14:paraId="1D88450D" w14:textId="77777777" w:rsidR="004377F8" w:rsidRPr="00CD024F" w:rsidRDefault="004377F8" w:rsidP="00757786">
      <w:pPr>
        <w:pStyle w:val="StandardWeb"/>
        <w:spacing w:beforeAutospacing="0" w:after="120" w:afterAutospacing="0"/>
        <w:rPr>
          <w:rFonts w:cs="Arial"/>
          <w:szCs w:val="22"/>
        </w:rPr>
      </w:pPr>
      <w:r w:rsidRPr="00CD024F">
        <w:rPr>
          <w:rFonts w:cs="Arial"/>
          <w:szCs w:val="22"/>
        </w:rPr>
        <w:t xml:space="preserve">If you are an </w:t>
      </w:r>
      <w:r w:rsidRPr="00CD024F">
        <w:rPr>
          <w:rStyle w:val="Fett"/>
          <w:rFonts w:cs="Arial"/>
          <w:b w:val="0"/>
          <w:szCs w:val="22"/>
        </w:rPr>
        <w:t>Admin</w:t>
      </w:r>
      <w:r w:rsidRPr="00CD024F">
        <w:rPr>
          <w:rFonts w:cs="Arial"/>
          <w:szCs w:val="22"/>
        </w:rPr>
        <w:t>, follow these steps to view or modify the server configuration:</w:t>
      </w:r>
    </w:p>
    <w:p w14:paraId="0FCDD420" w14:textId="77777777" w:rsidR="004377F8" w:rsidRPr="00CD024F" w:rsidRDefault="004377F8" w:rsidP="006852D4">
      <w:pPr>
        <w:numPr>
          <w:ilvl w:val="0"/>
          <w:numId w:val="23"/>
        </w:numPr>
        <w:spacing w:before="100" w:beforeAutospacing="1" w:after="100" w:afterAutospacing="1"/>
        <w:rPr>
          <w:rFonts w:cs="Arial"/>
          <w:szCs w:val="22"/>
        </w:rPr>
      </w:pPr>
      <w:r w:rsidRPr="00CD024F">
        <w:rPr>
          <w:rFonts w:cs="Arial"/>
          <w:szCs w:val="22"/>
        </w:rPr>
        <w:t xml:space="preserve">Navigate to </w:t>
      </w:r>
      <w:r w:rsidRPr="00CD024F">
        <w:rPr>
          <w:rStyle w:val="Fett"/>
          <w:rFonts w:cs="Arial"/>
          <w:szCs w:val="22"/>
        </w:rPr>
        <w:t>"My Area"</w:t>
      </w:r>
      <w:r w:rsidRPr="00CD024F">
        <w:rPr>
          <w:rFonts w:cs="Arial"/>
          <w:szCs w:val="22"/>
        </w:rPr>
        <w:t xml:space="preserve"> and click on the </w:t>
      </w:r>
      <w:r w:rsidRPr="00CD024F">
        <w:rPr>
          <w:rStyle w:val="Fett"/>
          <w:rFonts w:cs="Arial"/>
          <w:b w:val="0"/>
          <w:szCs w:val="22"/>
        </w:rPr>
        <w:t>organization</w:t>
      </w:r>
      <w:r w:rsidRPr="00CD024F">
        <w:rPr>
          <w:rFonts w:cs="Arial"/>
          <w:b/>
          <w:szCs w:val="22"/>
        </w:rPr>
        <w:t>.</w:t>
      </w:r>
    </w:p>
    <w:p w14:paraId="664F7F47" w14:textId="77777777" w:rsidR="004377F8" w:rsidRPr="00CD024F" w:rsidRDefault="004377F8" w:rsidP="006852D4">
      <w:pPr>
        <w:numPr>
          <w:ilvl w:val="0"/>
          <w:numId w:val="23"/>
        </w:numPr>
        <w:spacing w:before="100" w:beforeAutospacing="1" w:after="100" w:afterAutospacing="1"/>
        <w:rPr>
          <w:rFonts w:cs="Arial"/>
          <w:szCs w:val="22"/>
        </w:rPr>
      </w:pPr>
      <w:r w:rsidRPr="00CD024F">
        <w:rPr>
          <w:rFonts w:cs="Arial"/>
          <w:szCs w:val="22"/>
        </w:rPr>
        <w:t>You will see a list of servers along with their status (</w:t>
      </w:r>
      <w:r w:rsidRPr="00CD024F">
        <w:rPr>
          <w:rStyle w:val="Fett"/>
          <w:rFonts w:cs="Arial"/>
          <w:szCs w:val="22"/>
        </w:rPr>
        <w:t>Active/Inactive</w:t>
      </w:r>
      <w:r w:rsidRPr="00CD024F">
        <w:rPr>
          <w:rFonts w:cs="Arial"/>
          <w:szCs w:val="22"/>
        </w:rPr>
        <w:t>), as well as their corresponding registries and repositories.</w:t>
      </w:r>
    </w:p>
    <w:p w14:paraId="12D2B4B7" w14:textId="04A0A602" w:rsidR="00080888" w:rsidRPr="00CD024F" w:rsidRDefault="00080888" w:rsidP="006852D4">
      <w:pPr>
        <w:numPr>
          <w:ilvl w:val="0"/>
          <w:numId w:val="23"/>
        </w:numPr>
        <w:spacing w:before="100" w:beforeAutospacing="1" w:after="100" w:afterAutospacing="1"/>
        <w:rPr>
          <w:rFonts w:cs="Arial"/>
          <w:szCs w:val="22"/>
        </w:rPr>
      </w:pPr>
      <w:r w:rsidRPr="00CD024F">
        <w:rPr>
          <w:rFonts w:cs="Arial"/>
          <w:noProof/>
          <w:lang w:val="de-DE" w:eastAsia="zh-CN"/>
        </w:rPr>
        <w:drawing>
          <wp:anchor distT="0" distB="0" distL="114300" distR="114300" simplePos="0" relativeHeight="251658244" behindDoc="0" locked="0" layoutInCell="1" allowOverlap="1" wp14:anchorId="32AADCB6" wp14:editId="43783712">
            <wp:simplePos x="0" y="0"/>
            <wp:positionH relativeFrom="margin">
              <wp:align>center</wp:align>
            </wp:positionH>
            <wp:positionV relativeFrom="paragraph">
              <wp:posOffset>309601</wp:posOffset>
            </wp:positionV>
            <wp:extent cx="4933011" cy="3256048"/>
            <wp:effectExtent l="114300" t="114300" r="115570" b="116205"/>
            <wp:wrapTopAndBottom/>
            <wp:docPr id="113415923"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923" name="Grafik 1" descr="Ein Bild, das Text, Screenshot, Software, Webseite enthält.&#10;&#10;KI-generierte Inhalte können fehlerhaft sein."/>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33011" cy="3256048"/>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CD024F">
        <w:rPr>
          <w:rFonts w:cs="Arial"/>
          <w:szCs w:val="22"/>
        </w:rPr>
        <w:t>By pressing “</w:t>
      </w:r>
      <w:r w:rsidRPr="00CD024F">
        <w:rPr>
          <w:rFonts w:cs="Arial"/>
          <w:b/>
          <w:szCs w:val="22"/>
        </w:rPr>
        <w:t>Modify</w:t>
      </w:r>
      <w:r w:rsidRPr="00CD024F">
        <w:rPr>
          <w:rFonts w:cs="Arial"/>
          <w:szCs w:val="22"/>
        </w:rPr>
        <w:t>”, the entries can be changed.</w:t>
      </w:r>
    </w:p>
    <w:p w14:paraId="323DE36F" w14:textId="6D55880B" w:rsidR="005B0A54" w:rsidRPr="00CD024F" w:rsidRDefault="0015013A" w:rsidP="005B0A54">
      <w:pPr>
        <w:pStyle w:val="Beschriftung"/>
        <w:jc w:val="center"/>
        <w:rPr>
          <w:rFonts w:cs="Arial"/>
        </w:rPr>
      </w:pPr>
      <w:bookmarkStart w:id="211" w:name="_Toc201556970"/>
      <w:r w:rsidRPr="00CD024F">
        <w:rPr>
          <w:rFonts w:cs="Arial"/>
        </w:rPr>
        <w:t>Figure</w:t>
      </w:r>
      <w:r w:rsidR="005B0A5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4</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2</w:t>
      </w:r>
      <w:r w:rsidR="00200F1E" w:rsidRPr="00CD024F">
        <w:rPr>
          <w:rFonts w:cs="Arial"/>
        </w:rPr>
        <w:fldChar w:fldCharType="end"/>
      </w:r>
      <w:r w:rsidR="005B0A54" w:rsidRPr="00CD024F">
        <w:rPr>
          <w:rFonts w:cs="Arial"/>
        </w:rPr>
        <w:t>: Server Configuration</w:t>
      </w:r>
      <w:r w:rsidR="00916166" w:rsidRPr="00CD024F">
        <w:rPr>
          <w:rFonts w:cs="Arial"/>
        </w:rPr>
        <w:t xml:space="preserve"> for Admin</w:t>
      </w:r>
      <w:bookmarkEnd w:id="211"/>
    </w:p>
    <w:p w14:paraId="69CF1E25" w14:textId="3C44B0C2" w:rsidR="005B0A54" w:rsidRPr="00126501" w:rsidRDefault="005B0A54" w:rsidP="004377F8">
      <w:pPr>
        <w:pStyle w:val="StandardWeb"/>
        <w:rPr>
          <w:rFonts w:cs="Arial"/>
          <w:szCs w:val="20"/>
        </w:rPr>
      </w:pPr>
    </w:p>
    <w:p w14:paraId="386B95DD" w14:textId="0D6F973B" w:rsidR="004377F8" w:rsidRPr="00CD024F" w:rsidRDefault="004377F8" w:rsidP="00F44C33">
      <w:pPr>
        <w:pStyle w:val="berschrift2"/>
        <w:rPr>
          <w:rFonts w:cs="Arial"/>
        </w:rPr>
      </w:pPr>
      <w:bookmarkStart w:id="212" w:name="_Toc193098545"/>
      <w:bookmarkStart w:id="213" w:name="_Toc200608907"/>
      <w:bookmarkStart w:id="214" w:name="_Toc201556457"/>
      <w:r w:rsidRPr="00CD024F">
        <w:rPr>
          <w:rStyle w:val="Fett"/>
          <w:rFonts w:cs="Arial"/>
          <w:b w:val="0"/>
        </w:rPr>
        <w:lastRenderedPageBreak/>
        <w:t>For Users with Lower Privileges</w:t>
      </w:r>
      <w:bookmarkEnd w:id="212"/>
      <w:bookmarkEnd w:id="213"/>
      <w:bookmarkEnd w:id="214"/>
    </w:p>
    <w:p w14:paraId="126120C5" w14:textId="296AE5D3" w:rsidR="004377F8" w:rsidRPr="00757786" w:rsidRDefault="004377F8" w:rsidP="00AA6FA6">
      <w:pPr>
        <w:pStyle w:val="StandardWeb"/>
        <w:spacing w:beforeAutospacing="0" w:after="120" w:afterAutospacing="0"/>
        <w:rPr>
          <w:rFonts w:cs="Arial"/>
          <w:szCs w:val="22"/>
        </w:rPr>
      </w:pPr>
      <w:r w:rsidRPr="00757786">
        <w:rPr>
          <w:rFonts w:cs="Arial"/>
          <w:szCs w:val="22"/>
        </w:rPr>
        <w:t xml:space="preserve">If you have a lower authority role and lack the necessary permissions, you will not be able to view the server information, as </w:t>
      </w:r>
      <w:r w:rsidR="001F501C" w:rsidRPr="00757786">
        <w:rPr>
          <w:rFonts w:cs="Arial"/>
          <w:szCs w:val="22"/>
        </w:rPr>
        <w:t>indicated in</w:t>
      </w:r>
      <w:r w:rsidR="00374C78" w:rsidRPr="00757786">
        <w:rPr>
          <w:rFonts w:cs="Arial"/>
          <w:szCs w:val="22"/>
        </w:rPr>
        <w:t xml:space="preserve"> </w:t>
      </w:r>
      <w:r w:rsidR="00F740B6" w:rsidRPr="00757786">
        <w:rPr>
          <w:rFonts w:cs="Arial"/>
          <w:szCs w:val="22"/>
        </w:rPr>
        <w:t>the below</w:t>
      </w:r>
      <w:r w:rsidR="00374C78" w:rsidRPr="00757786">
        <w:rPr>
          <w:rFonts w:cs="Arial"/>
          <w:szCs w:val="22"/>
        </w:rPr>
        <w:t xml:space="preserve"> figure</w:t>
      </w:r>
      <w:r w:rsidR="00767F48" w:rsidRPr="00757786">
        <w:rPr>
          <w:rFonts w:cs="Arial"/>
          <w:szCs w:val="22"/>
        </w:rPr>
        <w:t>s</w:t>
      </w:r>
      <w:r w:rsidR="00374C78" w:rsidRPr="00757786">
        <w:rPr>
          <w:rFonts w:cs="Arial"/>
          <w:szCs w:val="22"/>
        </w:rPr>
        <w:t>.</w:t>
      </w:r>
      <w:r w:rsidRPr="00757786">
        <w:rPr>
          <w:rFonts w:cs="Arial"/>
          <w:szCs w:val="22"/>
        </w:rPr>
        <w:t xml:space="preserve"> </w:t>
      </w:r>
    </w:p>
    <w:p w14:paraId="18110D90" w14:textId="755C7E9B" w:rsidR="003A40E2" w:rsidRPr="00CD024F" w:rsidRDefault="00A40022" w:rsidP="00FC3478">
      <w:pPr>
        <w:keepNext/>
        <w:rPr>
          <w:rFonts w:eastAsia="Arial" w:cs="Arial"/>
        </w:rPr>
      </w:pPr>
      <w:r w:rsidRPr="00CD024F">
        <w:rPr>
          <w:rFonts w:eastAsia="Arial" w:cs="Arial"/>
          <w:noProof/>
          <w:color w:val="000000" w:themeColor="text1"/>
          <w:lang w:val="de-DE" w:eastAsia="zh-CN"/>
        </w:rPr>
        <w:drawing>
          <wp:inline distT="0" distB="0" distL="0" distR="0" wp14:anchorId="25A88B9E" wp14:editId="0E226045">
            <wp:extent cx="5760720" cy="1979295"/>
            <wp:effectExtent l="114300" t="95250" r="106680" b="97155"/>
            <wp:docPr id="2063980385" name="Grafik 206398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979295"/>
                    </a:xfrm>
                    <a:prstGeom prst="rect">
                      <a:avLst/>
                    </a:prstGeom>
                    <a:effectLst>
                      <a:outerShdw blurRad="63500" sx="102000" sy="102000" algn="ctr" rotWithShape="0">
                        <a:prstClr val="black">
                          <a:alpha val="40000"/>
                        </a:prstClr>
                      </a:outerShdw>
                    </a:effectLst>
                  </pic:spPr>
                </pic:pic>
              </a:graphicData>
            </a:graphic>
          </wp:inline>
        </w:drawing>
      </w:r>
    </w:p>
    <w:p w14:paraId="1EBA345E" w14:textId="19F73A3A" w:rsidR="00FC3478" w:rsidRPr="00CD024F" w:rsidRDefault="00FC3478" w:rsidP="00FC3478">
      <w:pPr>
        <w:pStyle w:val="Beschriftung"/>
        <w:jc w:val="center"/>
        <w:rPr>
          <w:rFonts w:cs="Arial"/>
        </w:rPr>
      </w:pPr>
      <w:bookmarkStart w:id="215" w:name="_Toc201556971"/>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4</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3</w:t>
      </w:r>
      <w:r w:rsidR="00200F1E" w:rsidRPr="00CD024F">
        <w:rPr>
          <w:rFonts w:cs="Arial"/>
        </w:rPr>
        <w:fldChar w:fldCharType="end"/>
      </w:r>
      <w:r w:rsidRPr="00CD024F">
        <w:rPr>
          <w:rFonts w:cs="Arial"/>
        </w:rPr>
        <w:t>: Server Configuration for different  Authority Role</w:t>
      </w:r>
      <w:bookmarkEnd w:id="215"/>
    </w:p>
    <w:p w14:paraId="457556C6" w14:textId="77777777" w:rsidR="002221EB" w:rsidRPr="00CD024F" w:rsidRDefault="002221EB" w:rsidP="00757786">
      <w:pPr>
        <w:pStyle w:val="berschrift1"/>
        <w:spacing w:after="120"/>
        <w:rPr>
          <w:rStyle w:val="berschrift1Zchn"/>
          <w:rFonts w:cs="Arial"/>
          <w:b/>
        </w:rPr>
      </w:pPr>
      <w:bookmarkStart w:id="216" w:name="_Toc193098546"/>
      <w:bookmarkStart w:id="217" w:name="_Toc200608908"/>
      <w:bookmarkStart w:id="218" w:name="_Toc201556458"/>
      <w:r w:rsidRPr="00CD024F">
        <w:rPr>
          <w:rStyle w:val="berschrift1Zchn"/>
          <w:rFonts w:cs="Arial"/>
          <w:b/>
        </w:rPr>
        <w:lastRenderedPageBreak/>
        <w:t>Operating the Tree Structure</w:t>
      </w:r>
      <w:bookmarkEnd w:id="216"/>
      <w:bookmarkEnd w:id="217"/>
      <w:bookmarkEnd w:id="218"/>
    </w:p>
    <w:p w14:paraId="44444683" w14:textId="69FE95E1" w:rsidR="00E25F2C" w:rsidRPr="00757786" w:rsidRDefault="00285166" w:rsidP="00757786">
      <w:r w:rsidRPr="00757786">
        <w:t>To view the shell’s tree structure, you first need to access the shell. Follow the steps below to open and modify it</w:t>
      </w:r>
      <w:r w:rsidR="00E25F2C" w:rsidRPr="00757786">
        <w:t>.</w:t>
      </w:r>
    </w:p>
    <w:p w14:paraId="2FD7DEB5" w14:textId="77777777" w:rsidR="00C2055C" w:rsidRPr="00CD024F" w:rsidRDefault="00C2055C" w:rsidP="00E25F2C">
      <w:pPr>
        <w:rPr>
          <w:rFonts w:cs="Arial"/>
        </w:rPr>
      </w:pPr>
    </w:p>
    <w:p w14:paraId="4315A56C" w14:textId="4D3323DC" w:rsidR="00BF11E0" w:rsidRPr="005C5F40" w:rsidRDefault="003F0EF8" w:rsidP="00E25F2C">
      <w:pPr>
        <w:rPr>
          <w:rFonts w:cs="Arial"/>
          <w:lang w:val="de-DE"/>
        </w:rPr>
      </w:pPr>
      <w:r w:rsidRPr="00CD024F">
        <w:rPr>
          <w:rFonts w:cs="Arial"/>
          <w:noProof/>
          <w:lang w:val="de-DE" w:eastAsia="zh-CN"/>
        </w:rPr>
        <w:drawing>
          <wp:inline distT="0" distB="0" distL="0" distR="0" wp14:anchorId="290C5550" wp14:editId="13EFAAAD">
            <wp:extent cx="5760720" cy="2193290"/>
            <wp:effectExtent l="114300" t="95250" r="106680" b="92710"/>
            <wp:docPr id="210398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83216" name="Picture 1" descr="A screenshot of a computer&#10;&#10;Description automatically generated"/>
                    <pic:cNvPicPr/>
                  </pic:nvPicPr>
                  <pic:blipFill>
                    <a:blip r:embed="rId52"/>
                    <a:stretch>
                      <a:fillRect/>
                    </a:stretch>
                  </pic:blipFill>
                  <pic:spPr>
                    <a:xfrm>
                      <a:off x="0" y="0"/>
                      <a:ext cx="5760720" cy="2193290"/>
                    </a:xfrm>
                    <a:prstGeom prst="rect">
                      <a:avLst/>
                    </a:prstGeom>
                    <a:effectLst>
                      <a:outerShdw blurRad="63500" sx="102000" sy="102000" algn="ctr" rotWithShape="0">
                        <a:prstClr val="black">
                          <a:alpha val="40000"/>
                        </a:prstClr>
                      </a:outerShdw>
                    </a:effectLst>
                  </pic:spPr>
                </pic:pic>
              </a:graphicData>
            </a:graphic>
          </wp:inline>
        </w:drawing>
      </w:r>
    </w:p>
    <w:p w14:paraId="2DB7D66E" w14:textId="7C84929E" w:rsidR="00E051F0" w:rsidRPr="00CD024F" w:rsidRDefault="0015013A" w:rsidP="00E051F0">
      <w:pPr>
        <w:pStyle w:val="Beschriftung"/>
        <w:jc w:val="center"/>
        <w:rPr>
          <w:rFonts w:cs="Arial"/>
        </w:rPr>
      </w:pPr>
      <w:bookmarkStart w:id="219" w:name="_Toc201556972"/>
      <w:r w:rsidRPr="00CD024F">
        <w:rPr>
          <w:rFonts w:cs="Arial"/>
        </w:rPr>
        <w:t>Figure</w:t>
      </w:r>
      <w:r w:rsidR="00E051F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w:t>
      </w:r>
      <w:r w:rsidR="00200F1E" w:rsidRPr="00CD024F">
        <w:rPr>
          <w:rFonts w:cs="Arial"/>
        </w:rPr>
        <w:fldChar w:fldCharType="end"/>
      </w:r>
      <w:r w:rsidR="00E051F0" w:rsidRPr="00CD024F">
        <w:rPr>
          <w:rFonts w:cs="Arial"/>
        </w:rPr>
        <w:t xml:space="preserve">: </w:t>
      </w:r>
      <w:r w:rsidR="00322E75" w:rsidRPr="00CD024F">
        <w:rPr>
          <w:rFonts w:cs="Arial"/>
        </w:rPr>
        <w:t>Overview of Shells</w:t>
      </w:r>
      <w:bookmarkEnd w:id="219"/>
    </w:p>
    <w:p w14:paraId="40C592FD" w14:textId="77777777" w:rsidR="00E051F0" w:rsidRPr="00CD024F" w:rsidRDefault="00E051F0" w:rsidP="00E25F2C">
      <w:pPr>
        <w:rPr>
          <w:rFonts w:cs="Arial"/>
        </w:rPr>
      </w:pPr>
    </w:p>
    <w:p w14:paraId="0A51EA8E" w14:textId="77777777" w:rsidR="00E25F2C" w:rsidRPr="00CD024F" w:rsidRDefault="00E25F2C" w:rsidP="006852D4">
      <w:pPr>
        <w:spacing w:before="100" w:beforeAutospacing="1" w:after="100" w:afterAutospacing="1"/>
        <w:rPr>
          <w:rFonts w:cs="Arial"/>
          <w:szCs w:val="22"/>
        </w:rPr>
      </w:pPr>
      <w:r w:rsidRPr="00CD024F">
        <w:rPr>
          <w:rFonts w:cs="Arial"/>
          <w:szCs w:val="22"/>
        </w:rPr>
        <w:t>To modify a shell, follow these steps:</w:t>
      </w:r>
    </w:p>
    <w:p w14:paraId="03A010B2" w14:textId="77777777" w:rsidR="00E25F2C" w:rsidRPr="00CD024F" w:rsidRDefault="00E25F2C" w:rsidP="002221EB">
      <w:pPr>
        <w:numPr>
          <w:ilvl w:val="0"/>
          <w:numId w:val="24"/>
        </w:numPr>
        <w:spacing w:before="100" w:beforeAutospacing="1" w:after="100" w:afterAutospacing="1" w:line="276" w:lineRule="auto"/>
        <w:rPr>
          <w:rFonts w:cs="Arial"/>
          <w:szCs w:val="22"/>
        </w:rPr>
      </w:pPr>
      <w:r w:rsidRPr="00CD024F">
        <w:rPr>
          <w:rFonts w:cs="Arial"/>
          <w:szCs w:val="22"/>
        </w:rPr>
        <w:t>In the Shells Overview, click on the three-dot menu on the left side of the shell.</w:t>
      </w:r>
    </w:p>
    <w:p w14:paraId="2EAD3E9A" w14:textId="77777777" w:rsidR="00E25F2C" w:rsidRPr="00CD024F" w:rsidRDefault="00E25F2C" w:rsidP="002221EB">
      <w:pPr>
        <w:numPr>
          <w:ilvl w:val="0"/>
          <w:numId w:val="24"/>
        </w:numPr>
        <w:spacing w:before="100" w:beforeAutospacing="1" w:after="100" w:afterAutospacing="1" w:line="276" w:lineRule="auto"/>
        <w:rPr>
          <w:rFonts w:cs="Arial"/>
          <w:szCs w:val="22"/>
        </w:rPr>
      </w:pPr>
      <w:r w:rsidRPr="00CD024F">
        <w:rPr>
          <w:rFonts w:cs="Arial"/>
          <w:szCs w:val="22"/>
        </w:rPr>
        <w:t>Select "Modify" from the dropdown menu.</w:t>
      </w:r>
    </w:p>
    <w:p w14:paraId="52BB0580" w14:textId="6427EEE6" w:rsidR="00BF11E0" w:rsidRPr="00CD024F" w:rsidRDefault="00404C26" w:rsidP="63C4D6B5">
      <w:pPr>
        <w:numPr>
          <w:ilvl w:val="0"/>
          <w:numId w:val="24"/>
        </w:numPr>
        <w:spacing w:before="100" w:beforeAutospacing="1" w:after="100" w:afterAutospacing="1" w:line="276" w:lineRule="auto"/>
        <w:rPr>
          <w:rFonts w:cs="Arial"/>
          <w:szCs w:val="22"/>
        </w:rPr>
      </w:pPr>
      <w:r w:rsidRPr="00CD024F">
        <w:rPr>
          <w:rFonts w:cs="Arial"/>
          <w:szCs w:val="22"/>
        </w:rPr>
        <w:t>You will now be redirected to the editing mode of the selected shell. This mode is divided into two main sections:</w:t>
      </w:r>
    </w:p>
    <w:p w14:paraId="6B04EBF5" w14:textId="5AF46896" w:rsidR="00404C26" w:rsidRPr="00CD024F" w:rsidRDefault="00404C26" w:rsidP="00404C26">
      <w:pPr>
        <w:pStyle w:val="Listenabsatz"/>
        <w:numPr>
          <w:ilvl w:val="0"/>
          <w:numId w:val="50"/>
        </w:numPr>
        <w:spacing w:before="100" w:beforeAutospacing="1" w:after="100" w:afterAutospacing="1" w:line="276" w:lineRule="auto"/>
        <w:rPr>
          <w:rFonts w:cs="Arial"/>
          <w:szCs w:val="22"/>
        </w:rPr>
      </w:pPr>
      <w:r w:rsidRPr="00CD024F">
        <w:rPr>
          <w:rFonts w:cs="Arial"/>
          <w:szCs w:val="22"/>
        </w:rPr>
        <w:t>A tree view of the Asset Administration Shell (left side)</w:t>
      </w:r>
    </w:p>
    <w:p w14:paraId="6D5D3308" w14:textId="5AB9B80F" w:rsidR="00404C26" w:rsidRPr="00CD024F" w:rsidRDefault="00404C26" w:rsidP="00404C26">
      <w:pPr>
        <w:pStyle w:val="Listenabsatz"/>
        <w:numPr>
          <w:ilvl w:val="0"/>
          <w:numId w:val="50"/>
        </w:numPr>
        <w:spacing w:before="100" w:beforeAutospacing="1" w:after="100" w:afterAutospacing="1" w:line="276" w:lineRule="auto"/>
        <w:rPr>
          <w:rFonts w:cs="Arial"/>
          <w:szCs w:val="22"/>
        </w:rPr>
      </w:pPr>
      <w:r w:rsidRPr="00CD024F">
        <w:rPr>
          <w:rFonts w:cs="Arial"/>
          <w:szCs w:val="22"/>
        </w:rPr>
        <w:t>An editing panel for the selected information from the tree structure (right side)</w:t>
      </w:r>
    </w:p>
    <w:p w14:paraId="21D70047" w14:textId="748B41EE" w:rsidR="00404C26" w:rsidRPr="00CD024F" w:rsidRDefault="00404C26" w:rsidP="00404C26">
      <w:pPr>
        <w:spacing w:before="100" w:beforeAutospacing="1" w:after="100" w:afterAutospacing="1" w:line="276" w:lineRule="auto"/>
        <w:ind w:left="360"/>
        <w:rPr>
          <w:rFonts w:cs="Arial"/>
          <w:szCs w:val="22"/>
        </w:rPr>
      </w:pPr>
      <w:r w:rsidRPr="00CD024F">
        <w:rPr>
          <w:rFonts w:cs="Arial"/>
          <w:szCs w:val="22"/>
        </w:rPr>
        <w:t>Using the tree view, you can manage the following components:</w:t>
      </w:r>
    </w:p>
    <w:p w14:paraId="1D6D4F62" w14:textId="5E176C8E" w:rsidR="00404C26" w:rsidRPr="00CD024F" w:rsidRDefault="00404C26" w:rsidP="00404C26">
      <w:pPr>
        <w:pStyle w:val="Listenabsatz"/>
        <w:numPr>
          <w:ilvl w:val="0"/>
          <w:numId w:val="50"/>
        </w:numPr>
        <w:spacing w:before="100" w:beforeAutospacing="1" w:after="100" w:afterAutospacing="1" w:line="276" w:lineRule="auto"/>
        <w:rPr>
          <w:rFonts w:cs="Arial"/>
          <w:szCs w:val="22"/>
        </w:rPr>
      </w:pPr>
      <w:r w:rsidRPr="00CD024F">
        <w:rPr>
          <w:rFonts w:cs="Arial"/>
          <w:szCs w:val="22"/>
        </w:rPr>
        <w:t xml:space="preserve">Submodels </w:t>
      </w:r>
    </w:p>
    <w:p w14:paraId="43AC6BD0" w14:textId="70C933F7" w:rsidR="00404C26" w:rsidRPr="00CD024F" w:rsidRDefault="00404C26" w:rsidP="00404C26">
      <w:pPr>
        <w:pStyle w:val="Listenabsatz"/>
        <w:numPr>
          <w:ilvl w:val="0"/>
          <w:numId w:val="50"/>
        </w:numPr>
        <w:spacing w:before="100" w:beforeAutospacing="1" w:after="100" w:afterAutospacing="1" w:line="276" w:lineRule="auto"/>
        <w:rPr>
          <w:rFonts w:cs="Arial"/>
          <w:szCs w:val="22"/>
        </w:rPr>
      </w:pPr>
      <w:r w:rsidRPr="00CD024F">
        <w:rPr>
          <w:rFonts w:cs="Arial"/>
          <w:szCs w:val="22"/>
        </w:rPr>
        <w:t>Elements</w:t>
      </w:r>
    </w:p>
    <w:p w14:paraId="5FD9764E" w14:textId="77777777" w:rsidR="00404C26" w:rsidRPr="00CD024F" w:rsidRDefault="00404C26" w:rsidP="00404C26">
      <w:pPr>
        <w:pStyle w:val="Listenabsatz"/>
        <w:numPr>
          <w:ilvl w:val="0"/>
          <w:numId w:val="50"/>
        </w:numPr>
        <w:spacing w:before="100" w:beforeAutospacing="1" w:after="100" w:afterAutospacing="1" w:line="276" w:lineRule="auto"/>
        <w:rPr>
          <w:rFonts w:cs="Arial"/>
          <w:szCs w:val="22"/>
        </w:rPr>
      </w:pPr>
      <w:r w:rsidRPr="00CD024F">
        <w:rPr>
          <w:rFonts w:cs="Arial"/>
          <w:szCs w:val="22"/>
        </w:rPr>
        <w:t>Files</w:t>
      </w:r>
    </w:p>
    <w:p w14:paraId="349C6747" w14:textId="77777777" w:rsidR="00404C26" w:rsidRPr="00CD024F" w:rsidRDefault="00404C26" w:rsidP="00404C26">
      <w:pPr>
        <w:pStyle w:val="Listenabsatz"/>
        <w:numPr>
          <w:ilvl w:val="0"/>
          <w:numId w:val="50"/>
        </w:numPr>
        <w:spacing w:before="100" w:beforeAutospacing="1" w:after="100" w:afterAutospacing="1" w:line="276" w:lineRule="auto"/>
        <w:rPr>
          <w:rFonts w:cs="Arial"/>
          <w:szCs w:val="22"/>
        </w:rPr>
      </w:pPr>
      <w:r w:rsidRPr="00CD024F">
        <w:rPr>
          <w:rFonts w:cs="Arial"/>
          <w:szCs w:val="22"/>
        </w:rPr>
        <w:t>Concept Descriptions</w:t>
      </w:r>
    </w:p>
    <w:p w14:paraId="22A8D7B9" w14:textId="77777777" w:rsidR="00404C26" w:rsidRPr="00CD024F" w:rsidRDefault="00404C26" w:rsidP="00404C26">
      <w:pPr>
        <w:ind w:left="360"/>
        <w:rPr>
          <w:rFonts w:cs="Arial"/>
          <w:szCs w:val="22"/>
        </w:rPr>
      </w:pPr>
      <w:r w:rsidRPr="00CD024F">
        <w:rPr>
          <w:rFonts w:cs="Arial"/>
          <w:szCs w:val="22"/>
        </w:rPr>
        <w:t>Refer to the figure below for a visual representation of the tree structure.</w:t>
      </w:r>
    </w:p>
    <w:p w14:paraId="004CA2E7" w14:textId="77777777" w:rsidR="002628F2" w:rsidRPr="00CD024F" w:rsidRDefault="002628F2" w:rsidP="00404C26">
      <w:pPr>
        <w:spacing w:before="100" w:beforeAutospacing="1" w:after="100" w:afterAutospacing="1" w:line="276" w:lineRule="auto"/>
        <w:ind w:left="360"/>
        <w:rPr>
          <w:rFonts w:cs="Arial"/>
          <w:szCs w:val="22"/>
        </w:rPr>
      </w:pPr>
    </w:p>
    <w:p w14:paraId="21D1BF8C" w14:textId="46797536" w:rsidR="00175480" w:rsidRPr="00CD024F" w:rsidRDefault="003209E3" w:rsidP="00822E96">
      <w:pPr>
        <w:jc w:val="center"/>
        <w:rPr>
          <w:rFonts w:cs="Arial"/>
        </w:rPr>
      </w:pPr>
      <w:r w:rsidRPr="00CD024F">
        <w:rPr>
          <w:rFonts w:cs="Arial"/>
          <w:i/>
          <w:noProof/>
          <w:lang w:val="de-DE" w:eastAsia="zh-CN"/>
        </w:rPr>
        <w:lastRenderedPageBreak/>
        <w:drawing>
          <wp:inline distT="0" distB="0" distL="0" distR="0" wp14:anchorId="3C927993" wp14:editId="2D8D5267">
            <wp:extent cx="3676650" cy="2759017"/>
            <wp:effectExtent l="95250" t="95250" r="95250" b="99060"/>
            <wp:docPr id="2143766437" name="Grafik 2143766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6437" name="Grafik 2143766437"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5454" cy="2795641"/>
                    </a:xfrm>
                    <a:prstGeom prst="rect">
                      <a:avLst/>
                    </a:prstGeom>
                    <a:effectLst>
                      <a:outerShdw blurRad="63500" sx="102000" sy="102000" algn="ctr" rotWithShape="0">
                        <a:prstClr val="black">
                          <a:alpha val="40000"/>
                        </a:prstClr>
                      </a:outerShdw>
                    </a:effectLst>
                  </pic:spPr>
                </pic:pic>
              </a:graphicData>
            </a:graphic>
          </wp:inline>
        </w:drawing>
      </w:r>
    </w:p>
    <w:p w14:paraId="4F9412C2" w14:textId="782BA8C5" w:rsidR="003209E3" w:rsidRPr="00CD024F" w:rsidRDefault="0015013A" w:rsidP="00822E96">
      <w:pPr>
        <w:pStyle w:val="Beschriftung"/>
        <w:jc w:val="center"/>
        <w:rPr>
          <w:rFonts w:cs="Arial"/>
        </w:rPr>
      </w:pPr>
      <w:bookmarkStart w:id="220" w:name="_Toc201556973"/>
      <w:r w:rsidRPr="00CD024F">
        <w:rPr>
          <w:rFonts w:cs="Arial"/>
        </w:rPr>
        <w:t>Figure</w:t>
      </w:r>
      <w:r w:rsidR="003209E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2</w:t>
      </w:r>
      <w:r w:rsidR="00200F1E" w:rsidRPr="00CD024F">
        <w:rPr>
          <w:rFonts w:cs="Arial"/>
        </w:rPr>
        <w:fldChar w:fldCharType="end"/>
      </w:r>
      <w:r w:rsidR="003209E3" w:rsidRPr="00CD024F">
        <w:rPr>
          <w:rFonts w:cs="Arial"/>
        </w:rPr>
        <w:t>:Understanding Tree Structure in AAS Designer</w:t>
      </w:r>
      <w:bookmarkEnd w:id="220"/>
    </w:p>
    <w:p w14:paraId="6C676BCF" w14:textId="77777777" w:rsidR="00A854CB" w:rsidRPr="00CD024F" w:rsidRDefault="00A854CB" w:rsidP="00A854CB">
      <w:pPr>
        <w:rPr>
          <w:rFonts w:cs="Arial"/>
        </w:rPr>
      </w:pPr>
    </w:p>
    <w:p w14:paraId="4D386A1D" w14:textId="2625ED41" w:rsidR="00A854CB" w:rsidRPr="00CD024F" w:rsidRDefault="00373601" w:rsidP="006852D4">
      <w:pPr>
        <w:rPr>
          <w:rFonts w:cs="Arial"/>
          <w:szCs w:val="22"/>
        </w:rPr>
      </w:pPr>
      <w:r w:rsidRPr="00CD024F">
        <w:rPr>
          <w:rFonts w:cs="Arial"/>
          <w:szCs w:val="22"/>
        </w:rPr>
        <w:t>As you click on the arrow to the left of any submodel, such as HandoverDocumentation, a nested structure will expand beneath it. This reveals additional elements contained within the submodel. Referring to the figure below, you will see the corresponding properties of the submodel. These properties can be modified as needed, allowing you to update existing values or add new properties to the submodel.</w:t>
      </w:r>
    </w:p>
    <w:p w14:paraId="160A8CE3" w14:textId="77777777" w:rsidR="00A854CB" w:rsidRPr="00CD024F" w:rsidRDefault="00A854CB" w:rsidP="00A854CB">
      <w:pPr>
        <w:rPr>
          <w:rFonts w:cs="Arial"/>
        </w:rPr>
      </w:pPr>
    </w:p>
    <w:p w14:paraId="7A330577" w14:textId="75EF93E0" w:rsidR="00A854CB" w:rsidRPr="00CD024F" w:rsidRDefault="00D17918" w:rsidP="00C20F12">
      <w:pPr>
        <w:jc w:val="center"/>
        <w:rPr>
          <w:rFonts w:cs="Arial"/>
          <w:lang w:val="de-DE"/>
        </w:rPr>
      </w:pPr>
      <w:r w:rsidRPr="00CD024F">
        <w:rPr>
          <w:rFonts w:cs="Arial"/>
          <w:noProof/>
          <w:lang w:val="de-DE" w:eastAsia="zh-CN"/>
        </w:rPr>
        <w:drawing>
          <wp:inline distT="0" distB="0" distL="0" distR="0" wp14:anchorId="5A1E0EDD" wp14:editId="0A5F828C">
            <wp:extent cx="5639132" cy="2856778"/>
            <wp:effectExtent l="133350" t="95250" r="114300" b="96520"/>
            <wp:docPr id="2063980387" name="Grafik 2063980387" descr="C:\Users\avdul002\AppData\Local\Microsoft\Windows\INetCache\Content.MSO\7475AF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7475AF59.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55493" cy="286506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A047C40" w14:textId="20F2A6A0" w:rsidR="00B53602" w:rsidRPr="00CD024F" w:rsidRDefault="0015013A" w:rsidP="00B53602">
      <w:pPr>
        <w:pStyle w:val="Beschriftung"/>
        <w:jc w:val="center"/>
        <w:rPr>
          <w:rFonts w:cs="Arial"/>
        </w:rPr>
      </w:pPr>
      <w:bookmarkStart w:id="221" w:name="_Toc201556974"/>
      <w:r w:rsidRPr="00CD024F">
        <w:rPr>
          <w:rFonts w:cs="Arial"/>
        </w:rPr>
        <w:t>Figure</w:t>
      </w:r>
      <w:r w:rsidR="00B5360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3</w:t>
      </w:r>
      <w:r w:rsidR="00200F1E" w:rsidRPr="00CD024F">
        <w:rPr>
          <w:rFonts w:cs="Arial"/>
        </w:rPr>
        <w:fldChar w:fldCharType="end"/>
      </w:r>
      <w:r w:rsidR="00B53602" w:rsidRPr="00CD024F">
        <w:rPr>
          <w:rFonts w:cs="Arial"/>
        </w:rPr>
        <w:t>: Expanding the Tree Structure in AAS Designer</w:t>
      </w:r>
      <w:bookmarkEnd w:id="221"/>
    </w:p>
    <w:p w14:paraId="4D251DD3" w14:textId="77777777" w:rsidR="00A854CB" w:rsidRPr="00CD024F" w:rsidRDefault="00A854CB" w:rsidP="00A854CB">
      <w:pPr>
        <w:rPr>
          <w:rFonts w:cs="Arial"/>
        </w:rPr>
      </w:pPr>
    </w:p>
    <w:p w14:paraId="2F6A9308" w14:textId="77777777" w:rsidR="00A854CB" w:rsidRPr="00CD024F" w:rsidRDefault="00A854CB" w:rsidP="00A854CB">
      <w:pPr>
        <w:rPr>
          <w:rFonts w:cs="Arial"/>
        </w:rPr>
      </w:pPr>
    </w:p>
    <w:p w14:paraId="2A5DCECD" w14:textId="2B33C1E0" w:rsidR="008C12DE" w:rsidRPr="00CD024F" w:rsidRDefault="008C12DE" w:rsidP="002221EB">
      <w:pPr>
        <w:spacing w:before="240" w:after="240"/>
        <w:rPr>
          <w:rFonts w:cs="Arial"/>
          <w:szCs w:val="22"/>
        </w:rPr>
      </w:pPr>
      <w:r w:rsidRPr="00CD024F">
        <w:rPr>
          <w:rFonts w:eastAsia="Arial" w:cs="Arial"/>
          <w:color w:val="000000" w:themeColor="text1"/>
          <w:szCs w:val="22"/>
        </w:rPr>
        <w:t>The AAS Shell of a component follows a structured tree hierarchy, which can be modified by the user based on the available information. For example, in the figure above,</w:t>
      </w:r>
      <w:r w:rsidRPr="00CD024F">
        <w:rPr>
          <w:rFonts w:eastAsia="Arial" w:cs="Arial"/>
          <w:color w:val="000000" w:themeColor="text1"/>
        </w:rPr>
        <w:t xml:space="preserve"> </w:t>
      </w:r>
      <w:hyperlink r:id="rId55" w:history="1">
        <w:r w:rsidRPr="00CD024F">
          <w:rPr>
            <w:rStyle w:val="Hyperlink"/>
            <w:rFonts w:eastAsia="Arial" w:cs="Arial"/>
            <w:szCs w:val="22"/>
          </w:rPr>
          <w:t>KOSTAL_</w:t>
        </w:r>
        <w:r w:rsidR="00032877" w:rsidRPr="00CD024F">
          <w:rPr>
            <w:rStyle w:val="Hyperlink"/>
            <w:rFonts w:eastAsia="Arial" w:cs="Arial"/>
            <w:szCs w:val="22"/>
          </w:rPr>
          <w:t>D</w:t>
        </w:r>
        <w:r w:rsidRPr="00CD024F">
          <w:rPr>
            <w:rStyle w:val="Hyperlink"/>
            <w:rFonts w:eastAsia="Arial" w:cs="Arial"/>
            <w:szCs w:val="22"/>
          </w:rPr>
          <w:t>LK1</w:t>
        </w:r>
        <w:r w:rsidR="00032877" w:rsidRPr="00CD024F">
          <w:rPr>
            <w:rStyle w:val="Hyperlink"/>
            <w:rFonts w:eastAsia="Arial" w:cs="Arial"/>
            <w:szCs w:val="22"/>
          </w:rPr>
          <w:t>2</w:t>
        </w:r>
        <w:r w:rsidRPr="00CD024F">
          <w:rPr>
            <w:rStyle w:val="Hyperlink"/>
            <w:rFonts w:eastAsia="Arial" w:cs="Arial"/>
            <w:szCs w:val="22"/>
          </w:rPr>
          <w:t>_100</w:t>
        </w:r>
        <w:r w:rsidR="00032877" w:rsidRPr="00CD024F">
          <w:rPr>
            <w:rStyle w:val="Hyperlink"/>
            <w:rFonts w:eastAsia="Arial" w:cs="Arial"/>
            <w:szCs w:val="22"/>
          </w:rPr>
          <w:t>022</w:t>
        </w:r>
        <w:r w:rsidRPr="00CD024F">
          <w:rPr>
            <w:rStyle w:val="Hyperlink"/>
            <w:rFonts w:eastAsia="Arial" w:cs="Arial"/>
            <w:szCs w:val="22"/>
          </w:rPr>
          <w:t>1</w:t>
        </w:r>
        <w:r w:rsidR="00032877" w:rsidRPr="00CD024F">
          <w:rPr>
            <w:rStyle w:val="Hyperlink"/>
            <w:rFonts w:eastAsia="Arial" w:cs="Arial"/>
            <w:szCs w:val="22"/>
          </w:rPr>
          <w:t>0</w:t>
        </w:r>
      </w:hyperlink>
      <w:r w:rsidRPr="00CD024F">
        <w:rPr>
          <w:rFonts w:eastAsia="Arial" w:cs="Arial"/>
          <w:color w:val="000000" w:themeColor="text1"/>
          <w:szCs w:val="22"/>
        </w:rPr>
        <w:t xml:space="preserve"> represents a component whose AAS needs to be identified. Under this component, there are multiple submodels, such as </w:t>
      </w:r>
      <w:r w:rsidRPr="00CD024F">
        <w:rPr>
          <w:rFonts w:cs="Arial"/>
          <w:color w:val="000000"/>
          <w:szCs w:val="22"/>
        </w:rPr>
        <w:t xml:space="preserve">HandoverDocumentation </w:t>
      </w:r>
      <w:sdt>
        <w:sdtPr>
          <w:rPr>
            <w:rFonts w:cs="Arial"/>
            <w:color w:val="000000"/>
            <w:szCs w:val="22"/>
          </w:rPr>
          <w:id w:val="-1925796031"/>
          <w:citation/>
        </w:sdtPr>
        <w:sdtContent>
          <w:r w:rsidRPr="00CD024F">
            <w:rPr>
              <w:rFonts w:cs="Arial"/>
              <w:color w:val="000000"/>
              <w:szCs w:val="22"/>
            </w:rPr>
            <w:fldChar w:fldCharType="begin"/>
          </w:r>
          <w:r w:rsidRPr="00CD024F">
            <w:rPr>
              <w:rFonts w:cs="Arial"/>
              <w:color w:val="000000"/>
              <w:szCs w:val="22"/>
            </w:rPr>
            <w:instrText xml:space="preserve"> CITATION IDTA02004 \l 1031 </w:instrText>
          </w:r>
          <w:r w:rsidRPr="00CD024F">
            <w:rPr>
              <w:rFonts w:cs="Arial"/>
              <w:color w:val="000000"/>
              <w:szCs w:val="22"/>
            </w:rPr>
            <w:fldChar w:fldCharType="separate"/>
          </w:r>
          <w:r w:rsidR="00CD024F" w:rsidRPr="00CD024F">
            <w:rPr>
              <w:rFonts w:cs="Arial"/>
              <w:noProof/>
              <w:color w:val="000000"/>
              <w:szCs w:val="22"/>
            </w:rPr>
            <w:t>[2]</w:t>
          </w:r>
          <w:r w:rsidRPr="00CD024F">
            <w:rPr>
              <w:rFonts w:cs="Arial"/>
              <w:color w:val="000000"/>
              <w:szCs w:val="22"/>
            </w:rPr>
            <w:fldChar w:fldCharType="end"/>
          </w:r>
        </w:sdtContent>
      </w:sdt>
      <w:r w:rsidRPr="00CD024F">
        <w:rPr>
          <w:rFonts w:cs="Arial"/>
          <w:color w:val="000000"/>
          <w:szCs w:val="22"/>
        </w:rPr>
        <w:t xml:space="preserve">, TechnicalData </w:t>
      </w:r>
      <w:sdt>
        <w:sdtPr>
          <w:rPr>
            <w:rFonts w:cs="Arial"/>
            <w:color w:val="000000"/>
            <w:szCs w:val="22"/>
          </w:rPr>
          <w:id w:val="-1577967334"/>
          <w:citation/>
        </w:sdtPr>
        <w:sdtContent>
          <w:r w:rsidRPr="00CD024F">
            <w:rPr>
              <w:rFonts w:cs="Arial"/>
              <w:color w:val="000000"/>
              <w:szCs w:val="22"/>
            </w:rPr>
            <w:fldChar w:fldCharType="begin"/>
          </w:r>
          <w:r w:rsidRPr="00CD024F">
            <w:rPr>
              <w:rFonts w:cs="Arial"/>
              <w:color w:val="000000"/>
              <w:szCs w:val="22"/>
            </w:rPr>
            <w:instrText xml:space="preserve"> CITATION IDTA02003 \l 1031 </w:instrText>
          </w:r>
          <w:r w:rsidRPr="00CD024F">
            <w:rPr>
              <w:rFonts w:cs="Arial"/>
              <w:color w:val="000000"/>
              <w:szCs w:val="22"/>
            </w:rPr>
            <w:fldChar w:fldCharType="separate"/>
          </w:r>
          <w:r w:rsidR="00CD024F" w:rsidRPr="00CD024F">
            <w:rPr>
              <w:rFonts w:cs="Arial"/>
              <w:noProof/>
              <w:color w:val="000000"/>
              <w:szCs w:val="22"/>
            </w:rPr>
            <w:t>[3]</w:t>
          </w:r>
          <w:r w:rsidRPr="00CD024F">
            <w:rPr>
              <w:rFonts w:cs="Arial"/>
              <w:color w:val="000000"/>
              <w:szCs w:val="22"/>
            </w:rPr>
            <w:fldChar w:fldCharType="end"/>
          </w:r>
        </w:sdtContent>
      </w:sdt>
      <w:r w:rsidRPr="00CD024F">
        <w:rPr>
          <w:rFonts w:cs="Arial"/>
          <w:color w:val="000000"/>
          <w:szCs w:val="22"/>
        </w:rPr>
        <w:t xml:space="preserve">, DigitalNameplate </w:t>
      </w:r>
      <w:sdt>
        <w:sdtPr>
          <w:rPr>
            <w:rFonts w:cs="Arial"/>
            <w:color w:val="000000"/>
            <w:szCs w:val="22"/>
          </w:rPr>
          <w:id w:val="1594827083"/>
          <w:citation/>
        </w:sdtPr>
        <w:sdtContent>
          <w:r w:rsidRPr="00CD024F">
            <w:rPr>
              <w:rFonts w:cs="Arial"/>
              <w:color w:val="000000"/>
              <w:szCs w:val="22"/>
            </w:rPr>
            <w:fldChar w:fldCharType="begin"/>
          </w:r>
          <w:r w:rsidRPr="00CD024F">
            <w:rPr>
              <w:rFonts w:cs="Arial"/>
              <w:color w:val="000000"/>
              <w:szCs w:val="22"/>
            </w:rPr>
            <w:instrText xml:space="preserve"> CITATION IDTA02006 \l 1031 </w:instrText>
          </w:r>
          <w:r w:rsidRPr="00CD024F">
            <w:rPr>
              <w:rFonts w:cs="Arial"/>
              <w:color w:val="000000"/>
              <w:szCs w:val="22"/>
            </w:rPr>
            <w:fldChar w:fldCharType="separate"/>
          </w:r>
          <w:r w:rsidR="00CD024F" w:rsidRPr="00CD024F">
            <w:rPr>
              <w:rFonts w:cs="Arial"/>
              <w:noProof/>
              <w:color w:val="000000"/>
              <w:szCs w:val="22"/>
            </w:rPr>
            <w:t>[1]</w:t>
          </w:r>
          <w:r w:rsidRPr="00CD024F">
            <w:rPr>
              <w:rFonts w:cs="Arial"/>
              <w:color w:val="000000"/>
              <w:szCs w:val="22"/>
            </w:rPr>
            <w:fldChar w:fldCharType="end"/>
          </w:r>
        </w:sdtContent>
      </w:sdt>
      <w:r w:rsidR="0035592D" w:rsidRPr="00CD024F">
        <w:rPr>
          <w:rFonts w:cs="Arial"/>
          <w:color w:val="000000"/>
          <w:szCs w:val="22"/>
        </w:rPr>
        <w:t>,</w:t>
      </w:r>
      <w:r w:rsidRPr="00CD024F">
        <w:rPr>
          <w:rFonts w:eastAsia="Arial" w:cs="Arial"/>
          <w:color w:val="000000" w:themeColor="text1"/>
          <w:szCs w:val="22"/>
        </w:rPr>
        <w:t xml:space="preserve"> MCAD and AasDesignerChangelog.</w:t>
      </w:r>
    </w:p>
    <w:p w14:paraId="6BD34F95" w14:textId="062CF281" w:rsidR="008C12DE" w:rsidRPr="00CD024F" w:rsidRDefault="008C12DE" w:rsidP="002221EB">
      <w:pPr>
        <w:rPr>
          <w:rFonts w:eastAsia="Arial" w:cs="Arial"/>
          <w:color w:val="000000" w:themeColor="text1"/>
          <w:szCs w:val="22"/>
        </w:rPr>
      </w:pPr>
      <w:r w:rsidRPr="00CD024F">
        <w:rPr>
          <w:rFonts w:eastAsia="Arial" w:cs="Arial"/>
          <w:color w:val="000000" w:themeColor="text1"/>
          <w:szCs w:val="22"/>
        </w:rPr>
        <w:t xml:space="preserve">Within every tree structure, </w:t>
      </w:r>
      <w:r w:rsidR="0035592D" w:rsidRPr="00CD024F">
        <w:rPr>
          <w:rFonts w:eastAsia="Arial" w:cs="Arial"/>
          <w:color w:val="000000" w:themeColor="text1"/>
          <w:szCs w:val="22"/>
        </w:rPr>
        <w:t xml:space="preserve">one </w:t>
      </w:r>
      <w:r w:rsidRPr="00CD024F">
        <w:rPr>
          <w:rFonts w:eastAsia="Arial" w:cs="Arial"/>
          <w:color w:val="000000" w:themeColor="text1"/>
          <w:szCs w:val="22"/>
        </w:rPr>
        <w:t xml:space="preserve">will find two common elements: Concept Description and Files. The AAS can define its own dictionary, which contains semantic definitions of its submodel elements. These </w:t>
      </w:r>
      <w:r w:rsidRPr="00CD024F">
        <w:rPr>
          <w:rFonts w:eastAsia="Arial" w:cs="Arial"/>
          <w:color w:val="000000" w:themeColor="text1"/>
          <w:szCs w:val="22"/>
        </w:rPr>
        <w:lastRenderedPageBreak/>
        <w:t>semantic definitions are known as Concept Descriptions (ConceptDescription). The Files section contains all documents and files uploaded to the AAS Shell of the component, ensuring that relevant information is easily accessible and well-organized.</w:t>
      </w:r>
    </w:p>
    <w:p w14:paraId="155FDEDA" w14:textId="77777777" w:rsidR="00032877" w:rsidRPr="00CD024F" w:rsidRDefault="00032877" w:rsidP="002221EB">
      <w:pPr>
        <w:rPr>
          <w:rFonts w:eastAsia="Arial" w:cs="Arial"/>
          <w:color w:val="000000" w:themeColor="text1"/>
          <w:szCs w:val="22"/>
        </w:rPr>
      </w:pPr>
    </w:p>
    <w:p w14:paraId="0C6515A4" w14:textId="24A1016A" w:rsidR="003209E3" w:rsidRPr="00CD024F" w:rsidRDefault="008C12DE" w:rsidP="002221EB">
      <w:pPr>
        <w:rPr>
          <w:rFonts w:eastAsia="Arial" w:cs="Arial"/>
          <w:color w:val="000000" w:themeColor="text1"/>
          <w:szCs w:val="22"/>
        </w:rPr>
      </w:pPr>
      <w:r w:rsidRPr="00CD024F">
        <w:rPr>
          <w:rFonts w:eastAsia="Arial" w:cs="Arial"/>
          <w:color w:val="000000" w:themeColor="text1"/>
          <w:szCs w:val="22"/>
        </w:rPr>
        <w:t>The AAS Designer presents a tree structure that visually organizes different components of an Asset Administration Shell (AAS). This hierarchical representation includes elements such as Submodels, Properties, Property Values, and Concept Descriptions.</w:t>
      </w:r>
    </w:p>
    <w:p w14:paraId="361FC47B" w14:textId="77777777" w:rsidR="001B179B" w:rsidRPr="00CD024F" w:rsidRDefault="001B179B" w:rsidP="002221EB">
      <w:pPr>
        <w:rPr>
          <w:rFonts w:eastAsia="Arial" w:cs="Arial"/>
          <w:color w:val="000000" w:themeColor="text1"/>
          <w:szCs w:val="22"/>
        </w:rPr>
      </w:pPr>
    </w:p>
    <w:p w14:paraId="5D2BE135" w14:textId="75B76648" w:rsidR="00032877" w:rsidRPr="005C5F40" w:rsidRDefault="001B179B" w:rsidP="006852D4">
      <w:pPr>
        <w:pStyle w:val="berschrift2"/>
        <w:rPr>
          <w:rFonts w:cs="Arial"/>
          <w:szCs w:val="24"/>
        </w:rPr>
      </w:pPr>
      <w:bookmarkStart w:id="222" w:name="_Toc193098547"/>
      <w:bookmarkStart w:id="223" w:name="_Toc200608909"/>
      <w:bookmarkStart w:id="224" w:name="_Toc201556459"/>
      <w:r w:rsidRPr="00CD024F">
        <w:rPr>
          <w:rFonts w:cs="Arial"/>
          <w:szCs w:val="24"/>
        </w:rPr>
        <w:t>Inserting elements</w:t>
      </w:r>
      <w:bookmarkEnd w:id="222"/>
      <w:bookmarkEnd w:id="223"/>
      <w:bookmarkEnd w:id="224"/>
    </w:p>
    <w:p w14:paraId="09D1C6B9" w14:textId="4CE5819F" w:rsidR="00A854CB" w:rsidRPr="00CD024F" w:rsidRDefault="006537F5" w:rsidP="006537F5">
      <w:pPr>
        <w:rPr>
          <w:rFonts w:eastAsia="Arial" w:cs="Arial"/>
          <w:color w:val="000000" w:themeColor="text1"/>
          <w:szCs w:val="22"/>
        </w:rPr>
      </w:pPr>
      <w:r w:rsidRPr="00CD024F">
        <w:rPr>
          <w:rFonts w:eastAsia="Arial" w:cs="Arial"/>
          <w:color w:val="000000" w:themeColor="text1"/>
          <w:szCs w:val="22"/>
        </w:rPr>
        <w:t>For example, in the AAS Designer’s directory tree, you may encounter elements like:</w:t>
      </w:r>
    </w:p>
    <w:p w14:paraId="7935005F" w14:textId="77777777" w:rsidR="000D112A" w:rsidRPr="00CD024F" w:rsidRDefault="000D112A" w:rsidP="006537F5">
      <w:pPr>
        <w:rPr>
          <w:rFonts w:eastAsia="Arial" w:cs="Arial"/>
          <w:color w:val="000000" w:themeColor="text1"/>
        </w:rPr>
      </w:pPr>
    </w:p>
    <w:p w14:paraId="794F80BA" w14:textId="35AD7B07" w:rsidR="002B0802" w:rsidRPr="00CD024F" w:rsidRDefault="008B1BEE" w:rsidP="00C20F12">
      <w:pPr>
        <w:keepNext/>
        <w:jc w:val="center"/>
        <w:rPr>
          <w:rFonts w:cs="Arial"/>
        </w:rPr>
      </w:pPr>
      <w:r w:rsidRPr="00CD024F">
        <w:rPr>
          <w:rFonts w:cs="Arial"/>
          <w:noProof/>
          <w:lang w:val="de-DE" w:eastAsia="zh-CN"/>
        </w:rPr>
        <w:drawing>
          <wp:inline distT="0" distB="0" distL="0" distR="0" wp14:anchorId="58E88936" wp14:editId="05A35654">
            <wp:extent cx="5760720" cy="2441575"/>
            <wp:effectExtent l="114300" t="95250" r="106680" b="92075"/>
            <wp:docPr id="4703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854" name="Picture 1" descr="A screenshot of a computer&#10;&#10;Description automatically generated"/>
                    <pic:cNvPicPr/>
                  </pic:nvPicPr>
                  <pic:blipFill>
                    <a:blip r:embed="rId56"/>
                    <a:stretch>
                      <a:fillRect/>
                    </a:stretch>
                  </pic:blipFill>
                  <pic:spPr>
                    <a:xfrm>
                      <a:off x="0" y="0"/>
                      <a:ext cx="5760720" cy="2441575"/>
                    </a:xfrm>
                    <a:prstGeom prst="rect">
                      <a:avLst/>
                    </a:prstGeom>
                    <a:effectLst>
                      <a:outerShdw blurRad="63500" sx="102000" sy="102000" algn="ctr" rotWithShape="0">
                        <a:prstClr val="black">
                          <a:alpha val="40000"/>
                        </a:prstClr>
                      </a:outerShdw>
                    </a:effectLst>
                  </pic:spPr>
                </pic:pic>
              </a:graphicData>
            </a:graphic>
          </wp:inline>
        </w:drawing>
      </w:r>
    </w:p>
    <w:p w14:paraId="7A0A561B" w14:textId="1CA7CC13" w:rsidR="002B0802" w:rsidRPr="00CD024F" w:rsidRDefault="0015013A" w:rsidP="002B0802">
      <w:pPr>
        <w:pStyle w:val="Beschriftung"/>
        <w:jc w:val="center"/>
        <w:rPr>
          <w:rFonts w:cs="Arial"/>
        </w:rPr>
      </w:pPr>
      <w:bookmarkStart w:id="225" w:name="_Toc201556975"/>
      <w:r w:rsidRPr="00CD024F">
        <w:rPr>
          <w:rFonts w:cs="Arial"/>
        </w:rPr>
        <w:t>Figure</w:t>
      </w:r>
      <w:r w:rsidR="002B080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4</w:t>
      </w:r>
      <w:r w:rsidR="00200F1E" w:rsidRPr="00CD024F">
        <w:rPr>
          <w:rFonts w:cs="Arial"/>
        </w:rPr>
        <w:fldChar w:fldCharType="end"/>
      </w:r>
      <w:r w:rsidR="002B0802" w:rsidRPr="00CD024F">
        <w:rPr>
          <w:rFonts w:cs="Arial"/>
        </w:rPr>
        <w:t>: Inserting Elements in the AAS Designer</w:t>
      </w:r>
      <w:bookmarkEnd w:id="225"/>
    </w:p>
    <w:p w14:paraId="7D8A1AD6" w14:textId="77777777" w:rsidR="004915A9" w:rsidRPr="00CD024F" w:rsidRDefault="004915A9" w:rsidP="004915A9">
      <w:pPr>
        <w:rPr>
          <w:rFonts w:cs="Arial"/>
        </w:rPr>
      </w:pPr>
    </w:p>
    <w:p w14:paraId="15AE63FF" w14:textId="582640DB" w:rsidR="004915A9" w:rsidRPr="00CD024F" w:rsidRDefault="004915A9" w:rsidP="004915A9">
      <w:pPr>
        <w:rPr>
          <w:rFonts w:cs="Arial"/>
          <w:szCs w:val="22"/>
        </w:rPr>
      </w:pPr>
      <w:r w:rsidRPr="00CD024F">
        <w:rPr>
          <w:rFonts w:cs="Arial"/>
          <w:szCs w:val="22"/>
        </w:rPr>
        <w:t xml:space="preserve">To get a better view of the elements and their functionality, </w:t>
      </w:r>
      <w:r w:rsidR="00283564" w:rsidRPr="00CD024F">
        <w:rPr>
          <w:rFonts w:cs="Arial"/>
          <w:szCs w:val="22"/>
        </w:rPr>
        <w:t>refer the following table:</w:t>
      </w:r>
    </w:p>
    <w:p w14:paraId="7682AC88" w14:textId="77777777" w:rsidR="00283564" w:rsidRPr="00CD024F" w:rsidRDefault="00283564" w:rsidP="004915A9">
      <w:pPr>
        <w:rPr>
          <w:rFonts w:cs="Arial"/>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547"/>
        <w:gridCol w:w="6515"/>
      </w:tblGrid>
      <w:tr w:rsidR="007B7E20" w:rsidRPr="007B7E20" w14:paraId="16EED351" w14:textId="77777777" w:rsidTr="001C3872">
        <w:trPr>
          <w:trHeight w:val="196"/>
        </w:trPr>
        <w:tc>
          <w:tcPr>
            <w:tcW w:w="2547" w:type="dxa"/>
            <w:tcMar>
              <w:top w:w="28" w:type="dxa"/>
              <w:left w:w="57" w:type="dxa"/>
              <w:bottom w:w="28" w:type="dxa"/>
              <w:right w:w="57" w:type="dxa"/>
            </w:tcMar>
            <w:hideMark/>
          </w:tcPr>
          <w:p w14:paraId="3300643B" w14:textId="77777777" w:rsidR="007B7E20" w:rsidRPr="00CD024F" w:rsidRDefault="007B7E20" w:rsidP="001C3872">
            <w:pPr>
              <w:rPr>
                <w:rFonts w:cs="Arial"/>
                <w:szCs w:val="20"/>
              </w:rPr>
            </w:pPr>
            <w:r w:rsidRPr="00CD024F">
              <w:rPr>
                <w:rFonts w:cs="Arial"/>
                <w:b/>
                <w:color w:val="000000"/>
                <w:szCs w:val="20"/>
              </w:rPr>
              <w:t>Element Name</w:t>
            </w:r>
          </w:p>
        </w:tc>
        <w:tc>
          <w:tcPr>
            <w:tcW w:w="6515" w:type="dxa"/>
            <w:tcMar>
              <w:top w:w="28" w:type="dxa"/>
              <w:left w:w="57" w:type="dxa"/>
              <w:bottom w:w="28" w:type="dxa"/>
              <w:right w:w="57" w:type="dxa"/>
            </w:tcMar>
            <w:hideMark/>
          </w:tcPr>
          <w:p w14:paraId="3111E79A" w14:textId="77777777" w:rsidR="007B7E20" w:rsidRPr="00CD024F" w:rsidRDefault="007B7E20" w:rsidP="007B7E20">
            <w:pPr>
              <w:jc w:val="center"/>
              <w:rPr>
                <w:rFonts w:cs="Arial"/>
                <w:szCs w:val="20"/>
              </w:rPr>
            </w:pPr>
            <w:r w:rsidRPr="00CD024F">
              <w:rPr>
                <w:rFonts w:cs="Arial"/>
                <w:b/>
                <w:color w:val="000000"/>
                <w:szCs w:val="20"/>
              </w:rPr>
              <w:t>Description</w:t>
            </w:r>
          </w:p>
        </w:tc>
      </w:tr>
      <w:tr w:rsidR="007B7E20" w:rsidRPr="007B7E20" w14:paraId="0B1CA0BA" w14:textId="77777777" w:rsidTr="001C3872">
        <w:trPr>
          <w:trHeight w:val="326"/>
        </w:trPr>
        <w:tc>
          <w:tcPr>
            <w:tcW w:w="2547" w:type="dxa"/>
            <w:tcMar>
              <w:top w:w="28" w:type="dxa"/>
              <w:left w:w="57" w:type="dxa"/>
              <w:bottom w:w="28" w:type="dxa"/>
              <w:right w:w="57" w:type="dxa"/>
            </w:tcMar>
            <w:hideMark/>
          </w:tcPr>
          <w:p w14:paraId="632D9221" w14:textId="77777777" w:rsidR="007B7E20" w:rsidRPr="00CD024F" w:rsidRDefault="007B7E20" w:rsidP="000E2BB5">
            <w:pPr>
              <w:rPr>
                <w:rFonts w:cs="Arial"/>
                <w:szCs w:val="20"/>
              </w:rPr>
            </w:pPr>
            <w:r w:rsidRPr="00CD024F">
              <w:rPr>
                <w:rFonts w:cs="Arial"/>
                <w:b/>
                <w:color w:val="000000"/>
                <w:szCs w:val="20"/>
              </w:rPr>
              <w:t>Blob</w:t>
            </w:r>
          </w:p>
        </w:tc>
        <w:tc>
          <w:tcPr>
            <w:tcW w:w="6515" w:type="dxa"/>
            <w:tcMar>
              <w:top w:w="28" w:type="dxa"/>
              <w:left w:w="57" w:type="dxa"/>
              <w:bottom w:w="28" w:type="dxa"/>
              <w:right w:w="57" w:type="dxa"/>
            </w:tcMar>
            <w:hideMark/>
          </w:tcPr>
          <w:p w14:paraId="664BF5AB" w14:textId="77777777" w:rsidR="007B7E20" w:rsidRPr="00CD024F" w:rsidRDefault="007B7E20" w:rsidP="000E2BB5">
            <w:pPr>
              <w:rPr>
                <w:rFonts w:cs="Arial"/>
                <w:szCs w:val="20"/>
              </w:rPr>
            </w:pPr>
            <w:r w:rsidRPr="00CD024F">
              <w:rPr>
                <w:rFonts w:cs="Arial"/>
                <w:color w:val="000000"/>
                <w:szCs w:val="20"/>
              </w:rPr>
              <w:t>A data element representing a file that is contained in the value attribute with its source code.</w:t>
            </w:r>
          </w:p>
        </w:tc>
      </w:tr>
      <w:tr w:rsidR="007B7E20" w:rsidRPr="007B7E20" w14:paraId="2CCBB89A" w14:textId="77777777" w:rsidTr="001C3872">
        <w:trPr>
          <w:trHeight w:val="197"/>
        </w:trPr>
        <w:tc>
          <w:tcPr>
            <w:tcW w:w="2547" w:type="dxa"/>
            <w:tcMar>
              <w:top w:w="28" w:type="dxa"/>
              <w:left w:w="57" w:type="dxa"/>
              <w:bottom w:w="28" w:type="dxa"/>
              <w:right w:w="57" w:type="dxa"/>
            </w:tcMar>
            <w:hideMark/>
          </w:tcPr>
          <w:p w14:paraId="644EBFDB" w14:textId="77777777" w:rsidR="007B7E20" w:rsidRPr="00CD024F" w:rsidRDefault="007B7E20" w:rsidP="007B7E20">
            <w:pPr>
              <w:rPr>
                <w:rFonts w:cs="Arial"/>
                <w:szCs w:val="20"/>
              </w:rPr>
            </w:pPr>
            <w:r w:rsidRPr="00CD024F">
              <w:rPr>
                <w:rFonts w:cs="Arial"/>
                <w:b/>
                <w:color w:val="000000"/>
                <w:szCs w:val="20"/>
              </w:rPr>
              <w:t>ContactInformation</w:t>
            </w:r>
          </w:p>
        </w:tc>
        <w:tc>
          <w:tcPr>
            <w:tcW w:w="6515" w:type="dxa"/>
            <w:tcMar>
              <w:top w:w="28" w:type="dxa"/>
              <w:left w:w="57" w:type="dxa"/>
              <w:bottom w:w="28" w:type="dxa"/>
              <w:right w:w="57" w:type="dxa"/>
            </w:tcMar>
            <w:hideMark/>
          </w:tcPr>
          <w:p w14:paraId="3C232EEB" w14:textId="708C85ED" w:rsidR="007B7E20" w:rsidRPr="00CD024F" w:rsidRDefault="007B7E20" w:rsidP="007B7E20">
            <w:pPr>
              <w:rPr>
                <w:rFonts w:cs="Arial"/>
                <w:szCs w:val="20"/>
              </w:rPr>
            </w:pPr>
            <w:r w:rsidRPr="00CD024F">
              <w:rPr>
                <w:rFonts w:cs="Arial"/>
                <w:color w:val="000000"/>
                <w:szCs w:val="20"/>
              </w:rPr>
              <w:t>This element is actually a submodel,but can also be used as a collection.</w:t>
            </w:r>
          </w:p>
        </w:tc>
      </w:tr>
      <w:tr w:rsidR="007B7E20" w:rsidRPr="007B7E20" w14:paraId="202B381E" w14:textId="77777777" w:rsidTr="001C3872">
        <w:trPr>
          <w:trHeight w:val="209"/>
        </w:trPr>
        <w:tc>
          <w:tcPr>
            <w:tcW w:w="2547" w:type="dxa"/>
            <w:tcMar>
              <w:top w:w="28" w:type="dxa"/>
              <w:left w:w="57" w:type="dxa"/>
              <w:bottom w:w="28" w:type="dxa"/>
              <w:right w:w="57" w:type="dxa"/>
            </w:tcMar>
            <w:hideMark/>
          </w:tcPr>
          <w:p w14:paraId="1E75AD83" w14:textId="77777777" w:rsidR="007B7E20" w:rsidRPr="00CD024F" w:rsidRDefault="007B7E20" w:rsidP="007B7E20">
            <w:pPr>
              <w:rPr>
                <w:rFonts w:cs="Arial"/>
                <w:szCs w:val="20"/>
              </w:rPr>
            </w:pPr>
            <w:r w:rsidRPr="00CD024F">
              <w:rPr>
                <w:rFonts w:cs="Arial"/>
                <w:b/>
                <w:color w:val="000000"/>
                <w:szCs w:val="20"/>
              </w:rPr>
              <w:t>Entity</w:t>
            </w:r>
          </w:p>
        </w:tc>
        <w:tc>
          <w:tcPr>
            <w:tcW w:w="6515" w:type="dxa"/>
            <w:tcMar>
              <w:top w:w="28" w:type="dxa"/>
              <w:left w:w="57" w:type="dxa"/>
              <w:bottom w:w="28" w:type="dxa"/>
              <w:right w:w="57" w:type="dxa"/>
            </w:tcMar>
            <w:hideMark/>
          </w:tcPr>
          <w:p w14:paraId="238E2B98" w14:textId="77777777" w:rsidR="007B7E20" w:rsidRPr="00CD024F" w:rsidRDefault="007B7E20" w:rsidP="007B7E20">
            <w:pPr>
              <w:rPr>
                <w:rFonts w:cs="Arial"/>
                <w:szCs w:val="20"/>
              </w:rPr>
            </w:pPr>
            <w:r w:rsidRPr="00CD024F">
              <w:rPr>
                <w:rFonts w:cs="Arial"/>
                <w:color w:val="000000"/>
                <w:szCs w:val="20"/>
              </w:rPr>
              <w:t>A submodel element used to model self-managed or co-managed entities.</w:t>
            </w:r>
          </w:p>
        </w:tc>
      </w:tr>
      <w:tr w:rsidR="007B7E20" w:rsidRPr="007B7E20" w14:paraId="63D4FE66" w14:textId="77777777" w:rsidTr="001C3872">
        <w:trPr>
          <w:trHeight w:val="327"/>
        </w:trPr>
        <w:tc>
          <w:tcPr>
            <w:tcW w:w="2547" w:type="dxa"/>
            <w:tcMar>
              <w:top w:w="28" w:type="dxa"/>
              <w:left w:w="57" w:type="dxa"/>
              <w:bottom w:w="28" w:type="dxa"/>
              <w:right w:w="57" w:type="dxa"/>
            </w:tcMar>
            <w:hideMark/>
          </w:tcPr>
          <w:p w14:paraId="35149ED5" w14:textId="77777777" w:rsidR="007B7E20" w:rsidRPr="00CD024F" w:rsidRDefault="007B7E20" w:rsidP="007B7E20">
            <w:pPr>
              <w:rPr>
                <w:rFonts w:cs="Arial"/>
                <w:szCs w:val="20"/>
              </w:rPr>
            </w:pPr>
            <w:r w:rsidRPr="00CD024F">
              <w:rPr>
                <w:rFonts w:cs="Arial"/>
                <w:b/>
                <w:color w:val="000000"/>
                <w:szCs w:val="20"/>
              </w:rPr>
              <w:t>File</w:t>
            </w:r>
          </w:p>
        </w:tc>
        <w:tc>
          <w:tcPr>
            <w:tcW w:w="6515" w:type="dxa"/>
            <w:tcMar>
              <w:top w:w="28" w:type="dxa"/>
              <w:left w:w="57" w:type="dxa"/>
              <w:bottom w:w="28" w:type="dxa"/>
              <w:right w:w="57" w:type="dxa"/>
            </w:tcMar>
            <w:hideMark/>
          </w:tcPr>
          <w:p w14:paraId="731E133D" w14:textId="77777777" w:rsidR="007B7E20" w:rsidRPr="00CD024F" w:rsidRDefault="007B7E20" w:rsidP="007B7E20">
            <w:pPr>
              <w:rPr>
                <w:rFonts w:cs="Arial"/>
                <w:szCs w:val="20"/>
              </w:rPr>
            </w:pPr>
            <w:r w:rsidRPr="00CD024F">
              <w:rPr>
                <w:rFonts w:cs="Arial"/>
                <w:color w:val="000000"/>
                <w:szCs w:val="20"/>
              </w:rPr>
              <w:t>A data element that represents an address to a file (a locator). The value is a URI that can represent an absolute or relative path.</w:t>
            </w:r>
          </w:p>
        </w:tc>
      </w:tr>
      <w:tr w:rsidR="007B7E20" w:rsidRPr="007B7E20" w14:paraId="394BE957" w14:textId="77777777" w:rsidTr="001C3872">
        <w:trPr>
          <w:trHeight w:val="378"/>
        </w:trPr>
        <w:tc>
          <w:tcPr>
            <w:tcW w:w="2547" w:type="dxa"/>
            <w:tcMar>
              <w:top w:w="28" w:type="dxa"/>
              <w:left w:w="57" w:type="dxa"/>
              <w:bottom w:w="28" w:type="dxa"/>
              <w:right w:w="57" w:type="dxa"/>
            </w:tcMar>
            <w:hideMark/>
          </w:tcPr>
          <w:p w14:paraId="7D3076D4" w14:textId="77777777" w:rsidR="007B7E20" w:rsidRPr="00CD024F" w:rsidRDefault="007B7E20" w:rsidP="007B7E20">
            <w:pPr>
              <w:rPr>
                <w:rFonts w:cs="Arial"/>
                <w:szCs w:val="20"/>
              </w:rPr>
            </w:pPr>
            <w:r w:rsidRPr="00CD024F">
              <w:rPr>
                <w:rFonts w:cs="Arial"/>
                <w:b/>
                <w:color w:val="000000"/>
                <w:szCs w:val="20"/>
              </w:rPr>
              <w:t>MultilanguageProperty</w:t>
            </w:r>
          </w:p>
        </w:tc>
        <w:tc>
          <w:tcPr>
            <w:tcW w:w="6515" w:type="dxa"/>
            <w:tcMar>
              <w:top w:w="28" w:type="dxa"/>
              <w:left w:w="57" w:type="dxa"/>
              <w:bottom w:w="28" w:type="dxa"/>
              <w:right w:w="57" w:type="dxa"/>
            </w:tcMar>
            <w:hideMark/>
          </w:tcPr>
          <w:p w14:paraId="474B92CF" w14:textId="77777777" w:rsidR="007B7E20" w:rsidRPr="00CD024F" w:rsidRDefault="007B7E20" w:rsidP="007B7E20">
            <w:pPr>
              <w:rPr>
                <w:rFonts w:cs="Arial"/>
                <w:szCs w:val="20"/>
              </w:rPr>
            </w:pPr>
            <w:r w:rsidRPr="00CD024F">
              <w:rPr>
                <w:rFonts w:cs="Arial"/>
                <w:color w:val="000000"/>
                <w:szCs w:val="20"/>
              </w:rPr>
              <w:t>A property data element that has a single value (can support multiple languages).</w:t>
            </w:r>
          </w:p>
        </w:tc>
      </w:tr>
      <w:tr w:rsidR="007B7E20" w:rsidRPr="007B7E20" w14:paraId="5B27D99B" w14:textId="77777777" w:rsidTr="001C3872">
        <w:trPr>
          <w:trHeight w:val="248"/>
        </w:trPr>
        <w:tc>
          <w:tcPr>
            <w:tcW w:w="2547" w:type="dxa"/>
            <w:tcMar>
              <w:top w:w="28" w:type="dxa"/>
              <w:left w:w="57" w:type="dxa"/>
              <w:bottom w:w="28" w:type="dxa"/>
              <w:right w:w="57" w:type="dxa"/>
            </w:tcMar>
            <w:hideMark/>
          </w:tcPr>
          <w:p w14:paraId="304375CA" w14:textId="77777777" w:rsidR="007B7E20" w:rsidRPr="00CD024F" w:rsidRDefault="007B7E20" w:rsidP="007B7E20">
            <w:pPr>
              <w:rPr>
                <w:rFonts w:cs="Arial"/>
                <w:szCs w:val="20"/>
              </w:rPr>
            </w:pPr>
            <w:r w:rsidRPr="00CD024F">
              <w:rPr>
                <w:rFonts w:cs="Arial"/>
                <w:b/>
                <w:color w:val="000000"/>
                <w:szCs w:val="20"/>
              </w:rPr>
              <w:t>Operation</w:t>
            </w:r>
          </w:p>
        </w:tc>
        <w:tc>
          <w:tcPr>
            <w:tcW w:w="6515" w:type="dxa"/>
            <w:tcMar>
              <w:top w:w="28" w:type="dxa"/>
              <w:left w:w="57" w:type="dxa"/>
              <w:bottom w:w="28" w:type="dxa"/>
              <w:right w:w="57" w:type="dxa"/>
            </w:tcMar>
            <w:hideMark/>
          </w:tcPr>
          <w:p w14:paraId="270A8F4A" w14:textId="77777777" w:rsidR="007B7E20" w:rsidRPr="00CD024F" w:rsidRDefault="007B7E20" w:rsidP="007B7E20">
            <w:pPr>
              <w:rPr>
                <w:rFonts w:cs="Arial"/>
                <w:szCs w:val="20"/>
              </w:rPr>
            </w:pPr>
            <w:r w:rsidRPr="00CD024F">
              <w:rPr>
                <w:rFonts w:cs="Arial"/>
                <w:color w:val="000000"/>
                <w:szCs w:val="20"/>
              </w:rPr>
              <w:t>A submodel element with input and output variables.</w:t>
            </w:r>
          </w:p>
        </w:tc>
      </w:tr>
      <w:tr w:rsidR="007B7E20" w:rsidRPr="007B7E20" w14:paraId="6819EAD6" w14:textId="77777777" w:rsidTr="001C3872">
        <w:trPr>
          <w:trHeight w:val="242"/>
        </w:trPr>
        <w:tc>
          <w:tcPr>
            <w:tcW w:w="2547" w:type="dxa"/>
            <w:tcMar>
              <w:top w:w="28" w:type="dxa"/>
              <w:left w:w="57" w:type="dxa"/>
              <w:bottom w:w="28" w:type="dxa"/>
              <w:right w:w="57" w:type="dxa"/>
            </w:tcMar>
            <w:hideMark/>
          </w:tcPr>
          <w:p w14:paraId="22D3F357" w14:textId="77777777" w:rsidR="007B7E20" w:rsidRPr="00CD024F" w:rsidRDefault="007B7E20" w:rsidP="007B7E20">
            <w:pPr>
              <w:rPr>
                <w:rFonts w:cs="Arial"/>
                <w:szCs w:val="20"/>
              </w:rPr>
            </w:pPr>
            <w:r w:rsidRPr="00CD024F">
              <w:rPr>
                <w:rFonts w:cs="Arial"/>
                <w:b/>
                <w:color w:val="000000"/>
                <w:szCs w:val="20"/>
              </w:rPr>
              <w:t>Property</w:t>
            </w:r>
          </w:p>
        </w:tc>
        <w:tc>
          <w:tcPr>
            <w:tcW w:w="6515" w:type="dxa"/>
            <w:tcMar>
              <w:top w:w="28" w:type="dxa"/>
              <w:left w:w="57" w:type="dxa"/>
              <w:bottom w:w="28" w:type="dxa"/>
              <w:right w:w="57" w:type="dxa"/>
            </w:tcMar>
            <w:hideMark/>
          </w:tcPr>
          <w:p w14:paraId="382B16E4" w14:textId="77777777" w:rsidR="007B7E20" w:rsidRPr="00CD024F" w:rsidRDefault="007B7E20" w:rsidP="007B7E20">
            <w:pPr>
              <w:rPr>
                <w:rFonts w:cs="Arial"/>
                <w:szCs w:val="20"/>
              </w:rPr>
            </w:pPr>
            <w:r w:rsidRPr="00CD024F">
              <w:rPr>
                <w:rFonts w:cs="Arial"/>
                <w:color w:val="000000"/>
                <w:szCs w:val="20"/>
              </w:rPr>
              <w:t>A data element that has a single value.</w:t>
            </w:r>
          </w:p>
        </w:tc>
      </w:tr>
      <w:tr w:rsidR="007B7E20" w:rsidRPr="007B7E20" w14:paraId="4EEA4076" w14:textId="77777777" w:rsidTr="001C3872">
        <w:trPr>
          <w:trHeight w:val="249"/>
        </w:trPr>
        <w:tc>
          <w:tcPr>
            <w:tcW w:w="2547" w:type="dxa"/>
            <w:tcMar>
              <w:top w:w="28" w:type="dxa"/>
              <w:left w:w="57" w:type="dxa"/>
              <w:bottom w:w="28" w:type="dxa"/>
              <w:right w:w="57" w:type="dxa"/>
            </w:tcMar>
            <w:hideMark/>
          </w:tcPr>
          <w:p w14:paraId="455314EB" w14:textId="77777777" w:rsidR="007B7E20" w:rsidRPr="00CD024F" w:rsidRDefault="007B7E20" w:rsidP="007B7E20">
            <w:pPr>
              <w:rPr>
                <w:rFonts w:cs="Arial"/>
                <w:szCs w:val="20"/>
              </w:rPr>
            </w:pPr>
            <w:r w:rsidRPr="00CD024F">
              <w:rPr>
                <w:rFonts w:cs="Arial"/>
                <w:b/>
                <w:color w:val="000000"/>
                <w:szCs w:val="20"/>
              </w:rPr>
              <w:t>Range</w:t>
            </w:r>
          </w:p>
        </w:tc>
        <w:tc>
          <w:tcPr>
            <w:tcW w:w="6515" w:type="dxa"/>
            <w:tcMar>
              <w:top w:w="28" w:type="dxa"/>
              <w:left w:w="57" w:type="dxa"/>
              <w:bottom w:w="28" w:type="dxa"/>
              <w:right w:w="57" w:type="dxa"/>
            </w:tcMar>
            <w:hideMark/>
          </w:tcPr>
          <w:p w14:paraId="1F565AE8" w14:textId="77777777" w:rsidR="007B7E20" w:rsidRPr="00CD024F" w:rsidRDefault="007B7E20" w:rsidP="007B7E20">
            <w:pPr>
              <w:rPr>
                <w:rFonts w:cs="Arial"/>
                <w:szCs w:val="20"/>
              </w:rPr>
            </w:pPr>
            <w:r w:rsidRPr="00CD024F">
              <w:rPr>
                <w:rFonts w:cs="Arial"/>
                <w:color w:val="000000"/>
                <w:szCs w:val="20"/>
              </w:rPr>
              <w:t>A data element that defines a range with minimum and maximum values.</w:t>
            </w:r>
          </w:p>
        </w:tc>
      </w:tr>
      <w:tr w:rsidR="007B7E20" w:rsidRPr="007B7E20" w14:paraId="3B9889D4" w14:textId="77777777" w:rsidTr="001C3872">
        <w:trPr>
          <w:trHeight w:val="389"/>
        </w:trPr>
        <w:tc>
          <w:tcPr>
            <w:tcW w:w="2547" w:type="dxa"/>
            <w:tcMar>
              <w:top w:w="28" w:type="dxa"/>
              <w:left w:w="57" w:type="dxa"/>
              <w:bottom w:w="28" w:type="dxa"/>
              <w:right w:w="57" w:type="dxa"/>
            </w:tcMar>
            <w:hideMark/>
          </w:tcPr>
          <w:p w14:paraId="0BB7C1F7" w14:textId="77777777" w:rsidR="007B7E20" w:rsidRPr="00CD024F" w:rsidRDefault="007B7E20" w:rsidP="007B7E20">
            <w:pPr>
              <w:rPr>
                <w:rFonts w:cs="Arial"/>
                <w:szCs w:val="20"/>
              </w:rPr>
            </w:pPr>
            <w:r w:rsidRPr="00CD024F">
              <w:rPr>
                <w:rFonts w:cs="Arial"/>
                <w:b/>
                <w:color w:val="000000"/>
                <w:szCs w:val="20"/>
              </w:rPr>
              <w:t>ReferenceElement</w:t>
            </w:r>
          </w:p>
        </w:tc>
        <w:tc>
          <w:tcPr>
            <w:tcW w:w="6515" w:type="dxa"/>
            <w:tcMar>
              <w:top w:w="28" w:type="dxa"/>
              <w:left w:w="57" w:type="dxa"/>
              <w:bottom w:w="28" w:type="dxa"/>
              <w:right w:w="57" w:type="dxa"/>
            </w:tcMar>
            <w:hideMark/>
          </w:tcPr>
          <w:p w14:paraId="2398E511" w14:textId="77777777" w:rsidR="007B7E20" w:rsidRPr="00CD024F" w:rsidRDefault="007B7E20" w:rsidP="007B7E20">
            <w:pPr>
              <w:rPr>
                <w:rFonts w:cs="Arial"/>
                <w:szCs w:val="20"/>
              </w:rPr>
            </w:pPr>
            <w:r w:rsidRPr="00CD024F">
              <w:rPr>
                <w:rFonts w:cs="Arial"/>
                <w:color w:val="000000"/>
                <w:szCs w:val="20"/>
              </w:rPr>
              <w:t>A data element that defines a logical reference to another element within the same or another Asset Administration Shell or to an external object/entity.</w:t>
            </w:r>
          </w:p>
        </w:tc>
      </w:tr>
      <w:tr w:rsidR="007B7E20" w:rsidRPr="007B7E20" w14:paraId="19F82AFE" w14:textId="77777777" w:rsidTr="001C3872">
        <w:trPr>
          <w:trHeight w:val="419"/>
        </w:trPr>
        <w:tc>
          <w:tcPr>
            <w:tcW w:w="2547" w:type="dxa"/>
            <w:tcMar>
              <w:top w:w="28" w:type="dxa"/>
              <w:left w:w="57" w:type="dxa"/>
              <w:bottom w:w="28" w:type="dxa"/>
              <w:right w:w="57" w:type="dxa"/>
            </w:tcMar>
            <w:hideMark/>
          </w:tcPr>
          <w:p w14:paraId="65EC5CE2" w14:textId="77777777" w:rsidR="007B7E20" w:rsidRPr="00CD024F" w:rsidRDefault="007B7E20" w:rsidP="007B7E20">
            <w:pPr>
              <w:rPr>
                <w:rFonts w:cs="Arial"/>
                <w:szCs w:val="20"/>
              </w:rPr>
            </w:pPr>
            <w:r w:rsidRPr="00CD024F">
              <w:rPr>
                <w:rFonts w:cs="Arial"/>
                <w:b/>
                <w:color w:val="000000"/>
                <w:szCs w:val="20"/>
              </w:rPr>
              <w:t>RelationshipElement</w:t>
            </w:r>
          </w:p>
        </w:tc>
        <w:tc>
          <w:tcPr>
            <w:tcW w:w="6515" w:type="dxa"/>
            <w:tcMar>
              <w:top w:w="28" w:type="dxa"/>
              <w:left w:w="57" w:type="dxa"/>
              <w:bottom w:w="28" w:type="dxa"/>
              <w:right w:w="57" w:type="dxa"/>
            </w:tcMar>
            <w:hideMark/>
          </w:tcPr>
          <w:p w14:paraId="37B44642" w14:textId="77777777" w:rsidR="007B7E20" w:rsidRPr="00CD024F" w:rsidRDefault="007B7E20" w:rsidP="007B7E20">
            <w:pPr>
              <w:rPr>
                <w:rFonts w:cs="Arial"/>
                <w:szCs w:val="20"/>
              </w:rPr>
            </w:pPr>
            <w:r w:rsidRPr="00CD024F">
              <w:rPr>
                <w:rFonts w:cs="Arial"/>
                <w:color w:val="000000"/>
                <w:szCs w:val="20"/>
              </w:rPr>
              <w:t>Used to define a relationship between two elements—either referable (model reference) or external (external reference).</w:t>
            </w:r>
          </w:p>
        </w:tc>
      </w:tr>
      <w:tr w:rsidR="007B7E20" w:rsidRPr="007B7E20" w14:paraId="7F3CEC73" w14:textId="77777777" w:rsidTr="001C3872">
        <w:trPr>
          <w:trHeight w:val="147"/>
        </w:trPr>
        <w:tc>
          <w:tcPr>
            <w:tcW w:w="2547" w:type="dxa"/>
            <w:tcMar>
              <w:top w:w="28" w:type="dxa"/>
              <w:left w:w="57" w:type="dxa"/>
              <w:bottom w:w="28" w:type="dxa"/>
              <w:right w:w="57" w:type="dxa"/>
            </w:tcMar>
            <w:hideMark/>
          </w:tcPr>
          <w:p w14:paraId="60962405" w14:textId="77777777" w:rsidR="007B7E20" w:rsidRPr="00CD024F" w:rsidRDefault="007B7E20" w:rsidP="007B7E20">
            <w:pPr>
              <w:rPr>
                <w:rFonts w:cs="Arial"/>
                <w:szCs w:val="20"/>
              </w:rPr>
            </w:pPr>
            <w:r w:rsidRPr="00CD024F">
              <w:rPr>
                <w:rFonts w:cs="Arial"/>
                <w:b/>
                <w:color w:val="000000"/>
                <w:szCs w:val="20"/>
              </w:rPr>
              <w:t>SubmodelElementList</w:t>
            </w:r>
          </w:p>
        </w:tc>
        <w:tc>
          <w:tcPr>
            <w:tcW w:w="6515" w:type="dxa"/>
            <w:tcMar>
              <w:top w:w="28" w:type="dxa"/>
              <w:left w:w="57" w:type="dxa"/>
              <w:bottom w:w="28" w:type="dxa"/>
              <w:right w:w="57" w:type="dxa"/>
            </w:tcMar>
            <w:hideMark/>
          </w:tcPr>
          <w:p w14:paraId="7AF0B42C" w14:textId="77777777" w:rsidR="007B7E20" w:rsidRPr="00CD024F" w:rsidRDefault="007B7E20" w:rsidP="007B7E20">
            <w:pPr>
              <w:rPr>
                <w:rFonts w:cs="Arial"/>
                <w:szCs w:val="20"/>
              </w:rPr>
            </w:pPr>
            <w:r w:rsidRPr="00CD024F">
              <w:rPr>
                <w:rFonts w:cs="Arial"/>
                <w:color w:val="000000"/>
                <w:szCs w:val="20"/>
              </w:rPr>
              <w:t>An ordered list of submodel elements.</w:t>
            </w:r>
          </w:p>
        </w:tc>
      </w:tr>
      <w:tr w:rsidR="007B7E20" w:rsidRPr="007B7E20" w14:paraId="4CA327B8" w14:textId="77777777" w:rsidTr="001C3872">
        <w:trPr>
          <w:trHeight w:val="283"/>
        </w:trPr>
        <w:tc>
          <w:tcPr>
            <w:tcW w:w="2547" w:type="dxa"/>
            <w:tcMar>
              <w:top w:w="28" w:type="dxa"/>
              <w:left w:w="57" w:type="dxa"/>
              <w:bottom w:w="28" w:type="dxa"/>
              <w:right w:w="57" w:type="dxa"/>
            </w:tcMar>
            <w:hideMark/>
          </w:tcPr>
          <w:p w14:paraId="5F47EA57" w14:textId="77777777" w:rsidR="007B7E20" w:rsidRPr="00CD024F" w:rsidRDefault="007B7E20" w:rsidP="007B7E20">
            <w:pPr>
              <w:rPr>
                <w:rFonts w:cs="Arial"/>
                <w:szCs w:val="20"/>
              </w:rPr>
            </w:pPr>
            <w:r w:rsidRPr="00CD024F">
              <w:rPr>
                <w:rFonts w:cs="Arial"/>
                <w:b/>
                <w:color w:val="000000"/>
                <w:szCs w:val="20"/>
              </w:rPr>
              <w:t>SubmodelElementCollection</w:t>
            </w:r>
          </w:p>
        </w:tc>
        <w:tc>
          <w:tcPr>
            <w:tcW w:w="6515" w:type="dxa"/>
            <w:tcMar>
              <w:top w:w="28" w:type="dxa"/>
              <w:left w:w="57" w:type="dxa"/>
              <w:bottom w:w="28" w:type="dxa"/>
              <w:right w:w="57" w:type="dxa"/>
            </w:tcMar>
            <w:hideMark/>
          </w:tcPr>
          <w:p w14:paraId="64F60177" w14:textId="77777777" w:rsidR="007B7E20" w:rsidRPr="00CD024F" w:rsidRDefault="007B7E20" w:rsidP="007B7E20">
            <w:pPr>
              <w:rPr>
                <w:rFonts w:cs="Arial"/>
                <w:szCs w:val="20"/>
              </w:rPr>
            </w:pPr>
            <w:r w:rsidRPr="00CD024F">
              <w:rPr>
                <w:rFonts w:cs="Arial"/>
                <w:color w:val="000000"/>
                <w:szCs w:val="20"/>
              </w:rPr>
              <w:t>A logical encapsulation (struct) of multiple named values.</w:t>
            </w:r>
          </w:p>
        </w:tc>
      </w:tr>
    </w:tbl>
    <w:p w14:paraId="2A37907E" w14:textId="77777777" w:rsidR="007B7E20" w:rsidRPr="00CD024F" w:rsidRDefault="007B7E20" w:rsidP="007B7E20">
      <w:pPr>
        <w:rPr>
          <w:rFonts w:cs="Arial"/>
        </w:rPr>
      </w:pPr>
    </w:p>
    <w:p w14:paraId="3637DD42" w14:textId="761B9395" w:rsidR="002B0802" w:rsidRPr="00CD024F" w:rsidRDefault="002B0802" w:rsidP="006852D4">
      <w:pPr>
        <w:pStyle w:val="Beschriftung"/>
        <w:jc w:val="center"/>
        <w:rPr>
          <w:rFonts w:cs="Arial"/>
        </w:rPr>
      </w:pPr>
    </w:p>
    <w:p w14:paraId="23BF34E5" w14:textId="4DCFFAC5" w:rsidR="002F351A" w:rsidRPr="00CD024F" w:rsidRDefault="002F351A" w:rsidP="006852D4">
      <w:pPr>
        <w:rPr>
          <w:rFonts w:cs="Arial"/>
          <w:szCs w:val="22"/>
        </w:rPr>
      </w:pPr>
      <w:r w:rsidRPr="00CD024F">
        <w:rPr>
          <w:rFonts w:cs="Arial"/>
          <w:color w:val="000000"/>
          <w:szCs w:val="22"/>
        </w:rPr>
        <w:lastRenderedPageBreak/>
        <w:t xml:space="preserve">Submodels (SM): HandoverDocumentation </w:t>
      </w:r>
      <w:sdt>
        <w:sdtPr>
          <w:rPr>
            <w:rFonts w:cs="Arial"/>
            <w:color w:val="000000"/>
            <w:szCs w:val="22"/>
          </w:rPr>
          <w:id w:val="711840901"/>
          <w:citation/>
        </w:sdtPr>
        <w:sdtContent>
          <w:r w:rsidRPr="00CD024F">
            <w:rPr>
              <w:rFonts w:cs="Arial"/>
              <w:color w:val="000000"/>
              <w:szCs w:val="22"/>
            </w:rPr>
            <w:fldChar w:fldCharType="begin"/>
          </w:r>
          <w:r w:rsidRPr="00CD024F">
            <w:rPr>
              <w:rFonts w:cs="Arial"/>
              <w:color w:val="000000"/>
              <w:szCs w:val="22"/>
            </w:rPr>
            <w:instrText xml:space="preserve"> CITATION IDTA02004 \l 1031 </w:instrText>
          </w:r>
          <w:r w:rsidRPr="00CD024F">
            <w:rPr>
              <w:rFonts w:cs="Arial"/>
              <w:color w:val="000000"/>
              <w:szCs w:val="22"/>
            </w:rPr>
            <w:fldChar w:fldCharType="separate"/>
          </w:r>
          <w:r w:rsidR="00CD024F" w:rsidRPr="00CD024F">
            <w:rPr>
              <w:rFonts w:cs="Arial"/>
              <w:noProof/>
              <w:color w:val="000000"/>
              <w:szCs w:val="22"/>
            </w:rPr>
            <w:t>[2]</w:t>
          </w:r>
          <w:r w:rsidRPr="00CD024F">
            <w:rPr>
              <w:rFonts w:cs="Arial"/>
              <w:color w:val="000000"/>
              <w:szCs w:val="22"/>
            </w:rPr>
            <w:fldChar w:fldCharType="end"/>
          </w:r>
        </w:sdtContent>
      </w:sdt>
      <w:r w:rsidRPr="00CD024F">
        <w:rPr>
          <w:rFonts w:cs="Arial"/>
          <w:color w:val="000000"/>
          <w:szCs w:val="22"/>
        </w:rPr>
        <w:t xml:space="preserve">, TechnicalData </w:t>
      </w:r>
      <w:sdt>
        <w:sdtPr>
          <w:rPr>
            <w:rFonts w:cs="Arial"/>
            <w:color w:val="000000"/>
            <w:szCs w:val="22"/>
          </w:rPr>
          <w:id w:val="1807117170"/>
          <w:citation/>
        </w:sdtPr>
        <w:sdtContent>
          <w:r w:rsidRPr="00CD024F">
            <w:rPr>
              <w:rFonts w:cs="Arial"/>
              <w:color w:val="000000"/>
              <w:szCs w:val="22"/>
            </w:rPr>
            <w:fldChar w:fldCharType="begin"/>
          </w:r>
          <w:r w:rsidRPr="00CD024F">
            <w:rPr>
              <w:rFonts w:cs="Arial"/>
              <w:color w:val="000000"/>
              <w:szCs w:val="22"/>
            </w:rPr>
            <w:instrText xml:space="preserve"> CITATION IDTA02003 \l 1031 </w:instrText>
          </w:r>
          <w:r w:rsidRPr="00CD024F">
            <w:rPr>
              <w:rFonts w:cs="Arial"/>
              <w:color w:val="000000"/>
              <w:szCs w:val="22"/>
            </w:rPr>
            <w:fldChar w:fldCharType="separate"/>
          </w:r>
          <w:r w:rsidR="00CD024F" w:rsidRPr="00CD024F">
            <w:rPr>
              <w:rFonts w:cs="Arial"/>
              <w:noProof/>
              <w:color w:val="000000"/>
              <w:szCs w:val="22"/>
            </w:rPr>
            <w:t>[3]</w:t>
          </w:r>
          <w:r w:rsidRPr="00CD024F">
            <w:rPr>
              <w:rFonts w:cs="Arial"/>
              <w:color w:val="000000"/>
              <w:szCs w:val="22"/>
            </w:rPr>
            <w:fldChar w:fldCharType="end"/>
          </w:r>
        </w:sdtContent>
      </w:sdt>
      <w:r w:rsidRPr="00CD024F">
        <w:rPr>
          <w:rFonts w:cs="Arial"/>
          <w:color w:val="000000"/>
          <w:szCs w:val="22"/>
        </w:rPr>
        <w:t xml:space="preserve">, DigitalNameplate </w:t>
      </w:r>
      <w:sdt>
        <w:sdtPr>
          <w:rPr>
            <w:rFonts w:cs="Arial"/>
            <w:color w:val="000000"/>
            <w:szCs w:val="22"/>
          </w:rPr>
          <w:id w:val="-525944999"/>
          <w:citation/>
        </w:sdtPr>
        <w:sdtContent>
          <w:r w:rsidRPr="00CD024F">
            <w:rPr>
              <w:rFonts w:cs="Arial"/>
              <w:color w:val="000000"/>
              <w:szCs w:val="22"/>
            </w:rPr>
            <w:fldChar w:fldCharType="begin"/>
          </w:r>
          <w:r w:rsidRPr="00CD024F">
            <w:rPr>
              <w:rFonts w:cs="Arial"/>
              <w:color w:val="000000"/>
              <w:szCs w:val="22"/>
            </w:rPr>
            <w:instrText xml:space="preserve"> CITATION IDTA02006 \l 1031 </w:instrText>
          </w:r>
          <w:r w:rsidRPr="00CD024F">
            <w:rPr>
              <w:rFonts w:cs="Arial"/>
              <w:color w:val="000000"/>
              <w:szCs w:val="22"/>
            </w:rPr>
            <w:fldChar w:fldCharType="separate"/>
          </w:r>
          <w:r w:rsidR="00CD024F" w:rsidRPr="00CD024F">
            <w:rPr>
              <w:rFonts w:cs="Arial"/>
              <w:noProof/>
              <w:color w:val="000000"/>
              <w:szCs w:val="22"/>
            </w:rPr>
            <w:t>[1]</w:t>
          </w:r>
          <w:r w:rsidRPr="00CD024F">
            <w:rPr>
              <w:rFonts w:cs="Arial"/>
              <w:color w:val="000000"/>
              <w:szCs w:val="22"/>
            </w:rPr>
            <w:fldChar w:fldCharType="end"/>
          </w:r>
        </w:sdtContent>
      </w:sdt>
      <w:r w:rsidRPr="00CD024F">
        <w:rPr>
          <w:rFonts w:cs="Arial"/>
          <w:color w:val="000000"/>
          <w:szCs w:val="22"/>
        </w:rPr>
        <w:t>,  etc.</w:t>
      </w:r>
    </w:p>
    <w:p w14:paraId="795D08E2" w14:textId="21119D36" w:rsidR="002F351A" w:rsidRPr="00CD024F" w:rsidRDefault="002F351A" w:rsidP="006852D4">
      <w:pPr>
        <w:pStyle w:val="Listenabsatz"/>
        <w:numPr>
          <w:ilvl w:val="0"/>
          <w:numId w:val="10"/>
        </w:numPr>
        <w:spacing w:line="279" w:lineRule="auto"/>
        <w:contextualSpacing/>
        <w:rPr>
          <w:rFonts w:cs="Arial"/>
          <w:szCs w:val="22"/>
        </w:rPr>
      </w:pPr>
      <w:r w:rsidRPr="00CD024F">
        <w:rPr>
          <w:rFonts w:cs="Arial"/>
          <w:color w:val="000000"/>
          <w:szCs w:val="22"/>
        </w:rPr>
        <w:t>Submodel Element Collections (SMC)</w:t>
      </w:r>
    </w:p>
    <w:p w14:paraId="3E50550B" w14:textId="77777777" w:rsidR="002F351A" w:rsidRPr="00CD024F" w:rsidRDefault="002F351A" w:rsidP="006852D4">
      <w:pPr>
        <w:pStyle w:val="Listenabsatz"/>
        <w:numPr>
          <w:ilvl w:val="0"/>
          <w:numId w:val="10"/>
        </w:numPr>
        <w:spacing w:line="279" w:lineRule="auto"/>
        <w:contextualSpacing/>
        <w:rPr>
          <w:rFonts w:cs="Arial"/>
          <w:szCs w:val="22"/>
          <w:lang w:val="es-ES"/>
        </w:rPr>
      </w:pPr>
      <w:r w:rsidRPr="00CD024F">
        <w:rPr>
          <w:rFonts w:cs="Arial"/>
          <w:color w:val="000000"/>
          <w:szCs w:val="22"/>
          <w:lang w:val="es-ES"/>
        </w:rPr>
        <w:t>Properties (Prop): specification, data_sheet</w:t>
      </w:r>
    </w:p>
    <w:p w14:paraId="2CA19D0B" w14:textId="1EC673AC" w:rsidR="007D5436" w:rsidRPr="00CD024F" w:rsidRDefault="00C909E1" w:rsidP="006852D4">
      <w:pPr>
        <w:pStyle w:val="Listenabsatz"/>
        <w:numPr>
          <w:ilvl w:val="0"/>
          <w:numId w:val="10"/>
        </w:numPr>
        <w:spacing w:line="279" w:lineRule="auto"/>
        <w:contextualSpacing/>
        <w:rPr>
          <w:rFonts w:cs="Arial"/>
          <w:szCs w:val="22"/>
        </w:rPr>
      </w:pPr>
      <w:r w:rsidRPr="00CD024F">
        <w:rPr>
          <w:rFonts w:cs="Arial"/>
          <w:szCs w:val="22"/>
        </w:rPr>
        <w:t xml:space="preserve">Property Value: </w:t>
      </w:r>
      <w:r w:rsidR="007D5436" w:rsidRPr="00CD024F">
        <w:rPr>
          <w:rFonts w:cs="Arial"/>
          <w:szCs w:val="22"/>
        </w:rPr>
        <w:t>It is a reference to the global ID of a coded value. It is unique in nature. Concept Descriptions (CD) are supported, allowing the generation of semantic references that define standardized meanings for properties.</w:t>
      </w:r>
    </w:p>
    <w:p w14:paraId="484B8BDF" w14:textId="5235C3CF" w:rsidR="009C14C2" w:rsidRPr="00CD024F" w:rsidRDefault="008B3CFD" w:rsidP="001E1D4E">
      <w:pPr>
        <w:pStyle w:val="Listenabsatz"/>
        <w:numPr>
          <w:ilvl w:val="0"/>
          <w:numId w:val="10"/>
        </w:numPr>
        <w:rPr>
          <w:rFonts w:cs="Arial"/>
          <w:szCs w:val="22"/>
        </w:rPr>
      </w:pPr>
      <w:r w:rsidRPr="00CD024F">
        <w:rPr>
          <w:rFonts w:cs="Arial"/>
          <w:szCs w:val="22"/>
        </w:rPr>
        <w:t xml:space="preserve">The value of Property/value must match the referenced coded value in </w:t>
      </w:r>
      <w:r w:rsidR="00937325" w:rsidRPr="00CD024F">
        <w:rPr>
          <w:rFonts w:cs="Arial"/>
          <w:szCs w:val="22"/>
        </w:rPr>
        <w:t>p</w:t>
      </w:r>
      <w:r w:rsidRPr="00CD024F">
        <w:rPr>
          <w:rFonts w:cs="Arial"/>
          <w:szCs w:val="22"/>
        </w:rPr>
        <w:t xml:space="preserve">roperty/valueId if both a </w:t>
      </w:r>
      <w:r w:rsidR="00937325" w:rsidRPr="00CD024F">
        <w:rPr>
          <w:rFonts w:cs="Arial"/>
          <w:szCs w:val="22"/>
        </w:rPr>
        <w:t>property</w:t>
      </w:r>
      <w:r w:rsidRPr="00CD024F">
        <w:rPr>
          <w:rFonts w:cs="Arial"/>
          <w:szCs w:val="22"/>
        </w:rPr>
        <w:t xml:space="preserve">/value and a </w:t>
      </w:r>
      <w:r w:rsidR="00937325" w:rsidRPr="00CD024F">
        <w:rPr>
          <w:rFonts w:cs="Arial"/>
          <w:szCs w:val="22"/>
        </w:rPr>
        <w:t>property</w:t>
      </w:r>
      <w:r w:rsidRPr="00CD024F">
        <w:rPr>
          <w:rFonts w:cs="Arial"/>
          <w:szCs w:val="22"/>
        </w:rPr>
        <w:t>/valueId exist.</w:t>
      </w:r>
    </w:p>
    <w:p w14:paraId="20492AA3" w14:textId="2EBE01BF" w:rsidR="002B0802" w:rsidRPr="00CD024F" w:rsidRDefault="002B0802" w:rsidP="00163DBB">
      <w:pPr>
        <w:rPr>
          <w:rFonts w:cs="Arial"/>
        </w:rPr>
      </w:pPr>
    </w:p>
    <w:p w14:paraId="4A55B57B" w14:textId="5299F77B" w:rsidR="002B0802" w:rsidRPr="00CD024F" w:rsidRDefault="002B0802" w:rsidP="00163DBB">
      <w:pPr>
        <w:rPr>
          <w:rFonts w:cs="Arial"/>
        </w:rPr>
      </w:pPr>
    </w:p>
    <w:p w14:paraId="29B5930F" w14:textId="77777777" w:rsidR="00962F0A" w:rsidRPr="00CD024F" w:rsidRDefault="00962F0A" w:rsidP="00962F0A">
      <w:pPr>
        <w:spacing w:line="279" w:lineRule="auto"/>
        <w:contextualSpacing/>
        <w:rPr>
          <w:rFonts w:cs="Arial"/>
        </w:rPr>
      </w:pPr>
    </w:p>
    <w:p w14:paraId="1859CC6E" w14:textId="7C2F5825" w:rsidR="003A34F6" w:rsidRPr="00CD024F" w:rsidRDefault="001B179B" w:rsidP="0069138D">
      <w:pPr>
        <w:pStyle w:val="Listenabsatz"/>
        <w:numPr>
          <w:ilvl w:val="0"/>
          <w:numId w:val="36"/>
        </w:numPr>
        <w:rPr>
          <w:rStyle w:val="berschrift1Zchn"/>
          <w:rFonts w:cs="Arial"/>
        </w:rPr>
      </w:pPr>
      <w:bookmarkStart w:id="226" w:name="_Toc193098548"/>
      <w:bookmarkStart w:id="227" w:name="_Toc200608910"/>
      <w:bookmarkStart w:id="228" w:name="_Toc201556460"/>
      <w:r w:rsidRPr="00CD024F">
        <w:rPr>
          <w:rStyle w:val="berschrift1Zchn"/>
          <w:rFonts w:cs="Arial"/>
        </w:rPr>
        <w:t>Operating</w:t>
      </w:r>
      <w:r w:rsidR="003A34F6" w:rsidRPr="00CD024F">
        <w:rPr>
          <w:rStyle w:val="berschrift1Zchn"/>
          <w:rFonts w:cs="Arial"/>
        </w:rPr>
        <w:t xml:space="preserve"> the Elements in AAS</w:t>
      </w:r>
      <w:bookmarkEnd w:id="226"/>
      <w:bookmarkEnd w:id="227"/>
      <w:bookmarkEnd w:id="228"/>
    </w:p>
    <w:p w14:paraId="3F557F4C" w14:textId="77777777" w:rsidR="002B0802" w:rsidRPr="00CD024F" w:rsidRDefault="002B0802" w:rsidP="006852D4">
      <w:pPr>
        <w:pStyle w:val="Listenabsatz"/>
        <w:ind w:left="720" w:firstLine="0"/>
        <w:rPr>
          <w:rStyle w:val="berschrift1Zchn"/>
          <w:rFonts w:cs="Arial"/>
        </w:rPr>
      </w:pPr>
    </w:p>
    <w:p w14:paraId="1E7DF2C7" w14:textId="77777777" w:rsidR="002B2BAF" w:rsidRPr="00CD024F" w:rsidRDefault="002B2BAF" w:rsidP="001E1D4E">
      <w:pPr>
        <w:autoSpaceDE w:val="0"/>
        <w:autoSpaceDN w:val="0"/>
        <w:adjustRightInd w:val="0"/>
        <w:rPr>
          <w:rFonts w:cs="Arial"/>
          <w:szCs w:val="22"/>
        </w:rPr>
      </w:pPr>
      <w:r w:rsidRPr="00CD024F">
        <w:rPr>
          <w:rFonts w:cs="Arial"/>
          <w:szCs w:val="22"/>
        </w:rPr>
        <w:t>As previously mentioned, there are various types of elements available and selectable based on our requirements in AAS Designer.</w:t>
      </w:r>
    </w:p>
    <w:p w14:paraId="60D775C3" w14:textId="77777777" w:rsidR="002B2BAF" w:rsidRPr="00CD024F" w:rsidRDefault="002B2BAF" w:rsidP="001E1D4E">
      <w:pPr>
        <w:autoSpaceDE w:val="0"/>
        <w:autoSpaceDN w:val="0"/>
        <w:adjustRightInd w:val="0"/>
        <w:rPr>
          <w:rFonts w:cs="Arial"/>
          <w:szCs w:val="22"/>
        </w:rPr>
      </w:pPr>
    </w:p>
    <w:p w14:paraId="44CD9FE4" w14:textId="6748B9E5" w:rsidR="002B2BAF" w:rsidRPr="00CD024F" w:rsidRDefault="002B2BAF" w:rsidP="001E1D4E">
      <w:pPr>
        <w:autoSpaceDE w:val="0"/>
        <w:autoSpaceDN w:val="0"/>
        <w:adjustRightInd w:val="0"/>
        <w:rPr>
          <w:rFonts w:cs="Arial"/>
          <w:szCs w:val="22"/>
        </w:rPr>
      </w:pPr>
      <w:r w:rsidRPr="00CD024F">
        <w:rPr>
          <w:rFonts w:cs="Arial"/>
          <w:szCs w:val="22"/>
        </w:rPr>
        <w:t xml:space="preserve">This chapter provides definitions for </w:t>
      </w:r>
      <w:r w:rsidR="00901922" w:rsidRPr="00CD024F">
        <w:rPr>
          <w:rFonts w:cs="Arial"/>
          <w:szCs w:val="22"/>
        </w:rPr>
        <w:t>some of</w:t>
      </w:r>
      <w:r w:rsidRPr="00CD024F">
        <w:rPr>
          <w:rFonts w:cs="Arial"/>
          <w:szCs w:val="22"/>
        </w:rPr>
        <w:t xml:space="preserve"> the most important elements in AAS.</w:t>
      </w:r>
    </w:p>
    <w:p w14:paraId="1F7BD6CE" w14:textId="77777777" w:rsidR="002B2BAF" w:rsidRPr="00CD024F" w:rsidRDefault="002B2BAF" w:rsidP="001E1D4E">
      <w:pPr>
        <w:autoSpaceDE w:val="0"/>
        <w:autoSpaceDN w:val="0"/>
        <w:adjustRightInd w:val="0"/>
        <w:rPr>
          <w:rFonts w:cs="Arial"/>
          <w:szCs w:val="22"/>
        </w:rPr>
      </w:pPr>
    </w:p>
    <w:p w14:paraId="6CEC62AB" w14:textId="77777777" w:rsidR="002B2BAF" w:rsidRPr="00CD024F" w:rsidRDefault="002B2BAF" w:rsidP="00F675DD">
      <w:pPr>
        <w:pStyle w:val="Listenabsatz"/>
        <w:numPr>
          <w:ilvl w:val="0"/>
          <w:numId w:val="10"/>
        </w:numPr>
        <w:autoSpaceDE w:val="0"/>
        <w:autoSpaceDN w:val="0"/>
        <w:adjustRightInd w:val="0"/>
        <w:spacing w:after="60"/>
        <w:ind w:left="714" w:hanging="357"/>
        <w:contextualSpacing/>
        <w:rPr>
          <w:rFonts w:cs="Arial"/>
          <w:szCs w:val="22"/>
        </w:rPr>
      </w:pPr>
      <w:r w:rsidRPr="00CD024F">
        <w:rPr>
          <w:rFonts w:cs="Arial"/>
          <w:szCs w:val="22"/>
        </w:rPr>
        <w:t>Property: A property is a data element that possesses a single value. (For example, properties with specific values such as WireDiameter.)</w:t>
      </w:r>
    </w:p>
    <w:p w14:paraId="43921F0D" w14:textId="77777777" w:rsidR="002B2BAF" w:rsidRPr="00CD024F" w:rsidRDefault="002B2BAF" w:rsidP="00F675DD">
      <w:pPr>
        <w:pStyle w:val="Listenabsatz"/>
        <w:numPr>
          <w:ilvl w:val="0"/>
          <w:numId w:val="10"/>
        </w:numPr>
        <w:autoSpaceDE w:val="0"/>
        <w:autoSpaceDN w:val="0"/>
        <w:adjustRightInd w:val="0"/>
        <w:spacing w:after="60"/>
        <w:ind w:left="714" w:hanging="357"/>
        <w:contextualSpacing/>
        <w:rPr>
          <w:rFonts w:cs="Arial"/>
          <w:szCs w:val="22"/>
        </w:rPr>
      </w:pPr>
      <w:r w:rsidRPr="00CD024F">
        <w:rPr>
          <w:rFonts w:cs="Arial"/>
          <w:szCs w:val="22"/>
        </w:rPr>
        <w:t>Range: A range data element defines a range with a minimum and maximum value. (For example, TemperatureRange.)</w:t>
      </w:r>
    </w:p>
    <w:p w14:paraId="57BE02F9" w14:textId="77777777" w:rsidR="002B2BAF" w:rsidRPr="00CD024F" w:rsidRDefault="002B2BAF" w:rsidP="00F675DD">
      <w:pPr>
        <w:pStyle w:val="Listenabsatz"/>
        <w:numPr>
          <w:ilvl w:val="0"/>
          <w:numId w:val="10"/>
        </w:numPr>
        <w:autoSpaceDE w:val="0"/>
        <w:autoSpaceDN w:val="0"/>
        <w:adjustRightInd w:val="0"/>
        <w:spacing w:after="60"/>
        <w:ind w:left="714" w:hanging="357"/>
        <w:contextualSpacing/>
        <w:rPr>
          <w:rFonts w:cs="Arial"/>
          <w:szCs w:val="22"/>
        </w:rPr>
      </w:pPr>
      <w:r w:rsidRPr="00CD024F">
        <w:rPr>
          <w:rFonts w:cs="Arial"/>
          <w:szCs w:val="22"/>
        </w:rPr>
        <w:t>SubmodelElementList: A submodel element list is an ordered list of submodel elements. (TechnicalData, DigitalNameplate.)</w:t>
      </w:r>
    </w:p>
    <w:p w14:paraId="2F84EEB6" w14:textId="77777777" w:rsidR="002B2BAF" w:rsidRPr="00CD024F" w:rsidRDefault="002B2BAF" w:rsidP="00F675DD">
      <w:pPr>
        <w:pStyle w:val="Listenabsatz"/>
        <w:numPr>
          <w:ilvl w:val="0"/>
          <w:numId w:val="10"/>
        </w:numPr>
        <w:autoSpaceDE w:val="0"/>
        <w:autoSpaceDN w:val="0"/>
        <w:adjustRightInd w:val="0"/>
        <w:spacing w:after="60"/>
        <w:ind w:left="714" w:hanging="357"/>
        <w:contextualSpacing/>
        <w:rPr>
          <w:rFonts w:cs="Arial"/>
          <w:szCs w:val="22"/>
        </w:rPr>
      </w:pPr>
      <w:r w:rsidRPr="00CD024F">
        <w:rPr>
          <w:rFonts w:cs="Arial"/>
          <w:szCs w:val="22"/>
        </w:rPr>
        <w:t>SubmodelElementCollection: A relationship element is utilized to establish a connection between two elements, which can be either referable (model reference) or external (external reference).</w:t>
      </w:r>
    </w:p>
    <w:p w14:paraId="508CDF05" w14:textId="4F61F2A5" w:rsidR="003A40E2" w:rsidRPr="00CD024F" w:rsidRDefault="00B80A4E" w:rsidP="001E1D4E">
      <w:pPr>
        <w:spacing w:before="100" w:beforeAutospacing="1" w:after="100" w:afterAutospacing="1"/>
        <w:rPr>
          <w:rFonts w:cs="Arial"/>
          <w:szCs w:val="22"/>
          <w:lang w:eastAsia="zh-CN"/>
        </w:rPr>
      </w:pPr>
      <w:r w:rsidRPr="00CD024F">
        <w:rPr>
          <w:rFonts w:cs="Arial"/>
          <w:szCs w:val="22"/>
          <w:lang w:eastAsia="zh-CN"/>
        </w:rPr>
        <w:t>To insert a new element, click on the three-do</w:t>
      </w:r>
      <w:r w:rsidR="00164B45" w:rsidRPr="00CD024F">
        <w:rPr>
          <w:rFonts w:cs="Arial"/>
          <w:szCs w:val="22"/>
          <w:lang w:eastAsia="zh-CN"/>
        </w:rPr>
        <w:t>t menu on the left side of the SubM</w:t>
      </w:r>
      <w:r w:rsidRPr="00CD024F">
        <w:rPr>
          <w:rFonts w:cs="Arial"/>
          <w:szCs w:val="22"/>
          <w:lang w:eastAsia="zh-CN"/>
        </w:rPr>
        <w:t>odel. From the dropdown menu that appears, select the "Add" option. Then select in the following dropdown menu “Elements”. You will then see a list of all available elements, such as range, property, and more. </w:t>
      </w:r>
      <w:r w:rsidR="00164B45" w:rsidRPr="00CD024F">
        <w:rPr>
          <w:rFonts w:cs="Arial"/>
          <w:szCs w:val="22"/>
          <w:lang w:eastAsia="zh-CN"/>
        </w:rPr>
        <w:t>Now you can choose one element and it will be added to the tree hierarchy.</w:t>
      </w:r>
      <w:r w:rsidRPr="00CD024F">
        <w:rPr>
          <w:rFonts w:cs="Arial"/>
          <w:szCs w:val="22"/>
          <w:lang w:eastAsia="zh-CN"/>
        </w:rPr>
        <w:t> </w:t>
      </w:r>
    </w:p>
    <w:p w14:paraId="7BCDF41C" w14:textId="332AF595" w:rsidR="00DA04E2" w:rsidRPr="00CD024F" w:rsidRDefault="00901922" w:rsidP="006852D4">
      <w:pPr>
        <w:jc w:val="center"/>
        <w:rPr>
          <w:rFonts w:cs="Arial"/>
          <w:lang w:val="de-DE" w:eastAsia="zh-CN"/>
        </w:rPr>
      </w:pPr>
      <w:r w:rsidRPr="00CD024F">
        <w:rPr>
          <w:rFonts w:cs="Arial"/>
        </w:rPr>
        <w:t xml:space="preserve"> </w:t>
      </w:r>
      <w:r w:rsidRPr="00CD024F">
        <w:rPr>
          <w:rFonts w:cs="Arial"/>
          <w:noProof/>
          <w:lang w:val="de-DE" w:eastAsia="zh-CN"/>
        </w:rPr>
        <w:drawing>
          <wp:inline distT="0" distB="0" distL="0" distR="0" wp14:anchorId="11983ACE" wp14:editId="56B045F2">
            <wp:extent cx="2323070" cy="2943699"/>
            <wp:effectExtent l="76200" t="95250" r="77470" b="104775"/>
            <wp:docPr id="2063980389" name="Grafik 2063980389" descr="C:\Users\avdul002\AppData\Local\Microsoft\Windows\INetCache\Content.MSO\A388AF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dul002\AppData\Local\Microsoft\Windows\INetCache\Content.MSO\A388AF10.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50141" cy="297800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92EDB28" w14:textId="4132E988" w:rsidR="003A40E2" w:rsidRPr="00CD024F" w:rsidRDefault="0015013A" w:rsidP="008239BF">
      <w:pPr>
        <w:pStyle w:val="Beschriftung"/>
        <w:jc w:val="center"/>
        <w:rPr>
          <w:rFonts w:eastAsia="Arial" w:cs="Arial"/>
        </w:rPr>
      </w:pPr>
      <w:bookmarkStart w:id="229" w:name="_Toc201556976"/>
      <w:r w:rsidRPr="00CD024F">
        <w:rPr>
          <w:rFonts w:cs="Arial"/>
        </w:rPr>
        <w:t>Figure</w:t>
      </w:r>
      <w:r w:rsidR="00DA04E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5</w:t>
      </w:r>
      <w:r w:rsidR="00200F1E" w:rsidRPr="00CD024F">
        <w:rPr>
          <w:rFonts w:cs="Arial"/>
        </w:rPr>
        <w:fldChar w:fldCharType="end"/>
      </w:r>
      <w:r w:rsidR="00DA04E2" w:rsidRPr="00CD024F">
        <w:rPr>
          <w:rFonts w:cs="Arial"/>
        </w:rPr>
        <w:t xml:space="preserve">: </w:t>
      </w:r>
      <w:r w:rsidR="008239BF" w:rsidRPr="00CD024F">
        <w:rPr>
          <w:rFonts w:cs="Arial"/>
        </w:rPr>
        <w:t>T</w:t>
      </w:r>
      <w:r w:rsidR="00DA04E2" w:rsidRPr="00CD024F">
        <w:rPr>
          <w:rFonts w:cs="Arial"/>
        </w:rPr>
        <w:t xml:space="preserve">hree dot menu in the </w:t>
      </w:r>
      <w:r w:rsidR="00820978" w:rsidRPr="00CD024F">
        <w:rPr>
          <w:rFonts w:cs="Arial"/>
        </w:rPr>
        <w:t>tre</w:t>
      </w:r>
      <w:r w:rsidR="00DA04E2" w:rsidRPr="00CD024F">
        <w:rPr>
          <w:rFonts w:cs="Arial"/>
        </w:rPr>
        <w:t>e hierarchy</w:t>
      </w:r>
      <w:bookmarkEnd w:id="229"/>
      <w:r w:rsidR="00DA04E2" w:rsidRPr="00CD024F" w:rsidDel="00DA04E2">
        <w:rPr>
          <w:rFonts w:cs="Arial"/>
        </w:rPr>
        <w:t xml:space="preserve"> </w:t>
      </w:r>
    </w:p>
    <w:p w14:paraId="73412981" w14:textId="335D4AC7" w:rsidR="005C5F40" w:rsidRPr="00347ABF" w:rsidRDefault="005C5F40" w:rsidP="00F675DD">
      <w:pPr>
        <w:keepNext/>
        <w:jc w:val="center"/>
        <w:rPr>
          <w:rFonts w:cs="Arial"/>
          <w:i/>
          <w:sz w:val="18"/>
          <w:szCs w:val="18"/>
        </w:rPr>
      </w:pPr>
      <w:bookmarkStart w:id="230" w:name="_Toc201556977"/>
      <w:r w:rsidRPr="00347ABF">
        <w:rPr>
          <w:rFonts w:eastAsia="Arial" w:cs="Arial"/>
          <w:i/>
          <w:noProof/>
          <w:color w:val="000000" w:themeColor="text1"/>
          <w:sz w:val="18"/>
          <w:szCs w:val="18"/>
          <w:lang w:val="de-DE" w:eastAsia="zh-CN"/>
        </w:rPr>
        <w:lastRenderedPageBreak/>
        <w:drawing>
          <wp:anchor distT="0" distB="0" distL="114300" distR="114300" simplePos="0" relativeHeight="251658254" behindDoc="0" locked="0" layoutInCell="1" allowOverlap="1" wp14:anchorId="3CAF08C8" wp14:editId="2024112A">
            <wp:simplePos x="0" y="0"/>
            <wp:positionH relativeFrom="margin">
              <wp:align>center</wp:align>
            </wp:positionH>
            <wp:positionV relativeFrom="paragraph">
              <wp:posOffset>72269</wp:posOffset>
            </wp:positionV>
            <wp:extent cx="2470785" cy="2463800"/>
            <wp:effectExtent l="76200" t="95250" r="81915" b="88900"/>
            <wp:wrapTopAndBottom/>
            <wp:docPr id="2063980390" name="Grafik 2063980390" descr="C:\Users\avdul002\AppData\Local\Microsoft\Windows\INetCache\Content.MSO\CFBEB7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vdul002\AppData\Local\Microsoft\Windows\INetCache\Content.MSO\CFBEB79E.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0785" cy="246380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47ABF">
        <w:rPr>
          <w:rFonts w:cs="Arial"/>
          <w:i/>
          <w:sz w:val="18"/>
          <w:szCs w:val="18"/>
        </w:rPr>
        <w:t xml:space="preserve">Figure </w:t>
      </w:r>
      <w:r w:rsidRPr="00347ABF">
        <w:rPr>
          <w:rFonts w:cs="Arial"/>
          <w:i/>
          <w:sz w:val="18"/>
          <w:szCs w:val="18"/>
        </w:rPr>
        <w:fldChar w:fldCharType="begin"/>
      </w:r>
      <w:r w:rsidRPr="00347ABF">
        <w:rPr>
          <w:rFonts w:cs="Arial"/>
          <w:i/>
          <w:sz w:val="18"/>
          <w:szCs w:val="18"/>
        </w:rPr>
        <w:instrText xml:space="preserve"> STYLEREF 1 \s </w:instrText>
      </w:r>
      <w:r w:rsidRPr="00347ABF">
        <w:rPr>
          <w:rFonts w:cs="Arial"/>
          <w:i/>
          <w:sz w:val="18"/>
          <w:szCs w:val="18"/>
        </w:rPr>
        <w:fldChar w:fldCharType="separate"/>
      </w:r>
      <w:r w:rsidR="008241BC" w:rsidRPr="00347ABF">
        <w:rPr>
          <w:rFonts w:cs="Arial"/>
          <w:i/>
          <w:noProof/>
          <w:sz w:val="18"/>
          <w:szCs w:val="18"/>
        </w:rPr>
        <w:t>5</w:t>
      </w:r>
      <w:r w:rsidRPr="00347ABF">
        <w:rPr>
          <w:rFonts w:cs="Arial"/>
          <w:i/>
          <w:sz w:val="18"/>
          <w:szCs w:val="18"/>
        </w:rPr>
        <w:fldChar w:fldCharType="end"/>
      </w:r>
      <w:r w:rsidRPr="00347ABF">
        <w:rPr>
          <w:rFonts w:cs="Arial"/>
          <w:i/>
          <w:sz w:val="18"/>
          <w:szCs w:val="18"/>
        </w:rPr>
        <w:noBreakHyphen/>
      </w:r>
      <w:r w:rsidRPr="00347ABF">
        <w:rPr>
          <w:rFonts w:cs="Arial"/>
          <w:i/>
          <w:sz w:val="18"/>
          <w:szCs w:val="18"/>
        </w:rPr>
        <w:fldChar w:fldCharType="begin"/>
      </w:r>
      <w:r w:rsidRPr="00347ABF">
        <w:rPr>
          <w:rFonts w:cs="Arial"/>
          <w:i/>
          <w:sz w:val="18"/>
          <w:szCs w:val="18"/>
        </w:rPr>
        <w:instrText xml:space="preserve"> SEQ Abbildung \* ARABIC \s 1 </w:instrText>
      </w:r>
      <w:r w:rsidRPr="00347ABF">
        <w:rPr>
          <w:rFonts w:cs="Arial"/>
          <w:i/>
          <w:sz w:val="18"/>
          <w:szCs w:val="18"/>
        </w:rPr>
        <w:fldChar w:fldCharType="separate"/>
      </w:r>
      <w:r w:rsidR="008241BC" w:rsidRPr="00347ABF">
        <w:rPr>
          <w:rFonts w:cs="Arial"/>
          <w:i/>
          <w:noProof/>
          <w:sz w:val="18"/>
          <w:szCs w:val="18"/>
        </w:rPr>
        <w:t>6</w:t>
      </w:r>
      <w:r w:rsidRPr="00347ABF">
        <w:rPr>
          <w:rFonts w:cs="Arial"/>
          <w:i/>
          <w:sz w:val="18"/>
          <w:szCs w:val="18"/>
        </w:rPr>
        <w:fldChar w:fldCharType="end"/>
      </w:r>
      <w:r w:rsidRPr="00347ABF">
        <w:rPr>
          <w:rFonts w:cs="Arial"/>
          <w:i/>
          <w:sz w:val="18"/>
          <w:szCs w:val="18"/>
        </w:rPr>
        <w:t>: Adding new elements</w:t>
      </w:r>
      <w:bookmarkEnd w:id="230"/>
    </w:p>
    <w:p w14:paraId="1D0A74A9" w14:textId="77777777" w:rsidR="00347ABF" w:rsidRPr="00CD024F" w:rsidRDefault="00347ABF" w:rsidP="00F675DD">
      <w:pPr>
        <w:keepNext/>
        <w:jc w:val="center"/>
        <w:rPr>
          <w:rFonts w:eastAsia="Arial" w:cs="Arial"/>
        </w:rPr>
      </w:pPr>
    </w:p>
    <w:p w14:paraId="04564B47" w14:textId="28590AB3" w:rsidR="008239BF" w:rsidRPr="00CD024F" w:rsidRDefault="001E1D4E">
      <w:pPr>
        <w:keepNext/>
        <w:jc w:val="center"/>
        <w:rPr>
          <w:rFonts w:cs="Arial"/>
        </w:rPr>
      </w:pPr>
      <w:r w:rsidRPr="00CD024F">
        <w:rPr>
          <w:rFonts w:cs="Arial"/>
          <w:noProof/>
          <w:lang w:val="de-DE" w:eastAsia="zh-CN"/>
        </w:rPr>
        <w:drawing>
          <wp:inline distT="0" distB="0" distL="0" distR="0" wp14:anchorId="20D53848" wp14:editId="6B69FE7E">
            <wp:extent cx="5364381" cy="2273594"/>
            <wp:effectExtent l="114300" t="95250" r="122555" b="88900"/>
            <wp:docPr id="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854" name="Picture 1" descr="A screenshot of a computer&#10;&#10;Description automatically generated"/>
                    <pic:cNvPicPr/>
                  </pic:nvPicPr>
                  <pic:blipFill>
                    <a:blip r:embed="rId56"/>
                    <a:stretch>
                      <a:fillRect/>
                    </a:stretch>
                  </pic:blipFill>
                  <pic:spPr>
                    <a:xfrm>
                      <a:off x="0" y="0"/>
                      <a:ext cx="5368277" cy="2275245"/>
                    </a:xfrm>
                    <a:prstGeom prst="rect">
                      <a:avLst/>
                    </a:prstGeom>
                    <a:effectLst>
                      <a:outerShdw blurRad="63500" sx="102000" sy="102000" algn="ctr" rotWithShape="0">
                        <a:prstClr val="black">
                          <a:alpha val="40000"/>
                        </a:prstClr>
                      </a:outerShdw>
                    </a:effectLst>
                  </pic:spPr>
                </pic:pic>
              </a:graphicData>
            </a:graphic>
          </wp:inline>
        </w:drawing>
      </w:r>
    </w:p>
    <w:p w14:paraId="0B6C78ED" w14:textId="1DCDC216" w:rsidR="008239BF" w:rsidRDefault="0015013A" w:rsidP="00347ABF">
      <w:pPr>
        <w:jc w:val="center"/>
        <w:rPr>
          <w:rFonts w:cs="Arial"/>
          <w:i/>
          <w:sz w:val="18"/>
          <w:szCs w:val="18"/>
        </w:rPr>
      </w:pPr>
      <w:bookmarkStart w:id="231" w:name="_Toc201556978"/>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7</w:t>
      </w:r>
      <w:r w:rsidR="00200F1E" w:rsidRPr="00CD024F">
        <w:rPr>
          <w:rFonts w:cs="Arial"/>
          <w:i/>
          <w:sz w:val="18"/>
          <w:szCs w:val="18"/>
        </w:rPr>
        <w:fldChar w:fldCharType="end"/>
      </w:r>
      <w:r w:rsidR="008239BF" w:rsidRPr="00CD024F">
        <w:rPr>
          <w:rFonts w:cs="Arial"/>
          <w:i/>
          <w:sz w:val="18"/>
          <w:szCs w:val="18"/>
        </w:rPr>
        <w:t>: Options of</w:t>
      </w:r>
      <w:r w:rsidR="008239BF" w:rsidRPr="00CD024F">
        <w:rPr>
          <w:rFonts w:cs="Arial"/>
        </w:rPr>
        <w:t xml:space="preserve"> </w:t>
      </w:r>
      <w:r w:rsidR="008239BF" w:rsidRPr="00CD024F">
        <w:rPr>
          <w:rFonts w:cs="Arial"/>
          <w:i/>
          <w:sz w:val="18"/>
          <w:szCs w:val="18"/>
        </w:rPr>
        <w:t>Elements</w:t>
      </w:r>
      <w:bookmarkEnd w:id="231"/>
      <w:r w:rsidR="008239BF" w:rsidRPr="00CD024F" w:rsidDel="008239BF">
        <w:rPr>
          <w:rFonts w:cs="Arial"/>
          <w:i/>
          <w:sz w:val="18"/>
          <w:szCs w:val="18"/>
        </w:rPr>
        <w:t xml:space="preserve"> </w:t>
      </w:r>
    </w:p>
    <w:p w14:paraId="799B848E" w14:textId="77777777" w:rsidR="00347ABF" w:rsidRPr="00347ABF" w:rsidRDefault="00347ABF" w:rsidP="00347ABF">
      <w:pPr>
        <w:jc w:val="center"/>
        <w:rPr>
          <w:rFonts w:eastAsia="Arial" w:cs="Arial"/>
          <w:color w:val="000000" w:themeColor="text1"/>
        </w:rPr>
      </w:pPr>
    </w:p>
    <w:p w14:paraId="22CB31F5" w14:textId="4F15036F" w:rsidR="008239BF" w:rsidRPr="00CD024F" w:rsidRDefault="00164B45" w:rsidP="006852D4">
      <w:pPr>
        <w:keepNext/>
        <w:jc w:val="center"/>
        <w:rPr>
          <w:rFonts w:cs="Arial"/>
        </w:rPr>
      </w:pPr>
      <w:r w:rsidRPr="00CD024F">
        <w:rPr>
          <w:rFonts w:eastAsia="Arial" w:cs="Arial"/>
          <w:color w:val="000000" w:themeColor="text1"/>
        </w:rPr>
        <w:tab/>
      </w:r>
      <w:r w:rsidR="001C041D" w:rsidRPr="00CD024F">
        <w:rPr>
          <w:rFonts w:eastAsia="Arial" w:cs="Arial"/>
          <w:noProof/>
          <w:color w:val="000000" w:themeColor="text1"/>
          <w:lang w:val="de-DE" w:eastAsia="zh-CN"/>
        </w:rPr>
        <w:drawing>
          <wp:inline distT="0" distB="0" distL="0" distR="0" wp14:anchorId="3939A755" wp14:editId="01D6B032">
            <wp:extent cx="1773194" cy="2352892"/>
            <wp:effectExtent l="76200" t="95250" r="74930" b="85725"/>
            <wp:docPr id="2063980392" name="Grafik 2063980392" descr="C:\Users\avdul002\AppData\Local\Microsoft\Windows\INetCache\Content.MSO\B8D65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vdul002\AppData\Local\Microsoft\Windows\INetCache\Content.MSO\B8D655C.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94216" cy="2380787"/>
                    </a:xfrm>
                    <a:prstGeom prst="rect">
                      <a:avLst/>
                    </a:prstGeom>
                    <a:noFill/>
                    <a:ln>
                      <a:noFill/>
                    </a:ln>
                    <a:effectLst>
                      <a:outerShdw blurRad="63500" sx="102000" sy="102000" algn="ctr" rotWithShape="0">
                        <a:prstClr val="black">
                          <a:alpha val="40000"/>
                        </a:prstClr>
                      </a:outerShdw>
                    </a:effectLst>
                  </pic:spPr>
                </pic:pic>
              </a:graphicData>
            </a:graphic>
          </wp:inline>
        </w:drawing>
      </w:r>
      <w:r w:rsidRPr="00CD024F">
        <w:rPr>
          <w:rFonts w:eastAsia="Arial" w:cs="Arial"/>
          <w:color w:val="000000" w:themeColor="text1"/>
        </w:rPr>
        <w:tab/>
      </w:r>
    </w:p>
    <w:p w14:paraId="11484CBA" w14:textId="4E9E6B3F" w:rsidR="001C041D" w:rsidRPr="00CD024F" w:rsidRDefault="0015013A" w:rsidP="001C041D">
      <w:pPr>
        <w:jc w:val="center"/>
        <w:rPr>
          <w:rFonts w:eastAsia="Arial" w:cs="Arial"/>
          <w:i/>
          <w:color w:val="000000" w:themeColor="text1"/>
          <w:sz w:val="18"/>
          <w:szCs w:val="18"/>
        </w:rPr>
      </w:pPr>
      <w:bookmarkStart w:id="232" w:name="_Toc201556979"/>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8</w:t>
      </w:r>
      <w:r w:rsidR="00200F1E" w:rsidRPr="00CD024F">
        <w:rPr>
          <w:rFonts w:cs="Arial"/>
          <w:i/>
          <w:sz w:val="18"/>
          <w:szCs w:val="18"/>
        </w:rPr>
        <w:fldChar w:fldCharType="end"/>
      </w:r>
      <w:r w:rsidR="008239BF" w:rsidRPr="00CD024F">
        <w:rPr>
          <w:rFonts w:cs="Arial"/>
          <w:i/>
          <w:sz w:val="18"/>
          <w:szCs w:val="18"/>
        </w:rPr>
        <w:t>: Adding new Element</w:t>
      </w:r>
      <w:bookmarkEnd w:id="232"/>
    </w:p>
    <w:p w14:paraId="2057D8B3" w14:textId="352F45DD" w:rsidR="003A40E2" w:rsidRPr="00CD024F" w:rsidRDefault="001C041D" w:rsidP="00164B45">
      <w:pPr>
        <w:tabs>
          <w:tab w:val="left" w:pos="1680"/>
          <w:tab w:val="center" w:pos="4536"/>
        </w:tabs>
        <w:rPr>
          <w:rFonts w:eastAsia="Arial" w:cs="Arial"/>
          <w:color w:val="000000" w:themeColor="text1"/>
        </w:rPr>
      </w:pPr>
      <w:r w:rsidRPr="00CD024F" w:rsidDel="001C041D">
        <w:rPr>
          <w:rFonts w:eastAsia="Arial" w:cs="Arial"/>
          <w:color w:val="000000" w:themeColor="text1"/>
          <w:lang w:val="de-DE" w:eastAsia="zh-CN"/>
        </w:rPr>
        <w:t xml:space="preserve"> </w:t>
      </w:r>
    </w:p>
    <w:p w14:paraId="3DF5CADB" w14:textId="77777777" w:rsidR="003A40E2" w:rsidRPr="00CD024F" w:rsidRDefault="003A40E2" w:rsidP="003A40E2">
      <w:pPr>
        <w:rPr>
          <w:rFonts w:eastAsia="Arial" w:cs="Arial"/>
          <w:color w:val="000000" w:themeColor="text1"/>
        </w:rPr>
      </w:pPr>
    </w:p>
    <w:p w14:paraId="3881745C" w14:textId="77777777" w:rsidR="005C5F40" w:rsidRPr="005C5F40" w:rsidRDefault="005C5F40" w:rsidP="005C5F40">
      <w:pPr>
        <w:pStyle w:val="berschrift2"/>
        <w:rPr>
          <w:rFonts w:cs="Arial"/>
          <w:szCs w:val="24"/>
        </w:rPr>
      </w:pPr>
      <w:bookmarkStart w:id="233" w:name="_Toc193098549"/>
      <w:bookmarkStart w:id="234" w:name="_Toc200608911"/>
      <w:bookmarkStart w:id="235" w:name="_Toc201556461"/>
      <w:r w:rsidRPr="00CD024F">
        <w:rPr>
          <w:rFonts w:cs="Arial"/>
          <w:szCs w:val="24"/>
        </w:rPr>
        <w:lastRenderedPageBreak/>
        <w:t>Property</w:t>
      </w:r>
      <w:bookmarkEnd w:id="235"/>
      <w:r>
        <w:rPr>
          <w:rFonts w:cs="Arial"/>
        </w:rPr>
        <w:t xml:space="preserve"> </w:t>
      </w:r>
      <w:bookmarkEnd w:id="233"/>
      <w:bookmarkEnd w:id="234"/>
    </w:p>
    <w:p w14:paraId="1D5C2935" w14:textId="50B8606B" w:rsidR="006C1ED0" w:rsidRDefault="007B2480" w:rsidP="005C5F40">
      <w:pPr>
        <w:rPr>
          <w:rFonts w:cs="Arial"/>
          <w:szCs w:val="22"/>
        </w:rPr>
      </w:pPr>
      <w:r w:rsidRPr="005C5F40">
        <w:rPr>
          <w:rFonts w:cs="Arial"/>
          <w:szCs w:val="22"/>
        </w:rPr>
        <w:t>A</w:t>
      </w:r>
      <w:r w:rsidR="006C1ED0" w:rsidRPr="005C5F40">
        <w:rPr>
          <w:rFonts w:cs="Arial"/>
          <w:szCs w:val="22"/>
        </w:rPr>
        <w:t xml:space="preserve"> property </w:t>
      </w:r>
      <w:r w:rsidRPr="005C5F40">
        <w:rPr>
          <w:rFonts w:cs="Arial"/>
          <w:szCs w:val="22"/>
        </w:rPr>
        <w:t xml:space="preserve">can be </w:t>
      </w:r>
      <w:r w:rsidR="00F50003" w:rsidRPr="005C5F40">
        <w:rPr>
          <w:rFonts w:cs="Arial"/>
          <w:szCs w:val="22"/>
        </w:rPr>
        <w:t>defined in detail</w:t>
      </w:r>
      <w:r w:rsidRPr="005C5F40">
        <w:rPr>
          <w:rFonts w:cs="Arial"/>
          <w:szCs w:val="22"/>
        </w:rPr>
        <w:t xml:space="preserve"> </w:t>
      </w:r>
      <w:r w:rsidR="006C1ED0" w:rsidRPr="005C5F40">
        <w:rPr>
          <w:rFonts w:cs="Arial"/>
          <w:szCs w:val="22"/>
        </w:rPr>
        <w:t>with semantic reference</w:t>
      </w:r>
      <w:r w:rsidR="00D93806" w:rsidRPr="005C5F40">
        <w:rPr>
          <w:rFonts w:cs="Arial"/>
          <w:szCs w:val="22"/>
        </w:rPr>
        <w:t>,</w:t>
      </w:r>
      <w:r w:rsidR="006C1ED0" w:rsidRPr="005C5F40">
        <w:rPr>
          <w:rFonts w:cs="Arial"/>
          <w:szCs w:val="22"/>
        </w:rPr>
        <w:t xml:space="preserve"> unit definition </w:t>
      </w:r>
      <w:r w:rsidR="00D93806" w:rsidRPr="005C5F40">
        <w:rPr>
          <w:rFonts w:cs="Arial"/>
          <w:szCs w:val="22"/>
        </w:rPr>
        <w:t xml:space="preserve">and other </w:t>
      </w:r>
      <w:r w:rsidRPr="005C5F40">
        <w:rPr>
          <w:rFonts w:cs="Arial"/>
          <w:szCs w:val="22"/>
        </w:rPr>
        <w:t xml:space="preserve">value </w:t>
      </w:r>
      <w:r w:rsidR="00D93806" w:rsidRPr="005C5F40">
        <w:rPr>
          <w:rFonts w:cs="Arial"/>
          <w:szCs w:val="22"/>
        </w:rPr>
        <w:t>specific</w:t>
      </w:r>
      <w:r w:rsidRPr="005C5F40">
        <w:rPr>
          <w:rFonts w:cs="Arial"/>
          <w:szCs w:val="22"/>
        </w:rPr>
        <w:t xml:space="preserve"> definitions</w:t>
      </w:r>
      <w:r w:rsidR="00D93806" w:rsidRPr="005C5F40">
        <w:rPr>
          <w:rFonts w:cs="Arial"/>
          <w:szCs w:val="22"/>
        </w:rPr>
        <w:t xml:space="preserve"> (i.e. </w:t>
      </w:r>
      <w:r w:rsidRPr="005C5F40">
        <w:rPr>
          <w:rFonts w:cs="Arial"/>
          <w:szCs w:val="22"/>
        </w:rPr>
        <w:t xml:space="preserve">tolerance </w:t>
      </w:r>
      <w:r w:rsidR="00D93806" w:rsidRPr="005C5F40">
        <w:rPr>
          <w:rFonts w:cs="Arial"/>
          <w:szCs w:val="22"/>
        </w:rPr>
        <w:t xml:space="preserve">range) </w:t>
      </w:r>
      <w:r w:rsidR="006C1ED0" w:rsidRPr="005C5F40">
        <w:rPr>
          <w:rFonts w:cs="Arial"/>
          <w:szCs w:val="22"/>
        </w:rPr>
        <w:t>via Concept Description</w:t>
      </w:r>
      <w:r w:rsidR="00D93806" w:rsidRPr="005C5F40">
        <w:rPr>
          <w:rFonts w:cs="Arial"/>
          <w:szCs w:val="22"/>
        </w:rPr>
        <w:t xml:space="preserve"> (CD)</w:t>
      </w:r>
      <w:r w:rsidRPr="005C5F40">
        <w:rPr>
          <w:rFonts w:cs="Arial"/>
          <w:szCs w:val="22"/>
        </w:rPr>
        <w:t xml:space="preserve">, </w:t>
      </w:r>
      <w:r w:rsidR="00D93806" w:rsidRPr="005C5F40">
        <w:rPr>
          <w:rFonts w:cs="Arial"/>
          <w:szCs w:val="22"/>
        </w:rPr>
        <w:t>Embedded Data Definition (EDD)</w:t>
      </w:r>
      <w:r w:rsidRPr="005C5F40">
        <w:rPr>
          <w:rFonts w:cs="Arial"/>
          <w:szCs w:val="22"/>
        </w:rPr>
        <w:t xml:space="preserve"> and Qualifiers</w:t>
      </w:r>
      <w:r w:rsidR="00D93806" w:rsidRPr="005C5F40">
        <w:rPr>
          <w:rFonts w:cs="Arial"/>
          <w:szCs w:val="22"/>
        </w:rPr>
        <w:t>.</w:t>
      </w:r>
    </w:p>
    <w:p w14:paraId="4C57BA05" w14:textId="77777777" w:rsidR="005C5F40" w:rsidRPr="005C5F40" w:rsidRDefault="005C5F40" w:rsidP="005C5F40">
      <w:pPr>
        <w:rPr>
          <w:rFonts w:cs="Arial"/>
          <w:szCs w:val="22"/>
        </w:rPr>
      </w:pPr>
    </w:p>
    <w:p w14:paraId="60EA1A60" w14:textId="0A53031A" w:rsidR="00684C17" w:rsidRPr="00CD024F" w:rsidRDefault="00684C17" w:rsidP="00684C17">
      <w:pPr>
        <w:rPr>
          <w:rFonts w:eastAsia="Arial" w:cs="Arial"/>
          <w:color w:val="000000" w:themeColor="text1"/>
          <w:szCs w:val="22"/>
        </w:rPr>
      </w:pPr>
      <w:r w:rsidRPr="00CD024F">
        <w:rPr>
          <w:rFonts w:eastAsia="Arial" w:cs="Arial"/>
          <w:color w:val="000000" w:themeColor="text1"/>
          <w:szCs w:val="22"/>
        </w:rPr>
        <w:t xml:space="preserve">In the below figure, </w:t>
      </w:r>
      <w:r w:rsidR="00F02F09">
        <w:rPr>
          <w:rFonts w:eastAsia="Arial" w:cs="Arial"/>
          <w:color w:val="000000" w:themeColor="text1"/>
          <w:szCs w:val="22"/>
        </w:rPr>
        <w:t>CONNECT_TERMINAL_SIZE</w:t>
      </w:r>
      <w:r w:rsidRPr="00CD024F">
        <w:rPr>
          <w:rFonts w:eastAsia="Arial" w:cs="Arial"/>
          <w:color w:val="000000" w:themeColor="text1"/>
          <w:szCs w:val="22"/>
        </w:rPr>
        <w:t xml:space="preserve"> is the property. Follow the same steps as above.</w:t>
      </w:r>
    </w:p>
    <w:p w14:paraId="1002BEFA" w14:textId="4D3D01C8" w:rsidR="00684C17" w:rsidRPr="00CD024F" w:rsidRDefault="00751E85" w:rsidP="00684C17">
      <w:pPr>
        <w:rPr>
          <w:rFonts w:cs="Arial"/>
        </w:rPr>
      </w:pPr>
      <w:r w:rsidRPr="00751E85">
        <w:rPr>
          <w:rFonts w:cs="Arial"/>
          <w:noProof/>
          <w:lang w:val="de-DE" w:eastAsia="zh-CN"/>
        </w:rPr>
        <w:drawing>
          <wp:inline distT="0" distB="0" distL="0" distR="0" wp14:anchorId="2449259B" wp14:editId="59A4F15B">
            <wp:extent cx="5760720" cy="4328795"/>
            <wp:effectExtent l="114300" t="114300" r="106680" b="109855"/>
            <wp:docPr id="911039914"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9914" name="Grafik 1" descr="Ein Bild, das Text, Screenshot, Software, Computersymbol enthält.&#10;&#10;KI-generierte Inhalte können fehlerhaft sein."/>
                    <pic:cNvPicPr/>
                  </pic:nvPicPr>
                  <pic:blipFill>
                    <a:blip r:embed="rId60"/>
                    <a:stretch>
                      <a:fillRect/>
                    </a:stretch>
                  </pic:blipFill>
                  <pic:spPr>
                    <a:xfrm>
                      <a:off x="0" y="0"/>
                      <a:ext cx="5760720" cy="4328795"/>
                    </a:xfrm>
                    <a:prstGeom prst="rect">
                      <a:avLst/>
                    </a:prstGeom>
                    <a:effectLst>
                      <a:outerShdw blurRad="63500" sx="102000" sy="102000" algn="ctr" rotWithShape="0">
                        <a:prstClr val="black">
                          <a:alpha val="40000"/>
                        </a:prstClr>
                      </a:outerShdw>
                    </a:effectLst>
                  </pic:spPr>
                </pic:pic>
              </a:graphicData>
            </a:graphic>
          </wp:inline>
        </w:drawing>
      </w:r>
    </w:p>
    <w:p w14:paraId="54653816" w14:textId="5BC0A89E" w:rsidR="00684C17" w:rsidRPr="00CD024F" w:rsidRDefault="00684C17" w:rsidP="00684C17">
      <w:pPr>
        <w:pStyle w:val="Beschriftung"/>
        <w:jc w:val="center"/>
        <w:rPr>
          <w:rFonts w:cs="Arial"/>
        </w:rPr>
      </w:pPr>
      <w:bookmarkStart w:id="236" w:name="_Toc201556980"/>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9</w:t>
      </w:r>
      <w:r w:rsidRPr="00CD024F">
        <w:rPr>
          <w:rFonts w:cs="Arial"/>
        </w:rPr>
        <w:fldChar w:fldCharType="end"/>
      </w:r>
      <w:r w:rsidRPr="00CD024F">
        <w:rPr>
          <w:rFonts w:cs="Arial"/>
        </w:rPr>
        <w:t>: Defining a Property in AAS Designer</w:t>
      </w:r>
      <w:bookmarkEnd w:id="236"/>
    </w:p>
    <w:p w14:paraId="4846D870" w14:textId="77777777" w:rsidR="00684C17" w:rsidRPr="00CD024F" w:rsidRDefault="00684C17" w:rsidP="006852D4">
      <w:pPr>
        <w:rPr>
          <w:rFonts w:cs="Arial"/>
          <w:szCs w:val="22"/>
        </w:rPr>
      </w:pPr>
    </w:p>
    <w:p w14:paraId="092971B9" w14:textId="0891EF2F" w:rsidR="00D93806" w:rsidRPr="00CD024F" w:rsidRDefault="00B24206" w:rsidP="006852D4">
      <w:pPr>
        <w:rPr>
          <w:rFonts w:cs="Arial"/>
          <w:szCs w:val="22"/>
        </w:rPr>
      </w:pPr>
      <w:r w:rsidRPr="00CD024F">
        <w:rPr>
          <w:rFonts w:cs="Arial"/>
          <w:szCs w:val="22"/>
        </w:rPr>
        <w:t>CD is used to</w:t>
      </w:r>
      <w:r w:rsidR="00591F7E" w:rsidRPr="00CD024F">
        <w:rPr>
          <w:rFonts w:cs="Arial"/>
          <w:szCs w:val="22"/>
        </w:rPr>
        <w:t xml:space="preserve"> p</w:t>
      </w:r>
      <w:r w:rsidRPr="00CD024F">
        <w:rPr>
          <w:rFonts w:cs="Arial"/>
          <w:szCs w:val="22"/>
        </w:rPr>
        <w:t>rovide</w:t>
      </w:r>
      <w:r w:rsidR="00591F7E" w:rsidRPr="00CD024F">
        <w:rPr>
          <w:rFonts w:cs="Arial"/>
          <w:szCs w:val="22"/>
        </w:rPr>
        <w:t xml:space="preserve"> a standardized semantic reference for a property, ensuring clarity and interoperability across different systems. It defines the meaning and context of the property within an asset administration shell.</w:t>
      </w:r>
    </w:p>
    <w:p w14:paraId="57A06CF5" w14:textId="29ACFACF" w:rsidR="00D93806" w:rsidRPr="00CD024F" w:rsidRDefault="00D93806" w:rsidP="006852D4">
      <w:pPr>
        <w:rPr>
          <w:rFonts w:cs="Arial"/>
          <w:szCs w:val="22"/>
        </w:rPr>
      </w:pPr>
      <w:r w:rsidRPr="00CD024F">
        <w:rPr>
          <w:rFonts w:cs="Arial"/>
          <w:szCs w:val="22"/>
        </w:rPr>
        <w:t xml:space="preserve">EDD </w:t>
      </w:r>
      <w:r w:rsidR="001F553E" w:rsidRPr="00CD024F">
        <w:rPr>
          <w:rFonts w:cs="Arial"/>
          <w:szCs w:val="22"/>
        </w:rPr>
        <w:t>specifies additional characteristics of a property, such as data type, value range, or constraints. It is useful when an external reference is not available or needed for defining detailed attributes.</w:t>
      </w:r>
    </w:p>
    <w:p w14:paraId="6FFF1344" w14:textId="40D6B7D1" w:rsidR="00D93806" w:rsidRPr="00CD024F" w:rsidRDefault="00D93806" w:rsidP="006852D4">
      <w:pPr>
        <w:rPr>
          <w:rFonts w:cs="Arial"/>
          <w:szCs w:val="22"/>
        </w:rPr>
      </w:pPr>
      <w:r w:rsidRPr="00CD024F">
        <w:rPr>
          <w:rFonts w:cs="Arial"/>
          <w:szCs w:val="22"/>
        </w:rPr>
        <w:t>Qualifier</w:t>
      </w:r>
      <w:r w:rsidR="007B2480" w:rsidRPr="00CD024F">
        <w:rPr>
          <w:rFonts w:cs="Arial"/>
          <w:szCs w:val="22"/>
        </w:rPr>
        <w:t>s</w:t>
      </w:r>
      <w:r w:rsidR="00E8387C" w:rsidRPr="00CD024F">
        <w:rPr>
          <w:rFonts w:cs="Arial"/>
          <w:szCs w:val="22"/>
        </w:rPr>
        <w:t xml:space="preserve"> provide contextual information about a property, such as accuracy, validity period, or measurement conditions. They help refine the meaning and usage of a property without altering its core definition.</w:t>
      </w:r>
    </w:p>
    <w:p w14:paraId="57C968AC" w14:textId="77777777" w:rsidR="0050463D" w:rsidRDefault="0050463D" w:rsidP="006852D4">
      <w:pPr>
        <w:rPr>
          <w:rFonts w:cs="Arial"/>
          <w:szCs w:val="22"/>
        </w:rPr>
      </w:pPr>
    </w:p>
    <w:p w14:paraId="7EA4C877" w14:textId="6EDE41CF" w:rsidR="00A70A79" w:rsidRDefault="00E3768C" w:rsidP="00E3768C">
      <w:pPr>
        <w:jc w:val="center"/>
        <w:rPr>
          <w:rFonts w:cs="Arial"/>
          <w:szCs w:val="22"/>
        </w:rPr>
      </w:pPr>
      <w:r>
        <w:rPr>
          <w:rFonts w:cs="Arial"/>
          <w:noProof/>
          <w:szCs w:val="22"/>
          <w:lang w:val="de-DE" w:eastAsia="zh-CN"/>
        </w:rPr>
        <w:drawing>
          <wp:inline distT="0" distB="0" distL="0" distR="0" wp14:anchorId="106D0B74" wp14:editId="03102B81">
            <wp:extent cx="4844053" cy="1663645"/>
            <wp:effectExtent l="0" t="0" r="0" b="0"/>
            <wp:docPr id="12260612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4649" cy="1667284"/>
                    </a:xfrm>
                    <a:prstGeom prst="rect">
                      <a:avLst/>
                    </a:prstGeom>
                    <a:noFill/>
                  </pic:spPr>
                </pic:pic>
              </a:graphicData>
            </a:graphic>
          </wp:inline>
        </w:drawing>
      </w:r>
    </w:p>
    <w:p w14:paraId="707E9CEB" w14:textId="41A609AF" w:rsidR="00E3768C" w:rsidRPr="00CD024F" w:rsidRDefault="00E3768C" w:rsidP="00E3768C">
      <w:pPr>
        <w:pStyle w:val="Beschriftung"/>
        <w:jc w:val="center"/>
        <w:rPr>
          <w:rFonts w:cs="Arial"/>
        </w:rPr>
      </w:pPr>
      <w:bookmarkStart w:id="237" w:name="_Toc201556981"/>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10</w:t>
      </w:r>
      <w:r w:rsidRPr="00CD024F">
        <w:rPr>
          <w:rFonts w:cs="Arial"/>
        </w:rPr>
        <w:fldChar w:fldCharType="end"/>
      </w:r>
      <w:r w:rsidRPr="00CD024F">
        <w:rPr>
          <w:rFonts w:cs="Arial"/>
        </w:rPr>
        <w:t xml:space="preserve">: </w:t>
      </w:r>
      <w:r w:rsidR="00E75E9A">
        <w:rPr>
          <w:rFonts w:cs="Arial"/>
        </w:rPr>
        <w:t>Reference to a C</w:t>
      </w:r>
      <w:r>
        <w:rPr>
          <w:rFonts w:cs="Arial"/>
        </w:rPr>
        <w:t>oncept Description</w:t>
      </w:r>
      <w:r w:rsidRPr="00CD024F">
        <w:rPr>
          <w:rFonts w:cs="Arial"/>
        </w:rPr>
        <w:t xml:space="preserve"> in AAS Designer</w:t>
      </w:r>
      <w:bookmarkEnd w:id="237"/>
    </w:p>
    <w:p w14:paraId="55FB1409" w14:textId="77777777" w:rsidR="00A70A79" w:rsidRPr="00CD024F" w:rsidRDefault="00A70A79" w:rsidP="006852D4">
      <w:pPr>
        <w:rPr>
          <w:rFonts w:cs="Arial"/>
          <w:szCs w:val="22"/>
        </w:rPr>
      </w:pPr>
    </w:p>
    <w:p w14:paraId="473E8B5D" w14:textId="6D9CD622" w:rsidR="00A7454B" w:rsidRPr="00CD024F" w:rsidRDefault="00E240A1" w:rsidP="006852D4">
      <w:pPr>
        <w:rPr>
          <w:rFonts w:cs="Arial"/>
          <w:szCs w:val="22"/>
        </w:rPr>
      </w:pPr>
      <w:r w:rsidRPr="00CD024F">
        <w:rPr>
          <w:rFonts w:cs="Arial"/>
          <w:szCs w:val="22"/>
        </w:rPr>
        <w:t>As an example in this document, t</w:t>
      </w:r>
      <w:r w:rsidR="00A7454B" w:rsidRPr="00CD024F">
        <w:rPr>
          <w:rFonts w:cs="Arial"/>
          <w:szCs w:val="22"/>
        </w:rPr>
        <w:t>h</w:t>
      </w:r>
      <w:r w:rsidRPr="00CD024F">
        <w:rPr>
          <w:rFonts w:cs="Arial"/>
          <w:szCs w:val="22"/>
        </w:rPr>
        <w:t>e</w:t>
      </w:r>
      <w:r w:rsidR="00A7454B" w:rsidRPr="00CD024F">
        <w:rPr>
          <w:rFonts w:cs="Arial"/>
          <w:szCs w:val="22"/>
        </w:rPr>
        <w:t xml:space="preserve"> following JSON example shall be modelled accordingly</w:t>
      </w:r>
      <w:r w:rsidRPr="00CD024F">
        <w:rPr>
          <w:rFonts w:cs="Arial"/>
          <w:szCs w:val="22"/>
        </w:rPr>
        <w:t xml:space="preserve"> in the AAS-Designer</w:t>
      </w:r>
      <w:r w:rsidR="00A7454B" w:rsidRPr="00CD024F">
        <w:rPr>
          <w:rFonts w:cs="Arial"/>
          <w:szCs w:val="22"/>
        </w:rPr>
        <w:t>:</w:t>
      </w:r>
    </w:p>
    <w:p w14:paraId="34CFD07C" w14:textId="27C97083" w:rsidR="0069138D" w:rsidRPr="00CD024F" w:rsidRDefault="0069138D" w:rsidP="006C1ED0">
      <w:pPr>
        <w:rPr>
          <w:rFonts w:cs="Arial"/>
          <w:szCs w:val="22"/>
        </w:rPr>
      </w:pPr>
    </w:p>
    <w:p w14:paraId="0D05268C"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w:t>
      </w:r>
    </w:p>
    <w:p w14:paraId="19A48302"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t>"idShort": "overallLength",</w:t>
      </w:r>
    </w:p>
    <w:p w14:paraId="57429567"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t>"description": [</w:t>
      </w:r>
    </w:p>
    <w:p w14:paraId="306A7AAB"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t>{</w:t>
      </w:r>
    </w:p>
    <w:p w14:paraId="7FF0BB53"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"language": "en",</w:t>
      </w:r>
    </w:p>
    <w:p w14:paraId="514F4AC0" w14:textId="1F09EF40"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 xml:space="preserve">"text": "Specifies the overall length </w:t>
      </w:r>
      <w:r w:rsidR="006515CF" w:rsidRPr="00713A3C">
        <w:rPr>
          <w:rFonts w:asciiTheme="minorHAnsi" w:hAnsiTheme="minorHAnsi" w:cstheme="minorHAnsi"/>
          <w:sz w:val="16"/>
          <w:szCs w:val="16"/>
        </w:rPr>
        <w:t xml:space="preserve">of </w:t>
      </w:r>
      <w:r w:rsidRPr="00713A3C">
        <w:rPr>
          <w:rFonts w:asciiTheme="minorHAnsi" w:hAnsiTheme="minorHAnsi" w:cstheme="minorHAnsi"/>
          <w:sz w:val="16"/>
          <w:szCs w:val="16"/>
        </w:rPr>
        <w:t xml:space="preserve">the terminal (see diagram \\\"Terminal Dimensions\\\"). Specifies the value of the numerical value and the tolerance range. </w:t>
      </w:r>
      <w:r w:rsidRPr="00713A3C">
        <w:rPr>
          <w:rFonts w:asciiTheme="minorHAnsi" w:hAnsiTheme="minorHAnsi" w:cstheme="minorHAnsi"/>
          <w:sz w:val="16"/>
          <w:szCs w:val="16"/>
          <w:lang w:val="en-US"/>
        </w:rPr>
        <w:t>The values of the limits of the tolerance, lowerBoundary and upperBoundary, shall be interpreted as \\\"modifiers\\\" to the actual value. To obtain an absolute range of valid values, the values of boundaries shall be added to the actual value, regardless of the Upper or Lower prefix. For example, to define a value of 100mm with a tolerated variation between 14.7mm and 15.3mm, the definition would be Value = 15 mm, LowerBoundary=-0.3, UpperBoundary=+0.</w:t>
      </w:r>
      <w:r w:rsidR="00F054C2" w:rsidRPr="00713A3C">
        <w:rPr>
          <w:rFonts w:asciiTheme="minorHAnsi" w:hAnsiTheme="minorHAnsi" w:cstheme="minorHAnsi"/>
          <w:sz w:val="16"/>
          <w:szCs w:val="16"/>
          <w:lang w:val="en-US"/>
        </w:rPr>
        <w:t>3</w:t>
      </w:r>
      <w:r w:rsidRPr="00713A3C">
        <w:rPr>
          <w:rFonts w:asciiTheme="minorHAnsi" w:hAnsiTheme="minorHAnsi" w:cstheme="minorHAnsi"/>
          <w:sz w:val="16"/>
          <w:szCs w:val="16"/>
          <w:lang w:val="en-US"/>
        </w:rPr>
        <w:t xml:space="preserve">. </w:t>
      </w:r>
      <w:r w:rsidRPr="00713A3C">
        <w:rPr>
          <w:rFonts w:asciiTheme="minorHAnsi" w:hAnsiTheme="minorHAnsi" w:cstheme="minorHAnsi"/>
          <w:sz w:val="16"/>
          <w:szCs w:val="16"/>
        </w:rPr>
        <w:t>The Unit of the tolerance boundaries shall always the same as in the defining context."</w:t>
      </w:r>
    </w:p>
    <w:p w14:paraId="69F37B4B"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t>}</w:t>
      </w:r>
    </w:p>
    <w:p w14:paraId="3CCDDA64"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t>],</w:t>
      </w:r>
    </w:p>
    <w:p w14:paraId="4040089E"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t>"qualifiers": [</w:t>
      </w:r>
    </w:p>
    <w:p w14:paraId="73976A84"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t>{</w:t>
      </w:r>
    </w:p>
    <w:p w14:paraId="12DE30FC"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"kind": "ConceptQualifier",</w:t>
      </w:r>
    </w:p>
    <w:p w14:paraId="7109DDBB"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"type": "lowerBoundary",</w:t>
      </w:r>
    </w:p>
    <w:p w14:paraId="228C32E4"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"valueType": "xs:double",</w:t>
      </w:r>
    </w:p>
    <w:p w14:paraId="7789144A"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lang w:val="en-US"/>
        </w:rPr>
        <w:t>"value": "-0.3"</w:t>
      </w:r>
    </w:p>
    <w:p w14:paraId="60DC5550"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7FC1D6C5"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4A59354F"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"kind": "ConceptQualifier",</w:t>
      </w:r>
    </w:p>
    <w:p w14:paraId="5B5EE759" w14:textId="51CA2DF0"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"type": "</w:t>
      </w:r>
      <w:r w:rsidR="00186F41">
        <w:rPr>
          <w:rFonts w:asciiTheme="minorHAnsi" w:hAnsiTheme="minorHAnsi" w:cstheme="minorHAnsi"/>
          <w:sz w:val="16"/>
          <w:szCs w:val="16"/>
          <w:lang w:val="en-US"/>
        </w:rPr>
        <w:t>upp</w:t>
      </w:r>
      <w:r w:rsidRPr="00713A3C">
        <w:rPr>
          <w:rFonts w:asciiTheme="minorHAnsi" w:hAnsiTheme="minorHAnsi" w:cstheme="minorHAnsi"/>
          <w:sz w:val="16"/>
          <w:szCs w:val="16"/>
          <w:lang w:val="en-US"/>
        </w:rPr>
        <w:t>erBoundary",</w:t>
      </w:r>
    </w:p>
    <w:p w14:paraId="62DE1E64"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"valueType": "xs:double",</w:t>
      </w:r>
    </w:p>
    <w:p w14:paraId="7E40D317"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"value": "+0.3"</w:t>
      </w:r>
    </w:p>
    <w:p w14:paraId="17EF27B9"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4CD39C2E"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t>],</w:t>
      </w:r>
    </w:p>
    <w:p w14:paraId="6D1B5E7C"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t>"embeddedDataSpecifications": [</w:t>
      </w:r>
    </w:p>
    <w:p w14:paraId="4E04A9B7"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23EFB643"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"dataSpecificationContent": {</w:t>
      </w:r>
    </w:p>
    <w:p w14:paraId="3E2FE794"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"preferredName": [</w:t>
      </w:r>
    </w:p>
    <w:p w14:paraId="4ED3FE4B"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35CF61CE"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"language": "en",</w:t>
      </w:r>
    </w:p>
    <w:p w14:paraId="6FE7FE84"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"text": "millimeter"</w:t>
      </w:r>
    </w:p>
    <w:p w14:paraId="321BF043"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rPr>
        <w:t>}</w:t>
      </w:r>
    </w:p>
    <w:p w14:paraId="74DCF9CD"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w:t>
      </w:r>
    </w:p>
    <w:p w14:paraId="5C6827E7"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"shortName": [</w:t>
      </w:r>
    </w:p>
    <w:p w14:paraId="22CFC1A1"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w:t>
      </w:r>
    </w:p>
    <w:p w14:paraId="174408DE"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"language": "en",</w:t>
      </w:r>
    </w:p>
    <w:p w14:paraId="2814FC26"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"text": "mm"</w:t>
      </w:r>
    </w:p>
    <w:p w14:paraId="481A0CEE"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lang w:val="en-US"/>
        </w:rPr>
        <w:t>}</w:t>
      </w:r>
    </w:p>
    <w:p w14:paraId="2A6ED91C"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798BC80E"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"unit": "Millimetre",</w:t>
      </w:r>
    </w:p>
    <w:p w14:paraId="0286CCD5"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"unitId": {</w:t>
      </w:r>
    </w:p>
    <w:p w14:paraId="086CB1B8"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"type": "ExternalReference",</w:t>
      </w:r>
    </w:p>
    <w:p w14:paraId="4CEA8503"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"referredSemanticId": {</w:t>
      </w:r>
    </w:p>
    <w:p w14:paraId="5BFD9228"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"type": "ExternalReference",</w:t>
      </w:r>
    </w:p>
    <w:p w14:paraId="29DCDD6D"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"keys": [</w:t>
      </w:r>
    </w:p>
    <w:p w14:paraId="192770B9"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191C1FAF"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"type": "GlobalReference",</w:t>
      </w:r>
    </w:p>
    <w:p w14:paraId="66F83212"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"value": "https://cdd.iec.ch/cdd/iec62720/iec62720.nsf/Units/0112-2---62720%23UAB072"</w:t>
      </w:r>
    </w:p>
    <w:p w14:paraId="5AA5D0E7"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264C0B21"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4E53C954"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7F5F7B45"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"keys": [</w:t>
      </w:r>
    </w:p>
    <w:p w14:paraId="0D090B84"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2F0B8DC3"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"type": "GlobalReference",</w:t>
      </w:r>
    </w:p>
    <w:p w14:paraId="694A3E44"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"value": "0112/2///62720#UAA862"</w:t>
      </w:r>
    </w:p>
    <w:p w14:paraId="60439B08"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rPr>
        <w:t>}</w:t>
      </w:r>
    </w:p>
    <w:p w14:paraId="1C9F6411"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w:t>
      </w:r>
    </w:p>
    <w:p w14:paraId="29CE91B4"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w:t>
      </w:r>
    </w:p>
    <w:p w14:paraId="74B882B3"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"sourceOfDefinition": "https://qudt.org/2.1/vocab/unit#MilliM",</w:t>
      </w:r>
    </w:p>
    <w:p w14:paraId="657B04D6"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"symbol": "mm",</w:t>
      </w:r>
    </w:p>
    <w:p w14:paraId="3B7570AA"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"dataType": "REAL_MEASURE",</w:t>
      </w:r>
    </w:p>
    <w:p w14:paraId="23700B51"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"definition": [</w:t>
      </w:r>
    </w:p>
    <w:p w14:paraId="1C6EE8F0"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w:t>
      </w:r>
    </w:p>
    <w:p w14:paraId="65EAEFBD"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"language": "",</w:t>
      </w:r>
    </w:p>
    <w:p w14:paraId="00FC1A7A"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t>"text": "SI base unit ampere divided by the 0.001-fold of the SI base unit metre"</w:t>
      </w:r>
    </w:p>
    <w:p w14:paraId="6290749D"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rPr>
        <w:lastRenderedPageBreak/>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rPr>
        <w:tab/>
      </w:r>
      <w:r w:rsidRPr="00713A3C">
        <w:rPr>
          <w:rFonts w:asciiTheme="minorHAnsi" w:hAnsiTheme="minorHAnsi" w:cstheme="minorHAnsi"/>
          <w:sz w:val="16"/>
          <w:szCs w:val="16"/>
          <w:lang w:val="en-US"/>
        </w:rPr>
        <w:t>}</w:t>
      </w:r>
    </w:p>
    <w:p w14:paraId="5AD69103"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74860D8F"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"modelType": "DataSpecificationIec61360"</w:t>
      </w:r>
    </w:p>
    <w:p w14:paraId="55C30F40"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372CDE18"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"dataSpecification": {</w:t>
      </w:r>
    </w:p>
    <w:p w14:paraId="4F51225F"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"type": "ExternalReference",</w:t>
      </w:r>
    </w:p>
    <w:p w14:paraId="76A086AD"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"keys": [</w:t>
      </w:r>
    </w:p>
    <w:p w14:paraId="075B97D5"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5FDC78F4"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"type": "GlobalReference",</w:t>
      </w:r>
    </w:p>
    <w:p w14:paraId="281919C9"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"value": "http://admin-shell.io/DataSpecificationTemplates/DataSpecificationIEC61360/3/0"</w:t>
      </w:r>
    </w:p>
    <w:p w14:paraId="65FEF222"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009BF273"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79B0CF0F"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0F0475E1"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r>
      <w:r w:rsidRPr="00713A3C">
        <w:rPr>
          <w:rFonts w:asciiTheme="minorHAnsi" w:hAnsiTheme="minorHAnsi" w:cstheme="minorHAnsi"/>
          <w:sz w:val="16"/>
          <w:szCs w:val="16"/>
          <w:lang w:val="en-US"/>
        </w:rPr>
        <w:tab/>
        <w:t>}</w:t>
      </w:r>
    </w:p>
    <w:p w14:paraId="392AE852"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t>],</w:t>
      </w:r>
    </w:p>
    <w:p w14:paraId="3E1F5261"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t>"valueType": "xs:double",</w:t>
      </w:r>
    </w:p>
    <w:p w14:paraId="52A81CBE"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t>"value": "15",</w:t>
      </w:r>
    </w:p>
    <w:p w14:paraId="16638622" w14:textId="77777777" w:rsidR="00E240A1" w:rsidRPr="00713A3C" w:rsidRDefault="00E240A1" w:rsidP="00E240A1">
      <w:pPr>
        <w:pStyle w:val="InlineCode"/>
        <w:rPr>
          <w:rFonts w:asciiTheme="minorHAnsi" w:hAnsiTheme="minorHAnsi" w:cstheme="minorHAnsi"/>
          <w:sz w:val="16"/>
          <w:szCs w:val="16"/>
          <w:lang w:val="en-US"/>
        </w:rPr>
      </w:pPr>
      <w:r w:rsidRPr="00713A3C">
        <w:rPr>
          <w:rFonts w:asciiTheme="minorHAnsi" w:hAnsiTheme="minorHAnsi" w:cstheme="minorHAnsi"/>
          <w:sz w:val="16"/>
          <w:szCs w:val="16"/>
          <w:lang w:val="en-US"/>
        </w:rPr>
        <w:tab/>
        <w:t>"modelType": "Property"</w:t>
      </w:r>
    </w:p>
    <w:p w14:paraId="031D896B" w14:textId="77777777" w:rsidR="00E240A1" w:rsidRPr="00713A3C" w:rsidRDefault="00E240A1" w:rsidP="00E240A1">
      <w:pPr>
        <w:pStyle w:val="InlineCode"/>
        <w:rPr>
          <w:rFonts w:asciiTheme="minorHAnsi" w:hAnsiTheme="minorHAnsi" w:cstheme="minorHAnsi"/>
          <w:sz w:val="16"/>
          <w:szCs w:val="16"/>
        </w:rPr>
      </w:pPr>
      <w:r w:rsidRPr="00713A3C">
        <w:rPr>
          <w:rFonts w:asciiTheme="minorHAnsi" w:hAnsiTheme="minorHAnsi" w:cstheme="minorHAnsi"/>
          <w:sz w:val="16"/>
          <w:szCs w:val="16"/>
        </w:rPr>
        <w:t>}</w:t>
      </w:r>
    </w:p>
    <w:p w14:paraId="657D2519" w14:textId="77777777" w:rsidR="00E240A1" w:rsidRPr="00CD024F" w:rsidRDefault="00E240A1" w:rsidP="006C1ED0">
      <w:pPr>
        <w:rPr>
          <w:rFonts w:cs="Arial"/>
        </w:rPr>
      </w:pPr>
    </w:p>
    <w:p w14:paraId="33AE15F6" w14:textId="77777777" w:rsidR="00C21279" w:rsidRPr="00CD024F" w:rsidRDefault="00C21279" w:rsidP="001A6A31">
      <w:pPr>
        <w:pStyle w:val="berschrift3"/>
      </w:pPr>
      <w:bookmarkStart w:id="238" w:name="_Toc201556462"/>
      <w:r w:rsidRPr="00CD024F">
        <w:t>“Details”</w:t>
      </w:r>
      <w:bookmarkEnd w:id="238"/>
      <w:r w:rsidRPr="00CD024F">
        <w:t xml:space="preserve"> </w:t>
      </w:r>
    </w:p>
    <w:p w14:paraId="36790641" w14:textId="15DD9CE2" w:rsidR="00175B9F" w:rsidRPr="00C21279" w:rsidRDefault="003D5051" w:rsidP="00C21279">
      <w:pPr>
        <w:spacing w:after="160" w:line="259" w:lineRule="auto"/>
        <w:rPr>
          <w:rFonts w:eastAsiaTheme="majorEastAsia" w:cs="Arial"/>
          <w:color w:val="DC690A"/>
        </w:rPr>
      </w:pPr>
      <w:r w:rsidRPr="00CD024F">
        <w:rPr>
          <w:rFonts w:cs="Arial"/>
          <w:szCs w:val="22"/>
        </w:rPr>
        <w:t xml:space="preserve">The Property </w:t>
      </w:r>
      <w:r w:rsidR="00755E3D" w:rsidRPr="00CD024F">
        <w:rPr>
          <w:rFonts w:cs="Arial"/>
          <w:szCs w:val="22"/>
        </w:rPr>
        <w:t xml:space="preserve">definition </w:t>
      </w:r>
      <w:r w:rsidRPr="00CD024F">
        <w:rPr>
          <w:rFonts w:cs="Arial"/>
          <w:szCs w:val="22"/>
        </w:rPr>
        <w:t>begins</w:t>
      </w:r>
      <w:r w:rsidR="00D6108E" w:rsidRPr="00CD024F">
        <w:rPr>
          <w:rFonts w:cs="Arial"/>
          <w:szCs w:val="22"/>
        </w:rPr>
        <w:t xml:space="preserve"> </w:t>
      </w:r>
      <w:r w:rsidR="00755E3D" w:rsidRPr="00CD024F">
        <w:rPr>
          <w:rFonts w:cs="Arial"/>
          <w:szCs w:val="22"/>
        </w:rPr>
        <w:t>in</w:t>
      </w:r>
      <w:r w:rsidRPr="00CD024F">
        <w:rPr>
          <w:rFonts w:cs="Arial"/>
          <w:szCs w:val="22"/>
        </w:rPr>
        <w:t xml:space="preserve"> the </w:t>
      </w:r>
      <w:r w:rsidR="00FB2009" w:rsidRPr="00CD024F">
        <w:rPr>
          <w:rFonts w:cs="Arial"/>
          <w:szCs w:val="22"/>
        </w:rPr>
        <w:t>“</w:t>
      </w:r>
      <w:r w:rsidRPr="00CD024F">
        <w:rPr>
          <w:rFonts w:cs="Arial"/>
          <w:szCs w:val="22"/>
        </w:rPr>
        <w:t>Details</w:t>
      </w:r>
      <w:r w:rsidR="00FB2009" w:rsidRPr="00CD024F">
        <w:rPr>
          <w:rFonts w:cs="Arial"/>
          <w:szCs w:val="22"/>
        </w:rPr>
        <w:t>”</w:t>
      </w:r>
      <w:r w:rsidR="00DA614B" w:rsidRPr="00CD024F">
        <w:rPr>
          <w:rFonts w:cs="Arial"/>
          <w:szCs w:val="22"/>
        </w:rPr>
        <w:t xml:space="preserve"> section, where t</w:t>
      </w:r>
      <w:r w:rsidRPr="00CD024F">
        <w:rPr>
          <w:rFonts w:cs="Arial"/>
          <w:szCs w:val="22"/>
        </w:rPr>
        <w:t xml:space="preserve">he name of the property </w:t>
      </w:r>
      <w:r w:rsidR="00233249" w:rsidRPr="00CD024F">
        <w:rPr>
          <w:rFonts w:cs="Arial"/>
          <w:szCs w:val="22"/>
        </w:rPr>
        <w:t>is</w:t>
      </w:r>
      <w:r w:rsidRPr="00CD024F">
        <w:rPr>
          <w:rFonts w:cs="Arial"/>
          <w:szCs w:val="22"/>
        </w:rPr>
        <w:t xml:space="preserve"> assigned in the </w:t>
      </w:r>
      <w:r w:rsidRPr="00CD024F">
        <w:rPr>
          <w:rFonts w:cs="Arial"/>
          <w:i/>
          <w:szCs w:val="22"/>
        </w:rPr>
        <w:t>idShort</w:t>
      </w:r>
      <w:r w:rsidRPr="00CD024F">
        <w:rPr>
          <w:rFonts w:cs="Arial"/>
          <w:szCs w:val="22"/>
        </w:rPr>
        <w:t xml:space="preserve">. In addition, a </w:t>
      </w:r>
      <w:r w:rsidR="00233249" w:rsidRPr="00CD024F">
        <w:rPr>
          <w:rFonts w:cs="Arial"/>
          <w:szCs w:val="22"/>
        </w:rPr>
        <w:t xml:space="preserve">language-dependent </w:t>
      </w:r>
      <w:r w:rsidRPr="00CD024F">
        <w:rPr>
          <w:rFonts w:cs="Arial"/>
          <w:szCs w:val="22"/>
        </w:rPr>
        <w:t xml:space="preserve">short </w:t>
      </w:r>
      <w:r w:rsidRPr="00CD024F">
        <w:rPr>
          <w:rFonts w:cs="Arial"/>
          <w:i/>
          <w:szCs w:val="22"/>
        </w:rPr>
        <w:t>description</w:t>
      </w:r>
      <w:r w:rsidR="00233249" w:rsidRPr="00CD024F">
        <w:rPr>
          <w:rFonts w:cs="Arial"/>
          <w:szCs w:val="22"/>
        </w:rPr>
        <w:t xml:space="preserve"> and a </w:t>
      </w:r>
      <w:r w:rsidR="00233249" w:rsidRPr="00CD024F">
        <w:rPr>
          <w:rFonts w:cs="Arial"/>
          <w:i/>
          <w:szCs w:val="22"/>
        </w:rPr>
        <w:t>display name</w:t>
      </w:r>
      <w:r w:rsidR="00233249" w:rsidRPr="00CD024F">
        <w:rPr>
          <w:rFonts w:cs="Arial"/>
          <w:szCs w:val="22"/>
        </w:rPr>
        <w:t xml:space="preserve"> </w:t>
      </w:r>
      <w:r w:rsidRPr="00CD024F">
        <w:rPr>
          <w:rFonts w:cs="Arial"/>
          <w:szCs w:val="22"/>
        </w:rPr>
        <w:t xml:space="preserve">of the respective property can be described. </w:t>
      </w:r>
      <w:r w:rsidR="009018BC" w:rsidRPr="00CD024F">
        <w:rPr>
          <w:rFonts w:cs="Arial"/>
          <w:szCs w:val="22"/>
        </w:rPr>
        <w:t>If present, p</w:t>
      </w:r>
      <w:r w:rsidR="00984709" w:rsidRPr="00CD024F">
        <w:rPr>
          <w:rFonts w:cs="Arial"/>
          <w:szCs w:val="22"/>
        </w:rPr>
        <w:t xml:space="preserve">lease </w:t>
      </w:r>
      <w:r w:rsidR="009018BC" w:rsidRPr="00CD024F">
        <w:rPr>
          <w:rFonts w:cs="Arial"/>
          <w:szCs w:val="22"/>
        </w:rPr>
        <w:t xml:space="preserve">make sure that at least an </w:t>
      </w:r>
      <w:r w:rsidR="00984709" w:rsidRPr="00CD024F">
        <w:rPr>
          <w:rFonts w:cs="Arial"/>
          <w:szCs w:val="22"/>
        </w:rPr>
        <w:t xml:space="preserve">english version </w:t>
      </w:r>
      <w:r w:rsidR="009018BC" w:rsidRPr="00CD024F">
        <w:rPr>
          <w:rFonts w:cs="Arial"/>
          <w:szCs w:val="22"/>
        </w:rPr>
        <w:t xml:space="preserve">is </w:t>
      </w:r>
      <w:r w:rsidR="00984709" w:rsidRPr="00CD024F">
        <w:rPr>
          <w:rFonts w:cs="Arial"/>
          <w:szCs w:val="22"/>
        </w:rPr>
        <w:t>present.</w:t>
      </w:r>
      <w:r w:rsidRPr="00CD024F">
        <w:rPr>
          <w:rFonts w:cs="Arial"/>
          <w:szCs w:val="22"/>
        </w:rPr>
        <w:t xml:space="preserve"> In the datatype section,</w:t>
      </w:r>
      <w:r w:rsidR="00302AF2" w:rsidRPr="00CD024F">
        <w:rPr>
          <w:rFonts w:cs="Arial"/>
          <w:szCs w:val="22"/>
        </w:rPr>
        <w:t xml:space="preserve"> </w:t>
      </w:r>
      <w:r w:rsidRPr="00CD024F">
        <w:rPr>
          <w:rFonts w:cs="Arial"/>
          <w:szCs w:val="22"/>
        </w:rPr>
        <w:t>NULL or CONSTANT is usually specified</w:t>
      </w:r>
      <w:r w:rsidR="00755E3D" w:rsidRPr="00CD024F">
        <w:rPr>
          <w:rFonts w:cs="Arial"/>
          <w:szCs w:val="22"/>
        </w:rPr>
        <w:t xml:space="preserve"> for type definitions</w:t>
      </w:r>
      <w:r w:rsidRPr="00CD024F">
        <w:rPr>
          <w:rFonts w:cs="Arial"/>
          <w:szCs w:val="22"/>
        </w:rPr>
        <w:t xml:space="preserve">. </w:t>
      </w:r>
      <w:r w:rsidR="009C59D3" w:rsidRPr="00CD024F">
        <w:rPr>
          <w:rFonts w:cs="Arial"/>
          <w:szCs w:val="22"/>
        </w:rPr>
        <w:t>The choice of ID Short varies from company to company</w:t>
      </w:r>
      <w:r w:rsidR="001E2A06" w:rsidRPr="00CD024F">
        <w:rPr>
          <w:rFonts w:cs="Arial"/>
          <w:szCs w:val="22"/>
        </w:rPr>
        <w:t>, but gen</w:t>
      </w:r>
      <w:r w:rsidR="00B34BFC" w:rsidRPr="00CD024F">
        <w:rPr>
          <w:rFonts w:cs="Arial"/>
          <w:szCs w:val="22"/>
        </w:rPr>
        <w:t xml:space="preserve">erally </w:t>
      </w:r>
      <w:r w:rsidR="003C7E90" w:rsidRPr="00CD024F">
        <w:rPr>
          <w:rFonts w:cs="Arial"/>
          <w:szCs w:val="22"/>
        </w:rPr>
        <w:t xml:space="preserve">they follow the naming of the property. For eg. </w:t>
      </w:r>
      <w:r w:rsidR="00990EE9" w:rsidRPr="00CD024F">
        <w:rPr>
          <w:rFonts w:cs="Arial"/>
          <w:szCs w:val="22"/>
        </w:rPr>
        <w:t xml:space="preserve">For the family DLK 1,2 which happens to be the terminal family, the id short used could be terminal_family or contact_family. </w:t>
      </w:r>
      <w:r w:rsidR="00C30B9A" w:rsidRPr="00CD024F">
        <w:rPr>
          <w:rFonts w:cs="Arial"/>
          <w:szCs w:val="22"/>
        </w:rPr>
        <w:t>ID-short of Referables shall only feature letters, digits, underscore (``_``); starting mandatory with a letter. *I.e.* ``[a-zA-Z][a-zA-Z0-9_]*``.</w:t>
      </w:r>
    </w:p>
    <w:p w14:paraId="72D03EBE" w14:textId="77777777" w:rsidR="00B24206" w:rsidRPr="00CD024F" w:rsidRDefault="00B24206" w:rsidP="003D5051">
      <w:pPr>
        <w:rPr>
          <w:rFonts w:cs="Arial"/>
          <w:szCs w:val="22"/>
        </w:rPr>
      </w:pPr>
    </w:p>
    <w:p w14:paraId="3C6712E5" w14:textId="2946BE07" w:rsidR="008239BF" w:rsidRPr="00CD024F" w:rsidRDefault="00D56FB2" w:rsidP="006852D4">
      <w:pPr>
        <w:keepNext/>
        <w:rPr>
          <w:rFonts w:cs="Arial"/>
        </w:rPr>
      </w:pPr>
      <w:r w:rsidRPr="00CD024F">
        <w:rPr>
          <w:rFonts w:cs="Arial"/>
          <w:noProof/>
          <w:lang w:val="de-DE" w:eastAsia="zh-CN"/>
        </w:rPr>
        <w:drawing>
          <wp:inline distT="0" distB="0" distL="0" distR="0" wp14:anchorId="19F4E56B" wp14:editId="02287570">
            <wp:extent cx="5760720" cy="2348865"/>
            <wp:effectExtent l="0" t="0" r="0" b="0"/>
            <wp:docPr id="987717500"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17500" name="Grafik 1" descr="Ein Bild, das Text, Screenshot, Zahl, Schrift enthält.&#10;&#10;KI-generierte Inhalte können fehlerhaft sein."/>
                    <pic:cNvPicPr/>
                  </pic:nvPicPr>
                  <pic:blipFill>
                    <a:blip r:embed="rId62"/>
                    <a:stretch>
                      <a:fillRect/>
                    </a:stretch>
                  </pic:blipFill>
                  <pic:spPr>
                    <a:xfrm>
                      <a:off x="0" y="0"/>
                      <a:ext cx="5760720" cy="2348865"/>
                    </a:xfrm>
                    <a:prstGeom prst="rect">
                      <a:avLst/>
                    </a:prstGeom>
                  </pic:spPr>
                </pic:pic>
              </a:graphicData>
            </a:graphic>
          </wp:inline>
        </w:drawing>
      </w:r>
      <w:r w:rsidR="00714150" w:rsidRPr="00CD024F">
        <w:rPr>
          <w:rFonts w:cs="Arial"/>
          <w:lang w:eastAsia="zh-CN"/>
        </w:rPr>
        <w:t xml:space="preserve"> </w:t>
      </w:r>
    </w:p>
    <w:p w14:paraId="693B4DCE" w14:textId="11A801C4" w:rsidR="008239BF" w:rsidRPr="00CD024F" w:rsidRDefault="0015013A" w:rsidP="008239BF">
      <w:pPr>
        <w:jc w:val="center"/>
        <w:rPr>
          <w:rFonts w:eastAsia="Arial" w:cs="Arial"/>
          <w:i/>
          <w:color w:val="000000" w:themeColor="text1"/>
          <w:sz w:val="18"/>
          <w:szCs w:val="18"/>
        </w:rPr>
      </w:pPr>
      <w:bookmarkStart w:id="239" w:name="_Toc201556982"/>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11</w:t>
      </w:r>
      <w:r w:rsidR="00200F1E" w:rsidRPr="00CD024F">
        <w:rPr>
          <w:rFonts w:cs="Arial"/>
          <w:i/>
          <w:sz w:val="18"/>
          <w:szCs w:val="18"/>
        </w:rPr>
        <w:fldChar w:fldCharType="end"/>
      </w:r>
      <w:r w:rsidR="008239BF" w:rsidRPr="00CD024F">
        <w:rPr>
          <w:rFonts w:cs="Arial"/>
          <w:i/>
          <w:sz w:val="18"/>
          <w:szCs w:val="18"/>
        </w:rPr>
        <w:t>: Details section area</w:t>
      </w:r>
      <w:bookmarkEnd w:id="239"/>
    </w:p>
    <w:p w14:paraId="4A38BFE3" w14:textId="77777777" w:rsidR="005A0E8D" w:rsidRPr="00CD024F" w:rsidRDefault="005A0E8D">
      <w:pPr>
        <w:spacing w:after="160" w:line="259" w:lineRule="auto"/>
        <w:rPr>
          <w:rFonts w:eastAsiaTheme="majorEastAsia" w:cs="Arial"/>
          <w:color w:val="DC690A"/>
        </w:rPr>
      </w:pPr>
      <w:bookmarkStart w:id="240" w:name="_Toc193098551"/>
      <w:bookmarkStart w:id="241" w:name="_Toc200608913"/>
      <w:r w:rsidRPr="00CD024F">
        <w:rPr>
          <w:rFonts w:cs="Arial"/>
        </w:rPr>
        <w:br w:type="page"/>
      </w:r>
    </w:p>
    <w:p w14:paraId="78F4E635" w14:textId="23EFD0EC" w:rsidR="00B24206" w:rsidRPr="00004DA4" w:rsidRDefault="00175B9F" w:rsidP="001A6A31">
      <w:pPr>
        <w:pStyle w:val="berschrift3"/>
      </w:pPr>
      <w:bookmarkStart w:id="242" w:name="_Toc201556463"/>
      <w:r w:rsidRPr="00CD024F">
        <w:lastRenderedPageBreak/>
        <w:t>“Content”</w:t>
      </w:r>
      <w:bookmarkEnd w:id="240"/>
      <w:bookmarkEnd w:id="241"/>
      <w:bookmarkEnd w:id="242"/>
      <w:r w:rsidRPr="00CD024F">
        <w:t xml:space="preserve"> </w:t>
      </w:r>
    </w:p>
    <w:p w14:paraId="3F1CCFA9" w14:textId="36140063" w:rsidR="006C4487" w:rsidRPr="00CD024F" w:rsidRDefault="00847112" w:rsidP="006852D4">
      <w:pPr>
        <w:rPr>
          <w:rFonts w:cs="Arial"/>
          <w:szCs w:val="22"/>
        </w:rPr>
      </w:pPr>
      <w:r w:rsidRPr="00CD024F">
        <w:rPr>
          <w:rFonts w:cs="Arial"/>
          <w:szCs w:val="22"/>
        </w:rPr>
        <w:t xml:space="preserve">In </w:t>
      </w:r>
      <w:r w:rsidR="003D5051" w:rsidRPr="00CD024F">
        <w:rPr>
          <w:rFonts w:cs="Arial"/>
          <w:szCs w:val="22"/>
        </w:rPr>
        <w:t xml:space="preserve">the </w:t>
      </w:r>
      <w:r w:rsidR="00175B9F" w:rsidRPr="00CD024F">
        <w:rPr>
          <w:rFonts w:cs="Arial"/>
          <w:szCs w:val="22"/>
        </w:rPr>
        <w:t>“</w:t>
      </w:r>
      <w:r w:rsidR="003D5051" w:rsidRPr="00CD024F">
        <w:rPr>
          <w:rFonts w:cs="Arial"/>
          <w:szCs w:val="22"/>
        </w:rPr>
        <w:t>Content</w:t>
      </w:r>
      <w:r w:rsidR="00175B9F" w:rsidRPr="00CD024F">
        <w:rPr>
          <w:rFonts w:cs="Arial"/>
          <w:szCs w:val="22"/>
        </w:rPr>
        <w:t>”</w:t>
      </w:r>
      <w:r w:rsidR="003D5051" w:rsidRPr="00CD024F">
        <w:rPr>
          <w:rFonts w:cs="Arial"/>
          <w:szCs w:val="22"/>
        </w:rPr>
        <w:t xml:space="preserve"> section a </w:t>
      </w:r>
      <w:r w:rsidR="00BA2915" w:rsidRPr="00CD024F">
        <w:rPr>
          <w:rFonts w:cs="Arial"/>
          <w:szCs w:val="22"/>
        </w:rPr>
        <w:t xml:space="preserve">nominal </w:t>
      </w:r>
      <w:r w:rsidR="003D5051" w:rsidRPr="00CD024F">
        <w:rPr>
          <w:rFonts w:cs="Arial"/>
          <w:szCs w:val="22"/>
        </w:rPr>
        <w:t>value can be assign</w:t>
      </w:r>
      <w:r w:rsidR="0036784B" w:rsidRPr="00CD024F">
        <w:rPr>
          <w:rFonts w:cs="Arial"/>
          <w:szCs w:val="22"/>
        </w:rPr>
        <w:t>ed. I</w:t>
      </w:r>
      <w:r w:rsidR="003D5051" w:rsidRPr="00CD024F">
        <w:rPr>
          <w:rFonts w:cs="Arial"/>
          <w:szCs w:val="22"/>
        </w:rPr>
        <w:t xml:space="preserve">f </w:t>
      </w:r>
      <w:r w:rsidR="00175B9F" w:rsidRPr="00CD024F">
        <w:rPr>
          <w:rFonts w:cs="Arial"/>
          <w:szCs w:val="22"/>
        </w:rPr>
        <w:t>available</w:t>
      </w:r>
      <w:r w:rsidR="003D5051" w:rsidRPr="00CD024F">
        <w:rPr>
          <w:rFonts w:cs="Arial"/>
          <w:szCs w:val="22"/>
        </w:rPr>
        <w:t xml:space="preserve">, </w:t>
      </w:r>
      <w:r w:rsidR="003D5051" w:rsidRPr="00CD024F">
        <w:rPr>
          <w:rFonts w:cs="Arial"/>
          <w:i/>
          <w:szCs w:val="22"/>
        </w:rPr>
        <w:t>valueI</w:t>
      </w:r>
      <w:r w:rsidR="008A154D" w:rsidRPr="00CD024F">
        <w:rPr>
          <w:rFonts w:cs="Arial"/>
          <w:i/>
          <w:szCs w:val="22"/>
        </w:rPr>
        <w:t>d</w:t>
      </w:r>
      <w:r w:rsidR="0036784B" w:rsidRPr="00CD024F">
        <w:rPr>
          <w:rFonts w:cs="Arial"/>
          <w:szCs w:val="22"/>
        </w:rPr>
        <w:t xml:space="preserve"> </w:t>
      </w:r>
      <w:r w:rsidR="008A154D" w:rsidRPr="00CD024F">
        <w:rPr>
          <w:rFonts w:cs="Arial"/>
          <w:szCs w:val="22"/>
        </w:rPr>
        <w:t xml:space="preserve">can be filled in with </w:t>
      </w:r>
      <w:r w:rsidRPr="00CD024F">
        <w:rPr>
          <w:rFonts w:cs="Arial"/>
          <w:szCs w:val="22"/>
        </w:rPr>
        <w:t>a semantic reference to a value definition</w:t>
      </w:r>
      <w:r w:rsidR="008A154D" w:rsidRPr="00CD024F">
        <w:rPr>
          <w:rFonts w:cs="Arial"/>
          <w:szCs w:val="22"/>
        </w:rPr>
        <w:t xml:space="preserve"> (</w:t>
      </w:r>
      <w:r w:rsidR="005A0E8D" w:rsidRPr="00CD024F">
        <w:rPr>
          <w:rFonts w:cs="Arial"/>
          <w:szCs w:val="22"/>
        </w:rPr>
        <w:t>e.</w:t>
      </w:r>
      <w:r w:rsidR="00E53A24" w:rsidRPr="00CD024F">
        <w:rPr>
          <w:rFonts w:cs="Arial"/>
          <w:szCs w:val="22"/>
        </w:rPr>
        <w:t xml:space="preserve">g. </w:t>
      </w:r>
      <w:hyperlink r:id="rId63" w:history="1">
        <w:r w:rsidR="00E53A24" w:rsidRPr="00CD024F">
          <w:rPr>
            <w:rStyle w:val="Hyperlink"/>
            <w:rFonts w:cs="Arial"/>
            <w:szCs w:val="22"/>
          </w:rPr>
          <w:t>https://cdd.iec.ch/cdd/iec61360/iec61360.nsf/TerminologiesAllVersions/0112-2---61360_4%23AUA1F0</w:t>
        </w:r>
      </w:hyperlink>
      <w:r w:rsidR="00E53A24" w:rsidRPr="00CD024F">
        <w:rPr>
          <w:rFonts w:cs="Arial"/>
          <w:szCs w:val="22"/>
        </w:rPr>
        <w:t>).</w:t>
      </w:r>
    </w:p>
    <w:p w14:paraId="3150AC23" w14:textId="77777777" w:rsidR="00E53A24" w:rsidRPr="00CD024F" w:rsidRDefault="00E53A24" w:rsidP="006852D4">
      <w:pPr>
        <w:rPr>
          <w:rFonts w:cs="Arial"/>
          <w:szCs w:val="22"/>
        </w:rPr>
      </w:pPr>
    </w:p>
    <w:p w14:paraId="05B54518" w14:textId="385A83C9" w:rsidR="00714150" w:rsidRPr="00CD024F" w:rsidRDefault="00714150" w:rsidP="003D5051">
      <w:pPr>
        <w:rPr>
          <w:rFonts w:cs="Arial"/>
        </w:rPr>
      </w:pPr>
    </w:p>
    <w:p w14:paraId="4FE2FB81" w14:textId="77777777" w:rsidR="00404C26" w:rsidRPr="00CD024F" w:rsidRDefault="00404C26" w:rsidP="00C21C88">
      <w:pPr>
        <w:jc w:val="center"/>
        <w:rPr>
          <w:rFonts w:cs="Arial"/>
        </w:rPr>
      </w:pPr>
      <w:r w:rsidRPr="00CD024F">
        <w:rPr>
          <w:rFonts w:cs="Arial"/>
          <w:noProof/>
          <w:lang w:val="de-DE" w:eastAsia="zh-CN"/>
        </w:rPr>
        <w:drawing>
          <wp:inline distT="0" distB="0" distL="0" distR="0" wp14:anchorId="3CC3DB22" wp14:editId="407E6880">
            <wp:extent cx="5745586" cy="994769"/>
            <wp:effectExtent l="114300" t="76200" r="102870" b="72390"/>
            <wp:docPr id="14" name="Grafik 14" descr="C:\Users\avdul002\AppData\Local\Microsoft\Windows\INetCache\Content.MSO\1996DC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vdul002\AppData\Local\Microsoft\Windows\INetCache\Content.MSO\1996DC6E.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01019" cy="100436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6EA73A2" w14:textId="0A22B3EC" w:rsidR="00714150" w:rsidRPr="00CD024F" w:rsidRDefault="0015013A" w:rsidP="00C21C88">
      <w:pPr>
        <w:jc w:val="center"/>
        <w:rPr>
          <w:rFonts w:eastAsia="Arial" w:cs="Arial"/>
          <w:i/>
          <w:color w:val="000000" w:themeColor="text1"/>
          <w:sz w:val="18"/>
          <w:szCs w:val="18"/>
        </w:rPr>
      </w:pPr>
      <w:bookmarkStart w:id="243" w:name="_Toc201556983"/>
      <w:r w:rsidRPr="00CD024F">
        <w:rPr>
          <w:rFonts w:cs="Arial"/>
          <w:i/>
          <w:sz w:val="18"/>
          <w:szCs w:val="18"/>
        </w:rPr>
        <w:t>Figure</w:t>
      </w:r>
      <w:r w:rsidR="00714150"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C21C88">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C21C88">
        <w:rPr>
          <w:rFonts w:cs="Arial"/>
          <w:i/>
          <w:noProof/>
          <w:sz w:val="18"/>
          <w:szCs w:val="18"/>
        </w:rPr>
        <w:t>12</w:t>
      </w:r>
      <w:r w:rsidR="00200F1E" w:rsidRPr="00CD024F">
        <w:rPr>
          <w:rFonts w:cs="Arial"/>
          <w:i/>
          <w:sz w:val="18"/>
          <w:szCs w:val="18"/>
        </w:rPr>
        <w:fldChar w:fldCharType="end"/>
      </w:r>
      <w:r w:rsidR="00714150" w:rsidRPr="00CD024F">
        <w:rPr>
          <w:rFonts w:cs="Arial"/>
          <w:i/>
          <w:sz w:val="18"/>
          <w:szCs w:val="18"/>
        </w:rPr>
        <w:t>: Content section area</w:t>
      </w:r>
      <w:bookmarkEnd w:id="243"/>
    </w:p>
    <w:p w14:paraId="6D1A3B77" w14:textId="77777777" w:rsidR="0030707F" w:rsidRPr="00CD024F" w:rsidRDefault="0030707F" w:rsidP="00C21C88">
      <w:pPr>
        <w:jc w:val="center"/>
        <w:rPr>
          <w:rFonts w:cs="Arial"/>
        </w:rPr>
      </w:pPr>
    </w:p>
    <w:p w14:paraId="1057BEEF" w14:textId="147981C7" w:rsidR="00714150" w:rsidRPr="00CD024F" w:rsidRDefault="00714150" w:rsidP="00585CE7">
      <w:pPr>
        <w:rPr>
          <w:rFonts w:cs="Arial"/>
        </w:rPr>
      </w:pPr>
    </w:p>
    <w:p w14:paraId="1FD444B7" w14:textId="32230576" w:rsidR="00B24206" w:rsidRPr="00004DA4" w:rsidRDefault="00941F2F" w:rsidP="001A6A31">
      <w:pPr>
        <w:pStyle w:val="berschrift3"/>
      </w:pPr>
      <w:bookmarkStart w:id="244" w:name="_Toc193098552"/>
      <w:bookmarkStart w:id="245" w:name="_Toc200608914"/>
      <w:bookmarkStart w:id="246" w:name="_Hlk194431122"/>
      <w:bookmarkStart w:id="247" w:name="_Toc201556464"/>
      <w:r w:rsidRPr="00CD024F">
        <w:t>“Semantic Description”</w:t>
      </w:r>
      <w:bookmarkEnd w:id="244"/>
      <w:bookmarkEnd w:id="245"/>
      <w:bookmarkEnd w:id="247"/>
      <w:r w:rsidRPr="00CD024F">
        <w:t xml:space="preserve"> </w:t>
      </w:r>
    </w:p>
    <w:p w14:paraId="32C683AC" w14:textId="4828A18B" w:rsidR="00941F2F" w:rsidRPr="00CD024F" w:rsidRDefault="0036784B" w:rsidP="006852D4">
      <w:pPr>
        <w:rPr>
          <w:rFonts w:cs="Arial"/>
          <w:szCs w:val="22"/>
        </w:rPr>
      </w:pPr>
      <w:r w:rsidRPr="00CD024F">
        <w:rPr>
          <w:rFonts w:cs="Arial"/>
          <w:szCs w:val="22"/>
        </w:rPr>
        <w:t xml:space="preserve">Next up the </w:t>
      </w:r>
      <w:r w:rsidR="009C2196" w:rsidRPr="00CD024F">
        <w:rPr>
          <w:rFonts w:cs="Arial"/>
          <w:szCs w:val="22"/>
        </w:rPr>
        <w:t>s</w:t>
      </w:r>
      <w:r w:rsidRPr="00CD024F">
        <w:rPr>
          <w:rFonts w:cs="Arial"/>
          <w:szCs w:val="22"/>
        </w:rPr>
        <w:t>em</w:t>
      </w:r>
      <w:r w:rsidR="000D6388" w:rsidRPr="00CD024F">
        <w:rPr>
          <w:rFonts w:cs="Arial"/>
          <w:szCs w:val="22"/>
        </w:rPr>
        <w:t>antic</w:t>
      </w:r>
      <w:r w:rsidR="002679E9" w:rsidRPr="00CD024F">
        <w:rPr>
          <w:rFonts w:cs="Arial"/>
          <w:szCs w:val="22"/>
        </w:rPr>
        <w:t xml:space="preserve"> ID</w:t>
      </w:r>
      <w:r w:rsidR="000D6388" w:rsidRPr="00CD024F">
        <w:rPr>
          <w:rFonts w:cs="Arial"/>
          <w:szCs w:val="22"/>
        </w:rPr>
        <w:t xml:space="preserve"> can be added</w:t>
      </w:r>
      <w:r w:rsidR="005718B5" w:rsidRPr="00CD024F">
        <w:rPr>
          <w:rFonts w:cs="Arial"/>
          <w:szCs w:val="22"/>
        </w:rPr>
        <w:t>.</w:t>
      </w:r>
      <w:r w:rsidR="003D5051" w:rsidRPr="00CD024F">
        <w:rPr>
          <w:rFonts w:cs="Arial"/>
          <w:szCs w:val="22"/>
        </w:rPr>
        <w:t xml:space="preserve"> </w:t>
      </w:r>
      <w:r w:rsidR="00941F2F" w:rsidRPr="00CD024F">
        <w:rPr>
          <w:rFonts w:cs="Arial"/>
          <w:szCs w:val="22"/>
        </w:rPr>
        <w:t>I</w:t>
      </w:r>
      <w:r w:rsidR="00297D2D" w:rsidRPr="00CD024F">
        <w:rPr>
          <w:rFonts w:cs="Arial"/>
          <w:szCs w:val="22"/>
        </w:rPr>
        <w:t xml:space="preserve">f indirect referencing is desired, </w:t>
      </w:r>
      <w:r w:rsidR="002679E9" w:rsidRPr="00CD024F">
        <w:rPr>
          <w:rFonts w:cs="Arial"/>
          <w:szCs w:val="22"/>
        </w:rPr>
        <w:t xml:space="preserve">a </w:t>
      </w:r>
      <w:r w:rsidR="003F124A" w:rsidRPr="00CD024F">
        <w:rPr>
          <w:rFonts w:cs="Arial"/>
          <w:szCs w:val="22"/>
        </w:rPr>
        <w:t>so called “Concept Description” (CD)</w:t>
      </w:r>
      <w:r w:rsidR="002679E9" w:rsidRPr="00CD024F">
        <w:rPr>
          <w:rFonts w:cs="Arial"/>
          <w:szCs w:val="22"/>
        </w:rPr>
        <w:t xml:space="preserve"> must be </w:t>
      </w:r>
      <w:r w:rsidR="009C2196" w:rsidRPr="00CD024F">
        <w:rPr>
          <w:rFonts w:cs="Arial"/>
          <w:szCs w:val="22"/>
        </w:rPr>
        <w:t xml:space="preserve">additionally </w:t>
      </w:r>
      <w:r w:rsidR="002679E9" w:rsidRPr="00CD024F">
        <w:rPr>
          <w:rFonts w:cs="Arial"/>
          <w:szCs w:val="22"/>
        </w:rPr>
        <w:t xml:space="preserve">created. </w:t>
      </w:r>
      <w:r w:rsidR="008C19C7" w:rsidRPr="00CD024F">
        <w:rPr>
          <w:rFonts w:cs="Arial"/>
          <w:szCs w:val="22"/>
        </w:rPr>
        <w:t>Otherwise</w:t>
      </w:r>
      <w:r w:rsidR="002679E9" w:rsidRPr="00CD024F">
        <w:rPr>
          <w:rFonts w:cs="Arial"/>
          <w:szCs w:val="22"/>
        </w:rPr>
        <w:t xml:space="preserve"> in the case of direct referencing to an external </w:t>
      </w:r>
      <w:r w:rsidR="0008002B" w:rsidRPr="00CD024F">
        <w:rPr>
          <w:rFonts w:cs="Arial"/>
          <w:szCs w:val="22"/>
        </w:rPr>
        <w:t>reference</w:t>
      </w:r>
      <w:r w:rsidR="002679E9" w:rsidRPr="00CD024F">
        <w:rPr>
          <w:rFonts w:cs="Arial"/>
          <w:szCs w:val="22"/>
        </w:rPr>
        <w:t>, the sema</w:t>
      </w:r>
      <w:r w:rsidR="0008002B" w:rsidRPr="00CD024F">
        <w:rPr>
          <w:rFonts w:cs="Arial"/>
          <w:szCs w:val="22"/>
        </w:rPr>
        <w:t>n</w:t>
      </w:r>
      <w:r w:rsidR="002679E9" w:rsidRPr="00CD024F">
        <w:rPr>
          <w:rFonts w:cs="Arial"/>
          <w:szCs w:val="22"/>
        </w:rPr>
        <w:t>tic ID is sufficient</w:t>
      </w:r>
      <w:r w:rsidR="00E8629A" w:rsidRPr="00CD024F">
        <w:rPr>
          <w:rFonts w:cs="Arial"/>
          <w:szCs w:val="22"/>
        </w:rPr>
        <w:t>.</w:t>
      </w:r>
    </w:p>
    <w:p w14:paraId="5A76A8DF" w14:textId="1F31D78C" w:rsidR="008239BF" w:rsidRPr="00CD024F" w:rsidRDefault="001D3054" w:rsidP="008239BF">
      <w:pPr>
        <w:jc w:val="center"/>
        <w:rPr>
          <w:rFonts w:eastAsia="Arial" w:cs="Arial"/>
          <w:i/>
          <w:color w:val="000000" w:themeColor="text1"/>
          <w:sz w:val="18"/>
          <w:szCs w:val="18"/>
        </w:rPr>
      </w:pPr>
      <w:bookmarkStart w:id="248" w:name="_Toc201556984"/>
      <w:r w:rsidRPr="00CD024F">
        <w:rPr>
          <w:rFonts w:cs="Arial"/>
          <w:noProof/>
          <w:lang w:val="de-DE" w:eastAsia="zh-CN"/>
        </w:rPr>
        <w:drawing>
          <wp:anchor distT="0" distB="0" distL="114300" distR="114300" simplePos="0" relativeHeight="251658245" behindDoc="0" locked="0" layoutInCell="1" allowOverlap="1" wp14:anchorId="4ABE1B01" wp14:editId="2726B165">
            <wp:simplePos x="0" y="0"/>
            <wp:positionH relativeFrom="column">
              <wp:posOffset>18415</wp:posOffset>
            </wp:positionH>
            <wp:positionV relativeFrom="paragraph">
              <wp:posOffset>137160</wp:posOffset>
            </wp:positionV>
            <wp:extent cx="5760720" cy="1664335"/>
            <wp:effectExtent l="114300" t="95250" r="106680" b="88265"/>
            <wp:wrapTopAndBottom/>
            <wp:docPr id="2063980395" name="Grafik 206398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166433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5013A"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13</w:t>
      </w:r>
      <w:r w:rsidR="00200F1E" w:rsidRPr="00CD024F">
        <w:rPr>
          <w:rFonts w:cs="Arial"/>
          <w:i/>
          <w:sz w:val="18"/>
          <w:szCs w:val="18"/>
        </w:rPr>
        <w:fldChar w:fldCharType="end"/>
      </w:r>
      <w:r w:rsidR="008239BF" w:rsidRPr="00CD024F">
        <w:rPr>
          <w:rFonts w:cs="Arial"/>
          <w:i/>
          <w:sz w:val="18"/>
          <w:szCs w:val="18"/>
        </w:rPr>
        <w:t>: Semantic description area</w:t>
      </w:r>
      <w:bookmarkEnd w:id="248"/>
    </w:p>
    <w:p w14:paraId="294449BC" w14:textId="77777777" w:rsidR="00B24206" w:rsidRPr="00CD024F" w:rsidRDefault="00B24206" w:rsidP="003D5051">
      <w:pPr>
        <w:rPr>
          <w:rFonts w:cs="Arial"/>
          <w:szCs w:val="22"/>
        </w:rPr>
      </w:pPr>
    </w:p>
    <w:p w14:paraId="66959D9F" w14:textId="414C6348" w:rsidR="007E1EF4" w:rsidRPr="00CD024F" w:rsidRDefault="00D057EF" w:rsidP="006852D4">
      <w:pPr>
        <w:rPr>
          <w:rFonts w:cs="Arial"/>
          <w:szCs w:val="22"/>
        </w:rPr>
      </w:pPr>
      <w:r w:rsidRPr="00CD024F">
        <w:rPr>
          <w:rFonts w:cs="Arial"/>
          <w:szCs w:val="22"/>
        </w:rPr>
        <w:t xml:space="preserve">This </w:t>
      </w:r>
      <w:r w:rsidR="008048BF" w:rsidRPr="00CD024F">
        <w:rPr>
          <w:rFonts w:cs="Arial"/>
          <w:szCs w:val="22"/>
        </w:rPr>
        <w:t>contrasts with</w:t>
      </w:r>
      <w:r w:rsidRPr="00CD024F">
        <w:rPr>
          <w:rFonts w:cs="Arial"/>
          <w:szCs w:val="22"/>
        </w:rPr>
        <w:t xml:space="preserve"> the “Qualifier</w:t>
      </w:r>
      <w:r w:rsidR="00657278" w:rsidRPr="00CD024F">
        <w:rPr>
          <w:rFonts w:cs="Arial"/>
          <w:szCs w:val="22"/>
        </w:rPr>
        <w:t>s</w:t>
      </w:r>
      <w:r w:rsidRPr="00CD024F">
        <w:rPr>
          <w:rFonts w:cs="Arial"/>
          <w:szCs w:val="22"/>
        </w:rPr>
        <w:t>”</w:t>
      </w:r>
      <w:r w:rsidR="003076D3" w:rsidRPr="00CD024F">
        <w:rPr>
          <w:rFonts w:cs="Arial"/>
          <w:szCs w:val="22"/>
        </w:rPr>
        <w:t xml:space="preserve"> and “Data Definitions”</w:t>
      </w:r>
      <w:r w:rsidRPr="00CD024F">
        <w:rPr>
          <w:rFonts w:cs="Arial"/>
          <w:szCs w:val="22"/>
        </w:rPr>
        <w:t xml:space="preserve">, which are </w:t>
      </w:r>
      <w:r w:rsidR="009F35C6" w:rsidRPr="00CD024F">
        <w:rPr>
          <w:rFonts w:cs="Arial"/>
          <w:szCs w:val="22"/>
        </w:rPr>
        <w:t xml:space="preserve">directly </w:t>
      </w:r>
      <w:r w:rsidRPr="00CD024F">
        <w:rPr>
          <w:rFonts w:cs="Arial"/>
          <w:szCs w:val="22"/>
        </w:rPr>
        <w:t xml:space="preserve">embedded in the </w:t>
      </w:r>
      <w:r w:rsidR="001D3054" w:rsidRPr="00CD024F">
        <w:rPr>
          <w:rFonts w:cs="Arial"/>
          <w:szCs w:val="22"/>
        </w:rPr>
        <w:t xml:space="preserve">local </w:t>
      </w:r>
      <w:r w:rsidRPr="00CD024F">
        <w:rPr>
          <w:rFonts w:cs="Arial"/>
          <w:szCs w:val="22"/>
        </w:rPr>
        <w:t>property definit</w:t>
      </w:r>
      <w:r w:rsidR="009F35C6" w:rsidRPr="00CD024F">
        <w:rPr>
          <w:rFonts w:cs="Arial"/>
          <w:szCs w:val="22"/>
        </w:rPr>
        <w:t>i</w:t>
      </w:r>
      <w:r w:rsidRPr="00CD024F">
        <w:rPr>
          <w:rFonts w:cs="Arial"/>
          <w:szCs w:val="22"/>
        </w:rPr>
        <w:t>on.</w:t>
      </w:r>
    </w:p>
    <w:p w14:paraId="3D836AAB" w14:textId="77777777" w:rsidR="00A42E9F" w:rsidRDefault="00A42E9F" w:rsidP="003D5051">
      <w:pPr>
        <w:rPr>
          <w:rFonts w:cs="Arial"/>
        </w:rPr>
      </w:pPr>
    </w:p>
    <w:p w14:paraId="466C97D7" w14:textId="77777777" w:rsidR="00684C17" w:rsidRPr="00CD024F" w:rsidRDefault="00684C17" w:rsidP="00684C17">
      <w:pPr>
        <w:rPr>
          <w:rFonts w:cs="Arial"/>
          <w:szCs w:val="22"/>
          <w:lang w:bidi="fa-IR"/>
        </w:rPr>
      </w:pPr>
      <w:r w:rsidRPr="00CD024F">
        <w:rPr>
          <w:rFonts w:cs="Arial"/>
          <w:szCs w:val="22"/>
          <w:lang w:bidi="fa-IR"/>
        </w:rPr>
        <w:t xml:space="preserve">Any Property in an AAS that has its definition source in an outside system that can be referenced, should be referenced. Properties defined in IDTA templates usually come with semantic reference information pointing to ECLASS and/or IEC. Such semantic references should not be changed. When a proprietary property is created in an AAS, it is recommended to also attach semantic references to them and create its id with the potential capability to be used as a reference by others. </w:t>
      </w:r>
    </w:p>
    <w:p w14:paraId="4F09E633" w14:textId="77777777" w:rsidR="00684C17" w:rsidRPr="00CD024F" w:rsidRDefault="00684C17" w:rsidP="00684C17">
      <w:pPr>
        <w:rPr>
          <w:rFonts w:cs="Arial"/>
          <w:b/>
          <w:szCs w:val="22"/>
        </w:rPr>
      </w:pPr>
    </w:p>
    <w:p w14:paraId="20BE3DFB" w14:textId="77777777" w:rsidR="00684C17" w:rsidRPr="00CD024F" w:rsidRDefault="00684C17" w:rsidP="00684C17">
      <w:pPr>
        <w:rPr>
          <w:rFonts w:cs="Arial"/>
          <w:szCs w:val="22"/>
          <w:lang w:bidi="fa-IR"/>
        </w:rPr>
      </w:pPr>
      <w:r w:rsidRPr="00CD024F">
        <w:rPr>
          <w:rFonts w:cs="Arial"/>
          <w:szCs w:val="22"/>
          <w:lang w:bidi="fa-IR"/>
        </w:rPr>
        <w:t xml:space="preserve">Sometimes even property values are defined in semantic reference systems and should therefore be used and tagged with reference information in the associated </w:t>
      </w:r>
      <w:r w:rsidRPr="00CD024F">
        <w:rPr>
          <w:rFonts w:cs="Arial"/>
          <w:i/>
          <w:szCs w:val="22"/>
          <w:lang w:bidi="fa-IR"/>
        </w:rPr>
        <w:t>ValueId</w:t>
      </w:r>
      <w:r w:rsidRPr="00CD024F">
        <w:rPr>
          <w:rFonts w:cs="Arial"/>
          <w:szCs w:val="22"/>
          <w:lang w:bidi="fa-IR"/>
        </w:rPr>
        <w:t>. Typical examples are color codes, IP codes etc. which are defined in several reference systems like ECLASS and IEC.</w:t>
      </w:r>
    </w:p>
    <w:p w14:paraId="3D5C802E" w14:textId="77777777" w:rsidR="00684C17" w:rsidRPr="00CD024F" w:rsidRDefault="00684C17" w:rsidP="00684C17">
      <w:pPr>
        <w:rPr>
          <w:rFonts w:cs="Arial"/>
        </w:rPr>
      </w:pPr>
      <w:r w:rsidRPr="00CD024F">
        <w:rPr>
          <w:rFonts w:cs="Arial"/>
          <w:lang w:bidi="fa-IR"/>
        </w:rPr>
        <w:t xml:space="preserve"> </w:t>
      </w:r>
    </w:p>
    <w:p w14:paraId="20AE2ED1" w14:textId="77777777" w:rsidR="00684C17" w:rsidRPr="00CD024F" w:rsidRDefault="00684C17" w:rsidP="00684C17">
      <w:pPr>
        <w:rPr>
          <w:rFonts w:eastAsia="Arial" w:cs="Arial"/>
          <w:color w:val="000000" w:themeColor="text1"/>
          <w:szCs w:val="22"/>
        </w:rPr>
      </w:pPr>
      <w:r w:rsidRPr="00CD024F">
        <w:rPr>
          <w:rFonts w:eastAsia="Arial" w:cs="Arial"/>
          <w:color w:val="000000" w:themeColor="text1"/>
          <w:szCs w:val="22"/>
        </w:rPr>
        <w:t>In the below figure, ‘DocumentId’ is the property value. Follow the same steps as above.</w:t>
      </w:r>
    </w:p>
    <w:p w14:paraId="5546D40D" w14:textId="77777777" w:rsidR="00684C17" w:rsidRPr="00CD024F" w:rsidRDefault="00684C17" w:rsidP="00684C17">
      <w:pPr>
        <w:rPr>
          <w:rFonts w:eastAsia="Arial" w:cs="Arial"/>
          <w:color w:val="000000" w:themeColor="text1"/>
        </w:rPr>
      </w:pPr>
    </w:p>
    <w:p w14:paraId="1941E58B" w14:textId="77777777" w:rsidR="00684C17" w:rsidRPr="00CD024F" w:rsidRDefault="00684C17" w:rsidP="00684C17">
      <w:pPr>
        <w:jc w:val="center"/>
        <w:rPr>
          <w:rFonts w:cs="Arial"/>
        </w:rPr>
      </w:pPr>
      <w:r w:rsidRPr="00CD024F">
        <w:rPr>
          <w:rFonts w:cs="Arial"/>
          <w:noProof/>
          <w:lang w:val="de-DE" w:eastAsia="zh-CN"/>
        </w:rPr>
        <w:lastRenderedPageBreak/>
        <w:drawing>
          <wp:inline distT="0" distB="0" distL="0" distR="0" wp14:anchorId="53E51394" wp14:editId="162CF820">
            <wp:extent cx="5029200" cy="2702881"/>
            <wp:effectExtent l="114300" t="95250" r="114300" b="97790"/>
            <wp:docPr id="1853724623" name="Grafik 10727684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68447" name="Grafik 1072768447"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61492" cy="2720236"/>
                    </a:xfrm>
                    <a:prstGeom prst="rect">
                      <a:avLst/>
                    </a:prstGeom>
                    <a:effectLst>
                      <a:outerShdw blurRad="63500" sx="102000" sy="102000" algn="ctr" rotWithShape="0">
                        <a:prstClr val="black">
                          <a:alpha val="40000"/>
                        </a:prstClr>
                      </a:outerShdw>
                    </a:effectLst>
                  </pic:spPr>
                </pic:pic>
              </a:graphicData>
            </a:graphic>
          </wp:inline>
        </w:drawing>
      </w:r>
    </w:p>
    <w:p w14:paraId="100FD1C7" w14:textId="2EEE2926" w:rsidR="00684C17" w:rsidRPr="00CD024F" w:rsidRDefault="00684C17" w:rsidP="00684C17">
      <w:pPr>
        <w:pStyle w:val="Beschriftung"/>
        <w:jc w:val="center"/>
        <w:rPr>
          <w:rFonts w:eastAsia="Arial" w:cs="Arial"/>
        </w:rPr>
      </w:pPr>
      <w:bookmarkStart w:id="249" w:name="_Toc201556985"/>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14</w:t>
      </w:r>
      <w:r w:rsidRPr="00CD024F">
        <w:rPr>
          <w:rFonts w:cs="Arial"/>
        </w:rPr>
        <w:fldChar w:fldCharType="end"/>
      </w:r>
      <w:r w:rsidRPr="00CD024F">
        <w:rPr>
          <w:rFonts w:cs="Arial"/>
        </w:rPr>
        <w:t>: Assigning a Property Value in AAS Designer</w:t>
      </w:r>
      <w:bookmarkEnd w:id="249"/>
    </w:p>
    <w:p w14:paraId="24406C29" w14:textId="77777777" w:rsidR="00684C17" w:rsidRDefault="00684C17" w:rsidP="003D5051">
      <w:pPr>
        <w:rPr>
          <w:rFonts w:cs="Arial"/>
        </w:rPr>
      </w:pPr>
    </w:p>
    <w:p w14:paraId="68437427" w14:textId="77777777" w:rsidR="00DC4C84" w:rsidRPr="00CD024F" w:rsidRDefault="00DC4C84" w:rsidP="003D5051">
      <w:pPr>
        <w:rPr>
          <w:rFonts w:cs="Arial"/>
        </w:rPr>
      </w:pPr>
    </w:p>
    <w:p w14:paraId="57FFE5EB" w14:textId="55ECA36B" w:rsidR="005B363C" w:rsidRPr="00CD024F" w:rsidRDefault="001E1D4E" w:rsidP="001A6A31">
      <w:pPr>
        <w:pStyle w:val="berschrift3"/>
      </w:pPr>
      <w:bookmarkStart w:id="250" w:name="_Toc193098553"/>
      <w:bookmarkStart w:id="251" w:name="_Toc200608915"/>
      <w:bookmarkStart w:id="252" w:name="_Toc201556465"/>
      <w:r w:rsidRPr="00CD024F">
        <w:t>“Qualifier”</w:t>
      </w:r>
      <w:bookmarkEnd w:id="250"/>
      <w:bookmarkEnd w:id="251"/>
      <w:bookmarkEnd w:id="252"/>
      <w:r w:rsidRPr="00CD024F">
        <w:t xml:space="preserve"> </w:t>
      </w:r>
    </w:p>
    <w:p w14:paraId="7732943F" w14:textId="3479AEB6" w:rsidR="00B24206" w:rsidRPr="009F7E3F" w:rsidRDefault="009F7E3F" w:rsidP="009F7E3F">
      <w:pPr>
        <w:rPr>
          <w:rFonts w:cs="Arial"/>
          <w:szCs w:val="22"/>
        </w:rPr>
      </w:pPr>
      <w:r w:rsidRPr="00CD024F">
        <w:rPr>
          <w:rFonts w:cs="Arial"/>
          <w:szCs w:val="22"/>
        </w:rPr>
        <w:t xml:space="preserve">Qualifiers in Asset Administration Shell (AAS) provide additional metadata about elements, acting as type-value pairs that define properties related to value, semantics, or existence. </w:t>
      </w:r>
    </w:p>
    <w:p w14:paraId="2E2244E7" w14:textId="21ED5DFC" w:rsidR="006913A5" w:rsidRPr="00CD024F" w:rsidRDefault="006913A5" w:rsidP="006852D4">
      <w:pPr>
        <w:rPr>
          <w:rFonts w:cs="Arial"/>
          <w:szCs w:val="22"/>
        </w:rPr>
      </w:pPr>
      <w:r w:rsidRPr="00CD024F">
        <w:rPr>
          <w:rFonts w:cs="Arial"/>
          <w:szCs w:val="22"/>
        </w:rPr>
        <w:t>Additional definitions for a property can be done via the “Qualifier” concept</w:t>
      </w:r>
      <w:r w:rsidR="003131E7" w:rsidRPr="00CD024F">
        <w:rPr>
          <w:rFonts w:cs="Arial"/>
          <w:szCs w:val="22"/>
        </w:rPr>
        <w:t xml:space="preserve">, i.e. definition </w:t>
      </w:r>
      <w:r w:rsidR="008048BF" w:rsidRPr="00CD024F">
        <w:rPr>
          <w:rFonts w:cs="Arial"/>
          <w:szCs w:val="22"/>
        </w:rPr>
        <w:t>of Upper</w:t>
      </w:r>
      <w:r w:rsidR="003131E7" w:rsidRPr="00CD024F">
        <w:rPr>
          <w:rFonts w:cs="Arial"/>
          <w:szCs w:val="22"/>
        </w:rPr>
        <w:t xml:space="preserve">- and </w:t>
      </w:r>
      <w:r w:rsidRPr="00CD024F">
        <w:rPr>
          <w:rFonts w:cs="Arial"/>
          <w:szCs w:val="22"/>
        </w:rPr>
        <w:t>Lower-Boundar</w:t>
      </w:r>
      <w:r w:rsidR="00904D2F" w:rsidRPr="00CD024F">
        <w:rPr>
          <w:rFonts w:cs="Arial"/>
          <w:szCs w:val="22"/>
        </w:rPr>
        <w:t>ies</w:t>
      </w:r>
      <w:r w:rsidRPr="00CD024F">
        <w:rPr>
          <w:rFonts w:cs="Arial"/>
          <w:szCs w:val="22"/>
        </w:rPr>
        <w:t xml:space="preserve"> </w:t>
      </w:r>
      <w:r w:rsidR="003131E7" w:rsidRPr="00CD024F">
        <w:rPr>
          <w:rFonts w:cs="Arial"/>
          <w:szCs w:val="22"/>
        </w:rPr>
        <w:t xml:space="preserve">as </w:t>
      </w:r>
      <w:r w:rsidR="003076D3" w:rsidRPr="00CD024F">
        <w:rPr>
          <w:rFonts w:cs="Arial"/>
          <w:szCs w:val="22"/>
        </w:rPr>
        <w:t>shown</w:t>
      </w:r>
      <w:r w:rsidR="003131E7" w:rsidRPr="00CD024F">
        <w:rPr>
          <w:rFonts w:cs="Arial"/>
          <w:szCs w:val="22"/>
        </w:rPr>
        <w:t xml:space="preserve"> below</w:t>
      </w:r>
      <w:r w:rsidR="003076D3" w:rsidRPr="00CD024F">
        <w:rPr>
          <w:rFonts w:cs="Arial"/>
          <w:szCs w:val="22"/>
        </w:rPr>
        <w:t>:</w:t>
      </w:r>
    </w:p>
    <w:p w14:paraId="174129A2" w14:textId="77777777" w:rsidR="00B24206" w:rsidRPr="00CD024F" w:rsidRDefault="00B24206" w:rsidP="008878BA">
      <w:pPr>
        <w:rPr>
          <w:rFonts w:cs="Arial"/>
        </w:rPr>
      </w:pPr>
    </w:p>
    <w:p w14:paraId="076E119B" w14:textId="135E87F0" w:rsidR="008239BF" w:rsidRPr="00CD024F" w:rsidRDefault="006913A5" w:rsidP="006852D4">
      <w:pPr>
        <w:keepNext/>
        <w:jc w:val="center"/>
        <w:rPr>
          <w:rFonts w:cs="Arial"/>
        </w:rPr>
      </w:pPr>
      <w:r w:rsidRPr="00CD024F">
        <w:rPr>
          <w:rFonts w:eastAsia="Arial" w:cs="Arial"/>
          <w:noProof/>
          <w:color w:val="000000" w:themeColor="text1"/>
          <w:lang w:val="de-DE" w:eastAsia="zh-CN"/>
        </w:rPr>
        <w:drawing>
          <wp:inline distT="0" distB="0" distL="0" distR="0" wp14:anchorId="14A5482E" wp14:editId="5A8C4903">
            <wp:extent cx="5391617" cy="800169"/>
            <wp:effectExtent l="114300" t="76200" r="114300" b="76200"/>
            <wp:docPr id="374193720" name="Grafik 1" descr="Ein Bild, das Screenshot, Reihe,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93720" name="Grafik 1" descr="Ein Bild, das Screenshot, Reihe, Text enthält.&#10;&#10;KI-generierte Inhalte können fehlerhaft sein."/>
                    <pic:cNvPicPr/>
                  </pic:nvPicPr>
                  <pic:blipFill>
                    <a:blip r:embed="rId67"/>
                    <a:stretch>
                      <a:fillRect/>
                    </a:stretch>
                  </pic:blipFill>
                  <pic:spPr>
                    <a:xfrm>
                      <a:off x="0" y="0"/>
                      <a:ext cx="5391617" cy="800169"/>
                    </a:xfrm>
                    <a:prstGeom prst="rect">
                      <a:avLst/>
                    </a:prstGeom>
                    <a:effectLst>
                      <a:outerShdw blurRad="63500" sx="102000" sy="102000" algn="ctr" rotWithShape="0">
                        <a:prstClr val="black">
                          <a:alpha val="40000"/>
                        </a:prstClr>
                      </a:outerShdw>
                    </a:effectLst>
                  </pic:spPr>
                </pic:pic>
              </a:graphicData>
            </a:graphic>
          </wp:inline>
        </w:drawing>
      </w:r>
    </w:p>
    <w:p w14:paraId="0E03EF07" w14:textId="18A18121" w:rsidR="008239BF" w:rsidRPr="00CD024F" w:rsidRDefault="0015013A" w:rsidP="008239BF">
      <w:pPr>
        <w:jc w:val="center"/>
        <w:rPr>
          <w:rFonts w:eastAsia="Arial" w:cs="Arial"/>
          <w:i/>
          <w:color w:val="000000" w:themeColor="text1"/>
          <w:sz w:val="18"/>
          <w:szCs w:val="18"/>
        </w:rPr>
      </w:pPr>
      <w:bookmarkStart w:id="253" w:name="_Toc201556986"/>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15</w:t>
      </w:r>
      <w:r w:rsidR="00200F1E" w:rsidRPr="00CD024F">
        <w:rPr>
          <w:rFonts w:cs="Arial"/>
          <w:i/>
          <w:sz w:val="18"/>
          <w:szCs w:val="18"/>
        </w:rPr>
        <w:fldChar w:fldCharType="end"/>
      </w:r>
      <w:r w:rsidR="008239BF" w:rsidRPr="00CD024F">
        <w:rPr>
          <w:rFonts w:cs="Arial"/>
          <w:i/>
          <w:sz w:val="18"/>
          <w:szCs w:val="18"/>
        </w:rPr>
        <w:t>: Qualifier area</w:t>
      </w:r>
      <w:bookmarkEnd w:id="253"/>
    </w:p>
    <w:p w14:paraId="3B9A25F5" w14:textId="77777777" w:rsidR="00B24206" w:rsidRPr="00CD024F" w:rsidRDefault="00B24206" w:rsidP="006852D4">
      <w:pPr>
        <w:rPr>
          <w:rFonts w:eastAsia="Arial" w:cs="Arial"/>
          <w:color w:val="000000" w:themeColor="text1"/>
        </w:rPr>
      </w:pPr>
    </w:p>
    <w:p w14:paraId="0DED8C78" w14:textId="77777777" w:rsidR="009F7E3F" w:rsidRPr="00CD024F" w:rsidRDefault="009F7E3F" w:rsidP="009F7E3F">
      <w:pPr>
        <w:rPr>
          <w:rFonts w:eastAsia="Arial" w:cs="Arial"/>
          <w:color w:val="000000" w:themeColor="text1"/>
        </w:rPr>
      </w:pPr>
    </w:p>
    <w:p w14:paraId="6D329AE0" w14:textId="77777777" w:rsidR="009F7E3F" w:rsidRPr="00CD024F" w:rsidRDefault="009F7E3F" w:rsidP="009F7E3F">
      <w:pPr>
        <w:rPr>
          <w:rFonts w:cs="Arial"/>
          <w:szCs w:val="22"/>
        </w:rPr>
      </w:pPr>
      <w:r w:rsidRPr="00CD024F">
        <w:rPr>
          <w:rFonts w:cs="Arial"/>
          <w:szCs w:val="22"/>
        </w:rPr>
        <w:t xml:space="preserve">Qualifiers in Asset Administration Shell (AAS) provide additional metadata about elements, acting as type-value pairs that define properties related to value, semantics, or existence. </w:t>
      </w:r>
    </w:p>
    <w:p w14:paraId="496C87EC" w14:textId="77777777" w:rsidR="009F7E3F" w:rsidRPr="00CD024F" w:rsidRDefault="009F7E3F" w:rsidP="009F7E3F">
      <w:pPr>
        <w:rPr>
          <w:rFonts w:cs="Arial"/>
          <w:szCs w:val="22"/>
        </w:rPr>
      </w:pPr>
    </w:p>
    <w:p w14:paraId="63A74F02" w14:textId="77777777" w:rsidR="009F7E3F" w:rsidRPr="00CD024F" w:rsidRDefault="009F7E3F" w:rsidP="009F7E3F">
      <w:pPr>
        <w:rPr>
          <w:rFonts w:eastAsia="Arial" w:cs="Arial"/>
          <w:color w:val="000000" w:themeColor="text1"/>
          <w:szCs w:val="22"/>
        </w:rPr>
      </w:pPr>
      <w:r w:rsidRPr="00CD024F">
        <w:rPr>
          <w:rFonts w:cs="Arial"/>
          <w:szCs w:val="22"/>
        </w:rPr>
        <w:t xml:space="preserve">There are three main types: </w:t>
      </w:r>
      <w:r w:rsidRPr="00CD024F">
        <w:rPr>
          <w:rStyle w:val="Fett"/>
          <w:rFonts w:cs="Arial"/>
          <w:szCs w:val="22"/>
        </w:rPr>
        <w:t>ValueQualifier</w:t>
      </w:r>
      <w:r w:rsidRPr="00CD024F">
        <w:rPr>
          <w:rFonts w:cs="Arial"/>
          <w:szCs w:val="22"/>
        </w:rPr>
        <w:t xml:space="preserve">, which describes how a value was determined (e.g., "measured" or "substitute value" for temperature); </w:t>
      </w:r>
      <w:r w:rsidRPr="00CD024F">
        <w:rPr>
          <w:rStyle w:val="Fett"/>
          <w:rFonts w:cs="Arial"/>
          <w:szCs w:val="22"/>
        </w:rPr>
        <w:t>ConceptQualifier</w:t>
      </w:r>
      <w:r w:rsidRPr="00CD024F">
        <w:rPr>
          <w:rFonts w:cs="Arial"/>
          <w:szCs w:val="22"/>
        </w:rPr>
        <w:t xml:space="preserve">, which differentiates semantically similar elements based on lifecycle stages (e.g., "as planned" vs. "as maintained" for a Bill of Material); and </w:t>
      </w:r>
      <w:r w:rsidRPr="00CD024F">
        <w:rPr>
          <w:rStyle w:val="Fett"/>
          <w:rFonts w:cs="Arial"/>
          <w:szCs w:val="22"/>
        </w:rPr>
        <w:t>TemplateQualifier</w:t>
      </w:r>
      <w:r w:rsidRPr="00CD024F">
        <w:rPr>
          <w:rFonts w:cs="Arial"/>
          <w:szCs w:val="22"/>
        </w:rPr>
        <w:t xml:space="preserve">, which defines whether a submodel element is "mandatory" or "optional." Constraints ensure consistency, such as AASd-006, which requires a qualifier’s </w:t>
      </w:r>
      <w:r w:rsidRPr="00CD024F">
        <w:rPr>
          <w:rStyle w:val="HTMLCode"/>
          <w:rFonts w:ascii="Arial" w:eastAsiaTheme="minorHAnsi" w:hAnsi="Arial" w:cs="Arial"/>
          <w:i/>
          <w:sz w:val="22"/>
          <w:szCs w:val="22"/>
        </w:rPr>
        <w:t>value</w:t>
      </w:r>
      <w:r w:rsidRPr="00CD024F">
        <w:rPr>
          <w:rFonts w:cs="Arial"/>
          <w:szCs w:val="22"/>
        </w:rPr>
        <w:t xml:space="preserve"> and </w:t>
      </w:r>
      <w:r w:rsidRPr="00CD024F">
        <w:rPr>
          <w:rStyle w:val="HTMLCode"/>
          <w:rFonts w:ascii="Arial" w:eastAsiaTheme="minorHAnsi" w:hAnsi="Arial" w:cs="Arial"/>
          <w:i/>
          <w:sz w:val="22"/>
          <w:szCs w:val="22"/>
        </w:rPr>
        <w:t>valueId</w:t>
      </w:r>
      <w:r w:rsidRPr="00CD024F">
        <w:rPr>
          <w:rFonts w:cs="Arial"/>
          <w:szCs w:val="22"/>
        </w:rPr>
        <w:t xml:space="preserve"> to be identical if both are present, and AASd-020, which enforces data type consistency. In terms of referencing, AAS elements can be </w:t>
      </w:r>
      <w:r w:rsidRPr="00CD024F">
        <w:rPr>
          <w:rStyle w:val="Fett"/>
          <w:rFonts w:cs="Arial"/>
          <w:szCs w:val="22"/>
        </w:rPr>
        <w:t>identifiable</w:t>
      </w:r>
      <w:r w:rsidRPr="00CD024F">
        <w:rPr>
          <w:rFonts w:cs="Arial"/>
          <w:szCs w:val="22"/>
        </w:rPr>
        <w:t xml:space="preserve"> (globally unique ID), </w:t>
      </w:r>
      <w:r w:rsidRPr="00CD024F">
        <w:rPr>
          <w:rStyle w:val="Fett"/>
          <w:rFonts w:cs="Arial"/>
          <w:szCs w:val="22"/>
        </w:rPr>
        <w:t>referable</w:t>
      </w:r>
      <w:r w:rsidRPr="00CD024F">
        <w:rPr>
          <w:rFonts w:cs="Arial"/>
          <w:szCs w:val="22"/>
        </w:rPr>
        <w:t xml:space="preserve"> (having an </w:t>
      </w:r>
      <w:r w:rsidRPr="00CD024F">
        <w:rPr>
          <w:rStyle w:val="HTMLCode"/>
          <w:rFonts w:ascii="Arial" w:eastAsiaTheme="minorHAnsi" w:hAnsi="Arial" w:cs="Arial"/>
          <w:i/>
          <w:sz w:val="22"/>
          <w:szCs w:val="22"/>
        </w:rPr>
        <w:t>idShort</w:t>
      </w:r>
      <w:r w:rsidRPr="00CD024F">
        <w:rPr>
          <w:rFonts w:cs="Arial"/>
          <w:szCs w:val="22"/>
        </w:rPr>
        <w:t xml:space="preserve"> within a namespace), or </w:t>
      </w:r>
      <w:r w:rsidRPr="00CD024F">
        <w:rPr>
          <w:rStyle w:val="Fett"/>
          <w:rFonts w:cs="Arial"/>
          <w:szCs w:val="22"/>
        </w:rPr>
        <w:t>neither</w:t>
      </w:r>
      <w:r w:rsidRPr="00CD024F">
        <w:rPr>
          <w:rFonts w:cs="Arial"/>
          <w:szCs w:val="22"/>
        </w:rPr>
        <w:t xml:space="preserve"> (such as qualifiers, which are attributes). A referable element's namespace is determined by its parent, ensuring structured relationships, such as a submodel serving as the namespace for its contained properties.</w:t>
      </w:r>
    </w:p>
    <w:p w14:paraId="248EFD9C" w14:textId="77777777" w:rsidR="009F7E3F" w:rsidRPr="00CD024F" w:rsidRDefault="009F7E3F" w:rsidP="009F7E3F">
      <w:pPr>
        <w:rPr>
          <w:rFonts w:eastAsia="Arial" w:cs="Arial"/>
          <w:color w:val="000000" w:themeColor="text1"/>
        </w:rPr>
      </w:pPr>
      <w:r w:rsidRPr="00CD024F">
        <w:rPr>
          <w:rFonts w:cs="Arial"/>
          <w:szCs w:val="22"/>
        </w:rPr>
        <w:t xml:space="preserve">Definitions from the AASXPE can be found here: </w:t>
      </w:r>
      <w:hyperlink r:id="rId68" w:history="1">
        <w:r w:rsidRPr="00CD024F">
          <w:rPr>
            <w:rStyle w:val="Hyperlink"/>
            <w:rFonts w:eastAsia="Arial" w:cs="Arial"/>
            <w:szCs w:val="22"/>
          </w:rPr>
          <w:t>https://github.com/admin-shell-io/aasx-package-explorer/blob/main/src/AasxPackageExplorer/qualifier-presets.json</w:t>
        </w:r>
      </w:hyperlink>
    </w:p>
    <w:p w14:paraId="1CA40325" w14:textId="77777777" w:rsidR="009F7E3F" w:rsidRPr="00CD024F" w:rsidRDefault="009F7E3F" w:rsidP="009F7E3F">
      <w:pPr>
        <w:rPr>
          <w:rFonts w:cs="Arial"/>
        </w:rPr>
      </w:pPr>
    </w:p>
    <w:p w14:paraId="2DAB2B08" w14:textId="77777777" w:rsidR="009F7E3F" w:rsidRPr="00CD024F" w:rsidRDefault="009F7E3F" w:rsidP="00B24206">
      <w:pPr>
        <w:rPr>
          <w:rFonts w:cs="Arial"/>
          <w:szCs w:val="22"/>
        </w:rPr>
      </w:pPr>
    </w:p>
    <w:p w14:paraId="65D0160D" w14:textId="65C767D1" w:rsidR="003C4486" w:rsidRPr="00CD024F" w:rsidRDefault="003C4486" w:rsidP="00B24206">
      <w:pPr>
        <w:rPr>
          <w:rFonts w:cs="Arial"/>
          <w:szCs w:val="22"/>
        </w:rPr>
      </w:pPr>
    </w:p>
    <w:p w14:paraId="226794CD" w14:textId="630EF369" w:rsidR="00B24206" w:rsidRPr="00004DA4" w:rsidRDefault="0085675A" w:rsidP="001A6A31">
      <w:pPr>
        <w:pStyle w:val="berschrift3"/>
        <w:rPr>
          <w:lang w:val="es-ES"/>
        </w:rPr>
      </w:pPr>
      <w:bookmarkStart w:id="254" w:name="_Toc193098554"/>
      <w:bookmarkStart w:id="255" w:name="_Toc200608916"/>
      <w:bookmarkStart w:id="256" w:name="_Toc201556466"/>
      <w:bookmarkEnd w:id="246"/>
      <w:r w:rsidRPr="00CD024F">
        <w:rPr>
          <w:lang w:val="es-ES"/>
        </w:rPr>
        <w:lastRenderedPageBreak/>
        <w:t>“Data Definition”</w:t>
      </w:r>
      <w:bookmarkEnd w:id="254"/>
      <w:bookmarkEnd w:id="255"/>
      <w:bookmarkEnd w:id="256"/>
    </w:p>
    <w:p w14:paraId="67ACA7DA" w14:textId="2FD3C5AF" w:rsidR="003C00D2" w:rsidRPr="00CD024F" w:rsidRDefault="00621DA4" w:rsidP="00B24206">
      <w:pPr>
        <w:rPr>
          <w:rFonts w:cs="Arial"/>
          <w:szCs w:val="22"/>
        </w:rPr>
      </w:pPr>
      <w:r w:rsidRPr="00CD024F">
        <w:rPr>
          <w:rFonts w:cs="Arial"/>
          <w:szCs w:val="22"/>
        </w:rPr>
        <w:t xml:space="preserve">Arbitrary </w:t>
      </w:r>
      <w:r w:rsidR="002D00CA" w:rsidRPr="00CD024F">
        <w:rPr>
          <w:rFonts w:cs="Arial"/>
          <w:szCs w:val="22"/>
        </w:rPr>
        <w:t>embedded d</w:t>
      </w:r>
      <w:r w:rsidR="00552543" w:rsidRPr="00CD024F">
        <w:rPr>
          <w:rFonts w:cs="Arial"/>
          <w:szCs w:val="22"/>
        </w:rPr>
        <w:t>ata definit</w:t>
      </w:r>
      <w:r w:rsidR="003C00D2" w:rsidRPr="00CD024F">
        <w:rPr>
          <w:rFonts w:cs="Arial"/>
          <w:szCs w:val="22"/>
        </w:rPr>
        <w:t>i</w:t>
      </w:r>
      <w:r w:rsidR="00552543" w:rsidRPr="00CD024F">
        <w:rPr>
          <w:rFonts w:cs="Arial"/>
          <w:szCs w:val="22"/>
        </w:rPr>
        <w:t>on</w:t>
      </w:r>
      <w:r w:rsidR="0050008A" w:rsidRPr="00CD024F">
        <w:rPr>
          <w:rFonts w:cs="Arial"/>
          <w:szCs w:val="22"/>
        </w:rPr>
        <w:t>s</w:t>
      </w:r>
      <w:r w:rsidR="00552543" w:rsidRPr="00CD024F">
        <w:rPr>
          <w:rFonts w:cs="Arial"/>
          <w:szCs w:val="22"/>
        </w:rPr>
        <w:t xml:space="preserve"> </w:t>
      </w:r>
      <w:r w:rsidRPr="00CD024F">
        <w:rPr>
          <w:rFonts w:cs="Arial"/>
          <w:szCs w:val="22"/>
        </w:rPr>
        <w:t xml:space="preserve">can be added that </w:t>
      </w:r>
      <w:r w:rsidR="004114B5" w:rsidRPr="00CD024F">
        <w:rPr>
          <w:rFonts w:cs="Arial"/>
          <w:szCs w:val="22"/>
        </w:rPr>
        <w:t xml:space="preserve">use </w:t>
      </w:r>
      <w:r w:rsidR="00A07A4D" w:rsidRPr="00CD024F">
        <w:rPr>
          <w:rFonts w:cs="Arial"/>
          <w:szCs w:val="22"/>
        </w:rPr>
        <w:t>the same</w:t>
      </w:r>
      <w:r w:rsidR="004114B5" w:rsidRPr="00CD024F">
        <w:rPr>
          <w:rFonts w:cs="Arial"/>
          <w:szCs w:val="22"/>
        </w:rPr>
        <w:t xml:space="preserve"> </w:t>
      </w:r>
      <w:r w:rsidR="009540ED" w:rsidRPr="00CD024F">
        <w:rPr>
          <w:rFonts w:cs="Arial"/>
          <w:szCs w:val="22"/>
        </w:rPr>
        <w:t xml:space="preserve">IEC61360 </w:t>
      </w:r>
      <w:r w:rsidR="004114B5" w:rsidRPr="00CD024F">
        <w:rPr>
          <w:rFonts w:cs="Arial"/>
          <w:szCs w:val="22"/>
        </w:rPr>
        <w:t xml:space="preserve">data </w:t>
      </w:r>
      <w:r w:rsidR="009540ED" w:rsidRPr="00CD024F">
        <w:rPr>
          <w:rFonts w:cs="Arial"/>
          <w:szCs w:val="22"/>
        </w:rPr>
        <w:t>structure</w:t>
      </w:r>
      <w:r w:rsidR="009231DE" w:rsidRPr="00CD024F">
        <w:rPr>
          <w:rFonts w:cs="Arial"/>
          <w:szCs w:val="22"/>
        </w:rPr>
        <w:t xml:space="preserve"> </w:t>
      </w:r>
      <w:r w:rsidR="004114B5" w:rsidRPr="00CD024F">
        <w:rPr>
          <w:rFonts w:cs="Arial"/>
          <w:szCs w:val="22"/>
        </w:rPr>
        <w:t>as used for Concept Descriptions</w:t>
      </w:r>
      <w:r w:rsidR="009F64E9" w:rsidRPr="00CD024F">
        <w:rPr>
          <w:rFonts w:cs="Arial"/>
          <w:szCs w:val="22"/>
        </w:rPr>
        <w:t>.</w:t>
      </w:r>
      <w:r w:rsidR="004114B5" w:rsidRPr="00CD024F">
        <w:rPr>
          <w:rFonts w:cs="Arial"/>
          <w:szCs w:val="22"/>
        </w:rPr>
        <w:t xml:space="preserve"> and </w:t>
      </w:r>
      <w:r w:rsidR="009231DE" w:rsidRPr="00CD024F">
        <w:rPr>
          <w:rFonts w:cs="Arial"/>
          <w:szCs w:val="22"/>
        </w:rPr>
        <w:t>was initially</w:t>
      </w:r>
      <w:r w:rsidR="009540ED" w:rsidRPr="00CD024F">
        <w:rPr>
          <w:rFonts w:cs="Arial"/>
          <w:szCs w:val="22"/>
        </w:rPr>
        <w:t xml:space="preserve"> designed to describe a</w:t>
      </w:r>
      <w:r w:rsidR="009231DE" w:rsidRPr="00CD024F">
        <w:rPr>
          <w:rFonts w:cs="Arial"/>
          <w:szCs w:val="22"/>
        </w:rPr>
        <w:t>n</w:t>
      </w:r>
      <w:r w:rsidR="009540ED" w:rsidRPr="00CD024F">
        <w:rPr>
          <w:rFonts w:cs="Arial"/>
          <w:szCs w:val="22"/>
        </w:rPr>
        <w:t xml:space="preserve"> IEC-CDD </w:t>
      </w:r>
      <w:r w:rsidR="00D44D89" w:rsidRPr="00CD024F">
        <w:rPr>
          <w:rFonts w:cs="Arial"/>
          <w:szCs w:val="22"/>
        </w:rPr>
        <w:t>reference</w:t>
      </w:r>
      <w:r w:rsidR="004114B5" w:rsidRPr="00CD024F">
        <w:rPr>
          <w:rFonts w:cs="Arial"/>
          <w:szCs w:val="22"/>
        </w:rPr>
        <w:t>. B</w:t>
      </w:r>
      <w:r w:rsidR="00D44D89" w:rsidRPr="00CD024F">
        <w:rPr>
          <w:rFonts w:cs="Arial"/>
          <w:szCs w:val="22"/>
        </w:rPr>
        <w:t xml:space="preserve">ut </w:t>
      </w:r>
      <w:r w:rsidR="004114B5" w:rsidRPr="00CD024F">
        <w:rPr>
          <w:rFonts w:cs="Arial"/>
          <w:szCs w:val="22"/>
        </w:rPr>
        <w:t xml:space="preserve">it </w:t>
      </w:r>
      <w:r w:rsidR="00D44D89" w:rsidRPr="00CD024F">
        <w:rPr>
          <w:rFonts w:cs="Arial"/>
          <w:szCs w:val="22"/>
        </w:rPr>
        <w:t>can</w:t>
      </w:r>
      <w:r w:rsidR="004722CA" w:rsidRPr="00CD024F">
        <w:rPr>
          <w:rFonts w:cs="Arial"/>
          <w:szCs w:val="22"/>
        </w:rPr>
        <w:t xml:space="preserve"> also</w:t>
      </w:r>
      <w:r w:rsidR="00D44D89" w:rsidRPr="00CD024F">
        <w:rPr>
          <w:rFonts w:cs="Arial"/>
          <w:szCs w:val="22"/>
        </w:rPr>
        <w:t xml:space="preserve"> be used for </w:t>
      </w:r>
      <w:r w:rsidR="001F071D" w:rsidRPr="00CD024F">
        <w:rPr>
          <w:rFonts w:cs="Arial"/>
          <w:szCs w:val="22"/>
        </w:rPr>
        <w:t>referencing other</w:t>
      </w:r>
      <w:r w:rsidR="004722CA" w:rsidRPr="00CD024F">
        <w:rPr>
          <w:rFonts w:cs="Arial"/>
          <w:szCs w:val="22"/>
        </w:rPr>
        <w:t xml:space="preserve"> systems or </w:t>
      </w:r>
      <w:r w:rsidR="001F071D" w:rsidRPr="00CD024F">
        <w:rPr>
          <w:rFonts w:cs="Arial"/>
          <w:szCs w:val="22"/>
        </w:rPr>
        <w:t xml:space="preserve">definition </w:t>
      </w:r>
      <w:r w:rsidR="00D44D89" w:rsidRPr="00CD024F">
        <w:rPr>
          <w:rFonts w:cs="Arial"/>
          <w:szCs w:val="22"/>
        </w:rPr>
        <w:t xml:space="preserve">purposes, such as to </w:t>
      </w:r>
      <w:r w:rsidR="007507F4" w:rsidRPr="00CD024F">
        <w:rPr>
          <w:rFonts w:cs="Arial"/>
          <w:szCs w:val="22"/>
        </w:rPr>
        <w:t xml:space="preserve">define a unit definition and/or </w:t>
      </w:r>
      <w:r w:rsidR="00552543" w:rsidRPr="00CD024F">
        <w:rPr>
          <w:rFonts w:cs="Arial"/>
          <w:szCs w:val="22"/>
        </w:rPr>
        <w:t>a range o</w:t>
      </w:r>
      <w:r w:rsidR="003C00D2" w:rsidRPr="00CD024F">
        <w:rPr>
          <w:rFonts w:cs="Arial"/>
          <w:szCs w:val="22"/>
        </w:rPr>
        <w:t>f</w:t>
      </w:r>
      <w:r w:rsidR="00552543" w:rsidRPr="00CD024F">
        <w:rPr>
          <w:rFonts w:cs="Arial"/>
          <w:szCs w:val="22"/>
        </w:rPr>
        <w:t xml:space="preserve"> preset values (enums)</w:t>
      </w:r>
      <w:r w:rsidR="004722CA" w:rsidRPr="00CD024F">
        <w:rPr>
          <w:rFonts w:cs="Arial"/>
          <w:szCs w:val="22"/>
        </w:rPr>
        <w:t>.</w:t>
      </w:r>
    </w:p>
    <w:p w14:paraId="6B3BA1D9" w14:textId="7CBD6D70" w:rsidR="0085675A" w:rsidRPr="00CD024F" w:rsidRDefault="002D00CA" w:rsidP="00B24206">
      <w:pPr>
        <w:rPr>
          <w:rFonts w:cs="Arial"/>
          <w:szCs w:val="22"/>
        </w:rPr>
      </w:pPr>
      <w:r w:rsidRPr="00CD024F">
        <w:rPr>
          <w:rFonts w:cs="Arial"/>
          <w:szCs w:val="22"/>
        </w:rPr>
        <w:t>A typical usage would be for a</w:t>
      </w:r>
      <w:r w:rsidR="0085675A" w:rsidRPr="00CD024F">
        <w:rPr>
          <w:rFonts w:cs="Arial"/>
          <w:szCs w:val="22"/>
        </w:rPr>
        <w:t xml:space="preserve">n </w:t>
      </w:r>
      <w:r w:rsidR="001F071D" w:rsidRPr="00CD024F">
        <w:rPr>
          <w:rFonts w:cs="Arial"/>
          <w:szCs w:val="22"/>
        </w:rPr>
        <w:t>e</w:t>
      </w:r>
      <w:r w:rsidR="0085675A" w:rsidRPr="00CD024F">
        <w:rPr>
          <w:rFonts w:cs="Arial"/>
          <w:szCs w:val="22"/>
        </w:rPr>
        <w:t xml:space="preserve">mbedded unit definition can be done </w:t>
      </w:r>
      <w:r w:rsidR="00657278" w:rsidRPr="00CD024F">
        <w:rPr>
          <w:rFonts w:cs="Arial"/>
          <w:szCs w:val="22"/>
        </w:rPr>
        <w:t xml:space="preserve">as </w:t>
      </w:r>
      <w:r w:rsidR="001F071D" w:rsidRPr="00CD024F">
        <w:rPr>
          <w:rFonts w:cs="Arial"/>
          <w:szCs w:val="22"/>
        </w:rPr>
        <w:t>shown</w:t>
      </w:r>
      <w:r w:rsidR="00657278" w:rsidRPr="00CD024F">
        <w:rPr>
          <w:rFonts w:cs="Arial"/>
          <w:szCs w:val="22"/>
        </w:rPr>
        <w:t xml:space="preserve"> below</w:t>
      </w:r>
      <w:r w:rsidR="0085675A" w:rsidRPr="00CD024F">
        <w:rPr>
          <w:rFonts w:cs="Arial"/>
          <w:szCs w:val="22"/>
        </w:rPr>
        <w:t>.</w:t>
      </w:r>
    </w:p>
    <w:p w14:paraId="078445AB" w14:textId="77777777" w:rsidR="00B24206" w:rsidRPr="00CD024F" w:rsidRDefault="00B24206" w:rsidP="00B24206">
      <w:pPr>
        <w:rPr>
          <w:rFonts w:cs="Arial"/>
        </w:rPr>
      </w:pPr>
    </w:p>
    <w:p w14:paraId="53A296F2" w14:textId="6E8C9BB1" w:rsidR="008239BF" w:rsidRPr="00CD024F" w:rsidRDefault="001E1D4E" w:rsidP="006852D4">
      <w:pPr>
        <w:keepNext/>
        <w:jc w:val="center"/>
        <w:rPr>
          <w:rFonts w:cs="Arial"/>
        </w:rPr>
      </w:pPr>
      <w:r w:rsidRPr="00CD024F">
        <w:rPr>
          <w:rFonts w:cs="Arial"/>
          <w:noProof/>
          <w:lang w:val="de-DE" w:eastAsia="zh-CN"/>
        </w:rPr>
        <w:drawing>
          <wp:inline distT="0" distB="0" distL="0" distR="0" wp14:anchorId="233DC0D3" wp14:editId="4EA0E940">
            <wp:extent cx="5760720" cy="3948430"/>
            <wp:effectExtent l="114300" t="114300" r="106680" b="1092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948430"/>
                    </a:xfrm>
                    <a:prstGeom prst="rect">
                      <a:avLst/>
                    </a:prstGeom>
                    <a:effectLst>
                      <a:outerShdw blurRad="63500" sx="102000" sy="102000" algn="ctr" rotWithShape="0">
                        <a:prstClr val="black">
                          <a:alpha val="40000"/>
                        </a:prstClr>
                      </a:outerShdw>
                    </a:effectLst>
                  </pic:spPr>
                </pic:pic>
              </a:graphicData>
            </a:graphic>
          </wp:inline>
        </w:drawing>
      </w:r>
    </w:p>
    <w:p w14:paraId="1E2DE59F" w14:textId="69B6D5CB" w:rsidR="008239BF" w:rsidRPr="00CD024F" w:rsidRDefault="0015013A" w:rsidP="008239BF">
      <w:pPr>
        <w:jc w:val="center"/>
        <w:rPr>
          <w:rFonts w:eastAsia="Arial" w:cs="Arial"/>
          <w:i/>
          <w:color w:val="000000" w:themeColor="text1"/>
          <w:sz w:val="18"/>
          <w:szCs w:val="18"/>
        </w:rPr>
      </w:pPr>
      <w:bookmarkStart w:id="257" w:name="_Toc201556987"/>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16</w:t>
      </w:r>
      <w:r w:rsidR="00200F1E" w:rsidRPr="00CD024F">
        <w:rPr>
          <w:rFonts w:cs="Arial"/>
          <w:i/>
          <w:sz w:val="18"/>
          <w:szCs w:val="18"/>
        </w:rPr>
        <w:fldChar w:fldCharType="end"/>
      </w:r>
      <w:r w:rsidR="008239BF" w:rsidRPr="00CD024F">
        <w:rPr>
          <w:rFonts w:cs="Arial"/>
          <w:i/>
          <w:sz w:val="18"/>
          <w:szCs w:val="18"/>
        </w:rPr>
        <w:t>: Data definition area</w:t>
      </w:r>
      <w:bookmarkEnd w:id="257"/>
    </w:p>
    <w:p w14:paraId="52AFC228" w14:textId="77777777" w:rsidR="008239BF" w:rsidRPr="00CD024F" w:rsidRDefault="008239BF" w:rsidP="006852D4">
      <w:pPr>
        <w:pStyle w:val="Beschriftung"/>
        <w:rPr>
          <w:rFonts w:cs="Arial"/>
        </w:rPr>
      </w:pPr>
    </w:p>
    <w:p w14:paraId="39529C02" w14:textId="6E274C29" w:rsidR="00CD351F" w:rsidRPr="00CD024F" w:rsidRDefault="00CD351F" w:rsidP="001E1D4E">
      <w:pPr>
        <w:rPr>
          <w:rFonts w:cs="Arial"/>
          <w:szCs w:val="22"/>
        </w:rPr>
      </w:pPr>
      <w:r w:rsidRPr="00CD024F">
        <w:rPr>
          <w:rFonts w:cs="Arial"/>
          <w:szCs w:val="22"/>
        </w:rPr>
        <w:t>The embedded data definition</w:t>
      </w:r>
      <w:r w:rsidR="0092020D" w:rsidRPr="00CD024F">
        <w:rPr>
          <w:rFonts w:cs="Arial"/>
          <w:szCs w:val="22"/>
        </w:rPr>
        <w:t>s</w:t>
      </w:r>
      <w:r w:rsidRPr="00CD024F">
        <w:rPr>
          <w:rFonts w:cs="Arial"/>
          <w:szCs w:val="22"/>
        </w:rPr>
        <w:t xml:space="preserve"> use </w:t>
      </w:r>
      <w:r w:rsidR="00D61C31" w:rsidRPr="00CD024F">
        <w:rPr>
          <w:rFonts w:cs="Arial"/>
          <w:szCs w:val="22"/>
        </w:rPr>
        <w:t>the same</w:t>
      </w:r>
      <w:r w:rsidRPr="00CD024F">
        <w:rPr>
          <w:rFonts w:cs="Arial"/>
          <w:szCs w:val="22"/>
        </w:rPr>
        <w:t xml:space="preserve"> IEC61360 data structure as used for Concept Descriptions </w:t>
      </w:r>
      <w:r w:rsidR="005B363C" w:rsidRPr="00CD024F">
        <w:rPr>
          <w:rFonts w:cs="Arial"/>
          <w:szCs w:val="22"/>
        </w:rPr>
        <w:t>and was</w:t>
      </w:r>
      <w:r w:rsidRPr="00CD024F">
        <w:rPr>
          <w:rFonts w:cs="Arial"/>
          <w:szCs w:val="22"/>
        </w:rPr>
        <w:t xml:space="preserve"> initially designed to describe an IEC-CDD reference. But it can also be used for referencing other systems or definition purposes, such </w:t>
      </w:r>
      <w:r w:rsidR="005B363C" w:rsidRPr="00CD024F">
        <w:rPr>
          <w:rFonts w:cs="Arial"/>
          <w:szCs w:val="22"/>
        </w:rPr>
        <w:t>as</w:t>
      </w:r>
      <w:r w:rsidRPr="00CD024F">
        <w:rPr>
          <w:rFonts w:cs="Arial"/>
          <w:szCs w:val="22"/>
        </w:rPr>
        <w:t xml:space="preserve"> to define a range of preset values (enums).</w:t>
      </w:r>
    </w:p>
    <w:p w14:paraId="3137DD0F" w14:textId="0E06EDCC" w:rsidR="00CD351F" w:rsidRPr="00CD024F" w:rsidRDefault="00CD351F" w:rsidP="001E1D4E">
      <w:pPr>
        <w:rPr>
          <w:rFonts w:cs="Arial"/>
          <w:szCs w:val="22"/>
        </w:rPr>
      </w:pPr>
      <w:r w:rsidRPr="00CD024F">
        <w:rPr>
          <w:rFonts w:cs="Arial"/>
          <w:szCs w:val="22"/>
        </w:rPr>
        <w:t>A typical usage would be for an embedded unit definition can be done as shown below.</w:t>
      </w:r>
    </w:p>
    <w:p w14:paraId="2A2A4B33" w14:textId="77777777" w:rsidR="00B24206" w:rsidRPr="00CD024F" w:rsidRDefault="00B24206" w:rsidP="001E1D4E">
      <w:pPr>
        <w:rPr>
          <w:rFonts w:cs="Arial"/>
          <w:szCs w:val="22"/>
        </w:rPr>
      </w:pPr>
    </w:p>
    <w:p w14:paraId="7DF84A98" w14:textId="77777777" w:rsidR="00CD351F" w:rsidRPr="00CD024F" w:rsidRDefault="00CD351F" w:rsidP="001E1D4E">
      <w:pPr>
        <w:rPr>
          <w:rFonts w:cs="Arial"/>
          <w:szCs w:val="22"/>
        </w:rPr>
      </w:pPr>
    </w:p>
    <w:p w14:paraId="19321BA8" w14:textId="10C5D815" w:rsidR="008239BF" w:rsidRPr="00CD024F" w:rsidRDefault="008239BF" w:rsidP="006852D4">
      <w:pPr>
        <w:keepNext/>
        <w:rPr>
          <w:rFonts w:cs="Arial"/>
        </w:rPr>
      </w:pPr>
    </w:p>
    <w:p w14:paraId="12765E77" w14:textId="0008B597" w:rsidR="005670DB" w:rsidRPr="00CD024F" w:rsidRDefault="005670DB" w:rsidP="008239BF">
      <w:pPr>
        <w:jc w:val="center"/>
        <w:rPr>
          <w:rFonts w:cs="Arial"/>
          <w:i/>
          <w:sz w:val="18"/>
          <w:szCs w:val="18"/>
        </w:rPr>
      </w:pPr>
      <w:r w:rsidRPr="00CD024F">
        <w:rPr>
          <w:rFonts w:cs="Arial"/>
          <w:i/>
          <w:noProof/>
          <w:sz w:val="18"/>
          <w:szCs w:val="18"/>
          <w:lang w:val="de-DE" w:eastAsia="zh-CN"/>
        </w:rPr>
        <w:drawing>
          <wp:inline distT="0" distB="0" distL="0" distR="0" wp14:anchorId="6FF9549F" wp14:editId="5C7A1966">
            <wp:extent cx="5036574" cy="2845842"/>
            <wp:effectExtent l="114300" t="95250" r="107315" b="88265"/>
            <wp:docPr id="191076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67394" name="Picture 1" descr="A screenshot of a computer&#10;&#10;Description automatically generated"/>
                    <pic:cNvPicPr/>
                  </pic:nvPicPr>
                  <pic:blipFill>
                    <a:blip r:embed="rId70"/>
                    <a:stretch>
                      <a:fillRect/>
                    </a:stretch>
                  </pic:blipFill>
                  <pic:spPr>
                    <a:xfrm>
                      <a:off x="0" y="0"/>
                      <a:ext cx="5041801" cy="2848795"/>
                    </a:xfrm>
                    <a:prstGeom prst="rect">
                      <a:avLst/>
                    </a:prstGeom>
                    <a:effectLst>
                      <a:outerShdw blurRad="63500" sx="102000" sy="102000" algn="ctr" rotWithShape="0">
                        <a:prstClr val="black">
                          <a:alpha val="40000"/>
                        </a:prstClr>
                      </a:outerShdw>
                    </a:effectLst>
                  </pic:spPr>
                </pic:pic>
              </a:graphicData>
            </a:graphic>
          </wp:inline>
        </w:drawing>
      </w:r>
    </w:p>
    <w:p w14:paraId="01A20639" w14:textId="6021177E" w:rsidR="008239BF" w:rsidRPr="00CD024F" w:rsidRDefault="0015013A" w:rsidP="008239BF">
      <w:pPr>
        <w:jc w:val="center"/>
        <w:rPr>
          <w:rFonts w:eastAsia="Arial" w:cs="Arial"/>
          <w:i/>
          <w:color w:val="000000" w:themeColor="text1"/>
          <w:sz w:val="18"/>
          <w:szCs w:val="18"/>
        </w:rPr>
      </w:pPr>
      <w:bookmarkStart w:id="258" w:name="_Toc201556988"/>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17</w:t>
      </w:r>
      <w:r w:rsidR="00200F1E" w:rsidRPr="00CD024F">
        <w:rPr>
          <w:rFonts w:cs="Arial"/>
          <w:i/>
          <w:sz w:val="18"/>
          <w:szCs w:val="18"/>
        </w:rPr>
        <w:fldChar w:fldCharType="end"/>
      </w:r>
      <w:r w:rsidR="008239BF" w:rsidRPr="00CD024F">
        <w:rPr>
          <w:rFonts w:cs="Arial"/>
          <w:i/>
          <w:sz w:val="18"/>
          <w:szCs w:val="18"/>
        </w:rPr>
        <w:t xml:space="preserve">: </w:t>
      </w:r>
      <w:r w:rsidR="00F62525" w:rsidRPr="00CD024F">
        <w:rPr>
          <w:rFonts w:cs="Arial"/>
          <w:i/>
          <w:sz w:val="18"/>
          <w:szCs w:val="18"/>
        </w:rPr>
        <w:t>Example of a filled in Data definition</w:t>
      </w:r>
      <w:bookmarkEnd w:id="258"/>
    </w:p>
    <w:p w14:paraId="6080CC81" w14:textId="77777777" w:rsidR="00B24206" w:rsidRPr="00CD024F" w:rsidRDefault="00B24206" w:rsidP="00155FA6">
      <w:pPr>
        <w:rPr>
          <w:rFonts w:cs="Arial"/>
        </w:rPr>
      </w:pPr>
    </w:p>
    <w:p w14:paraId="20D6188D" w14:textId="4A06551D" w:rsidR="00C77585" w:rsidRPr="00CD024F" w:rsidRDefault="00BB46A6" w:rsidP="00B24206">
      <w:pPr>
        <w:rPr>
          <w:rFonts w:cs="Arial"/>
          <w:szCs w:val="22"/>
        </w:rPr>
      </w:pPr>
      <w:r w:rsidRPr="00CD024F">
        <w:rPr>
          <w:rFonts w:cs="Arial"/>
          <w:szCs w:val="22"/>
        </w:rPr>
        <w:t>In</w:t>
      </w:r>
      <w:r w:rsidR="00D6108E" w:rsidRPr="00CD024F">
        <w:rPr>
          <w:rFonts w:cs="Arial"/>
          <w:szCs w:val="22"/>
        </w:rPr>
        <w:t xml:space="preserve"> the beginning of the Data </w:t>
      </w:r>
      <w:r w:rsidR="00F50003" w:rsidRPr="00CD024F">
        <w:rPr>
          <w:rFonts w:cs="Arial"/>
          <w:szCs w:val="22"/>
        </w:rPr>
        <w:t>definition,</w:t>
      </w:r>
      <w:r w:rsidR="00D6108E" w:rsidRPr="00CD024F">
        <w:rPr>
          <w:rFonts w:cs="Arial"/>
          <w:szCs w:val="22"/>
        </w:rPr>
        <w:t xml:space="preserve"> </w:t>
      </w:r>
      <w:r w:rsidR="00F26C7E" w:rsidRPr="00CD024F">
        <w:rPr>
          <w:rFonts w:cs="Arial"/>
          <w:szCs w:val="22"/>
        </w:rPr>
        <w:t>you can choose</w:t>
      </w:r>
      <w:r w:rsidR="00F62525" w:rsidRPr="00CD024F">
        <w:rPr>
          <w:rFonts w:cs="Arial"/>
          <w:szCs w:val="22"/>
        </w:rPr>
        <w:t xml:space="preserve"> between</w:t>
      </w:r>
      <w:r w:rsidR="00F26C7E" w:rsidRPr="00CD024F">
        <w:rPr>
          <w:rFonts w:cs="Arial"/>
          <w:szCs w:val="22"/>
        </w:rPr>
        <w:t xml:space="preserve"> the Type ModelReference and ExternalRefere</w:t>
      </w:r>
      <w:r w:rsidR="000D6388" w:rsidRPr="00CD024F">
        <w:rPr>
          <w:rFonts w:cs="Arial"/>
          <w:szCs w:val="22"/>
        </w:rPr>
        <w:t>nce. A ReferenceID can be inclu</w:t>
      </w:r>
      <w:r w:rsidR="00F26C7E" w:rsidRPr="00CD024F">
        <w:rPr>
          <w:rFonts w:cs="Arial"/>
          <w:szCs w:val="22"/>
        </w:rPr>
        <w:t xml:space="preserve">ded in the following. In the Data definition you can assign a Preference name in different languages. </w:t>
      </w:r>
      <w:r w:rsidR="000D6388" w:rsidRPr="00CD024F">
        <w:rPr>
          <w:rFonts w:cs="Arial"/>
          <w:szCs w:val="22"/>
        </w:rPr>
        <w:t xml:space="preserve">You can give the definition a name in the “Preferred Name” Section. </w:t>
      </w:r>
      <w:r w:rsidR="00F803E5" w:rsidRPr="00CD024F">
        <w:rPr>
          <w:rFonts w:cs="Arial"/>
          <w:szCs w:val="22"/>
        </w:rPr>
        <w:t xml:space="preserve">To shorten it up you can give the Preferred Name in “Short Name”. In the Definition Section you can describe it in a short sentence. To give a reference for the definition </w:t>
      </w:r>
      <w:r w:rsidR="00F62525" w:rsidRPr="00CD024F">
        <w:rPr>
          <w:rFonts w:cs="Arial"/>
          <w:szCs w:val="22"/>
        </w:rPr>
        <w:t xml:space="preserve">you can fill in the </w:t>
      </w:r>
      <w:r w:rsidR="00F803E5" w:rsidRPr="00CD024F">
        <w:rPr>
          <w:rFonts w:cs="Arial"/>
          <w:szCs w:val="22"/>
        </w:rPr>
        <w:t>“Source of Definit</w:t>
      </w:r>
      <w:r w:rsidR="00F62525" w:rsidRPr="00CD024F">
        <w:rPr>
          <w:rFonts w:cs="Arial"/>
          <w:szCs w:val="22"/>
        </w:rPr>
        <w:t>i</w:t>
      </w:r>
      <w:r w:rsidR="00F803E5" w:rsidRPr="00CD024F">
        <w:rPr>
          <w:rFonts w:cs="Arial"/>
          <w:szCs w:val="22"/>
        </w:rPr>
        <w:t xml:space="preserve">on”. </w:t>
      </w:r>
      <w:r w:rsidR="00F26C7E" w:rsidRPr="00CD024F">
        <w:rPr>
          <w:rFonts w:cs="Arial"/>
          <w:szCs w:val="22"/>
        </w:rPr>
        <w:t xml:space="preserve">The most important feature in the Data definition is </w:t>
      </w:r>
      <w:r w:rsidR="006E7D65" w:rsidRPr="00CD024F">
        <w:rPr>
          <w:rFonts w:cs="Arial"/>
          <w:szCs w:val="22"/>
        </w:rPr>
        <w:t>the Value List. In the Value List</w:t>
      </w:r>
      <w:r w:rsidR="00F803E5" w:rsidRPr="00CD024F">
        <w:rPr>
          <w:rFonts w:cs="Arial"/>
          <w:szCs w:val="22"/>
        </w:rPr>
        <w:t xml:space="preserve"> you can Insert a List of entities pertaining to the selec</w:t>
      </w:r>
      <w:r w:rsidR="0064559D" w:rsidRPr="00CD024F">
        <w:rPr>
          <w:rFonts w:cs="Arial"/>
          <w:szCs w:val="22"/>
        </w:rPr>
        <w:t xml:space="preserve">ted element. </w:t>
      </w:r>
    </w:p>
    <w:p w14:paraId="7934A206" w14:textId="19AE7C33" w:rsidR="00E21159" w:rsidRPr="00CD024F" w:rsidRDefault="00E21159" w:rsidP="006852D4">
      <w:pPr>
        <w:keepNext/>
        <w:rPr>
          <w:rFonts w:cs="Arial"/>
        </w:rPr>
      </w:pPr>
    </w:p>
    <w:p w14:paraId="14729711" w14:textId="45177BC4" w:rsidR="00BA0D28" w:rsidRPr="00CD024F" w:rsidRDefault="00E21159" w:rsidP="006D218A">
      <w:pPr>
        <w:pStyle w:val="berschrift2"/>
        <w:rPr>
          <w:rFonts w:cs="Arial"/>
        </w:rPr>
      </w:pPr>
      <w:bookmarkStart w:id="259" w:name="_Toc193098555"/>
      <w:bookmarkStart w:id="260" w:name="_Toc200608917"/>
      <w:bookmarkStart w:id="261" w:name="_Toc201556467"/>
      <w:r w:rsidRPr="00CD024F">
        <w:rPr>
          <w:rFonts w:cs="Arial"/>
        </w:rPr>
        <w:t>Range</w:t>
      </w:r>
      <w:bookmarkEnd w:id="259"/>
      <w:bookmarkEnd w:id="260"/>
      <w:bookmarkEnd w:id="261"/>
    </w:p>
    <w:p w14:paraId="49232483" w14:textId="305BF47F" w:rsidR="001F33CF" w:rsidRPr="00CD024F" w:rsidRDefault="001F33CF" w:rsidP="006852D4">
      <w:pPr>
        <w:rPr>
          <w:rFonts w:cs="Arial"/>
          <w:szCs w:val="22"/>
        </w:rPr>
      </w:pPr>
      <w:r w:rsidRPr="00CD024F">
        <w:rPr>
          <w:rFonts w:cs="Arial"/>
          <w:szCs w:val="22"/>
        </w:rPr>
        <w:t>In the following all the important definitions</w:t>
      </w:r>
      <w:r w:rsidR="00C27010" w:rsidRPr="00CD024F">
        <w:rPr>
          <w:rFonts w:cs="Arial"/>
          <w:szCs w:val="22"/>
        </w:rPr>
        <w:t xml:space="preserve"> will </w:t>
      </w:r>
      <w:r w:rsidRPr="00CD024F">
        <w:rPr>
          <w:rFonts w:cs="Arial"/>
          <w:szCs w:val="22"/>
        </w:rPr>
        <w:t xml:space="preserve">be </w:t>
      </w:r>
      <w:r w:rsidR="00C27010" w:rsidRPr="00CD024F">
        <w:rPr>
          <w:rFonts w:cs="Arial"/>
          <w:szCs w:val="22"/>
        </w:rPr>
        <w:t>explain</w:t>
      </w:r>
      <w:r w:rsidRPr="00CD024F">
        <w:rPr>
          <w:rFonts w:cs="Arial"/>
          <w:szCs w:val="22"/>
        </w:rPr>
        <w:t>ed which</w:t>
      </w:r>
      <w:r w:rsidR="007D7441" w:rsidRPr="00CD024F">
        <w:rPr>
          <w:rFonts w:cs="Arial"/>
          <w:szCs w:val="22"/>
        </w:rPr>
        <w:t xml:space="preserve"> are necessary for a Range.</w:t>
      </w:r>
      <w:r w:rsidR="005718B5" w:rsidRPr="00CD024F">
        <w:rPr>
          <w:rFonts w:cs="Arial"/>
          <w:szCs w:val="22"/>
        </w:rPr>
        <w:t xml:space="preserve"> </w:t>
      </w:r>
      <w:r w:rsidR="00052DBD" w:rsidRPr="00CD024F">
        <w:rPr>
          <w:rFonts w:cs="Arial"/>
          <w:szCs w:val="22"/>
        </w:rPr>
        <w:t>The only difference compa</w:t>
      </w:r>
      <w:r w:rsidR="005D59D7" w:rsidRPr="00CD024F">
        <w:rPr>
          <w:rFonts w:cs="Arial"/>
          <w:szCs w:val="22"/>
        </w:rPr>
        <w:t>red to Property is the area of C</w:t>
      </w:r>
      <w:r w:rsidR="00052DBD" w:rsidRPr="00CD024F">
        <w:rPr>
          <w:rFonts w:cs="Arial"/>
          <w:szCs w:val="22"/>
        </w:rPr>
        <w:t xml:space="preserve">ontent. </w:t>
      </w:r>
    </w:p>
    <w:p w14:paraId="66B8E151" w14:textId="77777777" w:rsidR="00B24206" w:rsidRPr="00CD024F" w:rsidRDefault="00B24206" w:rsidP="00B24206">
      <w:pPr>
        <w:rPr>
          <w:rFonts w:cs="Arial"/>
          <w:szCs w:val="22"/>
        </w:rPr>
      </w:pPr>
    </w:p>
    <w:p w14:paraId="75415D24" w14:textId="1C1271E0" w:rsidR="00052DBD" w:rsidRPr="00CD024F" w:rsidRDefault="00052DBD" w:rsidP="00052DBD">
      <w:pPr>
        <w:rPr>
          <w:rFonts w:cs="Arial"/>
          <w:szCs w:val="22"/>
        </w:rPr>
      </w:pPr>
      <w:r w:rsidRPr="00CD024F">
        <w:rPr>
          <w:rFonts w:cs="Arial"/>
          <w:szCs w:val="22"/>
        </w:rPr>
        <w:t>In the “Content” part you can now select Datatype</w:t>
      </w:r>
      <w:r w:rsidR="005D59D7" w:rsidRPr="00CD024F">
        <w:rPr>
          <w:rFonts w:cs="Arial"/>
          <w:szCs w:val="22"/>
        </w:rPr>
        <w:t xml:space="preserve"> from a dropdown List, which will </w:t>
      </w:r>
      <w:r w:rsidR="00C608F6" w:rsidRPr="00CD024F">
        <w:rPr>
          <w:rFonts w:cs="Arial"/>
          <w:szCs w:val="22"/>
        </w:rPr>
        <w:t>open</w:t>
      </w:r>
      <w:r w:rsidR="005D59D7" w:rsidRPr="00CD024F">
        <w:rPr>
          <w:rFonts w:cs="Arial"/>
          <w:szCs w:val="22"/>
        </w:rPr>
        <w:t xml:space="preserve"> when you click on the bar at the Datatype. You can also define a Range from Minimum and Maximum</w:t>
      </w:r>
      <w:r w:rsidR="00BD69E5" w:rsidRPr="00CD024F">
        <w:rPr>
          <w:rFonts w:cs="Arial"/>
          <w:szCs w:val="22"/>
        </w:rPr>
        <w:t>.</w:t>
      </w:r>
      <w:r w:rsidR="005D59D7" w:rsidRPr="00CD024F">
        <w:rPr>
          <w:rFonts w:cs="Arial"/>
          <w:szCs w:val="22"/>
        </w:rPr>
        <w:t xml:space="preserve">  </w:t>
      </w:r>
    </w:p>
    <w:p w14:paraId="61C9088C" w14:textId="77777777" w:rsidR="00E21E0F" w:rsidRPr="00CD024F" w:rsidRDefault="00E21E0F" w:rsidP="00052DBD">
      <w:pPr>
        <w:rPr>
          <w:rFonts w:cs="Arial"/>
          <w:szCs w:val="22"/>
        </w:rPr>
      </w:pPr>
    </w:p>
    <w:p w14:paraId="0AFE67D7" w14:textId="0A613566" w:rsidR="00911E87" w:rsidRPr="00CD024F" w:rsidRDefault="00E21E0F" w:rsidP="00C20F12">
      <w:pPr>
        <w:jc w:val="center"/>
        <w:rPr>
          <w:rFonts w:cs="Arial"/>
          <w:lang w:val="de-DE"/>
        </w:rPr>
      </w:pPr>
      <w:r w:rsidRPr="00CD024F">
        <w:rPr>
          <w:rFonts w:cs="Arial"/>
          <w:noProof/>
          <w:lang w:val="de-DE" w:eastAsia="zh-CN"/>
        </w:rPr>
        <w:drawing>
          <wp:inline distT="0" distB="0" distL="0" distR="0" wp14:anchorId="62775A31" wp14:editId="736A533F">
            <wp:extent cx="6005195" cy="1012009"/>
            <wp:effectExtent l="0" t="0" r="0" b="0"/>
            <wp:docPr id="17" name="Grafik 17" descr="C:\Users\avdul002\AppData\Local\Microsoft\Windows\INetCache\Content.MSO\73F2E9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vdul002\AppData\Local\Microsoft\Windows\INetCache\Content.MSO\73F2E99A.tm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74629" cy="1023710"/>
                    </a:xfrm>
                    <a:prstGeom prst="rect">
                      <a:avLst/>
                    </a:prstGeom>
                    <a:noFill/>
                    <a:ln>
                      <a:noFill/>
                    </a:ln>
                  </pic:spPr>
                </pic:pic>
              </a:graphicData>
            </a:graphic>
          </wp:inline>
        </w:drawing>
      </w:r>
    </w:p>
    <w:p w14:paraId="0AF2E5A9" w14:textId="2E67481C" w:rsidR="00F62525" w:rsidRPr="00CD024F" w:rsidRDefault="0015013A" w:rsidP="63C4D6B5">
      <w:pPr>
        <w:jc w:val="center"/>
        <w:rPr>
          <w:rFonts w:cs="Arial"/>
          <w:i/>
          <w:sz w:val="18"/>
          <w:szCs w:val="18"/>
        </w:rPr>
      </w:pPr>
      <w:bookmarkStart w:id="262" w:name="_Toc201556989"/>
      <w:r w:rsidRPr="00CD024F">
        <w:rPr>
          <w:rFonts w:cs="Arial"/>
          <w:i/>
          <w:sz w:val="18"/>
          <w:szCs w:val="18"/>
        </w:rPr>
        <w:t>Figure</w:t>
      </w:r>
      <w:r w:rsidR="00F62525"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18</w:t>
      </w:r>
      <w:r w:rsidR="00200F1E" w:rsidRPr="00CD024F">
        <w:rPr>
          <w:rFonts w:cs="Arial"/>
          <w:i/>
          <w:sz w:val="18"/>
          <w:szCs w:val="18"/>
        </w:rPr>
        <w:fldChar w:fldCharType="end"/>
      </w:r>
      <w:r w:rsidR="00F62525" w:rsidRPr="00CD024F">
        <w:rPr>
          <w:rFonts w:cs="Arial"/>
          <w:i/>
          <w:sz w:val="18"/>
          <w:szCs w:val="18"/>
        </w:rPr>
        <w:t>: Content part of Range</w:t>
      </w:r>
      <w:bookmarkEnd w:id="262"/>
    </w:p>
    <w:p w14:paraId="07E5D030" w14:textId="1131E13C" w:rsidR="005A0E59" w:rsidRPr="00CD024F" w:rsidRDefault="005A0E59" w:rsidP="001E1D4E">
      <w:pPr>
        <w:jc w:val="center"/>
        <w:rPr>
          <w:rFonts w:eastAsia="Arial" w:cs="Arial"/>
          <w:i/>
          <w:color w:val="000000" w:themeColor="text1"/>
          <w:sz w:val="18"/>
          <w:szCs w:val="18"/>
        </w:rPr>
      </w:pPr>
    </w:p>
    <w:p w14:paraId="5F64B812" w14:textId="16BA32AD" w:rsidR="006E496C" w:rsidRPr="00CD024F" w:rsidRDefault="006E496C" w:rsidP="00B14E34">
      <w:pPr>
        <w:rPr>
          <w:rFonts w:cs="Arial"/>
        </w:rPr>
      </w:pPr>
    </w:p>
    <w:p w14:paraId="2204A49A" w14:textId="071101B7" w:rsidR="00B14E34" w:rsidRPr="00CD024F" w:rsidRDefault="00B14E34" w:rsidP="006D218A">
      <w:pPr>
        <w:pStyle w:val="berschrift2"/>
        <w:rPr>
          <w:rFonts w:cs="Arial"/>
        </w:rPr>
      </w:pPr>
      <w:bookmarkStart w:id="263" w:name="_Toc193098557"/>
      <w:bookmarkStart w:id="264" w:name="_Toc200608918"/>
      <w:bookmarkStart w:id="265" w:name="_Toc201556468"/>
      <w:r w:rsidRPr="00CD024F">
        <w:rPr>
          <w:rFonts w:cs="Arial"/>
        </w:rPr>
        <w:t>SubmodelElementList</w:t>
      </w:r>
      <w:bookmarkEnd w:id="263"/>
      <w:bookmarkEnd w:id="264"/>
      <w:bookmarkEnd w:id="265"/>
    </w:p>
    <w:p w14:paraId="16F0BC1C" w14:textId="77777777" w:rsidR="00931CBF" w:rsidRPr="00CD024F" w:rsidRDefault="008053D4" w:rsidP="0071404B">
      <w:pPr>
        <w:pStyle w:val="StandardWeb"/>
        <w:spacing w:beforeAutospacing="0" w:after="100"/>
        <w:rPr>
          <w:rFonts w:cs="Arial"/>
          <w:szCs w:val="22"/>
          <w:lang w:eastAsia="en-US"/>
        </w:rPr>
      </w:pPr>
      <w:r w:rsidRPr="00CD024F">
        <w:rPr>
          <w:rFonts w:cs="Arial"/>
          <w:szCs w:val="22"/>
        </w:rPr>
        <w:t>This section will explain how to insert a SubmodelElementList and which features it contains.</w:t>
      </w:r>
      <w:r w:rsidR="00931CBF" w:rsidRPr="00CD024F">
        <w:rPr>
          <w:rFonts w:cs="Arial"/>
          <w:szCs w:val="22"/>
        </w:rPr>
        <w:t xml:space="preserve"> </w:t>
      </w:r>
      <w:r w:rsidR="00931CBF" w:rsidRPr="00CD024F">
        <w:rPr>
          <w:rFonts w:cs="Arial"/>
          <w:szCs w:val="22"/>
          <w:lang w:eastAsia="en-US"/>
        </w:rPr>
        <w:t>A SubmodelElementList is a structural element in the Asset Administration Shell (AAS) that organizes multiple submodel elements in a structured and ordered manner. It is particularly useful for handling sets, lists, arrays, and ordered collections of elements with the same semantic meaning.</w:t>
      </w:r>
    </w:p>
    <w:p w14:paraId="2C6D4881" w14:textId="77777777" w:rsidR="00931CBF" w:rsidRPr="00CD024F" w:rsidRDefault="00931CBF" w:rsidP="006852D4">
      <w:pPr>
        <w:spacing w:before="100" w:beforeAutospacing="1" w:after="100" w:afterAutospacing="1"/>
        <w:rPr>
          <w:rFonts w:cs="Arial"/>
          <w:szCs w:val="22"/>
        </w:rPr>
      </w:pPr>
      <w:r w:rsidRPr="00CD024F">
        <w:rPr>
          <w:rFonts w:cs="Arial"/>
          <w:szCs w:val="22"/>
        </w:rPr>
        <w:t>Unlike a SubmodelElementCollection, which allows heterogeneous elements, a SubmodelElementList enforces semantic and type consistency among its elements.</w:t>
      </w:r>
    </w:p>
    <w:p w14:paraId="77833787" w14:textId="77777777" w:rsidR="00931CBF" w:rsidRPr="00CD024F" w:rsidRDefault="00931CBF" w:rsidP="006852D4">
      <w:pPr>
        <w:spacing w:before="100" w:beforeAutospacing="1" w:after="100" w:afterAutospacing="1"/>
        <w:rPr>
          <w:rFonts w:cs="Arial"/>
          <w:szCs w:val="22"/>
        </w:rPr>
      </w:pPr>
      <w:r w:rsidRPr="00CD024F">
        <w:rPr>
          <w:rFonts w:cs="Arial"/>
          <w:szCs w:val="22"/>
        </w:rPr>
        <w:t>Common use cases include:</w:t>
      </w:r>
    </w:p>
    <w:p w14:paraId="7FF63EDC" w14:textId="77777777" w:rsidR="00931CBF" w:rsidRPr="00CD024F" w:rsidRDefault="00931CBF" w:rsidP="001E1D4E">
      <w:pPr>
        <w:numPr>
          <w:ilvl w:val="0"/>
          <w:numId w:val="34"/>
        </w:numPr>
        <w:spacing w:before="100" w:beforeAutospacing="1" w:after="100" w:afterAutospacing="1" w:line="276" w:lineRule="auto"/>
        <w:rPr>
          <w:rFonts w:cs="Arial"/>
          <w:szCs w:val="22"/>
        </w:rPr>
      </w:pPr>
      <w:r w:rsidRPr="00CD024F">
        <w:rPr>
          <w:rFonts w:cs="Arial"/>
          <w:szCs w:val="22"/>
        </w:rPr>
        <w:lastRenderedPageBreak/>
        <w:t>Representing multi-dimensional arrays (e.g., a 2D table of values).</w:t>
      </w:r>
    </w:p>
    <w:p w14:paraId="24D671B0" w14:textId="77777777" w:rsidR="00931CBF" w:rsidRPr="00CD024F" w:rsidRDefault="00931CBF" w:rsidP="001E1D4E">
      <w:pPr>
        <w:numPr>
          <w:ilvl w:val="0"/>
          <w:numId w:val="34"/>
        </w:numPr>
        <w:spacing w:before="100" w:beforeAutospacing="1" w:after="100" w:afterAutospacing="1" w:line="276" w:lineRule="auto"/>
        <w:rPr>
          <w:rFonts w:cs="Arial"/>
          <w:szCs w:val="22"/>
        </w:rPr>
      </w:pPr>
      <w:r w:rsidRPr="00CD024F">
        <w:rPr>
          <w:rFonts w:cs="Arial"/>
          <w:szCs w:val="22"/>
        </w:rPr>
        <w:t>Storing repeated elements that follow a predefined format (e.g., lists of technical specifications).</w:t>
      </w:r>
    </w:p>
    <w:p w14:paraId="51D438D7" w14:textId="77777777" w:rsidR="00931CBF" w:rsidRPr="00CD024F" w:rsidRDefault="00931CBF" w:rsidP="001E1D4E">
      <w:pPr>
        <w:numPr>
          <w:ilvl w:val="0"/>
          <w:numId w:val="34"/>
        </w:numPr>
        <w:spacing w:before="100" w:beforeAutospacing="1" w:after="100" w:afterAutospacing="1" w:line="276" w:lineRule="auto"/>
        <w:rPr>
          <w:rFonts w:cs="Arial"/>
          <w:szCs w:val="22"/>
        </w:rPr>
      </w:pPr>
      <w:r w:rsidRPr="00CD024F">
        <w:rPr>
          <w:rFonts w:cs="Arial"/>
          <w:szCs w:val="22"/>
        </w:rPr>
        <w:t>Grouping structured information, such as a series of sensor readings over time​.</w:t>
      </w:r>
    </w:p>
    <w:p w14:paraId="54EC6DC6" w14:textId="24B27AFA" w:rsidR="008053D4" w:rsidRPr="00CD024F" w:rsidRDefault="008053D4" w:rsidP="006852D4">
      <w:pPr>
        <w:rPr>
          <w:rFonts w:cs="Arial"/>
          <w:szCs w:val="22"/>
        </w:rPr>
      </w:pPr>
    </w:p>
    <w:p w14:paraId="6E454E69" w14:textId="20ACAD41" w:rsidR="008E466A" w:rsidRPr="00CD024F" w:rsidRDefault="00600A15" w:rsidP="006852D4">
      <w:pPr>
        <w:rPr>
          <w:rFonts w:cs="Arial"/>
          <w:color w:val="000000" w:themeColor="text1"/>
          <w:szCs w:val="22"/>
        </w:rPr>
      </w:pPr>
      <w:bookmarkStart w:id="266" w:name="_Toc193098558"/>
      <w:r w:rsidRPr="00CD024F">
        <w:rPr>
          <w:rFonts w:eastAsiaTheme="majorEastAsia" w:cs="Arial"/>
          <w:color w:val="000000" w:themeColor="text1"/>
          <w:szCs w:val="22"/>
        </w:rPr>
        <w:t xml:space="preserve">The SubmodelElementList inherits the basic definition structure from Property, including idShort, description, and display name. </w:t>
      </w:r>
      <w:r w:rsidR="008F70BC" w:rsidRPr="00CD024F">
        <w:rPr>
          <w:rFonts w:eastAsiaTheme="majorEastAsia" w:cs="Arial"/>
          <w:color w:val="000000" w:themeColor="text1"/>
          <w:szCs w:val="22"/>
        </w:rPr>
        <w:t xml:space="preserve">It </w:t>
      </w:r>
      <w:r w:rsidRPr="00CD024F">
        <w:rPr>
          <w:rFonts w:eastAsiaTheme="majorEastAsia" w:cs="Arial"/>
          <w:color w:val="000000" w:themeColor="text1"/>
          <w:szCs w:val="22"/>
        </w:rPr>
        <w:t>includes a specific attribute</w:t>
      </w:r>
      <w:r w:rsidR="008F70BC" w:rsidRPr="00CD024F">
        <w:rPr>
          <w:rFonts w:eastAsiaTheme="majorEastAsia" w:cs="Arial"/>
          <w:color w:val="000000" w:themeColor="text1"/>
          <w:szCs w:val="22"/>
        </w:rPr>
        <w:t xml:space="preserve"> called ‘</w:t>
      </w:r>
      <w:r w:rsidRPr="00CD024F">
        <w:rPr>
          <w:rFonts w:eastAsiaTheme="majorEastAsia" w:cs="Arial"/>
          <w:color w:val="000000" w:themeColor="text1"/>
          <w:szCs w:val="22"/>
        </w:rPr>
        <w:t>Order Relevant</w:t>
      </w:r>
      <w:r w:rsidR="008F70BC" w:rsidRPr="00CD024F">
        <w:rPr>
          <w:rFonts w:eastAsiaTheme="majorEastAsia" w:cs="Arial"/>
          <w:color w:val="000000" w:themeColor="text1"/>
          <w:szCs w:val="22"/>
        </w:rPr>
        <w:t>’ which</w:t>
      </w:r>
      <w:r w:rsidRPr="00CD024F">
        <w:rPr>
          <w:rFonts w:eastAsiaTheme="majorEastAsia" w:cs="Arial"/>
          <w:color w:val="000000" w:themeColor="text1"/>
          <w:szCs w:val="22"/>
        </w:rPr>
        <w:t xml:space="preserve"> Indicates whether the order of elements in the list is semantically meaningful.</w:t>
      </w:r>
      <w:r w:rsidRPr="00CD024F" w:rsidDel="00600A15">
        <w:rPr>
          <w:rFonts w:eastAsiaTheme="majorEastAsia" w:cs="Arial"/>
          <w:color w:val="000000" w:themeColor="text1"/>
          <w:szCs w:val="22"/>
        </w:rPr>
        <w:t xml:space="preserve"> </w:t>
      </w:r>
      <w:bookmarkEnd w:id="266"/>
    </w:p>
    <w:p w14:paraId="27583536" w14:textId="71C9BACC" w:rsidR="009C1FC4" w:rsidRPr="00CD024F" w:rsidRDefault="009C1FC4" w:rsidP="006852D4">
      <w:pPr>
        <w:rPr>
          <w:rFonts w:cs="Arial"/>
          <w:szCs w:val="22"/>
        </w:rPr>
      </w:pPr>
    </w:p>
    <w:p w14:paraId="64B3C6FE" w14:textId="4586CF13" w:rsidR="00FB31DA" w:rsidRDefault="00E95646" w:rsidP="006852D4">
      <w:pPr>
        <w:rPr>
          <w:rFonts w:cs="Arial"/>
          <w:szCs w:val="22"/>
        </w:rPr>
      </w:pPr>
      <w:r w:rsidRPr="00CD024F">
        <w:rPr>
          <w:rFonts w:cs="Arial"/>
          <w:szCs w:val="22"/>
        </w:rPr>
        <w:t>The semantic description of a SubmodelElementList is defined using Concept Descriptions (CDs), as outlined in the Property section.</w:t>
      </w:r>
    </w:p>
    <w:p w14:paraId="0BBA3282" w14:textId="77777777" w:rsidR="001C1505" w:rsidRDefault="001C1505" w:rsidP="006852D4">
      <w:pPr>
        <w:rPr>
          <w:rFonts w:cs="Arial"/>
          <w:szCs w:val="22"/>
        </w:rPr>
      </w:pPr>
    </w:p>
    <w:p w14:paraId="63D1DC0B" w14:textId="77777777" w:rsidR="001C1505" w:rsidRPr="001C1505" w:rsidRDefault="001C1505" w:rsidP="001C1505">
      <w:pPr>
        <w:rPr>
          <w:rFonts w:cs="Arial"/>
          <w:szCs w:val="22"/>
          <w:lang w:bidi="fa-IR"/>
        </w:rPr>
      </w:pPr>
      <w:r w:rsidRPr="001C1505">
        <w:rPr>
          <w:rFonts w:cs="Arial"/>
          <w:szCs w:val="22"/>
          <w:lang w:bidi="fa-IR"/>
        </w:rPr>
        <w:t xml:space="preserve">Any IDTA submodel template comes with a semantic reference on its own which should not be changed. When a proprietary submodel is created, it is recommended to also create a dedicated submodel template id with the potential capability to be used as a reference by others. </w:t>
      </w:r>
    </w:p>
    <w:p w14:paraId="04F37056" w14:textId="77777777" w:rsidR="001C1505" w:rsidRPr="001C1505" w:rsidRDefault="001C1505" w:rsidP="001C1505">
      <w:pPr>
        <w:rPr>
          <w:rFonts w:cs="Arial"/>
          <w:szCs w:val="22"/>
          <w:lang w:bidi="fa-IR"/>
        </w:rPr>
      </w:pPr>
    </w:p>
    <w:p w14:paraId="0A293AA8" w14:textId="77777777" w:rsidR="001C1505" w:rsidRPr="001C1505" w:rsidRDefault="001C1505" w:rsidP="001C1505">
      <w:pPr>
        <w:rPr>
          <w:rFonts w:eastAsia="Arial" w:cs="Arial"/>
          <w:color w:val="000000" w:themeColor="text1"/>
          <w:szCs w:val="22"/>
        </w:rPr>
      </w:pPr>
      <w:r w:rsidRPr="001C1505">
        <w:rPr>
          <w:rFonts w:eastAsia="Arial" w:cs="Arial"/>
          <w:color w:val="000000" w:themeColor="text1"/>
          <w:szCs w:val="22"/>
        </w:rPr>
        <w:t>In the below figure, as discussed earlier IDTA’s HandoverDocumentation is the Submodel.</w:t>
      </w:r>
    </w:p>
    <w:p w14:paraId="6ABC0756" w14:textId="77777777" w:rsidR="001C1505" w:rsidRPr="00CD024F" w:rsidRDefault="001C1505" w:rsidP="001C1505">
      <w:pPr>
        <w:rPr>
          <w:rFonts w:eastAsia="Arial" w:cs="Arial"/>
          <w:color w:val="000000" w:themeColor="text1"/>
        </w:rPr>
      </w:pPr>
    </w:p>
    <w:p w14:paraId="4A7252F2" w14:textId="77777777" w:rsidR="001C1505" w:rsidRPr="00CD024F" w:rsidRDefault="001C1505" w:rsidP="001C1505">
      <w:pPr>
        <w:jc w:val="center"/>
        <w:rPr>
          <w:rFonts w:cs="Arial"/>
          <w:lang w:bidi="fa-IR"/>
        </w:rPr>
      </w:pPr>
      <w:r w:rsidRPr="00CD024F">
        <w:rPr>
          <w:rFonts w:cs="Arial"/>
          <w:noProof/>
          <w:lang w:val="de-DE" w:eastAsia="zh-CN"/>
        </w:rPr>
        <w:drawing>
          <wp:inline distT="0" distB="0" distL="0" distR="0" wp14:anchorId="66DDE98C" wp14:editId="448DB693">
            <wp:extent cx="5760720" cy="2049780"/>
            <wp:effectExtent l="114300" t="95250" r="106680" b="102870"/>
            <wp:docPr id="41854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47613" name="Picture 1" descr="A screenshot of a computer&#10;&#10;Description automatically generated"/>
                    <pic:cNvPicPr/>
                  </pic:nvPicPr>
                  <pic:blipFill>
                    <a:blip r:embed="rId72"/>
                    <a:stretch>
                      <a:fillRect/>
                    </a:stretch>
                  </pic:blipFill>
                  <pic:spPr>
                    <a:xfrm>
                      <a:off x="0" y="0"/>
                      <a:ext cx="5760720" cy="2049780"/>
                    </a:xfrm>
                    <a:prstGeom prst="rect">
                      <a:avLst/>
                    </a:prstGeom>
                    <a:effectLst>
                      <a:outerShdw blurRad="63500" sx="102000" sy="102000" algn="ctr" rotWithShape="0">
                        <a:prstClr val="black">
                          <a:alpha val="40000"/>
                        </a:prstClr>
                      </a:outerShdw>
                    </a:effectLst>
                  </pic:spPr>
                </pic:pic>
              </a:graphicData>
            </a:graphic>
          </wp:inline>
        </w:drawing>
      </w:r>
    </w:p>
    <w:p w14:paraId="1EE4EC8D" w14:textId="0FE2F2D0" w:rsidR="001C1505" w:rsidRPr="00CD024F" w:rsidRDefault="001C1505" w:rsidP="001C1505">
      <w:pPr>
        <w:pStyle w:val="Beschriftung"/>
        <w:jc w:val="center"/>
        <w:rPr>
          <w:rFonts w:cs="Arial"/>
        </w:rPr>
      </w:pPr>
      <w:bookmarkStart w:id="267" w:name="_Toc201556990"/>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19</w:t>
      </w:r>
      <w:r w:rsidRPr="00CD024F">
        <w:rPr>
          <w:rFonts w:cs="Arial"/>
        </w:rPr>
        <w:fldChar w:fldCharType="end"/>
      </w:r>
      <w:r w:rsidRPr="00CD024F">
        <w:rPr>
          <w:rFonts w:cs="Arial"/>
        </w:rPr>
        <w:t>: Adding Semantic References in AAS Designer</w:t>
      </w:r>
      <w:bookmarkEnd w:id="267"/>
    </w:p>
    <w:p w14:paraId="4F53A082" w14:textId="77777777" w:rsidR="001C1505" w:rsidRPr="00CD024F" w:rsidRDefault="001C1505" w:rsidP="001C1505">
      <w:pPr>
        <w:rPr>
          <w:rFonts w:eastAsia="Arial" w:cs="Arial"/>
          <w:color w:val="000000" w:themeColor="text1"/>
          <w:szCs w:val="22"/>
        </w:rPr>
      </w:pPr>
      <w:r w:rsidRPr="00CD024F">
        <w:rPr>
          <w:rFonts w:eastAsia="Arial" w:cs="Arial"/>
          <w:color w:val="000000" w:themeColor="text1"/>
          <w:szCs w:val="22"/>
        </w:rPr>
        <w:t>To add semantic reference to HandoverDocumentation, follow the following steps:</w:t>
      </w:r>
    </w:p>
    <w:p w14:paraId="56417969" w14:textId="77777777" w:rsidR="001C1505" w:rsidRPr="00CD024F" w:rsidRDefault="001C1505" w:rsidP="001C1505">
      <w:pPr>
        <w:pStyle w:val="Listenabsatz"/>
        <w:numPr>
          <w:ilvl w:val="1"/>
          <w:numId w:val="15"/>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Either search for an existing description in the repository, but in our case there is no description available so let’s create a new description.</w:t>
      </w:r>
    </w:p>
    <w:p w14:paraId="28DB9759" w14:textId="77777777" w:rsidR="001C1505" w:rsidRPr="00CD024F" w:rsidRDefault="001C1505" w:rsidP="001C1505">
      <w:pPr>
        <w:jc w:val="center"/>
        <w:rPr>
          <w:rFonts w:cs="Arial"/>
        </w:rPr>
      </w:pPr>
      <w:r w:rsidRPr="00CD024F">
        <w:rPr>
          <w:rFonts w:cs="Arial"/>
          <w:noProof/>
          <w:lang w:val="de-DE" w:eastAsia="zh-CN"/>
        </w:rPr>
        <w:drawing>
          <wp:inline distT="0" distB="0" distL="0" distR="0" wp14:anchorId="7154DE35" wp14:editId="5FDD871F">
            <wp:extent cx="5760720" cy="2277110"/>
            <wp:effectExtent l="114300" t="95250" r="106680" b="104140"/>
            <wp:docPr id="1942772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71020" name="Picture 1" descr="A screenshot of a computer&#10;&#10;Description automatically generated"/>
                    <pic:cNvPicPr/>
                  </pic:nvPicPr>
                  <pic:blipFill>
                    <a:blip r:embed="rId73"/>
                    <a:stretch>
                      <a:fillRect/>
                    </a:stretch>
                  </pic:blipFill>
                  <pic:spPr>
                    <a:xfrm>
                      <a:off x="0" y="0"/>
                      <a:ext cx="5760720" cy="2277110"/>
                    </a:xfrm>
                    <a:prstGeom prst="rect">
                      <a:avLst/>
                    </a:prstGeom>
                    <a:effectLst>
                      <a:outerShdw blurRad="63500" sx="102000" sy="102000" algn="ctr" rotWithShape="0">
                        <a:prstClr val="black">
                          <a:alpha val="40000"/>
                        </a:prstClr>
                      </a:outerShdw>
                    </a:effectLst>
                  </pic:spPr>
                </pic:pic>
              </a:graphicData>
            </a:graphic>
          </wp:inline>
        </w:drawing>
      </w:r>
    </w:p>
    <w:p w14:paraId="0B4A01E2" w14:textId="3357A564" w:rsidR="001C1505" w:rsidRPr="00CD024F" w:rsidRDefault="001C1505" w:rsidP="001C1505">
      <w:pPr>
        <w:pStyle w:val="Beschriftung"/>
        <w:jc w:val="center"/>
        <w:rPr>
          <w:rFonts w:cs="Arial"/>
        </w:rPr>
      </w:pPr>
      <w:bookmarkStart w:id="268" w:name="_Toc201556991"/>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20</w:t>
      </w:r>
      <w:r w:rsidRPr="00CD024F">
        <w:rPr>
          <w:rFonts w:cs="Arial"/>
        </w:rPr>
        <w:fldChar w:fldCharType="end"/>
      </w:r>
      <w:r w:rsidRPr="00CD024F">
        <w:rPr>
          <w:rFonts w:cs="Arial"/>
        </w:rPr>
        <w:t>: Creating a New Semantic Description in AAS Designer</w:t>
      </w:r>
      <w:bookmarkEnd w:id="268"/>
    </w:p>
    <w:p w14:paraId="3136F8B2" w14:textId="77777777" w:rsidR="001C1505" w:rsidRPr="00CD024F" w:rsidRDefault="001C1505" w:rsidP="001C1505">
      <w:pPr>
        <w:pStyle w:val="Listenabsatz"/>
        <w:numPr>
          <w:ilvl w:val="1"/>
          <w:numId w:val="15"/>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Add the relevant ECLASS/IEC/IRDI/VEC ID to the ID placeholder.</w:t>
      </w:r>
    </w:p>
    <w:p w14:paraId="2EF0CC64" w14:textId="339C7080" w:rsidR="001C1505" w:rsidRDefault="001C1505" w:rsidP="0032790E">
      <w:pPr>
        <w:pStyle w:val="Listenabsatz"/>
        <w:numPr>
          <w:ilvl w:val="1"/>
          <w:numId w:val="15"/>
        </w:numPr>
        <w:spacing w:line="279" w:lineRule="auto"/>
        <w:contextualSpacing/>
        <w:rPr>
          <w:rFonts w:cs="Arial"/>
          <w:szCs w:val="22"/>
        </w:rPr>
      </w:pPr>
      <w:r w:rsidRPr="00CD024F">
        <w:rPr>
          <w:rFonts w:cs="Arial"/>
          <w:szCs w:val="22"/>
        </w:rPr>
        <w:lastRenderedPageBreak/>
        <w:t>Click Save</w:t>
      </w:r>
    </w:p>
    <w:p w14:paraId="1394A862" w14:textId="5E65C4B6" w:rsidR="0032790E" w:rsidRPr="0032790E" w:rsidRDefault="0032790E" w:rsidP="0032790E">
      <w:pPr>
        <w:spacing w:line="279" w:lineRule="auto"/>
        <w:contextualSpacing/>
        <w:rPr>
          <w:rFonts w:cs="Arial"/>
          <w:szCs w:val="22"/>
        </w:rPr>
      </w:pPr>
      <w:r w:rsidRPr="00CD024F">
        <w:rPr>
          <w:rFonts w:eastAsia="Arial" w:cs="Arial"/>
          <w:noProof/>
          <w:color w:val="000000" w:themeColor="text1"/>
          <w:szCs w:val="22"/>
          <w:lang w:val="de-DE" w:eastAsia="zh-CN"/>
        </w:rPr>
        <w:drawing>
          <wp:inline distT="0" distB="0" distL="0" distR="0" wp14:anchorId="01386545" wp14:editId="37156F0A">
            <wp:extent cx="5760720" cy="1981200"/>
            <wp:effectExtent l="114300" t="95250" r="106680" b="95250"/>
            <wp:docPr id="60715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5775" name="Picture 1" descr="A screenshot of a computer&#10;&#10;Description automatically generated"/>
                    <pic:cNvPicPr/>
                  </pic:nvPicPr>
                  <pic:blipFill>
                    <a:blip r:embed="rId74"/>
                    <a:stretch>
                      <a:fillRect/>
                    </a:stretch>
                  </pic:blipFill>
                  <pic:spPr>
                    <a:xfrm>
                      <a:off x="0" y="0"/>
                      <a:ext cx="5760720" cy="1981200"/>
                    </a:xfrm>
                    <a:prstGeom prst="rect">
                      <a:avLst/>
                    </a:prstGeom>
                    <a:effectLst>
                      <a:outerShdw blurRad="63500" sx="102000" sy="102000" algn="ctr" rotWithShape="0">
                        <a:prstClr val="black">
                          <a:alpha val="40000"/>
                        </a:prstClr>
                      </a:outerShdw>
                    </a:effectLst>
                  </pic:spPr>
                </pic:pic>
              </a:graphicData>
            </a:graphic>
          </wp:inline>
        </w:drawing>
      </w:r>
    </w:p>
    <w:p w14:paraId="35C50EB4" w14:textId="07035A26" w:rsidR="001C1505" w:rsidRPr="0032790E" w:rsidRDefault="0032790E" w:rsidP="0032790E">
      <w:pPr>
        <w:pStyle w:val="Beschriftung"/>
        <w:jc w:val="center"/>
        <w:rPr>
          <w:rFonts w:eastAsia="Arial" w:cs="Arial"/>
          <w:sz w:val="22"/>
          <w:szCs w:val="22"/>
        </w:rPr>
      </w:pPr>
      <w:bookmarkStart w:id="269" w:name="_Toc201556992"/>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21</w:t>
      </w:r>
      <w:r w:rsidRPr="00CD024F">
        <w:rPr>
          <w:rFonts w:cs="Arial"/>
        </w:rPr>
        <w:fldChar w:fldCharType="end"/>
      </w:r>
      <w:r w:rsidRPr="00CD024F">
        <w:rPr>
          <w:rFonts w:cs="Arial"/>
        </w:rPr>
        <w:t xml:space="preserve">: </w:t>
      </w:r>
      <w:r w:rsidRPr="0032790E">
        <w:rPr>
          <w:rFonts w:cs="Arial"/>
        </w:rPr>
        <w:t>Adding ECLASS/IEC/IRDI/VEC ID to the ID Placeholder</w:t>
      </w:r>
      <w:bookmarkEnd w:id="269"/>
    </w:p>
    <w:p w14:paraId="636B8DEC" w14:textId="7B74EDFF" w:rsidR="00FB31DA" w:rsidRPr="00CD024F" w:rsidRDefault="00D379DF" w:rsidP="006852D4">
      <w:pPr>
        <w:spacing w:before="100" w:beforeAutospacing="1" w:after="100" w:afterAutospacing="1"/>
        <w:rPr>
          <w:rFonts w:cs="Arial"/>
          <w:i/>
          <w:szCs w:val="22"/>
        </w:rPr>
      </w:pPr>
      <w:r w:rsidRPr="00CD024F">
        <w:rPr>
          <w:rStyle w:val="Hervorhebung"/>
          <w:rFonts w:eastAsiaTheme="majorEastAsia" w:cs="Arial"/>
          <w:i w:val="0"/>
          <w:szCs w:val="22"/>
        </w:rPr>
        <w:t xml:space="preserve">The Qualifier of SubmodelElementList is defined using </w:t>
      </w:r>
      <w:r w:rsidR="00FB31DA" w:rsidRPr="00CD024F">
        <w:rPr>
          <w:rStyle w:val="Hervorhebung"/>
          <w:rFonts w:eastAsiaTheme="majorEastAsia" w:cs="Arial"/>
          <w:i w:val="0"/>
          <w:szCs w:val="22"/>
        </w:rPr>
        <w:t xml:space="preserve">Qualifer </w:t>
      </w:r>
      <w:r w:rsidR="00FB31DA" w:rsidRPr="00CD024F">
        <w:rPr>
          <w:rFonts w:cs="Arial"/>
          <w:i/>
          <w:szCs w:val="22"/>
        </w:rPr>
        <w:t xml:space="preserve">under </w:t>
      </w:r>
      <w:r w:rsidR="00FB31DA" w:rsidRPr="00CD024F">
        <w:rPr>
          <w:rStyle w:val="Fett"/>
          <w:rFonts w:cs="Arial"/>
          <w:i/>
          <w:szCs w:val="22"/>
        </w:rPr>
        <w:t>Property</w:t>
      </w:r>
      <w:r w:rsidR="00FB31DA" w:rsidRPr="00CD024F">
        <w:rPr>
          <w:rFonts w:cs="Arial"/>
          <w:i/>
          <w:szCs w:val="22"/>
        </w:rPr>
        <w:t xml:space="preserve"> for how constraints (e.g., upper/lower bounds) can be applied to list elements.</w:t>
      </w:r>
    </w:p>
    <w:p w14:paraId="0CF2A08E" w14:textId="15276090" w:rsidR="00396B55" w:rsidRPr="0032790E" w:rsidRDefault="005D3BE4" w:rsidP="0032790E">
      <w:pPr>
        <w:spacing w:before="100" w:beforeAutospacing="1" w:after="100" w:afterAutospacing="1"/>
        <w:rPr>
          <w:rFonts w:cs="Arial"/>
          <w:szCs w:val="22"/>
        </w:rPr>
      </w:pPr>
      <w:r w:rsidRPr="00CD024F">
        <w:rPr>
          <w:rFonts w:cs="Arial"/>
          <w:szCs w:val="22"/>
        </w:rPr>
        <w:t>The Data Definition of SubmodelElementList is defined using Data Definition as outlined in the Property section.</w:t>
      </w:r>
    </w:p>
    <w:p w14:paraId="1D41F8F9" w14:textId="65E7CD21" w:rsidR="00E303D2" w:rsidRPr="00CD024F" w:rsidRDefault="00E303D2" w:rsidP="00132CE5">
      <w:pPr>
        <w:pStyle w:val="berschrift2"/>
      </w:pPr>
      <w:bookmarkStart w:id="270" w:name="_Toc193098562"/>
      <w:bookmarkStart w:id="271" w:name="_Toc200608919"/>
      <w:bookmarkStart w:id="272" w:name="_Toc201556469"/>
      <w:r w:rsidRPr="00CD024F">
        <w:t>SubmodelElementCollection</w:t>
      </w:r>
      <w:bookmarkEnd w:id="270"/>
      <w:bookmarkEnd w:id="271"/>
      <w:bookmarkEnd w:id="272"/>
    </w:p>
    <w:p w14:paraId="5D89597D" w14:textId="741C8D83" w:rsidR="00802898" w:rsidRPr="00CD024F" w:rsidRDefault="00E303D2" w:rsidP="00F600BC">
      <w:pPr>
        <w:rPr>
          <w:rFonts w:cs="Arial"/>
          <w:szCs w:val="22"/>
        </w:rPr>
      </w:pPr>
      <w:r w:rsidRPr="00CD024F">
        <w:rPr>
          <w:rFonts w:cs="Arial"/>
          <w:szCs w:val="22"/>
        </w:rPr>
        <w:t xml:space="preserve">In the following all the important definitions will be explained which are necessary for a </w:t>
      </w:r>
      <w:r w:rsidRPr="00CD024F">
        <w:rPr>
          <w:rFonts w:cs="Arial"/>
          <w:i/>
          <w:szCs w:val="22"/>
        </w:rPr>
        <w:t>SubmodellElementCollection</w:t>
      </w:r>
      <w:r w:rsidRPr="00CD024F">
        <w:rPr>
          <w:rFonts w:cs="Arial"/>
          <w:szCs w:val="22"/>
        </w:rPr>
        <w:t xml:space="preserve">. </w:t>
      </w:r>
      <w:r w:rsidR="00802898" w:rsidRPr="00CD024F">
        <w:rPr>
          <w:rFonts w:cs="Arial"/>
          <w:szCs w:val="22"/>
        </w:rPr>
        <w:t xml:space="preserve">A </w:t>
      </w:r>
      <w:r w:rsidR="00802898" w:rsidRPr="00CD024F">
        <w:rPr>
          <w:rFonts w:cs="Arial"/>
          <w:i/>
          <w:szCs w:val="22"/>
        </w:rPr>
        <w:t>SubmodelElementCollection</w:t>
      </w:r>
      <w:r w:rsidR="00802898" w:rsidRPr="00CD024F">
        <w:rPr>
          <w:rFonts w:cs="Arial"/>
          <w:szCs w:val="22"/>
        </w:rPr>
        <w:t xml:space="preserve"> (SMC) is a structural element used within the Asset Administration Shell (AAS) to organize and manage multiple related </w:t>
      </w:r>
      <w:r w:rsidR="00802898" w:rsidRPr="00CD024F">
        <w:rPr>
          <w:rFonts w:cs="Arial"/>
          <w:i/>
          <w:szCs w:val="22"/>
        </w:rPr>
        <w:t>SubmodelElements</w:t>
      </w:r>
      <w:r w:rsidR="00802898" w:rsidRPr="00CD024F">
        <w:rPr>
          <w:rFonts w:cs="Arial"/>
          <w:szCs w:val="22"/>
        </w:rPr>
        <w:t xml:space="preserve">. Unlike a </w:t>
      </w:r>
      <w:r w:rsidR="00802898" w:rsidRPr="00CD024F">
        <w:rPr>
          <w:rFonts w:cs="Arial"/>
          <w:i/>
          <w:szCs w:val="22"/>
        </w:rPr>
        <w:t>SubmodelElementList</w:t>
      </w:r>
      <w:r w:rsidR="00802898" w:rsidRPr="00CD024F">
        <w:rPr>
          <w:rFonts w:cs="Arial"/>
          <w:szCs w:val="22"/>
        </w:rPr>
        <w:t xml:space="preserve">, which primarily deals with ordered and homogeneous elements, a </w:t>
      </w:r>
      <w:r w:rsidR="00802898" w:rsidRPr="00CD024F">
        <w:rPr>
          <w:rFonts w:cs="Arial"/>
          <w:i/>
          <w:szCs w:val="22"/>
        </w:rPr>
        <w:t>SubmodelElementCollection</w:t>
      </w:r>
      <w:r w:rsidR="00802898" w:rsidRPr="00CD024F">
        <w:rPr>
          <w:rFonts w:cs="Arial"/>
          <w:szCs w:val="22"/>
        </w:rPr>
        <w:t xml:space="preserve"> serves as a container for heterogeneous elements with a predefined semantic structure</w:t>
      </w:r>
      <w:r w:rsidR="008A2506" w:rsidRPr="00CD024F">
        <w:rPr>
          <w:rFonts w:cs="Arial"/>
          <w:szCs w:val="22"/>
        </w:rPr>
        <w:t xml:space="preserve">. </w:t>
      </w:r>
      <w:r w:rsidR="00802898" w:rsidRPr="00CD024F">
        <w:rPr>
          <w:rFonts w:cs="Arial"/>
          <w:szCs w:val="22"/>
        </w:rPr>
        <w:t xml:space="preserve">It is particularly useful when defining complex assets that consist of multiple distinct properties grouped under a common semantic meaning. Each property within the collection should have a clearly defined semantic representation, referenced by its </w:t>
      </w:r>
      <w:r w:rsidR="00802898" w:rsidRPr="00CD024F">
        <w:rPr>
          <w:rFonts w:cs="Arial"/>
          <w:i/>
          <w:szCs w:val="22"/>
        </w:rPr>
        <w:t>semanticId</w:t>
      </w:r>
      <w:r w:rsidR="00802898" w:rsidRPr="00CD024F">
        <w:rPr>
          <w:rFonts w:cs="Arial"/>
          <w:szCs w:val="22"/>
        </w:rPr>
        <w:t>​.</w:t>
      </w:r>
    </w:p>
    <w:p w14:paraId="3976263E" w14:textId="6821BDEA" w:rsidR="00802898" w:rsidRPr="00CD024F" w:rsidRDefault="00802898" w:rsidP="00F600BC">
      <w:pPr>
        <w:rPr>
          <w:rFonts w:cs="Arial"/>
          <w:szCs w:val="22"/>
        </w:rPr>
      </w:pPr>
      <w:r w:rsidRPr="00CD024F">
        <w:rPr>
          <w:rFonts w:cs="Arial"/>
          <w:szCs w:val="22"/>
        </w:rPr>
        <w:t xml:space="preserve">For example, a document may have properties such as </w:t>
      </w:r>
      <w:r w:rsidRPr="00CD024F">
        <w:rPr>
          <w:rFonts w:cs="Arial"/>
          <w:i/>
          <w:szCs w:val="22"/>
        </w:rPr>
        <w:t>title</w:t>
      </w:r>
      <w:r w:rsidRPr="00CD024F">
        <w:rPr>
          <w:rFonts w:cs="Arial"/>
          <w:szCs w:val="22"/>
        </w:rPr>
        <w:t xml:space="preserve">, </w:t>
      </w:r>
      <w:r w:rsidRPr="00CD024F">
        <w:rPr>
          <w:rFonts w:cs="Arial"/>
          <w:i/>
          <w:szCs w:val="22"/>
        </w:rPr>
        <w:t>version</w:t>
      </w:r>
      <w:r w:rsidRPr="00CD024F">
        <w:rPr>
          <w:rFonts w:cs="Arial"/>
          <w:szCs w:val="22"/>
        </w:rPr>
        <w:t xml:space="preserve">, </w:t>
      </w:r>
      <w:r w:rsidRPr="00CD024F">
        <w:rPr>
          <w:rFonts w:cs="Arial"/>
          <w:i/>
          <w:szCs w:val="22"/>
        </w:rPr>
        <w:t>author</w:t>
      </w:r>
      <w:r w:rsidRPr="00CD024F">
        <w:rPr>
          <w:rFonts w:cs="Arial"/>
          <w:szCs w:val="22"/>
        </w:rPr>
        <w:t xml:space="preserve">, and </w:t>
      </w:r>
      <w:r w:rsidRPr="00CD024F">
        <w:rPr>
          <w:rFonts w:cs="Arial"/>
          <w:i/>
          <w:szCs w:val="22"/>
        </w:rPr>
        <w:t>date</w:t>
      </w:r>
      <w:r w:rsidRPr="00CD024F">
        <w:rPr>
          <w:rFonts w:cs="Arial"/>
          <w:szCs w:val="22"/>
        </w:rPr>
        <w:t xml:space="preserve">, all of which belong together. A single document is therefore represented as a </w:t>
      </w:r>
      <w:r w:rsidRPr="00CD024F">
        <w:rPr>
          <w:rFonts w:cs="Arial"/>
          <w:i/>
          <w:szCs w:val="22"/>
        </w:rPr>
        <w:t>SubmodelElementCollection</w:t>
      </w:r>
      <w:r w:rsidRPr="00CD024F">
        <w:rPr>
          <w:rFonts w:cs="Arial"/>
          <w:szCs w:val="22"/>
        </w:rPr>
        <w:t xml:space="preserve">. If there are multiple documents, they may be stored in a </w:t>
      </w:r>
      <w:r w:rsidRPr="00CD024F">
        <w:rPr>
          <w:rFonts w:cs="Arial"/>
          <w:i/>
          <w:szCs w:val="22"/>
        </w:rPr>
        <w:t>SubmodelElementList</w:t>
      </w:r>
      <w:r w:rsidRPr="00CD024F">
        <w:rPr>
          <w:rFonts w:cs="Arial"/>
          <w:szCs w:val="22"/>
        </w:rPr>
        <w:t xml:space="preserve"> containing multiple </w:t>
      </w:r>
      <w:r w:rsidRPr="00CD024F">
        <w:rPr>
          <w:rFonts w:cs="Arial"/>
          <w:i/>
          <w:szCs w:val="22"/>
        </w:rPr>
        <w:t>SubmodelElementCollections</w:t>
      </w:r>
      <w:r w:rsidRPr="00CD024F">
        <w:rPr>
          <w:rFonts w:cs="Arial"/>
          <w:szCs w:val="22"/>
        </w:rPr>
        <w:t>​.</w:t>
      </w:r>
    </w:p>
    <w:p w14:paraId="0F94A1F3" w14:textId="331BAB96" w:rsidR="00E303D2" w:rsidRPr="00CD024F" w:rsidRDefault="00E303D2" w:rsidP="00F600BC">
      <w:pPr>
        <w:rPr>
          <w:rFonts w:cs="Arial"/>
          <w:szCs w:val="22"/>
        </w:rPr>
      </w:pPr>
      <w:r w:rsidRPr="00CD024F">
        <w:rPr>
          <w:rFonts w:cs="Arial"/>
          <w:szCs w:val="22"/>
        </w:rPr>
        <w:t xml:space="preserve">A </w:t>
      </w:r>
      <w:r w:rsidRPr="00CD024F">
        <w:rPr>
          <w:rFonts w:cs="Arial"/>
          <w:i/>
          <w:szCs w:val="22"/>
        </w:rPr>
        <w:t>SubModellCollection</w:t>
      </w:r>
      <w:r w:rsidRPr="00CD024F">
        <w:rPr>
          <w:rFonts w:cs="Arial"/>
          <w:szCs w:val="22"/>
        </w:rPr>
        <w:t xml:space="preserve"> is used for a kind of structure which includ</w:t>
      </w:r>
      <w:r w:rsidR="00AA5EC3" w:rsidRPr="00CD024F">
        <w:rPr>
          <w:rFonts w:cs="Arial"/>
          <w:szCs w:val="22"/>
        </w:rPr>
        <w:t>e</w:t>
      </w:r>
      <w:r w:rsidRPr="00CD024F">
        <w:rPr>
          <w:rFonts w:cs="Arial"/>
          <w:szCs w:val="22"/>
        </w:rPr>
        <w:t>s the connection of multiple named values.</w:t>
      </w:r>
      <w:r w:rsidR="0074255C" w:rsidRPr="00CD024F">
        <w:rPr>
          <w:rFonts w:cs="Arial"/>
          <w:szCs w:val="22"/>
        </w:rPr>
        <w:t xml:space="preserve"> The elements which you can fill in in the </w:t>
      </w:r>
      <w:r w:rsidR="0074255C" w:rsidRPr="00CD024F">
        <w:rPr>
          <w:rFonts w:cs="Arial"/>
          <w:i/>
          <w:szCs w:val="22"/>
        </w:rPr>
        <w:t>SubmodellElementCollection</w:t>
      </w:r>
      <w:r w:rsidR="0074255C" w:rsidRPr="00CD024F">
        <w:rPr>
          <w:rFonts w:cs="Arial"/>
          <w:szCs w:val="22"/>
        </w:rPr>
        <w:t xml:space="preserve"> are the same as explained in the Property Topic. </w:t>
      </w:r>
      <w:r w:rsidR="003E44AB" w:rsidRPr="00CD024F">
        <w:rPr>
          <w:rFonts w:cs="Arial"/>
          <w:szCs w:val="22"/>
        </w:rPr>
        <w:t xml:space="preserve">The only </w:t>
      </w:r>
      <w:r w:rsidR="005E5CFA" w:rsidRPr="00CD024F">
        <w:rPr>
          <w:rFonts w:cs="Arial"/>
          <w:szCs w:val="22"/>
        </w:rPr>
        <w:t>difference</w:t>
      </w:r>
      <w:r w:rsidR="003E44AB" w:rsidRPr="00CD024F">
        <w:rPr>
          <w:rFonts w:cs="Arial"/>
          <w:szCs w:val="22"/>
        </w:rPr>
        <w:t xml:space="preserve"> is the Content part. In the Content Part you will S</w:t>
      </w:r>
      <w:r w:rsidR="000F35CC" w:rsidRPr="00CD024F">
        <w:rPr>
          <w:rFonts w:cs="Arial"/>
          <w:szCs w:val="22"/>
        </w:rPr>
        <w:t>e</w:t>
      </w:r>
      <w:r w:rsidR="003E44AB" w:rsidRPr="00CD024F">
        <w:rPr>
          <w:rFonts w:cs="Arial"/>
          <w:szCs w:val="22"/>
        </w:rPr>
        <w:t xml:space="preserve">e a listing of the Values which </w:t>
      </w:r>
      <w:r w:rsidR="00911E87" w:rsidRPr="00CD024F">
        <w:rPr>
          <w:rFonts w:cs="Arial"/>
          <w:szCs w:val="22"/>
        </w:rPr>
        <w:t xml:space="preserve">are created in the </w:t>
      </w:r>
      <w:r w:rsidR="00911E87" w:rsidRPr="00CD024F">
        <w:rPr>
          <w:rFonts w:cs="Arial"/>
          <w:i/>
          <w:szCs w:val="22"/>
        </w:rPr>
        <w:t>SubModelList</w:t>
      </w:r>
      <w:r w:rsidR="00911E87" w:rsidRPr="00CD024F">
        <w:rPr>
          <w:rFonts w:cs="Arial"/>
          <w:szCs w:val="22"/>
        </w:rPr>
        <w:t xml:space="preserve">. In the following picture is an example for how the listing </w:t>
      </w:r>
      <w:r w:rsidR="005E5CFA" w:rsidRPr="00CD024F">
        <w:rPr>
          <w:rFonts w:cs="Arial"/>
          <w:szCs w:val="22"/>
        </w:rPr>
        <w:t>will</w:t>
      </w:r>
      <w:r w:rsidR="00911E87" w:rsidRPr="00CD024F">
        <w:rPr>
          <w:rFonts w:cs="Arial"/>
          <w:szCs w:val="22"/>
        </w:rPr>
        <w:t xml:space="preserve"> look like.</w:t>
      </w:r>
      <w:r w:rsidR="005D4188" w:rsidRPr="00CD024F">
        <w:rPr>
          <w:rFonts w:cs="Arial"/>
          <w:szCs w:val="22"/>
        </w:rPr>
        <w:t xml:space="preserve"> It allows for organizing related elements into a logical collection while maintaining their individual properties and semantics.</w:t>
      </w:r>
    </w:p>
    <w:p w14:paraId="4C9CEB2C" w14:textId="77777777" w:rsidR="00802898" w:rsidRPr="00CD024F" w:rsidRDefault="00802898" w:rsidP="00E303D2">
      <w:pPr>
        <w:rPr>
          <w:rFonts w:cs="Arial"/>
        </w:rPr>
      </w:pPr>
    </w:p>
    <w:p w14:paraId="1E640AFC" w14:textId="77777777" w:rsidR="00911E87" w:rsidRPr="00CD024F" w:rsidRDefault="00911E87" w:rsidP="00911E87">
      <w:pPr>
        <w:keepNext/>
        <w:jc w:val="center"/>
        <w:rPr>
          <w:rFonts w:cs="Arial"/>
        </w:rPr>
      </w:pPr>
      <w:r w:rsidRPr="00CD024F">
        <w:rPr>
          <w:rFonts w:cs="Arial"/>
          <w:noProof/>
          <w:lang w:val="de-DE" w:eastAsia="zh-CN"/>
        </w:rPr>
        <w:drawing>
          <wp:inline distT="0" distB="0" distL="0" distR="0" wp14:anchorId="46B0ECBD" wp14:editId="247FD237">
            <wp:extent cx="5639818" cy="2040331"/>
            <wp:effectExtent l="114300" t="95250" r="113665" b="9334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nt SubModellCollecti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45121" cy="2042250"/>
                    </a:xfrm>
                    <a:prstGeom prst="rect">
                      <a:avLst/>
                    </a:prstGeom>
                    <a:effectLst>
                      <a:outerShdw blurRad="63500" sx="102000" sy="102000" algn="ctr" rotWithShape="0">
                        <a:prstClr val="black">
                          <a:alpha val="40000"/>
                        </a:prstClr>
                      </a:outerShdw>
                    </a:effectLst>
                  </pic:spPr>
                </pic:pic>
              </a:graphicData>
            </a:graphic>
          </wp:inline>
        </w:drawing>
      </w:r>
    </w:p>
    <w:p w14:paraId="64ED23EB" w14:textId="20AE7B17" w:rsidR="00F62525" w:rsidRPr="00CD024F" w:rsidRDefault="0015013A" w:rsidP="00F62525">
      <w:pPr>
        <w:jc w:val="center"/>
        <w:rPr>
          <w:rFonts w:cs="Arial"/>
        </w:rPr>
      </w:pPr>
      <w:bookmarkStart w:id="273" w:name="_Toc201556993"/>
      <w:r w:rsidRPr="00CD024F">
        <w:rPr>
          <w:rFonts w:cs="Arial"/>
          <w:i/>
          <w:sz w:val="18"/>
          <w:szCs w:val="18"/>
        </w:rPr>
        <w:t>Figure</w:t>
      </w:r>
      <w:r w:rsidR="00F62525"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22</w:t>
      </w:r>
      <w:r w:rsidR="00200F1E" w:rsidRPr="00CD024F">
        <w:rPr>
          <w:rFonts w:cs="Arial"/>
          <w:i/>
          <w:sz w:val="18"/>
          <w:szCs w:val="18"/>
        </w:rPr>
        <w:fldChar w:fldCharType="end"/>
      </w:r>
      <w:r w:rsidR="00F62525" w:rsidRPr="00CD024F">
        <w:rPr>
          <w:rFonts w:cs="Arial"/>
          <w:i/>
          <w:sz w:val="18"/>
          <w:szCs w:val="18"/>
        </w:rPr>
        <w:t>: Example of a listing in the Content part</w:t>
      </w:r>
      <w:bookmarkEnd w:id="273"/>
    </w:p>
    <w:p w14:paraId="3C889496" w14:textId="773F4AE1" w:rsidR="00DD6EE7" w:rsidRPr="00CD024F" w:rsidRDefault="00DD6EE7" w:rsidP="006852D4">
      <w:pPr>
        <w:rPr>
          <w:rFonts w:cs="Arial"/>
        </w:rPr>
      </w:pPr>
    </w:p>
    <w:p w14:paraId="4FEF78DD" w14:textId="77777777" w:rsidR="00F600BC" w:rsidRPr="00CD024F" w:rsidRDefault="00F600BC" w:rsidP="00F600BC">
      <w:pPr>
        <w:rPr>
          <w:rFonts w:cs="Arial"/>
        </w:rPr>
      </w:pPr>
    </w:p>
    <w:p w14:paraId="2AC41D3D" w14:textId="7231B764" w:rsidR="003F3B1D" w:rsidRPr="003F3B1D" w:rsidRDefault="003F3B1D" w:rsidP="003F3B1D">
      <w:pPr>
        <w:spacing w:before="100" w:beforeAutospacing="1" w:after="100" w:afterAutospacing="1"/>
        <w:rPr>
          <w:rFonts w:cs="Arial"/>
          <w:szCs w:val="22"/>
        </w:rPr>
      </w:pPr>
      <w:r w:rsidRPr="00CD024F">
        <w:rPr>
          <w:rFonts w:cs="Arial"/>
          <w:szCs w:val="22"/>
          <w:lang w:bidi="fa-IR"/>
        </w:rPr>
        <w:t>SMCs are a structuring element to hierarchically group other SMCs and/or properties inside a SM. Sometimes it can make sense to also semantically reference an SMC, especially when the SMC reflects a datamodel that was defined outside the AAS.</w:t>
      </w:r>
    </w:p>
    <w:p w14:paraId="3842833F" w14:textId="479258F5" w:rsidR="006F7313" w:rsidRPr="00CD024F" w:rsidRDefault="00DC00F2" w:rsidP="006852D4">
      <w:pPr>
        <w:rPr>
          <w:rFonts w:cs="Arial"/>
          <w:szCs w:val="22"/>
        </w:rPr>
      </w:pPr>
      <w:r w:rsidRPr="00CD024F">
        <w:rPr>
          <w:rFonts w:cs="Arial"/>
          <w:i/>
          <w:szCs w:val="22"/>
        </w:rPr>
        <w:t>SubmodelElementCollection</w:t>
      </w:r>
      <w:r w:rsidRPr="00CD024F">
        <w:rPr>
          <w:rFonts w:cs="Arial"/>
          <w:szCs w:val="22"/>
        </w:rPr>
        <w:t xml:space="preserve"> follows the same structural definition as Property for </w:t>
      </w:r>
      <w:r w:rsidRPr="00CD024F">
        <w:rPr>
          <w:rFonts w:cs="Arial"/>
          <w:i/>
          <w:szCs w:val="22"/>
        </w:rPr>
        <w:t>idShort</w:t>
      </w:r>
      <w:r w:rsidRPr="00CD024F">
        <w:rPr>
          <w:rFonts w:cs="Arial"/>
          <w:szCs w:val="22"/>
        </w:rPr>
        <w:t>, description, and display name. It also includes ‘Category’</w:t>
      </w:r>
      <w:r w:rsidR="007F48FE" w:rsidRPr="00CD024F">
        <w:rPr>
          <w:rFonts w:cs="Arial"/>
          <w:szCs w:val="22"/>
        </w:rPr>
        <w:t>,</w:t>
      </w:r>
      <w:r w:rsidRPr="00CD024F">
        <w:rPr>
          <w:rFonts w:cs="Arial"/>
          <w:szCs w:val="22"/>
        </w:rPr>
        <w:t xml:space="preserve"> which indicates whether the collection represents static parameters or runtime variables.</w:t>
      </w:r>
    </w:p>
    <w:p w14:paraId="72CDE912" w14:textId="77777777" w:rsidR="000B09B9" w:rsidRPr="00CD024F" w:rsidRDefault="000B09B9" w:rsidP="009D2A0D">
      <w:pPr>
        <w:rPr>
          <w:rFonts w:cs="Arial"/>
          <w:szCs w:val="22"/>
        </w:rPr>
      </w:pPr>
    </w:p>
    <w:p w14:paraId="6084668C" w14:textId="0A76B55D" w:rsidR="009D2A0D" w:rsidRPr="00CD024F" w:rsidRDefault="0020142B" w:rsidP="006852D4">
      <w:pPr>
        <w:rPr>
          <w:rFonts w:cs="Arial"/>
          <w:szCs w:val="22"/>
        </w:rPr>
      </w:pPr>
      <w:r w:rsidRPr="00CD024F">
        <w:rPr>
          <w:rFonts w:cs="Arial"/>
          <w:szCs w:val="22"/>
        </w:rPr>
        <w:t xml:space="preserve">A </w:t>
      </w:r>
      <w:r w:rsidRPr="00CD024F">
        <w:rPr>
          <w:rFonts w:cs="Arial"/>
          <w:i/>
          <w:szCs w:val="22"/>
        </w:rPr>
        <w:t>SubmodelElementCollection</w:t>
      </w:r>
      <w:r w:rsidRPr="00CD024F">
        <w:rPr>
          <w:rFonts w:cs="Arial"/>
          <w:szCs w:val="22"/>
        </w:rPr>
        <w:t xml:space="preserve"> refers to Concept Descriptions (CDs) for semantic meaning, consistent with the approach used for Properties.</w:t>
      </w:r>
    </w:p>
    <w:p w14:paraId="637D38D8" w14:textId="77777777" w:rsidR="00E777A1" w:rsidRPr="00CD024F" w:rsidRDefault="00E777A1" w:rsidP="009D2A0D">
      <w:pPr>
        <w:rPr>
          <w:rFonts w:cs="Arial"/>
          <w:szCs w:val="22"/>
        </w:rPr>
      </w:pPr>
    </w:p>
    <w:p w14:paraId="7F2F25DD" w14:textId="5D49FE64" w:rsidR="00DD6EE7" w:rsidRDefault="00E777A1" w:rsidP="006852D4">
      <w:pPr>
        <w:spacing w:before="100" w:beforeAutospacing="1" w:after="100" w:afterAutospacing="1"/>
        <w:rPr>
          <w:rFonts w:cs="Arial"/>
          <w:szCs w:val="22"/>
        </w:rPr>
      </w:pPr>
      <w:r w:rsidRPr="00CD024F">
        <w:rPr>
          <w:rFonts w:cs="Arial"/>
          <w:szCs w:val="22"/>
        </w:rPr>
        <w:t xml:space="preserve">As described under </w:t>
      </w:r>
      <w:r w:rsidRPr="00CD024F">
        <w:rPr>
          <w:rStyle w:val="Hervorhebung"/>
          <w:rFonts w:eastAsiaTheme="majorEastAsia" w:cs="Arial"/>
          <w:szCs w:val="22"/>
        </w:rPr>
        <w:t>Property</w:t>
      </w:r>
      <w:r w:rsidRPr="00CD024F">
        <w:rPr>
          <w:rFonts w:cs="Arial"/>
          <w:szCs w:val="22"/>
        </w:rPr>
        <w:t xml:space="preserve">, qualifiers add metadata. Within </w:t>
      </w:r>
      <w:r w:rsidRPr="00CD024F">
        <w:rPr>
          <w:rFonts w:cs="Arial"/>
          <w:i/>
          <w:szCs w:val="22"/>
        </w:rPr>
        <w:t>SubmodelElementCollections</w:t>
      </w:r>
      <w:r w:rsidRPr="00CD024F">
        <w:rPr>
          <w:rFonts w:cs="Arial"/>
          <w:szCs w:val="22"/>
        </w:rPr>
        <w:t xml:space="preserve">, specific qualifiers like </w:t>
      </w:r>
      <w:r w:rsidRPr="00CD024F">
        <w:rPr>
          <w:rStyle w:val="Fett"/>
          <w:rFonts w:cs="Arial"/>
          <w:szCs w:val="22"/>
        </w:rPr>
        <w:t>Cardinality</w:t>
      </w:r>
      <w:r w:rsidRPr="00CD024F">
        <w:rPr>
          <w:rFonts w:cs="Arial"/>
          <w:szCs w:val="22"/>
        </w:rPr>
        <w:t xml:space="preserve"> or </w:t>
      </w:r>
      <w:r w:rsidRPr="00CD024F">
        <w:rPr>
          <w:rStyle w:val="Fett"/>
          <w:rFonts w:cs="Arial"/>
          <w:szCs w:val="22"/>
        </w:rPr>
        <w:t>Custom Types</w:t>
      </w:r>
      <w:r w:rsidRPr="00CD024F">
        <w:rPr>
          <w:rFonts w:cs="Arial"/>
          <w:szCs w:val="22"/>
        </w:rPr>
        <w:t xml:space="preserve"> (Type, Datatype, Value) define collection-specific constraints.</w:t>
      </w:r>
    </w:p>
    <w:p w14:paraId="11CDB35E" w14:textId="77777777" w:rsidR="00A81A2B" w:rsidRPr="00CD024F" w:rsidRDefault="00A81A2B" w:rsidP="006852D4">
      <w:pPr>
        <w:spacing w:before="100" w:beforeAutospacing="1" w:after="100" w:afterAutospacing="1"/>
        <w:rPr>
          <w:rFonts w:cs="Arial"/>
          <w:szCs w:val="22"/>
        </w:rPr>
      </w:pPr>
      <w:r w:rsidRPr="00CD024F">
        <w:rPr>
          <w:rFonts w:cs="Arial"/>
          <w:szCs w:val="22"/>
        </w:rPr>
        <w:t xml:space="preserve">Qualifiers allow additional contextual constraints and metadata for elements within a </w:t>
      </w:r>
      <w:r w:rsidRPr="00CD024F">
        <w:rPr>
          <w:rFonts w:cs="Arial"/>
          <w:i/>
          <w:szCs w:val="22"/>
        </w:rPr>
        <w:t>SubmodelElementCollection</w:t>
      </w:r>
      <w:r w:rsidRPr="00CD024F">
        <w:rPr>
          <w:rFonts w:cs="Arial"/>
          <w:szCs w:val="22"/>
        </w:rPr>
        <w:t>.</w:t>
      </w:r>
    </w:p>
    <w:p w14:paraId="1B66D460" w14:textId="77777777" w:rsidR="00A81A2B" w:rsidRPr="00CD024F" w:rsidRDefault="00A81A2B" w:rsidP="001A6A31">
      <w:pPr>
        <w:pStyle w:val="berschrift3"/>
      </w:pPr>
      <w:bookmarkStart w:id="274" w:name="_Toc193098566"/>
      <w:bookmarkStart w:id="275" w:name="_Toc200608920"/>
      <w:bookmarkStart w:id="276" w:name="_Toc201556470"/>
      <w:r w:rsidRPr="00CD024F">
        <w:t>Custom Qualifiers</w:t>
      </w:r>
      <w:bookmarkEnd w:id="274"/>
      <w:bookmarkEnd w:id="275"/>
      <w:bookmarkEnd w:id="276"/>
    </w:p>
    <w:p w14:paraId="12B52909" w14:textId="42952482" w:rsidR="00A81A2B" w:rsidRPr="00CD024F" w:rsidRDefault="00A81A2B" w:rsidP="001A6A31">
      <w:pPr>
        <w:pStyle w:val="Listenabsatz"/>
        <w:numPr>
          <w:ilvl w:val="0"/>
          <w:numId w:val="49"/>
        </w:numPr>
        <w:spacing w:after="100" w:afterAutospacing="1" w:line="276" w:lineRule="auto"/>
        <w:ind w:left="714" w:hanging="357"/>
        <w:rPr>
          <w:rFonts w:cs="Arial"/>
          <w:szCs w:val="22"/>
        </w:rPr>
      </w:pPr>
      <w:r w:rsidRPr="00CD024F">
        <w:rPr>
          <w:rFonts w:cs="Arial"/>
          <w:szCs w:val="22"/>
        </w:rPr>
        <w:t>Type:</w:t>
      </w:r>
      <w:r w:rsidR="002076F9" w:rsidRPr="00CD024F">
        <w:rPr>
          <w:rFonts w:cs="Arial"/>
          <w:szCs w:val="22"/>
        </w:rPr>
        <w:t xml:space="preserve"> </w:t>
      </w:r>
      <w:r w:rsidRPr="00CD024F">
        <w:rPr>
          <w:rFonts w:cs="Arial"/>
          <w:szCs w:val="22"/>
        </w:rPr>
        <w:t>Defines the specific context of the qualifier.</w:t>
      </w:r>
    </w:p>
    <w:p w14:paraId="19D629BF" w14:textId="3E31EF7C" w:rsidR="002076F9" w:rsidRPr="00CD024F" w:rsidRDefault="00A81A2B" w:rsidP="001E1D4E">
      <w:pPr>
        <w:pStyle w:val="Listenabsatz"/>
        <w:numPr>
          <w:ilvl w:val="0"/>
          <w:numId w:val="49"/>
        </w:numPr>
        <w:spacing w:before="100" w:beforeAutospacing="1" w:after="100" w:afterAutospacing="1" w:line="276" w:lineRule="auto"/>
        <w:rPr>
          <w:rFonts w:cs="Arial"/>
          <w:szCs w:val="22"/>
        </w:rPr>
      </w:pPr>
      <w:r w:rsidRPr="00CD024F">
        <w:rPr>
          <w:rFonts w:cs="Arial"/>
          <w:szCs w:val="22"/>
        </w:rPr>
        <w:t>Datatype:</w:t>
      </w:r>
      <w:r w:rsidR="002076F9" w:rsidRPr="00CD024F">
        <w:rPr>
          <w:rFonts w:cs="Arial"/>
          <w:szCs w:val="22"/>
        </w:rPr>
        <w:t xml:space="preserve"> </w:t>
      </w:r>
      <w:r w:rsidRPr="00CD024F">
        <w:rPr>
          <w:rFonts w:cs="Arial"/>
          <w:szCs w:val="22"/>
        </w:rPr>
        <w:t>Specifies the expected format of the qualifier value.</w:t>
      </w:r>
    </w:p>
    <w:p w14:paraId="137FDAF2" w14:textId="53E46662" w:rsidR="00A81A2B" w:rsidRPr="00CD024F" w:rsidRDefault="00A81A2B" w:rsidP="001E1D4E">
      <w:pPr>
        <w:pStyle w:val="Listenabsatz"/>
        <w:numPr>
          <w:ilvl w:val="0"/>
          <w:numId w:val="49"/>
        </w:numPr>
        <w:spacing w:before="100" w:beforeAutospacing="1" w:after="100" w:afterAutospacing="1" w:line="276" w:lineRule="auto"/>
        <w:rPr>
          <w:rFonts w:cs="Arial"/>
          <w:szCs w:val="22"/>
        </w:rPr>
      </w:pPr>
      <w:r w:rsidRPr="00CD024F">
        <w:rPr>
          <w:rFonts w:cs="Arial"/>
          <w:szCs w:val="22"/>
        </w:rPr>
        <w:t>Value:</w:t>
      </w:r>
      <w:r w:rsidR="002076F9" w:rsidRPr="00CD024F">
        <w:rPr>
          <w:rFonts w:cs="Arial"/>
          <w:szCs w:val="22"/>
        </w:rPr>
        <w:t xml:space="preserve"> </w:t>
      </w:r>
      <w:r w:rsidRPr="00CD024F">
        <w:rPr>
          <w:rFonts w:cs="Arial"/>
          <w:szCs w:val="22"/>
        </w:rPr>
        <w:t>Represents the actual qualifier value.</w:t>
      </w:r>
    </w:p>
    <w:p w14:paraId="4D0A30F0" w14:textId="3929928A" w:rsidR="001C2423" w:rsidRPr="00CD024F" w:rsidRDefault="002A700F" w:rsidP="00CC09B9">
      <w:pPr>
        <w:jc w:val="center"/>
        <w:rPr>
          <w:rFonts w:cs="Arial"/>
        </w:rPr>
      </w:pPr>
      <w:bookmarkStart w:id="277" w:name="_Toc201556994"/>
      <w:r w:rsidRPr="00CD024F">
        <w:rPr>
          <w:rFonts w:cs="Arial"/>
          <w:i/>
          <w:noProof/>
          <w:sz w:val="18"/>
          <w:szCs w:val="18"/>
          <w:lang w:val="de-DE" w:eastAsia="zh-CN"/>
        </w:rPr>
        <w:drawing>
          <wp:anchor distT="0" distB="0" distL="114300" distR="114300" simplePos="0" relativeHeight="251658246" behindDoc="0" locked="0" layoutInCell="1" allowOverlap="1" wp14:anchorId="630E3CBA" wp14:editId="17BC0E5D">
            <wp:simplePos x="0" y="0"/>
            <wp:positionH relativeFrom="column">
              <wp:posOffset>-25</wp:posOffset>
            </wp:positionH>
            <wp:positionV relativeFrom="paragraph">
              <wp:posOffset>-2184</wp:posOffset>
            </wp:positionV>
            <wp:extent cx="5760720" cy="1077595"/>
            <wp:effectExtent l="114300" t="76200" r="106680" b="84455"/>
            <wp:wrapTopAndBottom/>
            <wp:docPr id="20595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852" name="Picture 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107759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C2423" w:rsidRPr="00CD024F">
        <w:rPr>
          <w:rFonts w:cs="Arial"/>
          <w:i/>
          <w:sz w:val="18"/>
          <w:szCs w:val="18"/>
        </w:rPr>
        <w:t xml:space="preserve">Figure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23</w:t>
      </w:r>
      <w:r w:rsidR="00200F1E" w:rsidRPr="00CD024F">
        <w:rPr>
          <w:rFonts w:cs="Arial"/>
          <w:i/>
          <w:sz w:val="18"/>
          <w:szCs w:val="18"/>
        </w:rPr>
        <w:fldChar w:fldCharType="end"/>
      </w:r>
      <w:r w:rsidR="001C2423" w:rsidRPr="00CD024F">
        <w:rPr>
          <w:rFonts w:cs="Arial"/>
          <w:i/>
          <w:sz w:val="18"/>
          <w:szCs w:val="18"/>
        </w:rPr>
        <w:t>: Custom Qualifier of SubmodelElementCollection</w:t>
      </w:r>
      <w:bookmarkEnd w:id="277"/>
    </w:p>
    <w:p w14:paraId="0E8A42F0" w14:textId="7447A40F" w:rsidR="00F62525" w:rsidRPr="00CD024F" w:rsidRDefault="00F62525" w:rsidP="00F62525">
      <w:pPr>
        <w:jc w:val="center"/>
        <w:rPr>
          <w:rFonts w:cs="Arial"/>
        </w:rPr>
      </w:pPr>
    </w:p>
    <w:p w14:paraId="3882E6EF" w14:textId="77777777" w:rsidR="0032790E" w:rsidRPr="00CD024F" w:rsidRDefault="0032790E" w:rsidP="001A6A31">
      <w:pPr>
        <w:pStyle w:val="berschrift3"/>
      </w:pPr>
      <w:bookmarkStart w:id="278" w:name="_Toc193098567"/>
      <w:bookmarkStart w:id="279" w:name="_Toc200608921"/>
      <w:bookmarkStart w:id="280" w:name="_Toc201556471"/>
      <w:r w:rsidRPr="00CD024F">
        <w:t>Cardinality</w:t>
      </w:r>
      <w:bookmarkEnd w:id="280"/>
    </w:p>
    <w:p w14:paraId="556ECD8A" w14:textId="77777777" w:rsidR="0032790E" w:rsidRPr="00CD024F" w:rsidRDefault="0032790E" w:rsidP="0032790E">
      <w:pPr>
        <w:pStyle w:val="Listenabsatz"/>
        <w:numPr>
          <w:ilvl w:val="0"/>
          <w:numId w:val="37"/>
        </w:numPr>
        <w:spacing w:before="100" w:beforeAutospacing="1" w:after="100" w:afterAutospacing="1" w:line="276" w:lineRule="auto"/>
        <w:rPr>
          <w:rFonts w:cs="Arial"/>
          <w:szCs w:val="22"/>
        </w:rPr>
      </w:pPr>
      <w:r w:rsidRPr="00CD024F">
        <w:rPr>
          <w:rFonts w:cs="Arial"/>
          <w:szCs w:val="22"/>
        </w:rPr>
        <w:t>Type: Specifies how many elements the collection can contain. Eg. Multiplicity</w:t>
      </w:r>
    </w:p>
    <w:p w14:paraId="7B714BE9" w14:textId="3FABA13C" w:rsidR="002A700F" w:rsidRPr="0032790E" w:rsidRDefault="0032790E" w:rsidP="0032790E">
      <w:pPr>
        <w:pStyle w:val="Listenabsatz"/>
        <w:numPr>
          <w:ilvl w:val="0"/>
          <w:numId w:val="37"/>
        </w:numPr>
        <w:spacing w:before="100" w:beforeAutospacing="1" w:after="100" w:afterAutospacing="1" w:line="276" w:lineRule="auto"/>
        <w:rPr>
          <w:rFonts w:cs="Arial"/>
          <w:szCs w:val="22"/>
        </w:rPr>
      </w:pPr>
      <w:r w:rsidRPr="00CD024F">
        <w:rPr>
          <w:rFonts w:cs="Arial"/>
          <w:szCs w:val="22"/>
        </w:rPr>
        <w:t>Value: Specifies cardinality constraints. Example: "0..1" (optional element), "1..*" (mandatory and multiple elements).</w:t>
      </w:r>
      <w:bookmarkEnd w:id="278"/>
      <w:bookmarkEnd w:id="279"/>
    </w:p>
    <w:p w14:paraId="1E705253" w14:textId="6A3FB967" w:rsidR="002A700F" w:rsidRPr="00CD024F" w:rsidRDefault="002A700F" w:rsidP="002A700F">
      <w:pPr>
        <w:jc w:val="center"/>
        <w:rPr>
          <w:rFonts w:cs="Arial"/>
          <w:i/>
          <w:sz w:val="18"/>
          <w:szCs w:val="18"/>
        </w:rPr>
      </w:pPr>
      <w:r w:rsidRPr="00CD024F">
        <w:rPr>
          <w:rFonts w:cs="Arial"/>
          <w:noProof/>
          <w:lang w:val="de-DE" w:eastAsia="zh-CN"/>
        </w:rPr>
        <w:drawing>
          <wp:inline distT="0" distB="0" distL="0" distR="0" wp14:anchorId="29B888C0" wp14:editId="07364288">
            <wp:extent cx="5760720" cy="1134110"/>
            <wp:effectExtent l="127000" t="76200" r="132080" b="72390"/>
            <wp:docPr id="761362477" name="Grafik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10072" name="Grafik 18" descr="A screenshot of a computer&#10;&#10;Description automatically generated"/>
                    <pic:cNvPicPr/>
                  </pic:nvPicPr>
                  <pic:blipFill>
                    <a:blip r:embed="rId77"/>
                    <a:stretch>
                      <a:fillRect/>
                    </a:stretch>
                  </pic:blipFill>
                  <pic:spPr>
                    <a:xfrm>
                      <a:off x="0" y="0"/>
                      <a:ext cx="5760720" cy="1134110"/>
                    </a:xfrm>
                    <a:prstGeom prst="rect">
                      <a:avLst/>
                    </a:prstGeom>
                    <a:effectLst>
                      <a:outerShdw blurRad="63500" sx="102000" sy="102000" algn="ctr" rotWithShape="0">
                        <a:prstClr val="black">
                          <a:alpha val="40000"/>
                        </a:prstClr>
                      </a:outerShdw>
                    </a:effectLst>
                  </pic:spPr>
                </pic:pic>
              </a:graphicData>
            </a:graphic>
          </wp:inline>
        </w:drawing>
      </w:r>
    </w:p>
    <w:p w14:paraId="249B63F8" w14:textId="56D96AD0" w:rsidR="001C2423" w:rsidRPr="00CD024F" w:rsidRDefault="001C2423" w:rsidP="002A700F">
      <w:pPr>
        <w:jc w:val="center"/>
        <w:rPr>
          <w:rFonts w:cs="Arial"/>
          <w:i/>
          <w:sz w:val="18"/>
          <w:szCs w:val="18"/>
        </w:rPr>
      </w:pPr>
      <w:bookmarkStart w:id="281" w:name="_Toc201556995"/>
      <w:r w:rsidRPr="00CD024F">
        <w:rPr>
          <w:rFonts w:cs="Arial"/>
          <w:i/>
          <w:sz w:val="18"/>
          <w:szCs w:val="18"/>
        </w:rPr>
        <w:t xml:space="preserve">Figure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8241BC">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8241BC">
        <w:rPr>
          <w:rFonts w:cs="Arial"/>
          <w:i/>
          <w:noProof/>
          <w:sz w:val="18"/>
          <w:szCs w:val="18"/>
        </w:rPr>
        <w:t>24</w:t>
      </w:r>
      <w:r w:rsidR="00200F1E" w:rsidRPr="00CD024F">
        <w:rPr>
          <w:rFonts w:cs="Arial"/>
          <w:i/>
          <w:sz w:val="18"/>
          <w:szCs w:val="18"/>
        </w:rPr>
        <w:fldChar w:fldCharType="end"/>
      </w:r>
      <w:r w:rsidRPr="00CD024F">
        <w:rPr>
          <w:rFonts w:cs="Arial"/>
          <w:i/>
          <w:sz w:val="18"/>
          <w:szCs w:val="18"/>
        </w:rPr>
        <w:t>: Cardinality Qualifier of SubmodelElementCollection</w:t>
      </w:r>
      <w:bookmarkEnd w:id="281"/>
    </w:p>
    <w:p w14:paraId="4B6DE48E" w14:textId="77777777" w:rsidR="00932E67" w:rsidRPr="00CD024F" w:rsidRDefault="00932E67" w:rsidP="006852D4">
      <w:pPr>
        <w:rPr>
          <w:rFonts w:cs="Arial"/>
        </w:rPr>
      </w:pPr>
    </w:p>
    <w:p w14:paraId="4D636C20" w14:textId="2AF337BE" w:rsidR="0063359F" w:rsidRPr="00CD024F" w:rsidRDefault="00DA0D0B" w:rsidP="006852D4">
      <w:pPr>
        <w:spacing w:beforeAutospacing="1" w:afterAutospacing="1"/>
        <w:rPr>
          <w:rFonts w:cs="Arial"/>
          <w:szCs w:val="22"/>
        </w:rPr>
      </w:pPr>
      <w:r w:rsidRPr="00CD024F">
        <w:rPr>
          <w:rFonts w:cs="Arial"/>
          <w:szCs w:val="22"/>
        </w:rPr>
        <w:t xml:space="preserve">The Data Definition of </w:t>
      </w:r>
      <w:r w:rsidRPr="00CD024F">
        <w:rPr>
          <w:rFonts w:cs="Arial"/>
          <w:i/>
          <w:szCs w:val="22"/>
        </w:rPr>
        <w:t>SubmodelElementCollection</w:t>
      </w:r>
      <w:r w:rsidRPr="00CD024F">
        <w:rPr>
          <w:rFonts w:cs="Arial"/>
          <w:szCs w:val="22"/>
        </w:rPr>
        <w:t xml:space="preserve"> is defined using Data Definition as outlined in the Property section.</w:t>
      </w:r>
    </w:p>
    <w:p w14:paraId="64DC4453" w14:textId="41D8D669" w:rsidR="000418B6" w:rsidRPr="00CD024F" w:rsidRDefault="00A822DE" w:rsidP="001A6A31">
      <w:pPr>
        <w:pStyle w:val="berschrift1"/>
        <w:spacing w:after="120"/>
        <w:rPr>
          <w:rStyle w:val="berschrift1Zchn"/>
          <w:rFonts w:cs="Arial"/>
          <w:b/>
        </w:rPr>
      </w:pPr>
      <w:bookmarkStart w:id="282" w:name="_Toc193098569"/>
      <w:bookmarkStart w:id="283" w:name="_Toc200608922"/>
      <w:bookmarkStart w:id="284" w:name="_Toc201556472"/>
      <w:r w:rsidRPr="00CD024F">
        <w:rPr>
          <w:rStyle w:val="berschrift1Zchn"/>
          <w:rFonts w:cs="Arial"/>
          <w:b/>
        </w:rPr>
        <w:lastRenderedPageBreak/>
        <w:t>Handling</w:t>
      </w:r>
      <w:r w:rsidR="00A32FE8" w:rsidRPr="00CD024F">
        <w:rPr>
          <w:rStyle w:val="berschrift1Zchn"/>
          <w:rFonts w:cs="Arial"/>
          <w:b/>
        </w:rPr>
        <w:t xml:space="preserve"> AAS Shells</w:t>
      </w:r>
      <w:bookmarkEnd w:id="282"/>
      <w:bookmarkEnd w:id="283"/>
      <w:bookmarkEnd w:id="284"/>
    </w:p>
    <w:p w14:paraId="64259519" w14:textId="4E237B93" w:rsidR="00936CDB" w:rsidRPr="00CD024F" w:rsidRDefault="00936CDB" w:rsidP="001A6A31">
      <w:pPr>
        <w:spacing w:after="120"/>
        <w:rPr>
          <w:rFonts w:cs="Arial"/>
          <w:szCs w:val="22"/>
        </w:rPr>
      </w:pPr>
      <w:r w:rsidRPr="00CD024F">
        <w:rPr>
          <w:rFonts w:eastAsia="Arial" w:cs="Arial"/>
          <w:color w:val="000000" w:themeColor="text1"/>
          <w:szCs w:val="22"/>
        </w:rPr>
        <w:t xml:space="preserve">In the AAS Designer, </w:t>
      </w:r>
      <w:r w:rsidRPr="00CD024F">
        <w:rPr>
          <w:rFonts w:eastAsia="Arial" w:cs="Arial"/>
          <w:i/>
          <w:color w:val="000000" w:themeColor="text1"/>
          <w:szCs w:val="22"/>
        </w:rPr>
        <w:t>Shells</w:t>
      </w:r>
      <w:r w:rsidRPr="00CD024F">
        <w:rPr>
          <w:rFonts w:eastAsia="Arial" w:cs="Arial"/>
          <w:color w:val="000000" w:themeColor="text1"/>
          <w:szCs w:val="22"/>
        </w:rPr>
        <w:t xml:space="preserve"> </w:t>
      </w:r>
      <w:r w:rsidR="64B4C578" w:rsidRPr="00CD024F">
        <w:rPr>
          <w:rFonts w:eastAsia="Arial" w:cs="Arial"/>
          <w:color w:val="000000" w:themeColor="text1"/>
          <w:szCs w:val="22"/>
        </w:rPr>
        <w:t>represent</w:t>
      </w:r>
      <w:r w:rsidRPr="00CD024F">
        <w:rPr>
          <w:rFonts w:eastAsia="Arial" w:cs="Arial"/>
          <w:color w:val="000000" w:themeColor="text1"/>
          <w:szCs w:val="22"/>
        </w:rPr>
        <w:t xml:space="preserve"> a list of Asset Administration Shells (AAS), which serve as digital representations of physical or virtual assets. Each Shell contains structured information about a specific asset, including its metadata, submodels, and associated files.</w:t>
      </w:r>
    </w:p>
    <w:p w14:paraId="64146ABB" w14:textId="77777777" w:rsidR="00936CDB" w:rsidRPr="00CD024F" w:rsidRDefault="00936CDB" w:rsidP="001E1D4E">
      <w:pPr>
        <w:spacing w:before="240" w:after="240"/>
        <w:rPr>
          <w:rFonts w:eastAsia="Arial" w:cs="Arial"/>
          <w:color w:val="000000" w:themeColor="text1"/>
          <w:szCs w:val="22"/>
        </w:rPr>
      </w:pPr>
      <w:r w:rsidRPr="00CD024F">
        <w:rPr>
          <w:rFonts w:eastAsia="Arial" w:cs="Arial"/>
          <w:color w:val="000000" w:themeColor="text1"/>
          <w:szCs w:val="22"/>
        </w:rPr>
        <w:t>Within the Shells section of the AAS Designer, users can:</w:t>
      </w:r>
    </w:p>
    <w:p w14:paraId="7E4F7E18" w14:textId="3559856A" w:rsidR="00936CDB" w:rsidRPr="00CD024F" w:rsidRDefault="00936CDB" w:rsidP="001E1D4E">
      <w:pPr>
        <w:pStyle w:val="Listenabsatz"/>
        <w:numPr>
          <w:ilvl w:val="0"/>
          <w:numId w:val="11"/>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 xml:space="preserve">View and manage all created AAS </w:t>
      </w:r>
      <w:r w:rsidR="3C93887B" w:rsidRPr="00CD024F">
        <w:rPr>
          <w:rFonts w:eastAsia="Arial" w:cs="Arial"/>
          <w:color w:val="000000" w:themeColor="text1"/>
          <w:szCs w:val="22"/>
        </w:rPr>
        <w:t xml:space="preserve">types or </w:t>
      </w:r>
      <w:r w:rsidRPr="00CD024F">
        <w:rPr>
          <w:rFonts w:eastAsia="Arial" w:cs="Arial"/>
          <w:color w:val="000000" w:themeColor="text1"/>
          <w:szCs w:val="22"/>
        </w:rPr>
        <w:t>instances.</w:t>
      </w:r>
    </w:p>
    <w:p w14:paraId="4AA549B7" w14:textId="77777777" w:rsidR="00936CDB" w:rsidRPr="00CD024F" w:rsidRDefault="00936CDB" w:rsidP="001E1D4E">
      <w:pPr>
        <w:pStyle w:val="Listenabsatz"/>
        <w:numPr>
          <w:ilvl w:val="0"/>
          <w:numId w:val="11"/>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Edit and modify existing shells based on updated information.</w:t>
      </w:r>
    </w:p>
    <w:p w14:paraId="54267DB7" w14:textId="74A0865F" w:rsidR="00F008F4" w:rsidRPr="00CD024F" w:rsidRDefault="00F008F4" w:rsidP="00F008F4">
      <w:pPr>
        <w:pStyle w:val="Listenabsatz"/>
        <w:numPr>
          <w:ilvl w:val="0"/>
          <w:numId w:val="11"/>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Search and filter shells based on specific criteria.</w:t>
      </w:r>
    </w:p>
    <w:p w14:paraId="4209DA01" w14:textId="77777777" w:rsidR="00936CDB" w:rsidRPr="00CD024F" w:rsidRDefault="00936CDB" w:rsidP="001E1D4E">
      <w:pPr>
        <w:pStyle w:val="Listenabsatz"/>
        <w:numPr>
          <w:ilvl w:val="0"/>
          <w:numId w:val="11"/>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Validate AAS structures to ensure compliance with industry standards.</w:t>
      </w:r>
    </w:p>
    <w:p w14:paraId="0EFD411E" w14:textId="152AC607" w:rsidR="00936CDB" w:rsidRPr="00CD024F" w:rsidRDefault="00E21E0F" w:rsidP="001E1D4E">
      <w:pPr>
        <w:pStyle w:val="Listenabsatz"/>
        <w:numPr>
          <w:ilvl w:val="0"/>
          <w:numId w:val="11"/>
        </w:numPr>
        <w:spacing w:before="220" w:after="220" w:line="276" w:lineRule="auto"/>
        <w:contextualSpacing/>
        <w:rPr>
          <w:rFonts w:eastAsia="Arial" w:cs="Arial"/>
          <w:color w:val="000000" w:themeColor="text1"/>
          <w:szCs w:val="22"/>
        </w:rPr>
      </w:pPr>
      <w:r w:rsidRPr="00CD024F">
        <w:rPr>
          <w:rFonts w:cs="Arial"/>
          <w:szCs w:val="22"/>
        </w:rPr>
        <w:t>AAS can be shared within your organization, published on the AAS Marketplace, or made available via a public link that can be protected with a password and an expiration date</w:t>
      </w:r>
      <w:r w:rsidR="00936CDB" w:rsidRPr="00CD024F">
        <w:rPr>
          <w:rFonts w:eastAsia="Arial" w:cs="Arial"/>
          <w:color w:val="000000" w:themeColor="text1"/>
          <w:szCs w:val="22"/>
        </w:rPr>
        <w:t>.</w:t>
      </w:r>
    </w:p>
    <w:p w14:paraId="24B7CCD4" w14:textId="77777777" w:rsidR="00936CDB" w:rsidRPr="00CD024F" w:rsidRDefault="00936CDB" w:rsidP="001E1D4E">
      <w:pPr>
        <w:spacing w:before="240" w:after="240"/>
        <w:rPr>
          <w:rFonts w:eastAsia="Arial" w:cs="Arial"/>
          <w:color w:val="000000" w:themeColor="text1"/>
          <w:szCs w:val="22"/>
        </w:rPr>
      </w:pPr>
      <w:r w:rsidRPr="00CD024F">
        <w:rPr>
          <w:rFonts w:eastAsia="Arial" w:cs="Arial"/>
          <w:color w:val="000000" w:themeColor="text1"/>
          <w:szCs w:val="22"/>
        </w:rPr>
        <w:t>Each AAS Shell consists of submodels, such as Technical Data, Digital Nameplate, Handover Documentation, and more, allowing for a modular and flexible approach to structuring asset-related data.</w:t>
      </w:r>
    </w:p>
    <w:p w14:paraId="4A0FE7C5" w14:textId="67E4BBCD" w:rsidR="00A32FE8" w:rsidRPr="00CD024F" w:rsidRDefault="00912A38" w:rsidP="004651FD">
      <w:pPr>
        <w:jc w:val="center"/>
        <w:rPr>
          <w:rFonts w:cs="Arial"/>
        </w:rPr>
      </w:pPr>
      <w:r w:rsidRPr="00CD024F">
        <w:rPr>
          <w:rFonts w:cs="Arial"/>
          <w:noProof/>
          <w:lang w:val="de-DE" w:eastAsia="zh-CN"/>
        </w:rPr>
        <w:drawing>
          <wp:inline distT="0" distB="0" distL="0" distR="0" wp14:anchorId="235F99D5" wp14:editId="1C32CACF">
            <wp:extent cx="5760720" cy="2582266"/>
            <wp:effectExtent l="114300" t="95250" r="106680" b="8890"/>
            <wp:docPr id="539046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6191" name="Picture 1" descr="A screenshot of a computer&#10;&#10;Description automatically generated"/>
                    <pic:cNvPicPr/>
                  </pic:nvPicPr>
                  <pic:blipFill rotWithShape="1">
                    <a:blip r:embed="rId78"/>
                    <a:srcRect b="-4191"/>
                    <a:stretch>
                      <a:fillRect/>
                    </a:stretch>
                  </pic:blipFill>
                  <pic:spPr bwMode="auto">
                    <a:xfrm>
                      <a:off x="0" y="0"/>
                      <a:ext cx="5760720" cy="258226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623A7E5" w14:textId="7C7F657E" w:rsidR="00D96782" w:rsidRPr="00CD024F" w:rsidRDefault="0015013A" w:rsidP="004651FD">
      <w:pPr>
        <w:pStyle w:val="Beschriftung"/>
        <w:jc w:val="center"/>
        <w:rPr>
          <w:rFonts w:cs="Arial"/>
        </w:rPr>
      </w:pPr>
      <w:bookmarkStart w:id="285" w:name="_Toc201556996"/>
      <w:r w:rsidRPr="00CD024F">
        <w:rPr>
          <w:rFonts w:cs="Arial"/>
        </w:rPr>
        <w:t>Figure</w:t>
      </w:r>
      <w:r w:rsidR="00455FD7"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w:t>
      </w:r>
      <w:r w:rsidR="00200F1E" w:rsidRPr="00CD024F">
        <w:rPr>
          <w:rFonts w:cs="Arial"/>
        </w:rPr>
        <w:fldChar w:fldCharType="end"/>
      </w:r>
      <w:r w:rsidR="00455FD7" w:rsidRPr="00CD024F">
        <w:rPr>
          <w:rFonts w:cs="Arial"/>
        </w:rPr>
        <w:t xml:space="preserve">: </w:t>
      </w:r>
      <w:r w:rsidR="00D96782" w:rsidRPr="00CD024F">
        <w:rPr>
          <w:rFonts w:cs="Arial"/>
        </w:rPr>
        <w:t>Managing Asset Administration Shells (AAS) in AAS Suite</w:t>
      </w:r>
      <w:bookmarkEnd w:id="285"/>
    </w:p>
    <w:p w14:paraId="6DE65F08" w14:textId="00ECE89E" w:rsidR="00455FD7" w:rsidRPr="00CD024F" w:rsidRDefault="00455FD7" w:rsidP="00455FD7">
      <w:pPr>
        <w:pStyle w:val="Beschriftung"/>
        <w:rPr>
          <w:rFonts w:cs="Arial"/>
        </w:rPr>
      </w:pPr>
    </w:p>
    <w:p w14:paraId="3073180C" w14:textId="77777777" w:rsidR="00E660EC" w:rsidRPr="00CD024F" w:rsidRDefault="00E660EC" w:rsidP="00E660EC">
      <w:pPr>
        <w:rPr>
          <w:rFonts w:cs="Arial"/>
        </w:rPr>
      </w:pPr>
    </w:p>
    <w:p w14:paraId="7A45BBE7" w14:textId="77777777" w:rsidR="00E660EC" w:rsidRPr="00CD024F" w:rsidRDefault="00E660EC" w:rsidP="00AE2D7C">
      <w:pPr>
        <w:rPr>
          <w:rFonts w:cs="Arial"/>
        </w:rPr>
      </w:pPr>
    </w:p>
    <w:p w14:paraId="62879CFC" w14:textId="77777777" w:rsidR="00DC6B4B" w:rsidRPr="00CD024F" w:rsidRDefault="00DC6B4B" w:rsidP="003A40E2">
      <w:pPr>
        <w:rPr>
          <w:rFonts w:eastAsia="Arial" w:cs="Arial"/>
          <w:color w:val="000000" w:themeColor="text1"/>
        </w:rPr>
      </w:pPr>
    </w:p>
    <w:p w14:paraId="75B4128D" w14:textId="77777777" w:rsidR="003A40E2" w:rsidRPr="00CD024F" w:rsidRDefault="003A40E2" w:rsidP="003A40E2">
      <w:pPr>
        <w:rPr>
          <w:rFonts w:eastAsia="Arial" w:cs="Arial"/>
          <w:color w:val="000000" w:themeColor="text1"/>
        </w:rPr>
      </w:pPr>
    </w:p>
    <w:p w14:paraId="4F9CB736" w14:textId="77777777" w:rsidR="003A40E2" w:rsidRPr="00CD024F" w:rsidRDefault="003A40E2" w:rsidP="003A40E2">
      <w:pPr>
        <w:rPr>
          <w:rFonts w:eastAsia="Arial" w:cs="Arial"/>
          <w:color w:val="000000" w:themeColor="text1"/>
        </w:rPr>
      </w:pPr>
    </w:p>
    <w:p w14:paraId="4BFFB22B" w14:textId="77777777" w:rsidR="003A40E2" w:rsidRPr="00CD024F" w:rsidRDefault="003A40E2" w:rsidP="003A40E2">
      <w:pPr>
        <w:rPr>
          <w:rFonts w:eastAsia="Arial" w:cs="Arial"/>
          <w:color w:val="000000" w:themeColor="text1"/>
        </w:rPr>
      </w:pPr>
    </w:p>
    <w:p w14:paraId="0C78782D" w14:textId="7CEB3ABB" w:rsidR="003A40E2" w:rsidRPr="00CD024F" w:rsidRDefault="00C44616" w:rsidP="0021398C">
      <w:pPr>
        <w:jc w:val="center"/>
        <w:rPr>
          <w:rFonts w:eastAsia="Arial" w:cs="Arial"/>
          <w:color w:val="000000" w:themeColor="text1"/>
        </w:rPr>
      </w:pPr>
      <w:r w:rsidRPr="00CD024F">
        <w:rPr>
          <w:rFonts w:cs="Arial"/>
          <w:noProof/>
          <w:lang w:val="de-DE" w:eastAsia="zh-CN"/>
        </w:rPr>
        <w:lastRenderedPageBreak/>
        <w:drawing>
          <wp:inline distT="0" distB="0" distL="0" distR="0" wp14:anchorId="673904E1" wp14:editId="125310E6">
            <wp:extent cx="5104995" cy="2412344"/>
            <wp:effectExtent l="114300" t="95250" r="114935" b="102870"/>
            <wp:docPr id="1067755739" name="Grafik 10677557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5739" name="Grafik 1067755739"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1990" cy="2420375"/>
                    </a:xfrm>
                    <a:prstGeom prst="rect">
                      <a:avLst/>
                    </a:prstGeom>
                    <a:effectLst>
                      <a:outerShdw blurRad="63500" sx="102000" sy="102000" algn="ctr" rotWithShape="0">
                        <a:prstClr val="black">
                          <a:alpha val="40000"/>
                        </a:prstClr>
                      </a:outerShdw>
                    </a:effectLst>
                  </pic:spPr>
                </pic:pic>
              </a:graphicData>
            </a:graphic>
          </wp:inline>
        </w:drawing>
      </w:r>
    </w:p>
    <w:p w14:paraId="02881EA0" w14:textId="4FE70190" w:rsidR="003A40E2" w:rsidRPr="00CD024F" w:rsidRDefault="0015013A" w:rsidP="0021398C">
      <w:pPr>
        <w:pStyle w:val="Beschriftung"/>
        <w:jc w:val="center"/>
        <w:rPr>
          <w:rFonts w:cs="Arial"/>
        </w:rPr>
      </w:pPr>
      <w:bookmarkStart w:id="286" w:name="_Toc201556997"/>
      <w:r w:rsidRPr="00CD024F">
        <w:rPr>
          <w:rFonts w:cs="Arial"/>
        </w:rPr>
        <w:t>Figure</w:t>
      </w:r>
      <w:r w:rsidR="00C44616"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2</w:t>
      </w:r>
      <w:r w:rsidR="00200F1E" w:rsidRPr="00CD024F">
        <w:rPr>
          <w:rFonts w:cs="Arial"/>
        </w:rPr>
        <w:fldChar w:fldCharType="end"/>
      </w:r>
      <w:r w:rsidR="00C44616" w:rsidRPr="00CD024F">
        <w:rPr>
          <w:rFonts w:cs="Arial"/>
        </w:rPr>
        <w:t xml:space="preserve">: </w:t>
      </w:r>
      <w:r w:rsidR="002A64FA" w:rsidRPr="00CD024F">
        <w:rPr>
          <w:rFonts w:cs="Arial"/>
        </w:rPr>
        <w:t>AAS Shell Management Options</w:t>
      </w:r>
      <w:bookmarkEnd w:id="286"/>
    </w:p>
    <w:p w14:paraId="7D194A4D" w14:textId="77777777" w:rsidR="002C1295" w:rsidRPr="00CD024F" w:rsidRDefault="002C1295" w:rsidP="001E1D4E">
      <w:pPr>
        <w:rPr>
          <w:rFonts w:eastAsia="Arial" w:cs="Arial"/>
          <w:color w:val="000000" w:themeColor="text1"/>
          <w:szCs w:val="22"/>
        </w:rPr>
      </w:pPr>
      <w:r w:rsidRPr="00CD024F">
        <w:rPr>
          <w:rFonts w:eastAsia="Arial" w:cs="Arial"/>
          <w:color w:val="000000" w:themeColor="text1"/>
          <w:szCs w:val="22"/>
        </w:rPr>
        <w:t>If you click on the three dots on the left side of an AAS component, you will find several options such as View, Modify, Delete, Advanced, Export, and Create Link for sharing. Let’s explore each of these options one by one:</w:t>
      </w:r>
    </w:p>
    <w:p w14:paraId="2FE32D35" w14:textId="77777777" w:rsidR="00D0433C" w:rsidRPr="00CD024F" w:rsidRDefault="00D0433C" w:rsidP="001E1D4E">
      <w:pPr>
        <w:rPr>
          <w:rFonts w:eastAsia="Arial" w:cs="Arial"/>
          <w:color w:val="000000" w:themeColor="text1"/>
          <w:szCs w:val="22"/>
        </w:rPr>
      </w:pPr>
    </w:p>
    <w:p w14:paraId="63F51FF0" w14:textId="562E9BB9" w:rsidR="004D5AA1" w:rsidRPr="0032790E" w:rsidRDefault="00D0433C" w:rsidP="004D5AA1">
      <w:pPr>
        <w:pStyle w:val="berschrift2"/>
        <w:rPr>
          <w:rFonts w:cs="Arial"/>
          <w:szCs w:val="24"/>
        </w:rPr>
      </w:pPr>
      <w:bookmarkStart w:id="287" w:name="_Toc200608923"/>
      <w:bookmarkStart w:id="288" w:name="_Toc201556473"/>
      <w:r w:rsidRPr="00CD024F">
        <w:rPr>
          <w:rFonts w:cs="Arial"/>
          <w:szCs w:val="24"/>
        </w:rPr>
        <w:t>View</w:t>
      </w:r>
      <w:bookmarkEnd w:id="287"/>
      <w:bookmarkEnd w:id="288"/>
    </w:p>
    <w:p w14:paraId="3A62FB9C" w14:textId="6A6C205E" w:rsidR="004D5AA1" w:rsidRPr="00CD024F" w:rsidRDefault="00FD5CD3" w:rsidP="00FD5CD3">
      <w:pPr>
        <w:rPr>
          <w:rFonts w:eastAsia="Arial" w:cs="Arial"/>
          <w:color w:val="000000" w:themeColor="text1"/>
          <w:szCs w:val="22"/>
        </w:rPr>
      </w:pPr>
      <w:r w:rsidRPr="00CD024F">
        <w:rPr>
          <w:rFonts w:eastAsia="Arial" w:cs="Arial"/>
          <w:color w:val="000000" w:themeColor="text1"/>
          <w:szCs w:val="22"/>
        </w:rPr>
        <w:t xml:space="preserve">After clicking the 'View' button, you will be redirected to the detail page of the Asset Administration Shell. This page presents the information in a structured and easy-to-read format. </w:t>
      </w:r>
      <w:r w:rsidR="00D0433C" w:rsidRPr="00CD024F">
        <w:rPr>
          <w:rFonts w:eastAsia="Arial" w:cs="Arial"/>
          <w:color w:val="000000" w:themeColor="text1"/>
          <w:szCs w:val="22"/>
        </w:rPr>
        <w:t xml:space="preserve">On the left side, </w:t>
      </w:r>
      <w:r w:rsidRPr="00CD024F">
        <w:rPr>
          <w:rFonts w:eastAsia="Arial" w:cs="Arial"/>
          <w:color w:val="000000" w:themeColor="text1"/>
          <w:szCs w:val="22"/>
        </w:rPr>
        <w:t xml:space="preserve">you’ll </w:t>
      </w:r>
      <w:r w:rsidR="00D0433C" w:rsidRPr="00CD024F">
        <w:rPr>
          <w:rFonts w:eastAsia="Arial" w:cs="Arial"/>
          <w:color w:val="000000" w:themeColor="text1"/>
          <w:szCs w:val="22"/>
        </w:rPr>
        <w:t>find an overview of the component, while the right side</w:t>
      </w:r>
      <w:r w:rsidRPr="00CD024F">
        <w:rPr>
          <w:rFonts w:eastAsia="Arial" w:cs="Arial"/>
          <w:color w:val="000000" w:themeColor="text1"/>
          <w:szCs w:val="22"/>
        </w:rPr>
        <w:t xml:space="preserve"> displays</w:t>
      </w:r>
      <w:r w:rsidR="00D0433C" w:rsidRPr="00CD024F">
        <w:rPr>
          <w:rFonts w:eastAsia="Arial" w:cs="Arial"/>
          <w:color w:val="000000" w:themeColor="text1"/>
          <w:szCs w:val="22"/>
        </w:rPr>
        <w:t xml:space="preserve"> additional </w:t>
      </w:r>
      <w:r w:rsidRPr="00CD024F">
        <w:rPr>
          <w:rFonts w:eastAsia="Arial" w:cs="Arial"/>
          <w:color w:val="000000" w:themeColor="text1"/>
          <w:szCs w:val="22"/>
        </w:rPr>
        <w:t xml:space="preserve">details </w:t>
      </w:r>
      <w:r w:rsidR="00D0433C" w:rsidRPr="00CD024F">
        <w:rPr>
          <w:rFonts w:eastAsia="Arial" w:cs="Arial"/>
          <w:color w:val="000000" w:themeColor="text1"/>
          <w:szCs w:val="22"/>
        </w:rPr>
        <w:t xml:space="preserve">such as product </w:t>
      </w:r>
      <w:r w:rsidRPr="00CD024F">
        <w:rPr>
          <w:rFonts w:eastAsia="Arial" w:cs="Arial"/>
          <w:color w:val="000000" w:themeColor="text1"/>
          <w:szCs w:val="22"/>
        </w:rPr>
        <w:t>information</w:t>
      </w:r>
      <w:r w:rsidR="00D0433C" w:rsidRPr="00CD024F">
        <w:rPr>
          <w:rFonts w:eastAsia="Arial" w:cs="Arial"/>
          <w:color w:val="000000" w:themeColor="text1"/>
          <w:szCs w:val="22"/>
        </w:rPr>
        <w:t xml:space="preserve">, manufacturer </w:t>
      </w:r>
      <w:r w:rsidRPr="00CD024F">
        <w:rPr>
          <w:rFonts w:eastAsia="Arial" w:cs="Arial"/>
          <w:color w:val="000000" w:themeColor="text1"/>
          <w:szCs w:val="22"/>
        </w:rPr>
        <w:t>data</w:t>
      </w:r>
      <w:r w:rsidR="00D0433C" w:rsidRPr="00CD024F">
        <w:rPr>
          <w:rFonts w:eastAsia="Arial" w:cs="Arial"/>
          <w:color w:val="000000" w:themeColor="text1"/>
          <w:szCs w:val="22"/>
        </w:rPr>
        <w:t>, and other relevant metadata</w:t>
      </w:r>
      <w:r w:rsidRPr="00CD024F">
        <w:rPr>
          <w:rFonts w:eastAsia="Arial" w:cs="Arial"/>
          <w:color w:val="000000" w:themeColor="text1"/>
          <w:szCs w:val="22"/>
        </w:rPr>
        <w:t>. These details are also accessible on mobile devices, ensuring a consistent experience across platforms.</w:t>
      </w:r>
    </w:p>
    <w:p w14:paraId="59645E9C" w14:textId="4D0599BD" w:rsidR="002A64FA" w:rsidRPr="00CD024F" w:rsidRDefault="00F572D6" w:rsidP="0021398C">
      <w:pPr>
        <w:jc w:val="center"/>
        <w:rPr>
          <w:rFonts w:cs="Arial"/>
        </w:rPr>
      </w:pPr>
      <w:r w:rsidRPr="00CD024F">
        <w:rPr>
          <w:rFonts w:cs="Arial"/>
          <w:noProof/>
          <w:lang w:val="de-DE" w:eastAsia="zh-CN"/>
        </w:rPr>
        <w:drawing>
          <wp:inline distT="0" distB="0" distL="0" distR="0" wp14:anchorId="6722E2BD" wp14:editId="11720D61">
            <wp:extent cx="5626933" cy="2762606"/>
            <wp:effectExtent l="95250" t="95250" r="69215" b="95250"/>
            <wp:docPr id="3461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250" name="Picture 1" descr="A screenshot of a computer&#10;&#10;Description automatically generated"/>
                    <pic:cNvPicPr/>
                  </pic:nvPicPr>
                  <pic:blipFill>
                    <a:blip r:embed="rId80"/>
                    <a:stretch>
                      <a:fillRect/>
                    </a:stretch>
                  </pic:blipFill>
                  <pic:spPr>
                    <a:xfrm>
                      <a:off x="0" y="0"/>
                      <a:ext cx="5632616" cy="2765396"/>
                    </a:xfrm>
                    <a:prstGeom prst="rect">
                      <a:avLst/>
                    </a:prstGeom>
                    <a:effectLst>
                      <a:outerShdw blurRad="63500" sx="101000" sy="101000" algn="ctr" rotWithShape="0">
                        <a:prstClr val="black">
                          <a:alpha val="50000"/>
                        </a:prstClr>
                      </a:outerShdw>
                    </a:effectLst>
                  </pic:spPr>
                </pic:pic>
              </a:graphicData>
            </a:graphic>
          </wp:inline>
        </w:drawing>
      </w:r>
    </w:p>
    <w:p w14:paraId="1C997006" w14:textId="2A96F401" w:rsidR="00E501ED" w:rsidRPr="00CD024F" w:rsidRDefault="0015013A" w:rsidP="0021398C">
      <w:pPr>
        <w:pStyle w:val="Beschriftung"/>
        <w:jc w:val="center"/>
        <w:rPr>
          <w:rFonts w:cs="Arial"/>
        </w:rPr>
      </w:pPr>
      <w:bookmarkStart w:id="289" w:name="_Toc201556998"/>
      <w:r w:rsidRPr="00CD024F">
        <w:rPr>
          <w:rFonts w:cs="Arial"/>
        </w:rPr>
        <w:t>Figure</w:t>
      </w:r>
      <w:r w:rsidR="00E501ED"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3</w:t>
      </w:r>
      <w:r w:rsidR="00200F1E" w:rsidRPr="00CD024F">
        <w:rPr>
          <w:rFonts w:cs="Arial"/>
        </w:rPr>
        <w:fldChar w:fldCharType="end"/>
      </w:r>
      <w:r w:rsidR="00E501ED" w:rsidRPr="00CD024F">
        <w:rPr>
          <w:rFonts w:cs="Arial"/>
        </w:rPr>
        <w:t xml:space="preserve">: </w:t>
      </w:r>
      <w:r w:rsidR="007B2847" w:rsidRPr="00CD024F">
        <w:rPr>
          <w:rFonts w:cs="Arial"/>
        </w:rPr>
        <w:t>Viewing Detailed Information of an AAS Shell</w:t>
      </w:r>
      <w:bookmarkEnd w:id="289"/>
    </w:p>
    <w:p w14:paraId="4C39BCDA" w14:textId="546B8313" w:rsidR="006325BB" w:rsidRPr="00CD024F" w:rsidRDefault="00060E62" w:rsidP="001E1D4E">
      <w:pPr>
        <w:spacing w:before="240" w:after="240"/>
        <w:rPr>
          <w:rFonts w:cs="Arial"/>
          <w:szCs w:val="22"/>
        </w:rPr>
      </w:pPr>
      <w:r w:rsidRPr="00CD024F">
        <w:rPr>
          <w:rFonts w:eastAsia="Arial" w:cs="Arial"/>
          <w:color w:val="000000" w:themeColor="text1"/>
          <w:szCs w:val="22"/>
        </w:rPr>
        <w:t>One</w:t>
      </w:r>
      <w:r w:rsidR="006325BB" w:rsidRPr="00CD024F">
        <w:rPr>
          <w:rFonts w:eastAsia="Arial" w:cs="Arial"/>
          <w:color w:val="000000" w:themeColor="text1"/>
          <w:szCs w:val="22"/>
        </w:rPr>
        <w:t xml:space="preserve"> can view various details of the submodels by clicking on each of them. In the figure above, you can notice submodels such as </w:t>
      </w:r>
      <w:r w:rsidR="006325BB" w:rsidRPr="00CD024F">
        <w:rPr>
          <w:rFonts w:eastAsia="Arial" w:cs="Arial"/>
          <w:i/>
          <w:color w:val="000000" w:themeColor="text1"/>
          <w:szCs w:val="22"/>
        </w:rPr>
        <w:t>HandoverDocumentation</w:t>
      </w:r>
      <w:r w:rsidR="006325BB" w:rsidRPr="00CD024F">
        <w:rPr>
          <w:rFonts w:eastAsia="Arial" w:cs="Arial"/>
          <w:color w:val="000000" w:themeColor="text1"/>
          <w:szCs w:val="22"/>
        </w:rPr>
        <w:t xml:space="preserve">, </w:t>
      </w:r>
      <w:r w:rsidR="006325BB" w:rsidRPr="00CD024F">
        <w:rPr>
          <w:rFonts w:eastAsia="Arial" w:cs="Arial"/>
          <w:i/>
          <w:color w:val="000000" w:themeColor="text1"/>
          <w:szCs w:val="22"/>
        </w:rPr>
        <w:t>DigitalNameplate</w:t>
      </w:r>
      <w:r w:rsidR="006325BB" w:rsidRPr="00CD024F">
        <w:rPr>
          <w:rFonts w:eastAsia="Arial" w:cs="Arial"/>
          <w:color w:val="000000" w:themeColor="text1"/>
          <w:szCs w:val="22"/>
        </w:rPr>
        <w:t xml:space="preserve">, and </w:t>
      </w:r>
      <w:r w:rsidR="006325BB" w:rsidRPr="00CD024F">
        <w:rPr>
          <w:rFonts w:eastAsia="Arial" w:cs="Arial"/>
          <w:i/>
          <w:color w:val="000000" w:themeColor="text1"/>
          <w:szCs w:val="22"/>
        </w:rPr>
        <w:t>TechnicalData</w:t>
      </w:r>
      <w:r w:rsidR="006325BB" w:rsidRPr="00CD024F">
        <w:rPr>
          <w:rFonts w:eastAsia="Arial" w:cs="Arial"/>
          <w:color w:val="000000" w:themeColor="text1"/>
          <w:szCs w:val="22"/>
        </w:rPr>
        <w:t xml:space="preserve"> listed on the left side. When you select any of these submodels, you will be able to explore their specific details.</w:t>
      </w:r>
    </w:p>
    <w:p w14:paraId="5E0EC532" w14:textId="77777777" w:rsidR="006325BB" w:rsidRPr="00CD024F" w:rsidRDefault="006325BB" w:rsidP="001E1D4E">
      <w:pPr>
        <w:spacing w:before="240" w:after="240"/>
        <w:rPr>
          <w:rFonts w:cs="Arial"/>
          <w:szCs w:val="22"/>
        </w:rPr>
      </w:pPr>
      <w:r w:rsidRPr="00CD024F">
        <w:rPr>
          <w:rFonts w:eastAsia="Arial" w:cs="Arial"/>
          <w:color w:val="000000" w:themeColor="text1"/>
          <w:szCs w:val="22"/>
        </w:rPr>
        <w:t>Additionally, there is an option to view the data added to the AAS in different formats:</w:t>
      </w:r>
    </w:p>
    <w:p w14:paraId="77AFEC5F" w14:textId="77777777" w:rsidR="006325BB" w:rsidRPr="00CD024F" w:rsidRDefault="006325BB" w:rsidP="001E1D4E">
      <w:pPr>
        <w:pStyle w:val="Listenabsatz"/>
        <w:numPr>
          <w:ilvl w:val="0"/>
          <w:numId w:val="13"/>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Formatted View: A user-friendly, structured view for easy reading and understanding of the data.</w:t>
      </w:r>
    </w:p>
    <w:p w14:paraId="330BF737" w14:textId="77777777" w:rsidR="006325BB" w:rsidRPr="00CD024F" w:rsidRDefault="006325BB" w:rsidP="001E1D4E">
      <w:pPr>
        <w:pStyle w:val="Listenabsatz"/>
        <w:numPr>
          <w:ilvl w:val="0"/>
          <w:numId w:val="13"/>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Unformatted View: A simpler, raw view of the data without any layout or styling.</w:t>
      </w:r>
    </w:p>
    <w:p w14:paraId="6D17D8D0" w14:textId="77777777" w:rsidR="006325BB" w:rsidRPr="00CD024F" w:rsidRDefault="006325BB" w:rsidP="001E1D4E">
      <w:pPr>
        <w:pStyle w:val="Listenabsatz"/>
        <w:numPr>
          <w:ilvl w:val="0"/>
          <w:numId w:val="13"/>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lastRenderedPageBreak/>
        <w:t>JSON View: A machine-readable format, showing the data in JSON (JavaScript Object Notation), which is commonly used for data exchange.</w:t>
      </w:r>
    </w:p>
    <w:p w14:paraId="6EDD3502" w14:textId="0043CE44" w:rsidR="006325BB" w:rsidRPr="00CD024F" w:rsidRDefault="006325BB" w:rsidP="00A655CF">
      <w:pPr>
        <w:spacing w:before="240" w:after="240"/>
        <w:rPr>
          <w:rFonts w:cs="Arial"/>
        </w:rPr>
      </w:pPr>
      <w:r w:rsidRPr="00CD024F">
        <w:rPr>
          <w:rFonts w:eastAsia="Arial" w:cs="Arial"/>
          <w:color w:val="000000" w:themeColor="text1"/>
          <w:szCs w:val="22"/>
        </w:rPr>
        <w:t>This flexibility allows users to choose the most suitable format depending on their requirements.</w:t>
      </w:r>
    </w:p>
    <w:p w14:paraId="374779ED" w14:textId="77777777" w:rsidR="006325BB" w:rsidRPr="00CD024F" w:rsidRDefault="006325BB" w:rsidP="004D5AA1">
      <w:pPr>
        <w:pStyle w:val="berschrift2"/>
        <w:rPr>
          <w:rFonts w:cs="Arial"/>
          <w:szCs w:val="24"/>
        </w:rPr>
      </w:pPr>
      <w:bookmarkStart w:id="290" w:name="_Toc200608924"/>
      <w:bookmarkStart w:id="291" w:name="_Toc201556474"/>
      <w:r w:rsidRPr="00CD024F">
        <w:rPr>
          <w:rFonts w:cs="Arial"/>
          <w:szCs w:val="24"/>
        </w:rPr>
        <w:t>Modify</w:t>
      </w:r>
      <w:bookmarkEnd w:id="290"/>
      <w:bookmarkEnd w:id="291"/>
    </w:p>
    <w:p w14:paraId="4C1D37AA" w14:textId="1EFD1A2A" w:rsidR="006325BB" w:rsidRPr="00CD024F" w:rsidRDefault="00C21B13" w:rsidP="001E1D4E">
      <w:pPr>
        <w:rPr>
          <w:rFonts w:eastAsia="Arial" w:cs="Arial"/>
          <w:color w:val="000000" w:themeColor="text1"/>
          <w:szCs w:val="22"/>
        </w:rPr>
      </w:pPr>
      <w:r w:rsidRPr="00CD024F">
        <w:rPr>
          <w:rFonts w:eastAsia="Arial" w:cs="Arial"/>
          <w:color w:val="000000" w:themeColor="text1"/>
          <w:szCs w:val="22"/>
        </w:rPr>
        <w:t>After clicking</w:t>
      </w:r>
      <w:r w:rsidR="006325BB" w:rsidRPr="00CD024F">
        <w:rPr>
          <w:rFonts w:eastAsia="Arial" w:cs="Arial"/>
          <w:color w:val="000000" w:themeColor="text1"/>
          <w:szCs w:val="22"/>
        </w:rPr>
        <w:t xml:space="preserve"> the </w:t>
      </w:r>
      <w:r w:rsidRPr="00CD024F">
        <w:rPr>
          <w:rFonts w:eastAsia="Arial" w:cs="Arial"/>
          <w:color w:val="000000" w:themeColor="text1"/>
          <w:szCs w:val="22"/>
        </w:rPr>
        <w:t>'Modify' button,</w:t>
      </w:r>
      <w:r w:rsidR="006325BB" w:rsidRPr="00CD024F">
        <w:rPr>
          <w:rFonts w:eastAsia="Arial" w:cs="Arial"/>
          <w:color w:val="000000" w:themeColor="text1"/>
          <w:szCs w:val="22"/>
        </w:rPr>
        <w:t xml:space="preserve"> you </w:t>
      </w:r>
      <w:r w:rsidRPr="00CD024F">
        <w:rPr>
          <w:rFonts w:eastAsia="Arial" w:cs="Arial"/>
          <w:color w:val="000000" w:themeColor="text1"/>
          <w:szCs w:val="22"/>
        </w:rPr>
        <w:t>will enter</w:t>
      </w:r>
      <w:r w:rsidR="006325BB" w:rsidRPr="00CD024F">
        <w:rPr>
          <w:rFonts w:eastAsia="Arial" w:cs="Arial"/>
          <w:color w:val="000000" w:themeColor="text1"/>
          <w:szCs w:val="22"/>
        </w:rPr>
        <w:t xml:space="preserve"> the </w:t>
      </w:r>
      <w:r w:rsidRPr="00CD024F">
        <w:rPr>
          <w:rFonts w:eastAsia="Arial" w:cs="Arial"/>
          <w:color w:val="000000" w:themeColor="text1"/>
          <w:szCs w:val="22"/>
        </w:rPr>
        <w:t>editing mode of the selected Asset Administration Shell</w:t>
      </w:r>
      <w:r w:rsidR="006325BB" w:rsidRPr="00CD024F">
        <w:rPr>
          <w:rFonts w:eastAsia="Arial" w:cs="Arial"/>
          <w:color w:val="000000" w:themeColor="text1"/>
          <w:szCs w:val="22"/>
        </w:rPr>
        <w:t xml:space="preserve">. </w:t>
      </w:r>
      <w:r w:rsidR="003475E7" w:rsidRPr="00CD024F">
        <w:rPr>
          <w:rFonts w:cs="Arial"/>
          <w:szCs w:val="22"/>
        </w:rPr>
        <w:t xml:space="preserve">This </w:t>
      </w:r>
      <w:r w:rsidR="00EB5B3B" w:rsidRPr="00CD024F">
        <w:rPr>
          <w:rFonts w:cs="Arial"/>
          <w:szCs w:val="22"/>
        </w:rPr>
        <w:t>topic</w:t>
      </w:r>
      <w:r w:rsidR="003475E7" w:rsidRPr="00CD024F">
        <w:rPr>
          <w:rFonts w:cs="Arial"/>
          <w:szCs w:val="22"/>
        </w:rPr>
        <w:t xml:space="preserve"> is already addressed earlier in the document</w:t>
      </w:r>
      <w:r w:rsidR="00EB5B3B" w:rsidRPr="00CD024F">
        <w:rPr>
          <w:rFonts w:cs="Arial"/>
          <w:szCs w:val="22"/>
        </w:rPr>
        <w:t xml:space="preserve"> (see…).</w:t>
      </w:r>
      <w:r w:rsidR="003475E7" w:rsidRPr="00CD024F">
        <w:rPr>
          <w:rFonts w:cs="Arial"/>
          <w:szCs w:val="22"/>
        </w:rPr>
        <w:t>. Overall, it would be helpful to review the structure of the document to avoid redundancy and ensure a clear, streamlined flow of information</w:t>
      </w:r>
      <w:r w:rsidR="006325BB" w:rsidRPr="00CD024F">
        <w:rPr>
          <w:rFonts w:eastAsia="Arial" w:cs="Arial"/>
          <w:color w:val="000000" w:themeColor="text1"/>
          <w:szCs w:val="22"/>
        </w:rPr>
        <w:t>.</w:t>
      </w:r>
    </w:p>
    <w:p w14:paraId="0F321E0C" w14:textId="0485CA7B" w:rsidR="007C781E" w:rsidRPr="00CD024F" w:rsidRDefault="007C781E" w:rsidP="007C781E">
      <w:pPr>
        <w:pStyle w:val="Beschriftung"/>
        <w:rPr>
          <w:rFonts w:cs="Arial"/>
        </w:rPr>
      </w:pPr>
    </w:p>
    <w:p w14:paraId="5269CD6F" w14:textId="77777777" w:rsidR="0014456B" w:rsidRPr="00CD024F" w:rsidRDefault="0014456B" w:rsidP="005C6037">
      <w:pPr>
        <w:pStyle w:val="berschrift2"/>
        <w:rPr>
          <w:rFonts w:cs="Arial"/>
        </w:rPr>
      </w:pPr>
      <w:bookmarkStart w:id="292" w:name="_Toc200608925"/>
      <w:bookmarkStart w:id="293" w:name="_Toc201556475"/>
      <w:r w:rsidRPr="00CD024F">
        <w:rPr>
          <w:rFonts w:cs="Arial"/>
        </w:rPr>
        <w:t>Delete</w:t>
      </w:r>
      <w:bookmarkEnd w:id="292"/>
      <w:bookmarkEnd w:id="293"/>
    </w:p>
    <w:p w14:paraId="18B4C790" w14:textId="515018EA" w:rsidR="005C6037" w:rsidRDefault="0014456B" w:rsidP="001A6A31">
      <w:pPr>
        <w:spacing w:after="120"/>
        <w:rPr>
          <w:rFonts w:eastAsia="Arial" w:cs="Arial"/>
          <w:color w:val="000000" w:themeColor="text1"/>
          <w:szCs w:val="22"/>
        </w:rPr>
      </w:pPr>
      <w:r w:rsidRPr="00CD024F">
        <w:rPr>
          <w:rFonts w:eastAsia="Arial" w:cs="Arial"/>
          <w:color w:val="000000" w:themeColor="text1"/>
          <w:szCs w:val="22"/>
        </w:rPr>
        <w:t xml:space="preserve">The </w:t>
      </w:r>
      <w:r w:rsidR="002F44C0" w:rsidRPr="00CD024F">
        <w:rPr>
          <w:rFonts w:eastAsia="Arial" w:cs="Arial"/>
          <w:color w:val="000000" w:themeColor="text1"/>
          <w:szCs w:val="22"/>
        </w:rPr>
        <w:t xml:space="preserve">menu entry </w:t>
      </w:r>
      <w:r w:rsidR="005843ED" w:rsidRPr="00CD024F">
        <w:rPr>
          <w:rFonts w:eastAsia="Arial" w:cs="Arial"/>
          <w:color w:val="000000" w:themeColor="text1"/>
          <w:szCs w:val="22"/>
        </w:rPr>
        <w:t>“Delete</w:t>
      </w:r>
      <w:r w:rsidR="003A3853">
        <w:rPr>
          <w:rFonts w:eastAsia="Arial" w:cs="Arial"/>
          <w:color w:val="000000" w:themeColor="text1"/>
          <w:szCs w:val="22"/>
        </w:rPr>
        <w:t>”</w:t>
      </w:r>
      <w:r w:rsidR="005843ED" w:rsidRPr="00CD024F">
        <w:rPr>
          <w:rFonts w:eastAsia="Arial" w:cs="Arial"/>
          <w:color w:val="000000" w:themeColor="text1"/>
          <w:szCs w:val="22"/>
        </w:rPr>
        <w:t xml:space="preserve"> </w:t>
      </w:r>
      <w:r w:rsidRPr="00CD024F">
        <w:rPr>
          <w:rFonts w:eastAsia="Arial" w:cs="Arial"/>
          <w:color w:val="000000" w:themeColor="text1"/>
          <w:szCs w:val="22"/>
        </w:rPr>
        <w:t>allows you to remove the AAS shell from the system. When you use this option, the selected AAS shell and all its associated data will be permanently deleted. Make sure to double-check before confirming the deletion, as this action cannot be undone.</w:t>
      </w:r>
    </w:p>
    <w:p w14:paraId="0681CB15" w14:textId="77777777" w:rsidR="005C6037" w:rsidRDefault="005C6037" w:rsidP="00FE7B7D">
      <w:pPr>
        <w:keepNext/>
        <w:spacing w:before="240" w:after="240"/>
        <w:jc w:val="center"/>
      </w:pPr>
      <w:r w:rsidRPr="005C6037">
        <w:rPr>
          <w:rFonts w:eastAsia="Arial" w:cs="Arial"/>
          <w:noProof/>
          <w:color w:val="000000" w:themeColor="text1"/>
          <w:szCs w:val="22"/>
          <w:lang w:val="de-DE" w:eastAsia="zh-CN"/>
        </w:rPr>
        <w:drawing>
          <wp:inline distT="0" distB="0" distL="0" distR="0" wp14:anchorId="53F9B67D" wp14:editId="3DF91A7D">
            <wp:extent cx="2034716" cy="1707028"/>
            <wp:effectExtent l="76200" t="95250" r="80010" b="1028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34716" cy="1707028"/>
                    </a:xfrm>
                    <a:prstGeom prst="rect">
                      <a:avLst/>
                    </a:prstGeom>
                    <a:effectLst>
                      <a:outerShdw blurRad="63500" sx="102000" sy="102000" algn="ctr" rotWithShape="0">
                        <a:prstClr val="black">
                          <a:alpha val="40000"/>
                        </a:prstClr>
                      </a:outerShdw>
                    </a:effectLst>
                  </pic:spPr>
                </pic:pic>
              </a:graphicData>
            </a:graphic>
          </wp:inline>
        </w:drawing>
      </w:r>
    </w:p>
    <w:p w14:paraId="3864FD82" w14:textId="397052A7" w:rsidR="005C6037" w:rsidRPr="005C6037" w:rsidRDefault="005C6037" w:rsidP="00FE7B7D">
      <w:pPr>
        <w:pStyle w:val="Beschriftung"/>
        <w:spacing w:after="0"/>
        <w:jc w:val="center"/>
        <w:rPr>
          <w:rFonts w:cs="Arial"/>
          <w:lang w:val="fr-FR"/>
        </w:rPr>
      </w:pPr>
      <w:bookmarkStart w:id="294" w:name="_Toc201556999"/>
      <w:r w:rsidRPr="005C6037">
        <w:rPr>
          <w:rFonts w:cs="Arial"/>
          <w:lang w:val="fr-FR"/>
        </w:rPr>
        <w:t xml:space="preserve">Figure </w:t>
      </w:r>
      <w:r w:rsidRPr="00CD024F">
        <w:rPr>
          <w:rFonts w:cs="Arial"/>
        </w:rPr>
        <w:fldChar w:fldCharType="begin"/>
      </w:r>
      <w:r w:rsidRPr="005C6037">
        <w:rPr>
          <w:rFonts w:cs="Arial"/>
          <w:lang w:val="fr-FR"/>
        </w:rPr>
        <w:instrText xml:space="preserve"> STYLEREF 1 \s </w:instrText>
      </w:r>
      <w:r w:rsidRPr="00CD024F">
        <w:rPr>
          <w:rFonts w:cs="Arial"/>
        </w:rPr>
        <w:fldChar w:fldCharType="separate"/>
      </w:r>
      <w:r w:rsidR="008241BC">
        <w:rPr>
          <w:rFonts w:cs="Arial"/>
          <w:noProof/>
          <w:lang w:val="fr-FR"/>
        </w:rPr>
        <w:t>6</w:t>
      </w:r>
      <w:r w:rsidRPr="00CD024F">
        <w:rPr>
          <w:rFonts w:cs="Arial"/>
        </w:rPr>
        <w:fldChar w:fldCharType="end"/>
      </w:r>
      <w:r w:rsidRPr="005C6037">
        <w:rPr>
          <w:rFonts w:cs="Arial"/>
          <w:lang w:val="fr-FR"/>
        </w:rPr>
        <w:noBreakHyphen/>
      </w:r>
      <w:r w:rsidRPr="00CD024F">
        <w:rPr>
          <w:rFonts w:cs="Arial"/>
        </w:rPr>
        <w:fldChar w:fldCharType="begin"/>
      </w:r>
      <w:r w:rsidRPr="005C6037">
        <w:rPr>
          <w:rFonts w:cs="Arial"/>
          <w:lang w:val="fr-FR"/>
        </w:rPr>
        <w:instrText xml:space="preserve"> SEQ Abbildung \* ARABIC \s 1 </w:instrText>
      </w:r>
      <w:r w:rsidRPr="00CD024F">
        <w:rPr>
          <w:rFonts w:cs="Arial"/>
        </w:rPr>
        <w:fldChar w:fldCharType="separate"/>
      </w:r>
      <w:r w:rsidR="008241BC">
        <w:rPr>
          <w:rFonts w:cs="Arial"/>
          <w:noProof/>
          <w:lang w:val="fr-FR"/>
        </w:rPr>
        <w:t>4</w:t>
      </w:r>
      <w:r w:rsidRPr="00CD024F">
        <w:rPr>
          <w:rFonts w:cs="Arial"/>
        </w:rPr>
        <w:fldChar w:fldCharType="end"/>
      </w:r>
      <w:r w:rsidRPr="005C6037">
        <w:rPr>
          <w:rFonts w:cs="Arial"/>
          <w:lang w:val="fr-FR"/>
        </w:rPr>
        <w:t>: De</w:t>
      </w:r>
      <w:r>
        <w:rPr>
          <w:rFonts w:cs="Arial"/>
          <w:lang w:val="fr-FR"/>
        </w:rPr>
        <w:t>let o</w:t>
      </w:r>
      <w:r w:rsidRPr="005C6037">
        <w:rPr>
          <w:rFonts w:cs="Arial"/>
          <w:lang w:val="fr-FR"/>
        </w:rPr>
        <w:t>ptions in AAS Designer</w:t>
      </w:r>
      <w:bookmarkEnd w:id="294"/>
    </w:p>
    <w:p w14:paraId="17246523" w14:textId="04CBA6ED" w:rsidR="005C6037" w:rsidRPr="005C6037" w:rsidRDefault="005C6037" w:rsidP="005C6037">
      <w:pPr>
        <w:spacing w:before="240" w:after="240"/>
        <w:jc w:val="center"/>
        <w:rPr>
          <w:rFonts w:eastAsia="Arial" w:cs="Arial"/>
          <w:color w:val="000000" w:themeColor="text1"/>
          <w:szCs w:val="22"/>
          <w:lang w:val="fr-FR"/>
        </w:rPr>
      </w:pPr>
    </w:p>
    <w:p w14:paraId="1917E3E2" w14:textId="77777777" w:rsidR="0014456B" w:rsidRPr="005C6037" w:rsidRDefault="0014456B" w:rsidP="001E1D4E">
      <w:pPr>
        <w:rPr>
          <w:rFonts w:cs="Arial"/>
          <w:szCs w:val="22"/>
          <w:lang w:val="fr-FR"/>
        </w:rPr>
      </w:pPr>
    </w:p>
    <w:p w14:paraId="448E05E1" w14:textId="77777777" w:rsidR="0014456B" w:rsidRPr="00CD024F" w:rsidRDefault="0014456B" w:rsidP="001A6A31">
      <w:pPr>
        <w:pStyle w:val="berschrift2"/>
        <w:rPr>
          <w:rFonts w:cs="Arial"/>
          <w:szCs w:val="24"/>
        </w:rPr>
      </w:pPr>
      <w:bookmarkStart w:id="295" w:name="_Toc200608926"/>
      <w:bookmarkStart w:id="296" w:name="_Toc201556476"/>
      <w:r w:rsidRPr="00CD024F">
        <w:rPr>
          <w:rFonts w:cs="Arial"/>
          <w:szCs w:val="24"/>
        </w:rPr>
        <w:t>Advanced</w:t>
      </w:r>
      <w:bookmarkEnd w:id="295"/>
      <w:bookmarkEnd w:id="296"/>
    </w:p>
    <w:p w14:paraId="17846C19" w14:textId="63728BF5" w:rsidR="0014456B" w:rsidRPr="00CD024F" w:rsidRDefault="0014456B" w:rsidP="001A6A31">
      <w:pPr>
        <w:spacing w:after="120"/>
        <w:rPr>
          <w:rFonts w:eastAsia="Arial" w:cs="Arial"/>
          <w:color w:val="000000" w:themeColor="text1"/>
          <w:szCs w:val="22"/>
        </w:rPr>
      </w:pPr>
      <w:r w:rsidRPr="00CD024F">
        <w:rPr>
          <w:rFonts w:eastAsia="Arial" w:cs="Arial"/>
          <w:color w:val="000000" w:themeColor="text1"/>
          <w:szCs w:val="22"/>
        </w:rPr>
        <w:t xml:space="preserve">There are 2 Advanced Options you can </w:t>
      </w:r>
      <w:r w:rsidR="007717BE" w:rsidRPr="00CD024F">
        <w:rPr>
          <w:rFonts w:eastAsia="Arial" w:cs="Arial"/>
          <w:color w:val="000000" w:themeColor="text1"/>
          <w:szCs w:val="22"/>
        </w:rPr>
        <w:t xml:space="preserve">choose from </w:t>
      </w:r>
      <w:r w:rsidRPr="00CD024F">
        <w:rPr>
          <w:rFonts w:eastAsia="Arial" w:cs="Arial"/>
          <w:i/>
          <w:color w:val="000000" w:themeColor="text1"/>
          <w:szCs w:val="22"/>
        </w:rPr>
        <w:t>Create Feed Mapping</w:t>
      </w:r>
      <w:r w:rsidRPr="00CD024F">
        <w:rPr>
          <w:rFonts w:eastAsia="Arial" w:cs="Arial"/>
          <w:color w:val="000000" w:themeColor="text1"/>
          <w:szCs w:val="22"/>
        </w:rPr>
        <w:t xml:space="preserve"> and </w:t>
      </w:r>
      <w:r w:rsidRPr="00CD024F">
        <w:rPr>
          <w:rFonts w:eastAsia="Arial" w:cs="Arial"/>
          <w:i/>
          <w:color w:val="000000" w:themeColor="text1"/>
          <w:szCs w:val="22"/>
        </w:rPr>
        <w:t>Duplicat</w:t>
      </w:r>
      <w:r w:rsidR="007717BE" w:rsidRPr="00CD024F">
        <w:rPr>
          <w:rFonts w:eastAsia="Arial" w:cs="Arial"/>
          <w:i/>
          <w:color w:val="000000" w:themeColor="text1"/>
          <w:szCs w:val="22"/>
        </w:rPr>
        <w:t>e</w:t>
      </w:r>
      <w:r w:rsidRPr="00CD024F">
        <w:rPr>
          <w:rFonts w:eastAsia="Arial" w:cs="Arial"/>
          <w:color w:val="000000" w:themeColor="text1"/>
          <w:szCs w:val="22"/>
        </w:rPr>
        <w:t xml:space="preserve">. </w:t>
      </w:r>
    </w:p>
    <w:p w14:paraId="062B96A3" w14:textId="79C06BD0" w:rsidR="0052164D" w:rsidRPr="00CD024F" w:rsidRDefault="0067339A" w:rsidP="00813EC1">
      <w:pPr>
        <w:jc w:val="center"/>
        <w:rPr>
          <w:rFonts w:cs="Arial"/>
        </w:rPr>
      </w:pPr>
      <w:r w:rsidRPr="00CD024F">
        <w:rPr>
          <w:rFonts w:cs="Arial"/>
          <w:noProof/>
          <w:lang w:val="de-DE" w:eastAsia="zh-CN"/>
        </w:rPr>
        <w:drawing>
          <wp:inline distT="0" distB="0" distL="0" distR="0" wp14:anchorId="4689A0A3" wp14:editId="483729F8">
            <wp:extent cx="4114800" cy="1663722"/>
            <wp:effectExtent l="95250" t="95250" r="95250" b="88900"/>
            <wp:docPr id="1110313240" name="Grafik 11103132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3240" name="Grafik 1110313240" descr="A screen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168601" cy="1685475"/>
                    </a:xfrm>
                    <a:prstGeom prst="rect">
                      <a:avLst/>
                    </a:prstGeom>
                    <a:effectLst>
                      <a:outerShdw blurRad="63500" sx="102000" sy="102000" algn="ctr" rotWithShape="0">
                        <a:prstClr val="black">
                          <a:alpha val="40000"/>
                        </a:prstClr>
                      </a:outerShdw>
                    </a:effectLst>
                  </pic:spPr>
                </pic:pic>
              </a:graphicData>
            </a:graphic>
          </wp:inline>
        </w:drawing>
      </w:r>
    </w:p>
    <w:p w14:paraId="1ADCDBD6" w14:textId="00194798" w:rsidR="0067339A" w:rsidRPr="00CD024F" w:rsidRDefault="0015013A" w:rsidP="00813EC1">
      <w:pPr>
        <w:pStyle w:val="Beschriftung"/>
        <w:jc w:val="center"/>
        <w:rPr>
          <w:rFonts w:cs="Arial"/>
        </w:rPr>
      </w:pPr>
      <w:bookmarkStart w:id="297" w:name="_Toc201557000"/>
      <w:r w:rsidRPr="00CD024F">
        <w:rPr>
          <w:rFonts w:cs="Arial"/>
        </w:rPr>
        <w:t>Figure</w:t>
      </w:r>
      <w:r w:rsidR="0067339A"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5</w:t>
      </w:r>
      <w:r w:rsidR="00200F1E" w:rsidRPr="00CD024F">
        <w:rPr>
          <w:rFonts w:cs="Arial"/>
        </w:rPr>
        <w:fldChar w:fldCharType="end"/>
      </w:r>
      <w:r w:rsidR="0067339A" w:rsidRPr="00CD024F">
        <w:rPr>
          <w:rFonts w:cs="Arial"/>
        </w:rPr>
        <w:t xml:space="preserve">: </w:t>
      </w:r>
      <w:r w:rsidR="00392D49" w:rsidRPr="00CD024F">
        <w:rPr>
          <w:rFonts w:cs="Arial"/>
        </w:rPr>
        <w:t>Advanced Options in AAS Designer</w:t>
      </w:r>
      <w:bookmarkEnd w:id="297"/>
    </w:p>
    <w:p w14:paraId="3A63389C" w14:textId="77777777" w:rsidR="00D36C90" w:rsidRPr="00CD024F" w:rsidRDefault="00D36C90" w:rsidP="001A6A31">
      <w:pPr>
        <w:pStyle w:val="berschrift3"/>
      </w:pPr>
      <w:bookmarkStart w:id="298" w:name="_Toc200608927"/>
      <w:bookmarkStart w:id="299" w:name="_Toc201556477"/>
      <w:r w:rsidRPr="00CD024F">
        <w:t>Create Feed Mapping</w:t>
      </w:r>
      <w:bookmarkEnd w:id="298"/>
      <w:bookmarkEnd w:id="299"/>
    </w:p>
    <w:p w14:paraId="4390A019" w14:textId="77777777" w:rsidR="0020583D" w:rsidRPr="00CD024F" w:rsidRDefault="0020583D" w:rsidP="00B06228">
      <w:pPr>
        <w:rPr>
          <w:rFonts w:eastAsia="Arial" w:cs="Arial"/>
          <w:color w:val="000000" w:themeColor="text1"/>
          <w:szCs w:val="22"/>
        </w:rPr>
      </w:pPr>
      <w:r w:rsidRPr="00CD024F">
        <w:rPr>
          <w:rFonts w:eastAsia="Arial" w:cs="Arial"/>
          <w:color w:val="000000" w:themeColor="text1"/>
          <w:szCs w:val="22"/>
        </w:rPr>
        <w:t>Feed Mapping allows you to dynamically create Asset Administration Shells using external data sources. Selected data fields from sources such as CSV or JSON files are manually linked to specific information elements within the AAS. This enables the structured generation of AAS instances based on incoming data, without the need for manual entry of each shell.</w:t>
      </w:r>
    </w:p>
    <w:p w14:paraId="1BBC8D28" w14:textId="77777777" w:rsidR="0020583D" w:rsidRPr="00CD024F" w:rsidRDefault="0020583D" w:rsidP="00813EC1">
      <w:pPr>
        <w:jc w:val="center"/>
        <w:rPr>
          <w:rFonts w:eastAsia="Arial" w:cs="Arial"/>
          <w:color w:val="000000" w:themeColor="text1"/>
          <w:szCs w:val="22"/>
        </w:rPr>
      </w:pPr>
    </w:p>
    <w:p w14:paraId="76330436" w14:textId="1E5AC822" w:rsidR="00392D49" w:rsidRPr="00CD024F" w:rsidRDefault="005C45A1" w:rsidP="00813EC1">
      <w:pPr>
        <w:jc w:val="center"/>
        <w:rPr>
          <w:rFonts w:cs="Arial"/>
        </w:rPr>
      </w:pPr>
      <w:commentRangeStart w:id="300"/>
      <w:commentRangeStart w:id="301"/>
      <w:commentRangeStart w:id="302"/>
      <w:r w:rsidRPr="00CD024F">
        <w:rPr>
          <w:rFonts w:cs="Arial"/>
          <w:noProof/>
          <w:lang w:val="de-DE" w:eastAsia="zh-CN"/>
        </w:rPr>
        <w:drawing>
          <wp:inline distT="0" distB="0" distL="0" distR="0" wp14:anchorId="6C2357B5" wp14:editId="43B2DE20">
            <wp:extent cx="5347769" cy="1726235"/>
            <wp:effectExtent l="114300" t="95250" r="120015" b="102870"/>
            <wp:docPr id="140191839" name="Grafik 1401918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1839" name="Grafik 140191839"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61849" cy="1763060"/>
                    </a:xfrm>
                    <a:prstGeom prst="rect">
                      <a:avLst/>
                    </a:prstGeom>
                    <a:effectLst>
                      <a:outerShdw blurRad="63500" sx="102000" sy="102000" algn="ctr" rotWithShape="0">
                        <a:prstClr val="black">
                          <a:alpha val="40000"/>
                        </a:prstClr>
                      </a:outerShdw>
                    </a:effectLst>
                  </pic:spPr>
                </pic:pic>
              </a:graphicData>
            </a:graphic>
          </wp:inline>
        </w:drawing>
      </w:r>
      <w:commentRangeEnd w:id="300"/>
      <w:r w:rsidRPr="00CD024F">
        <w:rPr>
          <w:rStyle w:val="Kommentarzeichen"/>
          <w:rFonts w:cs="Arial"/>
          <w:sz w:val="24"/>
          <w:szCs w:val="24"/>
        </w:rPr>
        <w:commentReference w:id="300"/>
      </w:r>
      <w:commentRangeEnd w:id="301"/>
      <w:r w:rsidR="00385F35" w:rsidRPr="00CD024F">
        <w:rPr>
          <w:rStyle w:val="Kommentarzeichen"/>
          <w:rFonts w:cs="Arial"/>
          <w:sz w:val="24"/>
          <w:szCs w:val="24"/>
        </w:rPr>
        <w:commentReference w:id="301"/>
      </w:r>
      <w:commentRangeEnd w:id="302"/>
      <w:r w:rsidR="00FF5EC6" w:rsidRPr="00CD024F">
        <w:rPr>
          <w:rStyle w:val="Kommentarzeichen"/>
          <w:rFonts w:cs="Arial"/>
          <w:sz w:val="24"/>
          <w:szCs w:val="24"/>
        </w:rPr>
        <w:commentReference w:id="302"/>
      </w:r>
    </w:p>
    <w:p w14:paraId="59979876" w14:textId="70CF7903" w:rsidR="007A4A6E" w:rsidRPr="00CD024F" w:rsidRDefault="0015013A" w:rsidP="00813EC1">
      <w:pPr>
        <w:pStyle w:val="Beschriftung"/>
        <w:jc w:val="center"/>
        <w:rPr>
          <w:rFonts w:cs="Arial"/>
        </w:rPr>
      </w:pPr>
      <w:bookmarkStart w:id="304" w:name="_Toc190860784"/>
      <w:bookmarkStart w:id="305" w:name="_Toc201557001"/>
      <w:r w:rsidRPr="00CD024F">
        <w:rPr>
          <w:rFonts w:cs="Arial"/>
        </w:rPr>
        <w:t>Figure</w:t>
      </w:r>
      <w:r w:rsidR="007A4A6E"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6</w:t>
      </w:r>
      <w:r w:rsidR="00200F1E" w:rsidRPr="00CD024F">
        <w:rPr>
          <w:rFonts w:cs="Arial"/>
        </w:rPr>
        <w:fldChar w:fldCharType="end"/>
      </w:r>
      <w:r w:rsidR="007A4A6E" w:rsidRPr="00CD024F">
        <w:rPr>
          <w:rFonts w:cs="Arial"/>
        </w:rPr>
        <w:t>: Creating Feed Mapping in AAS Designer</w:t>
      </w:r>
      <w:bookmarkEnd w:id="304"/>
      <w:bookmarkEnd w:id="305"/>
    </w:p>
    <w:p w14:paraId="5B9D7BE9" w14:textId="77777777" w:rsidR="00686FE9" w:rsidRPr="00CD024F" w:rsidRDefault="00686FE9" w:rsidP="001E1D4E">
      <w:pPr>
        <w:spacing w:before="240" w:after="240"/>
        <w:rPr>
          <w:rFonts w:cs="Arial"/>
          <w:szCs w:val="22"/>
        </w:rPr>
      </w:pPr>
      <w:r w:rsidRPr="00CD024F">
        <w:rPr>
          <w:rFonts w:eastAsia="Arial" w:cs="Arial"/>
          <w:color w:val="000000" w:themeColor="text1"/>
          <w:szCs w:val="22"/>
        </w:rPr>
        <w:t>The structure typically includes the following fields:</w:t>
      </w:r>
    </w:p>
    <w:p w14:paraId="43A793C7" w14:textId="77777777" w:rsidR="00686FE9" w:rsidRPr="00CD024F" w:rsidRDefault="00686FE9" w:rsidP="001E1D4E">
      <w:pPr>
        <w:pStyle w:val="Listenabsatz"/>
        <w:numPr>
          <w:ilvl w:val="0"/>
          <w:numId w:val="14"/>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Field: The name of the field or attribute within the AAS that is being mapped (e.g., KOSTAL_MLK12_32140734113).</w:t>
      </w:r>
    </w:p>
    <w:p w14:paraId="0EDD15FC" w14:textId="77777777" w:rsidR="00686FE9" w:rsidRPr="00CD024F" w:rsidRDefault="00686FE9" w:rsidP="001E1D4E">
      <w:pPr>
        <w:pStyle w:val="Listenabsatz"/>
        <w:numPr>
          <w:ilvl w:val="0"/>
          <w:numId w:val="14"/>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Type: The type of data expected (e.g., String, Integer, etc.).</w:t>
      </w:r>
    </w:p>
    <w:p w14:paraId="52A10C1C" w14:textId="77777777" w:rsidR="00686FE9" w:rsidRPr="00CD024F" w:rsidRDefault="00686FE9" w:rsidP="001E1D4E">
      <w:pPr>
        <w:pStyle w:val="Listenabsatz"/>
        <w:numPr>
          <w:ilvl w:val="0"/>
          <w:numId w:val="14"/>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Mapping Type: This defines how the mapping is performed, such as whether it’s a direct Key-Value mapping, or if it follows a specific JSONPath to extract values.</w:t>
      </w:r>
    </w:p>
    <w:p w14:paraId="075A646B" w14:textId="77777777" w:rsidR="00686FE9" w:rsidRPr="00CD024F" w:rsidRDefault="00686FE9" w:rsidP="001E1D4E">
      <w:pPr>
        <w:rPr>
          <w:rFonts w:eastAsia="Arial" w:cs="Arial"/>
          <w:color w:val="000000" w:themeColor="text1"/>
          <w:szCs w:val="22"/>
        </w:rPr>
      </w:pPr>
      <w:r w:rsidRPr="00CD024F">
        <w:rPr>
          <w:rFonts w:eastAsia="Arial" w:cs="Arial"/>
          <w:color w:val="000000" w:themeColor="text1"/>
          <w:szCs w:val="22"/>
        </w:rPr>
        <w:t>Value / JSONPath: The value or path from the external data source that will be mapped to the field in the AAS (e.g., CSV-FILE or a No file chosen indicator for file upload).</w:t>
      </w:r>
    </w:p>
    <w:p w14:paraId="31CB12F8" w14:textId="77777777" w:rsidR="00686FE9" w:rsidRPr="00CD024F" w:rsidRDefault="00686FE9" w:rsidP="00686FE9">
      <w:pPr>
        <w:rPr>
          <w:rFonts w:eastAsia="Arial" w:cs="Arial"/>
          <w:color w:val="000000" w:themeColor="text1"/>
        </w:rPr>
      </w:pPr>
    </w:p>
    <w:p w14:paraId="7C90CEEA" w14:textId="73EEC29C" w:rsidR="004D5AA1" w:rsidRPr="005C6037" w:rsidRDefault="00686FE9" w:rsidP="001A6A31">
      <w:pPr>
        <w:pStyle w:val="berschrift3"/>
      </w:pPr>
      <w:bookmarkStart w:id="306" w:name="_Toc200608928"/>
      <w:bookmarkStart w:id="307" w:name="_Toc201556478"/>
      <w:r w:rsidRPr="00CD024F">
        <w:t>Duplicate</w:t>
      </w:r>
      <w:bookmarkEnd w:id="306"/>
      <w:bookmarkEnd w:id="307"/>
    </w:p>
    <w:p w14:paraId="5C5D91ED" w14:textId="77777777" w:rsidR="00686FE9" w:rsidRPr="00CD024F" w:rsidRDefault="00686FE9" w:rsidP="001E1D4E">
      <w:pPr>
        <w:rPr>
          <w:rFonts w:eastAsia="Arial" w:cs="Arial"/>
          <w:color w:val="000000" w:themeColor="text1"/>
          <w:szCs w:val="22"/>
        </w:rPr>
      </w:pPr>
      <w:r w:rsidRPr="00CD024F">
        <w:rPr>
          <w:rFonts w:eastAsia="Arial" w:cs="Arial"/>
          <w:color w:val="000000" w:themeColor="text1"/>
          <w:szCs w:val="22"/>
        </w:rPr>
        <w:t>Duplicate helps to duplicate the entire AAS File.</w:t>
      </w:r>
    </w:p>
    <w:p w14:paraId="0CB40C70" w14:textId="77777777" w:rsidR="00686FE9" w:rsidRPr="00CD024F" w:rsidRDefault="00686FE9" w:rsidP="001E1D4E">
      <w:pPr>
        <w:rPr>
          <w:rFonts w:eastAsia="Arial" w:cs="Arial"/>
          <w:color w:val="000000" w:themeColor="text1"/>
          <w:szCs w:val="22"/>
        </w:rPr>
      </w:pPr>
    </w:p>
    <w:p w14:paraId="724DE845" w14:textId="77777777" w:rsidR="00686FE9" w:rsidRPr="00CD024F" w:rsidRDefault="00686FE9" w:rsidP="004D5AA1">
      <w:pPr>
        <w:pStyle w:val="berschrift2"/>
        <w:rPr>
          <w:rFonts w:cs="Arial"/>
          <w:szCs w:val="24"/>
        </w:rPr>
      </w:pPr>
      <w:bookmarkStart w:id="308" w:name="_Toc200608929"/>
      <w:bookmarkStart w:id="309" w:name="_Toc201556479"/>
      <w:r w:rsidRPr="00CD024F">
        <w:rPr>
          <w:rFonts w:cs="Arial"/>
          <w:szCs w:val="24"/>
        </w:rPr>
        <w:t>Exports</w:t>
      </w:r>
      <w:bookmarkEnd w:id="308"/>
      <w:bookmarkEnd w:id="309"/>
    </w:p>
    <w:p w14:paraId="2951D5A3" w14:textId="29799E67" w:rsidR="003E2739" w:rsidRPr="00CD024F" w:rsidRDefault="003E2739" w:rsidP="003475E7">
      <w:pPr>
        <w:rPr>
          <w:rFonts w:eastAsia="Arial" w:cs="Arial"/>
          <w:color w:val="000000" w:themeColor="text1"/>
          <w:szCs w:val="22"/>
        </w:rPr>
      </w:pPr>
      <w:r w:rsidRPr="00CD024F">
        <w:rPr>
          <w:rFonts w:eastAsia="Arial" w:cs="Arial"/>
          <w:color w:val="000000" w:themeColor="text1"/>
          <w:szCs w:val="22"/>
        </w:rPr>
        <w:t xml:space="preserve">The file can be downloaded in </w:t>
      </w:r>
      <w:r w:rsidR="00476269" w:rsidRPr="00CD024F">
        <w:rPr>
          <w:rFonts w:eastAsia="Arial" w:cs="Arial"/>
          <w:color w:val="000000" w:themeColor="text1"/>
          <w:szCs w:val="22"/>
        </w:rPr>
        <w:t>either. aasx</w:t>
      </w:r>
      <w:r w:rsidRPr="00CD024F">
        <w:rPr>
          <w:rFonts w:eastAsia="Arial" w:cs="Arial"/>
          <w:color w:val="000000" w:themeColor="text1"/>
          <w:szCs w:val="22"/>
        </w:rPr>
        <w:t xml:space="preserve"> or .json format. In a separate window, you can select the specific submodels you wish to include in the export.</w:t>
      </w:r>
    </w:p>
    <w:p w14:paraId="4F67F741" w14:textId="77777777" w:rsidR="003E2739" w:rsidRPr="00CD024F" w:rsidRDefault="003E2739" w:rsidP="003E2739">
      <w:pPr>
        <w:jc w:val="center"/>
        <w:rPr>
          <w:rFonts w:eastAsia="Arial" w:cs="Arial"/>
          <w:color w:val="000000" w:themeColor="text1"/>
          <w:szCs w:val="22"/>
        </w:rPr>
      </w:pPr>
    </w:p>
    <w:p w14:paraId="70CA4AD6" w14:textId="3AF12011" w:rsidR="005C45A1" w:rsidRPr="00CD024F" w:rsidRDefault="00BF2730" w:rsidP="00864C97">
      <w:pPr>
        <w:jc w:val="center"/>
        <w:rPr>
          <w:rFonts w:cs="Arial"/>
        </w:rPr>
      </w:pPr>
      <w:r w:rsidRPr="00CD024F">
        <w:rPr>
          <w:rFonts w:cs="Arial"/>
          <w:noProof/>
          <w:lang w:val="de-DE" w:eastAsia="zh-CN"/>
        </w:rPr>
        <w:drawing>
          <wp:inline distT="0" distB="0" distL="0" distR="0" wp14:anchorId="2409C73D" wp14:editId="2210F017">
            <wp:extent cx="5296277" cy="1885862"/>
            <wp:effectExtent l="114300" t="95250" r="114300" b="95885"/>
            <wp:docPr id="106825047" name="Grafik 1068250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047" name="Grafik 106825047"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335558" cy="1899849"/>
                    </a:xfrm>
                    <a:prstGeom prst="rect">
                      <a:avLst/>
                    </a:prstGeom>
                    <a:effectLst>
                      <a:outerShdw blurRad="63500" sx="102000" sy="102000" algn="ctr" rotWithShape="0">
                        <a:prstClr val="black">
                          <a:alpha val="40000"/>
                        </a:prstClr>
                      </a:outerShdw>
                    </a:effectLst>
                  </pic:spPr>
                </pic:pic>
              </a:graphicData>
            </a:graphic>
          </wp:inline>
        </w:drawing>
      </w:r>
    </w:p>
    <w:p w14:paraId="697AC788" w14:textId="0021D686" w:rsidR="00B35BCE" w:rsidRPr="00CD024F" w:rsidRDefault="0015013A" w:rsidP="00864C97">
      <w:pPr>
        <w:pStyle w:val="Beschriftung"/>
        <w:jc w:val="center"/>
        <w:rPr>
          <w:rFonts w:cs="Arial"/>
        </w:rPr>
      </w:pPr>
      <w:bookmarkStart w:id="310" w:name="_Toc201557002"/>
      <w:r w:rsidRPr="00CD024F">
        <w:rPr>
          <w:rFonts w:cs="Arial"/>
        </w:rPr>
        <w:t>Figure</w:t>
      </w:r>
      <w:r w:rsidR="00B35BCE"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7</w:t>
      </w:r>
      <w:r w:rsidR="00200F1E" w:rsidRPr="00CD024F">
        <w:rPr>
          <w:rFonts w:cs="Arial"/>
        </w:rPr>
        <w:fldChar w:fldCharType="end"/>
      </w:r>
      <w:r w:rsidR="00B35BCE" w:rsidRPr="00CD024F">
        <w:rPr>
          <w:rFonts w:cs="Arial"/>
        </w:rPr>
        <w:t xml:space="preserve">: </w:t>
      </w:r>
      <w:r w:rsidR="00B739E8" w:rsidRPr="00CD024F">
        <w:rPr>
          <w:rFonts w:cs="Arial"/>
        </w:rPr>
        <w:t>Exporting AAS Data</w:t>
      </w:r>
      <w:bookmarkEnd w:id="310"/>
    </w:p>
    <w:p w14:paraId="7FE3B468" w14:textId="77777777" w:rsidR="00624D60" w:rsidRPr="00CD024F" w:rsidRDefault="00624D60" w:rsidP="00624D60">
      <w:pPr>
        <w:rPr>
          <w:rFonts w:cs="Arial"/>
          <w:b/>
        </w:rPr>
      </w:pPr>
    </w:p>
    <w:p w14:paraId="5FD302F7" w14:textId="77777777" w:rsidR="00CC09B9" w:rsidRPr="00CD024F" w:rsidRDefault="00965074" w:rsidP="00CC09B9">
      <w:pPr>
        <w:keepNext/>
        <w:rPr>
          <w:rFonts w:cs="Arial"/>
        </w:rPr>
      </w:pPr>
      <w:r w:rsidRPr="00CD024F">
        <w:rPr>
          <w:rFonts w:cs="Arial"/>
          <w:b/>
          <w:noProof/>
          <w:lang w:val="de-DE" w:eastAsia="zh-CN"/>
        </w:rPr>
        <w:lastRenderedPageBreak/>
        <w:drawing>
          <wp:inline distT="0" distB="0" distL="0" distR="0" wp14:anchorId="41A9D5CA" wp14:editId="635D2599">
            <wp:extent cx="5760720" cy="2526665"/>
            <wp:effectExtent l="114300" t="95250" r="106680" b="102235"/>
            <wp:docPr id="196434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527" name="Picture 1" descr="A screenshot of a computer&#10;&#10;Description automatically generated"/>
                    <pic:cNvPicPr/>
                  </pic:nvPicPr>
                  <pic:blipFill>
                    <a:blip r:embed="rId85"/>
                    <a:stretch>
                      <a:fillRect/>
                    </a:stretch>
                  </pic:blipFill>
                  <pic:spPr>
                    <a:xfrm>
                      <a:off x="0" y="0"/>
                      <a:ext cx="5760720" cy="2526665"/>
                    </a:xfrm>
                    <a:prstGeom prst="rect">
                      <a:avLst/>
                    </a:prstGeom>
                    <a:effectLst>
                      <a:outerShdw blurRad="63500" sx="102000" sy="102000" algn="ctr" rotWithShape="0">
                        <a:prstClr val="black">
                          <a:alpha val="40000"/>
                        </a:prstClr>
                      </a:outerShdw>
                    </a:effectLst>
                  </pic:spPr>
                </pic:pic>
              </a:graphicData>
            </a:graphic>
          </wp:inline>
        </w:drawing>
      </w:r>
    </w:p>
    <w:p w14:paraId="2F6166C6" w14:textId="0840D273" w:rsidR="00965074" w:rsidRPr="00CD024F" w:rsidRDefault="00CC09B9" w:rsidP="00CC09B9">
      <w:pPr>
        <w:pStyle w:val="Beschriftung"/>
        <w:jc w:val="center"/>
        <w:rPr>
          <w:rFonts w:cs="Arial"/>
          <w:b/>
        </w:rPr>
      </w:pPr>
      <w:bookmarkStart w:id="311" w:name="_Toc201557003"/>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8</w:t>
      </w:r>
      <w:r w:rsidR="00200F1E" w:rsidRPr="00CD024F">
        <w:rPr>
          <w:rFonts w:cs="Arial"/>
        </w:rPr>
        <w:fldChar w:fldCharType="end"/>
      </w:r>
      <w:r w:rsidRPr="00CD024F">
        <w:rPr>
          <w:rFonts w:cs="Arial"/>
        </w:rPr>
        <w:t xml:space="preserve">: </w:t>
      </w:r>
      <w:r w:rsidR="00883EEA" w:rsidRPr="00CD024F">
        <w:rPr>
          <w:rFonts w:cs="Arial"/>
        </w:rPr>
        <w:t>“E</w:t>
      </w:r>
      <w:r w:rsidR="00917236" w:rsidRPr="00CD024F">
        <w:rPr>
          <w:rFonts w:cs="Arial"/>
        </w:rPr>
        <w:t>xport</w:t>
      </w:r>
      <w:r w:rsidR="00883EEA" w:rsidRPr="00CD024F">
        <w:rPr>
          <w:rFonts w:cs="Arial"/>
        </w:rPr>
        <w:t xml:space="preserve"> *.aasx”</w:t>
      </w:r>
      <w:r w:rsidR="00917236" w:rsidRPr="00CD024F">
        <w:rPr>
          <w:rFonts w:cs="Arial"/>
        </w:rPr>
        <w:t xml:space="preserve">: </w:t>
      </w:r>
      <w:r w:rsidRPr="00CD024F">
        <w:rPr>
          <w:rFonts w:cs="Arial"/>
        </w:rPr>
        <w:t xml:space="preserve">Selection of Submodels </w:t>
      </w:r>
      <w:r w:rsidR="00917236" w:rsidRPr="00CD024F">
        <w:rPr>
          <w:rFonts w:cs="Arial"/>
        </w:rPr>
        <w:t>to export</w:t>
      </w:r>
      <w:bookmarkEnd w:id="311"/>
      <w:r w:rsidRPr="00CD024F">
        <w:rPr>
          <w:rStyle w:val="Kommentarzeichen"/>
          <w:rFonts w:cs="Arial"/>
        </w:rPr>
        <w:t xml:space="preserve"> </w:t>
      </w:r>
    </w:p>
    <w:p w14:paraId="1ACFF247" w14:textId="486DF7DA" w:rsidR="00371F0D" w:rsidRPr="00CD024F" w:rsidRDefault="00371F0D" w:rsidP="00371F0D">
      <w:pPr>
        <w:rPr>
          <w:rFonts w:eastAsia="Arial" w:cs="Arial"/>
          <w:color w:val="000000" w:themeColor="text1"/>
          <w:szCs w:val="22"/>
        </w:rPr>
      </w:pPr>
      <w:r w:rsidRPr="00CD024F">
        <w:rPr>
          <w:rFonts w:eastAsia="Arial" w:cs="Arial"/>
          <w:color w:val="000000" w:themeColor="text1"/>
          <w:szCs w:val="22"/>
        </w:rPr>
        <w:t>For the case “Export *.aasx”, one can choose the serialization format (XML or JSON) and the submodels to be placed in the AASX file.</w:t>
      </w:r>
    </w:p>
    <w:p w14:paraId="1683291D" w14:textId="1DD169B8" w:rsidR="00965074" w:rsidRPr="00CD024F" w:rsidRDefault="00371F0D" w:rsidP="00371F0D">
      <w:pPr>
        <w:rPr>
          <w:rFonts w:eastAsia="Arial" w:cs="Arial"/>
          <w:color w:val="000000" w:themeColor="text1"/>
          <w:szCs w:val="22"/>
        </w:rPr>
      </w:pPr>
      <w:r w:rsidRPr="00CD024F">
        <w:rPr>
          <w:rFonts w:eastAsia="Arial" w:cs="Arial"/>
          <w:color w:val="000000" w:themeColor="text1"/>
          <w:szCs w:val="22"/>
        </w:rPr>
        <w:t>In</w:t>
      </w:r>
      <w:r w:rsidR="006D0E61" w:rsidRPr="00CD024F">
        <w:rPr>
          <w:rFonts w:eastAsia="Arial" w:cs="Arial"/>
          <w:color w:val="000000" w:themeColor="text1"/>
          <w:szCs w:val="22"/>
        </w:rPr>
        <w:t xml:space="preserve"> the case “Export *.json”</w:t>
      </w:r>
      <w:r w:rsidRPr="00CD024F">
        <w:rPr>
          <w:rFonts w:eastAsia="Arial" w:cs="Arial"/>
          <w:color w:val="000000" w:themeColor="text1"/>
          <w:szCs w:val="22"/>
        </w:rPr>
        <w:t>, a JSON file of the whole AAS will be directly created and downloaded.</w:t>
      </w:r>
    </w:p>
    <w:p w14:paraId="41F46563" w14:textId="7F921407" w:rsidR="004D5AA1" w:rsidRPr="005C6037" w:rsidRDefault="00624D60" w:rsidP="004D5AA1">
      <w:pPr>
        <w:pStyle w:val="berschrift2"/>
        <w:rPr>
          <w:rFonts w:cs="Arial"/>
          <w:szCs w:val="24"/>
        </w:rPr>
      </w:pPr>
      <w:bookmarkStart w:id="312" w:name="_Toc200608930"/>
      <w:bookmarkStart w:id="313" w:name="_Toc201556480"/>
      <w:r w:rsidRPr="00CD024F">
        <w:rPr>
          <w:rFonts w:cs="Arial"/>
          <w:szCs w:val="24"/>
        </w:rPr>
        <w:t>Create Link for Sharing</w:t>
      </w:r>
      <w:bookmarkEnd w:id="312"/>
      <w:bookmarkEnd w:id="313"/>
    </w:p>
    <w:p w14:paraId="7FF7F714" w14:textId="60F488E3" w:rsidR="00B739E8" w:rsidRPr="00CD024F" w:rsidRDefault="00027BAE" w:rsidP="00CC09B9">
      <w:pPr>
        <w:keepNext/>
        <w:jc w:val="center"/>
        <w:rPr>
          <w:rFonts w:cs="Arial"/>
        </w:rPr>
      </w:pPr>
      <w:r w:rsidRPr="00CD024F">
        <w:rPr>
          <w:rFonts w:cs="Arial"/>
          <w:noProof/>
          <w:lang w:val="de-DE" w:eastAsia="zh-CN"/>
        </w:rPr>
        <w:drawing>
          <wp:inline distT="0" distB="0" distL="0" distR="0" wp14:anchorId="20344F86" wp14:editId="77C90FE3">
            <wp:extent cx="5855657" cy="1110724"/>
            <wp:effectExtent l="114300" t="76200" r="107315" b="70485"/>
            <wp:docPr id="146970116" name="Grafik 146970116"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0116" name="Grafik 146970116" descr="A white paper with black lines&#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65121" cy="1112519"/>
                    </a:xfrm>
                    <a:prstGeom prst="rect">
                      <a:avLst/>
                    </a:prstGeom>
                    <a:effectLst>
                      <a:outerShdw blurRad="63500" sx="102000" sy="102000" algn="ctr" rotWithShape="0">
                        <a:prstClr val="black">
                          <a:alpha val="40000"/>
                        </a:prstClr>
                      </a:outerShdw>
                    </a:effectLst>
                  </pic:spPr>
                </pic:pic>
              </a:graphicData>
            </a:graphic>
          </wp:inline>
        </w:drawing>
      </w:r>
    </w:p>
    <w:p w14:paraId="349B6BE6" w14:textId="16046CF8" w:rsidR="00027BAE" w:rsidRPr="00CD024F" w:rsidRDefault="0015013A" w:rsidP="00864C97">
      <w:pPr>
        <w:pStyle w:val="Beschriftung"/>
        <w:jc w:val="center"/>
        <w:rPr>
          <w:rFonts w:cs="Arial"/>
        </w:rPr>
      </w:pPr>
      <w:bookmarkStart w:id="314" w:name="_Toc201557004"/>
      <w:r w:rsidRPr="00CD024F">
        <w:rPr>
          <w:rFonts w:cs="Arial"/>
        </w:rPr>
        <w:t>Figure</w:t>
      </w:r>
      <w:r w:rsidR="00027BAE"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9</w:t>
      </w:r>
      <w:r w:rsidR="00200F1E" w:rsidRPr="00CD024F">
        <w:rPr>
          <w:rFonts w:cs="Arial"/>
        </w:rPr>
        <w:fldChar w:fldCharType="end"/>
      </w:r>
      <w:r w:rsidR="00027BAE" w:rsidRPr="00CD024F">
        <w:rPr>
          <w:rFonts w:cs="Arial"/>
        </w:rPr>
        <w:t xml:space="preserve">: </w:t>
      </w:r>
      <w:r w:rsidR="0009506D" w:rsidRPr="00CD024F">
        <w:rPr>
          <w:rFonts w:cs="Arial"/>
        </w:rPr>
        <w:t>Creating a Shareable Link in AAS Designer</w:t>
      </w:r>
      <w:bookmarkEnd w:id="314"/>
    </w:p>
    <w:p w14:paraId="2ABDD9E7" w14:textId="69F59D27" w:rsidR="0009506D" w:rsidRDefault="000F6C83" w:rsidP="003475E7">
      <w:pPr>
        <w:rPr>
          <w:rFonts w:eastAsia="Arial" w:cs="Arial"/>
          <w:color w:val="000000" w:themeColor="text1"/>
          <w:szCs w:val="22"/>
        </w:rPr>
      </w:pPr>
      <w:r w:rsidRPr="00CD024F">
        <w:rPr>
          <w:rFonts w:eastAsia="Arial" w:cs="Arial"/>
          <w:color w:val="000000" w:themeColor="text1"/>
          <w:szCs w:val="22"/>
        </w:rPr>
        <w:t>You can create and share a link to an AAS, allowing others to access the shell in view-only mode. This shared link provides read-only access through a publicly available viewer and does not permit any modifications such as creating, updating, or deleting data.</w:t>
      </w:r>
    </w:p>
    <w:p w14:paraId="0E9AC414" w14:textId="77777777" w:rsidR="005C6037" w:rsidRPr="00CD024F" w:rsidRDefault="005C6037" w:rsidP="003475E7">
      <w:pPr>
        <w:rPr>
          <w:rFonts w:cs="Arial"/>
          <w:szCs w:val="22"/>
        </w:rPr>
      </w:pPr>
    </w:p>
    <w:p w14:paraId="58F6ABA6" w14:textId="01F60440" w:rsidR="003E3C41" w:rsidRPr="00CD024F" w:rsidRDefault="00D85602" w:rsidP="00864C97">
      <w:pPr>
        <w:jc w:val="center"/>
        <w:rPr>
          <w:rFonts w:cs="Arial"/>
        </w:rPr>
      </w:pPr>
      <w:r w:rsidRPr="00CD024F">
        <w:rPr>
          <w:rFonts w:cs="Arial"/>
          <w:noProof/>
          <w:lang w:val="de-DE" w:eastAsia="zh-CN"/>
        </w:rPr>
        <w:drawing>
          <wp:inline distT="0" distB="0" distL="0" distR="0" wp14:anchorId="560DC64B" wp14:editId="1A282D00">
            <wp:extent cx="3469259" cy="2320537"/>
            <wp:effectExtent l="95250" t="95250" r="93345" b="99060"/>
            <wp:docPr id="1491569674" name="Grafik 14915696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9674" name="Grafik 1491569674" descr="A screenshot of a computer&#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00034" cy="2341122"/>
                    </a:xfrm>
                    <a:prstGeom prst="rect">
                      <a:avLst/>
                    </a:prstGeom>
                    <a:effectLst>
                      <a:outerShdw blurRad="63500" sx="102000" sy="102000" algn="ctr" rotWithShape="0">
                        <a:prstClr val="black">
                          <a:alpha val="40000"/>
                        </a:prstClr>
                      </a:outerShdw>
                    </a:effectLst>
                  </pic:spPr>
                </pic:pic>
              </a:graphicData>
            </a:graphic>
          </wp:inline>
        </w:drawing>
      </w:r>
    </w:p>
    <w:p w14:paraId="18DEDA46" w14:textId="014A1574" w:rsidR="002B74EF" w:rsidRPr="00CD024F" w:rsidRDefault="0015013A" w:rsidP="00864C97">
      <w:pPr>
        <w:pStyle w:val="Beschriftung"/>
        <w:jc w:val="center"/>
        <w:rPr>
          <w:rFonts w:cs="Arial"/>
        </w:rPr>
      </w:pPr>
      <w:bookmarkStart w:id="315" w:name="_Toc201557005"/>
      <w:r w:rsidRPr="00CD024F">
        <w:rPr>
          <w:rFonts w:cs="Arial"/>
        </w:rPr>
        <w:t>Figure</w:t>
      </w:r>
      <w:r w:rsidR="00D8560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10</w:t>
      </w:r>
      <w:r w:rsidR="00200F1E" w:rsidRPr="00CD024F">
        <w:rPr>
          <w:rFonts w:cs="Arial"/>
        </w:rPr>
        <w:fldChar w:fldCharType="end"/>
      </w:r>
      <w:r w:rsidR="00D85602" w:rsidRPr="00CD024F">
        <w:rPr>
          <w:rFonts w:cs="Arial"/>
        </w:rPr>
        <w:t xml:space="preserve">: </w:t>
      </w:r>
      <w:r w:rsidR="002B74EF" w:rsidRPr="00CD024F">
        <w:rPr>
          <w:rFonts w:cs="Arial"/>
        </w:rPr>
        <w:t>Configuring a Shareabale Link in AAS Designer</w:t>
      </w:r>
      <w:bookmarkEnd w:id="315"/>
    </w:p>
    <w:p w14:paraId="17F40F07" w14:textId="77777777" w:rsidR="002B74EF" w:rsidRPr="00CD024F" w:rsidRDefault="002B74EF" w:rsidP="002B74EF">
      <w:pPr>
        <w:rPr>
          <w:rFonts w:cs="Arial"/>
        </w:rPr>
      </w:pPr>
    </w:p>
    <w:p w14:paraId="2AA07D13" w14:textId="77777777" w:rsidR="002B74EF" w:rsidRPr="00CD024F" w:rsidRDefault="002B74EF" w:rsidP="002B74EF">
      <w:pPr>
        <w:rPr>
          <w:rFonts w:cs="Arial"/>
        </w:rPr>
      </w:pPr>
    </w:p>
    <w:p w14:paraId="03BB287F" w14:textId="77777777" w:rsidR="009D1217" w:rsidRPr="00CD024F" w:rsidRDefault="009D1217" w:rsidP="001E1D4E">
      <w:pPr>
        <w:spacing w:before="240" w:after="240"/>
        <w:rPr>
          <w:rFonts w:cs="Arial"/>
          <w:szCs w:val="22"/>
        </w:rPr>
      </w:pPr>
      <w:r w:rsidRPr="00CD024F">
        <w:rPr>
          <w:rFonts w:eastAsia="Arial" w:cs="Arial"/>
          <w:color w:val="000000" w:themeColor="text1"/>
          <w:szCs w:val="22"/>
        </w:rPr>
        <w:lastRenderedPageBreak/>
        <w:t>To create the link:</w:t>
      </w:r>
    </w:p>
    <w:p w14:paraId="3E0D48A2" w14:textId="77777777" w:rsidR="009D1217" w:rsidRPr="00CD024F" w:rsidRDefault="009D1217" w:rsidP="001E1D4E">
      <w:pPr>
        <w:pStyle w:val="Listenabsatz"/>
        <w:numPr>
          <w:ilvl w:val="0"/>
          <w:numId w:val="15"/>
        </w:numPr>
        <w:spacing w:before="220" w:after="220" w:line="276" w:lineRule="auto"/>
        <w:contextualSpacing/>
        <w:rPr>
          <w:rFonts w:eastAsia="Arial" w:cs="Arial"/>
          <w:color w:val="000000" w:themeColor="text1"/>
          <w:szCs w:val="22"/>
        </w:rPr>
      </w:pPr>
      <w:r w:rsidRPr="00CD024F">
        <w:rPr>
          <w:rFonts w:eastAsia="Arial" w:cs="Arial"/>
          <w:b/>
          <w:color w:val="000000" w:themeColor="text1"/>
          <w:szCs w:val="22"/>
        </w:rPr>
        <w:t>Write a message</w:t>
      </w:r>
      <w:r w:rsidRPr="00CD024F">
        <w:rPr>
          <w:rFonts w:eastAsia="Arial" w:cs="Arial"/>
          <w:color w:val="000000" w:themeColor="text1"/>
          <w:szCs w:val="22"/>
        </w:rPr>
        <w:t>: You can include a custom message to provide context or instructions for the recipient.</w:t>
      </w:r>
    </w:p>
    <w:p w14:paraId="1EA8470B" w14:textId="77777777" w:rsidR="009D1217" w:rsidRPr="00CD024F" w:rsidRDefault="009D1217" w:rsidP="001E1D4E">
      <w:pPr>
        <w:pStyle w:val="Listenabsatz"/>
        <w:numPr>
          <w:ilvl w:val="0"/>
          <w:numId w:val="15"/>
        </w:numPr>
        <w:spacing w:before="220" w:after="220" w:line="276" w:lineRule="auto"/>
        <w:contextualSpacing/>
        <w:rPr>
          <w:rFonts w:eastAsia="Arial" w:cs="Arial"/>
          <w:color w:val="000000" w:themeColor="text1"/>
          <w:szCs w:val="22"/>
        </w:rPr>
      </w:pPr>
      <w:r w:rsidRPr="00CD024F">
        <w:rPr>
          <w:rFonts w:eastAsia="Arial" w:cs="Arial"/>
          <w:b/>
          <w:color w:val="000000" w:themeColor="text1"/>
          <w:szCs w:val="22"/>
        </w:rPr>
        <w:t>Set validity</w:t>
      </w:r>
      <w:r w:rsidRPr="00CD024F">
        <w:rPr>
          <w:rFonts w:eastAsia="Arial" w:cs="Arial"/>
          <w:color w:val="000000" w:themeColor="text1"/>
          <w:szCs w:val="22"/>
        </w:rPr>
        <w:t>: Specify the validity period for the link, such as an expiration date, to control access over time.</w:t>
      </w:r>
    </w:p>
    <w:p w14:paraId="38BA42D2" w14:textId="77777777" w:rsidR="009D1217" w:rsidRPr="00CD024F" w:rsidRDefault="009D1217" w:rsidP="001E1D4E">
      <w:pPr>
        <w:pStyle w:val="Listenabsatz"/>
        <w:numPr>
          <w:ilvl w:val="0"/>
          <w:numId w:val="15"/>
        </w:numPr>
        <w:spacing w:before="220" w:after="220" w:line="276" w:lineRule="auto"/>
        <w:contextualSpacing/>
        <w:rPr>
          <w:rFonts w:eastAsia="Arial" w:cs="Arial"/>
          <w:color w:val="000000" w:themeColor="text1"/>
          <w:szCs w:val="22"/>
        </w:rPr>
      </w:pPr>
      <w:r w:rsidRPr="00CD024F">
        <w:rPr>
          <w:rFonts w:eastAsia="Arial" w:cs="Arial"/>
          <w:b/>
          <w:color w:val="000000" w:themeColor="text1"/>
          <w:szCs w:val="22"/>
        </w:rPr>
        <w:t>Add a password</w:t>
      </w:r>
      <w:r w:rsidRPr="00CD024F">
        <w:rPr>
          <w:rFonts w:eastAsia="Arial" w:cs="Arial"/>
          <w:color w:val="000000" w:themeColor="text1"/>
          <w:szCs w:val="22"/>
        </w:rPr>
        <w:t>: For security, you can set a password that will be required to access the AAS Shell via the link.</w:t>
      </w:r>
    </w:p>
    <w:p w14:paraId="5CA23340" w14:textId="3EBB0116" w:rsidR="009D1217" w:rsidRPr="00CD024F" w:rsidRDefault="009D1217" w:rsidP="001E1D4E">
      <w:pPr>
        <w:spacing w:before="240" w:after="240"/>
        <w:rPr>
          <w:rFonts w:eastAsia="Arial" w:cs="Arial"/>
          <w:color w:val="000000" w:themeColor="text1"/>
          <w:szCs w:val="22"/>
        </w:rPr>
      </w:pPr>
      <w:r w:rsidRPr="00CD024F">
        <w:rPr>
          <w:rFonts w:eastAsia="Arial" w:cs="Arial"/>
          <w:color w:val="000000" w:themeColor="text1"/>
          <w:szCs w:val="22"/>
        </w:rPr>
        <w:t xml:space="preserve">Once </w:t>
      </w:r>
      <w:r w:rsidR="0072558F" w:rsidRPr="00CD024F">
        <w:rPr>
          <w:rFonts w:eastAsia="Arial" w:cs="Arial"/>
          <w:color w:val="000000" w:themeColor="text1"/>
          <w:szCs w:val="22"/>
        </w:rPr>
        <w:t xml:space="preserve">you press the 'Create Link for Sharing' button, </w:t>
      </w:r>
      <w:r w:rsidRPr="00CD024F">
        <w:rPr>
          <w:rFonts w:eastAsia="Arial" w:cs="Arial"/>
          <w:color w:val="000000" w:themeColor="text1"/>
          <w:szCs w:val="22"/>
        </w:rPr>
        <w:t xml:space="preserve">the link </w:t>
      </w:r>
      <w:r w:rsidR="0072558F" w:rsidRPr="00CD024F">
        <w:rPr>
          <w:rFonts w:eastAsia="Arial" w:cs="Arial"/>
          <w:color w:val="000000" w:themeColor="text1"/>
          <w:szCs w:val="22"/>
        </w:rPr>
        <w:t>will be</w:t>
      </w:r>
      <w:r w:rsidRPr="00CD024F">
        <w:rPr>
          <w:rFonts w:eastAsia="Arial" w:cs="Arial"/>
          <w:color w:val="000000" w:themeColor="text1"/>
          <w:szCs w:val="22"/>
        </w:rPr>
        <w:t xml:space="preserve"> generated and </w:t>
      </w:r>
      <w:r w:rsidR="0072558F" w:rsidRPr="00CD024F">
        <w:rPr>
          <w:rFonts w:eastAsia="Arial" w:cs="Arial"/>
          <w:color w:val="000000" w:themeColor="text1"/>
          <w:szCs w:val="22"/>
        </w:rPr>
        <w:t>automatically copied to your clipboard.</w:t>
      </w:r>
      <w:r w:rsidRPr="00CD024F">
        <w:rPr>
          <w:rFonts w:eastAsia="Arial" w:cs="Arial"/>
          <w:color w:val="000000" w:themeColor="text1"/>
          <w:szCs w:val="22"/>
        </w:rPr>
        <w:t xml:space="preserve"> This feature allows secure and controlled sharing of AAS shells with team members, collaborators, or stakeholders.</w:t>
      </w:r>
    </w:p>
    <w:p w14:paraId="007401BD" w14:textId="77777777" w:rsidR="004B7E26" w:rsidRPr="00CD024F" w:rsidRDefault="004B7E26" w:rsidP="001E1D4E">
      <w:pPr>
        <w:spacing w:before="240" w:after="240"/>
        <w:rPr>
          <w:rFonts w:eastAsia="Arial" w:cs="Arial"/>
          <w:color w:val="000000" w:themeColor="text1"/>
          <w:szCs w:val="22"/>
        </w:rPr>
      </w:pPr>
    </w:p>
    <w:p w14:paraId="68513B88" w14:textId="77777777" w:rsidR="004B7E26" w:rsidRPr="00CD024F" w:rsidRDefault="004B7E26" w:rsidP="004B7E26">
      <w:pPr>
        <w:spacing w:after="160"/>
        <w:rPr>
          <w:rFonts w:eastAsiaTheme="majorEastAsia" w:cs="Arial"/>
          <w:color w:val="DC690A"/>
        </w:rPr>
      </w:pPr>
      <w:r w:rsidRPr="00CD024F">
        <w:rPr>
          <w:rFonts w:cs="Arial"/>
        </w:rPr>
        <w:br w:type="page"/>
      </w:r>
    </w:p>
    <w:p w14:paraId="1550ABD1" w14:textId="79CBB21E" w:rsidR="00FA194F" w:rsidRDefault="00D91278" w:rsidP="001A6A31">
      <w:pPr>
        <w:pStyle w:val="berschrift1"/>
        <w:spacing w:after="120"/>
      </w:pPr>
      <w:bookmarkStart w:id="316" w:name="_Toc201556481"/>
      <w:r>
        <w:lastRenderedPageBreak/>
        <w:t>Navigating the AAS Shell</w:t>
      </w:r>
      <w:bookmarkEnd w:id="316"/>
    </w:p>
    <w:p w14:paraId="1445BAB2" w14:textId="77777777" w:rsidR="00FA194F" w:rsidRPr="000C703C" w:rsidRDefault="00FA194F" w:rsidP="00FA194F">
      <w:pPr>
        <w:pStyle w:val="berschrift2"/>
        <w:rPr>
          <w:rFonts w:cs="Arial"/>
        </w:rPr>
      </w:pPr>
      <w:bookmarkStart w:id="317" w:name="_Toc201556482"/>
      <w:r w:rsidRPr="000C703C">
        <w:rPr>
          <w:rFonts w:cs="Arial"/>
        </w:rPr>
        <w:t>ID Validation</w:t>
      </w:r>
      <w:bookmarkEnd w:id="317"/>
    </w:p>
    <w:p w14:paraId="45033333" w14:textId="77777777" w:rsidR="005C6037" w:rsidRDefault="007E28D2" w:rsidP="007E28D2">
      <w:pPr>
        <w:keepNext/>
        <w:rPr>
          <w:rFonts w:eastAsia="Arial" w:cs="Arial"/>
          <w:color w:val="000000" w:themeColor="text1"/>
          <w:szCs w:val="22"/>
        </w:rPr>
      </w:pPr>
      <w:r w:rsidRPr="007E28D2">
        <w:rPr>
          <w:rFonts w:eastAsia="Arial" w:cs="Arial"/>
          <w:color w:val="000000" w:themeColor="text1"/>
          <w:szCs w:val="22"/>
        </w:rPr>
        <w:t>The consistent filling and maintenance of IDs in an asset administration shell is an error-prone process, especially if it is carried out manually and no suitable tool support is available. A consistency check has therefore been added to the AAS Designer with the “Validate IDs” feature shows an example of the results of such a check process</w:t>
      </w:r>
      <w:r w:rsidR="000803A5">
        <w:rPr>
          <w:rFonts w:eastAsia="Arial" w:cs="Arial"/>
          <w:color w:val="000000" w:themeColor="text1"/>
          <w:szCs w:val="22"/>
        </w:rPr>
        <w:t>.</w:t>
      </w:r>
    </w:p>
    <w:p w14:paraId="004D45E5" w14:textId="77777777" w:rsidR="005C6037" w:rsidRDefault="005C6037" w:rsidP="007E28D2">
      <w:pPr>
        <w:keepNext/>
        <w:rPr>
          <w:rFonts w:eastAsia="Arial" w:cs="Arial"/>
          <w:color w:val="000000" w:themeColor="text1"/>
          <w:szCs w:val="22"/>
        </w:rPr>
      </w:pPr>
    </w:p>
    <w:p w14:paraId="7ABCCBBD" w14:textId="56E091FC" w:rsidR="00FA194F" w:rsidRPr="005C6037" w:rsidRDefault="00FA194F" w:rsidP="007E28D2">
      <w:pPr>
        <w:keepNext/>
        <w:rPr>
          <w:rFonts w:eastAsia="Arial" w:cs="Arial"/>
          <w:color w:val="000000" w:themeColor="text1"/>
          <w:szCs w:val="22"/>
        </w:rPr>
      </w:pPr>
      <w:r w:rsidRPr="00CD024F">
        <w:rPr>
          <w:rFonts w:cs="Arial"/>
          <w:noProof/>
          <w:szCs w:val="20"/>
          <w:lang w:val="de-DE" w:eastAsia="zh-CN"/>
        </w:rPr>
        <w:drawing>
          <wp:inline distT="0" distB="0" distL="0" distR="0" wp14:anchorId="51267511" wp14:editId="4B65F7B9">
            <wp:extent cx="5017643" cy="2266693"/>
            <wp:effectExtent l="114300" t="95250" r="107315" b="95885"/>
            <wp:docPr id="13"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74007" name="Grafik 1" descr="Ein Bild, das Text, Screenshot, Software, Computersymbol enthält.&#10;&#10;KI-generierte Inhalte können fehlerhaft sein."/>
                    <pic:cNvPicPr/>
                  </pic:nvPicPr>
                  <pic:blipFill rotWithShape="1">
                    <a:blip r:embed="rId88"/>
                    <a:srcRect l="2675" t="17591" r="2626" b="19273"/>
                    <a:stretch>
                      <a:fillRect/>
                    </a:stretch>
                  </pic:blipFill>
                  <pic:spPr bwMode="auto">
                    <a:xfrm>
                      <a:off x="0" y="0"/>
                      <a:ext cx="5039331" cy="227649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E1166F" w14:textId="6AB9D827" w:rsidR="00FA194F" w:rsidRPr="00CD024F" w:rsidRDefault="007E28D2" w:rsidP="00FA194F">
      <w:pPr>
        <w:pStyle w:val="Beschriftung"/>
        <w:jc w:val="center"/>
        <w:rPr>
          <w:rFonts w:eastAsia="Arial" w:cs="Arial"/>
          <w:sz w:val="22"/>
          <w:szCs w:val="22"/>
        </w:rPr>
      </w:pPr>
      <w:bookmarkStart w:id="318" w:name="_Toc201557006"/>
      <w:r>
        <w:rPr>
          <w:rFonts w:cs="Arial"/>
        </w:rPr>
        <w:t>Figure</w:t>
      </w:r>
      <w:r w:rsidR="00FA194F" w:rsidRPr="00CD024F">
        <w:rPr>
          <w:rFonts w:cs="Arial"/>
        </w:rPr>
        <w:t xml:space="preserve"> </w:t>
      </w:r>
      <w:r w:rsidR="00FA194F" w:rsidRPr="00CD024F">
        <w:rPr>
          <w:rFonts w:cs="Arial"/>
        </w:rPr>
        <w:fldChar w:fldCharType="begin"/>
      </w:r>
      <w:r w:rsidR="00FA194F" w:rsidRPr="00CD024F">
        <w:rPr>
          <w:rFonts w:cs="Arial"/>
        </w:rPr>
        <w:instrText xml:space="preserve"> STYLEREF 1 \s </w:instrText>
      </w:r>
      <w:r w:rsidR="00FA194F" w:rsidRPr="00CD024F">
        <w:rPr>
          <w:rFonts w:cs="Arial"/>
        </w:rPr>
        <w:fldChar w:fldCharType="separate"/>
      </w:r>
      <w:r w:rsidR="008241BC">
        <w:rPr>
          <w:rFonts w:cs="Arial"/>
          <w:noProof/>
        </w:rPr>
        <w:t>7</w:t>
      </w:r>
      <w:r w:rsidR="00FA194F" w:rsidRPr="00CD024F">
        <w:rPr>
          <w:rFonts w:cs="Arial"/>
        </w:rPr>
        <w:fldChar w:fldCharType="end"/>
      </w:r>
      <w:r w:rsidR="00FA194F" w:rsidRPr="00CD024F">
        <w:rPr>
          <w:rFonts w:cs="Arial"/>
        </w:rPr>
        <w:noBreakHyphen/>
      </w:r>
      <w:r w:rsidR="00FA194F" w:rsidRPr="00CD024F">
        <w:rPr>
          <w:rFonts w:cs="Arial"/>
        </w:rPr>
        <w:fldChar w:fldCharType="begin"/>
      </w:r>
      <w:r w:rsidR="00FA194F" w:rsidRPr="00CD024F">
        <w:rPr>
          <w:rFonts w:cs="Arial"/>
        </w:rPr>
        <w:instrText xml:space="preserve"> SEQ Abbildung \* ARABIC \s 1 </w:instrText>
      </w:r>
      <w:r w:rsidR="00FA194F" w:rsidRPr="00CD024F">
        <w:rPr>
          <w:rFonts w:cs="Arial"/>
        </w:rPr>
        <w:fldChar w:fldCharType="separate"/>
      </w:r>
      <w:r w:rsidR="008241BC">
        <w:rPr>
          <w:rFonts w:cs="Arial"/>
          <w:noProof/>
        </w:rPr>
        <w:t>1</w:t>
      </w:r>
      <w:r w:rsidR="00FA194F" w:rsidRPr="00CD024F">
        <w:rPr>
          <w:rFonts w:cs="Arial"/>
        </w:rPr>
        <w:fldChar w:fldCharType="end"/>
      </w:r>
      <w:r w:rsidR="00FA194F" w:rsidRPr="00CD024F">
        <w:rPr>
          <w:rFonts w:cs="Arial"/>
        </w:rPr>
        <w:t>: ID Validation</w:t>
      </w:r>
      <w:bookmarkEnd w:id="318"/>
    </w:p>
    <w:p w14:paraId="791FEC6C" w14:textId="31719692" w:rsidR="00FA194F" w:rsidRDefault="00FA194F" w:rsidP="00FA194F">
      <w:pPr>
        <w:pStyle w:val="Beschriftung"/>
        <w:jc w:val="center"/>
        <w:rPr>
          <w:rFonts w:cs="Arial"/>
        </w:rPr>
      </w:pPr>
    </w:p>
    <w:p w14:paraId="78B849BF" w14:textId="54632C66" w:rsidR="00FA194F" w:rsidRPr="00CD024F" w:rsidRDefault="00FA194F" w:rsidP="00FA194F">
      <w:pPr>
        <w:pStyle w:val="berschrift2"/>
        <w:rPr>
          <w:rFonts w:cs="Arial"/>
        </w:rPr>
      </w:pPr>
      <w:bookmarkStart w:id="319" w:name="_Toc201556483"/>
      <w:r w:rsidRPr="00CD024F">
        <w:rPr>
          <w:rFonts w:cs="Arial"/>
        </w:rPr>
        <w:t xml:space="preserve">Import </w:t>
      </w:r>
      <w:r w:rsidR="00356C5F">
        <w:rPr>
          <w:rFonts w:cs="Arial"/>
        </w:rPr>
        <w:t>from Reference Catalogs</w:t>
      </w:r>
      <w:bookmarkEnd w:id="319"/>
    </w:p>
    <w:p w14:paraId="72D1B96D" w14:textId="00321FC0" w:rsidR="00FA194F" w:rsidRDefault="007E28D2" w:rsidP="007E28D2">
      <w:pPr>
        <w:spacing w:before="120"/>
        <w:rPr>
          <w:rFonts w:cs="Arial"/>
          <w:szCs w:val="22"/>
        </w:rPr>
      </w:pPr>
      <w:r w:rsidRPr="007E28D2">
        <w:rPr>
          <w:rFonts w:cs="Arial"/>
          <w:szCs w:val="22"/>
        </w:rPr>
        <w:t>In the context of properties (valueId), value references can be imported from r</w:t>
      </w:r>
      <w:r>
        <w:rPr>
          <w:rFonts w:cs="Arial"/>
          <w:szCs w:val="22"/>
        </w:rPr>
        <w:t>eference catalogs(ECLA:SS,VEC,etc.)</w:t>
      </w:r>
    </w:p>
    <w:p w14:paraId="1DF8C9DD" w14:textId="39C82A37" w:rsidR="007E28D2" w:rsidRPr="00CD024F" w:rsidRDefault="007E28D2" w:rsidP="007E28D2">
      <w:pPr>
        <w:spacing w:before="120"/>
        <w:jc w:val="center"/>
        <w:rPr>
          <w:rFonts w:cs="Arial"/>
        </w:rPr>
      </w:pPr>
      <w:r w:rsidRPr="00CD024F">
        <w:rPr>
          <w:rFonts w:cs="Arial"/>
          <w:noProof/>
          <w:lang w:val="de-DE" w:eastAsia="zh-CN"/>
        </w:rPr>
        <w:drawing>
          <wp:inline distT="0" distB="0" distL="0" distR="0" wp14:anchorId="4F084A02" wp14:editId="2D066D1A">
            <wp:extent cx="4492732" cy="2921082"/>
            <wp:effectExtent l="95250" t="95250" r="98425" b="88900"/>
            <wp:docPr id="18"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97127" name="Grafik 1" descr="Ein Bild, das Text, Screenshot, Software, Zahl enthält.&#10;&#10;KI-generierte Inhalte können fehlerhaft sein."/>
                    <pic:cNvPicPr/>
                  </pic:nvPicPr>
                  <pic:blipFill>
                    <a:blip r:embed="rId89"/>
                    <a:stretch>
                      <a:fillRect/>
                    </a:stretch>
                  </pic:blipFill>
                  <pic:spPr>
                    <a:xfrm>
                      <a:off x="0" y="0"/>
                      <a:ext cx="4497442" cy="2924144"/>
                    </a:xfrm>
                    <a:prstGeom prst="rect">
                      <a:avLst/>
                    </a:prstGeom>
                    <a:effectLst>
                      <a:outerShdw blurRad="63500" sx="102000" sy="102000" algn="ctr" rotWithShape="0">
                        <a:prstClr val="black">
                          <a:alpha val="40000"/>
                        </a:prstClr>
                      </a:outerShdw>
                    </a:effectLst>
                  </pic:spPr>
                </pic:pic>
              </a:graphicData>
            </a:graphic>
          </wp:inline>
        </w:drawing>
      </w:r>
    </w:p>
    <w:p w14:paraId="72C38806" w14:textId="1C1CA7B4" w:rsidR="00FA194F" w:rsidRPr="007E28D2" w:rsidRDefault="007E28D2" w:rsidP="00FA194F">
      <w:pPr>
        <w:pStyle w:val="Beschriftung"/>
        <w:jc w:val="center"/>
        <w:rPr>
          <w:rFonts w:cs="Arial"/>
          <w:lang w:val="de-DE"/>
        </w:rPr>
      </w:pPr>
      <w:bookmarkStart w:id="320" w:name="_Toc201557007"/>
      <w:r>
        <w:rPr>
          <w:rFonts w:cs="Arial"/>
          <w:lang w:val="de-DE"/>
        </w:rPr>
        <w:t>Figure</w:t>
      </w:r>
      <w:r w:rsidR="00FA194F" w:rsidRPr="007E28D2">
        <w:rPr>
          <w:rFonts w:cs="Arial"/>
          <w:lang w:val="de-DE"/>
        </w:rPr>
        <w:t xml:space="preserve"> </w:t>
      </w:r>
      <w:r w:rsidR="00FA194F" w:rsidRPr="00CD024F">
        <w:rPr>
          <w:rFonts w:cs="Arial"/>
        </w:rPr>
        <w:fldChar w:fldCharType="begin"/>
      </w:r>
      <w:r w:rsidR="00FA194F" w:rsidRPr="007E28D2">
        <w:rPr>
          <w:rFonts w:cs="Arial"/>
          <w:lang w:val="de-DE"/>
        </w:rPr>
        <w:instrText xml:space="preserve"> STYLEREF 1 \s </w:instrText>
      </w:r>
      <w:r w:rsidR="00FA194F" w:rsidRPr="00CD024F">
        <w:rPr>
          <w:rFonts w:cs="Arial"/>
        </w:rPr>
        <w:fldChar w:fldCharType="separate"/>
      </w:r>
      <w:r w:rsidR="008241BC">
        <w:rPr>
          <w:rFonts w:cs="Arial"/>
          <w:noProof/>
          <w:lang w:val="de-DE"/>
        </w:rPr>
        <w:t>7</w:t>
      </w:r>
      <w:r w:rsidR="00FA194F" w:rsidRPr="00CD024F">
        <w:rPr>
          <w:rFonts w:cs="Arial"/>
        </w:rPr>
        <w:fldChar w:fldCharType="end"/>
      </w:r>
      <w:r w:rsidRPr="007E28D2">
        <w:rPr>
          <w:rFonts w:cs="Arial"/>
          <w:lang w:val="de-DE"/>
        </w:rPr>
        <w:t>-</w:t>
      </w:r>
      <w:r w:rsidR="00FA194F" w:rsidRPr="00CD024F">
        <w:rPr>
          <w:rFonts w:cs="Arial"/>
        </w:rPr>
        <w:fldChar w:fldCharType="begin"/>
      </w:r>
      <w:r w:rsidR="00FA194F" w:rsidRPr="007E28D2">
        <w:rPr>
          <w:rFonts w:cs="Arial"/>
          <w:lang w:val="de-DE"/>
        </w:rPr>
        <w:instrText xml:space="preserve"> SEQ Abbildung \* ARABIC \s 1 </w:instrText>
      </w:r>
      <w:r w:rsidR="00FA194F" w:rsidRPr="00CD024F">
        <w:rPr>
          <w:rFonts w:cs="Arial"/>
        </w:rPr>
        <w:fldChar w:fldCharType="separate"/>
      </w:r>
      <w:r w:rsidR="008241BC">
        <w:rPr>
          <w:rFonts w:cs="Arial"/>
          <w:noProof/>
          <w:lang w:val="de-DE"/>
        </w:rPr>
        <w:t>2</w:t>
      </w:r>
      <w:r w:rsidR="00FA194F" w:rsidRPr="00CD024F">
        <w:rPr>
          <w:rFonts w:cs="Arial"/>
        </w:rPr>
        <w:fldChar w:fldCharType="end"/>
      </w:r>
      <w:r w:rsidR="00FA194F" w:rsidRPr="007E28D2">
        <w:rPr>
          <w:rFonts w:cs="Arial"/>
          <w:lang w:val="de-DE"/>
        </w:rPr>
        <w:t>: Import von Wertereferenzen aus VEC</w:t>
      </w:r>
      <w:bookmarkEnd w:id="320"/>
    </w:p>
    <w:p w14:paraId="6EA152B1" w14:textId="3FB79128" w:rsidR="00FA194F" w:rsidRPr="00D91278" w:rsidRDefault="007E28D2" w:rsidP="007E28D2">
      <w:pPr>
        <w:spacing w:before="120"/>
        <w:rPr>
          <w:rFonts w:cs="Arial"/>
          <w:noProof/>
          <w:lang w:eastAsia="zh-CN"/>
        </w:rPr>
      </w:pPr>
      <w:r w:rsidRPr="007E28D2">
        <w:rPr>
          <w:rFonts w:cs="Arial"/>
          <w:szCs w:val="22"/>
        </w:rPr>
        <w:t>In the context of concept descriptions (unitId / referenceId), units can be imported from reference catalogs (ECLASS, QUDT, SI units):</w:t>
      </w:r>
    </w:p>
    <w:p w14:paraId="00487BDC" w14:textId="329D7AC1" w:rsidR="007E28D2" w:rsidRPr="00CD024F" w:rsidRDefault="007E28D2" w:rsidP="00FA194F">
      <w:pPr>
        <w:spacing w:before="120"/>
        <w:jc w:val="center"/>
        <w:rPr>
          <w:rFonts w:cs="Arial"/>
        </w:rPr>
      </w:pPr>
      <w:r w:rsidRPr="00CD024F">
        <w:rPr>
          <w:rFonts w:cs="Arial"/>
          <w:noProof/>
          <w:lang w:val="de-DE" w:eastAsia="zh-CN"/>
        </w:rPr>
        <w:lastRenderedPageBreak/>
        <w:drawing>
          <wp:inline distT="0" distB="0" distL="0" distR="0" wp14:anchorId="5E7B1DF2" wp14:editId="1EA859F0">
            <wp:extent cx="4512788" cy="2921082"/>
            <wp:effectExtent l="95250" t="95250" r="97790" b="88900"/>
            <wp:docPr id="1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1725" name="Grafik 1" descr="Ein Bild, das Text, Screenshot, Software, Zahl enthält.&#10;&#10;KI-generierte Inhalte können fehlerhaft sein."/>
                    <pic:cNvPicPr/>
                  </pic:nvPicPr>
                  <pic:blipFill rotWithShape="1">
                    <a:blip r:embed="rId90"/>
                    <a:srcRect t="1129"/>
                    <a:stretch>
                      <a:fillRect/>
                    </a:stretch>
                  </pic:blipFill>
                  <pic:spPr bwMode="auto">
                    <a:xfrm>
                      <a:off x="0" y="0"/>
                      <a:ext cx="4555360" cy="294863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EE35C1" w14:textId="5D96E109" w:rsidR="00FA194F" w:rsidRPr="007E28D2" w:rsidRDefault="007E28D2" w:rsidP="00FA194F">
      <w:pPr>
        <w:pStyle w:val="Beschriftung"/>
        <w:jc w:val="center"/>
        <w:rPr>
          <w:rFonts w:cs="Arial"/>
          <w:lang w:val="de-DE"/>
        </w:rPr>
      </w:pPr>
      <w:bookmarkStart w:id="321" w:name="_Toc201557008"/>
      <w:r>
        <w:rPr>
          <w:rFonts w:cs="Arial"/>
          <w:lang w:val="de-DE"/>
        </w:rPr>
        <w:t>Figure</w:t>
      </w:r>
      <w:r w:rsidR="00FA194F" w:rsidRPr="007E28D2">
        <w:rPr>
          <w:rFonts w:cs="Arial"/>
          <w:lang w:val="de-DE"/>
        </w:rPr>
        <w:t xml:space="preserve"> </w:t>
      </w:r>
      <w:r w:rsidR="00FA194F" w:rsidRPr="00CD024F">
        <w:rPr>
          <w:rFonts w:cs="Arial"/>
        </w:rPr>
        <w:fldChar w:fldCharType="begin"/>
      </w:r>
      <w:r w:rsidR="00FA194F" w:rsidRPr="007E28D2">
        <w:rPr>
          <w:rFonts w:cs="Arial"/>
          <w:lang w:val="de-DE"/>
        </w:rPr>
        <w:instrText xml:space="preserve"> STYLEREF 1 \s </w:instrText>
      </w:r>
      <w:r w:rsidR="00FA194F" w:rsidRPr="00CD024F">
        <w:rPr>
          <w:rFonts w:cs="Arial"/>
        </w:rPr>
        <w:fldChar w:fldCharType="separate"/>
      </w:r>
      <w:r w:rsidR="008241BC">
        <w:rPr>
          <w:rFonts w:cs="Arial"/>
          <w:noProof/>
          <w:lang w:val="de-DE"/>
        </w:rPr>
        <w:t>7</w:t>
      </w:r>
      <w:r w:rsidR="00FA194F" w:rsidRPr="00CD024F">
        <w:rPr>
          <w:rFonts w:cs="Arial"/>
        </w:rPr>
        <w:fldChar w:fldCharType="end"/>
      </w:r>
      <w:r w:rsidRPr="007E28D2">
        <w:rPr>
          <w:rFonts w:cs="Arial"/>
          <w:lang w:val="de-DE"/>
        </w:rPr>
        <w:t>-</w:t>
      </w:r>
      <w:r w:rsidR="00FA194F" w:rsidRPr="00CD024F">
        <w:rPr>
          <w:rFonts w:cs="Arial"/>
        </w:rPr>
        <w:fldChar w:fldCharType="begin"/>
      </w:r>
      <w:r w:rsidR="00FA194F" w:rsidRPr="007E28D2">
        <w:rPr>
          <w:rFonts w:cs="Arial"/>
          <w:lang w:val="de-DE"/>
        </w:rPr>
        <w:instrText xml:space="preserve"> SEQ Abbildung \* ARABIC \s 1 </w:instrText>
      </w:r>
      <w:r w:rsidR="00FA194F" w:rsidRPr="00CD024F">
        <w:rPr>
          <w:rFonts w:cs="Arial"/>
        </w:rPr>
        <w:fldChar w:fldCharType="separate"/>
      </w:r>
      <w:r w:rsidR="008241BC">
        <w:rPr>
          <w:rFonts w:cs="Arial"/>
          <w:noProof/>
          <w:lang w:val="de-DE"/>
        </w:rPr>
        <w:t>3</w:t>
      </w:r>
      <w:r w:rsidR="00FA194F" w:rsidRPr="00CD024F">
        <w:rPr>
          <w:rFonts w:cs="Arial"/>
        </w:rPr>
        <w:fldChar w:fldCharType="end"/>
      </w:r>
      <w:r w:rsidR="00FA194F" w:rsidRPr="007E28D2">
        <w:rPr>
          <w:rFonts w:cs="Arial"/>
          <w:lang w:val="de-DE"/>
        </w:rPr>
        <w:t>: Import von Einheiten aus QUDT.org</w:t>
      </w:r>
      <w:bookmarkEnd w:id="321"/>
    </w:p>
    <w:p w14:paraId="769104DA" w14:textId="77777777" w:rsidR="00FA194F" w:rsidRPr="007E28D2" w:rsidRDefault="00FA194F" w:rsidP="00FA194F">
      <w:pPr>
        <w:spacing w:before="120"/>
        <w:jc w:val="center"/>
        <w:rPr>
          <w:rFonts w:cs="Arial"/>
          <w:lang w:val="de-DE"/>
        </w:rPr>
      </w:pPr>
    </w:p>
    <w:p w14:paraId="347413EF" w14:textId="77777777" w:rsidR="00FA194F" w:rsidRPr="00CD024F" w:rsidRDefault="00FA194F" w:rsidP="00FA194F">
      <w:pPr>
        <w:keepNext/>
        <w:spacing w:before="120"/>
        <w:jc w:val="center"/>
        <w:rPr>
          <w:rFonts w:cs="Arial"/>
        </w:rPr>
      </w:pPr>
      <w:r w:rsidRPr="00CD024F">
        <w:rPr>
          <w:rFonts w:cs="Arial"/>
          <w:noProof/>
          <w:lang w:val="de-DE" w:eastAsia="zh-CN"/>
        </w:rPr>
        <w:drawing>
          <wp:inline distT="0" distB="0" distL="0" distR="0" wp14:anchorId="7FEEAA77" wp14:editId="020E9F14">
            <wp:extent cx="4547159" cy="2962839"/>
            <wp:effectExtent l="95250" t="95250" r="101600" b="104775"/>
            <wp:docPr id="20"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6050" name="Grafik 1" descr="Ein Bild, das Text, Screenshot, Zahl, Schrift enthält.&#10;&#10;KI-generierte Inhalte können fehlerhaft sein."/>
                    <pic:cNvPicPr/>
                  </pic:nvPicPr>
                  <pic:blipFill rotWithShape="1">
                    <a:blip r:embed="rId91"/>
                    <a:srcRect/>
                    <a:stretch>
                      <a:fillRect/>
                    </a:stretch>
                  </pic:blipFill>
                  <pic:spPr bwMode="auto">
                    <a:xfrm>
                      <a:off x="0" y="0"/>
                      <a:ext cx="4575408" cy="298124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2D91A9" w14:textId="7114507C" w:rsidR="00FA194F" w:rsidRPr="007E28D2" w:rsidRDefault="007E28D2" w:rsidP="00FA194F">
      <w:pPr>
        <w:pStyle w:val="Beschriftung"/>
        <w:jc w:val="center"/>
        <w:rPr>
          <w:rFonts w:cs="Arial"/>
          <w:lang w:val="de-DE"/>
        </w:rPr>
      </w:pPr>
      <w:bookmarkStart w:id="322" w:name="_Toc201557009"/>
      <w:r>
        <w:rPr>
          <w:rFonts w:cs="Arial"/>
          <w:lang w:val="de-DE"/>
        </w:rPr>
        <w:t>Figure</w:t>
      </w:r>
      <w:r w:rsidR="00FA194F" w:rsidRPr="007E28D2">
        <w:rPr>
          <w:rFonts w:cs="Arial"/>
          <w:lang w:val="de-DE"/>
        </w:rPr>
        <w:t xml:space="preserve"> </w:t>
      </w:r>
      <w:r w:rsidR="00FA194F" w:rsidRPr="00CD024F">
        <w:rPr>
          <w:rFonts w:cs="Arial"/>
        </w:rPr>
        <w:fldChar w:fldCharType="begin"/>
      </w:r>
      <w:r w:rsidR="00FA194F" w:rsidRPr="007E28D2">
        <w:rPr>
          <w:rFonts w:cs="Arial"/>
          <w:lang w:val="de-DE"/>
        </w:rPr>
        <w:instrText xml:space="preserve"> STYLEREF 1 \s </w:instrText>
      </w:r>
      <w:r w:rsidR="00FA194F" w:rsidRPr="00CD024F">
        <w:rPr>
          <w:rFonts w:cs="Arial"/>
        </w:rPr>
        <w:fldChar w:fldCharType="separate"/>
      </w:r>
      <w:r w:rsidR="008241BC">
        <w:rPr>
          <w:rFonts w:cs="Arial"/>
          <w:noProof/>
          <w:lang w:val="de-DE"/>
        </w:rPr>
        <w:t>7</w:t>
      </w:r>
      <w:r w:rsidR="00FA194F" w:rsidRPr="00CD024F">
        <w:rPr>
          <w:rFonts w:cs="Arial"/>
        </w:rPr>
        <w:fldChar w:fldCharType="end"/>
      </w:r>
      <w:r w:rsidR="00FA194F" w:rsidRPr="007E28D2">
        <w:rPr>
          <w:rFonts w:cs="Arial"/>
          <w:lang w:val="de-DE"/>
        </w:rPr>
        <w:noBreakHyphen/>
      </w:r>
      <w:r w:rsidR="00FA194F" w:rsidRPr="00CD024F">
        <w:rPr>
          <w:rFonts w:cs="Arial"/>
        </w:rPr>
        <w:fldChar w:fldCharType="begin"/>
      </w:r>
      <w:r w:rsidR="00FA194F" w:rsidRPr="007E28D2">
        <w:rPr>
          <w:rFonts w:cs="Arial"/>
          <w:lang w:val="de-DE"/>
        </w:rPr>
        <w:instrText xml:space="preserve"> SEQ Abbildung \* ARABIC \s 1 </w:instrText>
      </w:r>
      <w:r w:rsidR="00FA194F" w:rsidRPr="00CD024F">
        <w:rPr>
          <w:rFonts w:cs="Arial"/>
        </w:rPr>
        <w:fldChar w:fldCharType="separate"/>
      </w:r>
      <w:r w:rsidR="008241BC">
        <w:rPr>
          <w:rFonts w:cs="Arial"/>
          <w:noProof/>
          <w:lang w:val="de-DE"/>
        </w:rPr>
        <w:t>4</w:t>
      </w:r>
      <w:r w:rsidR="00FA194F" w:rsidRPr="00CD024F">
        <w:rPr>
          <w:rFonts w:cs="Arial"/>
        </w:rPr>
        <w:fldChar w:fldCharType="end"/>
      </w:r>
      <w:r w:rsidR="00FA194F" w:rsidRPr="007E28D2">
        <w:rPr>
          <w:rFonts w:cs="Arial"/>
          <w:lang w:val="de-DE"/>
        </w:rPr>
        <w:t>: Import von Einheiten aus SI-Units</w:t>
      </w:r>
      <w:bookmarkEnd w:id="322"/>
    </w:p>
    <w:p w14:paraId="4339F86E" w14:textId="77777777" w:rsidR="00FA194F" w:rsidRPr="007E28D2" w:rsidRDefault="00FA194F" w:rsidP="00FA194F">
      <w:pPr>
        <w:spacing w:before="120"/>
        <w:rPr>
          <w:rFonts w:cs="Arial"/>
          <w:lang w:val="de-DE"/>
        </w:rPr>
      </w:pPr>
    </w:p>
    <w:p w14:paraId="6BFBE3EB" w14:textId="115AC720" w:rsidR="00FA194F" w:rsidRPr="00D91278" w:rsidRDefault="007E28D2" w:rsidP="007E28D2">
      <w:pPr>
        <w:keepNext/>
        <w:spacing w:before="120"/>
        <w:rPr>
          <w:rFonts w:cs="Arial"/>
          <w:noProof/>
          <w:lang w:eastAsia="zh-CN"/>
        </w:rPr>
      </w:pPr>
      <w:r w:rsidRPr="007E28D2">
        <w:rPr>
          <w:rFonts w:cs="Arial"/>
          <w:szCs w:val="22"/>
        </w:rPr>
        <w:lastRenderedPageBreak/>
        <w:t>There are also references to other potentia</w:t>
      </w:r>
      <w:r w:rsidR="000C703C">
        <w:rPr>
          <w:rFonts w:cs="Arial"/>
          <w:szCs w:val="22"/>
        </w:rPr>
        <w:t>lly relevant reference catalogs.</w:t>
      </w:r>
    </w:p>
    <w:p w14:paraId="6CA912BF" w14:textId="5BEF1B28" w:rsidR="007E28D2" w:rsidRPr="00CD024F" w:rsidRDefault="007E28D2" w:rsidP="007E28D2">
      <w:pPr>
        <w:keepNext/>
        <w:spacing w:before="120"/>
        <w:jc w:val="center"/>
        <w:rPr>
          <w:rFonts w:cs="Arial"/>
        </w:rPr>
      </w:pPr>
      <w:r w:rsidRPr="00CD024F">
        <w:rPr>
          <w:rFonts w:cs="Arial"/>
          <w:noProof/>
          <w:lang w:val="de-DE" w:eastAsia="zh-CN"/>
        </w:rPr>
        <w:drawing>
          <wp:inline distT="0" distB="0" distL="0" distR="0" wp14:anchorId="7EF1A3FF" wp14:editId="4187DB64">
            <wp:extent cx="4724721" cy="3045774"/>
            <wp:effectExtent l="114300" t="95250" r="95250" b="97790"/>
            <wp:docPr id="2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87035" name="Grafik 1" descr="Ein Bild, das Text, Screenshot, Software, Zahl enthält.&#10;&#10;KI-generierte Inhalte können fehlerhaft sein."/>
                    <pic:cNvPicPr/>
                  </pic:nvPicPr>
                  <pic:blipFill rotWithShape="1">
                    <a:blip r:embed="rId92"/>
                    <a:srcRect t="515"/>
                    <a:stretch>
                      <a:fillRect/>
                    </a:stretch>
                  </pic:blipFill>
                  <pic:spPr bwMode="auto">
                    <a:xfrm>
                      <a:off x="0" y="0"/>
                      <a:ext cx="4770832" cy="307549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63A07D" w14:textId="7918F80E" w:rsidR="00FA194F" w:rsidRPr="000C703C" w:rsidRDefault="007E28D2" w:rsidP="00FA194F">
      <w:pPr>
        <w:pStyle w:val="Beschriftung"/>
        <w:jc w:val="center"/>
        <w:rPr>
          <w:rFonts w:cs="Arial"/>
          <w:i w:val="0"/>
        </w:rPr>
      </w:pPr>
      <w:bookmarkStart w:id="323" w:name="_Toc201557010"/>
      <w:r>
        <w:rPr>
          <w:rFonts w:cs="Arial"/>
        </w:rPr>
        <w:t>Figure</w:t>
      </w:r>
      <w:r w:rsidR="00FA194F" w:rsidRPr="00CD024F">
        <w:rPr>
          <w:rFonts w:cs="Arial"/>
        </w:rPr>
        <w:t xml:space="preserve"> </w:t>
      </w:r>
      <w:r w:rsidR="00FA194F" w:rsidRPr="000C703C">
        <w:rPr>
          <w:rFonts w:cs="Arial"/>
          <w:i w:val="0"/>
        </w:rPr>
        <w:fldChar w:fldCharType="begin"/>
      </w:r>
      <w:r w:rsidR="00FA194F" w:rsidRPr="000C703C">
        <w:rPr>
          <w:rFonts w:cs="Arial"/>
          <w:i w:val="0"/>
        </w:rPr>
        <w:instrText xml:space="preserve"> STYLEREF 1 \s </w:instrText>
      </w:r>
      <w:r w:rsidR="00FA194F" w:rsidRPr="000C703C">
        <w:rPr>
          <w:rFonts w:cs="Arial"/>
          <w:i w:val="0"/>
        </w:rPr>
        <w:fldChar w:fldCharType="separate"/>
      </w:r>
      <w:r w:rsidR="008241BC">
        <w:rPr>
          <w:rFonts w:cs="Arial"/>
          <w:i w:val="0"/>
          <w:noProof/>
        </w:rPr>
        <w:t>7</w:t>
      </w:r>
      <w:r w:rsidR="00FA194F" w:rsidRPr="000C703C">
        <w:rPr>
          <w:rFonts w:cs="Arial"/>
          <w:i w:val="0"/>
        </w:rPr>
        <w:fldChar w:fldCharType="end"/>
      </w:r>
      <w:r w:rsidR="00FA194F" w:rsidRPr="000C703C">
        <w:rPr>
          <w:rFonts w:cs="Arial"/>
          <w:i w:val="0"/>
        </w:rPr>
        <w:noBreakHyphen/>
      </w:r>
      <w:r w:rsidR="00FA194F" w:rsidRPr="000C703C">
        <w:rPr>
          <w:rFonts w:cs="Arial"/>
          <w:i w:val="0"/>
        </w:rPr>
        <w:fldChar w:fldCharType="begin"/>
      </w:r>
      <w:r w:rsidR="00FA194F" w:rsidRPr="000C703C">
        <w:rPr>
          <w:rFonts w:cs="Arial"/>
          <w:i w:val="0"/>
        </w:rPr>
        <w:instrText xml:space="preserve"> SEQ Abbildung \* ARABIC \s 1 </w:instrText>
      </w:r>
      <w:r w:rsidR="00FA194F" w:rsidRPr="000C703C">
        <w:rPr>
          <w:rFonts w:cs="Arial"/>
          <w:i w:val="0"/>
        </w:rPr>
        <w:fldChar w:fldCharType="separate"/>
      </w:r>
      <w:r w:rsidR="008241BC">
        <w:rPr>
          <w:rFonts w:cs="Arial"/>
          <w:i w:val="0"/>
          <w:noProof/>
        </w:rPr>
        <w:t>5</w:t>
      </w:r>
      <w:r w:rsidR="00FA194F" w:rsidRPr="000C703C">
        <w:rPr>
          <w:rFonts w:cs="Arial"/>
          <w:i w:val="0"/>
        </w:rPr>
        <w:fldChar w:fldCharType="end"/>
      </w:r>
      <w:r w:rsidR="00FA194F" w:rsidRPr="000C703C">
        <w:rPr>
          <w:rFonts w:cs="Arial"/>
          <w:i w:val="0"/>
        </w:rPr>
        <w:t xml:space="preserve">: </w:t>
      </w:r>
      <w:r w:rsidRPr="000C703C">
        <w:rPr>
          <w:rFonts w:cs="Arial"/>
          <w:i w:val="0"/>
        </w:rPr>
        <w:t>References to reference catalogs</w:t>
      </w:r>
      <w:bookmarkEnd w:id="323"/>
    </w:p>
    <w:p w14:paraId="6A4E1BDD" w14:textId="668554A7" w:rsidR="00DC007B" w:rsidRDefault="00DC007B" w:rsidP="00DC007B">
      <w:pPr>
        <w:rPr>
          <w:rFonts w:cs="Arial"/>
          <w:color w:val="44546A"/>
          <w:szCs w:val="22"/>
        </w:rPr>
      </w:pPr>
      <w:r w:rsidRPr="000C703C">
        <w:rPr>
          <w:noProof/>
          <w:szCs w:val="22"/>
          <w:lang w:val="de-DE" w:eastAsia="zh-CN"/>
        </w:rPr>
        <w:drawing>
          <wp:anchor distT="0" distB="0" distL="114300" distR="114300" simplePos="0" relativeHeight="251658255" behindDoc="0" locked="0" layoutInCell="1" allowOverlap="1" wp14:anchorId="363AD923" wp14:editId="321495B9">
            <wp:simplePos x="0" y="0"/>
            <wp:positionH relativeFrom="margin">
              <wp:posOffset>-328295</wp:posOffset>
            </wp:positionH>
            <wp:positionV relativeFrom="paragraph">
              <wp:posOffset>309245</wp:posOffset>
            </wp:positionV>
            <wp:extent cx="6186170" cy="2144395"/>
            <wp:effectExtent l="114300" t="95250" r="119380" b="103505"/>
            <wp:wrapSquare wrapText="bothSides"/>
            <wp:docPr id="15" name="Grafik 15" descr="C:\Users\avdul002\AppData\Local\Microsoft\Windows\INetCache\Content.MSO\E61E0F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dul002\AppData\Local\Microsoft\Windows\INetCache\Content.MSO\E61E0FFB.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86170" cy="214439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0C703C">
        <w:rPr>
          <w:rFonts w:cs="Arial"/>
          <w:color w:val="44546A"/>
          <w:szCs w:val="22"/>
        </w:rPr>
        <w:t>The following shell structure opens up after clicking the “Modify</w:t>
      </w:r>
      <w:r w:rsidRPr="00DC007B">
        <w:rPr>
          <w:rFonts w:cs="Arial"/>
          <w:color w:val="44546A"/>
          <w:szCs w:val="22"/>
        </w:rPr>
        <w:t>” Button</w:t>
      </w:r>
      <w:r>
        <w:rPr>
          <w:rFonts w:cs="Arial"/>
          <w:color w:val="44546A"/>
          <w:szCs w:val="22"/>
        </w:rPr>
        <w:t>.</w:t>
      </w:r>
    </w:p>
    <w:p w14:paraId="631BFE89" w14:textId="4688C2BE" w:rsidR="00DC007B" w:rsidRPr="00C4529D" w:rsidRDefault="00DC007B" w:rsidP="00DC007B">
      <w:pPr>
        <w:pStyle w:val="Beschriftung"/>
        <w:jc w:val="center"/>
        <w:rPr>
          <w:rFonts w:cs="Arial"/>
        </w:rPr>
      </w:pPr>
      <w:bookmarkStart w:id="324" w:name="_Toc201557011"/>
      <w:r>
        <w:rPr>
          <w:rFonts w:cs="Arial"/>
        </w:rPr>
        <w:t>Figure</w:t>
      </w:r>
      <w:r w:rsidRPr="00CD024F">
        <w:rPr>
          <w:rFonts w:cs="Arial"/>
        </w:rPr>
        <w:t xml:space="preserv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7</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6</w:t>
      </w:r>
      <w:r w:rsidRPr="00CD024F">
        <w:rPr>
          <w:rFonts w:cs="Arial"/>
        </w:rPr>
        <w:fldChar w:fldCharType="end"/>
      </w:r>
      <w:r w:rsidRPr="00CD024F">
        <w:rPr>
          <w:rFonts w:cs="Arial"/>
        </w:rPr>
        <w:t xml:space="preserve">: </w:t>
      </w:r>
      <w:r>
        <w:rPr>
          <w:rFonts w:cs="Arial"/>
        </w:rPr>
        <w:t>Inside the AAS Shell</w:t>
      </w:r>
      <w:bookmarkEnd w:id="324"/>
    </w:p>
    <w:p w14:paraId="6990528B" w14:textId="26C8798D" w:rsidR="00DC007B" w:rsidRPr="004B746B" w:rsidRDefault="00DC007B" w:rsidP="00DC007B">
      <w:pPr>
        <w:rPr>
          <w:lang w:eastAsia="zh-CN"/>
        </w:rPr>
      </w:pPr>
    </w:p>
    <w:p w14:paraId="19A1ADC5" w14:textId="63A9B124" w:rsidR="00DC007B" w:rsidRPr="007E3ED9" w:rsidRDefault="00DC007B" w:rsidP="00DC007B">
      <w:pPr>
        <w:pStyle w:val="berschrift2"/>
        <w:rPr>
          <w:rFonts w:cs="Arial"/>
          <w:color w:val="ED7D31" w:themeColor="accent2"/>
          <w:szCs w:val="24"/>
        </w:rPr>
      </w:pPr>
      <w:bookmarkStart w:id="325" w:name="_Toc201556484"/>
      <w:r w:rsidRPr="007E3ED9">
        <w:rPr>
          <w:rFonts w:cs="Arial"/>
          <w:color w:val="ED7D31" w:themeColor="accent2"/>
          <w:szCs w:val="24"/>
        </w:rPr>
        <w:t>Submodel</w:t>
      </w:r>
      <w:bookmarkEnd w:id="325"/>
    </w:p>
    <w:p w14:paraId="46DB100C" w14:textId="7DD01CCF" w:rsidR="008A0534" w:rsidRDefault="00DC007B" w:rsidP="00DC007B">
      <w:pPr>
        <w:rPr>
          <w:lang w:eastAsia="zh-CN"/>
        </w:rPr>
      </w:pPr>
      <w:r w:rsidRPr="000C703C">
        <w:rPr>
          <w:rFonts w:cs="Arial"/>
          <w:szCs w:val="22"/>
          <w:lang w:eastAsia="zh-CN"/>
        </w:rPr>
        <w:t>On the left side of the shell interface, a tree-like structure displaying submodels is presented. Various types of information related to the shell such as technical properties, carbon footprint data, and handover documentation can be added here.</w:t>
      </w:r>
      <w:r w:rsidR="004B746B">
        <w:rPr>
          <w:rFonts w:cs="Arial"/>
          <w:szCs w:val="22"/>
          <w:lang w:eastAsia="zh-CN"/>
        </w:rPr>
        <w:t xml:space="preserve"> </w:t>
      </w:r>
      <w:r w:rsidRPr="000C703C">
        <w:rPr>
          <w:rFonts w:cs="Arial"/>
          <w:szCs w:val="22"/>
          <w:lang w:eastAsia="zh-CN"/>
        </w:rPr>
        <w:t xml:space="preserve">One such example is </w:t>
      </w:r>
      <w:r w:rsidRPr="003960DA">
        <w:rPr>
          <w:rFonts w:cs="Arial"/>
          <w:i/>
          <w:iCs/>
          <w:szCs w:val="22"/>
          <w:lang w:eastAsia="zh-CN"/>
        </w:rPr>
        <w:t>HandoverDocumentation</w:t>
      </w:r>
      <w:r w:rsidRPr="000C703C">
        <w:rPr>
          <w:lang w:eastAsia="zh-CN"/>
        </w:rPr>
        <w:t>.</w:t>
      </w:r>
    </w:p>
    <w:p w14:paraId="33EE1FB8" w14:textId="1DAA29ED" w:rsidR="008A0534" w:rsidRDefault="008A0534" w:rsidP="00DC007B">
      <w:pPr>
        <w:rPr>
          <w:lang w:eastAsia="zh-CN"/>
        </w:rPr>
      </w:pPr>
    </w:p>
    <w:p w14:paraId="241730CE" w14:textId="6CAA335F" w:rsidR="008A0534" w:rsidRDefault="008A0534" w:rsidP="00DC007B">
      <w:pPr>
        <w:rPr>
          <w:lang w:eastAsia="zh-CN"/>
        </w:rPr>
      </w:pPr>
    </w:p>
    <w:p w14:paraId="5881A9A3" w14:textId="56859B24" w:rsidR="008A0534" w:rsidRDefault="008A0534" w:rsidP="00DC007B">
      <w:pPr>
        <w:rPr>
          <w:lang w:eastAsia="zh-CN"/>
        </w:rPr>
      </w:pPr>
    </w:p>
    <w:p w14:paraId="5E9DA5F8" w14:textId="18ADEF96" w:rsidR="008A0534" w:rsidRDefault="008A0534" w:rsidP="00DC007B">
      <w:pPr>
        <w:rPr>
          <w:lang w:eastAsia="zh-CN"/>
        </w:rPr>
      </w:pPr>
    </w:p>
    <w:p w14:paraId="63CD01F1" w14:textId="148D7EDD" w:rsidR="008A0534" w:rsidRDefault="008A0534" w:rsidP="00DC007B">
      <w:pPr>
        <w:rPr>
          <w:lang w:eastAsia="zh-CN"/>
        </w:rPr>
      </w:pPr>
    </w:p>
    <w:p w14:paraId="13489DFC" w14:textId="2A17D65C" w:rsidR="008A0534" w:rsidRDefault="008A0534" w:rsidP="00DC007B">
      <w:pPr>
        <w:rPr>
          <w:lang w:eastAsia="zh-CN"/>
        </w:rPr>
      </w:pPr>
    </w:p>
    <w:p w14:paraId="6F8741CA" w14:textId="12E4B0C5" w:rsidR="008A0534" w:rsidRDefault="008A0534" w:rsidP="00DC007B">
      <w:pPr>
        <w:rPr>
          <w:lang w:eastAsia="zh-CN"/>
        </w:rPr>
      </w:pPr>
    </w:p>
    <w:p w14:paraId="6A5E2538" w14:textId="39EFB000" w:rsidR="008A0534" w:rsidRDefault="008A0534" w:rsidP="00DC007B">
      <w:pPr>
        <w:rPr>
          <w:lang w:eastAsia="zh-CN"/>
        </w:rPr>
      </w:pPr>
    </w:p>
    <w:p w14:paraId="3B3FCEEF" w14:textId="537EE635" w:rsidR="008A0534" w:rsidRDefault="008A0534" w:rsidP="00DC007B">
      <w:pPr>
        <w:rPr>
          <w:lang w:eastAsia="zh-CN"/>
        </w:rPr>
      </w:pPr>
    </w:p>
    <w:p w14:paraId="46526921" w14:textId="788F6C0B" w:rsidR="008A0534" w:rsidRDefault="008A0534" w:rsidP="00DC007B">
      <w:pPr>
        <w:rPr>
          <w:lang w:eastAsia="zh-CN"/>
        </w:rPr>
      </w:pPr>
    </w:p>
    <w:p w14:paraId="3130D9BC" w14:textId="0BAC4E53" w:rsidR="008A0534" w:rsidRDefault="008A0534" w:rsidP="00DC007B">
      <w:pPr>
        <w:rPr>
          <w:lang w:eastAsia="zh-CN"/>
        </w:rPr>
      </w:pPr>
    </w:p>
    <w:p w14:paraId="6C457701" w14:textId="09FBCCDD" w:rsidR="008A0534" w:rsidRPr="000C703C" w:rsidRDefault="008A0534" w:rsidP="008A0534">
      <w:pPr>
        <w:pStyle w:val="berschrift2"/>
        <w:rPr>
          <w:lang w:eastAsia="zh-CN"/>
        </w:rPr>
      </w:pPr>
      <w:bookmarkStart w:id="326" w:name="_Toc201556485"/>
      <w:r>
        <w:rPr>
          <w:lang w:eastAsia="zh-CN"/>
        </w:rPr>
        <w:lastRenderedPageBreak/>
        <w:t>Handover Documentation-Wizard</w:t>
      </w:r>
      <w:bookmarkEnd w:id="326"/>
    </w:p>
    <w:p w14:paraId="4B5DEA2A" w14:textId="0AED9887" w:rsidR="00DC007B" w:rsidRPr="000C703C" w:rsidRDefault="00DC007B" w:rsidP="00DC007B">
      <w:pPr>
        <w:rPr>
          <w:rFonts w:cs="Arial"/>
          <w:szCs w:val="22"/>
          <w:lang w:eastAsia="zh-CN"/>
        </w:rPr>
      </w:pPr>
      <w:r w:rsidRPr="00DC007B">
        <w:rPr>
          <w:rFonts w:eastAsia="Arial"/>
          <w:noProof/>
          <w:lang w:val="de-DE" w:eastAsia="zh-CN"/>
        </w:rPr>
        <w:drawing>
          <wp:anchor distT="0" distB="0" distL="114300" distR="114300" simplePos="0" relativeHeight="251658248" behindDoc="0" locked="0" layoutInCell="1" allowOverlap="1" wp14:anchorId="19FDF61B" wp14:editId="773E90F1">
            <wp:simplePos x="0" y="0"/>
            <wp:positionH relativeFrom="margin">
              <wp:align>center</wp:align>
            </wp:positionH>
            <wp:positionV relativeFrom="paragraph">
              <wp:posOffset>450962</wp:posOffset>
            </wp:positionV>
            <wp:extent cx="5790416" cy="2890883"/>
            <wp:effectExtent l="114300" t="95250" r="115570" b="100330"/>
            <wp:wrapSquare wrapText="bothSides"/>
            <wp:docPr id="23" name="Grafik 23" descr="C:\Users\avdul002\AppData\Local\Microsoft\Windows\INetCache\Content.MSO\22722D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vdul002\AppData\Local\Microsoft\Windows\INetCache\Content.MSO\22722D6F.t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0416" cy="2890883"/>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0C703C">
        <w:rPr>
          <w:rFonts w:cs="Arial"/>
          <w:szCs w:val="22"/>
          <w:lang w:eastAsia="zh-CN"/>
        </w:rPr>
        <w:t>The AAS Designer now supports the simplified creation of elements in Submodel Handover Documentation: </w:t>
      </w:r>
    </w:p>
    <w:p w14:paraId="3105FF50" w14:textId="453A553B" w:rsidR="000C703C" w:rsidRDefault="000C703C" w:rsidP="000C703C">
      <w:pPr>
        <w:pStyle w:val="Beschriftung"/>
        <w:jc w:val="center"/>
        <w:rPr>
          <w:rFonts w:eastAsia="Arial" w:cs="Arial"/>
        </w:rPr>
      </w:pPr>
      <w:bookmarkStart w:id="327" w:name="_Toc201557012"/>
      <w:r>
        <w:rPr>
          <w:rFonts w:cs="Arial"/>
        </w:rPr>
        <w:t>Figure</w:t>
      </w:r>
      <w:r w:rsidRPr="00CD024F">
        <w:rPr>
          <w:rFonts w:cs="Arial"/>
        </w:rPr>
        <w:t xml:space="preserv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7</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7</w:t>
      </w:r>
      <w:r w:rsidRPr="00CD024F">
        <w:rPr>
          <w:rFonts w:cs="Arial"/>
        </w:rPr>
        <w:fldChar w:fldCharType="end"/>
      </w:r>
      <w:r w:rsidRPr="00CD024F">
        <w:rPr>
          <w:rFonts w:cs="Arial"/>
        </w:rPr>
        <w:t xml:space="preserve">: </w:t>
      </w:r>
      <w:r>
        <w:rPr>
          <w:rFonts w:cs="Arial"/>
        </w:rPr>
        <w:t>Wizard HandoverDocumentation</w:t>
      </w:r>
      <w:bookmarkEnd w:id="327"/>
    </w:p>
    <w:p w14:paraId="03A8A136" w14:textId="77777777" w:rsidR="000C703C" w:rsidRPr="000C703C" w:rsidRDefault="000C703C" w:rsidP="000C703C">
      <w:pPr>
        <w:rPr>
          <w:rFonts w:cs="Arial"/>
          <w:szCs w:val="22"/>
          <w:lang w:eastAsia="zh-CN"/>
        </w:rPr>
      </w:pPr>
      <w:r w:rsidRPr="000C703C">
        <w:rPr>
          <w:rFonts w:cs="Arial"/>
          <w:szCs w:val="22"/>
          <w:lang w:eastAsia="zh-CN"/>
        </w:rPr>
        <w:t>At the top right corner, three important operations can be performed.</w:t>
      </w:r>
    </w:p>
    <w:p w14:paraId="46FB3A5D" w14:textId="77777777" w:rsidR="000C703C" w:rsidRPr="000C703C" w:rsidRDefault="000C703C" w:rsidP="000C703C"/>
    <w:p w14:paraId="62FB1C71" w14:textId="49355C3F" w:rsidR="00DC007B" w:rsidRPr="007E3ED9" w:rsidRDefault="000C703C" w:rsidP="000C703C">
      <w:pPr>
        <w:pStyle w:val="berschrift2"/>
        <w:rPr>
          <w:rFonts w:cs="Arial"/>
          <w:lang w:eastAsia="zh-CN"/>
        </w:rPr>
      </w:pPr>
      <w:bookmarkStart w:id="328" w:name="_Toc201556486"/>
      <w:r w:rsidRPr="007E3ED9">
        <w:rPr>
          <w:rFonts w:cs="Arial"/>
          <w:lang w:eastAsia="zh-CN"/>
        </w:rPr>
        <w:t>Validate Errors</w:t>
      </w:r>
      <w:bookmarkEnd w:id="328"/>
    </w:p>
    <w:p w14:paraId="289F10D1" w14:textId="7D58707E" w:rsidR="007E3ED9" w:rsidRPr="007E3ED9" w:rsidRDefault="007E3ED9" w:rsidP="007E3ED9">
      <w:pPr>
        <w:rPr>
          <w:rFonts w:cs="Arial"/>
          <w:szCs w:val="22"/>
          <w:lang w:eastAsia="zh-CN"/>
        </w:rPr>
      </w:pPr>
      <w:r w:rsidRPr="007E3ED9">
        <w:rPr>
          <w:rFonts w:eastAsia="Arial"/>
          <w:noProof/>
          <w:lang w:val="de-DE" w:eastAsia="zh-CN"/>
        </w:rPr>
        <w:drawing>
          <wp:anchor distT="0" distB="0" distL="114300" distR="114300" simplePos="0" relativeHeight="251658249" behindDoc="0" locked="0" layoutInCell="1" allowOverlap="1" wp14:anchorId="718D35F4" wp14:editId="09A09A74">
            <wp:simplePos x="0" y="0"/>
            <wp:positionH relativeFrom="margin">
              <wp:align>right</wp:align>
            </wp:positionH>
            <wp:positionV relativeFrom="paragraph">
              <wp:posOffset>592081</wp:posOffset>
            </wp:positionV>
            <wp:extent cx="5775960" cy="2716530"/>
            <wp:effectExtent l="114300" t="95250" r="110490" b="102870"/>
            <wp:wrapSquare wrapText="bothSides"/>
            <wp:docPr id="24" name="Grafik 24" descr="C:\Users\avdul002\AppData\Local\Microsoft\Windows\INetCache\Content.MSO\805E6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vdul002\AppData\Local\Microsoft\Windows\INetCache\Content.MSO\805E6D3.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75960" cy="271653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7E3ED9">
        <w:rPr>
          <w:rFonts w:cs="Arial"/>
          <w:szCs w:val="22"/>
          <w:lang w:eastAsia="zh-CN"/>
        </w:rPr>
        <w:t>It is recommended to validate any errors by clicking on the grey section shown in the figure, which will highlight any issues or inconsistencies that need to be addressed. This validation process ensures that your AAS remains accurate and compliant with standards.</w:t>
      </w:r>
    </w:p>
    <w:p w14:paraId="63D24CC7" w14:textId="65E47C9D" w:rsidR="007E3ED9" w:rsidRDefault="007E3ED9" w:rsidP="007E3ED9">
      <w:pPr>
        <w:pStyle w:val="Beschriftung"/>
        <w:jc w:val="center"/>
        <w:rPr>
          <w:rFonts w:cs="Arial"/>
        </w:rPr>
      </w:pPr>
      <w:bookmarkStart w:id="329" w:name="_Toc201557013"/>
      <w:r>
        <w:rPr>
          <w:rFonts w:cs="Arial"/>
        </w:rPr>
        <w:t>Figure</w:t>
      </w:r>
      <w:r w:rsidRPr="00CD024F">
        <w:rPr>
          <w:rFonts w:cs="Arial"/>
        </w:rPr>
        <w:t xml:space="preserv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7</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8</w:t>
      </w:r>
      <w:r w:rsidRPr="00CD024F">
        <w:rPr>
          <w:rFonts w:cs="Arial"/>
        </w:rPr>
        <w:fldChar w:fldCharType="end"/>
      </w:r>
      <w:r w:rsidRPr="00CD024F">
        <w:rPr>
          <w:rFonts w:cs="Arial"/>
        </w:rPr>
        <w:t xml:space="preserve">: </w:t>
      </w:r>
      <w:r>
        <w:rPr>
          <w:rFonts w:cs="Arial"/>
        </w:rPr>
        <w:t>Validation Errors in the AAS Designer</w:t>
      </w:r>
      <w:bookmarkEnd w:id="329"/>
    </w:p>
    <w:p w14:paraId="7ACCFA9A" w14:textId="47152747" w:rsidR="007E3ED9" w:rsidRDefault="007E3ED9" w:rsidP="007E3ED9">
      <w:pPr>
        <w:rPr>
          <w:rFonts w:cs="Arial"/>
          <w:szCs w:val="22"/>
          <w:lang w:eastAsia="zh-CN"/>
        </w:rPr>
      </w:pPr>
      <w:r w:rsidRPr="007E3ED9">
        <w:rPr>
          <w:rFonts w:cs="Arial"/>
          <w:szCs w:val="22"/>
          <w:lang w:eastAsia="zh-CN"/>
        </w:rPr>
        <w:t>As shown in the figure, a list of all issues within the AAS shell is displayed during validation. Each error is clearly identified and can be directly navigated to, allowing users to quickly address the problems.</w:t>
      </w:r>
    </w:p>
    <w:p w14:paraId="4FEBC746" w14:textId="77777777" w:rsidR="007E3ED9" w:rsidRDefault="007E3ED9" w:rsidP="007E3ED9">
      <w:pPr>
        <w:rPr>
          <w:lang w:eastAsia="zh-CN"/>
        </w:rPr>
      </w:pPr>
    </w:p>
    <w:p w14:paraId="5DC55482" w14:textId="1E341A90" w:rsidR="007E3ED9" w:rsidRPr="007E3ED9" w:rsidRDefault="007E3ED9" w:rsidP="007E3ED9">
      <w:pPr>
        <w:rPr>
          <w:lang w:eastAsia="zh-CN"/>
        </w:rPr>
      </w:pPr>
      <w:r w:rsidRPr="007E3ED9">
        <w:rPr>
          <w:rFonts w:cs="Arial"/>
          <w:noProof/>
          <w:szCs w:val="22"/>
          <w:lang w:val="de-DE" w:eastAsia="zh-CN"/>
        </w:rPr>
        <w:lastRenderedPageBreak/>
        <w:drawing>
          <wp:anchor distT="0" distB="0" distL="114300" distR="114300" simplePos="0" relativeHeight="251658250" behindDoc="0" locked="0" layoutInCell="1" allowOverlap="1" wp14:anchorId="6992BA24" wp14:editId="12BBE926">
            <wp:simplePos x="0" y="0"/>
            <wp:positionH relativeFrom="margin">
              <wp:align>right</wp:align>
            </wp:positionH>
            <wp:positionV relativeFrom="paragraph">
              <wp:posOffset>181535</wp:posOffset>
            </wp:positionV>
            <wp:extent cx="5715000" cy="2057400"/>
            <wp:effectExtent l="0" t="0" r="0" b="0"/>
            <wp:wrapSquare wrapText="bothSides"/>
            <wp:docPr id="26" name="Grafik 26" descr="C:\Users\avdul002\AppData\Local\Microsoft\Windows\INetCache\Content.MSO\29F5EF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vdul002\AppData\Local\Microsoft\Windows\INetCache\Content.MSO\29F5EFCF.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C596B" w14:textId="093E84D9" w:rsidR="007E3ED9" w:rsidRDefault="007E3ED9" w:rsidP="007E3ED9">
      <w:pPr>
        <w:pStyle w:val="Beschriftung"/>
        <w:jc w:val="center"/>
        <w:rPr>
          <w:rFonts w:cs="Arial"/>
        </w:rPr>
      </w:pPr>
      <w:bookmarkStart w:id="330" w:name="_Toc201557014"/>
      <w:r>
        <w:rPr>
          <w:rFonts w:cs="Arial"/>
        </w:rPr>
        <w:t>Figure</w:t>
      </w:r>
      <w:r w:rsidRPr="00CD024F">
        <w:rPr>
          <w:rFonts w:cs="Arial"/>
        </w:rPr>
        <w:t xml:space="preserve"> </w:t>
      </w:r>
      <w:r w:rsidRPr="00CD024F">
        <w:rPr>
          <w:rFonts w:cs="Arial"/>
        </w:rPr>
        <w:fldChar w:fldCharType="begin"/>
      </w:r>
      <w:r w:rsidRPr="00CD024F">
        <w:rPr>
          <w:rFonts w:cs="Arial"/>
        </w:rPr>
        <w:instrText xml:space="preserve"> STYLEREF 1 \s </w:instrText>
      </w:r>
      <w:r w:rsidRPr="00CD024F">
        <w:rPr>
          <w:rFonts w:cs="Arial"/>
        </w:rPr>
        <w:fldChar w:fldCharType="separate"/>
      </w:r>
      <w:r w:rsidR="008241BC">
        <w:rPr>
          <w:rFonts w:cs="Arial"/>
          <w:noProof/>
        </w:rPr>
        <w:t>7</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8241BC">
        <w:rPr>
          <w:rFonts w:cs="Arial"/>
          <w:noProof/>
        </w:rPr>
        <w:t>9</w:t>
      </w:r>
      <w:r w:rsidRPr="00CD024F">
        <w:rPr>
          <w:rFonts w:cs="Arial"/>
        </w:rPr>
        <w:fldChar w:fldCharType="end"/>
      </w:r>
      <w:r w:rsidRPr="00CD024F">
        <w:rPr>
          <w:rFonts w:cs="Arial"/>
        </w:rPr>
        <w:t xml:space="preserve">: </w:t>
      </w:r>
      <w:r>
        <w:rPr>
          <w:rFonts w:cs="Arial"/>
        </w:rPr>
        <w:t>Resolving Validation Errors in the AAS Designer</w:t>
      </w:r>
      <w:bookmarkEnd w:id="330"/>
    </w:p>
    <w:p w14:paraId="119099A6" w14:textId="3B86167B" w:rsidR="007E3ED9" w:rsidRDefault="007E3ED9" w:rsidP="007E3ED9">
      <w:pPr>
        <w:rPr>
          <w:rFonts w:cs="Arial"/>
          <w:szCs w:val="22"/>
        </w:rPr>
      </w:pPr>
      <w:r w:rsidRPr="007E3ED9">
        <w:rPr>
          <w:rFonts w:cs="Arial"/>
          <w:szCs w:val="22"/>
        </w:rPr>
        <w:t>Once the specific issue is located, the necessary adjustments can be made to resolve the error. The Designer automatically guides the user to the problem area once the button is clicked. This process ensures that the AAS shell is free from issues and fully compliant with the required standards before it is finalized or shared.</w:t>
      </w:r>
    </w:p>
    <w:p w14:paraId="22192F12" w14:textId="0869B1F4" w:rsidR="007E3ED9" w:rsidRDefault="007E3ED9" w:rsidP="007E3ED9">
      <w:pPr>
        <w:rPr>
          <w:rFonts w:cs="Arial"/>
          <w:szCs w:val="22"/>
        </w:rPr>
      </w:pPr>
    </w:p>
    <w:p w14:paraId="59DC8E58" w14:textId="549F0EC9" w:rsidR="007E3ED9" w:rsidRDefault="007E3ED9" w:rsidP="007E3ED9">
      <w:pPr>
        <w:pStyle w:val="berschrift2"/>
        <w:rPr>
          <w:rFonts w:cs="Arial"/>
          <w:lang w:eastAsia="zh-CN"/>
        </w:rPr>
      </w:pPr>
      <w:bookmarkStart w:id="331" w:name="_Toc201556487"/>
      <w:r w:rsidRPr="007E3ED9">
        <w:rPr>
          <w:rFonts w:cs="Arial"/>
          <w:lang w:eastAsia="zh-CN"/>
        </w:rPr>
        <w:t>Save</w:t>
      </w:r>
      <w:bookmarkEnd w:id="331"/>
    </w:p>
    <w:p w14:paraId="750724CF" w14:textId="23835BE4" w:rsidR="007E3ED9" w:rsidRPr="00B236B6" w:rsidRDefault="00B236B6" w:rsidP="00B236B6">
      <w:pPr>
        <w:rPr>
          <w:rFonts w:cs="Arial"/>
          <w:szCs w:val="22"/>
          <w:lang w:eastAsia="zh-CN"/>
        </w:rPr>
      </w:pPr>
      <w:r w:rsidRPr="00B236B6">
        <w:rPr>
          <w:rFonts w:cs="Arial"/>
          <w:szCs w:val="22"/>
        </w:rPr>
        <w:t>After the required changes have been made, they can be saved by clicking the green Save button located at the top right corner of the page.</w:t>
      </w:r>
    </w:p>
    <w:p w14:paraId="7EEB8E96" w14:textId="1ACCDA17" w:rsidR="007E3ED9" w:rsidRDefault="007E3ED9" w:rsidP="007E3ED9">
      <w:pPr>
        <w:rPr>
          <w:lang w:eastAsia="zh-CN"/>
        </w:rPr>
      </w:pPr>
    </w:p>
    <w:p w14:paraId="3FD75582" w14:textId="62DBA556" w:rsidR="00B236B6" w:rsidRDefault="00B236B6" w:rsidP="00B236B6">
      <w:pPr>
        <w:pStyle w:val="berschrift2"/>
        <w:rPr>
          <w:rFonts w:cs="Arial"/>
          <w:lang w:eastAsia="zh-CN"/>
        </w:rPr>
      </w:pPr>
      <w:bookmarkStart w:id="332" w:name="_Toc201556488"/>
      <w:r w:rsidRPr="00B236B6">
        <w:rPr>
          <w:rFonts w:cs="Arial"/>
          <w:lang w:eastAsia="zh-CN"/>
        </w:rPr>
        <w:t>Delete</w:t>
      </w:r>
      <w:bookmarkEnd w:id="332"/>
    </w:p>
    <w:p w14:paraId="1F62CC48" w14:textId="75DBA323" w:rsidR="00B236B6" w:rsidRDefault="00B236B6" w:rsidP="00B236B6">
      <w:pPr>
        <w:rPr>
          <w:rFonts w:cs="Arial"/>
          <w:szCs w:val="22"/>
        </w:rPr>
      </w:pPr>
      <w:r w:rsidRPr="00B236B6">
        <w:rPr>
          <w:rFonts w:cs="Arial"/>
          <w:szCs w:val="22"/>
        </w:rPr>
        <w:t>The AAS shell can be deleted by clicking the red Delete button.</w:t>
      </w:r>
    </w:p>
    <w:p w14:paraId="060E6729" w14:textId="457423A7" w:rsidR="00B236B6" w:rsidRDefault="00B236B6" w:rsidP="00B236B6">
      <w:pPr>
        <w:rPr>
          <w:rFonts w:cs="Arial"/>
          <w:szCs w:val="22"/>
        </w:rPr>
      </w:pPr>
    </w:p>
    <w:p w14:paraId="13888D2C" w14:textId="16B4E11E" w:rsidR="00B236B6" w:rsidRDefault="00B236B6" w:rsidP="00B236B6">
      <w:pPr>
        <w:pStyle w:val="berschrift2"/>
        <w:rPr>
          <w:rFonts w:cs="Arial"/>
          <w:lang w:eastAsia="zh-CN"/>
        </w:rPr>
      </w:pPr>
      <w:bookmarkStart w:id="333" w:name="_Toc201556489"/>
      <w:r w:rsidRPr="00B236B6">
        <w:rPr>
          <w:rFonts w:cs="Arial"/>
          <w:lang w:eastAsia="zh-CN"/>
        </w:rPr>
        <w:t>Reset</w:t>
      </w:r>
      <w:bookmarkEnd w:id="333"/>
    </w:p>
    <w:p w14:paraId="342CEF00" w14:textId="2AEF703A" w:rsidR="00B236B6" w:rsidRPr="00B236B6" w:rsidRDefault="00B236B6" w:rsidP="00B236B6">
      <w:pPr>
        <w:rPr>
          <w:rFonts w:cs="Arial"/>
          <w:szCs w:val="22"/>
          <w:lang w:eastAsia="zh-CN"/>
        </w:rPr>
      </w:pPr>
      <w:r w:rsidRPr="00B236B6">
        <w:rPr>
          <w:noProof/>
          <w:lang w:val="de-DE" w:eastAsia="zh-CN"/>
        </w:rPr>
        <w:drawing>
          <wp:anchor distT="0" distB="0" distL="114300" distR="114300" simplePos="0" relativeHeight="251658256" behindDoc="0" locked="0" layoutInCell="1" allowOverlap="1" wp14:anchorId="3AD4DAF5" wp14:editId="0039523D">
            <wp:simplePos x="0" y="0"/>
            <wp:positionH relativeFrom="margin">
              <wp:align>left</wp:align>
            </wp:positionH>
            <wp:positionV relativeFrom="paragraph">
              <wp:posOffset>439308</wp:posOffset>
            </wp:positionV>
            <wp:extent cx="5962015" cy="2198370"/>
            <wp:effectExtent l="114300" t="95250" r="114935" b="87630"/>
            <wp:wrapSquare wrapText="bothSides"/>
            <wp:docPr id="27" name="Grafik 27" descr="C:\Users\avdul002\AppData\Local\Microsoft\Windows\INetCache\Content.MSO\23EB19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vdul002\AppData\Local\Microsoft\Windows\INetCache\Content.MSO\23EB19B5.tm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62015" cy="219837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B236B6">
        <w:rPr>
          <w:rFonts w:cs="Arial"/>
          <w:szCs w:val="22"/>
        </w:rPr>
        <w:t>The Reset button, located immediately after the Delete button (as shown in the figure below), can be used to reset all the current changes made within the Designer.</w:t>
      </w:r>
    </w:p>
    <w:p w14:paraId="7CEEC834" w14:textId="03D163EE" w:rsidR="00B236B6" w:rsidRPr="00B236B6" w:rsidRDefault="00B236B6" w:rsidP="00B236B6">
      <w:pPr>
        <w:pStyle w:val="Beschriftung"/>
        <w:jc w:val="center"/>
        <w:rPr>
          <w:rFonts w:cs="Arial"/>
        </w:rPr>
      </w:pPr>
      <w:bookmarkStart w:id="334" w:name="_Toc201557015"/>
      <w:r w:rsidRPr="00B236B6">
        <w:rPr>
          <w:rFonts w:cs="Arial"/>
        </w:rPr>
        <w:t xml:space="preserve">Figure </w:t>
      </w:r>
      <w:r w:rsidRPr="00CD024F">
        <w:rPr>
          <w:rFonts w:cs="Arial"/>
        </w:rPr>
        <w:fldChar w:fldCharType="begin"/>
      </w:r>
      <w:r w:rsidRPr="00B236B6">
        <w:rPr>
          <w:rFonts w:cs="Arial"/>
        </w:rPr>
        <w:instrText xml:space="preserve"> STYLEREF 1 \s </w:instrText>
      </w:r>
      <w:r w:rsidRPr="00CD024F">
        <w:rPr>
          <w:rFonts w:cs="Arial"/>
        </w:rPr>
        <w:fldChar w:fldCharType="separate"/>
      </w:r>
      <w:r w:rsidR="008241BC">
        <w:rPr>
          <w:rFonts w:cs="Arial"/>
          <w:noProof/>
        </w:rPr>
        <w:t>7</w:t>
      </w:r>
      <w:r w:rsidRPr="00CD024F">
        <w:rPr>
          <w:rFonts w:cs="Arial"/>
        </w:rPr>
        <w:fldChar w:fldCharType="end"/>
      </w:r>
      <w:r w:rsidRPr="00B236B6">
        <w:rPr>
          <w:rFonts w:cs="Arial"/>
        </w:rPr>
        <w:noBreakHyphen/>
      </w:r>
      <w:r w:rsidRPr="00CD024F">
        <w:rPr>
          <w:rFonts w:cs="Arial"/>
        </w:rPr>
        <w:fldChar w:fldCharType="begin"/>
      </w:r>
      <w:r w:rsidRPr="00B236B6">
        <w:rPr>
          <w:rFonts w:cs="Arial"/>
        </w:rPr>
        <w:instrText xml:space="preserve"> SEQ Abbildung \* ARABIC \s 1 </w:instrText>
      </w:r>
      <w:r w:rsidRPr="00CD024F">
        <w:rPr>
          <w:rFonts w:cs="Arial"/>
        </w:rPr>
        <w:fldChar w:fldCharType="separate"/>
      </w:r>
      <w:r w:rsidR="008241BC">
        <w:rPr>
          <w:rFonts w:cs="Arial"/>
          <w:noProof/>
        </w:rPr>
        <w:t>10</w:t>
      </w:r>
      <w:r w:rsidRPr="00CD024F">
        <w:rPr>
          <w:rFonts w:cs="Arial"/>
        </w:rPr>
        <w:fldChar w:fldCharType="end"/>
      </w:r>
      <w:r w:rsidRPr="00B236B6">
        <w:rPr>
          <w:rFonts w:cs="Arial"/>
        </w:rPr>
        <w:t>: Reset, Undo, Redo Button in the</w:t>
      </w:r>
      <w:r>
        <w:rPr>
          <w:rFonts w:cs="Arial"/>
        </w:rPr>
        <w:t xml:space="preserve"> AAS Shell</w:t>
      </w:r>
      <w:bookmarkEnd w:id="334"/>
    </w:p>
    <w:p w14:paraId="72366AC8" w14:textId="51342A7D" w:rsidR="00B236B6" w:rsidRDefault="00B236B6" w:rsidP="00B236B6">
      <w:pPr>
        <w:pStyle w:val="berschrift2"/>
        <w:rPr>
          <w:rFonts w:cs="Arial"/>
          <w:lang w:eastAsia="zh-CN"/>
        </w:rPr>
      </w:pPr>
      <w:bookmarkStart w:id="335" w:name="_Toc201556490"/>
      <w:r w:rsidRPr="00B236B6">
        <w:rPr>
          <w:rFonts w:cs="Arial"/>
          <w:lang w:eastAsia="zh-CN"/>
        </w:rPr>
        <w:t>Undo</w:t>
      </w:r>
      <w:bookmarkEnd w:id="335"/>
    </w:p>
    <w:p w14:paraId="0F510282" w14:textId="455D689B" w:rsidR="00B236B6" w:rsidRDefault="00B236B6" w:rsidP="00B236B6">
      <w:pPr>
        <w:rPr>
          <w:rFonts w:cs="Arial"/>
          <w:szCs w:val="22"/>
          <w:lang w:eastAsia="zh-CN"/>
        </w:rPr>
      </w:pPr>
      <w:r w:rsidRPr="00B236B6">
        <w:rPr>
          <w:lang w:eastAsia="zh-CN"/>
        </w:rPr>
        <w:t>The Undo button is used to revert the most recent change, allowing any unintended modifications to be undone.</w:t>
      </w:r>
    </w:p>
    <w:p w14:paraId="2B82D10F" w14:textId="77777777" w:rsidR="00B236B6" w:rsidRPr="00B236B6" w:rsidRDefault="00B236B6" w:rsidP="00B236B6">
      <w:pPr>
        <w:rPr>
          <w:rFonts w:cs="Arial"/>
          <w:szCs w:val="22"/>
          <w:lang w:eastAsia="zh-CN"/>
        </w:rPr>
      </w:pPr>
    </w:p>
    <w:p w14:paraId="594ED1C7" w14:textId="77777777" w:rsidR="00B236B6" w:rsidRPr="00B236B6" w:rsidRDefault="00B236B6" w:rsidP="00B236B6">
      <w:pPr>
        <w:rPr>
          <w:lang w:eastAsia="zh-CN"/>
        </w:rPr>
      </w:pPr>
    </w:p>
    <w:p w14:paraId="6F201C86" w14:textId="2EE7BEBF" w:rsidR="00B236B6" w:rsidRDefault="00B236B6" w:rsidP="00B236B6">
      <w:pPr>
        <w:pStyle w:val="berschrift2"/>
        <w:rPr>
          <w:rFonts w:cs="Arial"/>
          <w:lang w:eastAsia="zh-CN"/>
        </w:rPr>
      </w:pPr>
      <w:bookmarkStart w:id="336" w:name="_Toc201556491"/>
      <w:r w:rsidRPr="00B236B6">
        <w:rPr>
          <w:rFonts w:cs="Arial"/>
          <w:lang w:eastAsia="zh-CN"/>
        </w:rPr>
        <w:lastRenderedPageBreak/>
        <w:t>Redo</w:t>
      </w:r>
      <w:bookmarkEnd w:id="336"/>
    </w:p>
    <w:p w14:paraId="0B8D76B0" w14:textId="6CFC46CA" w:rsidR="00B236B6" w:rsidRPr="00B236B6" w:rsidRDefault="00B236B6" w:rsidP="00B236B6">
      <w:pPr>
        <w:rPr>
          <w:rFonts w:cs="Arial"/>
          <w:szCs w:val="22"/>
          <w:lang w:eastAsia="zh-CN"/>
        </w:rPr>
      </w:pPr>
      <w:r w:rsidRPr="00B236B6">
        <w:rPr>
          <w:rFonts w:cs="Arial"/>
          <w:szCs w:val="22"/>
        </w:rPr>
        <w:t>The Redo button is used to reapply a change that was previously undone using the Undo function.</w:t>
      </w:r>
    </w:p>
    <w:p w14:paraId="50A65223" w14:textId="66C75124" w:rsidR="007E3ED9" w:rsidRDefault="007E3ED9" w:rsidP="007E3ED9">
      <w:pPr>
        <w:rPr>
          <w:lang w:eastAsia="zh-CN"/>
        </w:rPr>
      </w:pPr>
    </w:p>
    <w:p w14:paraId="0780C433" w14:textId="26B0856E" w:rsidR="00B236B6" w:rsidRPr="00B236B6" w:rsidRDefault="00B236B6" w:rsidP="00B236B6">
      <w:pPr>
        <w:pStyle w:val="berschrift2"/>
        <w:rPr>
          <w:rFonts w:cs="Arial"/>
          <w:szCs w:val="24"/>
          <w:lang w:eastAsia="zh-CN"/>
        </w:rPr>
      </w:pPr>
      <w:bookmarkStart w:id="337" w:name="_Toc201556492"/>
      <w:r w:rsidRPr="00B236B6">
        <w:rPr>
          <w:rFonts w:cs="Arial"/>
          <w:szCs w:val="24"/>
          <w:lang w:eastAsia="zh-CN"/>
        </w:rPr>
        <w:t>Export Views</w:t>
      </w:r>
      <w:bookmarkEnd w:id="337"/>
    </w:p>
    <w:p w14:paraId="70ED9B99" w14:textId="511177FD" w:rsidR="00B236B6" w:rsidRDefault="00B236B6" w:rsidP="00B236B6">
      <w:pPr>
        <w:rPr>
          <w:rFonts w:cs="Arial"/>
          <w:szCs w:val="22"/>
          <w:lang w:eastAsia="zh-CN"/>
        </w:rPr>
      </w:pPr>
      <w:r w:rsidRPr="00B236B6">
        <w:rPr>
          <w:rFonts w:cs="Arial"/>
          <w:szCs w:val="22"/>
          <w:lang w:eastAsia="zh-CN"/>
        </w:rPr>
        <w:t>As shown in the figure below, the Export options become visible after clicking the three-dot menu. The AAS shell can be exported either as a .aasx or .json file. Also, an option to view the AAS shell in Viewer Mode is available under the View function in the Shells Overview.</w:t>
      </w:r>
    </w:p>
    <w:p w14:paraId="2634F72F" w14:textId="77777777" w:rsidR="00FE7B7D" w:rsidRPr="00B236B6" w:rsidRDefault="00FE7B7D" w:rsidP="00B236B6">
      <w:pPr>
        <w:rPr>
          <w:rFonts w:cs="Arial"/>
          <w:szCs w:val="22"/>
          <w:lang w:eastAsia="zh-CN"/>
        </w:rPr>
      </w:pPr>
    </w:p>
    <w:p w14:paraId="6AD2CE12" w14:textId="7B5EA92C" w:rsidR="00B236B6" w:rsidRPr="003F1FC7" w:rsidRDefault="008241BC" w:rsidP="00B236B6">
      <w:pPr>
        <w:rPr>
          <w:lang w:eastAsia="zh-CN"/>
        </w:rPr>
      </w:pPr>
      <w:r>
        <w:rPr>
          <w:noProof/>
        </w:rPr>
        <mc:AlternateContent>
          <mc:Choice Requires="wps">
            <w:drawing>
              <wp:anchor distT="0" distB="0" distL="114300" distR="114300" simplePos="0" relativeHeight="251660304" behindDoc="0" locked="0" layoutInCell="1" allowOverlap="1" wp14:anchorId="798CF64A" wp14:editId="6412A707">
                <wp:simplePos x="0" y="0"/>
                <wp:positionH relativeFrom="column">
                  <wp:posOffset>1365885</wp:posOffset>
                </wp:positionH>
                <wp:positionV relativeFrom="paragraph">
                  <wp:posOffset>2414270</wp:posOffset>
                </wp:positionV>
                <wp:extent cx="3025140" cy="635"/>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1AE91192" w14:textId="169929DC" w:rsidR="008241BC" w:rsidRPr="008241BC" w:rsidRDefault="008241BC" w:rsidP="008241BC">
                            <w:pPr>
                              <w:pStyle w:val="Beschriftung"/>
                              <w:jc w:val="center"/>
                              <w:rPr>
                                <w:rFonts w:cs="Arial"/>
                              </w:rPr>
                            </w:pPr>
                            <w:bookmarkStart w:id="338" w:name="_Toc201557016"/>
                            <w:r w:rsidRPr="00B236B6">
                              <w:rPr>
                                <w:rFonts w:cs="Arial"/>
                              </w:rPr>
                              <w:t xml:space="preserve">Figure </w:t>
                            </w:r>
                            <w:r w:rsidRPr="00CD024F">
                              <w:rPr>
                                <w:rFonts w:cs="Arial"/>
                              </w:rPr>
                              <w:fldChar w:fldCharType="begin"/>
                            </w:r>
                            <w:r w:rsidRPr="00B236B6">
                              <w:rPr>
                                <w:rFonts w:cs="Arial"/>
                              </w:rPr>
                              <w:instrText xml:space="preserve"> STYLEREF 1 \s </w:instrText>
                            </w:r>
                            <w:r w:rsidRPr="00CD024F">
                              <w:rPr>
                                <w:rFonts w:cs="Arial"/>
                              </w:rPr>
                              <w:fldChar w:fldCharType="separate"/>
                            </w:r>
                            <w:r>
                              <w:rPr>
                                <w:rFonts w:cs="Arial"/>
                                <w:noProof/>
                              </w:rPr>
                              <w:t>7</w:t>
                            </w:r>
                            <w:r w:rsidRPr="00CD024F">
                              <w:rPr>
                                <w:rFonts w:cs="Arial"/>
                              </w:rPr>
                              <w:fldChar w:fldCharType="end"/>
                            </w:r>
                            <w:r w:rsidRPr="00B236B6">
                              <w:rPr>
                                <w:rFonts w:cs="Arial"/>
                              </w:rPr>
                              <w:noBreakHyphen/>
                            </w:r>
                            <w:r w:rsidRPr="00CD024F">
                              <w:rPr>
                                <w:rFonts w:cs="Arial"/>
                              </w:rPr>
                              <w:fldChar w:fldCharType="begin"/>
                            </w:r>
                            <w:r w:rsidRPr="00B236B6">
                              <w:rPr>
                                <w:rFonts w:cs="Arial"/>
                              </w:rPr>
                              <w:instrText xml:space="preserve"> SEQ Abbildung \* ARABIC \s 1 </w:instrText>
                            </w:r>
                            <w:r w:rsidRPr="00CD024F">
                              <w:rPr>
                                <w:rFonts w:cs="Arial"/>
                              </w:rPr>
                              <w:fldChar w:fldCharType="separate"/>
                            </w:r>
                            <w:r>
                              <w:rPr>
                                <w:rFonts w:cs="Arial"/>
                                <w:noProof/>
                              </w:rPr>
                              <w:t>11</w:t>
                            </w:r>
                            <w:r w:rsidRPr="00CD024F">
                              <w:rPr>
                                <w:rFonts w:cs="Arial"/>
                              </w:rPr>
                              <w:fldChar w:fldCharType="end"/>
                            </w:r>
                            <w:r w:rsidRPr="00B236B6">
                              <w:rPr>
                                <w:rFonts w:cs="Arial"/>
                              </w:rPr>
                              <w:t xml:space="preserve">: </w:t>
                            </w:r>
                            <w:r>
                              <w:rPr>
                                <w:rFonts w:cs="Arial"/>
                              </w:rPr>
                              <w:t>Export Functions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8CF64A" id="_x0000_t202" coordsize="21600,21600" o:spt="202" path="m,l,21600r21600,l21600,xe">
                <v:stroke joinstyle="miter"/>
                <v:path gradientshapeok="t" o:connecttype="rect"/>
              </v:shapetype>
              <v:shape id="Textfeld 25" o:spid="_x0000_s1026" type="#_x0000_t202" style="position:absolute;left:0;text-align:left;margin-left:107.55pt;margin-top:190.1pt;width:238.2pt;height:.05pt;z-index:25166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dNzLwIAAF8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" stroked="f">
                <v:textbox style="mso-fit-shape-to-text:t" inset="0,0,0,0">
                  <w:txbxContent>
                    <w:p w14:paraId="1AE91192" w14:textId="169929DC" w:rsidR="008241BC" w:rsidRPr="008241BC" w:rsidRDefault="008241BC" w:rsidP="008241BC">
                      <w:pPr>
                        <w:pStyle w:val="Beschriftung"/>
                        <w:jc w:val="center"/>
                        <w:rPr>
                          <w:rFonts w:cs="Arial"/>
                        </w:rPr>
                      </w:pPr>
                      <w:bookmarkStart w:id="339" w:name="_Toc201557016"/>
                      <w:r w:rsidRPr="00B236B6">
                        <w:rPr>
                          <w:rFonts w:cs="Arial"/>
                        </w:rPr>
                        <w:t xml:space="preserve">Figure </w:t>
                      </w:r>
                      <w:r w:rsidRPr="00CD024F">
                        <w:rPr>
                          <w:rFonts w:cs="Arial"/>
                        </w:rPr>
                        <w:fldChar w:fldCharType="begin"/>
                      </w:r>
                      <w:r w:rsidRPr="00B236B6">
                        <w:rPr>
                          <w:rFonts w:cs="Arial"/>
                        </w:rPr>
                        <w:instrText xml:space="preserve"> STYLEREF 1 \s </w:instrText>
                      </w:r>
                      <w:r w:rsidRPr="00CD024F">
                        <w:rPr>
                          <w:rFonts w:cs="Arial"/>
                        </w:rPr>
                        <w:fldChar w:fldCharType="separate"/>
                      </w:r>
                      <w:r>
                        <w:rPr>
                          <w:rFonts w:cs="Arial"/>
                          <w:noProof/>
                        </w:rPr>
                        <w:t>7</w:t>
                      </w:r>
                      <w:r w:rsidRPr="00CD024F">
                        <w:rPr>
                          <w:rFonts w:cs="Arial"/>
                        </w:rPr>
                        <w:fldChar w:fldCharType="end"/>
                      </w:r>
                      <w:r w:rsidRPr="00B236B6">
                        <w:rPr>
                          <w:rFonts w:cs="Arial"/>
                        </w:rPr>
                        <w:noBreakHyphen/>
                      </w:r>
                      <w:r w:rsidRPr="00CD024F">
                        <w:rPr>
                          <w:rFonts w:cs="Arial"/>
                        </w:rPr>
                        <w:fldChar w:fldCharType="begin"/>
                      </w:r>
                      <w:r w:rsidRPr="00B236B6">
                        <w:rPr>
                          <w:rFonts w:cs="Arial"/>
                        </w:rPr>
                        <w:instrText xml:space="preserve"> SEQ Abbildung \* ARABIC \s 1 </w:instrText>
                      </w:r>
                      <w:r w:rsidRPr="00CD024F">
                        <w:rPr>
                          <w:rFonts w:cs="Arial"/>
                        </w:rPr>
                        <w:fldChar w:fldCharType="separate"/>
                      </w:r>
                      <w:r>
                        <w:rPr>
                          <w:rFonts w:cs="Arial"/>
                          <w:noProof/>
                        </w:rPr>
                        <w:t>11</w:t>
                      </w:r>
                      <w:r w:rsidRPr="00CD024F">
                        <w:rPr>
                          <w:rFonts w:cs="Arial"/>
                        </w:rPr>
                        <w:fldChar w:fldCharType="end"/>
                      </w:r>
                      <w:r w:rsidRPr="00B236B6">
                        <w:rPr>
                          <w:rFonts w:cs="Arial"/>
                        </w:rPr>
                        <w:t xml:space="preserve">: </w:t>
                      </w:r>
                      <w:r>
                        <w:rPr>
                          <w:rFonts w:cs="Arial"/>
                        </w:rPr>
                        <w:t>Export Functions</w:t>
                      </w:r>
                      <w:bookmarkEnd w:id="339"/>
                    </w:p>
                  </w:txbxContent>
                </v:textbox>
                <w10:wrap type="square"/>
              </v:shape>
            </w:pict>
          </mc:Fallback>
        </mc:AlternateContent>
      </w:r>
      <w:r w:rsidRPr="00B236B6">
        <w:rPr>
          <w:noProof/>
          <w:lang w:val="de-DE" w:eastAsia="zh-CN"/>
        </w:rPr>
        <w:drawing>
          <wp:anchor distT="0" distB="0" distL="114300" distR="114300" simplePos="0" relativeHeight="251658251" behindDoc="0" locked="0" layoutInCell="1" allowOverlap="1" wp14:anchorId="68516C65" wp14:editId="76013DDC">
            <wp:simplePos x="0" y="0"/>
            <wp:positionH relativeFrom="margin">
              <wp:posOffset>1365885</wp:posOffset>
            </wp:positionH>
            <wp:positionV relativeFrom="paragraph">
              <wp:posOffset>102245</wp:posOffset>
            </wp:positionV>
            <wp:extent cx="3025588" cy="2255404"/>
            <wp:effectExtent l="95250" t="95250" r="99060" b="88265"/>
            <wp:wrapSquare wrapText="bothSides"/>
            <wp:docPr id="29" name="Grafik 29" descr="C:\Users\avdul002\AppData\Local\Microsoft\Windows\INetCache\Content.MSO\16226A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vdul002\AppData\Local\Microsoft\Windows\INetCache\Content.MSO\16226A8B.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25588" cy="2255404"/>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2210A20" w14:textId="61627C3F" w:rsidR="00B236B6" w:rsidRPr="00B236B6" w:rsidRDefault="00B236B6" w:rsidP="00B236B6">
      <w:pPr>
        <w:rPr>
          <w:lang w:eastAsia="zh-CN"/>
        </w:rPr>
      </w:pPr>
    </w:p>
    <w:p w14:paraId="4910B4CB" w14:textId="7ADB2C57" w:rsidR="00B236B6" w:rsidRDefault="00B236B6" w:rsidP="00DC007B">
      <w:pPr>
        <w:rPr>
          <w:rFonts w:eastAsia="Arial"/>
        </w:rPr>
      </w:pPr>
    </w:p>
    <w:p w14:paraId="41905959" w14:textId="77777777" w:rsidR="00B236B6" w:rsidRPr="00B236B6" w:rsidRDefault="00B236B6" w:rsidP="00B236B6">
      <w:pPr>
        <w:rPr>
          <w:rFonts w:eastAsia="Arial"/>
        </w:rPr>
      </w:pPr>
    </w:p>
    <w:p w14:paraId="4AF26CF3" w14:textId="77777777" w:rsidR="00B236B6" w:rsidRPr="00B236B6" w:rsidRDefault="00B236B6" w:rsidP="00B236B6">
      <w:pPr>
        <w:rPr>
          <w:rFonts w:eastAsia="Arial"/>
        </w:rPr>
      </w:pPr>
    </w:p>
    <w:p w14:paraId="2FD76AF4" w14:textId="77777777" w:rsidR="00B236B6" w:rsidRPr="00B236B6" w:rsidRDefault="00B236B6" w:rsidP="00B236B6">
      <w:pPr>
        <w:rPr>
          <w:rFonts w:eastAsia="Arial"/>
        </w:rPr>
      </w:pPr>
    </w:p>
    <w:p w14:paraId="00A342D3" w14:textId="77777777" w:rsidR="00B236B6" w:rsidRPr="00B236B6" w:rsidRDefault="00B236B6" w:rsidP="00B236B6">
      <w:pPr>
        <w:rPr>
          <w:rFonts w:eastAsia="Arial"/>
        </w:rPr>
      </w:pPr>
    </w:p>
    <w:p w14:paraId="565147DD" w14:textId="77777777" w:rsidR="00B236B6" w:rsidRPr="00B236B6" w:rsidRDefault="00B236B6" w:rsidP="00B236B6">
      <w:pPr>
        <w:rPr>
          <w:rFonts w:eastAsia="Arial"/>
        </w:rPr>
      </w:pPr>
    </w:p>
    <w:p w14:paraId="10D161BE" w14:textId="77777777" w:rsidR="00B236B6" w:rsidRPr="00B236B6" w:rsidRDefault="00B236B6" w:rsidP="00B236B6">
      <w:pPr>
        <w:rPr>
          <w:rFonts w:eastAsia="Arial"/>
        </w:rPr>
      </w:pPr>
    </w:p>
    <w:p w14:paraId="3F990E69" w14:textId="77777777" w:rsidR="00B236B6" w:rsidRPr="00B236B6" w:rsidRDefault="00B236B6" w:rsidP="00B236B6">
      <w:pPr>
        <w:rPr>
          <w:rFonts w:eastAsia="Arial"/>
        </w:rPr>
      </w:pPr>
    </w:p>
    <w:p w14:paraId="13AD6ECA" w14:textId="77777777" w:rsidR="00B236B6" w:rsidRPr="00B236B6" w:rsidRDefault="00B236B6" w:rsidP="00B236B6">
      <w:pPr>
        <w:rPr>
          <w:rFonts w:eastAsia="Arial"/>
        </w:rPr>
      </w:pPr>
    </w:p>
    <w:p w14:paraId="6CB8A009" w14:textId="77777777" w:rsidR="00B236B6" w:rsidRPr="00B236B6" w:rsidRDefault="00B236B6" w:rsidP="00B236B6">
      <w:pPr>
        <w:rPr>
          <w:rFonts w:eastAsia="Arial"/>
        </w:rPr>
      </w:pPr>
    </w:p>
    <w:p w14:paraId="7EB37EF7" w14:textId="483DCDFF" w:rsidR="00B236B6" w:rsidRDefault="00B236B6" w:rsidP="00B236B6">
      <w:pPr>
        <w:rPr>
          <w:rFonts w:eastAsia="Arial"/>
        </w:rPr>
      </w:pPr>
    </w:p>
    <w:p w14:paraId="06148D27" w14:textId="59D3A15D" w:rsidR="00B236B6" w:rsidRDefault="00B236B6" w:rsidP="00B236B6">
      <w:pPr>
        <w:rPr>
          <w:rFonts w:eastAsia="Arial"/>
        </w:rPr>
      </w:pPr>
    </w:p>
    <w:p w14:paraId="26E25CCE" w14:textId="77777777" w:rsidR="00DC007B" w:rsidRPr="00B236B6" w:rsidRDefault="00DC007B" w:rsidP="00B236B6">
      <w:pPr>
        <w:rPr>
          <w:rFonts w:eastAsia="Arial"/>
        </w:rPr>
      </w:pPr>
    </w:p>
    <w:p w14:paraId="279D0DBF" w14:textId="076D209E" w:rsidR="006725E2" w:rsidRPr="00CD024F" w:rsidRDefault="009964DB" w:rsidP="001A6A31">
      <w:pPr>
        <w:pStyle w:val="berschrift1"/>
        <w:spacing w:after="120"/>
        <w:rPr>
          <w:rFonts w:cs="Arial"/>
        </w:rPr>
      </w:pPr>
      <w:bookmarkStart w:id="340" w:name="_Toc193098577"/>
      <w:bookmarkStart w:id="341" w:name="_Toc200608931"/>
      <w:bookmarkStart w:id="342" w:name="_Toc201556493"/>
      <w:r w:rsidRPr="00CD024F">
        <w:rPr>
          <w:rFonts w:cs="Arial"/>
        </w:rPr>
        <w:lastRenderedPageBreak/>
        <w:t>Identification Schema</w:t>
      </w:r>
      <w:r w:rsidR="006725E2" w:rsidRPr="00CD024F">
        <w:rPr>
          <w:rFonts w:cs="Arial"/>
        </w:rPr>
        <w:t>s</w:t>
      </w:r>
      <w:r w:rsidR="00CE4377" w:rsidRPr="00CD024F">
        <w:rPr>
          <w:rFonts w:cs="Arial"/>
        </w:rPr>
        <w:t xml:space="preserve"> </w:t>
      </w:r>
      <w:r w:rsidR="00CE4377" w:rsidRPr="00CD024F">
        <w:rPr>
          <w:rStyle w:val="berschrift1Zchn"/>
          <w:rFonts w:cs="Arial"/>
          <w:b/>
        </w:rPr>
        <w:t>and their Importance</w:t>
      </w:r>
      <w:bookmarkEnd w:id="340"/>
      <w:bookmarkEnd w:id="341"/>
      <w:bookmarkEnd w:id="342"/>
    </w:p>
    <w:p w14:paraId="483D2798" w14:textId="468FFFFA" w:rsidR="00F24D80" w:rsidRPr="00CD024F" w:rsidRDefault="00437E5B" w:rsidP="004D5AA1">
      <w:pPr>
        <w:rPr>
          <w:rFonts w:cs="Arial"/>
          <w:szCs w:val="22"/>
        </w:rPr>
      </w:pPr>
      <w:r w:rsidRPr="00CD024F">
        <w:rPr>
          <w:rFonts w:cs="Arial"/>
          <w:szCs w:val="22"/>
        </w:rPr>
        <w:t>U</w:t>
      </w:r>
      <w:r w:rsidR="008A06C0" w:rsidRPr="00CD024F">
        <w:rPr>
          <w:rFonts w:cs="Arial"/>
          <w:szCs w:val="22"/>
        </w:rPr>
        <w:t>nique identifier</w:t>
      </w:r>
      <w:r w:rsidR="00036266" w:rsidRPr="00CD024F">
        <w:rPr>
          <w:rFonts w:cs="Arial"/>
          <w:szCs w:val="22"/>
        </w:rPr>
        <w:t>s are</w:t>
      </w:r>
      <w:r w:rsidRPr="00CD024F">
        <w:rPr>
          <w:rFonts w:cs="Arial"/>
          <w:szCs w:val="22"/>
        </w:rPr>
        <w:t xml:space="preserve"> required for referencing</w:t>
      </w:r>
      <w:r w:rsidR="00036266" w:rsidRPr="00CD024F">
        <w:rPr>
          <w:rFonts w:cs="Arial"/>
          <w:szCs w:val="22"/>
        </w:rPr>
        <w:t xml:space="preserve"> </w:t>
      </w:r>
      <w:r w:rsidR="0061221C" w:rsidRPr="00CD024F">
        <w:rPr>
          <w:rFonts w:cs="Arial"/>
          <w:szCs w:val="22"/>
        </w:rPr>
        <w:t xml:space="preserve">both an AAS and </w:t>
      </w:r>
      <w:r w:rsidR="00AB0F67" w:rsidRPr="00CD024F">
        <w:rPr>
          <w:rFonts w:cs="Arial"/>
          <w:szCs w:val="22"/>
        </w:rPr>
        <w:t>its</w:t>
      </w:r>
      <w:r w:rsidR="0061221C" w:rsidRPr="00CD024F">
        <w:rPr>
          <w:rFonts w:cs="Arial"/>
          <w:szCs w:val="22"/>
        </w:rPr>
        <w:t xml:space="preserve"> Submodels. Unique </w:t>
      </w:r>
      <w:r w:rsidR="005A708E" w:rsidRPr="00CD024F">
        <w:rPr>
          <w:rFonts w:cs="Arial"/>
          <w:szCs w:val="22"/>
        </w:rPr>
        <w:t>i</w:t>
      </w:r>
      <w:r w:rsidR="0061221C" w:rsidRPr="00CD024F">
        <w:rPr>
          <w:rFonts w:cs="Arial"/>
          <w:szCs w:val="22"/>
        </w:rPr>
        <w:t>dentifiers a</w:t>
      </w:r>
      <w:r w:rsidR="00E54C85" w:rsidRPr="00CD024F">
        <w:rPr>
          <w:rFonts w:cs="Arial"/>
          <w:szCs w:val="22"/>
        </w:rPr>
        <w:t>r</w:t>
      </w:r>
      <w:r w:rsidR="0061221C" w:rsidRPr="00CD024F">
        <w:rPr>
          <w:rFonts w:cs="Arial"/>
          <w:szCs w:val="22"/>
        </w:rPr>
        <w:t>e also used to reference external semantic information.</w:t>
      </w:r>
      <w:r w:rsidR="1F61DBB5" w:rsidRPr="00CD024F">
        <w:rPr>
          <w:rFonts w:cs="Arial"/>
          <w:szCs w:val="22"/>
        </w:rPr>
        <w:t xml:space="preserve"> </w:t>
      </w:r>
      <w:r w:rsidR="0064210C" w:rsidRPr="00CD024F">
        <w:rPr>
          <w:rFonts w:cs="Arial"/>
          <w:szCs w:val="22"/>
        </w:rPr>
        <w:t xml:space="preserve">The ID schemes described in the following are relevant for </w:t>
      </w:r>
      <w:r w:rsidR="00414F23" w:rsidRPr="00CD024F">
        <w:rPr>
          <w:rFonts w:cs="Arial"/>
          <w:szCs w:val="22"/>
        </w:rPr>
        <w:t>the</w:t>
      </w:r>
      <w:r w:rsidR="00115566" w:rsidRPr="00CD024F">
        <w:rPr>
          <w:rFonts w:cs="Arial"/>
          <w:szCs w:val="22"/>
        </w:rPr>
        <w:t xml:space="preserve"> </w:t>
      </w:r>
      <w:r w:rsidR="0064210C" w:rsidRPr="00CD024F">
        <w:rPr>
          <w:rFonts w:cs="Arial"/>
          <w:szCs w:val="22"/>
        </w:rPr>
        <w:t>AAS</w:t>
      </w:r>
      <w:r w:rsidR="00414F23" w:rsidRPr="00CD024F">
        <w:rPr>
          <w:rFonts w:cs="Arial"/>
          <w:szCs w:val="22"/>
        </w:rPr>
        <w:t xml:space="preserve"> concept</w:t>
      </w:r>
      <w:r w:rsidR="0064210C" w:rsidRPr="00CD024F">
        <w:rPr>
          <w:rFonts w:cs="Arial"/>
          <w:szCs w:val="22"/>
        </w:rPr>
        <w:t>.</w:t>
      </w:r>
    </w:p>
    <w:p w14:paraId="0B2DBEF6" w14:textId="0BCDB4CD" w:rsidR="001E1D4E" w:rsidRPr="00CD024F" w:rsidRDefault="001E1D4E" w:rsidP="004D5AA1">
      <w:pPr>
        <w:rPr>
          <w:rFonts w:cs="Arial"/>
        </w:rPr>
      </w:pPr>
    </w:p>
    <w:p w14:paraId="09D97B44" w14:textId="1ADB7350" w:rsidR="004D5AA1" w:rsidRPr="005C6037" w:rsidRDefault="005A1047" w:rsidP="004D5AA1">
      <w:pPr>
        <w:pStyle w:val="berschrift2"/>
        <w:rPr>
          <w:rFonts w:cs="Arial"/>
          <w:szCs w:val="24"/>
        </w:rPr>
      </w:pPr>
      <w:bookmarkStart w:id="343" w:name="_Toc193098578"/>
      <w:bookmarkStart w:id="344" w:name="_Toc200608932"/>
      <w:bookmarkStart w:id="345" w:name="_Toc201556494"/>
      <w:r w:rsidRPr="00CD024F">
        <w:rPr>
          <w:rFonts w:cs="Arial"/>
          <w:szCs w:val="24"/>
        </w:rPr>
        <w:t>U</w:t>
      </w:r>
      <w:r w:rsidR="00791F27" w:rsidRPr="00CD024F">
        <w:rPr>
          <w:rFonts w:cs="Arial"/>
          <w:szCs w:val="24"/>
        </w:rPr>
        <w:t>UID/GUID</w:t>
      </w:r>
      <w:bookmarkEnd w:id="343"/>
      <w:bookmarkEnd w:id="344"/>
      <w:bookmarkEnd w:id="345"/>
    </w:p>
    <w:p w14:paraId="44EC4CD1" w14:textId="00AF6C0E" w:rsidR="002D5838" w:rsidRPr="00CD024F" w:rsidRDefault="002D5838" w:rsidP="00971C98">
      <w:pPr>
        <w:spacing w:after="120"/>
        <w:rPr>
          <w:rFonts w:cs="Arial"/>
          <w:szCs w:val="22"/>
        </w:rPr>
      </w:pPr>
      <w:r w:rsidRPr="00CD024F">
        <w:rPr>
          <w:rFonts w:cs="Arial"/>
          <w:b/>
          <w:szCs w:val="22"/>
        </w:rPr>
        <w:t>UUID</w:t>
      </w:r>
      <w:r w:rsidRPr="00CD024F">
        <w:rPr>
          <w:rFonts w:cs="Arial"/>
          <w:szCs w:val="22"/>
        </w:rPr>
        <w:t xml:space="preserve"> stands for Universally Unique Identifier</w:t>
      </w:r>
      <w:r w:rsidR="00E54C85" w:rsidRPr="00CD024F">
        <w:rPr>
          <w:rStyle w:val="Funotenzeichen"/>
          <w:rFonts w:cs="Arial"/>
          <w:szCs w:val="22"/>
          <w:lang w:val="es-ES"/>
        </w:rPr>
        <w:footnoteReference w:id="2"/>
      </w:r>
      <w:r w:rsidRPr="00CD024F">
        <w:rPr>
          <w:rFonts w:cs="Arial"/>
          <w:szCs w:val="22"/>
        </w:rPr>
        <w:t>. It</w:t>
      </w:r>
      <w:r w:rsidR="004C3125" w:rsidRPr="00CD024F">
        <w:rPr>
          <w:rFonts w:cs="Arial"/>
          <w:szCs w:val="22"/>
        </w:rPr>
        <w:t xml:space="preserve"> i</w:t>
      </w:r>
      <w:r w:rsidRPr="00CD024F">
        <w:rPr>
          <w:rFonts w:cs="Arial"/>
          <w:szCs w:val="22"/>
        </w:rPr>
        <w:t>s a 128-bit (16-byte) identifier standardized by the Open Systems Interconnection (OSI) framework and detailed in the RFC 4122 specification. The goal is to generate IDs that are unique across time and space—without needing a central authority to coordinate them. Their uniqueness relies on probability (for V4) or careful design (for V1, V3, V5), making collisions astronomically unlikely—think 1 in 2^122 for random UUIDs.</w:t>
      </w:r>
    </w:p>
    <w:p w14:paraId="328EB9BC" w14:textId="057A7ACE" w:rsidR="00AF117A" w:rsidRPr="00CD024F" w:rsidRDefault="00AF117A" w:rsidP="00971C98">
      <w:pPr>
        <w:spacing w:after="120"/>
        <w:rPr>
          <w:rFonts w:cs="Arial"/>
          <w:b/>
          <w:szCs w:val="22"/>
        </w:rPr>
      </w:pPr>
      <w:r w:rsidRPr="00CD024F">
        <w:rPr>
          <w:rFonts w:cs="Arial"/>
          <w:b/>
          <w:szCs w:val="22"/>
        </w:rPr>
        <w:t>GUID</w:t>
      </w:r>
      <w:r w:rsidRPr="00CD024F">
        <w:rPr>
          <w:rFonts w:cs="Arial"/>
          <w:szCs w:val="22"/>
        </w:rPr>
        <w:t xml:space="preserve"> stands for Globally Unique Identifier and is Microsoft’s term, while it</w:t>
      </w:r>
      <w:r w:rsidR="004C3125" w:rsidRPr="00CD024F">
        <w:rPr>
          <w:rFonts w:cs="Arial"/>
          <w:szCs w:val="22"/>
        </w:rPr>
        <w:t xml:space="preserve"> i</w:t>
      </w:r>
      <w:r w:rsidRPr="00CD024F">
        <w:rPr>
          <w:rFonts w:cs="Arial"/>
          <w:szCs w:val="22"/>
        </w:rPr>
        <w:t>s functionally equivalent to a UUID.</w:t>
      </w:r>
    </w:p>
    <w:p w14:paraId="384BCA3D" w14:textId="2FF7052F" w:rsidR="002D5838" w:rsidRPr="00CD024F" w:rsidRDefault="002D5838" w:rsidP="00971C98">
      <w:pPr>
        <w:spacing w:after="120"/>
        <w:rPr>
          <w:rFonts w:cs="Arial"/>
          <w:szCs w:val="22"/>
        </w:rPr>
      </w:pPr>
      <w:r w:rsidRPr="00CD024F">
        <w:rPr>
          <w:rFonts w:cs="Arial"/>
          <w:b/>
          <w:szCs w:val="22"/>
        </w:rPr>
        <w:t>Format</w:t>
      </w:r>
      <w:r w:rsidRPr="00CD024F">
        <w:rPr>
          <w:rFonts w:cs="Arial"/>
          <w:szCs w:val="22"/>
        </w:rPr>
        <w:t>: A UUID is typically written as a 36-character string in hexadecimal, split into five groups by hyphens: 8-4-4-4-12. For example:</w:t>
      </w:r>
    </w:p>
    <w:p w14:paraId="4E9A579B" w14:textId="77777777" w:rsidR="002D5838" w:rsidRPr="00CD024F" w:rsidRDefault="002D5838" w:rsidP="00971C98">
      <w:pPr>
        <w:spacing w:after="120"/>
        <w:rPr>
          <w:rFonts w:cs="Arial"/>
          <w:szCs w:val="22"/>
        </w:rPr>
      </w:pPr>
      <w:r w:rsidRPr="00CD024F">
        <w:rPr>
          <w:rFonts w:cs="Arial"/>
          <w:szCs w:val="22"/>
        </w:rPr>
        <w:t>550e8400-e29b-41d4-a716-446655440000</w:t>
      </w:r>
    </w:p>
    <w:p w14:paraId="121FC029" w14:textId="77777777" w:rsidR="002D5838" w:rsidRPr="00CD024F" w:rsidRDefault="002D5838" w:rsidP="00971C98">
      <w:pPr>
        <w:spacing w:after="120"/>
        <w:rPr>
          <w:rFonts w:cs="Arial"/>
          <w:szCs w:val="22"/>
        </w:rPr>
      </w:pPr>
      <w:r w:rsidRPr="00CD024F">
        <w:rPr>
          <w:rFonts w:cs="Arial"/>
          <w:szCs w:val="22"/>
        </w:rPr>
        <w:t>That’s 32 hex digits (representing 128 bits) plus 4 hyphens.</w:t>
      </w:r>
    </w:p>
    <w:p w14:paraId="322E628C" w14:textId="77777777" w:rsidR="002D5838" w:rsidRPr="00CD024F" w:rsidRDefault="002D5838" w:rsidP="00971C98">
      <w:pPr>
        <w:spacing w:after="120"/>
        <w:rPr>
          <w:rFonts w:cs="Arial"/>
          <w:szCs w:val="22"/>
        </w:rPr>
      </w:pPr>
      <w:r w:rsidRPr="00CD024F">
        <w:rPr>
          <w:rFonts w:cs="Arial"/>
          <w:b/>
          <w:szCs w:val="22"/>
        </w:rPr>
        <w:t>Structure</w:t>
      </w:r>
      <w:r w:rsidRPr="00CD024F">
        <w:rPr>
          <w:rFonts w:cs="Arial"/>
          <w:szCs w:val="22"/>
        </w:rPr>
        <w:t>: Internally, it’s 16 bytes, often broken down into fields like time, clock sequence, and node ID, depending on the version (more on that soon).</w:t>
      </w:r>
    </w:p>
    <w:p w14:paraId="029E7560" w14:textId="77777777" w:rsidR="002D5838" w:rsidRPr="00CD024F" w:rsidRDefault="002D5838" w:rsidP="00971C98">
      <w:pPr>
        <w:spacing w:after="120"/>
        <w:rPr>
          <w:rFonts w:cs="Arial"/>
          <w:szCs w:val="22"/>
        </w:rPr>
      </w:pPr>
      <w:r w:rsidRPr="00CD024F">
        <w:rPr>
          <w:rFonts w:cs="Arial"/>
          <w:b/>
          <w:szCs w:val="22"/>
        </w:rPr>
        <w:t>Variants</w:t>
      </w:r>
      <w:r w:rsidRPr="00CD024F">
        <w:rPr>
          <w:rFonts w:cs="Arial"/>
          <w:szCs w:val="22"/>
        </w:rPr>
        <w:t>: RFC 4122 defines a specific “variant” (bits 64-65 set to 10) to distinguish it from other 128-bit ID schemes. Most UUIDs you encounter follow this.</w:t>
      </w:r>
    </w:p>
    <w:p w14:paraId="6433D6B2" w14:textId="77777777" w:rsidR="00736A4C" w:rsidRPr="00CD024F" w:rsidRDefault="00736A4C" w:rsidP="002D5838">
      <w:pPr>
        <w:rPr>
          <w:rFonts w:cs="Arial"/>
        </w:rPr>
      </w:pPr>
    </w:p>
    <w:p w14:paraId="4B805AC5" w14:textId="36CA9152" w:rsidR="00D474A8" w:rsidRPr="00CD024F" w:rsidRDefault="0088305F" w:rsidP="001E1D4E">
      <w:pPr>
        <w:pBdr>
          <w:top w:val="single" w:sz="4" w:space="1" w:color="auto" w:shadow="1"/>
          <w:left w:val="single" w:sz="4" w:space="4" w:color="auto" w:shadow="1"/>
          <w:bottom w:val="single" w:sz="4" w:space="1" w:color="auto" w:shadow="1"/>
          <w:right w:val="single" w:sz="4" w:space="4" w:color="auto" w:shadow="1"/>
        </w:pBdr>
        <w:rPr>
          <w:rFonts w:cs="Arial"/>
          <w:szCs w:val="22"/>
        </w:rPr>
      </w:pPr>
      <w:r w:rsidRPr="00CD024F">
        <w:rPr>
          <w:rFonts w:cs="Arial"/>
          <w:szCs w:val="22"/>
        </w:rPr>
        <w:t>UUIDs are often generated by AAS-Tools to be used in the AAS- and Submodel-IDs. This might be appropriate</w:t>
      </w:r>
      <w:r w:rsidR="000D11A6" w:rsidRPr="00CD024F">
        <w:rPr>
          <w:rFonts w:cs="Arial"/>
          <w:szCs w:val="22"/>
        </w:rPr>
        <w:t xml:space="preserve"> in many cases</w:t>
      </w:r>
      <w:r w:rsidRPr="00CD024F">
        <w:rPr>
          <w:rFonts w:cs="Arial"/>
          <w:szCs w:val="22"/>
        </w:rPr>
        <w:t xml:space="preserve"> for Instance-AAS, but can become problematic for Type-AAS. Therefore, AAS publishers should make </w:t>
      </w:r>
      <w:r w:rsidR="000D11A6" w:rsidRPr="00CD024F">
        <w:rPr>
          <w:rFonts w:cs="Arial"/>
          <w:szCs w:val="22"/>
        </w:rPr>
        <w:t xml:space="preserve">a </w:t>
      </w:r>
      <w:r w:rsidRPr="00CD024F">
        <w:rPr>
          <w:rFonts w:cs="Arial"/>
          <w:szCs w:val="22"/>
        </w:rPr>
        <w:t xml:space="preserve">careful decision </w:t>
      </w:r>
      <w:r w:rsidR="000D11A6" w:rsidRPr="00CD024F">
        <w:rPr>
          <w:rFonts w:cs="Arial"/>
          <w:szCs w:val="22"/>
        </w:rPr>
        <w:t>regarding</w:t>
      </w:r>
      <w:r w:rsidRPr="00CD024F">
        <w:rPr>
          <w:rFonts w:cs="Arial"/>
          <w:szCs w:val="22"/>
        </w:rPr>
        <w:t xml:space="preserve"> the usage</w:t>
      </w:r>
      <w:r w:rsidR="000D11A6" w:rsidRPr="00CD024F">
        <w:rPr>
          <w:rFonts w:cs="Arial"/>
          <w:szCs w:val="22"/>
        </w:rPr>
        <w:t xml:space="preserve"> of UUIDs</w:t>
      </w:r>
      <w:r w:rsidRPr="00CD024F">
        <w:rPr>
          <w:rFonts w:cs="Arial"/>
          <w:szCs w:val="22"/>
        </w:rPr>
        <w:t>.</w:t>
      </w:r>
    </w:p>
    <w:p w14:paraId="15A7EB37" w14:textId="77777777" w:rsidR="00F84ADE" w:rsidRPr="00CD024F" w:rsidRDefault="00F84ADE">
      <w:pPr>
        <w:rPr>
          <w:rFonts w:eastAsiaTheme="majorEastAsia" w:cs="Arial"/>
          <w:color w:val="DC690A"/>
          <w:szCs w:val="22"/>
        </w:rPr>
      </w:pPr>
      <w:r w:rsidRPr="00CD024F">
        <w:rPr>
          <w:rFonts w:cs="Arial"/>
        </w:rPr>
        <w:br w:type="page"/>
      </w:r>
    </w:p>
    <w:p w14:paraId="5B7C678D" w14:textId="49B15983" w:rsidR="004D5AA1" w:rsidRPr="005C6037" w:rsidRDefault="006725E2" w:rsidP="004D5AA1">
      <w:pPr>
        <w:pStyle w:val="berschrift2"/>
        <w:rPr>
          <w:rFonts w:cs="Arial"/>
          <w:szCs w:val="24"/>
        </w:rPr>
      </w:pPr>
      <w:bookmarkStart w:id="346" w:name="_Toc193098579"/>
      <w:bookmarkStart w:id="347" w:name="_Toc200608933"/>
      <w:bookmarkStart w:id="348" w:name="_Toc201556495"/>
      <w:r w:rsidRPr="00CD024F">
        <w:rPr>
          <w:rFonts w:cs="Arial"/>
          <w:szCs w:val="24"/>
        </w:rPr>
        <w:lastRenderedPageBreak/>
        <w:t>IRDI</w:t>
      </w:r>
      <w:r w:rsidR="009964DB" w:rsidRPr="00CD024F">
        <w:rPr>
          <w:rFonts w:cs="Arial"/>
          <w:szCs w:val="24"/>
        </w:rPr>
        <w:t xml:space="preserve"> (ISO 29005-5)</w:t>
      </w:r>
      <w:bookmarkEnd w:id="346"/>
      <w:bookmarkEnd w:id="347"/>
      <w:bookmarkEnd w:id="348"/>
    </w:p>
    <w:p w14:paraId="2F205435" w14:textId="76150194" w:rsidR="001571AB" w:rsidRPr="00CD024F" w:rsidRDefault="00521EE5" w:rsidP="00B15C70">
      <w:pPr>
        <w:rPr>
          <w:rFonts w:eastAsia="Arial" w:cs="Arial"/>
          <w:color w:val="000000" w:themeColor="text1"/>
          <w:szCs w:val="22"/>
        </w:rPr>
      </w:pPr>
      <w:r w:rsidRPr="00CD024F">
        <w:rPr>
          <w:rFonts w:eastAsia="Arial" w:cs="Arial"/>
          <w:color w:val="000000" w:themeColor="text1"/>
          <w:szCs w:val="22"/>
        </w:rPr>
        <w:t xml:space="preserve">The International Registration Data Identifier (IRDI) is a global identification system for properties, values, and concepts. It is </w:t>
      </w:r>
      <w:r w:rsidR="002413CF" w:rsidRPr="00CD024F">
        <w:rPr>
          <w:rFonts w:cs="Arial"/>
          <w:szCs w:val="22"/>
        </w:rPr>
        <w:t xml:space="preserve">defined by </w:t>
      </w:r>
      <w:r w:rsidR="002413CF" w:rsidRPr="00CD024F">
        <w:rPr>
          <w:rFonts w:eastAsia="Arial" w:cs="Arial"/>
          <w:color w:val="000000" w:themeColor="text1"/>
          <w:szCs w:val="22"/>
        </w:rPr>
        <w:t xml:space="preserve">ISO 29005-5 and </w:t>
      </w:r>
      <w:r w:rsidR="002413CF" w:rsidRPr="00CD024F">
        <w:rPr>
          <w:rFonts w:cs="Arial"/>
          <w:szCs w:val="22"/>
        </w:rPr>
        <w:t xml:space="preserve">ISO/IEC 11179-6 </w:t>
      </w:r>
      <w:r w:rsidR="00F34954" w:rsidRPr="00CD024F">
        <w:rPr>
          <w:rFonts w:cs="Arial"/>
          <w:szCs w:val="22"/>
        </w:rPr>
        <w:t xml:space="preserve">as </w:t>
      </w:r>
      <w:r w:rsidR="00F34954" w:rsidRPr="00CD024F">
        <w:rPr>
          <w:rFonts w:eastAsia="Arial" w:cs="Arial"/>
          <w:color w:val="000000" w:themeColor="text1"/>
          <w:szCs w:val="22"/>
        </w:rPr>
        <w:t>an established means to create manageable unique identifiers that remain consistent across different languages and IT systems.</w:t>
      </w:r>
      <w:r w:rsidR="00F34954" w:rsidRPr="00CD024F">
        <w:rPr>
          <w:rFonts w:cs="Arial"/>
          <w:szCs w:val="22"/>
        </w:rPr>
        <w:t xml:space="preserve"> </w:t>
      </w:r>
      <w:r w:rsidR="00992A45" w:rsidRPr="00CD024F">
        <w:rPr>
          <w:rFonts w:cs="Arial"/>
          <w:szCs w:val="22"/>
        </w:rPr>
        <w:t>IRDIs</w:t>
      </w:r>
      <w:r w:rsidR="00F34954" w:rsidRPr="00CD024F">
        <w:rPr>
          <w:rFonts w:cs="Arial"/>
          <w:szCs w:val="22"/>
        </w:rPr>
        <w:t xml:space="preserve"> are</w:t>
      </w:r>
      <w:r w:rsidR="00D45F72" w:rsidRPr="00CD024F">
        <w:rPr>
          <w:rFonts w:cs="Arial"/>
          <w:szCs w:val="22"/>
        </w:rPr>
        <w:t xml:space="preserve"> </w:t>
      </w:r>
      <w:r w:rsidR="00D45F72" w:rsidRPr="00CD024F">
        <w:rPr>
          <w:rFonts w:eastAsia="Arial" w:cs="Arial"/>
          <w:color w:val="000000" w:themeColor="text1"/>
          <w:szCs w:val="22"/>
        </w:rPr>
        <w:t>used in ECLASS, IEC, and ISO standards</w:t>
      </w:r>
      <w:r w:rsidR="00F34954" w:rsidRPr="00CD024F">
        <w:rPr>
          <w:rFonts w:eastAsia="Arial" w:cs="Arial"/>
          <w:color w:val="000000" w:themeColor="text1"/>
          <w:szCs w:val="22"/>
        </w:rPr>
        <w:t>.</w:t>
      </w:r>
    </w:p>
    <w:p w14:paraId="548D392B" w14:textId="77777777" w:rsidR="00910994" w:rsidRPr="00CD024F" w:rsidRDefault="00910994" w:rsidP="00B15C70">
      <w:pPr>
        <w:rPr>
          <w:rFonts w:cs="Arial"/>
          <w:szCs w:val="22"/>
        </w:rPr>
      </w:pPr>
    </w:p>
    <w:p w14:paraId="48D7166A" w14:textId="77777777" w:rsidR="00910994" w:rsidRPr="00CD024F" w:rsidRDefault="00910994" w:rsidP="00910994">
      <w:pPr>
        <w:keepNext/>
        <w:jc w:val="center"/>
        <w:rPr>
          <w:rFonts w:cs="Arial"/>
        </w:rPr>
      </w:pPr>
      <w:r w:rsidRPr="00CD024F">
        <w:rPr>
          <w:rFonts w:cs="Arial"/>
          <w:noProof/>
          <w:lang w:val="de-DE" w:eastAsia="zh-CN"/>
        </w:rPr>
        <w:drawing>
          <wp:inline distT="0" distB="0" distL="0" distR="0" wp14:anchorId="3089719E" wp14:editId="196908D7">
            <wp:extent cx="4445876" cy="3097530"/>
            <wp:effectExtent l="0" t="0" r="0" b="7620"/>
            <wp:docPr id="1908072053" name="Grafik 1908072053" descr="A diagram of a data ident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72053" name="Grafik 1908072053" descr="A diagram of a data identifier&#10;&#10;AI-generated content may be incorrect."/>
                    <pic:cNvPicPr/>
                  </pic:nvPicPr>
                  <pic:blipFill rotWithShape="1">
                    <a:blip r:embed="rId99" cstate="print">
                      <a:extLst>
                        <a:ext uri="{28A0092B-C50C-407E-A947-70E740481C1C}">
                          <a14:useLocalDpi xmlns:a14="http://schemas.microsoft.com/office/drawing/2010/main" val="0"/>
                        </a:ext>
                      </a:extLst>
                    </a:blip>
                    <a:srcRect l="8152" r="4201"/>
                    <a:stretch/>
                  </pic:blipFill>
                  <pic:spPr bwMode="auto">
                    <a:xfrm>
                      <a:off x="0" y="0"/>
                      <a:ext cx="4528660" cy="3155208"/>
                    </a:xfrm>
                    <a:prstGeom prst="rect">
                      <a:avLst/>
                    </a:prstGeom>
                    <a:ln>
                      <a:noFill/>
                    </a:ln>
                    <a:extLst>
                      <a:ext uri="{53640926-AAD7-44D8-BBD7-CCE9431645EC}">
                        <a14:shadowObscured xmlns:a14="http://schemas.microsoft.com/office/drawing/2010/main"/>
                      </a:ext>
                    </a:extLst>
                  </pic:spPr>
                </pic:pic>
              </a:graphicData>
            </a:graphic>
          </wp:inline>
        </w:drawing>
      </w:r>
    </w:p>
    <w:p w14:paraId="7E83BAA5" w14:textId="2CD405A7" w:rsidR="00910994" w:rsidRPr="00CD024F" w:rsidRDefault="0015013A" w:rsidP="00910994">
      <w:pPr>
        <w:pStyle w:val="Beschriftung"/>
        <w:jc w:val="center"/>
        <w:rPr>
          <w:rFonts w:cs="Arial"/>
        </w:rPr>
      </w:pPr>
      <w:bookmarkStart w:id="349" w:name="_Toc201557017"/>
      <w:r w:rsidRPr="00CD024F">
        <w:rPr>
          <w:rFonts w:cs="Arial"/>
        </w:rPr>
        <w:t>Figure</w:t>
      </w:r>
      <w:r w:rsidR="0091099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8</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w:t>
      </w:r>
      <w:r w:rsidR="00200F1E" w:rsidRPr="00CD024F">
        <w:rPr>
          <w:rFonts w:cs="Arial"/>
        </w:rPr>
        <w:fldChar w:fldCharType="end"/>
      </w:r>
      <w:r w:rsidR="00910994" w:rsidRPr="00CD024F">
        <w:rPr>
          <w:rFonts w:cs="Arial"/>
        </w:rPr>
        <w:t>: Identification Schema According to ISO 29005-5</w:t>
      </w:r>
      <w:r w:rsidR="00910994" w:rsidRPr="00CD024F">
        <w:rPr>
          <w:rStyle w:val="Funotenzeichen"/>
          <w:rFonts w:cs="Arial"/>
        </w:rPr>
        <w:footnoteReference w:id="3"/>
      </w:r>
      <w:r w:rsidR="00156A7F" w:rsidRPr="00CD024F">
        <w:rPr>
          <w:rStyle w:val="Funotenzeichen"/>
          <w:rFonts w:cs="Arial"/>
        </w:rPr>
        <w:footnoteReference w:id="4"/>
      </w:r>
      <w:bookmarkEnd w:id="349"/>
    </w:p>
    <w:p w14:paraId="6F8C76A7" w14:textId="77777777" w:rsidR="006D3718" w:rsidRPr="00CD024F" w:rsidRDefault="006D3718" w:rsidP="00F756EE">
      <w:pPr>
        <w:rPr>
          <w:rFonts w:cs="Arial"/>
        </w:rPr>
      </w:pPr>
    </w:p>
    <w:p w14:paraId="7AB0CB3E" w14:textId="2BCDBE68" w:rsidR="00F756EE" w:rsidRPr="00CD024F" w:rsidRDefault="00492CC4" w:rsidP="00F756EE">
      <w:pPr>
        <w:pBdr>
          <w:top w:val="single" w:sz="4" w:space="1" w:color="auto" w:shadow="1"/>
          <w:left w:val="single" w:sz="4" w:space="4" w:color="auto" w:shadow="1"/>
          <w:bottom w:val="single" w:sz="4" w:space="1" w:color="auto" w:shadow="1"/>
          <w:right w:val="single" w:sz="4" w:space="4" w:color="auto" w:shadow="1"/>
        </w:pBdr>
        <w:rPr>
          <w:rFonts w:eastAsiaTheme="majorEastAsia" w:cs="Arial"/>
          <w:color w:val="DC690A"/>
          <w:szCs w:val="22"/>
        </w:rPr>
      </w:pPr>
      <w:r w:rsidRPr="00CD024F">
        <w:rPr>
          <w:rFonts w:cs="Arial"/>
          <w:szCs w:val="22"/>
          <w:shd w:val="clear" w:color="auto" w:fill="FFFFFF" w:themeFill="background1"/>
        </w:rPr>
        <w:t>IRDIs are a historically established referencing mechanism that must be dealt with in the AAS. However, as they require external management, it is not recommended to specify new IRDIs for elements in the AAS.</w:t>
      </w:r>
      <w:r w:rsidR="00F756EE" w:rsidRPr="00CD024F">
        <w:rPr>
          <w:rFonts w:cs="Arial"/>
          <w:szCs w:val="22"/>
        </w:rPr>
        <w:br w:type="page"/>
      </w:r>
    </w:p>
    <w:p w14:paraId="5C5A62A1" w14:textId="77777777" w:rsidR="00F756EE" w:rsidRPr="00CD024F" w:rsidRDefault="00F756EE" w:rsidP="00F756EE">
      <w:pPr>
        <w:rPr>
          <w:rFonts w:cs="Arial"/>
        </w:rPr>
      </w:pPr>
    </w:p>
    <w:p w14:paraId="0350FD2C" w14:textId="5ABBA6A0" w:rsidR="00B15C70" w:rsidRPr="005C6037" w:rsidRDefault="006D3718" w:rsidP="001A6A31">
      <w:pPr>
        <w:pStyle w:val="berschrift3"/>
      </w:pPr>
      <w:bookmarkStart w:id="350" w:name="_Toc193098580"/>
      <w:bookmarkStart w:id="351" w:name="_Toc200608934"/>
      <w:bookmarkStart w:id="352" w:name="_Toc201556496"/>
      <w:r w:rsidRPr="00CD024F">
        <w:t xml:space="preserve">Understand the </w:t>
      </w:r>
      <w:r w:rsidR="00F11362" w:rsidRPr="00CD024F">
        <w:t xml:space="preserve">IEC </w:t>
      </w:r>
      <w:r w:rsidRPr="00CD024F">
        <w:t>IRDI Structure</w:t>
      </w:r>
      <w:bookmarkEnd w:id="350"/>
      <w:bookmarkEnd w:id="351"/>
      <w:bookmarkEnd w:id="352"/>
    </w:p>
    <w:p w14:paraId="42A936B0" w14:textId="4D5FD06E" w:rsidR="006D3718" w:rsidRPr="00CD024F" w:rsidRDefault="003E54D6" w:rsidP="00B15C70">
      <w:pPr>
        <w:spacing w:after="60"/>
        <w:rPr>
          <w:rFonts w:cs="Arial"/>
          <w:szCs w:val="22"/>
        </w:rPr>
      </w:pPr>
      <w:r w:rsidRPr="00CD024F">
        <w:rPr>
          <w:rFonts w:cs="Arial"/>
          <w:szCs w:val="22"/>
        </w:rPr>
        <w:t>An</w:t>
      </w:r>
      <w:r w:rsidR="006D3718" w:rsidRPr="00CD024F">
        <w:rPr>
          <w:rFonts w:cs="Arial"/>
          <w:szCs w:val="22"/>
        </w:rPr>
        <w:t xml:space="preserve"> IEC-CDD follows this general format:</w:t>
      </w:r>
      <w:r w:rsidRPr="00CD024F">
        <w:rPr>
          <w:rFonts w:cs="Arial"/>
          <w:szCs w:val="22"/>
        </w:rPr>
        <w:t xml:space="preserve">   </w:t>
      </w:r>
      <w:r w:rsidR="006D3718" w:rsidRPr="00CD024F">
        <w:rPr>
          <w:rFonts w:cs="Arial"/>
          <w:b/>
          <w:szCs w:val="22"/>
        </w:rPr>
        <w:t>ICD</w:t>
      </w:r>
      <w:r w:rsidR="006D3718" w:rsidRPr="00CD024F">
        <w:rPr>
          <w:rFonts w:cs="Arial"/>
          <w:szCs w:val="22"/>
        </w:rPr>
        <w:t>/</w:t>
      </w:r>
      <w:r w:rsidR="006D3718" w:rsidRPr="00CD024F">
        <w:rPr>
          <w:rFonts w:cs="Arial"/>
          <w:b/>
          <w:szCs w:val="22"/>
        </w:rPr>
        <w:t>OI</w:t>
      </w:r>
      <w:r w:rsidR="006D3718" w:rsidRPr="00CD024F">
        <w:rPr>
          <w:rFonts w:cs="Arial"/>
          <w:szCs w:val="22"/>
        </w:rPr>
        <w:t>/</w:t>
      </w:r>
      <w:r w:rsidR="006D3718" w:rsidRPr="00CD024F">
        <w:rPr>
          <w:rFonts w:cs="Arial"/>
          <w:b/>
          <w:szCs w:val="22"/>
        </w:rPr>
        <w:t>AI</w:t>
      </w:r>
      <w:r w:rsidR="006D3718" w:rsidRPr="00CD024F">
        <w:rPr>
          <w:rFonts w:cs="Arial"/>
          <w:szCs w:val="22"/>
        </w:rPr>
        <w:t>#</w:t>
      </w:r>
      <w:r w:rsidR="006D3718" w:rsidRPr="00CD024F">
        <w:rPr>
          <w:rFonts w:cs="Arial"/>
          <w:b/>
          <w:szCs w:val="22"/>
        </w:rPr>
        <w:t>IC</w:t>
      </w:r>
      <w:r w:rsidR="006D3718" w:rsidRPr="00CD024F">
        <w:rPr>
          <w:rFonts w:cs="Arial"/>
          <w:szCs w:val="22"/>
        </w:rPr>
        <w:t>#</w:t>
      </w:r>
      <w:r w:rsidR="006D3718" w:rsidRPr="00CD024F">
        <w:rPr>
          <w:rFonts w:cs="Arial"/>
          <w:b/>
          <w:szCs w:val="22"/>
        </w:rPr>
        <w:t>VI</w:t>
      </w:r>
    </w:p>
    <w:p w14:paraId="70A3E017" w14:textId="77777777" w:rsidR="006D3718" w:rsidRPr="00CD024F" w:rsidRDefault="006D3718" w:rsidP="001E1D4E">
      <w:pPr>
        <w:numPr>
          <w:ilvl w:val="0"/>
          <w:numId w:val="26"/>
        </w:numPr>
        <w:spacing w:after="60" w:line="276" w:lineRule="auto"/>
        <w:rPr>
          <w:rFonts w:cs="Arial"/>
          <w:szCs w:val="22"/>
        </w:rPr>
      </w:pPr>
      <w:r w:rsidRPr="00CD024F">
        <w:rPr>
          <w:rFonts w:cs="Arial"/>
          <w:b/>
          <w:szCs w:val="22"/>
        </w:rPr>
        <w:t>ICD (International Code Designator)</w:t>
      </w:r>
      <w:r w:rsidRPr="00CD024F">
        <w:rPr>
          <w:rFonts w:cs="Arial"/>
          <w:szCs w:val="22"/>
        </w:rPr>
        <w:t>: Identifies the registration authority (e.g., "0112" for IEC).</w:t>
      </w:r>
    </w:p>
    <w:p w14:paraId="59D8D09C" w14:textId="77777777" w:rsidR="006D3718" w:rsidRPr="00CD024F" w:rsidRDefault="006D3718" w:rsidP="001E1D4E">
      <w:pPr>
        <w:numPr>
          <w:ilvl w:val="0"/>
          <w:numId w:val="26"/>
        </w:numPr>
        <w:spacing w:after="60" w:line="276" w:lineRule="auto"/>
        <w:rPr>
          <w:rFonts w:cs="Arial"/>
          <w:szCs w:val="22"/>
        </w:rPr>
      </w:pPr>
      <w:r w:rsidRPr="00CD024F">
        <w:rPr>
          <w:rFonts w:cs="Arial"/>
          <w:b/>
          <w:szCs w:val="22"/>
        </w:rPr>
        <w:t>OI (Organization Identifier)</w:t>
      </w:r>
      <w:r w:rsidRPr="00CD024F">
        <w:rPr>
          <w:rFonts w:cs="Arial"/>
          <w:szCs w:val="22"/>
        </w:rPr>
        <w:t>: Specifies the organization within the authority (e.g., "2" for IEC).</w:t>
      </w:r>
    </w:p>
    <w:p w14:paraId="6DC7CD0E" w14:textId="77777777" w:rsidR="006D3718" w:rsidRPr="00CD024F" w:rsidRDefault="006D3718" w:rsidP="001E1D4E">
      <w:pPr>
        <w:numPr>
          <w:ilvl w:val="0"/>
          <w:numId w:val="26"/>
        </w:numPr>
        <w:spacing w:after="60" w:line="276" w:lineRule="auto"/>
        <w:rPr>
          <w:rFonts w:cs="Arial"/>
          <w:szCs w:val="22"/>
        </w:rPr>
      </w:pPr>
      <w:r w:rsidRPr="00CD024F">
        <w:rPr>
          <w:rFonts w:cs="Arial"/>
          <w:b/>
          <w:szCs w:val="22"/>
        </w:rPr>
        <w:t>AI (Application Identifier)</w:t>
      </w:r>
      <w:r w:rsidRPr="00CD024F">
        <w:rPr>
          <w:rFonts w:cs="Arial"/>
          <w:szCs w:val="22"/>
        </w:rPr>
        <w:t>: Indicates the specific dictionary or standard (e.g., "61360_4" for IEC 61360-4 DB).</w:t>
      </w:r>
    </w:p>
    <w:p w14:paraId="251290DE" w14:textId="77777777" w:rsidR="006D3718" w:rsidRPr="00CD024F" w:rsidRDefault="006D3718" w:rsidP="001E1D4E">
      <w:pPr>
        <w:numPr>
          <w:ilvl w:val="0"/>
          <w:numId w:val="26"/>
        </w:numPr>
        <w:spacing w:after="60" w:line="276" w:lineRule="auto"/>
        <w:rPr>
          <w:rFonts w:cs="Arial"/>
          <w:szCs w:val="22"/>
        </w:rPr>
      </w:pPr>
      <w:r w:rsidRPr="00CD024F">
        <w:rPr>
          <w:rFonts w:cs="Arial"/>
          <w:b/>
          <w:szCs w:val="22"/>
        </w:rPr>
        <w:t>IC (Item Code)</w:t>
      </w:r>
      <w:r w:rsidRPr="00CD024F">
        <w:rPr>
          <w:rFonts w:cs="Arial"/>
          <w:szCs w:val="22"/>
        </w:rPr>
        <w:t>: A unique code for the item within the dictionary (e.g., "AAB123").</w:t>
      </w:r>
    </w:p>
    <w:p w14:paraId="544C5503" w14:textId="77777777" w:rsidR="006D3718" w:rsidRPr="00CD024F" w:rsidRDefault="006D3718" w:rsidP="001E1D4E">
      <w:pPr>
        <w:numPr>
          <w:ilvl w:val="0"/>
          <w:numId w:val="26"/>
        </w:numPr>
        <w:spacing w:after="60" w:line="276" w:lineRule="auto"/>
        <w:rPr>
          <w:rFonts w:cs="Arial"/>
          <w:szCs w:val="22"/>
        </w:rPr>
      </w:pPr>
      <w:r w:rsidRPr="00CD024F">
        <w:rPr>
          <w:rFonts w:cs="Arial"/>
          <w:b/>
          <w:szCs w:val="22"/>
        </w:rPr>
        <w:t>VI (Version Identifier)</w:t>
      </w:r>
      <w:r w:rsidRPr="00CD024F">
        <w:rPr>
          <w:rFonts w:cs="Arial"/>
          <w:szCs w:val="22"/>
        </w:rPr>
        <w:t>: Denotes the version of the item (e.g., "001").</w:t>
      </w:r>
    </w:p>
    <w:p w14:paraId="6C57CF8E" w14:textId="77777777" w:rsidR="008650DB" w:rsidRPr="00CD024F" w:rsidRDefault="008650DB" w:rsidP="00B15C70">
      <w:pPr>
        <w:spacing w:after="60"/>
        <w:ind w:left="720"/>
        <w:rPr>
          <w:rFonts w:cs="Arial"/>
          <w:szCs w:val="22"/>
        </w:rPr>
      </w:pPr>
    </w:p>
    <w:p w14:paraId="0F662F0E" w14:textId="083F4B3F" w:rsidR="006D3718" w:rsidRPr="00CD024F" w:rsidRDefault="006D3718" w:rsidP="00B15C70">
      <w:pPr>
        <w:spacing w:after="60"/>
        <w:rPr>
          <w:rFonts w:cs="Arial"/>
          <w:szCs w:val="22"/>
        </w:rPr>
      </w:pPr>
      <w:r w:rsidRPr="00CD024F">
        <w:rPr>
          <w:rFonts w:cs="Arial"/>
          <w:szCs w:val="22"/>
          <w:u w:val="single"/>
        </w:rPr>
        <w:t>Example</w:t>
      </w:r>
      <w:r w:rsidRPr="00CD024F">
        <w:rPr>
          <w:rFonts w:cs="Arial"/>
          <w:szCs w:val="22"/>
        </w:rPr>
        <w:t>: 0112/2///61360_4#AAB123#001</w:t>
      </w:r>
    </w:p>
    <w:p w14:paraId="3411D607" w14:textId="77777777" w:rsidR="00BD22AE" w:rsidRPr="00CD024F" w:rsidRDefault="00BD22AE" w:rsidP="00BD22AE">
      <w:pPr>
        <w:rPr>
          <w:rFonts w:eastAsia="Arial" w:cs="Arial"/>
          <w:color w:val="000000" w:themeColor="text1"/>
        </w:rPr>
      </w:pPr>
    </w:p>
    <w:tbl>
      <w:tblPr>
        <w:tblW w:w="0" w:type="auto"/>
        <w:jc w:val="center"/>
        <w:tblLayout w:type="fixed"/>
        <w:tblLook w:val="06A0" w:firstRow="1" w:lastRow="0" w:firstColumn="1" w:lastColumn="0" w:noHBand="1" w:noVBand="1"/>
      </w:tblPr>
      <w:tblGrid>
        <w:gridCol w:w="4290"/>
        <w:gridCol w:w="4290"/>
      </w:tblGrid>
      <w:tr w:rsidR="00BD22AE" w14:paraId="340F0F03" w14:textId="77777777">
        <w:trPr>
          <w:trHeight w:val="350"/>
          <w:jc w:val="center"/>
        </w:trPr>
        <w:tc>
          <w:tcPr>
            <w:tcW w:w="8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B4C9579"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0112/2///61360_4#AAA032</w:t>
            </w:r>
          </w:p>
        </w:tc>
      </w:tr>
      <w:tr w:rsidR="00BD22AE" w14:paraId="16428647"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40BFA794" w14:textId="77777777" w:rsidR="00BD22AE" w:rsidRPr="00CD024F" w:rsidRDefault="00BD22AE">
            <w:pPr>
              <w:rPr>
                <w:rFonts w:eastAsia="Arial" w:cs="Arial"/>
                <w:b/>
                <w:color w:val="000000" w:themeColor="text1"/>
                <w:szCs w:val="20"/>
              </w:rPr>
            </w:pPr>
            <w:r w:rsidRPr="00CD024F">
              <w:rPr>
                <w:rFonts w:eastAsia="Arial" w:cs="Arial"/>
                <w:b/>
                <w:color w:val="000000" w:themeColor="text1"/>
                <w:szCs w:val="20"/>
              </w:rPr>
              <w:t>Code:</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38CA92B" w14:textId="77777777" w:rsidR="00BD22AE" w:rsidRPr="00CD024F" w:rsidRDefault="00BD22AE">
            <w:pPr>
              <w:rPr>
                <w:rFonts w:eastAsia="Arial" w:cs="Arial"/>
                <w:b/>
                <w:color w:val="000000" w:themeColor="text1"/>
                <w:szCs w:val="20"/>
              </w:rPr>
            </w:pPr>
            <w:r w:rsidRPr="00CD024F">
              <w:rPr>
                <w:rFonts w:eastAsia="Arial" w:cs="Arial"/>
                <w:b/>
                <w:color w:val="000000" w:themeColor="text1"/>
                <w:szCs w:val="20"/>
              </w:rPr>
              <w:t>description</w:t>
            </w:r>
          </w:p>
        </w:tc>
      </w:tr>
      <w:tr w:rsidR="00BD22AE" w14:paraId="17C47BC0"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126195A"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0112/2/</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DA75713"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Issuing Agency Code (IEC)</w:t>
            </w:r>
          </w:p>
        </w:tc>
      </w:tr>
      <w:tr w:rsidR="00BD22AE" w14:paraId="7CA7F6B2"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67CC345D"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61360_4</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001B5CB"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IEC 61360 Standard Reference</w:t>
            </w:r>
          </w:p>
        </w:tc>
      </w:tr>
      <w:tr w:rsidR="00BD22AE" w:rsidRPr="00583704" w14:paraId="450FE149"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52B01595"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#AAA032</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4838C5FA"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Unique identifier for a property/class</w:t>
            </w:r>
          </w:p>
        </w:tc>
      </w:tr>
    </w:tbl>
    <w:p w14:paraId="0D4282B7" w14:textId="2EB74E4D" w:rsidR="00BD22AE" w:rsidRPr="00CD024F" w:rsidRDefault="00BD22AE" w:rsidP="00BD22AE">
      <w:pPr>
        <w:pStyle w:val="Beschriftung"/>
        <w:jc w:val="center"/>
        <w:rPr>
          <w:rFonts w:cs="Arial"/>
        </w:rPr>
      </w:pPr>
      <w:bookmarkStart w:id="353" w:name="_Toc190860829"/>
      <w:r w:rsidRPr="00CD024F">
        <w:rPr>
          <w:rFonts w:cs="Arial"/>
        </w:rPr>
        <w:t xml:space="preserve">Table </w:t>
      </w:r>
      <w:r w:rsidRPr="00CD024F">
        <w:rPr>
          <w:rFonts w:cs="Arial"/>
        </w:rPr>
        <w:fldChar w:fldCharType="begin"/>
      </w:r>
      <w:r w:rsidRPr="00CD024F">
        <w:rPr>
          <w:rFonts w:cs="Arial"/>
        </w:rPr>
        <w:instrText>SEQ Table \* ARABIC</w:instrText>
      </w:r>
      <w:r w:rsidRPr="00CD024F">
        <w:rPr>
          <w:rFonts w:cs="Arial"/>
        </w:rPr>
        <w:fldChar w:fldCharType="separate"/>
      </w:r>
      <w:r w:rsidR="00774FD4" w:rsidRPr="00CD024F">
        <w:rPr>
          <w:rFonts w:cs="Arial"/>
        </w:rPr>
        <w:t>1</w:t>
      </w:r>
      <w:r w:rsidRPr="00CD024F">
        <w:rPr>
          <w:rFonts w:cs="Arial"/>
        </w:rPr>
        <w:fldChar w:fldCharType="end"/>
      </w:r>
      <w:r w:rsidRPr="00CD024F">
        <w:rPr>
          <w:rFonts w:cs="Arial"/>
        </w:rPr>
        <w:t xml:space="preserve"> Breakdown of IRDI Example (0112/2///61360_4#AAA032)</w:t>
      </w:r>
      <w:bookmarkEnd w:id="353"/>
    </w:p>
    <w:p w14:paraId="0EAED851" w14:textId="739C75B7" w:rsidR="00B15C70" w:rsidRPr="005C6037" w:rsidRDefault="00994A59" w:rsidP="001A6A31">
      <w:pPr>
        <w:pStyle w:val="berschrift3"/>
      </w:pPr>
      <w:bookmarkStart w:id="354" w:name="_Toc193098581"/>
      <w:bookmarkStart w:id="355" w:name="_Toc200608935"/>
      <w:bookmarkStart w:id="356" w:name="_Toc201556497"/>
      <w:r w:rsidRPr="00CD024F">
        <w:t>Understand the ECLASS IRDI Structure</w:t>
      </w:r>
      <w:bookmarkEnd w:id="354"/>
      <w:bookmarkEnd w:id="355"/>
      <w:bookmarkEnd w:id="356"/>
    </w:p>
    <w:p w14:paraId="33314A61" w14:textId="77777777" w:rsidR="00994A59" w:rsidRPr="00CD024F" w:rsidRDefault="00994A59" w:rsidP="00B15C70">
      <w:pPr>
        <w:spacing w:after="60"/>
        <w:rPr>
          <w:rFonts w:eastAsia="Arial" w:cs="Arial"/>
          <w:color w:val="000000" w:themeColor="text1"/>
          <w:szCs w:val="22"/>
        </w:rPr>
      </w:pPr>
      <w:r w:rsidRPr="00CD024F">
        <w:rPr>
          <w:rFonts w:eastAsia="Arial" w:cs="Arial"/>
          <w:color w:val="000000" w:themeColor="text1"/>
          <w:szCs w:val="22"/>
        </w:rPr>
        <w:t xml:space="preserve">An ECLASS IRDI typically follows this format: </w:t>
      </w:r>
      <w:r w:rsidRPr="00CD024F">
        <w:rPr>
          <w:rFonts w:eastAsia="Arial" w:cs="Arial"/>
          <w:b/>
          <w:color w:val="000000" w:themeColor="text1"/>
          <w:szCs w:val="22"/>
        </w:rPr>
        <w:t>ICD</w:t>
      </w:r>
      <w:r w:rsidRPr="00CD024F">
        <w:rPr>
          <w:rFonts w:eastAsia="Arial" w:cs="Arial"/>
          <w:color w:val="000000" w:themeColor="text1"/>
          <w:szCs w:val="22"/>
        </w:rPr>
        <w:t>/</w:t>
      </w:r>
      <w:r w:rsidRPr="00CD024F">
        <w:rPr>
          <w:rFonts w:eastAsia="Arial" w:cs="Arial"/>
          <w:b/>
          <w:color w:val="000000" w:themeColor="text1"/>
          <w:szCs w:val="22"/>
        </w:rPr>
        <w:t>OI</w:t>
      </w:r>
      <w:r w:rsidRPr="00CD024F">
        <w:rPr>
          <w:rFonts w:eastAsia="Arial" w:cs="Arial"/>
          <w:color w:val="000000" w:themeColor="text1"/>
          <w:szCs w:val="22"/>
        </w:rPr>
        <w:t>/</w:t>
      </w:r>
      <w:r w:rsidRPr="00CD024F">
        <w:rPr>
          <w:rFonts w:eastAsia="Arial" w:cs="Arial"/>
          <w:b/>
          <w:color w:val="000000" w:themeColor="text1"/>
          <w:szCs w:val="22"/>
        </w:rPr>
        <w:t>CSI</w:t>
      </w:r>
      <w:r w:rsidRPr="00CD024F">
        <w:rPr>
          <w:rFonts w:eastAsia="Arial" w:cs="Arial"/>
          <w:color w:val="000000" w:themeColor="text1"/>
          <w:szCs w:val="22"/>
        </w:rPr>
        <w:t>#</w:t>
      </w:r>
      <w:r w:rsidRPr="00CD024F">
        <w:rPr>
          <w:rFonts w:eastAsia="Arial" w:cs="Arial"/>
          <w:b/>
          <w:color w:val="000000" w:themeColor="text1"/>
          <w:szCs w:val="22"/>
        </w:rPr>
        <w:t>Code</w:t>
      </w:r>
      <w:r w:rsidRPr="00CD024F">
        <w:rPr>
          <w:rFonts w:eastAsia="Arial" w:cs="Arial"/>
          <w:color w:val="000000" w:themeColor="text1"/>
          <w:szCs w:val="22"/>
        </w:rPr>
        <w:t>#</w:t>
      </w:r>
      <w:r w:rsidRPr="00CD024F">
        <w:rPr>
          <w:rFonts w:eastAsia="Arial" w:cs="Arial"/>
          <w:b/>
          <w:color w:val="000000" w:themeColor="text1"/>
          <w:szCs w:val="22"/>
        </w:rPr>
        <w:t>Version</w:t>
      </w:r>
    </w:p>
    <w:p w14:paraId="04FF45D5" w14:textId="77777777" w:rsidR="00994A59" w:rsidRPr="00CD024F" w:rsidRDefault="00994A59" w:rsidP="001E1D4E">
      <w:pPr>
        <w:numPr>
          <w:ilvl w:val="0"/>
          <w:numId w:val="27"/>
        </w:numPr>
        <w:spacing w:after="60" w:line="276" w:lineRule="auto"/>
        <w:rPr>
          <w:rFonts w:eastAsia="Arial" w:cs="Arial"/>
          <w:color w:val="000000" w:themeColor="text1"/>
          <w:szCs w:val="22"/>
        </w:rPr>
      </w:pPr>
      <w:r w:rsidRPr="00CD024F">
        <w:rPr>
          <w:rFonts w:eastAsia="Arial" w:cs="Arial"/>
          <w:b/>
          <w:color w:val="000000" w:themeColor="text1"/>
          <w:szCs w:val="22"/>
        </w:rPr>
        <w:t>ICD (International Code Designator)</w:t>
      </w:r>
      <w:r w:rsidRPr="00CD024F">
        <w:rPr>
          <w:rFonts w:eastAsia="Arial" w:cs="Arial"/>
          <w:color w:val="000000" w:themeColor="text1"/>
          <w:szCs w:val="22"/>
        </w:rPr>
        <w:t>: A code for the registration authority, e.g., "0173" for ECLASS.</w:t>
      </w:r>
    </w:p>
    <w:p w14:paraId="5026A0A5" w14:textId="77777777" w:rsidR="00994A59" w:rsidRPr="00CD024F" w:rsidRDefault="00994A59" w:rsidP="001E1D4E">
      <w:pPr>
        <w:numPr>
          <w:ilvl w:val="0"/>
          <w:numId w:val="27"/>
        </w:numPr>
        <w:spacing w:after="60" w:line="276" w:lineRule="auto"/>
        <w:rPr>
          <w:rFonts w:eastAsia="Arial" w:cs="Arial"/>
          <w:color w:val="000000" w:themeColor="text1"/>
          <w:szCs w:val="22"/>
        </w:rPr>
      </w:pPr>
      <w:r w:rsidRPr="00CD024F">
        <w:rPr>
          <w:rFonts w:eastAsia="Arial" w:cs="Arial"/>
          <w:b/>
          <w:color w:val="000000" w:themeColor="text1"/>
          <w:szCs w:val="22"/>
        </w:rPr>
        <w:t>OI (Organization Identifier)</w:t>
      </w:r>
      <w:r w:rsidRPr="00CD024F">
        <w:rPr>
          <w:rFonts w:eastAsia="Arial" w:cs="Arial"/>
          <w:color w:val="000000" w:themeColor="text1"/>
          <w:szCs w:val="22"/>
        </w:rPr>
        <w:t>: Identifies the organization, often omitted or left empty in ECLASS as it’s implicit.</w:t>
      </w:r>
    </w:p>
    <w:p w14:paraId="74EDB07B" w14:textId="77777777" w:rsidR="00994A59" w:rsidRPr="00CD024F" w:rsidRDefault="00994A59" w:rsidP="001E1D4E">
      <w:pPr>
        <w:numPr>
          <w:ilvl w:val="0"/>
          <w:numId w:val="27"/>
        </w:numPr>
        <w:spacing w:after="60" w:line="276" w:lineRule="auto"/>
        <w:rPr>
          <w:rFonts w:eastAsia="Arial" w:cs="Arial"/>
          <w:color w:val="000000" w:themeColor="text1"/>
          <w:szCs w:val="22"/>
        </w:rPr>
      </w:pPr>
      <w:r w:rsidRPr="00CD024F">
        <w:rPr>
          <w:rFonts w:eastAsia="Arial" w:cs="Arial"/>
          <w:b/>
          <w:color w:val="000000" w:themeColor="text1"/>
          <w:szCs w:val="22"/>
        </w:rPr>
        <w:t>CSI (Code Space Identifier)</w:t>
      </w:r>
      <w:r w:rsidRPr="00CD024F">
        <w:rPr>
          <w:rFonts w:eastAsia="Arial" w:cs="Arial"/>
          <w:color w:val="000000" w:themeColor="text1"/>
          <w:szCs w:val="22"/>
        </w:rPr>
        <w:t>: Indicates the type of structural element (e.g., "01" for classification class, "02" for property, "07" for value).</w:t>
      </w:r>
    </w:p>
    <w:p w14:paraId="5D985704" w14:textId="77777777" w:rsidR="00994A59" w:rsidRPr="00CD024F" w:rsidRDefault="00994A59" w:rsidP="001E1D4E">
      <w:pPr>
        <w:numPr>
          <w:ilvl w:val="0"/>
          <w:numId w:val="27"/>
        </w:numPr>
        <w:spacing w:after="60" w:line="276" w:lineRule="auto"/>
        <w:rPr>
          <w:rFonts w:eastAsia="Arial" w:cs="Arial"/>
          <w:color w:val="000000" w:themeColor="text1"/>
          <w:szCs w:val="22"/>
        </w:rPr>
      </w:pPr>
      <w:r w:rsidRPr="00CD024F">
        <w:rPr>
          <w:rFonts w:eastAsia="Arial" w:cs="Arial"/>
          <w:b/>
          <w:color w:val="000000" w:themeColor="text1"/>
          <w:szCs w:val="22"/>
        </w:rPr>
        <w:t>Code</w:t>
      </w:r>
      <w:r w:rsidRPr="00CD024F">
        <w:rPr>
          <w:rFonts w:eastAsia="Arial" w:cs="Arial"/>
          <w:color w:val="000000" w:themeColor="text1"/>
          <w:szCs w:val="22"/>
        </w:rPr>
        <w:t>: A unique identifier for the specific item (e.g., "27-22-01-01" for a class or "AAB123" for a property).</w:t>
      </w:r>
    </w:p>
    <w:p w14:paraId="5005F553" w14:textId="0CC21DEA" w:rsidR="00994A59" w:rsidRPr="00CD024F" w:rsidRDefault="00994A59" w:rsidP="00CC09B9">
      <w:pPr>
        <w:numPr>
          <w:ilvl w:val="0"/>
          <w:numId w:val="27"/>
        </w:numPr>
        <w:spacing w:after="60" w:line="276" w:lineRule="auto"/>
        <w:rPr>
          <w:rFonts w:eastAsia="Arial" w:cs="Arial"/>
          <w:color w:val="000000" w:themeColor="text1"/>
          <w:szCs w:val="22"/>
        </w:rPr>
      </w:pPr>
      <w:r w:rsidRPr="00CD024F">
        <w:rPr>
          <w:rFonts w:eastAsia="Arial" w:cs="Arial"/>
          <w:b/>
          <w:color w:val="000000" w:themeColor="text1"/>
          <w:szCs w:val="22"/>
        </w:rPr>
        <w:t>Version</w:t>
      </w:r>
      <w:r w:rsidRPr="00CD024F">
        <w:rPr>
          <w:rFonts w:eastAsia="Arial" w:cs="Arial"/>
          <w:color w:val="000000" w:themeColor="text1"/>
          <w:szCs w:val="22"/>
        </w:rPr>
        <w:t>: A version number (e.g., "001").</w:t>
      </w:r>
    </w:p>
    <w:p w14:paraId="0FA15C87" w14:textId="77777777" w:rsidR="00994A59" w:rsidRPr="00CD024F" w:rsidRDefault="00994A59" w:rsidP="00B15C70">
      <w:pPr>
        <w:spacing w:after="60"/>
        <w:rPr>
          <w:rFonts w:eastAsia="Arial" w:cs="Arial"/>
          <w:color w:val="000000" w:themeColor="text1"/>
          <w:szCs w:val="22"/>
          <w:u w:val="single"/>
        </w:rPr>
      </w:pPr>
      <w:r w:rsidRPr="00CD024F">
        <w:rPr>
          <w:rFonts w:eastAsia="Arial" w:cs="Arial"/>
          <w:color w:val="000000" w:themeColor="text1"/>
          <w:szCs w:val="22"/>
          <w:u w:val="single"/>
        </w:rPr>
        <w:t>Example</w:t>
      </w:r>
      <w:r w:rsidRPr="00CD024F">
        <w:rPr>
          <w:rFonts w:eastAsia="Arial" w:cs="Arial"/>
          <w:color w:val="000000" w:themeColor="text1"/>
          <w:szCs w:val="22"/>
        </w:rPr>
        <w:t>: 0173-1#01-27-22-01-01#001 (a classification class in ECLASS)</w:t>
      </w:r>
    </w:p>
    <w:p w14:paraId="0591354B" w14:textId="77777777" w:rsidR="00824F66" w:rsidRPr="00CD024F" w:rsidRDefault="00824F66" w:rsidP="00824F66">
      <w:pPr>
        <w:jc w:val="center"/>
        <w:rPr>
          <w:rFonts w:eastAsia="Arial" w:cs="Arial"/>
          <w:i/>
          <w:color w:val="50637D" w:themeColor="text2" w:themeTint="E6"/>
          <w:sz w:val="18"/>
          <w:szCs w:val="18"/>
        </w:rPr>
      </w:pPr>
    </w:p>
    <w:tbl>
      <w:tblPr>
        <w:tblW w:w="0" w:type="auto"/>
        <w:jc w:val="center"/>
        <w:tblLayout w:type="fixed"/>
        <w:tblCellMar>
          <w:left w:w="85" w:type="dxa"/>
          <w:right w:w="85" w:type="dxa"/>
        </w:tblCellMar>
        <w:tblLook w:val="06A0" w:firstRow="1" w:lastRow="0" w:firstColumn="1" w:lastColumn="0" w:noHBand="1" w:noVBand="1"/>
      </w:tblPr>
      <w:tblGrid>
        <w:gridCol w:w="4243"/>
        <w:gridCol w:w="4244"/>
      </w:tblGrid>
      <w:tr w:rsidR="00824F66" w14:paraId="1BC7189A" w14:textId="77777777" w:rsidTr="00CC09B9">
        <w:trPr>
          <w:trHeight w:val="164"/>
          <w:jc w:val="center"/>
        </w:trPr>
        <w:tc>
          <w:tcPr>
            <w:tcW w:w="848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EB61EC4" w14:textId="77777777" w:rsidR="00824F66" w:rsidRPr="00CD024F" w:rsidRDefault="00824F66" w:rsidP="008E072E">
            <w:pPr>
              <w:rPr>
                <w:rFonts w:cs="Arial"/>
                <w:szCs w:val="20"/>
              </w:rPr>
            </w:pPr>
            <w:bookmarkStart w:id="357" w:name="_Hlk192087015"/>
            <w:r w:rsidRPr="00CD024F">
              <w:rPr>
                <w:rFonts w:eastAsia="Arial" w:cs="Arial"/>
                <w:color w:val="000000" w:themeColor="text1"/>
                <w:szCs w:val="20"/>
              </w:rPr>
              <w:t>0173-1#01-AAA123#001</w:t>
            </w:r>
            <w:bookmarkEnd w:id="357"/>
          </w:p>
        </w:tc>
      </w:tr>
      <w:tr w:rsidR="00824F66" w14:paraId="6FBF7D60"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00785CA" w14:textId="77777777" w:rsidR="00824F66" w:rsidRPr="00CD024F" w:rsidRDefault="00824F66" w:rsidP="008E072E">
            <w:pPr>
              <w:rPr>
                <w:rFonts w:cs="Arial"/>
                <w:b/>
                <w:szCs w:val="20"/>
              </w:rPr>
            </w:pPr>
            <w:r w:rsidRPr="00CD024F">
              <w:rPr>
                <w:rFonts w:eastAsia="Arial" w:cs="Arial"/>
                <w:b/>
                <w:color w:val="000000" w:themeColor="text1"/>
                <w:szCs w:val="20"/>
              </w:rPr>
              <w:t>Code:</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BA478E9" w14:textId="77777777" w:rsidR="00824F66" w:rsidRPr="00CD024F" w:rsidRDefault="00824F66" w:rsidP="008E072E">
            <w:pPr>
              <w:rPr>
                <w:rFonts w:cs="Arial"/>
                <w:b/>
                <w:szCs w:val="20"/>
              </w:rPr>
            </w:pPr>
            <w:r w:rsidRPr="00CD024F">
              <w:rPr>
                <w:rFonts w:eastAsia="Arial" w:cs="Arial"/>
                <w:b/>
                <w:color w:val="000000" w:themeColor="text1"/>
                <w:szCs w:val="20"/>
              </w:rPr>
              <w:t>description</w:t>
            </w:r>
          </w:p>
        </w:tc>
      </w:tr>
      <w:tr w:rsidR="00824F66" w14:paraId="13CC26B1"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039BA19" w14:textId="77777777" w:rsidR="00824F66" w:rsidRPr="00CD024F" w:rsidRDefault="00824F66" w:rsidP="008E072E">
            <w:pPr>
              <w:rPr>
                <w:rFonts w:cs="Arial"/>
                <w:szCs w:val="20"/>
              </w:rPr>
            </w:pPr>
            <w:r w:rsidRPr="00CD024F">
              <w:rPr>
                <w:rFonts w:eastAsia="Arial" w:cs="Arial"/>
                <w:color w:val="000000" w:themeColor="text1"/>
                <w:szCs w:val="20"/>
              </w:rPr>
              <w:t>0173</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1A50C0D" w14:textId="77777777" w:rsidR="00824F66" w:rsidRPr="00CD024F" w:rsidRDefault="00824F66" w:rsidP="008E072E">
            <w:pPr>
              <w:rPr>
                <w:rFonts w:cs="Arial"/>
                <w:szCs w:val="20"/>
              </w:rPr>
            </w:pPr>
            <w:r w:rsidRPr="00CD024F">
              <w:rPr>
                <w:rFonts w:eastAsia="Arial" w:cs="Arial"/>
                <w:color w:val="000000" w:themeColor="text1"/>
                <w:szCs w:val="20"/>
              </w:rPr>
              <w:t>ICD code for eCl@ss</w:t>
            </w:r>
          </w:p>
        </w:tc>
      </w:tr>
      <w:tr w:rsidR="00824F66" w14:paraId="1516B159"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9F51138" w14:textId="77777777" w:rsidR="00824F66" w:rsidRPr="00CD024F" w:rsidRDefault="00824F66" w:rsidP="008E072E">
            <w:pPr>
              <w:rPr>
                <w:rFonts w:cs="Arial"/>
                <w:szCs w:val="20"/>
              </w:rPr>
            </w:pPr>
            <w:r w:rsidRPr="00CD024F">
              <w:rPr>
                <w:rFonts w:eastAsia="Arial" w:cs="Arial"/>
                <w:color w:val="000000" w:themeColor="text1"/>
                <w:szCs w:val="20"/>
              </w:rPr>
              <w:t>1</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9A25EAB" w14:textId="77777777" w:rsidR="00824F66" w:rsidRPr="00CD024F" w:rsidRDefault="00824F66" w:rsidP="008E072E">
            <w:pPr>
              <w:rPr>
                <w:rFonts w:cs="Arial"/>
                <w:szCs w:val="20"/>
              </w:rPr>
            </w:pPr>
            <w:r w:rsidRPr="00CD024F">
              <w:rPr>
                <w:rFonts w:eastAsia="Arial" w:cs="Arial"/>
                <w:color w:val="000000" w:themeColor="text1"/>
                <w:szCs w:val="20"/>
              </w:rPr>
              <w:t>eCl@ss Office</w:t>
            </w:r>
          </w:p>
        </w:tc>
      </w:tr>
      <w:tr w:rsidR="00824F66" w14:paraId="49813A72"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29E540A" w14:textId="77777777" w:rsidR="00824F66" w:rsidRPr="00CD024F" w:rsidRDefault="00824F66" w:rsidP="008E072E">
            <w:pPr>
              <w:rPr>
                <w:rFonts w:cs="Arial"/>
                <w:szCs w:val="20"/>
              </w:rPr>
            </w:pPr>
            <w:r w:rsidRPr="00CD024F">
              <w:rPr>
                <w:rFonts w:eastAsia="Arial" w:cs="Arial"/>
                <w:color w:val="000000" w:themeColor="text1"/>
                <w:szCs w:val="20"/>
              </w:rPr>
              <w:t>01</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F0AB9A8" w14:textId="77777777" w:rsidR="00824F66" w:rsidRPr="00CD024F" w:rsidRDefault="00824F66" w:rsidP="008E072E">
            <w:pPr>
              <w:rPr>
                <w:rFonts w:cs="Arial"/>
                <w:szCs w:val="20"/>
              </w:rPr>
            </w:pPr>
            <w:r w:rsidRPr="00CD024F">
              <w:rPr>
                <w:rFonts w:eastAsia="Arial" w:cs="Arial"/>
                <w:color w:val="000000" w:themeColor="text1"/>
                <w:szCs w:val="20"/>
              </w:rPr>
              <w:t>class</w:t>
            </w:r>
          </w:p>
        </w:tc>
      </w:tr>
      <w:tr w:rsidR="00824F66" w14:paraId="4A9CAB41"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DAC0E23" w14:textId="77777777" w:rsidR="00824F66" w:rsidRPr="00CD024F" w:rsidRDefault="00824F66" w:rsidP="008E072E">
            <w:pPr>
              <w:rPr>
                <w:rFonts w:cs="Arial"/>
                <w:szCs w:val="20"/>
              </w:rPr>
            </w:pPr>
            <w:r w:rsidRPr="00CD024F">
              <w:rPr>
                <w:rFonts w:eastAsia="Arial" w:cs="Arial"/>
                <w:color w:val="000000" w:themeColor="text1"/>
                <w:szCs w:val="20"/>
              </w:rPr>
              <w:t>AAA123</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CA7560A" w14:textId="77777777" w:rsidR="00824F66" w:rsidRPr="00CD024F" w:rsidRDefault="00824F66" w:rsidP="008E072E">
            <w:pPr>
              <w:rPr>
                <w:rFonts w:cs="Arial"/>
                <w:szCs w:val="20"/>
              </w:rPr>
            </w:pPr>
            <w:r w:rsidRPr="00CD024F">
              <w:rPr>
                <w:rFonts w:eastAsia="Arial" w:cs="Arial"/>
                <w:color w:val="000000" w:themeColor="text1"/>
                <w:szCs w:val="20"/>
              </w:rPr>
              <w:t>identifier of class</w:t>
            </w:r>
          </w:p>
        </w:tc>
      </w:tr>
      <w:tr w:rsidR="00824F66" w14:paraId="0D006E92"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762AC7C" w14:textId="77777777" w:rsidR="00824F66" w:rsidRPr="00CD024F" w:rsidRDefault="00824F66" w:rsidP="008E072E">
            <w:pPr>
              <w:rPr>
                <w:rFonts w:cs="Arial"/>
                <w:szCs w:val="20"/>
              </w:rPr>
            </w:pPr>
            <w:r w:rsidRPr="00CD024F">
              <w:rPr>
                <w:rFonts w:eastAsia="Arial" w:cs="Arial"/>
                <w:color w:val="000000" w:themeColor="text1"/>
                <w:szCs w:val="20"/>
              </w:rPr>
              <w:t>001</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F800304" w14:textId="77777777" w:rsidR="00824F66" w:rsidRPr="00CD024F" w:rsidRDefault="00824F66" w:rsidP="008E072E">
            <w:pPr>
              <w:keepNext/>
              <w:rPr>
                <w:rFonts w:cs="Arial"/>
                <w:szCs w:val="20"/>
              </w:rPr>
            </w:pPr>
            <w:r w:rsidRPr="00CD024F">
              <w:rPr>
                <w:rFonts w:eastAsia="Arial" w:cs="Arial"/>
                <w:color w:val="000000" w:themeColor="text1"/>
                <w:szCs w:val="20"/>
              </w:rPr>
              <w:t>version of class</w:t>
            </w:r>
          </w:p>
        </w:tc>
      </w:tr>
    </w:tbl>
    <w:p w14:paraId="649EA0C4" w14:textId="51AF195D" w:rsidR="00824F66" w:rsidRPr="00CD024F" w:rsidRDefault="00824F66" w:rsidP="00824F66">
      <w:pPr>
        <w:pStyle w:val="Beschriftung"/>
        <w:jc w:val="center"/>
        <w:rPr>
          <w:rFonts w:cs="Arial"/>
        </w:rPr>
      </w:pPr>
      <w:bookmarkStart w:id="358" w:name="_Toc190860828"/>
      <w:r w:rsidRPr="00CD024F">
        <w:rPr>
          <w:rFonts w:cs="Arial"/>
        </w:rPr>
        <w:t xml:space="preserve">Table </w:t>
      </w:r>
      <w:r w:rsidRPr="00CD024F">
        <w:rPr>
          <w:rFonts w:cs="Arial"/>
        </w:rPr>
        <w:fldChar w:fldCharType="begin"/>
      </w:r>
      <w:r w:rsidRPr="00CD024F">
        <w:rPr>
          <w:rFonts w:cs="Arial"/>
        </w:rPr>
        <w:instrText>SEQ Table \* ARABIC</w:instrText>
      </w:r>
      <w:r w:rsidRPr="00CD024F">
        <w:rPr>
          <w:rFonts w:cs="Arial"/>
        </w:rPr>
        <w:fldChar w:fldCharType="separate"/>
      </w:r>
      <w:r w:rsidR="00774FD4" w:rsidRPr="00CD024F">
        <w:rPr>
          <w:rFonts w:cs="Arial"/>
        </w:rPr>
        <w:t>2</w:t>
      </w:r>
      <w:r w:rsidRPr="00CD024F">
        <w:rPr>
          <w:rFonts w:cs="Arial"/>
        </w:rPr>
        <w:fldChar w:fldCharType="end"/>
      </w:r>
      <w:r w:rsidRPr="00CD024F">
        <w:rPr>
          <w:rFonts w:cs="Arial"/>
        </w:rPr>
        <w:t xml:space="preserve"> </w:t>
      </w:r>
      <w:bookmarkEnd w:id="358"/>
      <w:r w:rsidR="00BD22AE" w:rsidRPr="00CD024F">
        <w:rPr>
          <w:rFonts w:cs="Arial"/>
        </w:rPr>
        <w:t>Breakdown of IRDI Example</w:t>
      </w:r>
      <w:r w:rsidR="002060FF" w:rsidRPr="00CD024F">
        <w:rPr>
          <w:rFonts w:cs="Arial"/>
        </w:rPr>
        <w:t xml:space="preserve"> (0173-1#01-AAA123#001)</w:t>
      </w:r>
    </w:p>
    <w:p w14:paraId="407A0021" w14:textId="15893661" w:rsidR="001E1D4E" w:rsidRPr="005C6037" w:rsidRDefault="001E1D4E" w:rsidP="001E1D4E">
      <w:pPr>
        <w:pStyle w:val="berschrift2"/>
        <w:rPr>
          <w:rFonts w:cs="Arial"/>
        </w:rPr>
      </w:pPr>
      <w:bookmarkStart w:id="359" w:name="_Toc193098582"/>
      <w:bookmarkStart w:id="360" w:name="_Toc200608936"/>
      <w:bookmarkStart w:id="361" w:name="_Toc201556498"/>
      <w:r w:rsidRPr="00CD024F">
        <w:rPr>
          <w:rFonts w:cs="Arial"/>
        </w:rPr>
        <w:t>URI/IRI</w:t>
      </w:r>
      <w:bookmarkEnd w:id="359"/>
      <w:bookmarkEnd w:id="360"/>
      <w:bookmarkEnd w:id="361"/>
      <w:r w:rsidRPr="00CD024F">
        <w:rPr>
          <w:rFonts w:cs="Arial"/>
        </w:rPr>
        <w:t xml:space="preserve"> </w:t>
      </w:r>
    </w:p>
    <w:p w14:paraId="1E542807" w14:textId="77777777" w:rsidR="00947941" w:rsidRPr="00CD024F" w:rsidRDefault="00947941" w:rsidP="001E1D4E">
      <w:pPr>
        <w:spacing w:after="60"/>
        <w:rPr>
          <w:rFonts w:cs="Arial"/>
          <w:szCs w:val="22"/>
        </w:rPr>
      </w:pPr>
      <w:r w:rsidRPr="00CD024F">
        <w:rPr>
          <w:rFonts w:cs="Arial"/>
          <w:szCs w:val="22"/>
        </w:rPr>
        <w:t xml:space="preserve">An </w:t>
      </w:r>
      <w:r w:rsidRPr="00CD024F">
        <w:rPr>
          <w:rFonts w:cs="Arial"/>
          <w:b/>
          <w:szCs w:val="22"/>
        </w:rPr>
        <w:t>URI</w:t>
      </w:r>
      <w:r w:rsidRPr="00CD024F">
        <w:rPr>
          <w:rFonts w:cs="Arial"/>
          <w:szCs w:val="22"/>
        </w:rPr>
        <w:t xml:space="preserve"> (Uniform Resource Identifier) is a string of characters that identifies a resource, standardized by RFC 3986. It is a concept encompassing anything that can be named or located, whether it’s a webpage, a file, or an abstract entity. </w:t>
      </w:r>
    </w:p>
    <w:p w14:paraId="1D90604C" w14:textId="77777777" w:rsidR="00947941" w:rsidRPr="00CD024F" w:rsidRDefault="00947941" w:rsidP="001E1D4E">
      <w:pPr>
        <w:spacing w:after="60"/>
        <w:rPr>
          <w:rFonts w:cs="Arial"/>
          <w:szCs w:val="22"/>
        </w:rPr>
      </w:pPr>
      <w:r w:rsidRPr="00CD024F">
        <w:rPr>
          <w:rFonts w:cs="Arial"/>
          <w:b/>
          <w:szCs w:val="22"/>
        </w:rPr>
        <w:t>Example</w:t>
      </w:r>
      <w:r w:rsidRPr="00CD024F">
        <w:rPr>
          <w:rFonts w:cs="Arial"/>
          <w:szCs w:val="22"/>
        </w:rPr>
        <w:t>: http://example.com/resource/123.</w:t>
      </w:r>
    </w:p>
    <w:p w14:paraId="46CB0F96" w14:textId="77777777" w:rsidR="00947941" w:rsidRPr="00CD024F" w:rsidRDefault="00947941" w:rsidP="001E1D4E">
      <w:pPr>
        <w:spacing w:after="60"/>
        <w:rPr>
          <w:rFonts w:cs="Arial"/>
          <w:szCs w:val="22"/>
        </w:rPr>
      </w:pPr>
      <w:r w:rsidRPr="00CD024F">
        <w:rPr>
          <w:rFonts w:cs="Arial"/>
          <w:b/>
          <w:szCs w:val="22"/>
        </w:rPr>
        <w:lastRenderedPageBreak/>
        <w:t>Components</w:t>
      </w:r>
      <w:r w:rsidRPr="00CD024F">
        <w:rPr>
          <w:rFonts w:cs="Arial"/>
          <w:szCs w:val="22"/>
        </w:rPr>
        <w:t xml:space="preserve">: </w:t>
      </w:r>
      <w:r w:rsidRPr="00CD024F">
        <w:rPr>
          <w:rFonts w:cs="Arial"/>
          <w:i/>
          <w:szCs w:val="22"/>
        </w:rPr>
        <w:t>Scheme</w:t>
      </w:r>
      <w:r w:rsidRPr="00CD024F">
        <w:rPr>
          <w:rFonts w:cs="Arial"/>
          <w:szCs w:val="22"/>
        </w:rPr>
        <w:t xml:space="preserve"> (http), </w:t>
      </w:r>
      <w:r w:rsidRPr="00CD024F">
        <w:rPr>
          <w:rFonts w:cs="Arial"/>
          <w:i/>
          <w:szCs w:val="22"/>
        </w:rPr>
        <w:t>authority</w:t>
      </w:r>
      <w:r w:rsidRPr="00CD024F">
        <w:rPr>
          <w:rFonts w:cs="Arial"/>
          <w:szCs w:val="22"/>
        </w:rPr>
        <w:t xml:space="preserve"> (example.com), </w:t>
      </w:r>
      <w:r w:rsidRPr="00CD024F">
        <w:rPr>
          <w:rFonts w:cs="Arial"/>
          <w:i/>
          <w:szCs w:val="22"/>
        </w:rPr>
        <w:t>path</w:t>
      </w:r>
      <w:r w:rsidRPr="00CD024F">
        <w:rPr>
          <w:rFonts w:cs="Arial"/>
          <w:szCs w:val="22"/>
        </w:rPr>
        <w:t xml:space="preserve"> (/resource/123), and optionally </w:t>
      </w:r>
      <w:r w:rsidRPr="00CD024F">
        <w:rPr>
          <w:rFonts w:cs="Arial"/>
          <w:i/>
          <w:szCs w:val="22"/>
        </w:rPr>
        <w:t>query</w:t>
      </w:r>
      <w:r w:rsidRPr="00CD024F">
        <w:rPr>
          <w:rFonts w:cs="Arial"/>
          <w:szCs w:val="22"/>
        </w:rPr>
        <w:t xml:space="preserve"> (?key=value) or </w:t>
      </w:r>
      <w:r w:rsidRPr="00CD024F">
        <w:rPr>
          <w:rFonts w:cs="Arial"/>
          <w:i/>
          <w:szCs w:val="22"/>
        </w:rPr>
        <w:t>fragment</w:t>
      </w:r>
      <w:r w:rsidRPr="00CD024F">
        <w:rPr>
          <w:rFonts w:cs="Arial"/>
          <w:szCs w:val="22"/>
        </w:rPr>
        <w:t xml:space="preserve"> (#section1).</w:t>
      </w:r>
    </w:p>
    <w:p w14:paraId="7721CE5F" w14:textId="77777777" w:rsidR="00947941" w:rsidRPr="00CD024F" w:rsidRDefault="00947941" w:rsidP="001E1D4E">
      <w:pPr>
        <w:spacing w:after="60"/>
        <w:rPr>
          <w:rFonts w:cs="Arial"/>
          <w:szCs w:val="22"/>
        </w:rPr>
      </w:pPr>
      <w:r w:rsidRPr="00CD024F">
        <w:rPr>
          <w:rFonts w:cs="Arial"/>
          <w:b/>
          <w:szCs w:val="22"/>
        </w:rPr>
        <w:t>Subtypes</w:t>
      </w:r>
      <w:r w:rsidRPr="00CD024F">
        <w:rPr>
          <w:rFonts w:cs="Arial"/>
          <w:szCs w:val="22"/>
        </w:rPr>
        <w:t>: Includes URLs (locators, like http://example.com) and URNs (names, like urn:isbn:0451450523).</w:t>
      </w:r>
    </w:p>
    <w:p w14:paraId="66F70D64" w14:textId="77777777" w:rsidR="00947941" w:rsidRPr="00CD024F" w:rsidRDefault="00947941" w:rsidP="001E1D4E">
      <w:pPr>
        <w:spacing w:after="60"/>
        <w:rPr>
          <w:rFonts w:cs="Arial"/>
          <w:szCs w:val="22"/>
        </w:rPr>
      </w:pPr>
      <w:r w:rsidRPr="00CD024F">
        <w:rPr>
          <w:rFonts w:cs="Arial"/>
          <w:szCs w:val="22"/>
        </w:rPr>
        <w:cr/>
        <w:t xml:space="preserve">An </w:t>
      </w:r>
      <w:r w:rsidRPr="00CD024F">
        <w:rPr>
          <w:rFonts w:cs="Arial"/>
          <w:b/>
          <w:szCs w:val="22"/>
        </w:rPr>
        <w:t>IRI</w:t>
      </w:r>
      <w:r w:rsidRPr="00CD024F">
        <w:rPr>
          <w:rFonts w:cs="Arial"/>
          <w:szCs w:val="22"/>
        </w:rPr>
        <w:t xml:space="preserve"> (Internationalized Resource Identifier) is an extension of URI, defined by RFC 3987, that supports non-ASCII characters (e.g., accents, Chinese characters) for global accessibility. IRIs are technically a superset of URIs, thus every URI is an IRI, but not vice versa.</w:t>
      </w:r>
    </w:p>
    <w:p w14:paraId="564A3666" w14:textId="44053C97" w:rsidR="00144879" w:rsidRPr="00CD024F" w:rsidRDefault="00947941" w:rsidP="001E1D4E">
      <w:pPr>
        <w:spacing w:after="60"/>
        <w:rPr>
          <w:rFonts w:cs="Arial"/>
          <w:szCs w:val="22"/>
        </w:rPr>
      </w:pPr>
      <w:r w:rsidRPr="00CD024F">
        <w:rPr>
          <w:rFonts w:cs="Arial"/>
          <w:b/>
          <w:szCs w:val="22"/>
        </w:rPr>
        <w:t>Example</w:t>
      </w:r>
      <w:r w:rsidRPr="00CD024F">
        <w:rPr>
          <w:rFonts w:cs="Arial"/>
          <w:szCs w:val="22"/>
        </w:rPr>
        <w:t xml:space="preserve">: </w:t>
      </w:r>
      <w:hyperlink r:id="rId100" w:history="1">
        <w:r w:rsidR="00144879" w:rsidRPr="00CD024F">
          <w:rPr>
            <w:rStyle w:val="Hyperlink"/>
            <w:rFonts w:cs="Arial"/>
            <w:szCs w:val="22"/>
          </w:rPr>
          <w:t>http://exâmple.com/</w:t>
        </w:r>
        <w:r w:rsidR="00144879" w:rsidRPr="00CD024F">
          <w:rPr>
            <w:rStyle w:val="Hyperlink"/>
            <w:rFonts w:eastAsia="Microsoft JhengHei" w:cs="Arial"/>
            <w:szCs w:val="22"/>
            <w:lang w:val="de-CH"/>
          </w:rPr>
          <w:t>资源</w:t>
        </w:r>
        <w:r w:rsidR="00144879" w:rsidRPr="00CD024F">
          <w:rPr>
            <w:rStyle w:val="Hyperlink"/>
            <w:rFonts w:cs="Arial"/>
            <w:szCs w:val="22"/>
          </w:rPr>
          <w:t>/123</w:t>
        </w:r>
      </w:hyperlink>
      <w:r w:rsidR="00144879" w:rsidRPr="00CD024F">
        <w:rPr>
          <w:rFonts w:cs="Arial"/>
          <w:szCs w:val="22"/>
        </w:rPr>
        <w:t xml:space="preserve"> encoded by</w:t>
      </w:r>
    </w:p>
    <w:p w14:paraId="2EC9B156" w14:textId="7815CC48" w:rsidR="00947941" w:rsidRPr="00CD024F" w:rsidRDefault="00E00F44" w:rsidP="001E1D4E">
      <w:pPr>
        <w:spacing w:after="60"/>
        <w:rPr>
          <w:rFonts w:cs="Arial"/>
          <w:szCs w:val="22"/>
        </w:rPr>
      </w:pPr>
      <w:hyperlink r:id="rId101" w:history="1">
        <w:r w:rsidR="00144879" w:rsidRPr="00CD024F">
          <w:rPr>
            <w:rStyle w:val="Hyperlink"/>
            <w:rFonts w:cs="Arial"/>
            <w:szCs w:val="22"/>
          </w:rPr>
          <w:t>https://xn--exmple-xta.com/%E8%B5%84%E6%BA%90/123</w:t>
        </w:r>
      </w:hyperlink>
      <w:r w:rsidR="00947941" w:rsidRPr="00CD024F">
        <w:rPr>
          <w:rFonts w:cs="Arial"/>
          <w:szCs w:val="22"/>
        </w:rPr>
        <w:t xml:space="preserve">. </w:t>
      </w:r>
    </w:p>
    <w:p w14:paraId="1E872403" w14:textId="77777777" w:rsidR="00947941" w:rsidRPr="00CD024F" w:rsidRDefault="00947941" w:rsidP="001E1D4E">
      <w:pPr>
        <w:spacing w:after="60"/>
        <w:rPr>
          <w:rFonts w:cs="Arial"/>
          <w:szCs w:val="22"/>
        </w:rPr>
      </w:pPr>
    </w:p>
    <w:p w14:paraId="72C7F1F3" w14:textId="6BAF1561" w:rsidR="003B4222" w:rsidRPr="00CD024F" w:rsidRDefault="003B4222" w:rsidP="001E1D4E">
      <w:pPr>
        <w:spacing w:after="60"/>
        <w:rPr>
          <w:rFonts w:cs="Arial"/>
          <w:szCs w:val="22"/>
        </w:rPr>
      </w:pPr>
      <w:r w:rsidRPr="00CD024F">
        <w:rPr>
          <w:rFonts w:cs="Arial"/>
          <w:szCs w:val="22"/>
        </w:rPr>
        <w:t>The AAS needs globally unique, machine-readable, and interoperable identifiers. IRIs fit this role perfectly because they extend URIs (Uniform Resource Identifiers) to support international characters, aligning with Industry 4.0’s global scope via the following features:</w:t>
      </w:r>
    </w:p>
    <w:p w14:paraId="7B99DCCD" w14:textId="77777777" w:rsidR="003B4222" w:rsidRPr="00CD024F" w:rsidRDefault="003B4222" w:rsidP="001E1D4E">
      <w:pPr>
        <w:numPr>
          <w:ilvl w:val="0"/>
          <w:numId w:val="29"/>
        </w:numPr>
        <w:spacing w:after="60"/>
        <w:ind w:left="714" w:hanging="357"/>
        <w:rPr>
          <w:rFonts w:cs="Arial"/>
          <w:szCs w:val="22"/>
        </w:rPr>
      </w:pPr>
      <w:r w:rsidRPr="00CD024F">
        <w:rPr>
          <w:rFonts w:cs="Arial"/>
          <w:b/>
          <w:szCs w:val="22"/>
        </w:rPr>
        <w:t>Global Uniqueness</w:t>
      </w:r>
      <w:r w:rsidRPr="00CD024F">
        <w:rPr>
          <w:rFonts w:cs="Arial"/>
          <w:szCs w:val="22"/>
        </w:rPr>
        <w:t>: IRIs leverage namespaces (e.g., domain names) to ensure no two assets clash, even across organizations.</w:t>
      </w:r>
    </w:p>
    <w:p w14:paraId="58B8A978" w14:textId="77777777" w:rsidR="003B4222" w:rsidRPr="00CD024F" w:rsidRDefault="003B4222" w:rsidP="001E1D4E">
      <w:pPr>
        <w:numPr>
          <w:ilvl w:val="0"/>
          <w:numId w:val="29"/>
        </w:numPr>
        <w:spacing w:after="60"/>
        <w:ind w:left="714" w:hanging="357"/>
        <w:rPr>
          <w:rFonts w:cs="Arial"/>
          <w:szCs w:val="22"/>
        </w:rPr>
      </w:pPr>
      <w:r w:rsidRPr="00CD024F">
        <w:rPr>
          <w:rFonts w:cs="Arial"/>
          <w:b/>
          <w:szCs w:val="22"/>
        </w:rPr>
        <w:t>Internationalization</w:t>
      </w:r>
      <w:r w:rsidRPr="00CD024F">
        <w:rPr>
          <w:rFonts w:cs="Arial"/>
          <w:szCs w:val="22"/>
        </w:rPr>
        <w:t>: IRIs allow non-ASCII characters (e.g., http://</w:t>
      </w:r>
      <w:r w:rsidRPr="00CD024F">
        <w:rPr>
          <w:rFonts w:eastAsia="MS Gothic" w:cs="Arial"/>
          <w:szCs w:val="22"/>
        </w:rPr>
        <w:t>工厂</w:t>
      </w:r>
      <w:r w:rsidRPr="00CD024F">
        <w:rPr>
          <w:rFonts w:cs="Arial"/>
          <w:szCs w:val="22"/>
        </w:rPr>
        <w:t>.cn/</w:t>
      </w:r>
      <w:r w:rsidRPr="00CD024F">
        <w:rPr>
          <w:rFonts w:eastAsia="Microsoft JhengHei" w:cs="Arial"/>
          <w:szCs w:val="22"/>
        </w:rPr>
        <w:t>设备</w:t>
      </w:r>
      <w:r w:rsidRPr="00CD024F">
        <w:rPr>
          <w:rFonts w:cs="Arial"/>
          <w:szCs w:val="22"/>
        </w:rPr>
        <w:t>/123 for a Chinese factory), critical for multinational supply chains.</w:t>
      </w:r>
    </w:p>
    <w:p w14:paraId="3F4A4A51" w14:textId="77777777" w:rsidR="003B4222" w:rsidRPr="00CD024F" w:rsidRDefault="003B4222" w:rsidP="001E1D4E">
      <w:pPr>
        <w:numPr>
          <w:ilvl w:val="0"/>
          <w:numId w:val="29"/>
        </w:numPr>
        <w:spacing w:after="60"/>
        <w:ind w:left="714" w:hanging="357"/>
        <w:rPr>
          <w:rFonts w:cs="Arial"/>
          <w:szCs w:val="22"/>
        </w:rPr>
      </w:pPr>
      <w:r w:rsidRPr="00CD024F">
        <w:rPr>
          <w:rFonts w:cs="Arial"/>
          <w:b/>
          <w:szCs w:val="22"/>
        </w:rPr>
        <w:t>Resolvability</w:t>
      </w:r>
      <w:r w:rsidRPr="00CD024F">
        <w:rPr>
          <w:rFonts w:cs="Arial"/>
          <w:szCs w:val="22"/>
        </w:rPr>
        <w:t>: HTTP-based IRIs can point to a resource (e.g., an AAS server), enabling data retrieval.</w:t>
      </w:r>
    </w:p>
    <w:p w14:paraId="2011EA95" w14:textId="77777777" w:rsidR="003B4222" w:rsidRPr="00CD024F" w:rsidRDefault="003B4222" w:rsidP="001E1D4E">
      <w:pPr>
        <w:numPr>
          <w:ilvl w:val="0"/>
          <w:numId w:val="29"/>
        </w:numPr>
        <w:spacing w:after="60"/>
        <w:ind w:left="714" w:hanging="357"/>
        <w:rPr>
          <w:rFonts w:cs="Arial"/>
          <w:szCs w:val="22"/>
        </w:rPr>
      </w:pPr>
      <w:r w:rsidRPr="00CD024F">
        <w:rPr>
          <w:rFonts w:cs="Arial"/>
          <w:b/>
          <w:szCs w:val="22"/>
        </w:rPr>
        <w:t>Standardization</w:t>
      </w:r>
      <w:r w:rsidRPr="00CD024F">
        <w:rPr>
          <w:rFonts w:cs="Arial"/>
          <w:szCs w:val="22"/>
        </w:rPr>
        <w:t>: IRIs align with web standards (RFC 3987) and Semantic Web practices, making AAS compatible with broader ecosystems like OPC UA or linked data.</w:t>
      </w:r>
    </w:p>
    <w:p w14:paraId="4A09E5D9" w14:textId="77777777" w:rsidR="00531E9A" w:rsidRPr="00CD024F" w:rsidRDefault="00531E9A" w:rsidP="00B15C70">
      <w:pPr>
        <w:spacing w:after="60"/>
        <w:rPr>
          <w:rFonts w:cs="Arial"/>
        </w:rPr>
      </w:pPr>
    </w:p>
    <w:p w14:paraId="6099DE9C" w14:textId="347B16B4" w:rsidR="009C010B" w:rsidRPr="00CD024F" w:rsidRDefault="009C010B" w:rsidP="000300BB">
      <w:pPr>
        <w:pBdr>
          <w:top w:val="single" w:sz="4" w:space="1" w:color="auto" w:shadow="1"/>
          <w:left w:val="single" w:sz="4" w:space="4" w:color="auto" w:shadow="1"/>
          <w:bottom w:val="single" w:sz="4" w:space="1" w:color="auto" w:shadow="1"/>
          <w:right w:val="single" w:sz="4" w:space="4" w:color="auto" w:shadow="1"/>
        </w:pBdr>
        <w:spacing w:after="100"/>
        <w:rPr>
          <w:rFonts w:cs="Arial"/>
          <w:szCs w:val="22"/>
        </w:rPr>
      </w:pPr>
      <w:r w:rsidRPr="00CD024F">
        <w:rPr>
          <w:rFonts w:cs="Arial"/>
          <w:szCs w:val="22"/>
        </w:rPr>
        <w:t xml:space="preserve">In the AAS metamodel specification [1], IRIs are explicitly recommended as the primary </w:t>
      </w:r>
      <w:r w:rsidR="004D14BF" w:rsidRPr="00CD024F">
        <w:rPr>
          <w:rFonts w:cs="Arial"/>
          <w:szCs w:val="22"/>
        </w:rPr>
        <w:t xml:space="preserve">type of </w:t>
      </w:r>
      <w:r w:rsidRPr="00CD024F">
        <w:rPr>
          <w:rFonts w:cs="Arial"/>
          <w:szCs w:val="22"/>
        </w:rPr>
        <w:t>identifier for both the asset and the AAS itself and offer significant administrative advantages:</w:t>
      </w:r>
    </w:p>
    <w:p w14:paraId="09FE0168" w14:textId="77777777" w:rsidR="009C010B" w:rsidRPr="00CD024F" w:rsidRDefault="009C010B" w:rsidP="000300BB">
      <w:pPr>
        <w:pBdr>
          <w:top w:val="single" w:sz="4" w:space="1" w:color="auto" w:shadow="1"/>
          <w:left w:val="single" w:sz="4" w:space="4" w:color="auto" w:shadow="1"/>
          <w:bottom w:val="single" w:sz="4" w:space="1" w:color="auto" w:shadow="1"/>
          <w:right w:val="single" w:sz="4" w:space="4" w:color="auto" w:shadow="1"/>
        </w:pBdr>
        <w:spacing w:after="100"/>
        <w:rPr>
          <w:rFonts w:cs="Arial"/>
          <w:szCs w:val="22"/>
        </w:rPr>
      </w:pPr>
      <w:r w:rsidRPr="00CD024F">
        <w:rPr>
          <w:rFonts w:cs="Arial"/>
          <w:b/>
          <w:szCs w:val="22"/>
        </w:rPr>
        <w:t>Namespace control</w:t>
      </w:r>
      <w:r w:rsidRPr="00CD024F">
        <w:rPr>
          <w:rFonts w:cs="Arial"/>
          <w:szCs w:val="22"/>
        </w:rPr>
        <w:t>: the schema and domain) act as a namespace, allowing organizations or systems to define their own identifiers without central coordination.</w:t>
      </w:r>
    </w:p>
    <w:p w14:paraId="7088BA7C" w14:textId="77777777" w:rsidR="009C010B" w:rsidRPr="00CD024F" w:rsidRDefault="009C010B" w:rsidP="000300BB">
      <w:pPr>
        <w:pBdr>
          <w:top w:val="single" w:sz="4" w:space="1" w:color="auto" w:shadow="1"/>
          <w:left w:val="single" w:sz="4" w:space="4" w:color="auto" w:shadow="1"/>
          <w:bottom w:val="single" w:sz="4" w:space="1" w:color="auto" w:shadow="1"/>
          <w:right w:val="single" w:sz="4" w:space="4" w:color="auto" w:shadow="1"/>
        </w:pBdr>
        <w:spacing w:after="100"/>
        <w:rPr>
          <w:rFonts w:cs="Arial"/>
          <w:szCs w:val="22"/>
        </w:rPr>
      </w:pPr>
      <w:r w:rsidRPr="00CD024F">
        <w:rPr>
          <w:rFonts w:cs="Arial"/>
          <w:b/>
          <w:szCs w:val="22"/>
        </w:rPr>
        <w:t>Extensibility</w:t>
      </w:r>
      <w:r w:rsidRPr="00CD024F">
        <w:rPr>
          <w:rFonts w:cs="Arial"/>
          <w:szCs w:val="22"/>
        </w:rPr>
        <w:t>: URIs are flexible, you can add a path, query or fragment to refine the identity.</w:t>
      </w:r>
    </w:p>
    <w:p w14:paraId="4F603B75" w14:textId="6DD907E3" w:rsidR="00BC631B" w:rsidRPr="00CD024F" w:rsidRDefault="009C010B" w:rsidP="000300BB">
      <w:pPr>
        <w:pBdr>
          <w:top w:val="single" w:sz="4" w:space="1" w:color="auto" w:shadow="1"/>
          <w:left w:val="single" w:sz="4" w:space="4" w:color="auto" w:shadow="1"/>
          <w:bottom w:val="single" w:sz="4" w:space="1" w:color="auto" w:shadow="1"/>
          <w:right w:val="single" w:sz="4" w:space="4" w:color="auto" w:shadow="1"/>
        </w:pBdr>
        <w:spacing w:after="100"/>
        <w:rPr>
          <w:rFonts w:cs="Arial"/>
          <w:szCs w:val="22"/>
        </w:rPr>
      </w:pPr>
      <w:r w:rsidRPr="00CD024F">
        <w:rPr>
          <w:rFonts w:cs="Arial"/>
          <w:szCs w:val="22"/>
        </w:rPr>
        <w:t>For use in the AAS, it is recommended to avoid the use of non-ASCII special characters in URIs/IRIs.</w:t>
      </w:r>
      <w:r w:rsidR="00BC631B" w:rsidRPr="00CD024F">
        <w:rPr>
          <w:rFonts w:cs="Arial"/>
          <w:szCs w:val="22"/>
        </w:rPr>
        <w:t xml:space="preserve"> </w:t>
      </w:r>
    </w:p>
    <w:p w14:paraId="6C18EC42" w14:textId="77777777" w:rsidR="006C0A3F" w:rsidRPr="00CD024F" w:rsidRDefault="006C0A3F">
      <w:pPr>
        <w:rPr>
          <w:rFonts w:eastAsiaTheme="majorEastAsia" w:cs="Arial"/>
          <w:color w:val="DC690A"/>
          <w:szCs w:val="22"/>
        </w:rPr>
      </w:pPr>
      <w:r w:rsidRPr="00CD024F">
        <w:rPr>
          <w:rFonts w:cs="Arial"/>
        </w:rPr>
        <w:br w:type="page"/>
      </w:r>
    </w:p>
    <w:p w14:paraId="5A4A8EDF" w14:textId="42199FEC" w:rsidR="002C3636" w:rsidRPr="00CD024F" w:rsidRDefault="002C3636" w:rsidP="001A6A31">
      <w:pPr>
        <w:pStyle w:val="berschrift1"/>
        <w:spacing w:after="120"/>
        <w:rPr>
          <w:rFonts w:cs="Arial"/>
        </w:rPr>
      </w:pPr>
      <w:bookmarkStart w:id="362" w:name="_Toc193098583"/>
      <w:bookmarkStart w:id="363" w:name="_Toc200608937"/>
      <w:bookmarkStart w:id="364" w:name="_Toc201556499"/>
      <w:r w:rsidRPr="00CD024F">
        <w:rPr>
          <w:rFonts w:cs="Arial"/>
        </w:rPr>
        <w:lastRenderedPageBreak/>
        <w:t>Semantic Databases</w:t>
      </w:r>
      <w:bookmarkEnd w:id="362"/>
      <w:bookmarkEnd w:id="363"/>
      <w:bookmarkEnd w:id="364"/>
    </w:p>
    <w:p w14:paraId="2BC8F3F4" w14:textId="77777777" w:rsidR="00717F6B" w:rsidRPr="00CD024F" w:rsidRDefault="00717F6B" w:rsidP="000300BB">
      <w:pPr>
        <w:rPr>
          <w:rFonts w:cs="Arial"/>
          <w:szCs w:val="22"/>
        </w:rPr>
      </w:pPr>
      <w:r w:rsidRPr="00CD024F">
        <w:rPr>
          <w:rFonts w:eastAsia="Arial" w:cs="Arial"/>
          <w:color w:val="000000" w:themeColor="text1"/>
          <w:szCs w:val="22"/>
        </w:rPr>
        <w:t>A semantic reference is a link to an external standard or ontology that defines the meaning of a data element within an AAS. These references ensure interoperability, consistency, and automation across different systems in Industry 4.0.</w:t>
      </w:r>
    </w:p>
    <w:p w14:paraId="0E4C0B58" w14:textId="22CF5913" w:rsidR="00225C55" w:rsidRPr="00CD024F" w:rsidRDefault="00225C55" w:rsidP="000300BB">
      <w:pPr>
        <w:rPr>
          <w:rFonts w:eastAsia="Arial" w:cs="Arial"/>
          <w:color w:val="000000" w:themeColor="text1"/>
          <w:szCs w:val="22"/>
        </w:rPr>
      </w:pPr>
      <w:r w:rsidRPr="00CD024F">
        <w:rPr>
          <w:rFonts w:eastAsia="Arial" w:cs="Arial"/>
          <w:color w:val="000000" w:themeColor="text1"/>
          <w:szCs w:val="22"/>
        </w:rPr>
        <w:t>For Technical Data in Industrial Equipment, a Generic Frame to structure information</w:t>
      </w:r>
      <w:r w:rsidR="00431A7F" w:rsidRPr="00CD024F">
        <w:rPr>
          <w:rFonts w:eastAsia="Arial" w:cs="Arial"/>
          <w:color w:val="000000" w:themeColor="text1"/>
          <w:szCs w:val="22"/>
        </w:rPr>
        <w:t xml:space="preserve"> is</w:t>
      </w:r>
      <w:r w:rsidR="00CD769F" w:rsidRPr="00CD024F">
        <w:rPr>
          <w:rFonts w:eastAsia="Arial" w:cs="Arial"/>
          <w:color w:val="000000" w:themeColor="text1"/>
          <w:szCs w:val="22"/>
        </w:rPr>
        <w:t xml:space="preserve"> </w:t>
      </w:r>
      <w:r w:rsidR="00431A7F" w:rsidRPr="00CD024F">
        <w:rPr>
          <w:rFonts w:eastAsia="Arial" w:cs="Arial"/>
          <w:color w:val="000000" w:themeColor="text1"/>
          <w:szCs w:val="22"/>
        </w:rPr>
        <w:t>required</w:t>
      </w:r>
      <w:r w:rsidRPr="00CD024F">
        <w:rPr>
          <w:rFonts w:eastAsia="Arial" w:cs="Arial"/>
          <w:color w:val="000000" w:themeColor="text1"/>
          <w:szCs w:val="22"/>
        </w:rPr>
        <w:t xml:space="preserve">. This means using standardized vocabularies and industry standards to define and link component attributes. </w:t>
      </w:r>
      <w:r w:rsidR="008C524E" w:rsidRPr="00CD024F">
        <w:rPr>
          <w:rFonts w:eastAsia="Arial" w:cs="Arial"/>
          <w:color w:val="000000" w:themeColor="text1"/>
          <w:szCs w:val="22"/>
        </w:rPr>
        <w:t xml:space="preserve">A number of </w:t>
      </w:r>
      <w:r w:rsidRPr="00CD024F">
        <w:rPr>
          <w:rFonts w:eastAsia="Arial" w:cs="Arial"/>
          <w:color w:val="000000" w:themeColor="text1"/>
          <w:szCs w:val="22"/>
        </w:rPr>
        <w:t>Industry Standards for Semantic References</w:t>
      </w:r>
      <w:r w:rsidR="008C524E" w:rsidRPr="00CD024F">
        <w:rPr>
          <w:rFonts w:eastAsia="Arial" w:cs="Arial"/>
          <w:color w:val="000000" w:themeColor="text1"/>
          <w:szCs w:val="22"/>
        </w:rPr>
        <w:t xml:space="preserve"> exist</w:t>
      </w:r>
      <w:r w:rsidR="003D7065" w:rsidRPr="00CD024F">
        <w:rPr>
          <w:rFonts w:eastAsia="Arial" w:cs="Arial"/>
          <w:color w:val="000000" w:themeColor="text1"/>
          <w:szCs w:val="22"/>
        </w:rPr>
        <w:t>, i.e.:</w:t>
      </w:r>
    </w:p>
    <w:p w14:paraId="69141F9C" w14:textId="77777777" w:rsidR="008C524E" w:rsidRPr="00CD024F" w:rsidRDefault="008C524E" w:rsidP="000300BB">
      <w:pPr>
        <w:rPr>
          <w:rFonts w:eastAsia="Arial" w:cs="Arial"/>
          <w:color w:val="000000" w:themeColor="text1"/>
          <w:szCs w:val="22"/>
        </w:rPr>
      </w:pPr>
    </w:p>
    <w:p w14:paraId="69C710E4" w14:textId="5F3A03E0" w:rsidR="008C524E" w:rsidRPr="00CD024F" w:rsidRDefault="008C524E" w:rsidP="000300BB">
      <w:pPr>
        <w:numPr>
          <w:ilvl w:val="0"/>
          <w:numId w:val="28"/>
        </w:numPr>
        <w:rPr>
          <w:rFonts w:eastAsia="Arial" w:cs="Arial"/>
          <w:color w:val="000000" w:themeColor="text1"/>
          <w:szCs w:val="22"/>
        </w:rPr>
      </w:pPr>
      <w:r w:rsidRPr="00CD024F">
        <w:rPr>
          <w:rFonts w:eastAsia="Arial" w:cs="Arial"/>
          <w:b/>
          <w:color w:val="000000" w:themeColor="text1"/>
          <w:szCs w:val="22"/>
        </w:rPr>
        <w:t>IEC-CDD</w:t>
      </w:r>
      <w:r w:rsidRPr="00CD024F">
        <w:rPr>
          <w:rFonts w:eastAsia="Arial" w:cs="Arial"/>
          <w:color w:val="000000" w:themeColor="text1"/>
          <w:szCs w:val="22"/>
        </w:rPr>
        <w:t xml:space="preserve">: Focuses on electrotechnical and industrial domains, rooted in IEC 61360 standards, and emphasizes machine-to-machine communication and smart manufacturing (e.g., Industry 4.0). </w:t>
      </w:r>
      <w:r w:rsidR="00CC1677" w:rsidRPr="00CD024F">
        <w:rPr>
          <w:rFonts w:eastAsia="Arial" w:cs="Arial"/>
          <w:color w:val="000000" w:themeColor="text1"/>
          <w:szCs w:val="22"/>
        </w:rPr>
        <w:br/>
      </w:r>
      <w:hyperlink r:id="rId102" w:history="1">
        <w:r w:rsidR="00FB3895" w:rsidRPr="00CD024F">
          <w:rPr>
            <w:rStyle w:val="Hyperlink"/>
            <w:rFonts w:eastAsia="Arial" w:cs="Arial"/>
            <w:szCs w:val="22"/>
          </w:rPr>
          <w:t>https://cdd.iec.ch/cdd/iec61360/iec61360.nsf/SearchFrameset</w:t>
        </w:r>
      </w:hyperlink>
      <w:r w:rsidR="00FB3895" w:rsidRPr="00CD024F">
        <w:rPr>
          <w:rFonts w:eastAsia="Arial" w:cs="Arial"/>
          <w:color w:val="000000" w:themeColor="text1"/>
          <w:szCs w:val="22"/>
        </w:rPr>
        <w:t xml:space="preserve">, </w:t>
      </w:r>
      <w:hyperlink r:id="rId103" w:history="1">
        <w:r w:rsidRPr="00CD024F">
          <w:rPr>
            <w:rStyle w:val="Hyperlink"/>
            <w:rFonts w:eastAsia="Arial" w:cs="Arial"/>
            <w:szCs w:val="22"/>
          </w:rPr>
          <w:t>https://cdd.iec.ch/cdd/iec61360/iec61360.nsf/TreeFrameset</w:t>
        </w:r>
      </w:hyperlink>
      <w:r w:rsidRPr="00CD024F">
        <w:rPr>
          <w:rFonts w:eastAsia="Arial" w:cs="Arial"/>
          <w:color w:val="000000" w:themeColor="text1"/>
          <w:szCs w:val="22"/>
        </w:rPr>
        <w:t xml:space="preserve">, </w:t>
      </w:r>
    </w:p>
    <w:p w14:paraId="14DFDD5D" w14:textId="77777777" w:rsidR="008C524E" w:rsidRPr="00CD024F" w:rsidRDefault="008C524E" w:rsidP="000300BB">
      <w:pPr>
        <w:numPr>
          <w:ilvl w:val="0"/>
          <w:numId w:val="28"/>
        </w:numPr>
        <w:rPr>
          <w:rFonts w:eastAsia="Arial" w:cs="Arial"/>
          <w:color w:val="000000" w:themeColor="text1"/>
          <w:szCs w:val="22"/>
        </w:rPr>
      </w:pPr>
      <w:r w:rsidRPr="00CD024F">
        <w:rPr>
          <w:rFonts w:eastAsia="Arial" w:cs="Arial"/>
          <w:b/>
          <w:color w:val="000000" w:themeColor="text1"/>
          <w:szCs w:val="22"/>
        </w:rPr>
        <w:t>ECLASS</w:t>
      </w:r>
      <w:r w:rsidRPr="00CD024F">
        <w:rPr>
          <w:rFonts w:eastAsia="Arial" w:cs="Arial"/>
          <w:color w:val="000000" w:themeColor="text1"/>
          <w:szCs w:val="22"/>
        </w:rPr>
        <w:t xml:space="preserve">: A cross-industry standard with a strong focus on detailed technical properties and classifications, widely used in Europe for engineering and manufacturing. It’s highly granular and supports multiple domains. </w:t>
      </w:r>
      <w:hyperlink r:id="rId104" w:history="1">
        <w:r w:rsidRPr="00CD024F">
          <w:rPr>
            <w:rStyle w:val="Hyperlink"/>
            <w:rFonts w:eastAsia="Arial" w:cs="Arial"/>
            <w:szCs w:val="22"/>
          </w:rPr>
          <w:t>https://eclass.eu/en/eclass-standard/search-content/search</w:t>
        </w:r>
      </w:hyperlink>
      <w:r w:rsidRPr="00CD024F">
        <w:rPr>
          <w:rFonts w:eastAsia="Arial" w:cs="Arial"/>
          <w:color w:val="000000" w:themeColor="text1"/>
          <w:szCs w:val="22"/>
        </w:rPr>
        <w:t xml:space="preserve"> </w:t>
      </w:r>
    </w:p>
    <w:p w14:paraId="6B3BE6CA" w14:textId="77777777" w:rsidR="008C524E" w:rsidRPr="00CD024F" w:rsidRDefault="008C524E" w:rsidP="000300BB">
      <w:pPr>
        <w:numPr>
          <w:ilvl w:val="0"/>
          <w:numId w:val="28"/>
        </w:numPr>
        <w:rPr>
          <w:rFonts w:eastAsia="Arial" w:cs="Arial"/>
          <w:color w:val="000000" w:themeColor="text1"/>
          <w:szCs w:val="22"/>
        </w:rPr>
      </w:pPr>
      <w:r w:rsidRPr="00CD024F">
        <w:rPr>
          <w:rFonts w:eastAsia="Arial" w:cs="Arial"/>
          <w:b/>
          <w:color w:val="000000" w:themeColor="text1"/>
          <w:szCs w:val="22"/>
        </w:rPr>
        <w:t>ETIM</w:t>
      </w:r>
      <w:r w:rsidRPr="00CD024F">
        <w:rPr>
          <w:rFonts w:eastAsia="Arial" w:cs="Arial"/>
          <w:color w:val="000000" w:themeColor="text1"/>
          <w:szCs w:val="22"/>
        </w:rPr>
        <w:t xml:space="preserve"> (Electro-Technical Information Model): A standardized classification system primarily for electrical and HVAC products.  Focused on technical product data for the electrical, building, and installation sectors.  Popular in Europe, especially among manufacturers, wholesalers, and contractors for product data exchange.  Similar to ECLASS, it provides classes, features, and values, but it’s more specialized for electrotechnical and related industries. It’s maintained by the ETIM International organization. </w:t>
      </w:r>
      <w:hyperlink r:id="rId105" w:history="1">
        <w:r w:rsidRPr="00CD024F">
          <w:rPr>
            <w:rStyle w:val="Hyperlink"/>
            <w:rFonts w:eastAsia="Arial" w:cs="Arial"/>
            <w:szCs w:val="22"/>
          </w:rPr>
          <w:t>https://prod.etim-international.com/class</w:t>
        </w:r>
      </w:hyperlink>
      <w:r w:rsidRPr="00CD024F">
        <w:rPr>
          <w:rFonts w:eastAsia="Arial" w:cs="Arial"/>
          <w:color w:val="000000" w:themeColor="text1"/>
          <w:szCs w:val="22"/>
        </w:rPr>
        <w:t xml:space="preserve">, </w:t>
      </w:r>
      <w:hyperlink r:id="rId106" w:history="1">
        <w:r w:rsidRPr="00CD024F">
          <w:rPr>
            <w:rStyle w:val="Hyperlink"/>
            <w:rFonts w:eastAsia="Arial" w:cs="Arial"/>
            <w:szCs w:val="22"/>
          </w:rPr>
          <w:t>https://etimapi.etim-international.com/</w:t>
        </w:r>
      </w:hyperlink>
    </w:p>
    <w:p w14:paraId="7411C173" w14:textId="77777777" w:rsidR="008C524E" w:rsidRPr="00CD024F" w:rsidRDefault="008C524E" w:rsidP="000300BB">
      <w:pPr>
        <w:numPr>
          <w:ilvl w:val="0"/>
          <w:numId w:val="28"/>
        </w:numPr>
        <w:rPr>
          <w:rFonts w:eastAsia="Arial" w:cs="Arial"/>
          <w:color w:val="000000" w:themeColor="text1"/>
          <w:szCs w:val="22"/>
        </w:rPr>
      </w:pPr>
      <w:r w:rsidRPr="00CD024F">
        <w:rPr>
          <w:rFonts w:eastAsia="Arial" w:cs="Arial"/>
          <w:b/>
          <w:color w:val="000000" w:themeColor="text1"/>
          <w:szCs w:val="22"/>
        </w:rPr>
        <w:t>GPC</w:t>
      </w:r>
      <w:r w:rsidRPr="00CD024F">
        <w:rPr>
          <w:rFonts w:eastAsia="Arial" w:cs="Arial"/>
          <w:color w:val="000000" w:themeColor="text1"/>
          <w:szCs w:val="22"/>
        </w:rPr>
        <w:t xml:space="preserve"> (Global Product Classification): A product classification system developed by GS1 for global trade.  Covers consumer goods, industrial products, and services with a focus on retail and trade.  Used in conjunction with GS1 standards (e.g., barcodes) for supply chain efficiency. Broad and less technical than ECLASS or IEC-CDD, it’s designed for interoperability in global commerce. </w:t>
      </w:r>
      <w:hyperlink r:id="rId107" w:history="1">
        <w:r w:rsidRPr="00CD024F">
          <w:rPr>
            <w:rStyle w:val="Hyperlink"/>
            <w:rFonts w:eastAsia="Arial" w:cs="Arial"/>
            <w:szCs w:val="22"/>
          </w:rPr>
          <w:t>https://gpc-browser.gs1.org/</w:t>
        </w:r>
      </w:hyperlink>
    </w:p>
    <w:p w14:paraId="68375289" w14:textId="4AF3D3E0" w:rsidR="008C524E" w:rsidRPr="00CD024F" w:rsidRDefault="008C524E" w:rsidP="000300BB">
      <w:pPr>
        <w:numPr>
          <w:ilvl w:val="0"/>
          <w:numId w:val="28"/>
        </w:numPr>
        <w:rPr>
          <w:rFonts w:eastAsia="Arial" w:cs="Arial"/>
          <w:color w:val="000000" w:themeColor="text1"/>
          <w:szCs w:val="22"/>
        </w:rPr>
      </w:pPr>
      <w:r w:rsidRPr="00CD024F">
        <w:rPr>
          <w:rFonts w:eastAsia="Arial" w:cs="Arial"/>
          <w:b/>
          <w:color w:val="000000" w:themeColor="text1"/>
          <w:szCs w:val="22"/>
        </w:rPr>
        <w:t>Electropedia:</w:t>
      </w:r>
      <w:r w:rsidRPr="00CD024F">
        <w:rPr>
          <w:rFonts w:cs="Arial"/>
          <w:szCs w:val="22"/>
        </w:rPr>
        <w:t xml:space="preserve"> O</w:t>
      </w:r>
      <w:r w:rsidRPr="00CD024F">
        <w:rPr>
          <w:rFonts w:eastAsia="Arial" w:cs="Arial"/>
          <w:color w:val="000000" w:themeColor="text1"/>
          <w:szCs w:val="22"/>
        </w:rPr>
        <w:t xml:space="preserve">nline terminology database published by the IEC, contains all the terms and definitions in the International Electrotechnical Vocabulary (IEV) which is published in the IEC 60050 series. Contains more than 22 000 terminological entries in English and French organized by subject area, with equivalent terms in various other languages: Arabic, Chinese, Croatian, Czech, Danish, Dutch, Finnish, German, Italian, Japanese, Korean, Mongolian, Norwegian, Polish, Portuguese, Russian, Serbian, Slovak, Slovenian, Spanish, Swedish, Turkish and Ukrainian (coverage varies by subject area).  </w:t>
      </w:r>
      <w:hyperlink r:id="rId108" w:history="1">
        <w:r w:rsidRPr="00CD024F">
          <w:rPr>
            <w:rStyle w:val="Hyperlink"/>
            <w:rFonts w:eastAsia="Arial" w:cs="Arial"/>
            <w:szCs w:val="22"/>
          </w:rPr>
          <w:t>https://electropedia.org/</w:t>
        </w:r>
      </w:hyperlink>
    </w:p>
    <w:p w14:paraId="63D9E55C" w14:textId="4F43273E" w:rsidR="00D170DA" w:rsidRPr="00CD024F" w:rsidRDefault="001B430F" w:rsidP="000300BB">
      <w:pPr>
        <w:pStyle w:val="Listenabsatz"/>
        <w:numPr>
          <w:ilvl w:val="0"/>
          <w:numId w:val="28"/>
        </w:numPr>
        <w:rPr>
          <w:rFonts w:eastAsia="Arial" w:cs="Arial"/>
          <w:color w:val="000000" w:themeColor="text1"/>
          <w:szCs w:val="22"/>
          <w:lang w:val="es-ES"/>
        </w:rPr>
      </w:pPr>
      <w:r w:rsidRPr="00CD024F">
        <w:rPr>
          <w:rFonts w:eastAsia="Arial" w:cs="Arial"/>
          <w:b/>
          <w:color w:val="000000" w:themeColor="text1"/>
          <w:szCs w:val="22"/>
        </w:rPr>
        <w:t>VEC</w:t>
      </w:r>
      <w:r w:rsidR="004812D3" w:rsidRPr="00CD024F">
        <w:rPr>
          <w:rFonts w:cs="Arial"/>
          <w:szCs w:val="22"/>
        </w:rPr>
        <w:t xml:space="preserve"> </w:t>
      </w:r>
      <w:r w:rsidR="004812D3" w:rsidRPr="00CD024F">
        <w:rPr>
          <w:rFonts w:eastAsia="Arial" w:cs="Arial"/>
          <w:color w:val="000000" w:themeColor="text1"/>
          <w:szCs w:val="22"/>
        </w:rPr>
        <w:t>(Vehicle Electric Container)</w:t>
      </w:r>
      <w:r w:rsidR="00D170DA" w:rsidRPr="00CD024F">
        <w:rPr>
          <w:rFonts w:eastAsia="Arial" w:cs="Arial"/>
          <w:color w:val="000000" w:themeColor="text1"/>
          <w:szCs w:val="22"/>
        </w:rPr>
        <w:t xml:space="preserve"> is an open standard developed under prostep ivip and VDA to describe electrical and electronic systems in vehicles, such as wiring harnesses, components, and connectivity. It’s an XML-based data model but also has an ontology-like structure</w:t>
      </w:r>
      <w:r w:rsidR="004812D3" w:rsidRPr="00CD024F">
        <w:rPr>
          <w:rFonts w:eastAsia="Arial" w:cs="Arial"/>
          <w:color w:val="000000" w:themeColor="text1"/>
          <w:szCs w:val="22"/>
        </w:rPr>
        <w:t xml:space="preserve">, </w:t>
      </w:r>
      <w:r w:rsidR="00D170DA" w:rsidRPr="00CD024F">
        <w:rPr>
          <w:rFonts w:eastAsia="Arial" w:cs="Arial"/>
          <w:color w:val="000000" w:themeColor="text1"/>
          <w:szCs w:val="22"/>
        </w:rPr>
        <w:t xml:space="preserve">a formalized vocabulary with classes, properties, and relationships. </w:t>
      </w:r>
      <w:r w:rsidR="0061136C" w:rsidRPr="00CD024F">
        <w:rPr>
          <w:rFonts w:eastAsia="Arial" w:cs="Arial"/>
          <w:color w:val="000000" w:themeColor="text1"/>
          <w:szCs w:val="22"/>
        </w:rPr>
        <w:t>I</w:t>
      </w:r>
      <w:r w:rsidR="00D170DA" w:rsidRPr="00CD024F">
        <w:rPr>
          <w:rFonts w:eastAsia="Arial" w:cs="Arial"/>
          <w:color w:val="000000" w:themeColor="text1"/>
          <w:szCs w:val="22"/>
        </w:rPr>
        <w:t>ts elements can be referenced via URIs by applying semantic web principles</w:t>
      </w:r>
      <w:r w:rsidR="0061136C" w:rsidRPr="00CD024F">
        <w:rPr>
          <w:rFonts w:eastAsia="Arial" w:cs="Arial"/>
          <w:color w:val="000000" w:themeColor="text1"/>
          <w:szCs w:val="22"/>
        </w:rPr>
        <w:t>.</w:t>
      </w:r>
      <w:r w:rsidR="00BE282B" w:rsidRPr="00CD024F">
        <w:rPr>
          <w:rFonts w:eastAsia="Arial" w:cs="Arial"/>
          <w:color w:val="000000" w:themeColor="text1"/>
          <w:szCs w:val="22"/>
        </w:rPr>
        <w:t xml:space="preserve"> </w:t>
      </w:r>
      <w:hyperlink r:id="rId109" w:history="1">
        <w:r w:rsidR="00BE282B" w:rsidRPr="00CD024F">
          <w:rPr>
            <w:rStyle w:val="Hyperlink"/>
            <w:rFonts w:eastAsia="Arial" w:cs="Arial"/>
            <w:szCs w:val="22"/>
            <w:lang w:val="es-ES"/>
          </w:rPr>
          <w:t>https://ecad.prostep.org/ontologies/2024/03/vec</w:t>
        </w:r>
      </w:hyperlink>
      <w:r w:rsidR="00BE282B" w:rsidRPr="00CD024F">
        <w:rPr>
          <w:rFonts w:eastAsia="Arial" w:cs="Arial"/>
          <w:color w:val="000000" w:themeColor="text1"/>
          <w:szCs w:val="22"/>
          <w:lang w:val="es-ES"/>
        </w:rPr>
        <w:t xml:space="preserve"> </w:t>
      </w:r>
    </w:p>
    <w:p w14:paraId="551ED60E" w14:textId="77777777" w:rsidR="008C524E" w:rsidRPr="00CD024F" w:rsidRDefault="008C524E" w:rsidP="00225C55">
      <w:pPr>
        <w:rPr>
          <w:rFonts w:eastAsia="Arial" w:cs="Arial"/>
          <w:color w:val="000000" w:themeColor="text1"/>
          <w:lang w:val="es-ES"/>
        </w:rPr>
      </w:pPr>
    </w:p>
    <w:p w14:paraId="5E5EC8C5" w14:textId="77777777" w:rsidR="00225C55" w:rsidRPr="00CD024F" w:rsidRDefault="00225C55" w:rsidP="00D60E1B">
      <w:pPr>
        <w:rPr>
          <w:rFonts w:cs="Arial"/>
          <w:lang w:val="es-ES"/>
        </w:rPr>
      </w:pPr>
    </w:p>
    <w:p w14:paraId="3293D040" w14:textId="77777777" w:rsidR="006C0A3F" w:rsidRPr="00CD024F" w:rsidRDefault="006C0A3F">
      <w:pPr>
        <w:rPr>
          <w:rFonts w:eastAsiaTheme="majorEastAsia" w:cs="Arial"/>
          <w:color w:val="DC690A"/>
          <w:szCs w:val="22"/>
          <w:lang w:val="es-ES"/>
        </w:rPr>
      </w:pPr>
      <w:r w:rsidRPr="00CD024F">
        <w:rPr>
          <w:rFonts w:cs="Arial"/>
          <w:lang w:val="es-ES"/>
        </w:rPr>
        <w:br w:type="page"/>
      </w:r>
    </w:p>
    <w:p w14:paraId="3C1A9DAB" w14:textId="2F64C665" w:rsidR="00B15C70" w:rsidRPr="000E3D65" w:rsidRDefault="003A38BF" w:rsidP="001A6A31">
      <w:pPr>
        <w:pStyle w:val="berschrift3"/>
      </w:pPr>
      <w:bookmarkStart w:id="365" w:name="_Toc193098584"/>
      <w:bookmarkStart w:id="366" w:name="_Toc200608938"/>
      <w:bookmarkStart w:id="367" w:name="_Toc201556500"/>
      <w:r w:rsidRPr="00CD024F">
        <w:lastRenderedPageBreak/>
        <w:t>IEC</w:t>
      </w:r>
      <w:r w:rsidR="00BD22AE" w:rsidRPr="00CD024F">
        <w:t>-CDD</w:t>
      </w:r>
      <w:bookmarkEnd w:id="365"/>
      <w:bookmarkEnd w:id="366"/>
      <w:bookmarkEnd w:id="367"/>
    </w:p>
    <w:p w14:paraId="7112CE7A" w14:textId="77777777" w:rsidR="003A38BF" w:rsidRPr="00CD024F" w:rsidRDefault="003A38BF" w:rsidP="000300BB">
      <w:pPr>
        <w:rPr>
          <w:rFonts w:eastAsia="Arial" w:cs="Arial"/>
          <w:color w:val="000000" w:themeColor="text1"/>
          <w:szCs w:val="22"/>
        </w:rPr>
      </w:pPr>
      <w:r w:rsidRPr="00CD024F">
        <w:rPr>
          <w:rFonts w:eastAsia="Arial" w:cs="Arial"/>
          <w:color w:val="000000" w:themeColor="text1"/>
          <w:szCs w:val="22"/>
        </w:rPr>
        <w:t>The International Electrotechnical Commission (IEC) Common Data Dictionary uses the International Registration Data Identifier (IRDI) for referencing properties, classes, and values, ensuring interoperability across industries, digital twins, and supply chains. IEC standards are widely used in industrial automation, power systems, electronics, and manufacturing.</w:t>
      </w:r>
    </w:p>
    <w:p w14:paraId="764FA91E" w14:textId="77777777" w:rsidR="001F7F7B" w:rsidRPr="00CD024F" w:rsidRDefault="001F7F7B" w:rsidP="000300BB">
      <w:pPr>
        <w:rPr>
          <w:rFonts w:eastAsia="Arial" w:cs="Arial"/>
          <w:color w:val="000000" w:themeColor="text1"/>
          <w:szCs w:val="22"/>
        </w:rPr>
      </w:pPr>
    </w:p>
    <w:p w14:paraId="3D46F1F3" w14:textId="0CD59EED" w:rsidR="000E3D65" w:rsidRPr="000E3D65" w:rsidRDefault="00725598" w:rsidP="001A6A31">
      <w:pPr>
        <w:pStyle w:val="berschrift4"/>
        <w:spacing w:after="120"/>
        <w:rPr>
          <w:rFonts w:cs="Arial"/>
        </w:rPr>
      </w:pPr>
      <w:r w:rsidRPr="00CD024F">
        <w:rPr>
          <w:rFonts w:cs="Arial"/>
        </w:rPr>
        <w:t>Finding IRDI</w:t>
      </w:r>
      <w:r w:rsidR="00ED6C16" w:rsidRPr="00CD024F">
        <w:rPr>
          <w:rFonts w:cs="Arial"/>
        </w:rPr>
        <w:t xml:space="preserve">s in </w:t>
      </w:r>
      <w:r w:rsidRPr="00CD024F">
        <w:rPr>
          <w:rFonts w:cs="Arial"/>
        </w:rPr>
        <w:t>IEC</w:t>
      </w:r>
    </w:p>
    <w:p w14:paraId="5C98F268" w14:textId="77777777" w:rsidR="003924A9" w:rsidRPr="00CD024F" w:rsidRDefault="00725598" w:rsidP="000300BB">
      <w:pPr>
        <w:rPr>
          <w:rFonts w:eastAsia="Arial" w:cs="Arial"/>
          <w:color w:val="000000" w:themeColor="text1"/>
          <w:szCs w:val="22"/>
        </w:rPr>
      </w:pPr>
      <w:r w:rsidRPr="00CD024F">
        <w:rPr>
          <w:rFonts w:eastAsia="Arial" w:cs="Arial"/>
          <w:color w:val="000000" w:themeColor="text1"/>
          <w:szCs w:val="22"/>
        </w:rPr>
        <w:t>Step 1: Click on the following link:</w:t>
      </w:r>
    </w:p>
    <w:p w14:paraId="0877B833" w14:textId="001BAAE7" w:rsidR="00286F63" w:rsidRPr="00CD024F" w:rsidRDefault="00E00F44" w:rsidP="000300BB">
      <w:pPr>
        <w:rPr>
          <w:rFonts w:eastAsia="Arial" w:cs="Arial"/>
          <w:color w:val="000000" w:themeColor="text1"/>
          <w:szCs w:val="22"/>
        </w:rPr>
      </w:pPr>
      <w:hyperlink r:id="rId110" w:history="1">
        <w:r w:rsidR="00286F63" w:rsidRPr="00CD024F">
          <w:rPr>
            <w:rStyle w:val="Hyperlink"/>
            <w:rFonts w:eastAsia="Arial" w:cs="Arial"/>
            <w:szCs w:val="22"/>
          </w:rPr>
          <w:t>https://cdd.iec.ch/cdd/common/iec61360-7.nsf/TreeFrameset</w:t>
        </w:r>
      </w:hyperlink>
      <w:r w:rsidR="00286F63" w:rsidRPr="00CD024F">
        <w:rPr>
          <w:rFonts w:eastAsia="Arial" w:cs="Arial"/>
          <w:color w:val="000000" w:themeColor="text1"/>
          <w:szCs w:val="22"/>
        </w:rPr>
        <w:t xml:space="preserve"> </w:t>
      </w:r>
    </w:p>
    <w:p w14:paraId="4D318486" w14:textId="77777777" w:rsidR="00A51F49" w:rsidRPr="00CD024F" w:rsidRDefault="00A51F49" w:rsidP="000300BB">
      <w:pPr>
        <w:rPr>
          <w:rFonts w:eastAsia="Arial" w:cs="Arial"/>
          <w:color w:val="000000" w:themeColor="text1"/>
          <w:szCs w:val="22"/>
        </w:rPr>
      </w:pPr>
    </w:p>
    <w:p w14:paraId="3B2EEF18" w14:textId="4D2DAFFA" w:rsidR="003924A9" w:rsidRPr="00CD024F" w:rsidRDefault="00091995" w:rsidP="000300BB">
      <w:pPr>
        <w:rPr>
          <w:rFonts w:eastAsia="Arial" w:cs="Arial"/>
          <w:color w:val="000000" w:themeColor="text1"/>
          <w:szCs w:val="22"/>
        </w:rPr>
      </w:pPr>
      <w:r w:rsidRPr="00CD024F">
        <w:rPr>
          <w:rFonts w:eastAsia="Arial" w:cs="Arial"/>
          <w:b/>
          <w:color w:val="000000" w:themeColor="text1"/>
          <w:szCs w:val="22"/>
        </w:rPr>
        <w:t>Step 2</w:t>
      </w:r>
      <w:r w:rsidRPr="00CD024F">
        <w:rPr>
          <w:rFonts w:eastAsia="Arial" w:cs="Arial"/>
          <w:color w:val="000000" w:themeColor="text1"/>
          <w:szCs w:val="22"/>
        </w:rPr>
        <w:t xml:space="preserve">: </w:t>
      </w:r>
      <w:r w:rsidR="003924A9" w:rsidRPr="00CD024F">
        <w:rPr>
          <w:rFonts w:eastAsia="Arial" w:cs="Arial"/>
          <w:color w:val="000000" w:themeColor="text1"/>
          <w:szCs w:val="22"/>
        </w:rPr>
        <w:t xml:space="preserve">Select </w:t>
      </w:r>
      <w:r w:rsidR="00ED6C16" w:rsidRPr="00CD024F">
        <w:rPr>
          <w:rFonts w:eastAsia="Arial" w:cs="Arial"/>
          <w:color w:val="000000" w:themeColor="text1"/>
          <w:szCs w:val="22"/>
        </w:rPr>
        <w:t>a</w:t>
      </w:r>
      <w:r w:rsidR="000A2214" w:rsidRPr="00CD024F">
        <w:rPr>
          <w:rFonts w:eastAsia="Arial" w:cs="Arial"/>
          <w:color w:val="000000" w:themeColor="text1"/>
          <w:szCs w:val="22"/>
        </w:rPr>
        <w:t xml:space="preserve"> </w:t>
      </w:r>
      <w:r w:rsidR="003924A9" w:rsidRPr="00CD024F">
        <w:rPr>
          <w:rFonts w:eastAsia="Arial" w:cs="Arial"/>
          <w:color w:val="000000" w:themeColor="text1"/>
          <w:szCs w:val="22"/>
        </w:rPr>
        <w:t>suitable IEC standard</w:t>
      </w:r>
      <w:r w:rsidR="000A2214" w:rsidRPr="00CD024F">
        <w:rPr>
          <w:rFonts w:eastAsia="Arial" w:cs="Arial"/>
          <w:color w:val="000000" w:themeColor="text1"/>
          <w:szCs w:val="22"/>
        </w:rPr>
        <w:t xml:space="preserve">, i.e. </w:t>
      </w:r>
      <w:r w:rsidR="00BB0190" w:rsidRPr="00CD024F">
        <w:rPr>
          <w:rFonts w:eastAsia="Arial" w:cs="Arial"/>
          <w:color w:val="000000" w:themeColor="text1"/>
          <w:szCs w:val="22"/>
        </w:rPr>
        <w:t>„</w:t>
      </w:r>
      <w:r w:rsidR="000A2214" w:rsidRPr="00CD024F">
        <w:rPr>
          <w:rFonts w:eastAsia="Arial" w:cs="Arial"/>
          <w:color w:val="000000" w:themeColor="text1"/>
          <w:szCs w:val="22"/>
        </w:rPr>
        <w:t>IEC</w:t>
      </w:r>
      <w:r w:rsidR="005A09A1" w:rsidRPr="00CD024F">
        <w:rPr>
          <w:rFonts w:eastAsia="Arial" w:cs="Arial"/>
          <w:color w:val="000000" w:themeColor="text1"/>
          <w:szCs w:val="22"/>
        </w:rPr>
        <w:t>61360</w:t>
      </w:r>
      <w:r w:rsidR="00BB0190" w:rsidRPr="00CD024F">
        <w:rPr>
          <w:rFonts w:eastAsia="Arial" w:cs="Arial"/>
          <w:color w:val="000000" w:themeColor="text1"/>
          <w:szCs w:val="22"/>
        </w:rPr>
        <w:t>-</w:t>
      </w:r>
      <w:r w:rsidR="005A09A1" w:rsidRPr="00CD024F">
        <w:rPr>
          <w:rFonts w:eastAsia="Arial" w:cs="Arial"/>
          <w:color w:val="000000" w:themeColor="text1"/>
          <w:szCs w:val="22"/>
        </w:rPr>
        <w:t>4</w:t>
      </w:r>
      <w:r w:rsidR="00C02F5D" w:rsidRPr="00CD024F">
        <w:rPr>
          <w:rFonts w:eastAsia="Arial" w:cs="Arial"/>
          <w:color w:val="000000" w:themeColor="text1"/>
          <w:szCs w:val="22"/>
        </w:rPr>
        <w:t>“</w:t>
      </w:r>
      <w:r w:rsidR="002641D1" w:rsidRPr="00CD024F">
        <w:rPr>
          <w:rFonts w:eastAsia="Arial" w:cs="Arial"/>
          <w:color w:val="000000" w:themeColor="text1"/>
          <w:szCs w:val="22"/>
        </w:rPr>
        <w:t>:</w:t>
      </w:r>
    </w:p>
    <w:p w14:paraId="7666A427" w14:textId="77777777" w:rsidR="002641D1" w:rsidRPr="00CD024F" w:rsidRDefault="002641D1" w:rsidP="006852D4">
      <w:pPr>
        <w:rPr>
          <w:rFonts w:eastAsia="Arial" w:cs="Arial"/>
          <w:color w:val="000000" w:themeColor="text1"/>
        </w:rPr>
      </w:pPr>
    </w:p>
    <w:p w14:paraId="41A3453E" w14:textId="3736DD66" w:rsidR="00B722D3" w:rsidRPr="00CD024F" w:rsidRDefault="00A51F49" w:rsidP="006852D4">
      <w:pPr>
        <w:keepNext/>
        <w:rPr>
          <w:rFonts w:cs="Arial"/>
        </w:rPr>
      </w:pPr>
      <w:r w:rsidRPr="00CD024F">
        <w:rPr>
          <w:rFonts w:eastAsia="Arial" w:cs="Arial"/>
          <w:noProof/>
          <w:color w:val="000000" w:themeColor="text1"/>
          <w:lang w:val="de-DE" w:eastAsia="zh-CN"/>
        </w:rPr>
        <w:drawing>
          <wp:inline distT="0" distB="0" distL="0" distR="0" wp14:anchorId="3077595E" wp14:editId="0B25CB4E">
            <wp:extent cx="5760720" cy="3744595"/>
            <wp:effectExtent l="114300" t="114300" r="106680" b="122555"/>
            <wp:docPr id="1677331042" name="Grafik 12"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1042" name="Grafik 12" descr="Ein Bild, das Text, Screenshot, Software, Webseite enthält.&#10;&#10;KI-generierte Inhalte können fehlerhaft sei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374459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30AE48" w14:textId="5C319474" w:rsidR="00B722D3" w:rsidRPr="00CD024F" w:rsidRDefault="0015013A" w:rsidP="00B722D3">
      <w:pPr>
        <w:pStyle w:val="Beschriftung"/>
        <w:jc w:val="center"/>
        <w:rPr>
          <w:rFonts w:cs="Arial"/>
        </w:rPr>
      </w:pPr>
      <w:bookmarkStart w:id="368" w:name="_Toc201557018"/>
      <w:r w:rsidRPr="00CD024F">
        <w:rPr>
          <w:rFonts w:cs="Arial"/>
        </w:rPr>
        <w:t>Figure</w:t>
      </w:r>
      <w:r w:rsidR="00B722D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1</w:t>
      </w:r>
      <w:r w:rsidR="00200F1E" w:rsidRPr="00CD024F">
        <w:rPr>
          <w:rFonts w:cs="Arial"/>
        </w:rPr>
        <w:fldChar w:fldCharType="end"/>
      </w:r>
      <w:r w:rsidR="00B722D3" w:rsidRPr="00CD024F">
        <w:rPr>
          <w:rFonts w:cs="Arial"/>
        </w:rPr>
        <w:t>: Example of selecting a suitable IEC standard</w:t>
      </w:r>
      <w:bookmarkEnd w:id="368"/>
    </w:p>
    <w:p w14:paraId="1CA76C78" w14:textId="77777777" w:rsidR="00A51F49" w:rsidRPr="00CD024F" w:rsidRDefault="00A51F49" w:rsidP="003924A9">
      <w:pPr>
        <w:rPr>
          <w:rFonts w:eastAsia="Arial" w:cs="Arial"/>
          <w:color w:val="000000" w:themeColor="text1"/>
        </w:rPr>
      </w:pPr>
    </w:p>
    <w:p w14:paraId="6B382FD4" w14:textId="77777777" w:rsidR="008C1A7F" w:rsidRPr="00CD024F" w:rsidRDefault="008C1A7F" w:rsidP="00725598">
      <w:pPr>
        <w:rPr>
          <w:rFonts w:eastAsia="Arial" w:cs="Arial"/>
          <w:color w:val="000000" w:themeColor="text1"/>
        </w:rPr>
      </w:pPr>
    </w:p>
    <w:p w14:paraId="3F5717FD" w14:textId="5DD61CEB" w:rsidR="00725598" w:rsidRPr="00CD024F" w:rsidRDefault="008C1A7F" w:rsidP="00B15C70">
      <w:pPr>
        <w:rPr>
          <w:rFonts w:eastAsia="Arial" w:cs="Arial"/>
          <w:color w:val="000000" w:themeColor="text1"/>
          <w:szCs w:val="22"/>
        </w:rPr>
      </w:pPr>
      <w:r w:rsidRPr="00CD024F">
        <w:rPr>
          <w:rFonts w:eastAsia="Arial" w:cs="Arial"/>
          <w:b/>
          <w:color w:val="000000" w:themeColor="text1"/>
          <w:szCs w:val="22"/>
        </w:rPr>
        <w:t xml:space="preserve">Step </w:t>
      </w:r>
      <w:r w:rsidR="00091995" w:rsidRPr="00CD024F">
        <w:rPr>
          <w:rFonts w:eastAsia="Arial" w:cs="Arial"/>
          <w:b/>
          <w:color w:val="000000" w:themeColor="text1"/>
          <w:szCs w:val="22"/>
        </w:rPr>
        <w:t>3</w:t>
      </w:r>
      <w:r w:rsidRPr="00CD024F">
        <w:rPr>
          <w:rFonts w:eastAsia="Arial" w:cs="Arial"/>
          <w:color w:val="000000" w:themeColor="text1"/>
          <w:szCs w:val="22"/>
        </w:rPr>
        <w:t>: Search the s</w:t>
      </w:r>
      <w:r w:rsidR="005F74BA" w:rsidRPr="00CD024F">
        <w:rPr>
          <w:rFonts w:eastAsia="Arial" w:cs="Arial"/>
          <w:color w:val="000000" w:themeColor="text1"/>
          <w:szCs w:val="22"/>
        </w:rPr>
        <w:t>e</w:t>
      </w:r>
      <w:r w:rsidRPr="00CD024F">
        <w:rPr>
          <w:rFonts w:eastAsia="Arial" w:cs="Arial"/>
          <w:color w:val="000000" w:themeColor="text1"/>
          <w:szCs w:val="22"/>
        </w:rPr>
        <w:t xml:space="preserve">lected tree for </w:t>
      </w:r>
      <w:r w:rsidR="005F74BA" w:rsidRPr="00CD024F">
        <w:rPr>
          <w:rFonts w:eastAsia="Arial" w:cs="Arial"/>
          <w:color w:val="000000" w:themeColor="text1"/>
          <w:szCs w:val="22"/>
        </w:rPr>
        <w:t xml:space="preserve">the </w:t>
      </w:r>
      <w:r w:rsidRPr="00CD024F">
        <w:rPr>
          <w:rFonts w:eastAsia="Arial" w:cs="Arial"/>
          <w:color w:val="000000" w:themeColor="text1"/>
          <w:szCs w:val="22"/>
        </w:rPr>
        <w:t>suitable class and/or attribute</w:t>
      </w:r>
      <w:r w:rsidR="0015383A" w:rsidRPr="00CD024F">
        <w:rPr>
          <w:rFonts w:eastAsia="Arial" w:cs="Arial"/>
          <w:color w:val="000000" w:themeColor="text1"/>
          <w:szCs w:val="22"/>
        </w:rPr>
        <w:t xml:space="preserve"> </w:t>
      </w:r>
      <w:r w:rsidR="00945775" w:rsidRPr="00CD024F">
        <w:rPr>
          <w:rFonts w:eastAsia="Arial" w:cs="Arial"/>
          <w:color w:val="000000" w:themeColor="text1"/>
          <w:szCs w:val="22"/>
        </w:rPr>
        <w:t xml:space="preserve">manually </w:t>
      </w:r>
      <w:r w:rsidR="00B95D40" w:rsidRPr="00CD024F">
        <w:rPr>
          <w:rFonts w:eastAsia="Arial" w:cs="Arial"/>
          <w:color w:val="000000" w:themeColor="text1"/>
          <w:szCs w:val="22"/>
        </w:rPr>
        <w:t>via</w:t>
      </w:r>
      <w:r w:rsidR="00945775" w:rsidRPr="00CD024F">
        <w:rPr>
          <w:rFonts w:eastAsia="Arial" w:cs="Arial"/>
          <w:color w:val="000000" w:themeColor="text1"/>
          <w:szCs w:val="22"/>
        </w:rPr>
        <w:t xml:space="preserve"> </w:t>
      </w:r>
      <w:hyperlink r:id="rId112" w:history="1">
        <w:r w:rsidR="00945775" w:rsidRPr="00CD024F">
          <w:rPr>
            <w:rStyle w:val="Hyperlink"/>
            <w:rFonts w:eastAsia="Arial" w:cs="Arial"/>
            <w:szCs w:val="22"/>
          </w:rPr>
          <w:t>https://cdd.iec.ch/cdd/iec61360/iec61360.nsf/TreeFrameset</w:t>
        </w:r>
      </w:hyperlink>
      <w:r w:rsidR="00945775" w:rsidRPr="00CD024F">
        <w:rPr>
          <w:rFonts w:eastAsia="Arial" w:cs="Arial"/>
          <w:color w:val="000000" w:themeColor="text1"/>
          <w:szCs w:val="22"/>
        </w:rPr>
        <w:t xml:space="preserve"> or do a text search via</w:t>
      </w:r>
      <w:r w:rsidR="0015383A" w:rsidRPr="00CD024F">
        <w:rPr>
          <w:rFonts w:eastAsia="Arial" w:cs="Arial"/>
          <w:color w:val="000000" w:themeColor="text1"/>
          <w:szCs w:val="22"/>
        </w:rPr>
        <w:t xml:space="preserve"> </w:t>
      </w:r>
      <w:hyperlink r:id="rId113" w:history="1">
        <w:r w:rsidR="0015383A" w:rsidRPr="00CD024F">
          <w:rPr>
            <w:rStyle w:val="Hyperlink"/>
            <w:rFonts w:eastAsia="Arial" w:cs="Arial"/>
            <w:szCs w:val="22"/>
          </w:rPr>
          <w:t>https://cdd.iec.ch/cdd/iec61360/iec61360.nsf/SearchFrameset</w:t>
        </w:r>
      </w:hyperlink>
      <w:r w:rsidR="00CE199F" w:rsidRPr="00CD024F">
        <w:rPr>
          <w:rFonts w:eastAsia="Arial" w:cs="Arial"/>
          <w:color w:val="000000" w:themeColor="text1"/>
          <w:szCs w:val="22"/>
        </w:rPr>
        <w:t>. E.</w:t>
      </w:r>
      <w:r w:rsidR="00725598" w:rsidRPr="00CD024F">
        <w:rPr>
          <w:rFonts w:eastAsia="Arial" w:cs="Arial"/>
          <w:color w:val="000000" w:themeColor="text1"/>
          <w:szCs w:val="22"/>
        </w:rPr>
        <w:t xml:space="preserve">g. if you </w:t>
      </w:r>
      <w:r w:rsidR="005F74BA" w:rsidRPr="00CD024F">
        <w:rPr>
          <w:rFonts w:eastAsia="Arial" w:cs="Arial"/>
          <w:color w:val="000000" w:themeColor="text1"/>
          <w:szCs w:val="22"/>
        </w:rPr>
        <w:t xml:space="preserve">want to </w:t>
      </w:r>
      <w:r w:rsidR="00725598" w:rsidRPr="00CD024F">
        <w:rPr>
          <w:rFonts w:eastAsia="Arial" w:cs="Arial"/>
          <w:color w:val="000000" w:themeColor="text1"/>
          <w:szCs w:val="22"/>
        </w:rPr>
        <w:t>find the IEC</w:t>
      </w:r>
      <w:r w:rsidR="00945775" w:rsidRPr="00CD024F">
        <w:rPr>
          <w:rFonts w:eastAsia="Arial" w:cs="Arial"/>
          <w:color w:val="000000" w:themeColor="text1"/>
          <w:szCs w:val="22"/>
        </w:rPr>
        <w:t>-ID</w:t>
      </w:r>
      <w:r w:rsidR="00725598" w:rsidRPr="00CD024F">
        <w:rPr>
          <w:rFonts w:eastAsia="Arial" w:cs="Arial"/>
          <w:color w:val="000000" w:themeColor="text1"/>
          <w:szCs w:val="22"/>
        </w:rPr>
        <w:t xml:space="preserve"> for ‘temperature type’</w:t>
      </w:r>
      <w:r w:rsidR="007D7566" w:rsidRPr="00CD024F">
        <w:rPr>
          <w:rFonts w:eastAsia="Arial" w:cs="Arial"/>
          <w:color w:val="000000" w:themeColor="text1"/>
          <w:szCs w:val="22"/>
        </w:rPr>
        <w:t xml:space="preserve"> (</w:t>
      </w:r>
      <w:hyperlink r:id="rId114">
        <w:r w:rsidR="007D7566" w:rsidRPr="00CD024F">
          <w:rPr>
            <w:rStyle w:val="Hyperlink"/>
            <w:rFonts w:eastAsia="Arial" w:cs="Arial"/>
            <w:color w:val="1155CC"/>
            <w:szCs w:val="22"/>
          </w:rPr>
          <w:t>https://cdd.iec.ch/cdd/iec61360/iec61360.nsf/TU0/0112-2---61360_4%23AAA032</w:t>
        </w:r>
      </w:hyperlink>
      <w:r w:rsidR="007D7566" w:rsidRPr="00CD024F">
        <w:rPr>
          <w:rFonts w:eastAsia="Arial" w:cs="Arial"/>
          <w:color w:val="000000" w:themeColor="text1"/>
          <w:szCs w:val="22"/>
        </w:rPr>
        <w:t>)</w:t>
      </w:r>
      <w:r w:rsidR="00725598" w:rsidRPr="00CD024F">
        <w:rPr>
          <w:rFonts w:eastAsia="Arial" w:cs="Arial"/>
          <w:color w:val="000000" w:themeColor="text1"/>
          <w:szCs w:val="22"/>
        </w:rPr>
        <w:t>,</w:t>
      </w:r>
      <w:r w:rsidR="00F2451C" w:rsidRPr="00CD024F">
        <w:rPr>
          <w:rFonts w:eastAsia="Arial" w:cs="Arial"/>
          <w:color w:val="000000" w:themeColor="text1"/>
          <w:szCs w:val="22"/>
        </w:rPr>
        <w:t xml:space="preserve"> either </w:t>
      </w:r>
      <w:r w:rsidR="00725598" w:rsidRPr="00CD024F">
        <w:rPr>
          <w:rFonts w:eastAsia="Arial" w:cs="Arial"/>
          <w:color w:val="000000" w:themeColor="text1"/>
          <w:szCs w:val="22"/>
        </w:rPr>
        <w:t>scroll down the website</w:t>
      </w:r>
      <w:r w:rsidR="00F2451C" w:rsidRPr="00CD024F">
        <w:rPr>
          <w:rFonts w:eastAsia="Arial" w:cs="Arial"/>
          <w:color w:val="000000" w:themeColor="text1"/>
          <w:szCs w:val="22"/>
        </w:rPr>
        <w:t xml:space="preserve"> or you can perform a text search via </w:t>
      </w:r>
      <w:r w:rsidR="00725598" w:rsidRPr="00CD024F">
        <w:rPr>
          <w:rFonts w:eastAsia="Arial" w:cs="Arial"/>
          <w:color w:val="000000" w:themeColor="text1"/>
          <w:szCs w:val="22"/>
        </w:rPr>
        <w:t>for the relevant word search. Click the suitable search result you find most accurately suits your search.</w:t>
      </w:r>
    </w:p>
    <w:p w14:paraId="0B401769" w14:textId="77777777" w:rsidR="00725598" w:rsidRPr="00CD024F" w:rsidRDefault="00725598" w:rsidP="00725598">
      <w:pPr>
        <w:rPr>
          <w:rFonts w:cs="Arial"/>
          <w:szCs w:val="22"/>
        </w:rPr>
      </w:pPr>
    </w:p>
    <w:p w14:paraId="34CECA19" w14:textId="77777777" w:rsidR="00725598" w:rsidRPr="00CD024F" w:rsidRDefault="00725598" w:rsidP="00725598">
      <w:pPr>
        <w:keepNext/>
        <w:jc w:val="center"/>
        <w:rPr>
          <w:rFonts w:cs="Arial"/>
        </w:rPr>
      </w:pPr>
      <w:r w:rsidRPr="00CD024F">
        <w:rPr>
          <w:rFonts w:cs="Arial"/>
          <w:noProof/>
          <w:lang w:val="de-DE" w:eastAsia="zh-CN"/>
        </w:rPr>
        <w:lastRenderedPageBreak/>
        <w:drawing>
          <wp:inline distT="0" distB="0" distL="0" distR="0" wp14:anchorId="379797B9" wp14:editId="4C951F9D">
            <wp:extent cx="4309450" cy="3556550"/>
            <wp:effectExtent l="95250" t="114300" r="91440" b="120650"/>
            <wp:docPr id="1348901500" name="Grafik 13489015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1500" name="Grafik 1348901500" descr="A screenshot of a computer&#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87422" cy="3620900"/>
                    </a:xfrm>
                    <a:prstGeom prst="rect">
                      <a:avLst/>
                    </a:prstGeom>
                    <a:effectLst>
                      <a:outerShdw blurRad="63500" sx="102000" sy="102000" algn="ctr" rotWithShape="0">
                        <a:prstClr val="black">
                          <a:alpha val="40000"/>
                        </a:prstClr>
                      </a:outerShdw>
                    </a:effectLst>
                  </pic:spPr>
                </pic:pic>
              </a:graphicData>
            </a:graphic>
          </wp:inline>
        </w:drawing>
      </w:r>
    </w:p>
    <w:p w14:paraId="7C2BE856" w14:textId="24861F25" w:rsidR="00725598" w:rsidRPr="00CD024F" w:rsidRDefault="0015013A" w:rsidP="00725598">
      <w:pPr>
        <w:pStyle w:val="Beschriftung"/>
        <w:jc w:val="center"/>
        <w:rPr>
          <w:rFonts w:cs="Arial"/>
        </w:rPr>
      </w:pPr>
      <w:bookmarkStart w:id="369" w:name="_Toc201557019"/>
      <w:r w:rsidRPr="00CD024F">
        <w:rPr>
          <w:rFonts w:cs="Arial"/>
        </w:rPr>
        <w:t>Figure</w:t>
      </w:r>
      <w:r w:rsidR="00725598"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2</w:t>
      </w:r>
      <w:r w:rsidR="00200F1E" w:rsidRPr="00CD024F">
        <w:rPr>
          <w:rFonts w:cs="Arial"/>
        </w:rPr>
        <w:fldChar w:fldCharType="end"/>
      </w:r>
      <w:r w:rsidR="00725598" w:rsidRPr="00CD024F">
        <w:rPr>
          <w:rFonts w:cs="Arial"/>
        </w:rPr>
        <w:t>: Searching for IEC and IRDI IDs</w:t>
      </w:r>
      <w:bookmarkEnd w:id="369"/>
    </w:p>
    <w:p w14:paraId="3B7D217B" w14:textId="77777777" w:rsidR="00725598" w:rsidRPr="00CD024F" w:rsidRDefault="00725598" w:rsidP="00725598">
      <w:pPr>
        <w:rPr>
          <w:rFonts w:eastAsia="Arial" w:cs="Arial"/>
          <w:color w:val="000000" w:themeColor="text1"/>
          <w:szCs w:val="22"/>
        </w:rPr>
      </w:pPr>
    </w:p>
    <w:p w14:paraId="4A7A3770" w14:textId="171E04F3" w:rsidR="00725598" w:rsidRPr="00CD024F" w:rsidRDefault="00725598" w:rsidP="000300BB">
      <w:pPr>
        <w:rPr>
          <w:rFonts w:eastAsia="Arial" w:cs="Arial"/>
          <w:color w:val="000000" w:themeColor="text1"/>
          <w:szCs w:val="22"/>
        </w:rPr>
      </w:pPr>
      <w:r w:rsidRPr="00CD024F">
        <w:rPr>
          <w:rFonts w:eastAsia="Arial" w:cs="Arial"/>
          <w:b/>
          <w:color w:val="000000" w:themeColor="text1"/>
          <w:szCs w:val="22"/>
        </w:rPr>
        <w:t xml:space="preserve">Step </w:t>
      </w:r>
      <w:r w:rsidR="00204EAB" w:rsidRPr="00CD024F">
        <w:rPr>
          <w:rFonts w:eastAsia="Arial" w:cs="Arial"/>
          <w:b/>
          <w:color w:val="000000" w:themeColor="text1"/>
          <w:szCs w:val="22"/>
        </w:rPr>
        <w:t>4</w:t>
      </w:r>
      <w:r w:rsidRPr="00CD024F">
        <w:rPr>
          <w:rFonts w:eastAsia="Arial" w:cs="Arial"/>
          <w:color w:val="000000" w:themeColor="text1"/>
          <w:szCs w:val="22"/>
        </w:rPr>
        <w:t>: You will find the IEC IRDI for the s</w:t>
      </w:r>
      <w:r w:rsidR="00895880" w:rsidRPr="00CD024F">
        <w:rPr>
          <w:rFonts w:eastAsia="Arial" w:cs="Arial"/>
          <w:color w:val="000000" w:themeColor="text1"/>
          <w:szCs w:val="22"/>
        </w:rPr>
        <w:t>elected property</w:t>
      </w:r>
      <w:r w:rsidRPr="00CD024F">
        <w:rPr>
          <w:rFonts w:eastAsia="Arial" w:cs="Arial"/>
          <w:color w:val="000000" w:themeColor="text1"/>
          <w:szCs w:val="22"/>
        </w:rPr>
        <w:t>:</w:t>
      </w:r>
    </w:p>
    <w:p w14:paraId="4DAD8FAA" w14:textId="77777777" w:rsidR="00725598" w:rsidRPr="00CD024F" w:rsidRDefault="00725598" w:rsidP="00725598">
      <w:pPr>
        <w:rPr>
          <w:rFonts w:eastAsia="Arial" w:cs="Arial"/>
          <w:color w:val="000000" w:themeColor="text1"/>
        </w:rPr>
      </w:pPr>
    </w:p>
    <w:p w14:paraId="166D4DA5" w14:textId="77777777" w:rsidR="00725598" w:rsidRPr="00CD024F" w:rsidRDefault="00725598" w:rsidP="00725598">
      <w:pPr>
        <w:keepNext/>
        <w:jc w:val="center"/>
        <w:rPr>
          <w:rFonts w:cs="Arial"/>
        </w:rPr>
      </w:pPr>
      <w:r w:rsidRPr="00CD024F">
        <w:rPr>
          <w:rFonts w:cs="Arial"/>
          <w:noProof/>
          <w:lang w:val="de-DE" w:eastAsia="zh-CN"/>
        </w:rPr>
        <w:drawing>
          <wp:inline distT="0" distB="0" distL="0" distR="0" wp14:anchorId="392FA7BF" wp14:editId="3E626AC6">
            <wp:extent cx="5724524" cy="1847850"/>
            <wp:effectExtent l="114300" t="95250" r="105410" b="95250"/>
            <wp:docPr id="1192561211" name="Grafik 11925612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61211" name="Grafik 1192561211" descr="A screenshot of a computer&#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24524" cy="1847850"/>
                    </a:xfrm>
                    <a:prstGeom prst="rect">
                      <a:avLst/>
                    </a:prstGeom>
                    <a:effectLst>
                      <a:outerShdw blurRad="63500" sx="102000" sy="102000" algn="ctr" rotWithShape="0">
                        <a:prstClr val="black">
                          <a:alpha val="40000"/>
                        </a:prstClr>
                      </a:outerShdw>
                    </a:effectLst>
                  </pic:spPr>
                </pic:pic>
              </a:graphicData>
            </a:graphic>
          </wp:inline>
        </w:drawing>
      </w:r>
    </w:p>
    <w:p w14:paraId="7A486118" w14:textId="40C12CE5" w:rsidR="00725598" w:rsidRPr="00CD024F" w:rsidRDefault="0015013A" w:rsidP="00725598">
      <w:pPr>
        <w:pStyle w:val="Beschriftung"/>
        <w:jc w:val="center"/>
        <w:rPr>
          <w:rFonts w:cs="Arial"/>
        </w:rPr>
      </w:pPr>
      <w:bookmarkStart w:id="370" w:name="_Toc201557020"/>
      <w:r w:rsidRPr="00CD024F">
        <w:rPr>
          <w:rFonts w:cs="Arial"/>
        </w:rPr>
        <w:t>Figure</w:t>
      </w:r>
      <w:r w:rsidR="00725598"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3</w:t>
      </w:r>
      <w:r w:rsidR="00200F1E" w:rsidRPr="00CD024F">
        <w:rPr>
          <w:rFonts w:cs="Arial"/>
        </w:rPr>
        <w:fldChar w:fldCharType="end"/>
      </w:r>
      <w:r w:rsidR="00725598" w:rsidRPr="00CD024F">
        <w:rPr>
          <w:rFonts w:cs="Arial"/>
        </w:rPr>
        <w:t>: IEC and IRDI Identification for a Property</w:t>
      </w:r>
      <w:bookmarkEnd w:id="370"/>
    </w:p>
    <w:p w14:paraId="6F65FD93" w14:textId="77777777" w:rsidR="00D33467" w:rsidRPr="00CD024F" w:rsidRDefault="00D33467" w:rsidP="007438CD">
      <w:pPr>
        <w:rPr>
          <w:rFonts w:cs="Arial"/>
          <w:color w:val="FF0000"/>
        </w:rPr>
      </w:pPr>
    </w:p>
    <w:p w14:paraId="637604F1" w14:textId="207F0920" w:rsidR="00B15C70" w:rsidRPr="000E3D65" w:rsidRDefault="00D33467" w:rsidP="001A6A31">
      <w:pPr>
        <w:pStyle w:val="berschrift4"/>
        <w:spacing w:after="120"/>
        <w:rPr>
          <w:rFonts w:cs="Arial"/>
        </w:rPr>
      </w:pPr>
      <w:r w:rsidRPr="00CD024F">
        <w:rPr>
          <w:rFonts w:cs="Arial"/>
        </w:rPr>
        <w:t>Adding it to Semantic Description</w:t>
      </w:r>
    </w:p>
    <w:p w14:paraId="1EB47339" w14:textId="28CA32B6" w:rsidR="00D33467" w:rsidRPr="00CD024F" w:rsidRDefault="00D33467" w:rsidP="00B15C70">
      <w:pPr>
        <w:rPr>
          <w:rFonts w:cs="Arial"/>
          <w:szCs w:val="22"/>
        </w:rPr>
      </w:pPr>
      <w:r w:rsidRPr="00CD024F">
        <w:rPr>
          <w:rFonts w:cs="Arial"/>
          <w:b/>
          <w:szCs w:val="22"/>
        </w:rPr>
        <w:t>Step 1:</w:t>
      </w:r>
      <w:r w:rsidRPr="00CD024F">
        <w:rPr>
          <w:rFonts w:cs="Arial"/>
          <w:szCs w:val="22"/>
        </w:rPr>
        <w:t xml:space="preserve"> </w:t>
      </w:r>
      <w:r w:rsidR="00E42C1D" w:rsidRPr="00CD024F">
        <w:rPr>
          <w:rFonts w:cs="Arial"/>
          <w:szCs w:val="22"/>
        </w:rPr>
        <w:t xml:space="preserve">In the AAS Designer, </w:t>
      </w:r>
      <w:r w:rsidR="00C17962" w:rsidRPr="00CD024F">
        <w:rPr>
          <w:rFonts w:cs="Arial"/>
          <w:szCs w:val="22"/>
        </w:rPr>
        <w:t>click on the following option</w:t>
      </w:r>
      <w:r w:rsidR="009200CB" w:rsidRPr="00CD024F">
        <w:rPr>
          <w:rFonts w:cs="Arial"/>
          <w:szCs w:val="22"/>
        </w:rPr>
        <w:t xml:space="preserve"> in semantic description under a specific subshell</w:t>
      </w:r>
      <w:r w:rsidR="00C17962" w:rsidRPr="00CD024F">
        <w:rPr>
          <w:rFonts w:cs="Arial"/>
          <w:szCs w:val="22"/>
        </w:rPr>
        <w:t>:</w:t>
      </w:r>
    </w:p>
    <w:p w14:paraId="6203FC66" w14:textId="5A29CC8D" w:rsidR="00C17962" w:rsidRPr="00CD024F" w:rsidRDefault="00C17962" w:rsidP="00D33467">
      <w:pPr>
        <w:rPr>
          <w:rFonts w:cs="Arial"/>
        </w:rPr>
      </w:pPr>
      <w:r w:rsidRPr="00CD024F">
        <w:rPr>
          <w:rFonts w:cs="Arial"/>
          <w:noProof/>
          <w:lang w:val="de-DE" w:eastAsia="zh-CN"/>
        </w:rPr>
        <w:lastRenderedPageBreak/>
        <w:drawing>
          <wp:inline distT="0" distB="0" distL="0" distR="0" wp14:anchorId="109929B9" wp14:editId="230BC9BE">
            <wp:extent cx="5760720" cy="1882775"/>
            <wp:effectExtent l="114300" t="95250" r="106680" b="98425"/>
            <wp:docPr id="130698828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88286" name="Picture 25" descr="A screenshot of a computer&#10;&#10;Description automatically generated"/>
                    <pic:cNvPicPr/>
                  </pic:nvPicPr>
                  <pic:blipFill>
                    <a:blip r:embed="rId117"/>
                    <a:stretch>
                      <a:fillRect/>
                    </a:stretch>
                  </pic:blipFill>
                  <pic:spPr>
                    <a:xfrm>
                      <a:off x="0" y="0"/>
                      <a:ext cx="5760720" cy="1882775"/>
                    </a:xfrm>
                    <a:prstGeom prst="rect">
                      <a:avLst/>
                    </a:prstGeom>
                    <a:effectLst>
                      <a:outerShdw blurRad="63500" sx="102000" sy="102000" algn="ctr" rotWithShape="0">
                        <a:prstClr val="black">
                          <a:alpha val="40000"/>
                        </a:prstClr>
                      </a:outerShdw>
                    </a:effectLst>
                  </pic:spPr>
                </pic:pic>
              </a:graphicData>
            </a:graphic>
          </wp:inline>
        </w:drawing>
      </w:r>
    </w:p>
    <w:p w14:paraId="21E82725" w14:textId="73A0CB85" w:rsidR="009924A3" w:rsidRPr="00CD024F" w:rsidRDefault="0015013A" w:rsidP="009924A3">
      <w:pPr>
        <w:pStyle w:val="Beschriftung"/>
        <w:jc w:val="center"/>
        <w:rPr>
          <w:rFonts w:cs="Arial"/>
        </w:rPr>
      </w:pPr>
      <w:bookmarkStart w:id="371" w:name="_Toc201557021"/>
      <w:r w:rsidRPr="00CD024F">
        <w:rPr>
          <w:rFonts w:cs="Arial"/>
        </w:rPr>
        <w:t>Figure</w:t>
      </w:r>
      <w:r w:rsidR="009924A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4</w:t>
      </w:r>
      <w:r w:rsidR="00200F1E" w:rsidRPr="00CD024F">
        <w:rPr>
          <w:rFonts w:cs="Arial"/>
        </w:rPr>
        <w:fldChar w:fldCharType="end"/>
      </w:r>
      <w:r w:rsidR="009924A3" w:rsidRPr="00CD024F">
        <w:rPr>
          <w:rFonts w:cs="Arial"/>
        </w:rPr>
        <w:t xml:space="preserve">: Semantic description </w:t>
      </w:r>
      <w:r w:rsidR="00233F98" w:rsidRPr="00CD024F">
        <w:rPr>
          <w:rFonts w:cs="Arial"/>
        </w:rPr>
        <w:t>in the AAS Designer</w:t>
      </w:r>
      <w:bookmarkEnd w:id="371"/>
    </w:p>
    <w:p w14:paraId="5FB28811" w14:textId="77777777" w:rsidR="009924A3" w:rsidRPr="00CD024F" w:rsidRDefault="009924A3" w:rsidP="00D33467">
      <w:pPr>
        <w:rPr>
          <w:rFonts w:cs="Arial"/>
        </w:rPr>
      </w:pPr>
    </w:p>
    <w:p w14:paraId="20022F45" w14:textId="77777777" w:rsidR="00C17962" w:rsidRPr="00CD024F" w:rsidRDefault="00C17962" w:rsidP="00D33467">
      <w:pPr>
        <w:rPr>
          <w:rFonts w:cs="Arial"/>
        </w:rPr>
      </w:pPr>
    </w:p>
    <w:p w14:paraId="6909F9DD" w14:textId="0E826EBA" w:rsidR="00C17962" w:rsidRPr="00CD024F" w:rsidRDefault="00C17962" w:rsidP="000300BB">
      <w:pPr>
        <w:rPr>
          <w:rFonts w:cs="Arial"/>
          <w:szCs w:val="22"/>
        </w:rPr>
      </w:pPr>
      <w:r w:rsidRPr="00CD024F">
        <w:rPr>
          <w:rFonts w:cs="Arial"/>
          <w:b/>
          <w:szCs w:val="22"/>
        </w:rPr>
        <w:t xml:space="preserve">Step 2: </w:t>
      </w:r>
      <w:r w:rsidR="00274D99" w:rsidRPr="00CD024F">
        <w:rPr>
          <w:rFonts w:cs="Arial"/>
          <w:szCs w:val="22"/>
        </w:rPr>
        <w:t xml:space="preserve">Add IRDI value to the ID and specify the </w:t>
      </w:r>
      <w:r w:rsidR="009924A3" w:rsidRPr="00CD024F">
        <w:rPr>
          <w:rFonts w:cs="Arial"/>
          <w:szCs w:val="22"/>
        </w:rPr>
        <w:t>industry standard used.</w:t>
      </w:r>
    </w:p>
    <w:p w14:paraId="2E612EC9" w14:textId="77777777" w:rsidR="00B15C70" w:rsidRPr="00CD024F" w:rsidRDefault="00B15C70" w:rsidP="00D33467">
      <w:pPr>
        <w:rPr>
          <w:rFonts w:cs="Arial"/>
        </w:rPr>
      </w:pPr>
    </w:p>
    <w:p w14:paraId="400005BF" w14:textId="4BE997A1" w:rsidR="009924A3" w:rsidRPr="00CD024F" w:rsidRDefault="009924A3" w:rsidP="00D33467">
      <w:pPr>
        <w:rPr>
          <w:rFonts w:cs="Arial"/>
        </w:rPr>
      </w:pPr>
      <w:r w:rsidRPr="00CD024F">
        <w:rPr>
          <w:rFonts w:cs="Arial"/>
          <w:noProof/>
          <w:lang w:val="de-DE" w:eastAsia="zh-CN"/>
        </w:rPr>
        <w:drawing>
          <wp:inline distT="0" distB="0" distL="0" distR="0" wp14:anchorId="5B6ADA6C" wp14:editId="541EFCCD">
            <wp:extent cx="5760720" cy="2418080"/>
            <wp:effectExtent l="114300" t="95250" r="106680" b="96520"/>
            <wp:docPr id="57022241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22416" name="Picture 26" descr="A screenshot of a computer&#10;&#10;Description automatically generated"/>
                    <pic:cNvPicPr/>
                  </pic:nvPicPr>
                  <pic:blipFill>
                    <a:blip r:embed="rId118"/>
                    <a:stretch>
                      <a:fillRect/>
                    </a:stretch>
                  </pic:blipFill>
                  <pic:spPr>
                    <a:xfrm>
                      <a:off x="0" y="0"/>
                      <a:ext cx="5760720" cy="2418080"/>
                    </a:xfrm>
                    <a:prstGeom prst="rect">
                      <a:avLst/>
                    </a:prstGeom>
                    <a:effectLst>
                      <a:outerShdw blurRad="63500" sx="102000" sy="102000" algn="ctr" rotWithShape="0">
                        <a:prstClr val="black">
                          <a:alpha val="40000"/>
                        </a:prstClr>
                      </a:outerShdw>
                    </a:effectLst>
                  </pic:spPr>
                </pic:pic>
              </a:graphicData>
            </a:graphic>
          </wp:inline>
        </w:drawing>
      </w:r>
    </w:p>
    <w:p w14:paraId="062C221A" w14:textId="3B048C98" w:rsidR="00233F98" w:rsidRPr="00CD024F" w:rsidRDefault="0015013A" w:rsidP="00233F98">
      <w:pPr>
        <w:pStyle w:val="Beschriftung"/>
        <w:jc w:val="center"/>
        <w:rPr>
          <w:rFonts w:cs="Arial"/>
        </w:rPr>
      </w:pPr>
      <w:bookmarkStart w:id="372" w:name="_Toc201557022"/>
      <w:r w:rsidRPr="00CD024F">
        <w:rPr>
          <w:rFonts w:cs="Arial"/>
        </w:rPr>
        <w:t>Figure</w:t>
      </w:r>
      <w:r w:rsidR="00233F98"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5</w:t>
      </w:r>
      <w:r w:rsidR="00200F1E" w:rsidRPr="00CD024F">
        <w:rPr>
          <w:rFonts w:cs="Arial"/>
        </w:rPr>
        <w:fldChar w:fldCharType="end"/>
      </w:r>
      <w:r w:rsidR="00233F98" w:rsidRPr="00CD024F">
        <w:rPr>
          <w:rFonts w:cs="Arial"/>
        </w:rPr>
        <w:t>: ID and Description in Details of Semantic description</w:t>
      </w:r>
      <w:bookmarkEnd w:id="372"/>
    </w:p>
    <w:p w14:paraId="4CA300B4" w14:textId="602380B1" w:rsidR="00D33467" w:rsidRPr="00CD024F" w:rsidRDefault="00D33467" w:rsidP="007438CD">
      <w:pPr>
        <w:rPr>
          <w:rFonts w:cs="Arial"/>
          <w:color w:val="000000" w:themeColor="text1"/>
        </w:rPr>
      </w:pPr>
    </w:p>
    <w:p w14:paraId="3CFE55FF" w14:textId="77777777" w:rsidR="007438CD" w:rsidRPr="00CD024F" w:rsidRDefault="007438CD">
      <w:pPr>
        <w:rPr>
          <w:rFonts w:eastAsiaTheme="majorEastAsia" w:cs="Arial"/>
          <w:color w:val="DC690A"/>
          <w:szCs w:val="22"/>
        </w:rPr>
      </w:pPr>
      <w:r w:rsidRPr="00CD024F">
        <w:rPr>
          <w:rFonts w:cs="Arial"/>
        </w:rPr>
        <w:br w:type="page"/>
      </w:r>
    </w:p>
    <w:p w14:paraId="5139DDBB" w14:textId="7D4198F3" w:rsidR="00B15C70" w:rsidRPr="000E3D65" w:rsidRDefault="00F80402" w:rsidP="001A6A31">
      <w:pPr>
        <w:pStyle w:val="berschrift3"/>
      </w:pPr>
      <w:bookmarkStart w:id="373" w:name="_Toc193098585"/>
      <w:bookmarkStart w:id="374" w:name="_Toc200608939"/>
      <w:bookmarkStart w:id="375" w:name="_Toc201556501"/>
      <w:r w:rsidRPr="00CD024F">
        <w:lastRenderedPageBreak/>
        <w:t>ECLASS</w:t>
      </w:r>
      <w:bookmarkEnd w:id="373"/>
      <w:bookmarkEnd w:id="374"/>
      <w:bookmarkEnd w:id="375"/>
    </w:p>
    <w:p w14:paraId="2D74AF41" w14:textId="77777777" w:rsidR="00F80402" w:rsidRPr="00CD024F" w:rsidRDefault="00F80402" w:rsidP="00B15C70">
      <w:pPr>
        <w:spacing w:after="60"/>
        <w:rPr>
          <w:rFonts w:cs="Arial"/>
          <w:szCs w:val="22"/>
        </w:rPr>
      </w:pPr>
      <w:r w:rsidRPr="00CD024F">
        <w:rPr>
          <w:rFonts w:eastAsia="Arial" w:cs="Arial"/>
          <w:color w:val="000000" w:themeColor="text1"/>
          <w:szCs w:val="22"/>
        </w:rPr>
        <w:t>ECLASS is an internationally recognized classification system that provides a standardized framework for describing products and services in all industries. It ensures that businesses, manufacturers, and suppliers use a common language when exchanging product information, regardless of language, country, or system.</w:t>
      </w:r>
    </w:p>
    <w:p w14:paraId="31D2E0BC" w14:textId="77777777" w:rsidR="00F80402" w:rsidRPr="00CD024F" w:rsidRDefault="00F80402" w:rsidP="00B15C70">
      <w:pPr>
        <w:spacing w:after="60"/>
        <w:rPr>
          <w:rFonts w:cs="Arial"/>
          <w:szCs w:val="22"/>
        </w:rPr>
      </w:pPr>
      <w:r w:rsidRPr="00CD024F">
        <w:rPr>
          <w:rFonts w:eastAsia="Arial" w:cs="Arial"/>
          <w:color w:val="000000" w:themeColor="text1"/>
          <w:szCs w:val="22"/>
        </w:rPr>
        <w:t>ECLASS ensures consistent identification of product classes and properties across different languages and business ecosystems.</w:t>
      </w:r>
    </w:p>
    <w:p w14:paraId="79C44CF1" w14:textId="77777777" w:rsidR="00F80402" w:rsidRPr="00CD024F" w:rsidRDefault="00F80402" w:rsidP="00B15C70">
      <w:pPr>
        <w:spacing w:after="60"/>
        <w:rPr>
          <w:rFonts w:eastAsia="Arial" w:cs="Arial"/>
          <w:color w:val="000000" w:themeColor="text1"/>
          <w:szCs w:val="22"/>
        </w:rPr>
      </w:pPr>
      <w:r w:rsidRPr="00CD024F">
        <w:rPr>
          <w:rFonts w:eastAsia="Arial" w:cs="Arial"/>
          <w:color w:val="000000" w:themeColor="text1"/>
          <w:szCs w:val="22"/>
        </w:rPr>
        <w:t>Click on the image below redirects to the website (</w:t>
      </w:r>
      <w:hyperlink r:id="rId119" w:history="1">
        <w:r w:rsidRPr="00CD024F">
          <w:rPr>
            <w:rStyle w:val="Hyperlink"/>
            <w:rFonts w:eastAsia="Arial" w:cs="Arial"/>
            <w:szCs w:val="22"/>
          </w:rPr>
          <w:t>https://eclass.eu/en/eclass-standard/search-content</w:t>
        </w:r>
      </w:hyperlink>
      <w:r w:rsidRPr="00CD024F">
        <w:rPr>
          <w:rFonts w:eastAsia="Arial" w:cs="Arial"/>
          <w:color w:val="000000" w:themeColor="text1"/>
          <w:szCs w:val="22"/>
        </w:rPr>
        <w:t>):</w:t>
      </w:r>
    </w:p>
    <w:p w14:paraId="7AC8ACB7" w14:textId="77777777" w:rsidR="00F80402" w:rsidRPr="00CD024F" w:rsidRDefault="00F80402" w:rsidP="00B15C70">
      <w:pPr>
        <w:rPr>
          <w:rFonts w:cs="Arial"/>
          <w:szCs w:val="22"/>
        </w:rPr>
      </w:pPr>
    </w:p>
    <w:p w14:paraId="7F96E04A" w14:textId="77777777" w:rsidR="00F80402" w:rsidRPr="00CD024F" w:rsidRDefault="00F80402" w:rsidP="00F80402">
      <w:pPr>
        <w:keepNext/>
        <w:jc w:val="center"/>
        <w:rPr>
          <w:rFonts w:cs="Arial"/>
        </w:rPr>
      </w:pPr>
      <w:r w:rsidRPr="00CD024F">
        <w:rPr>
          <w:rFonts w:cs="Arial"/>
          <w:noProof/>
          <w:lang w:val="de-DE" w:eastAsia="zh-CN"/>
        </w:rPr>
        <w:drawing>
          <wp:inline distT="0" distB="0" distL="0" distR="0" wp14:anchorId="037B20C1" wp14:editId="5D9E3A1C">
            <wp:extent cx="4096512" cy="2596629"/>
            <wp:effectExtent l="95250" t="95250" r="94615" b="89535"/>
            <wp:docPr id="815006124" name="Grafik 815006124" descr="A screenshot of a web page&#10;&#10;AI-generated content may be incorrect.">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6124" name="Grafik 815006124" descr="A screenshot of a web page&#10;&#10;AI-generated content may be incorrect.">
                      <a:hlinkClick r:id="rId119"/>
                    </pic:cNvPr>
                    <pic:cNvPicPr/>
                  </pic:nvPicPr>
                  <pic:blipFill rotWithShape="1">
                    <a:blip r:embed="rId120" cstate="print">
                      <a:extLst>
                        <a:ext uri="{28A0092B-C50C-407E-A947-70E740481C1C}">
                          <a14:useLocalDpi xmlns:a14="http://schemas.microsoft.com/office/drawing/2010/main" val="0"/>
                        </a:ext>
                      </a:extLst>
                    </a:blip>
                    <a:srcRect b="5705"/>
                    <a:stretch/>
                  </pic:blipFill>
                  <pic:spPr bwMode="auto">
                    <a:xfrm>
                      <a:off x="0" y="0"/>
                      <a:ext cx="4140202" cy="262432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A2761CE" w14:textId="1C2AF51A" w:rsidR="00F80402" w:rsidRPr="00CD024F" w:rsidRDefault="0015013A" w:rsidP="00F80402">
      <w:pPr>
        <w:pStyle w:val="Beschriftung"/>
        <w:jc w:val="center"/>
        <w:rPr>
          <w:rFonts w:cs="Arial"/>
        </w:rPr>
      </w:pPr>
      <w:bookmarkStart w:id="376" w:name="_Toc201557023"/>
      <w:r w:rsidRPr="00CD024F">
        <w:rPr>
          <w:rFonts w:cs="Arial"/>
        </w:rPr>
        <w:t>Figure</w:t>
      </w:r>
      <w:r w:rsidR="00F8040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6</w:t>
      </w:r>
      <w:r w:rsidR="00200F1E" w:rsidRPr="00CD024F">
        <w:rPr>
          <w:rFonts w:cs="Arial"/>
        </w:rPr>
        <w:fldChar w:fldCharType="end"/>
      </w:r>
      <w:r w:rsidR="00F80402" w:rsidRPr="00CD024F">
        <w:rPr>
          <w:rFonts w:cs="Arial"/>
        </w:rPr>
        <w:t>: ECLASS Classification System</w:t>
      </w:r>
      <w:bookmarkEnd w:id="376"/>
    </w:p>
    <w:p w14:paraId="330BB212" w14:textId="77777777" w:rsidR="00F80402" w:rsidRPr="00CD024F" w:rsidRDefault="00F80402" w:rsidP="00F80402">
      <w:pPr>
        <w:rPr>
          <w:rFonts w:eastAsia="Arial" w:cs="Arial"/>
          <w:b/>
          <w:color w:val="000000" w:themeColor="text1"/>
        </w:rPr>
      </w:pPr>
    </w:p>
    <w:p w14:paraId="62BB2F55" w14:textId="77777777" w:rsidR="00F80402" w:rsidRPr="00CD024F" w:rsidRDefault="00F80402" w:rsidP="00E126B4">
      <w:pPr>
        <w:spacing w:after="60"/>
        <w:rPr>
          <w:rFonts w:eastAsia="Arial" w:cs="Arial"/>
          <w:color w:val="000000" w:themeColor="text1"/>
          <w:szCs w:val="22"/>
        </w:rPr>
      </w:pPr>
      <w:r w:rsidRPr="00CD024F">
        <w:rPr>
          <w:rFonts w:eastAsia="Arial" w:cs="Arial"/>
          <w:color w:val="000000" w:themeColor="text1"/>
          <w:szCs w:val="22"/>
        </w:rPr>
        <w:t>ECLASS elements are structured as follows:</w:t>
      </w:r>
    </w:p>
    <w:tbl>
      <w:tblPr>
        <w:tblW w:w="0" w:type="auto"/>
        <w:jc w:val="center"/>
        <w:tblLayout w:type="fixed"/>
        <w:tblLook w:val="06A0" w:firstRow="1" w:lastRow="0" w:firstColumn="1" w:lastColumn="0" w:noHBand="1" w:noVBand="1"/>
      </w:tblPr>
      <w:tblGrid>
        <w:gridCol w:w="4252"/>
        <w:gridCol w:w="3818"/>
      </w:tblGrid>
      <w:tr w:rsidR="00F80402" w:rsidRPr="006267CD" w14:paraId="339DA634"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0B7BFA51" w14:textId="77777777" w:rsidR="00F80402" w:rsidRPr="00CD024F" w:rsidRDefault="00F80402">
            <w:pPr>
              <w:rPr>
                <w:rFonts w:cs="Arial"/>
                <w:b/>
                <w:szCs w:val="20"/>
              </w:rPr>
            </w:pPr>
            <w:r w:rsidRPr="00CD024F">
              <w:rPr>
                <w:rFonts w:eastAsia="Arial" w:cs="Arial"/>
                <w:b/>
                <w:color w:val="000000" w:themeColor="text1"/>
                <w:szCs w:val="20"/>
              </w:rPr>
              <w:t>Code Space Identifier (CSI)</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E3EA070" w14:textId="77777777" w:rsidR="00F80402" w:rsidRPr="00CD024F" w:rsidRDefault="00F80402">
            <w:pPr>
              <w:rPr>
                <w:rFonts w:cs="Arial"/>
                <w:b/>
                <w:szCs w:val="20"/>
              </w:rPr>
            </w:pPr>
            <w:r w:rsidRPr="00CD024F">
              <w:rPr>
                <w:rFonts w:eastAsia="Arial" w:cs="Arial"/>
                <w:b/>
                <w:color w:val="000000" w:themeColor="text1"/>
                <w:szCs w:val="20"/>
              </w:rPr>
              <w:t>Category of administrated item</w:t>
            </w:r>
          </w:p>
        </w:tc>
      </w:tr>
      <w:tr w:rsidR="00F80402" w:rsidRPr="006267CD" w14:paraId="62D21397"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1FDF79A" w14:textId="2D611FE3" w:rsidR="00F80402" w:rsidRPr="00CD024F" w:rsidRDefault="004A782F">
            <w:pPr>
              <w:rPr>
                <w:rFonts w:cs="Arial"/>
                <w:szCs w:val="20"/>
              </w:rPr>
            </w:pPr>
            <w:r w:rsidRPr="00CD024F">
              <w:rPr>
                <w:rFonts w:eastAsia="Arial" w:cs="Arial"/>
                <w:color w:val="000000" w:themeColor="text1"/>
                <w:szCs w:val="20"/>
              </w:rPr>
              <w:t>44</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7109933" w14:textId="77777777" w:rsidR="00F80402" w:rsidRPr="00CD024F" w:rsidRDefault="00F80402">
            <w:pPr>
              <w:rPr>
                <w:rFonts w:cs="Arial"/>
                <w:szCs w:val="20"/>
              </w:rPr>
            </w:pPr>
            <w:r w:rsidRPr="00CD024F">
              <w:rPr>
                <w:rFonts w:eastAsia="Arial" w:cs="Arial"/>
                <w:color w:val="000000" w:themeColor="text1"/>
                <w:szCs w:val="20"/>
              </w:rPr>
              <w:t>class</w:t>
            </w:r>
          </w:p>
        </w:tc>
      </w:tr>
      <w:tr w:rsidR="00F80402" w:rsidRPr="006267CD" w14:paraId="4BC7FD0B"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30466E6F" w14:textId="578FBA0C" w:rsidR="00F80402" w:rsidRPr="00CD024F" w:rsidRDefault="004A782F">
            <w:pPr>
              <w:rPr>
                <w:rFonts w:cs="Arial"/>
                <w:szCs w:val="20"/>
              </w:rPr>
            </w:pPr>
            <w:r w:rsidRPr="00CD024F">
              <w:rPr>
                <w:rFonts w:eastAsia="Arial" w:cs="Arial"/>
                <w:color w:val="000000" w:themeColor="text1"/>
                <w:szCs w:val="20"/>
              </w:rPr>
              <w:t>04</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907655A" w14:textId="77777777" w:rsidR="00F80402" w:rsidRPr="00CD024F" w:rsidRDefault="00F80402">
            <w:pPr>
              <w:rPr>
                <w:rFonts w:cs="Arial"/>
                <w:szCs w:val="20"/>
              </w:rPr>
            </w:pPr>
            <w:r w:rsidRPr="00CD024F">
              <w:rPr>
                <w:rFonts w:eastAsia="Arial" w:cs="Arial"/>
                <w:color w:val="000000" w:themeColor="text1"/>
                <w:szCs w:val="20"/>
              </w:rPr>
              <w:t>property</w:t>
            </w:r>
          </w:p>
        </w:tc>
      </w:tr>
      <w:tr w:rsidR="00F80402" w:rsidRPr="006267CD" w14:paraId="6B278CE3"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5243768C" w14:textId="3F5B0102" w:rsidR="00F80402" w:rsidRPr="00CD024F" w:rsidRDefault="00F80402">
            <w:pPr>
              <w:rPr>
                <w:rFonts w:cs="Arial"/>
                <w:szCs w:val="20"/>
              </w:rPr>
            </w:pPr>
            <w:r w:rsidRPr="00CD024F">
              <w:rPr>
                <w:rFonts w:eastAsia="Arial" w:cs="Arial"/>
                <w:color w:val="000000" w:themeColor="text1"/>
                <w:szCs w:val="20"/>
              </w:rPr>
              <w:t>0</w:t>
            </w:r>
            <w:r w:rsidR="004A782F" w:rsidRPr="00CD024F">
              <w:rPr>
                <w:rFonts w:eastAsia="Arial" w:cs="Arial"/>
                <w:color w:val="000000" w:themeColor="text1"/>
                <w:szCs w:val="20"/>
              </w:rPr>
              <w:t>1</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0127B3C0" w14:textId="77777777" w:rsidR="00F80402" w:rsidRPr="00CD024F" w:rsidRDefault="00F80402">
            <w:pPr>
              <w:rPr>
                <w:rFonts w:cs="Arial"/>
                <w:szCs w:val="20"/>
              </w:rPr>
            </w:pPr>
            <w:r w:rsidRPr="00CD024F">
              <w:rPr>
                <w:rFonts w:eastAsia="Arial" w:cs="Arial"/>
                <w:color w:val="000000" w:themeColor="text1"/>
                <w:szCs w:val="20"/>
              </w:rPr>
              <w:t>unit of measurement</w:t>
            </w:r>
          </w:p>
        </w:tc>
      </w:tr>
      <w:tr w:rsidR="00F80402" w:rsidRPr="006267CD" w14:paraId="610C8AF4"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754CCE3" w14:textId="5193EAF0" w:rsidR="00F80402" w:rsidRPr="00CD024F" w:rsidRDefault="00F80402">
            <w:pPr>
              <w:rPr>
                <w:rFonts w:cs="Arial"/>
                <w:szCs w:val="20"/>
              </w:rPr>
            </w:pPr>
            <w:r w:rsidRPr="00CD024F">
              <w:rPr>
                <w:rFonts w:eastAsia="Arial" w:cs="Arial"/>
                <w:color w:val="000000" w:themeColor="text1"/>
                <w:szCs w:val="20"/>
              </w:rPr>
              <w:t>0</w:t>
            </w:r>
            <w:r w:rsidR="00D35573" w:rsidRPr="00CD024F">
              <w:rPr>
                <w:rFonts w:eastAsia="Arial" w:cs="Arial"/>
                <w:color w:val="000000" w:themeColor="text1"/>
                <w:szCs w:val="20"/>
              </w:rPr>
              <w:t>1</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3B44FF8D" w14:textId="77777777" w:rsidR="00F80402" w:rsidRPr="00CD024F" w:rsidRDefault="00F80402">
            <w:pPr>
              <w:rPr>
                <w:rFonts w:cs="Arial"/>
                <w:szCs w:val="20"/>
              </w:rPr>
            </w:pPr>
            <w:r w:rsidRPr="00CD024F">
              <w:rPr>
                <w:rFonts w:eastAsia="Arial" w:cs="Arial"/>
                <w:color w:val="000000" w:themeColor="text1"/>
                <w:szCs w:val="20"/>
              </w:rPr>
              <w:t>property value</w:t>
            </w:r>
          </w:p>
        </w:tc>
      </w:tr>
    </w:tbl>
    <w:p w14:paraId="393B9E77" w14:textId="5386BAD7" w:rsidR="00F80402" w:rsidRPr="00CD024F" w:rsidRDefault="00F80402" w:rsidP="00EE7D36">
      <w:pPr>
        <w:spacing w:before="60" w:after="120"/>
        <w:jc w:val="center"/>
        <w:rPr>
          <w:rFonts w:eastAsia="Arial" w:cs="Arial"/>
          <w:i/>
          <w:color w:val="50637D" w:themeColor="text2" w:themeTint="E6"/>
          <w:sz w:val="18"/>
          <w:szCs w:val="18"/>
        </w:rPr>
      </w:pPr>
      <w:bookmarkStart w:id="377" w:name="_Toc190860827"/>
      <w:r w:rsidRPr="00CD024F">
        <w:rPr>
          <w:rFonts w:cs="Arial"/>
          <w:i/>
          <w:color w:val="50637D" w:themeColor="text2" w:themeTint="E6"/>
          <w:sz w:val="18"/>
          <w:szCs w:val="18"/>
        </w:rPr>
        <w:t xml:space="preserve">Table </w:t>
      </w:r>
      <w:r w:rsidRPr="00CD024F">
        <w:rPr>
          <w:rFonts w:cs="Arial"/>
          <w:i/>
          <w:color w:val="50637D" w:themeColor="text2" w:themeTint="E6"/>
          <w:sz w:val="18"/>
          <w:szCs w:val="18"/>
        </w:rPr>
        <w:fldChar w:fldCharType="begin"/>
      </w:r>
      <w:r w:rsidRPr="00CD024F">
        <w:rPr>
          <w:rFonts w:cs="Arial"/>
          <w:i/>
          <w:color w:val="50637D" w:themeColor="text2" w:themeTint="E6"/>
          <w:sz w:val="18"/>
          <w:szCs w:val="18"/>
        </w:rPr>
        <w:instrText xml:space="preserve"> SEQ Table \* ARABIC </w:instrText>
      </w:r>
      <w:r w:rsidRPr="00CD024F">
        <w:rPr>
          <w:rFonts w:cs="Arial"/>
          <w:i/>
          <w:color w:val="50637D" w:themeColor="text2" w:themeTint="E6"/>
          <w:sz w:val="18"/>
          <w:szCs w:val="18"/>
        </w:rPr>
        <w:fldChar w:fldCharType="separate"/>
      </w:r>
      <w:r w:rsidR="00774FD4" w:rsidRPr="00CD024F">
        <w:rPr>
          <w:rFonts w:cs="Arial"/>
          <w:i/>
          <w:color w:val="50637D" w:themeColor="text2" w:themeTint="E6"/>
          <w:sz w:val="18"/>
          <w:szCs w:val="18"/>
        </w:rPr>
        <w:t>3</w:t>
      </w:r>
      <w:r w:rsidRPr="00CD024F">
        <w:rPr>
          <w:rFonts w:cs="Arial"/>
          <w:i/>
          <w:color w:val="50637D" w:themeColor="text2" w:themeTint="E6"/>
          <w:sz w:val="18"/>
          <w:szCs w:val="18"/>
        </w:rPr>
        <w:fldChar w:fldCharType="end"/>
      </w:r>
      <w:r w:rsidRPr="00CD024F">
        <w:rPr>
          <w:rFonts w:cs="Arial"/>
          <w:i/>
          <w:color w:val="50637D" w:themeColor="text2" w:themeTint="E6"/>
          <w:sz w:val="18"/>
          <w:szCs w:val="18"/>
        </w:rPr>
        <w:t xml:space="preserve"> </w:t>
      </w:r>
      <w:r w:rsidRPr="00CD024F">
        <w:rPr>
          <w:rFonts w:eastAsia="Arial" w:cs="Arial"/>
          <w:i/>
          <w:color w:val="50637D" w:themeColor="text2" w:themeTint="E6"/>
          <w:sz w:val="18"/>
          <w:szCs w:val="18"/>
        </w:rPr>
        <w:t>Excerpt of Code Space Identifiers (CSI) according to ISO 290ß05-5</w:t>
      </w:r>
      <w:r w:rsidRPr="00CD024F">
        <w:rPr>
          <w:rStyle w:val="Funotenzeichen"/>
          <w:rFonts w:eastAsia="Arial" w:cs="Arial"/>
          <w:color w:val="50637D" w:themeColor="text2" w:themeTint="E6"/>
          <w:sz w:val="18"/>
          <w:szCs w:val="18"/>
        </w:rPr>
        <w:footnoteReference w:id="5"/>
      </w:r>
      <w:bookmarkEnd w:id="377"/>
    </w:p>
    <w:p w14:paraId="564B9B37" w14:textId="24C974DA" w:rsidR="00EE7D36" w:rsidRPr="00CD024F" w:rsidRDefault="00D35573" w:rsidP="00EE7D36">
      <w:pPr>
        <w:spacing w:before="120" w:after="120"/>
        <w:rPr>
          <w:rFonts w:eastAsia="Arial" w:cs="Arial"/>
          <w:color w:val="000000" w:themeColor="text1"/>
          <w:szCs w:val="22"/>
        </w:rPr>
      </w:pPr>
      <w:r w:rsidRPr="00CD024F">
        <w:rPr>
          <w:rFonts w:eastAsia="Arial" w:cs="Arial"/>
          <w:color w:val="000000" w:themeColor="text1"/>
          <w:szCs w:val="22"/>
        </w:rPr>
        <w:t xml:space="preserve">Informative </w:t>
      </w:r>
      <w:r w:rsidR="00B36B48" w:rsidRPr="00CD024F">
        <w:rPr>
          <w:rFonts w:eastAsia="Arial" w:cs="Arial"/>
          <w:color w:val="000000" w:themeColor="text1"/>
          <w:szCs w:val="22"/>
        </w:rPr>
        <w:t xml:space="preserve">Links to </w:t>
      </w:r>
      <w:r w:rsidR="00901E74" w:rsidRPr="00CD024F">
        <w:rPr>
          <w:rFonts w:eastAsia="Arial" w:cs="Arial"/>
          <w:color w:val="000000" w:themeColor="text1"/>
          <w:szCs w:val="22"/>
        </w:rPr>
        <w:t xml:space="preserve">online </w:t>
      </w:r>
      <w:r w:rsidR="00B36B48" w:rsidRPr="00CD024F">
        <w:rPr>
          <w:rFonts w:eastAsia="Arial" w:cs="Arial"/>
          <w:color w:val="000000" w:themeColor="text1"/>
          <w:szCs w:val="22"/>
        </w:rPr>
        <w:t>element descriptions can be created as follows:</w:t>
      </w:r>
    </w:p>
    <w:p w14:paraId="684F6B4A" w14:textId="2D8E8132" w:rsidR="00A33AF6" w:rsidRPr="00CD024F" w:rsidRDefault="00E00F44" w:rsidP="00EE7D36">
      <w:pPr>
        <w:spacing w:before="120" w:after="120"/>
        <w:rPr>
          <w:rFonts w:eastAsia="Arial" w:cs="Arial"/>
          <w:color w:val="000000" w:themeColor="text1"/>
          <w:sz w:val="32"/>
          <w:szCs w:val="32"/>
        </w:rPr>
      </w:pPr>
      <w:hyperlink r:id="rId121" w:history="1">
        <w:r w:rsidR="00D35573" w:rsidRPr="00CD024F">
          <w:rPr>
            <w:rStyle w:val="CodeBlockChar"/>
            <w:rFonts w:ascii="Arial" w:hAnsi="Arial"/>
            <w:sz w:val="20"/>
          </w:rPr>
          <w:t>https://eclass.eu/eclass-standard/content-suche/show?tx_eclasssearch_ecsearch%5Bid%5D=44040101</w:t>
        </w:r>
      </w:hyperlink>
      <w:r w:rsidR="00D35573" w:rsidRPr="00CD024F">
        <w:rPr>
          <w:rFonts w:eastAsia="Arial" w:cs="Arial"/>
          <w:color w:val="000000" w:themeColor="text1"/>
          <w:szCs w:val="22"/>
        </w:rPr>
        <w:t xml:space="preserve"> </w:t>
      </w:r>
    </w:p>
    <w:p w14:paraId="5514EE35" w14:textId="44A0CFC4" w:rsidR="00F80402" w:rsidRPr="00CD024F" w:rsidRDefault="00F80402" w:rsidP="00E126B4">
      <w:pPr>
        <w:spacing w:after="60"/>
        <w:rPr>
          <w:rFonts w:eastAsia="Arial" w:cs="Arial"/>
          <w:color w:val="000000" w:themeColor="text1"/>
          <w:szCs w:val="22"/>
        </w:rPr>
      </w:pPr>
      <w:r w:rsidRPr="00CD024F">
        <w:rPr>
          <w:rFonts w:eastAsia="Arial" w:cs="Arial"/>
          <w:color w:val="000000" w:themeColor="text1"/>
          <w:szCs w:val="22"/>
        </w:rPr>
        <w:t>ECLASS IRDIs are structured as follows:</w:t>
      </w:r>
    </w:p>
    <w:tbl>
      <w:tblPr>
        <w:tblW w:w="0" w:type="auto"/>
        <w:jc w:val="center"/>
        <w:tblLayout w:type="fixed"/>
        <w:tblLook w:val="06A0" w:firstRow="1" w:lastRow="0" w:firstColumn="1" w:lastColumn="0" w:noHBand="1" w:noVBand="1"/>
      </w:tblPr>
      <w:tblGrid>
        <w:gridCol w:w="3969"/>
        <w:gridCol w:w="3969"/>
      </w:tblGrid>
      <w:tr w:rsidR="00F80402" w:rsidRPr="006267CD" w14:paraId="5F4C873C"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64B3007" w14:textId="77777777" w:rsidR="00F80402" w:rsidRPr="00CD024F" w:rsidRDefault="00F80402">
            <w:pPr>
              <w:rPr>
                <w:rFonts w:eastAsia="Arial" w:cs="Arial"/>
                <w:b/>
                <w:color w:val="000000" w:themeColor="text1"/>
                <w:szCs w:val="20"/>
              </w:rPr>
            </w:pPr>
            <w:r w:rsidRPr="00CD024F">
              <w:rPr>
                <w:rFonts w:eastAsia="Arial" w:cs="Arial"/>
                <w:b/>
                <w:color w:val="000000" w:themeColor="text1"/>
                <w:szCs w:val="20"/>
              </w:rPr>
              <w:t>Component</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D7E3F3B" w14:textId="77777777" w:rsidR="00F80402" w:rsidRPr="00CD024F" w:rsidRDefault="00F80402">
            <w:pPr>
              <w:rPr>
                <w:rFonts w:cs="Arial"/>
                <w:b/>
                <w:szCs w:val="20"/>
              </w:rPr>
            </w:pPr>
            <w:r w:rsidRPr="00CD024F">
              <w:rPr>
                <w:rFonts w:eastAsia="Arial" w:cs="Arial"/>
                <w:b/>
                <w:color w:val="000000" w:themeColor="text1"/>
                <w:szCs w:val="20"/>
              </w:rPr>
              <w:t>Meaning</w:t>
            </w:r>
          </w:p>
        </w:tc>
      </w:tr>
      <w:tr w:rsidR="00F80402" w:rsidRPr="006267CD" w14:paraId="46564DB0"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5ECE99B"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0173</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3CCAACDC" w14:textId="77777777" w:rsidR="00F80402" w:rsidRPr="00CD024F" w:rsidRDefault="00F80402">
            <w:pPr>
              <w:rPr>
                <w:rFonts w:cs="Arial"/>
                <w:szCs w:val="20"/>
              </w:rPr>
            </w:pPr>
            <w:r w:rsidRPr="00CD024F">
              <w:rPr>
                <w:rFonts w:eastAsia="Arial" w:cs="Arial"/>
                <w:color w:val="000000" w:themeColor="text1"/>
                <w:szCs w:val="20"/>
              </w:rPr>
              <w:t>Issuing agency (ECLASS)</w:t>
            </w:r>
          </w:p>
        </w:tc>
      </w:tr>
      <w:tr w:rsidR="00F80402" w:rsidRPr="006267CD" w14:paraId="5B09C834"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7EF23A3"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1</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C372817" w14:textId="77777777" w:rsidR="00F80402" w:rsidRPr="00CD024F" w:rsidRDefault="00F80402">
            <w:pPr>
              <w:rPr>
                <w:rFonts w:cs="Arial"/>
                <w:szCs w:val="20"/>
              </w:rPr>
            </w:pPr>
            <w:r w:rsidRPr="00CD024F">
              <w:rPr>
                <w:rFonts w:eastAsia="Arial" w:cs="Arial"/>
                <w:color w:val="000000" w:themeColor="text1"/>
                <w:szCs w:val="20"/>
              </w:rPr>
              <w:t>ECLASS Office</w:t>
            </w:r>
          </w:p>
        </w:tc>
      </w:tr>
      <w:tr w:rsidR="00F80402" w:rsidRPr="006267CD" w14:paraId="78A95022"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1526888"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02</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180E39F" w14:textId="77777777" w:rsidR="00F80402" w:rsidRPr="00CD024F" w:rsidRDefault="00F80402">
            <w:pPr>
              <w:rPr>
                <w:rFonts w:cs="Arial"/>
                <w:szCs w:val="20"/>
              </w:rPr>
            </w:pPr>
            <w:r w:rsidRPr="00CD024F">
              <w:rPr>
                <w:rFonts w:eastAsia="Arial" w:cs="Arial"/>
                <w:color w:val="000000" w:themeColor="text1"/>
                <w:szCs w:val="20"/>
              </w:rPr>
              <w:t>Property (CSI Code)</w:t>
            </w:r>
          </w:p>
        </w:tc>
      </w:tr>
      <w:tr w:rsidR="00F80402" w:rsidRPr="006267CD" w14:paraId="35362849"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2740E7B"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BAA456</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095C4E57" w14:textId="77777777" w:rsidR="00F80402" w:rsidRPr="00CD024F" w:rsidRDefault="00F80402">
            <w:pPr>
              <w:rPr>
                <w:rFonts w:cs="Arial"/>
                <w:szCs w:val="20"/>
              </w:rPr>
            </w:pPr>
            <w:r w:rsidRPr="00CD024F">
              <w:rPr>
                <w:rFonts w:eastAsia="Arial" w:cs="Arial"/>
                <w:color w:val="000000" w:themeColor="text1"/>
                <w:szCs w:val="20"/>
              </w:rPr>
              <w:t>Unique identifier of property</w:t>
            </w:r>
          </w:p>
        </w:tc>
      </w:tr>
      <w:tr w:rsidR="00F80402" w:rsidRPr="006267CD" w14:paraId="7ACFAC64"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9B459B3"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001</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6E2186C" w14:textId="77777777" w:rsidR="00F80402" w:rsidRPr="00CD024F" w:rsidRDefault="00F80402">
            <w:pPr>
              <w:keepNext/>
              <w:rPr>
                <w:rFonts w:cs="Arial"/>
                <w:szCs w:val="20"/>
              </w:rPr>
            </w:pPr>
            <w:r w:rsidRPr="00CD024F">
              <w:rPr>
                <w:rFonts w:eastAsia="Arial" w:cs="Arial"/>
                <w:color w:val="000000" w:themeColor="text1"/>
                <w:szCs w:val="20"/>
              </w:rPr>
              <w:t>Version number</w:t>
            </w:r>
          </w:p>
        </w:tc>
      </w:tr>
    </w:tbl>
    <w:p w14:paraId="0C156B46" w14:textId="0353E9CD" w:rsidR="00F80402" w:rsidRPr="00CD024F" w:rsidRDefault="00F80402" w:rsidP="00401EA8">
      <w:pPr>
        <w:spacing w:before="60" w:after="60"/>
        <w:jc w:val="center"/>
        <w:rPr>
          <w:rFonts w:cs="Arial"/>
          <w:i/>
          <w:color w:val="50637D" w:themeColor="text2" w:themeTint="E6"/>
          <w:sz w:val="18"/>
          <w:szCs w:val="18"/>
        </w:rPr>
      </w:pPr>
      <w:bookmarkStart w:id="378" w:name="_Toc190860830"/>
      <w:r w:rsidRPr="00CD024F">
        <w:rPr>
          <w:rFonts w:cs="Arial"/>
          <w:i/>
          <w:color w:val="50637D" w:themeColor="text2" w:themeTint="E6"/>
          <w:sz w:val="18"/>
          <w:szCs w:val="18"/>
        </w:rPr>
        <w:t xml:space="preserve">Table </w:t>
      </w:r>
      <w:r w:rsidRPr="00CD024F">
        <w:rPr>
          <w:rFonts w:cs="Arial"/>
          <w:i/>
          <w:color w:val="50637D" w:themeColor="text2" w:themeTint="E6"/>
          <w:sz w:val="18"/>
          <w:szCs w:val="18"/>
          <w:lang w:val="es-ES"/>
        </w:rPr>
        <w:fldChar w:fldCharType="begin"/>
      </w:r>
      <w:r w:rsidRPr="00CD024F">
        <w:rPr>
          <w:rFonts w:cs="Arial"/>
          <w:i/>
          <w:color w:val="50637D" w:themeColor="text2" w:themeTint="E6"/>
          <w:sz w:val="18"/>
          <w:szCs w:val="18"/>
        </w:rPr>
        <w:instrText>SEQ Table \* ARABIC</w:instrText>
      </w:r>
      <w:r w:rsidRPr="00CD024F">
        <w:rPr>
          <w:rFonts w:cs="Arial"/>
          <w:i/>
          <w:color w:val="50637D" w:themeColor="text2" w:themeTint="E6"/>
          <w:sz w:val="18"/>
          <w:szCs w:val="18"/>
          <w:lang w:val="es-ES"/>
        </w:rPr>
        <w:fldChar w:fldCharType="separate"/>
      </w:r>
      <w:r w:rsidR="00774FD4" w:rsidRPr="00CD024F">
        <w:rPr>
          <w:rFonts w:cs="Arial"/>
          <w:i/>
          <w:color w:val="50637D" w:themeColor="text2" w:themeTint="E6"/>
          <w:sz w:val="18"/>
          <w:szCs w:val="18"/>
        </w:rPr>
        <w:t>4</w:t>
      </w:r>
      <w:r w:rsidRPr="00CD024F">
        <w:rPr>
          <w:rFonts w:cs="Arial"/>
          <w:i/>
          <w:color w:val="50637D" w:themeColor="text2" w:themeTint="E6"/>
          <w:sz w:val="18"/>
          <w:szCs w:val="18"/>
          <w:lang w:val="es-ES"/>
        </w:rPr>
        <w:fldChar w:fldCharType="end"/>
      </w:r>
      <w:r w:rsidRPr="00CD024F">
        <w:rPr>
          <w:rFonts w:cs="Arial"/>
          <w:i/>
          <w:color w:val="50637D" w:themeColor="text2" w:themeTint="E6"/>
          <w:sz w:val="18"/>
          <w:szCs w:val="18"/>
        </w:rPr>
        <w:t xml:space="preserve"> Breakdown of IRDI Example (0173-1#02-BAA456#001)</w:t>
      </w:r>
      <w:bookmarkEnd w:id="378"/>
    </w:p>
    <w:p w14:paraId="112B034A" w14:textId="2897151E" w:rsidR="00B15C70" w:rsidRPr="000E3D65" w:rsidRDefault="00716970" w:rsidP="001A6A31">
      <w:pPr>
        <w:pStyle w:val="berschrift3"/>
      </w:pPr>
      <w:bookmarkStart w:id="379" w:name="_Toc193098586"/>
      <w:bookmarkStart w:id="380" w:name="_Toc200608940"/>
      <w:bookmarkStart w:id="381" w:name="_Toc201556502"/>
      <w:r w:rsidRPr="00CD024F">
        <w:lastRenderedPageBreak/>
        <w:t>VEC</w:t>
      </w:r>
      <w:bookmarkEnd w:id="379"/>
      <w:bookmarkEnd w:id="380"/>
      <w:bookmarkEnd w:id="381"/>
    </w:p>
    <w:p w14:paraId="57E643C6" w14:textId="3A2EAB6C" w:rsidR="00716970" w:rsidRPr="00CD024F" w:rsidRDefault="00716970" w:rsidP="00B15C70">
      <w:pPr>
        <w:rPr>
          <w:rFonts w:cs="Arial"/>
          <w:szCs w:val="22"/>
        </w:rPr>
      </w:pPr>
      <w:r w:rsidRPr="00CD024F">
        <w:rPr>
          <w:rFonts w:eastAsia="Arial" w:cs="Arial"/>
          <w:color w:val="000000" w:themeColor="text1"/>
          <w:szCs w:val="22"/>
        </w:rPr>
        <w:t xml:space="preserve">The </w:t>
      </w:r>
      <w:hyperlink r:id="rId122" w:history="1">
        <w:r w:rsidRPr="00CD024F">
          <w:rPr>
            <w:rStyle w:val="Hyperlink"/>
            <w:rFonts w:eastAsia="Arial" w:cs="Arial"/>
            <w:szCs w:val="22"/>
          </w:rPr>
          <w:t>Vehicle Electric Container (VEC)</w:t>
        </w:r>
      </w:hyperlink>
      <w:r w:rsidR="00224B83" w:rsidRPr="00CD024F">
        <w:rPr>
          <w:rStyle w:val="Funotenzeichen"/>
          <w:rFonts w:eastAsia="Arial" w:cs="Arial"/>
          <w:color w:val="000000" w:themeColor="text1"/>
          <w:szCs w:val="22"/>
        </w:rPr>
        <w:footnoteReference w:id="6"/>
      </w:r>
      <w:r w:rsidRPr="00CD024F">
        <w:rPr>
          <w:rFonts w:eastAsia="Arial" w:cs="Arial"/>
          <w:color w:val="000000" w:themeColor="text1"/>
          <w:szCs w:val="22"/>
        </w:rPr>
        <w:t xml:space="preserve"> is an</w:t>
      </w:r>
      <w:r w:rsidR="00B62CEC" w:rsidRPr="00CD024F">
        <w:rPr>
          <w:rFonts w:eastAsia="Arial" w:cs="Arial"/>
          <w:color w:val="000000" w:themeColor="text1"/>
          <w:szCs w:val="22"/>
        </w:rPr>
        <w:t xml:space="preserve"> example for an</w:t>
      </w:r>
      <w:r w:rsidRPr="00CD024F">
        <w:rPr>
          <w:rFonts w:eastAsia="Arial" w:cs="Arial"/>
          <w:color w:val="000000" w:themeColor="text1"/>
          <w:szCs w:val="22"/>
        </w:rPr>
        <w:t xml:space="preserve"> industry-standard data model designed for the exchange of electrical system information in the automotive and transportation sectors. It is developed and maintained by ProSTEP iViP, a consortium focused on interoperability in engineering data exchange.</w:t>
      </w:r>
    </w:p>
    <w:p w14:paraId="543C9D2C" w14:textId="1A9164FC" w:rsidR="00BB670F" w:rsidRPr="00CD024F" w:rsidRDefault="00716970" w:rsidP="00B15C70">
      <w:pPr>
        <w:rPr>
          <w:rFonts w:eastAsia="Arial" w:cs="Arial"/>
          <w:szCs w:val="22"/>
        </w:rPr>
      </w:pPr>
      <w:r w:rsidRPr="00CD024F">
        <w:rPr>
          <w:rFonts w:eastAsia="Arial" w:cs="Arial"/>
          <w:color w:val="000000" w:themeColor="text1"/>
          <w:szCs w:val="22"/>
        </w:rPr>
        <w:t xml:space="preserve">VEC provides a structured format for representing and exchanging electrical wire harness data, including components, connections, signals, geometries, and metadata. </w:t>
      </w:r>
      <w:r w:rsidR="00E57931" w:rsidRPr="00CD024F">
        <w:rPr>
          <w:rFonts w:eastAsia="Arial" w:cs="Arial"/>
          <w:color w:val="000000" w:themeColor="text1"/>
          <w:szCs w:val="22"/>
        </w:rPr>
        <w:t>Ist role</w:t>
      </w:r>
      <w:r w:rsidRPr="00CD024F">
        <w:rPr>
          <w:rFonts w:eastAsia="Arial" w:cs="Arial"/>
          <w:color w:val="000000" w:themeColor="text1"/>
          <w:szCs w:val="22"/>
        </w:rPr>
        <w:t xml:space="preserve"> i</w:t>
      </w:r>
      <w:r w:rsidR="00E57931" w:rsidRPr="00CD024F">
        <w:rPr>
          <w:rFonts w:eastAsia="Arial" w:cs="Arial"/>
          <w:color w:val="000000" w:themeColor="text1"/>
          <w:szCs w:val="22"/>
        </w:rPr>
        <w:t>s</w:t>
      </w:r>
      <w:r w:rsidRPr="00CD024F">
        <w:rPr>
          <w:rFonts w:eastAsia="Arial" w:cs="Arial"/>
          <w:color w:val="000000" w:themeColor="text1"/>
          <w:szCs w:val="22"/>
        </w:rPr>
        <w:t xml:space="preserve"> enabling seamless communication between different Computer-Aided Design (CAD) and Product Lifecycle Management (PLM) systems. </w:t>
      </w:r>
      <w:r w:rsidR="00312F2B" w:rsidRPr="00CD024F">
        <w:rPr>
          <w:rFonts w:eastAsia="Arial" w:cs="Arial"/>
          <w:color w:val="000000" w:themeColor="text1"/>
          <w:szCs w:val="22"/>
        </w:rPr>
        <w:t>VEC is defined in t</w:t>
      </w:r>
      <w:r w:rsidRPr="00CD024F">
        <w:rPr>
          <w:rFonts w:eastAsia="Arial" w:cs="Arial"/>
          <w:color w:val="000000" w:themeColor="text1"/>
          <w:szCs w:val="22"/>
        </w:rPr>
        <w:t xml:space="preserve">he VDA Recommendation 4968 and ProSTEP iViP Recommendation PSI21, </w:t>
      </w:r>
      <w:r w:rsidR="00312F2B" w:rsidRPr="00CD024F">
        <w:rPr>
          <w:rFonts w:eastAsia="Arial" w:cs="Arial"/>
          <w:color w:val="000000" w:themeColor="text1"/>
          <w:szCs w:val="22"/>
        </w:rPr>
        <w:t xml:space="preserve">in form of a </w:t>
      </w:r>
      <w:r w:rsidRPr="00CD024F">
        <w:rPr>
          <w:rFonts w:eastAsia="Arial" w:cs="Arial"/>
          <w:color w:val="000000" w:themeColor="text1"/>
          <w:szCs w:val="22"/>
        </w:rPr>
        <w:t xml:space="preserve">standardized information model, data dictionary, XML schema, and </w:t>
      </w:r>
      <w:r w:rsidR="00E53226" w:rsidRPr="00CD024F">
        <w:rPr>
          <w:rFonts w:eastAsia="Arial" w:cs="Arial"/>
          <w:color w:val="000000" w:themeColor="text1"/>
          <w:szCs w:val="22"/>
        </w:rPr>
        <w:t xml:space="preserve">an </w:t>
      </w:r>
      <w:r w:rsidRPr="00CD024F">
        <w:rPr>
          <w:rFonts w:eastAsia="Arial" w:cs="Arial"/>
          <w:color w:val="000000" w:themeColor="text1"/>
          <w:szCs w:val="22"/>
        </w:rPr>
        <w:t>ontology</w:t>
      </w:r>
      <w:r w:rsidR="006C6EF6" w:rsidRPr="00CD024F">
        <w:rPr>
          <w:rFonts w:eastAsia="Arial" w:cs="Arial"/>
          <w:color w:val="000000" w:themeColor="text1"/>
          <w:szCs w:val="22"/>
        </w:rPr>
        <w:t xml:space="preserve"> in “</w:t>
      </w:r>
      <w:hyperlink r:id="rId123" w:anchor="sec-iri-references" w:history="1">
        <w:r w:rsidR="006C6EF6" w:rsidRPr="00CD024F">
          <w:rPr>
            <w:rStyle w:val="Hyperlink"/>
            <w:rFonts w:cs="Arial"/>
            <w:szCs w:val="22"/>
          </w:rPr>
          <w:t>RDF 1.1 Turtle</w:t>
        </w:r>
      </w:hyperlink>
      <w:r w:rsidR="006C6EF6" w:rsidRPr="00CD024F">
        <w:rPr>
          <w:rFonts w:eastAsia="Arial" w:cs="Arial"/>
          <w:color w:val="000000" w:themeColor="text1"/>
          <w:szCs w:val="22"/>
        </w:rPr>
        <w:t xml:space="preserve">” syntax is provided at </w:t>
      </w:r>
      <w:hyperlink r:id="rId124" w:history="1">
        <w:r w:rsidR="005A2090" w:rsidRPr="00CD024F">
          <w:rPr>
            <w:rStyle w:val="Hyperlink"/>
            <w:rFonts w:eastAsia="Arial" w:cs="Arial"/>
            <w:szCs w:val="22"/>
          </w:rPr>
          <w:t>https://ecad-wiki.prostep.org/specifications/vec/v210/vec-2.1.0-ontology.ttl</w:t>
        </w:r>
      </w:hyperlink>
      <w:r w:rsidR="005A2090" w:rsidRPr="00CD024F">
        <w:rPr>
          <w:rFonts w:eastAsia="Arial" w:cs="Arial"/>
          <w:szCs w:val="22"/>
        </w:rPr>
        <w:t>, which can be utilized in the AAS as follows:</w:t>
      </w:r>
    </w:p>
    <w:p w14:paraId="56DBCCE5" w14:textId="77777777" w:rsidR="00D63DEB" w:rsidRPr="00CD024F" w:rsidRDefault="00D63DEB" w:rsidP="00B15C70">
      <w:pPr>
        <w:rPr>
          <w:rFonts w:cs="Arial"/>
          <w:szCs w:val="22"/>
        </w:rPr>
      </w:pPr>
    </w:p>
    <w:p w14:paraId="09609E62" w14:textId="71D9E553" w:rsidR="00716970" w:rsidRPr="00CD024F" w:rsidRDefault="00716970" w:rsidP="000300BB">
      <w:pPr>
        <w:pStyle w:val="Listenabsatz"/>
        <w:numPr>
          <w:ilvl w:val="0"/>
          <w:numId w:val="43"/>
        </w:numPr>
        <w:spacing w:line="276" w:lineRule="auto"/>
        <w:rPr>
          <w:rFonts w:cs="Arial"/>
          <w:szCs w:val="22"/>
        </w:rPr>
      </w:pPr>
      <w:r w:rsidRPr="00CD024F">
        <w:rPr>
          <w:rFonts w:eastAsia="Arial" w:cs="Arial"/>
          <w:b/>
          <w:color w:val="000000" w:themeColor="text1"/>
          <w:szCs w:val="22"/>
        </w:rPr>
        <w:t>Step 1</w:t>
      </w:r>
      <w:r w:rsidRPr="00CD024F">
        <w:rPr>
          <w:rFonts w:eastAsia="Arial" w:cs="Arial"/>
          <w:color w:val="000000" w:themeColor="text1"/>
          <w:szCs w:val="22"/>
        </w:rPr>
        <w:t xml:space="preserve">: Go to the website link: </w:t>
      </w:r>
      <w:hyperlink r:id="rId125">
        <w:r w:rsidRPr="00CD024F">
          <w:rPr>
            <w:rStyle w:val="Hyperlink"/>
            <w:rFonts w:eastAsia="Arial" w:cs="Arial"/>
            <w:color w:val="1155CC"/>
            <w:szCs w:val="22"/>
          </w:rPr>
          <w:t>https://ecad-wiki.prostep.org/specifications/vec/v210/vec-2.1.0-ontology.ttl</w:t>
        </w:r>
      </w:hyperlink>
    </w:p>
    <w:p w14:paraId="5AA8C64E" w14:textId="77777777" w:rsidR="00716970" w:rsidRPr="00CD024F" w:rsidRDefault="00716970" w:rsidP="000300BB">
      <w:pPr>
        <w:pStyle w:val="Listenabsatz"/>
        <w:numPr>
          <w:ilvl w:val="0"/>
          <w:numId w:val="10"/>
        </w:numPr>
        <w:spacing w:line="276" w:lineRule="auto"/>
        <w:contextualSpacing/>
        <w:rPr>
          <w:rFonts w:eastAsia="Arial" w:cs="Arial"/>
          <w:color w:val="000000" w:themeColor="text1"/>
          <w:szCs w:val="22"/>
        </w:rPr>
      </w:pPr>
      <w:r w:rsidRPr="00CD024F">
        <w:rPr>
          <w:rFonts w:eastAsia="Arial" w:cs="Arial"/>
          <w:b/>
          <w:color w:val="000000" w:themeColor="text1"/>
          <w:szCs w:val="22"/>
        </w:rPr>
        <w:t>Step 2</w:t>
      </w:r>
      <w:r w:rsidRPr="00CD024F">
        <w:rPr>
          <w:rFonts w:eastAsia="Arial" w:cs="Arial"/>
          <w:color w:val="000000" w:themeColor="text1"/>
          <w:szCs w:val="22"/>
        </w:rPr>
        <w:t>: Press Ctrl+F and search for the result you need. For eg. you are searching for information on temperature, you can search for “temperature”.</w:t>
      </w:r>
    </w:p>
    <w:p w14:paraId="17CC7ABA" w14:textId="2BAEAACC" w:rsidR="00716970" w:rsidRPr="00CD024F" w:rsidRDefault="00716970" w:rsidP="000300BB">
      <w:pPr>
        <w:pStyle w:val="Listenabsatz"/>
        <w:numPr>
          <w:ilvl w:val="0"/>
          <w:numId w:val="10"/>
        </w:numPr>
        <w:spacing w:line="276" w:lineRule="auto"/>
        <w:contextualSpacing/>
        <w:rPr>
          <w:rFonts w:cs="Arial"/>
          <w:szCs w:val="22"/>
        </w:rPr>
      </w:pPr>
      <w:r w:rsidRPr="00CD024F">
        <w:rPr>
          <w:rFonts w:eastAsia="Arial" w:cs="Arial"/>
          <w:b/>
          <w:color w:val="000000" w:themeColor="text1"/>
          <w:szCs w:val="22"/>
        </w:rPr>
        <w:t>Step 3</w:t>
      </w:r>
      <w:r w:rsidRPr="00CD024F">
        <w:rPr>
          <w:rFonts w:eastAsia="Arial" w:cs="Arial"/>
          <w:color w:val="000000" w:themeColor="text1"/>
          <w:szCs w:val="22"/>
        </w:rPr>
        <w:t xml:space="preserve">: One of the result is </w:t>
      </w:r>
      <w:r w:rsidR="00A16548" w:rsidRPr="00CD024F">
        <w:rPr>
          <w:rFonts w:eastAsia="Arial" w:cs="Arial"/>
          <w:color w:val="000000" w:themeColor="text1"/>
          <w:szCs w:val="22"/>
        </w:rPr>
        <w:t>shown</w:t>
      </w:r>
      <w:r w:rsidR="006C6EF6" w:rsidRPr="00CD024F">
        <w:rPr>
          <w:rFonts w:eastAsia="Arial" w:cs="Arial"/>
          <w:color w:val="000000" w:themeColor="text1"/>
          <w:szCs w:val="22"/>
        </w:rPr>
        <w:t xml:space="preserve"> </w:t>
      </w:r>
      <w:r w:rsidRPr="00CD024F">
        <w:rPr>
          <w:rFonts w:eastAsia="Arial" w:cs="Arial"/>
          <w:color w:val="000000" w:themeColor="text1"/>
          <w:szCs w:val="22"/>
        </w:rPr>
        <w:t>below. So the relevant vec for my search is vec:TemperatureInformation.</w:t>
      </w:r>
    </w:p>
    <w:p w14:paraId="1A8CE3A0" w14:textId="77777777" w:rsidR="00716970" w:rsidRPr="00CD024F" w:rsidRDefault="00716970" w:rsidP="00716970">
      <w:pPr>
        <w:keepNext/>
        <w:ind w:left="360"/>
        <w:jc w:val="center"/>
        <w:rPr>
          <w:rFonts w:cs="Arial"/>
        </w:rPr>
      </w:pPr>
      <w:r w:rsidRPr="00CD024F">
        <w:rPr>
          <w:rFonts w:cs="Arial"/>
          <w:noProof/>
          <w:lang w:val="de-DE" w:eastAsia="zh-CN"/>
        </w:rPr>
        <w:drawing>
          <wp:inline distT="0" distB="0" distL="0" distR="0" wp14:anchorId="2A60E37C" wp14:editId="24189D88">
            <wp:extent cx="5724524" cy="742950"/>
            <wp:effectExtent l="114300" t="76200" r="105410" b="76200"/>
            <wp:docPr id="2013276321" name="Grafik 201327632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76321" name="Grafik 2013276321" descr="A yellow text on a black background&#10;&#10;AI-generated content may b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4524" cy="742950"/>
                    </a:xfrm>
                    <a:prstGeom prst="rect">
                      <a:avLst/>
                    </a:prstGeom>
                    <a:effectLst>
                      <a:outerShdw blurRad="63500" sx="102000" sy="102000" algn="ctr" rotWithShape="0">
                        <a:prstClr val="black">
                          <a:alpha val="40000"/>
                        </a:prstClr>
                      </a:outerShdw>
                    </a:effectLst>
                  </pic:spPr>
                </pic:pic>
              </a:graphicData>
            </a:graphic>
          </wp:inline>
        </w:drawing>
      </w:r>
    </w:p>
    <w:p w14:paraId="3D937297" w14:textId="1AA235AB" w:rsidR="00B722D3" w:rsidRPr="00CD024F" w:rsidRDefault="0015013A" w:rsidP="00B722D3">
      <w:pPr>
        <w:pStyle w:val="Beschriftung"/>
        <w:jc w:val="center"/>
        <w:rPr>
          <w:rFonts w:cs="Arial"/>
        </w:rPr>
      </w:pPr>
      <w:bookmarkStart w:id="382" w:name="_Toc201557024"/>
      <w:r w:rsidRPr="00CD024F">
        <w:rPr>
          <w:rFonts w:cs="Arial"/>
        </w:rPr>
        <w:t>Figure</w:t>
      </w:r>
      <w:r w:rsidR="00B722D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7</w:t>
      </w:r>
      <w:r w:rsidR="00200F1E" w:rsidRPr="00CD024F">
        <w:rPr>
          <w:rFonts w:cs="Arial"/>
        </w:rPr>
        <w:fldChar w:fldCharType="end"/>
      </w:r>
      <w:r w:rsidR="00B722D3" w:rsidRPr="00CD024F">
        <w:rPr>
          <w:rFonts w:cs="Arial"/>
        </w:rPr>
        <w:t>: Searching for Temperature Information in the VEC Model</w:t>
      </w:r>
      <w:bookmarkEnd w:id="382"/>
    </w:p>
    <w:p w14:paraId="0105A01C" w14:textId="281FC36B" w:rsidR="006318F6" w:rsidRPr="00CD024F" w:rsidRDefault="002A6424" w:rsidP="000300BB">
      <w:pPr>
        <w:rPr>
          <w:rFonts w:eastAsia="Arial" w:cs="Arial"/>
          <w:color w:val="000000" w:themeColor="text1"/>
          <w:szCs w:val="22"/>
        </w:rPr>
      </w:pPr>
      <w:r w:rsidRPr="00CD024F">
        <w:rPr>
          <w:rFonts w:eastAsia="Arial" w:cs="Arial"/>
          <w:color w:val="000000" w:themeColor="text1"/>
          <w:szCs w:val="22"/>
        </w:rPr>
        <w:t>To</w:t>
      </w:r>
      <w:r w:rsidR="00AD2914" w:rsidRPr="00CD024F">
        <w:rPr>
          <w:rFonts w:eastAsia="Arial" w:cs="Arial"/>
          <w:color w:val="000000" w:themeColor="text1"/>
          <w:szCs w:val="22"/>
        </w:rPr>
        <w:t xml:space="preserve"> </w:t>
      </w:r>
      <w:r w:rsidRPr="00CD024F">
        <w:rPr>
          <w:rFonts w:eastAsia="Arial" w:cs="Arial"/>
          <w:color w:val="000000" w:themeColor="text1"/>
          <w:szCs w:val="22"/>
        </w:rPr>
        <w:t>be used inside the AAS, a</w:t>
      </w:r>
      <w:r w:rsidR="006318F6" w:rsidRPr="00CD024F">
        <w:rPr>
          <w:rFonts w:eastAsia="Arial" w:cs="Arial"/>
          <w:color w:val="000000" w:themeColor="text1"/>
          <w:szCs w:val="22"/>
        </w:rPr>
        <w:t xml:space="preserve"> AAS-suitable ID formation must be defined, e.g. in the form of IRIs (Internationalized Resource Identifier):</w:t>
      </w:r>
    </w:p>
    <w:p w14:paraId="24486360" w14:textId="4FDC0DD0" w:rsidR="00716970" w:rsidRPr="00CD024F" w:rsidRDefault="006318F6" w:rsidP="000300BB">
      <w:pPr>
        <w:spacing w:after="60"/>
        <w:rPr>
          <w:rFonts w:cs="Arial"/>
          <w:szCs w:val="22"/>
          <w:u w:val="single"/>
        </w:rPr>
      </w:pPr>
      <w:r w:rsidRPr="00CD024F">
        <w:rPr>
          <w:rFonts w:cs="Arial"/>
          <w:szCs w:val="22"/>
          <w:u w:val="single"/>
        </w:rPr>
        <w:t>Reference examples to class definitions:</w:t>
      </w:r>
    </w:p>
    <w:p w14:paraId="72D5F4A8"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http://www.prostep.org/ontologies/ecad/2024/03/vec#TemperatureType</w:t>
      </w:r>
    </w:p>
    <w:p w14:paraId="1517C64C"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http://www.prostep.org/ontologies/ecad/2024/03/vec#InsulationSpecification</w:t>
      </w:r>
    </w:p>
    <w:p w14:paraId="4C1F0F6D" w14:textId="77777777" w:rsidR="006C4772" w:rsidRPr="00CD024F" w:rsidRDefault="006C4772" w:rsidP="006C4772">
      <w:pPr>
        <w:spacing w:after="60"/>
        <w:rPr>
          <w:rFonts w:cs="Arial"/>
          <w:u w:val="single"/>
          <w:lang w:val="en-GB"/>
        </w:rPr>
      </w:pPr>
    </w:p>
    <w:p w14:paraId="5E9F9CD1" w14:textId="1CCF5A87" w:rsidR="006C4772" w:rsidRPr="00CD024F" w:rsidRDefault="00463D32" w:rsidP="000300BB">
      <w:pPr>
        <w:spacing w:after="60"/>
        <w:rPr>
          <w:rFonts w:cs="Arial"/>
          <w:szCs w:val="22"/>
        </w:rPr>
      </w:pPr>
      <w:r w:rsidRPr="00CD024F">
        <w:rPr>
          <w:rFonts w:cs="Arial"/>
          <w:szCs w:val="22"/>
          <w:u w:val="single"/>
        </w:rPr>
        <w:t>Reference examples for value in enumeration</w:t>
      </w:r>
      <w:r w:rsidR="006C4772" w:rsidRPr="00CD024F">
        <w:rPr>
          <w:rFonts w:cs="Arial"/>
          <w:szCs w:val="22"/>
        </w:rPr>
        <w:t>:</w:t>
      </w:r>
    </w:p>
    <w:p w14:paraId="2C4FDE0F"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http://www.prostep.org/ontologies/ecad/2024/03/vec#PrimaryPartType_Wire</w:t>
      </w:r>
    </w:p>
    <w:p w14:paraId="0F06C104"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http://www.prostep.org/ontologies/ecad/2024/03/vec#PrimaryPartType_PluggableTerminal</w:t>
      </w:r>
      <w:r w:rsidRPr="00CD024F">
        <w:rPr>
          <w:rFonts w:ascii="Arial" w:hAnsi="Arial"/>
          <w:sz w:val="16"/>
          <w:szCs w:val="20"/>
        </w:rPr>
        <w:br/>
        <w:t>http://www.prostep.org/ontologies/ecad/2024/03/vec#TemperatureType_AmbientTemperature</w:t>
      </w:r>
    </w:p>
    <w:p w14:paraId="11276895" w14:textId="77777777" w:rsidR="006C4772" w:rsidRPr="00CD024F" w:rsidRDefault="006C4772" w:rsidP="006C4772">
      <w:pPr>
        <w:spacing w:after="60"/>
        <w:rPr>
          <w:rFonts w:cs="Arial"/>
          <w:u w:val="single"/>
          <w:lang w:val="en-GB"/>
        </w:rPr>
      </w:pPr>
    </w:p>
    <w:p w14:paraId="2FE3E376" w14:textId="74AC3701" w:rsidR="006C4772" w:rsidRPr="00CD024F" w:rsidRDefault="001838A8" w:rsidP="000300BB">
      <w:pPr>
        <w:spacing w:after="60"/>
        <w:rPr>
          <w:rFonts w:cs="Arial"/>
          <w:szCs w:val="22"/>
          <w:lang w:val="en-GB"/>
        </w:rPr>
      </w:pPr>
      <w:bookmarkStart w:id="383" w:name="_Hlk188871760"/>
      <w:r w:rsidRPr="00CD024F">
        <w:rPr>
          <w:rFonts w:cs="Arial"/>
          <w:szCs w:val="22"/>
          <w:u w:val="single"/>
          <w:lang w:val="en-GB"/>
        </w:rPr>
        <w:t>Reference examples on Properties</w:t>
      </w:r>
      <w:r w:rsidR="006C4772" w:rsidRPr="00CD024F">
        <w:rPr>
          <w:rFonts w:cs="Arial"/>
          <w:szCs w:val="22"/>
          <w:lang w:val="en-GB"/>
        </w:rPr>
        <w:t>:</w:t>
      </w:r>
    </w:p>
    <w:bookmarkEnd w:id="383"/>
    <w:p w14:paraId="5499FCB5"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http://www.prostep.org/ontologies/ecad/2024/03/vec#itemVersionCompanyName</w:t>
      </w:r>
    </w:p>
    <w:p w14:paraId="0607D5A4" w14:textId="170427FE" w:rsidR="008E35FA" w:rsidRPr="00CD024F" w:rsidRDefault="008E35FA" w:rsidP="006C4772">
      <w:pPr>
        <w:pStyle w:val="CodeBlock"/>
        <w:rPr>
          <w:rFonts w:ascii="Arial" w:hAnsi="Arial"/>
          <w:sz w:val="16"/>
          <w:szCs w:val="20"/>
        </w:rPr>
      </w:pPr>
      <w:r w:rsidRPr="00CD024F">
        <w:rPr>
          <w:rFonts w:ascii="Arial" w:hAnsi="Arial"/>
          <w:sz w:val="16"/>
          <w:szCs w:val="20"/>
        </w:rPr>
        <w:t>http://www.prostep.org/ontologies/ecad/2024/03/vec#partVersionPrimaryPartType</w:t>
      </w:r>
    </w:p>
    <w:p w14:paraId="07371A07" w14:textId="2BFE30D3"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http://www.prostep.org/ontologies/ecad/2024/03/vec#partVersionPartNumber</w:t>
      </w:r>
    </w:p>
    <w:p w14:paraId="686B0ABE"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http://www.prostep.org/ontologies/ecad/2024/03/vec#partVersionPreferredUseCase</w:t>
      </w:r>
    </w:p>
    <w:p w14:paraId="6D87FD54"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http://www.prostep.org/ontologies/ecad/2024/03/vec#insulationSpecificationBaseColor</w:t>
      </w:r>
    </w:p>
    <w:p w14:paraId="150E6559"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http://www.prostep.org/ontologies/ecad/2024/03/vec#insulationSpecificationMaterial</w:t>
      </w:r>
    </w:p>
    <w:p w14:paraId="6452B51D"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http://www.prostep.org/ontologies/ecad/2024/03/vec#conductorSpecificationCrossSectionArea</w:t>
      </w:r>
    </w:p>
    <w:p w14:paraId="53FAF2B3"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http://www.prostep.org/ontologies/ecad/2024/03/vec#conductorSpecificationMaterial</w:t>
      </w:r>
    </w:p>
    <w:p w14:paraId="5D3D9CB6"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http://www.prostep.org/ontologies/ecad/2024/03/vec#wireElementSpecificationMinBendRadiusStatic</w:t>
      </w:r>
    </w:p>
    <w:p w14:paraId="081920FC" w14:textId="77777777" w:rsidR="00716970" w:rsidRPr="00CD024F" w:rsidRDefault="00716970" w:rsidP="00716970">
      <w:pPr>
        <w:rPr>
          <w:rFonts w:eastAsia="Arial" w:cs="Arial"/>
          <w:color w:val="000000" w:themeColor="text1"/>
          <w:lang w:val="en-GB"/>
        </w:rPr>
      </w:pPr>
    </w:p>
    <w:p w14:paraId="32844BBC" w14:textId="75CC57BA" w:rsidR="00B15C70" w:rsidRPr="005668C2" w:rsidRDefault="00E62AF9" w:rsidP="001A6A31">
      <w:pPr>
        <w:pStyle w:val="berschrift4"/>
        <w:spacing w:after="120"/>
        <w:rPr>
          <w:rFonts w:cs="Arial"/>
          <w:lang w:val="es-ES"/>
        </w:rPr>
      </w:pPr>
      <w:r w:rsidRPr="00CD024F">
        <w:rPr>
          <w:rFonts w:cs="Arial"/>
          <w:lang w:val="es-ES"/>
        </w:rPr>
        <w:t>NumericalValue (VEC) as a Pr</w:t>
      </w:r>
      <w:r w:rsidR="005E08DD" w:rsidRPr="00CD024F">
        <w:rPr>
          <w:rFonts w:cs="Arial"/>
          <w:lang w:val="es-ES"/>
        </w:rPr>
        <w:t>o</w:t>
      </w:r>
      <w:r w:rsidRPr="00CD024F">
        <w:rPr>
          <w:rFonts w:cs="Arial"/>
          <w:lang w:val="es-ES"/>
        </w:rPr>
        <w:t>perty (AAS)</w:t>
      </w:r>
    </w:p>
    <w:p w14:paraId="65F7A4D1" w14:textId="29E806A9" w:rsidR="00B15C70" w:rsidRPr="00CD024F" w:rsidRDefault="00B137B6" w:rsidP="00716970">
      <w:pPr>
        <w:rPr>
          <w:rFonts w:eastAsia="Arial" w:cs="Arial"/>
          <w:color w:val="000000" w:themeColor="text1"/>
          <w:szCs w:val="22"/>
        </w:rPr>
      </w:pPr>
      <w:r w:rsidRPr="00CD024F">
        <w:rPr>
          <w:rFonts w:eastAsia="Arial" w:cs="Arial"/>
          <w:b/>
          <w:color w:val="000000" w:themeColor="text1"/>
          <w:szCs w:val="22"/>
        </w:rPr>
        <w:t>Variant</w:t>
      </w:r>
      <w:r w:rsidR="00C1045A" w:rsidRPr="00CD024F">
        <w:rPr>
          <w:rFonts w:eastAsia="Arial" w:cs="Arial"/>
          <w:b/>
          <w:color w:val="000000" w:themeColor="text1"/>
          <w:szCs w:val="22"/>
        </w:rPr>
        <w:t xml:space="preserve"> </w:t>
      </w:r>
      <w:r w:rsidRPr="00CD024F">
        <w:rPr>
          <w:rFonts w:eastAsia="Arial" w:cs="Arial"/>
          <w:b/>
          <w:color w:val="000000" w:themeColor="text1"/>
          <w:szCs w:val="22"/>
        </w:rPr>
        <w:t>1</w:t>
      </w:r>
      <w:r w:rsidRPr="00CD024F">
        <w:rPr>
          <w:rFonts w:eastAsia="Arial" w:cs="Arial"/>
          <w:color w:val="000000" w:themeColor="text1"/>
          <w:szCs w:val="22"/>
        </w:rPr>
        <w:t xml:space="preserve">: </w:t>
      </w:r>
      <w:r w:rsidR="005E08DD" w:rsidRPr="00CD024F">
        <w:rPr>
          <w:rFonts w:eastAsia="Arial" w:cs="Arial"/>
          <w:color w:val="000000" w:themeColor="text1"/>
          <w:szCs w:val="22"/>
        </w:rPr>
        <w:t xml:space="preserve">Define </w:t>
      </w:r>
      <w:r w:rsidR="00DA2A8F" w:rsidRPr="00CD024F">
        <w:rPr>
          <w:rFonts w:eastAsia="Arial" w:cs="Arial"/>
          <w:color w:val="000000" w:themeColor="text1"/>
          <w:szCs w:val="22"/>
        </w:rPr>
        <w:t>U</w:t>
      </w:r>
      <w:r w:rsidR="005E08DD" w:rsidRPr="00CD024F">
        <w:rPr>
          <w:rFonts w:eastAsia="Arial" w:cs="Arial"/>
          <w:color w:val="000000" w:themeColor="text1"/>
          <w:szCs w:val="22"/>
        </w:rPr>
        <w:t xml:space="preserve">nit in </w:t>
      </w:r>
      <w:r w:rsidRPr="00CD024F">
        <w:rPr>
          <w:rFonts w:eastAsia="Arial" w:cs="Arial"/>
          <w:color w:val="000000" w:themeColor="text1"/>
          <w:szCs w:val="22"/>
        </w:rPr>
        <w:t>Concept Description</w:t>
      </w:r>
    </w:p>
    <w:p w14:paraId="271B1A3F" w14:textId="76CB79B7" w:rsidR="00CD623F" w:rsidRPr="00CD024F" w:rsidRDefault="009322A3" w:rsidP="00CD623F">
      <w:pPr>
        <w:keepNext/>
        <w:rPr>
          <w:rFonts w:cs="Arial"/>
        </w:rPr>
      </w:pPr>
      <w:r w:rsidRPr="00CD024F">
        <w:rPr>
          <w:rFonts w:cs="Arial"/>
          <w:noProof/>
          <w:lang w:val="de-DE" w:eastAsia="zh-CN"/>
        </w:rPr>
        <w:lastRenderedPageBreak/>
        <w:drawing>
          <wp:inline distT="0" distB="0" distL="0" distR="0" wp14:anchorId="475E522A" wp14:editId="1D6E30C1">
            <wp:extent cx="5760720" cy="2332990"/>
            <wp:effectExtent l="114300" t="95250" r="106680" b="86360"/>
            <wp:docPr id="42950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8925" name="Picture 1" descr="A screenshot of a computer&#10;&#10;Description automatically generated"/>
                    <pic:cNvPicPr/>
                  </pic:nvPicPr>
                  <pic:blipFill>
                    <a:blip r:embed="rId127"/>
                    <a:stretch>
                      <a:fillRect/>
                    </a:stretch>
                  </pic:blipFill>
                  <pic:spPr>
                    <a:xfrm>
                      <a:off x="0" y="0"/>
                      <a:ext cx="5760720" cy="2332990"/>
                    </a:xfrm>
                    <a:prstGeom prst="rect">
                      <a:avLst/>
                    </a:prstGeom>
                    <a:effectLst>
                      <a:outerShdw blurRad="63500" sx="102000" sy="102000" algn="ctr" rotWithShape="0">
                        <a:prstClr val="black">
                          <a:alpha val="40000"/>
                        </a:prstClr>
                      </a:outerShdw>
                    </a:effectLst>
                  </pic:spPr>
                </pic:pic>
              </a:graphicData>
            </a:graphic>
          </wp:inline>
        </w:drawing>
      </w:r>
    </w:p>
    <w:p w14:paraId="1A76AABF" w14:textId="7E0AB3AD" w:rsidR="00B722D3" w:rsidRPr="00CD024F" w:rsidRDefault="0015013A" w:rsidP="00B722D3">
      <w:pPr>
        <w:pStyle w:val="Beschriftung"/>
        <w:jc w:val="center"/>
        <w:rPr>
          <w:rFonts w:cs="Arial"/>
        </w:rPr>
      </w:pPr>
      <w:bookmarkStart w:id="384" w:name="_Toc201557025"/>
      <w:r w:rsidRPr="00CD024F">
        <w:rPr>
          <w:rFonts w:cs="Arial"/>
        </w:rPr>
        <w:t>Figure</w:t>
      </w:r>
      <w:r w:rsidR="00B722D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8</w:t>
      </w:r>
      <w:r w:rsidR="00200F1E" w:rsidRPr="00CD024F">
        <w:rPr>
          <w:rFonts w:cs="Arial"/>
        </w:rPr>
        <w:fldChar w:fldCharType="end"/>
      </w:r>
      <w:r w:rsidR="00B722D3" w:rsidRPr="00CD024F">
        <w:rPr>
          <w:rFonts w:cs="Arial"/>
        </w:rPr>
        <w:t>: For a VEC-NumericalValue define Unit in Concept Description</w:t>
      </w:r>
      <w:bookmarkEnd w:id="384"/>
    </w:p>
    <w:p w14:paraId="6E630E88" w14:textId="17D6BBCC" w:rsidR="00FC26F1" w:rsidRPr="00CD024F" w:rsidRDefault="004F7CD5" w:rsidP="000300BB">
      <w:pPr>
        <w:rPr>
          <w:rFonts w:eastAsia="Arial" w:cs="Arial"/>
          <w:color w:val="000000" w:themeColor="text1"/>
          <w:szCs w:val="22"/>
        </w:rPr>
      </w:pPr>
      <w:r w:rsidRPr="00CD024F">
        <w:rPr>
          <w:rFonts w:eastAsia="Arial" w:cs="Arial"/>
          <w:b/>
          <w:color w:val="000000" w:themeColor="text1"/>
          <w:szCs w:val="22"/>
        </w:rPr>
        <w:t>P</w:t>
      </w:r>
      <w:r w:rsidR="007847D1" w:rsidRPr="00CD024F">
        <w:rPr>
          <w:rFonts w:eastAsia="Arial" w:cs="Arial"/>
          <w:b/>
          <w:color w:val="000000" w:themeColor="text1"/>
          <w:szCs w:val="22"/>
        </w:rPr>
        <w:t>roblem</w:t>
      </w:r>
      <w:r w:rsidR="007847D1" w:rsidRPr="00CD024F">
        <w:rPr>
          <w:rFonts w:eastAsia="Arial" w:cs="Arial"/>
          <w:color w:val="000000" w:themeColor="text1"/>
          <w:szCs w:val="22"/>
        </w:rPr>
        <w:t xml:space="preserve">: </w:t>
      </w:r>
    </w:p>
    <w:p w14:paraId="6A5C5A65" w14:textId="0B1CC2D3" w:rsidR="008E1EE7" w:rsidRPr="00CD024F" w:rsidRDefault="008E1EE7" w:rsidP="000300BB">
      <w:pPr>
        <w:rPr>
          <w:rFonts w:eastAsia="Arial" w:cs="Arial"/>
          <w:color w:val="000000" w:themeColor="text1"/>
          <w:szCs w:val="22"/>
        </w:rPr>
      </w:pPr>
      <w:r w:rsidRPr="00CD024F">
        <w:rPr>
          <w:rFonts w:eastAsia="Arial" w:cs="Arial"/>
          <w:color w:val="000000" w:themeColor="text1"/>
          <w:szCs w:val="22"/>
        </w:rPr>
        <w:t xml:space="preserve">- The unit </w:t>
      </w:r>
      <w:r w:rsidR="005E58FD" w:rsidRPr="00CD024F">
        <w:rPr>
          <w:rFonts w:eastAsia="Arial" w:cs="Arial"/>
          <w:color w:val="000000" w:themeColor="text1"/>
          <w:szCs w:val="22"/>
        </w:rPr>
        <w:t>(</w:t>
      </w:r>
      <w:r w:rsidR="00AC44EF" w:rsidRPr="00CD024F">
        <w:rPr>
          <w:rFonts w:eastAsia="Arial" w:cs="Arial"/>
          <w:color w:val="000000" w:themeColor="text1"/>
          <w:szCs w:val="22"/>
        </w:rPr>
        <w:t>e.g. in m, mm, inches</w:t>
      </w:r>
      <w:r w:rsidR="005E58FD" w:rsidRPr="00CD024F">
        <w:rPr>
          <w:rFonts w:eastAsia="Arial" w:cs="Arial"/>
          <w:color w:val="000000" w:themeColor="text1"/>
          <w:szCs w:val="22"/>
        </w:rPr>
        <w:t xml:space="preserve">) </w:t>
      </w:r>
      <w:r w:rsidRPr="00CD024F">
        <w:rPr>
          <w:rFonts w:eastAsia="Arial" w:cs="Arial"/>
          <w:color w:val="000000" w:themeColor="text1"/>
          <w:szCs w:val="22"/>
        </w:rPr>
        <w:t>is defined globally for the referenced VEC property for all AAS</w:t>
      </w:r>
      <w:r w:rsidR="004F7CD5" w:rsidRPr="00CD024F">
        <w:rPr>
          <w:rFonts w:eastAsia="Arial" w:cs="Arial"/>
          <w:color w:val="000000" w:themeColor="text1"/>
          <w:szCs w:val="22"/>
        </w:rPr>
        <w:t>e</w:t>
      </w:r>
      <w:r w:rsidRPr="00CD024F">
        <w:rPr>
          <w:rFonts w:eastAsia="Arial" w:cs="Arial"/>
          <w:color w:val="000000" w:themeColor="text1"/>
          <w:szCs w:val="22"/>
        </w:rPr>
        <w:t xml:space="preserve">s on the AAS server. </w:t>
      </w:r>
    </w:p>
    <w:p w14:paraId="13FC2E44" w14:textId="73D98BE5" w:rsidR="00C1045A" w:rsidRPr="00CD024F" w:rsidRDefault="008E1EE7" w:rsidP="000300BB">
      <w:pPr>
        <w:rPr>
          <w:rFonts w:eastAsia="Arial" w:cs="Arial"/>
          <w:color w:val="000000" w:themeColor="text1"/>
          <w:szCs w:val="22"/>
        </w:rPr>
      </w:pPr>
      <w:r w:rsidRPr="00CD024F">
        <w:rPr>
          <w:rFonts w:eastAsia="Arial" w:cs="Arial"/>
          <w:color w:val="000000" w:themeColor="text1"/>
          <w:szCs w:val="22"/>
        </w:rPr>
        <w:t xml:space="preserve">- When </w:t>
      </w:r>
      <w:r w:rsidR="00A8141C" w:rsidRPr="00CD024F">
        <w:rPr>
          <w:rFonts w:eastAsia="Arial" w:cs="Arial"/>
          <w:color w:val="000000" w:themeColor="text1"/>
          <w:szCs w:val="22"/>
        </w:rPr>
        <w:t>another u</w:t>
      </w:r>
      <w:r w:rsidRPr="00CD024F">
        <w:rPr>
          <w:rFonts w:eastAsia="Arial" w:cs="Arial"/>
          <w:color w:val="000000" w:themeColor="text1"/>
          <w:szCs w:val="22"/>
        </w:rPr>
        <w:t>nit</w:t>
      </w:r>
      <w:r w:rsidR="00A8141C" w:rsidRPr="00CD024F">
        <w:rPr>
          <w:rFonts w:eastAsia="Arial" w:cs="Arial"/>
          <w:color w:val="000000" w:themeColor="text1"/>
          <w:szCs w:val="22"/>
        </w:rPr>
        <w:t xml:space="preserve"> format come</w:t>
      </w:r>
      <w:r w:rsidRPr="00CD024F">
        <w:rPr>
          <w:rFonts w:eastAsia="Arial" w:cs="Arial"/>
          <w:color w:val="000000" w:themeColor="text1"/>
          <w:szCs w:val="22"/>
        </w:rPr>
        <w:t xml:space="preserve">s from </w:t>
      </w:r>
      <w:r w:rsidR="00A8141C" w:rsidRPr="00CD024F">
        <w:rPr>
          <w:rFonts w:eastAsia="Arial" w:cs="Arial"/>
          <w:color w:val="000000" w:themeColor="text1"/>
          <w:szCs w:val="22"/>
        </w:rPr>
        <w:t xml:space="preserve">a </w:t>
      </w:r>
      <w:r w:rsidRPr="00CD024F">
        <w:rPr>
          <w:rFonts w:eastAsia="Arial" w:cs="Arial"/>
          <w:color w:val="000000" w:themeColor="text1"/>
          <w:szCs w:val="22"/>
        </w:rPr>
        <w:t>native source, it may be necessary to convert with rounding errors.</w:t>
      </w:r>
    </w:p>
    <w:p w14:paraId="4200DB6E" w14:textId="77777777" w:rsidR="008E1EE7" w:rsidRPr="00CD024F" w:rsidRDefault="008E1EE7" w:rsidP="000300BB">
      <w:pPr>
        <w:rPr>
          <w:rFonts w:eastAsia="Arial" w:cs="Arial"/>
          <w:color w:val="000000" w:themeColor="text1"/>
          <w:szCs w:val="22"/>
        </w:rPr>
      </w:pPr>
    </w:p>
    <w:p w14:paraId="13204E24" w14:textId="211F13F9" w:rsidR="00272F61" w:rsidRPr="00CD024F" w:rsidRDefault="00272F61" w:rsidP="000300BB">
      <w:pPr>
        <w:rPr>
          <w:rFonts w:eastAsia="Arial" w:cs="Arial"/>
          <w:color w:val="000000" w:themeColor="text1"/>
          <w:szCs w:val="22"/>
        </w:rPr>
      </w:pPr>
      <w:r w:rsidRPr="00CD024F">
        <w:rPr>
          <w:rFonts w:eastAsia="Arial" w:cs="Arial"/>
          <w:b/>
          <w:color w:val="000000" w:themeColor="text1"/>
          <w:szCs w:val="22"/>
        </w:rPr>
        <w:t>Variant 2</w:t>
      </w:r>
      <w:r w:rsidRPr="00CD024F">
        <w:rPr>
          <w:rFonts w:eastAsia="Arial" w:cs="Arial"/>
          <w:color w:val="000000" w:themeColor="text1"/>
          <w:szCs w:val="22"/>
        </w:rPr>
        <w:t xml:space="preserve">: Create </w:t>
      </w:r>
      <w:r w:rsidR="004F7CD5" w:rsidRPr="00CD024F">
        <w:rPr>
          <w:rFonts w:eastAsia="Arial" w:cs="Arial"/>
          <w:color w:val="000000" w:themeColor="text1"/>
          <w:szCs w:val="22"/>
        </w:rPr>
        <w:t xml:space="preserve">a </w:t>
      </w:r>
      <w:r w:rsidRPr="00CD024F">
        <w:rPr>
          <w:rFonts w:eastAsia="Arial" w:cs="Arial"/>
          <w:color w:val="000000" w:themeColor="text1"/>
          <w:szCs w:val="22"/>
        </w:rPr>
        <w:t>concept description for each unit-property combination, e.g.</w:t>
      </w:r>
    </w:p>
    <w:p w14:paraId="59627452" w14:textId="77777777" w:rsidR="00272F61" w:rsidRPr="00CD024F" w:rsidRDefault="00272F61" w:rsidP="000300BB">
      <w:pPr>
        <w:rPr>
          <w:rFonts w:eastAsia="Arial" w:cs="Arial"/>
          <w:color w:val="000000" w:themeColor="text1"/>
          <w:szCs w:val="22"/>
        </w:rPr>
      </w:pPr>
      <w:r w:rsidRPr="00CD024F">
        <w:rPr>
          <w:rFonts w:eastAsia="Arial" w:cs="Arial"/>
          <w:color w:val="000000" w:themeColor="text1"/>
          <w:szCs w:val="22"/>
        </w:rPr>
        <w:t>vec#thickness_m</w:t>
      </w:r>
    </w:p>
    <w:p w14:paraId="3115654D" w14:textId="77777777" w:rsidR="00272F61" w:rsidRPr="00CD024F" w:rsidRDefault="00272F61" w:rsidP="000300BB">
      <w:pPr>
        <w:rPr>
          <w:rFonts w:eastAsia="Arial" w:cs="Arial"/>
          <w:color w:val="000000" w:themeColor="text1"/>
          <w:szCs w:val="22"/>
        </w:rPr>
      </w:pPr>
      <w:r w:rsidRPr="00CD024F">
        <w:rPr>
          <w:rFonts w:eastAsia="Arial" w:cs="Arial"/>
          <w:color w:val="000000" w:themeColor="text1"/>
          <w:szCs w:val="22"/>
        </w:rPr>
        <w:t>vec#thickness_mm</w:t>
      </w:r>
    </w:p>
    <w:p w14:paraId="1CDC09F3" w14:textId="77777777" w:rsidR="00272F61" w:rsidRPr="00CD024F" w:rsidRDefault="00272F61" w:rsidP="000300BB">
      <w:pPr>
        <w:rPr>
          <w:rFonts w:eastAsia="Arial" w:cs="Arial"/>
          <w:color w:val="000000" w:themeColor="text1"/>
          <w:szCs w:val="22"/>
        </w:rPr>
      </w:pPr>
      <w:r w:rsidRPr="00CD024F">
        <w:rPr>
          <w:rFonts w:eastAsia="Arial" w:cs="Arial"/>
          <w:color w:val="000000" w:themeColor="text1"/>
          <w:szCs w:val="22"/>
        </w:rPr>
        <w:t>vec#thickness_inches</w:t>
      </w:r>
    </w:p>
    <w:p w14:paraId="1B4C7A0B" w14:textId="77777777" w:rsidR="00272F61" w:rsidRPr="00CD024F" w:rsidRDefault="00272F61" w:rsidP="000300BB">
      <w:pPr>
        <w:rPr>
          <w:rFonts w:eastAsia="Arial" w:cs="Arial"/>
          <w:color w:val="000000" w:themeColor="text1"/>
          <w:szCs w:val="22"/>
        </w:rPr>
      </w:pPr>
      <w:r w:rsidRPr="00CD024F">
        <w:rPr>
          <w:rFonts w:eastAsia="Arial" w:cs="Arial"/>
          <w:color w:val="000000" w:themeColor="text1"/>
          <w:szCs w:val="22"/>
        </w:rPr>
        <w:t>Problems: Semantic reference between the CDs and the VEC specification would be lost.</w:t>
      </w:r>
    </w:p>
    <w:p w14:paraId="5FF2B643" w14:textId="77777777" w:rsidR="00272F61" w:rsidRPr="00CD024F" w:rsidRDefault="00272F61" w:rsidP="000300BB">
      <w:pPr>
        <w:rPr>
          <w:rFonts w:eastAsia="Arial" w:cs="Arial"/>
          <w:color w:val="000000" w:themeColor="text1"/>
          <w:szCs w:val="22"/>
        </w:rPr>
      </w:pPr>
    </w:p>
    <w:p w14:paraId="4E54DA24" w14:textId="7D470001" w:rsidR="002A5347" w:rsidRPr="00CD024F" w:rsidRDefault="00272F61" w:rsidP="000300BB">
      <w:pPr>
        <w:rPr>
          <w:rFonts w:eastAsia="Arial" w:cs="Arial"/>
          <w:color w:val="000000" w:themeColor="text1"/>
          <w:szCs w:val="22"/>
        </w:rPr>
      </w:pPr>
      <w:r w:rsidRPr="00CD024F">
        <w:rPr>
          <w:rFonts w:eastAsia="Arial" w:cs="Arial"/>
          <w:b/>
          <w:color w:val="000000" w:themeColor="text1"/>
          <w:szCs w:val="22"/>
        </w:rPr>
        <w:t>Variant 3</w:t>
      </w:r>
      <w:r w:rsidRPr="00CD024F">
        <w:rPr>
          <w:rFonts w:eastAsia="Arial" w:cs="Arial"/>
          <w:color w:val="000000" w:themeColor="text1"/>
          <w:szCs w:val="22"/>
        </w:rPr>
        <w:t>: Define unit for each property in the embedded data specification</w:t>
      </w:r>
    </w:p>
    <w:p w14:paraId="0B5BE602" w14:textId="5FF77B3A" w:rsidR="00491B2F" w:rsidRPr="00CD024F" w:rsidRDefault="00070314" w:rsidP="00491B2F">
      <w:pPr>
        <w:keepNext/>
        <w:rPr>
          <w:rFonts w:cs="Arial"/>
        </w:rPr>
      </w:pPr>
      <w:r w:rsidRPr="00CD024F">
        <w:rPr>
          <w:rFonts w:eastAsia="Arial" w:cs="Arial"/>
          <w:noProof/>
          <w:color w:val="000000" w:themeColor="text1"/>
          <w:lang w:val="de-DE" w:eastAsia="zh-CN"/>
        </w:rPr>
        <w:drawing>
          <wp:inline distT="0" distB="0" distL="0" distR="0" wp14:anchorId="57877972" wp14:editId="55082439">
            <wp:extent cx="5632704" cy="2214245"/>
            <wp:effectExtent l="114300" t="95250" r="120650" b="90805"/>
            <wp:docPr id="202380652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06529" name="Grafik 1" descr="Ein Bild, das Text, Screenshot, Software, Zahl enthält.&#10;&#10;KI-generierte Inhalte können fehlerhaft sein."/>
                    <pic:cNvPicPr/>
                  </pic:nvPicPr>
                  <pic:blipFill rotWithShape="1">
                    <a:blip r:embed="rId128"/>
                    <a:srcRect t="42420" r="2036"/>
                    <a:stretch>
                      <a:fillRect/>
                    </a:stretch>
                  </pic:blipFill>
                  <pic:spPr bwMode="auto">
                    <a:xfrm>
                      <a:off x="0" y="0"/>
                      <a:ext cx="5632770" cy="221427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34CFCE" w14:textId="7AED1E42" w:rsidR="00DB4595" w:rsidRPr="00CD024F" w:rsidRDefault="0015013A" w:rsidP="006852D4">
      <w:pPr>
        <w:pStyle w:val="Beschriftung"/>
        <w:jc w:val="center"/>
        <w:rPr>
          <w:rFonts w:eastAsia="Arial" w:cs="Arial"/>
        </w:rPr>
      </w:pPr>
      <w:bookmarkStart w:id="385" w:name="_Toc201557026"/>
      <w:r w:rsidRPr="00CD024F">
        <w:rPr>
          <w:rFonts w:cs="Arial"/>
        </w:rPr>
        <w:t>Figure</w:t>
      </w:r>
      <w:r w:rsidR="00B722D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8241BC">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8241BC">
        <w:rPr>
          <w:rFonts w:cs="Arial"/>
          <w:noProof/>
        </w:rPr>
        <w:t>9</w:t>
      </w:r>
      <w:r w:rsidR="00200F1E" w:rsidRPr="00CD024F">
        <w:rPr>
          <w:rFonts w:cs="Arial"/>
        </w:rPr>
        <w:fldChar w:fldCharType="end"/>
      </w:r>
      <w:r w:rsidR="00B722D3" w:rsidRPr="00CD024F">
        <w:rPr>
          <w:rFonts w:cs="Arial"/>
        </w:rPr>
        <w:t xml:space="preserve">: Define Unit for each property in the embedded data </w:t>
      </w:r>
      <w:r w:rsidR="00B722D3" w:rsidRPr="00CD024F">
        <w:rPr>
          <w:rFonts w:eastAsia="Arial" w:cs="Arial"/>
        </w:rPr>
        <w:t>specification</w:t>
      </w:r>
      <w:bookmarkEnd w:id="385"/>
    </w:p>
    <w:p w14:paraId="13AF9D5E" w14:textId="77777777" w:rsidR="000A5D8C" w:rsidRPr="00CD024F" w:rsidRDefault="000A5D8C">
      <w:pPr>
        <w:spacing w:after="160" w:line="259" w:lineRule="auto"/>
        <w:rPr>
          <w:rFonts w:eastAsiaTheme="majorEastAsia" w:cs="Arial"/>
          <w:color w:val="DC690A"/>
        </w:rPr>
      </w:pPr>
      <w:r w:rsidRPr="00CD024F">
        <w:rPr>
          <w:rFonts w:cs="Arial"/>
        </w:rPr>
        <w:br w:type="page"/>
      </w:r>
    </w:p>
    <w:p w14:paraId="4D61F47A" w14:textId="07E083CF" w:rsidR="00B15C70" w:rsidRPr="005668C2" w:rsidRDefault="001C5994" w:rsidP="001A6A31">
      <w:pPr>
        <w:pStyle w:val="berschrift4"/>
        <w:spacing w:after="120"/>
        <w:rPr>
          <w:rFonts w:cs="Arial"/>
        </w:rPr>
      </w:pPr>
      <w:r w:rsidRPr="00CD024F">
        <w:rPr>
          <w:rFonts w:cs="Arial"/>
        </w:rPr>
        <w:lastRenderedPageBreak/>
        <w:t>Mapping of predefined values from reference systems</w:t>
      </w:r>
    </w:p>
    <w:p w14:paraId="22EFA42E" w14:textId="684C3013" w:rsidR="00FA1D24" w:rsidRPr="00CD024F" w:rsidRDefault="00032C1F" w:rsidP="000300BB">
      <w:pPr>
        <w:rPr>
          <w:rFonts w:eastAsia="Arial" w:cs="Arial"/>
          <w:color w:val="000000" w:themeColor="text1"/>
          <w:szCs w:val="22"/>
        </w:rPr>
      </w:pPr>
      <w:r w:rsidRPr="00CD024F">
        <w:rPr>
          <w:rFonts w:eastAsia="Arial" w:cs="Arial"/>
          <w:color w:val="000000" w:themeColor="text1"/>
          <w:szCs w:val="22"/>
        </w:rPr>
        <w:t xml:space="preserve">VEC </w:t>
      </w:r>
      <w:r w:rsidR="00946410" w:rsidRPr="00CD024F">
        <w:rPr>
          <w:rFonts w:eastAsia="Arial" w:cs="Arial"/>
          <w:color w:val="000000" w:themeColor="text1"/>
          <w:szCs w:val="22"/>
        </w:rPr>
        <w:t>provides</w:t>
      </w:r>
      <w:r w:rsidRPr="00CD024F">
        <w:rPr>
          <w:rFonts w:eastAsia="Arial" w:cs="Arial"/>
          <w:color w:val="000000" w:themeColor="text1"/>
          <w:szCs w:val="22"/>
        </w:rPr>
        <w:t xml:space="preserve"> </w:t>
      </w:r>
      <w:r w:rsidR="00EE0BE2" w:rsidRPr="00CD024F">
        <w:rPr>
          <w:rFonts w:eastAsia="Arial" w:cs="Arial"/>
          <w:color w:val="000000" w:themeColor="text1"/>
          <w:szCs w:val="22"/>
        </w:rPr>
        <w:t xml:space="preserve">limited semantic </w:t>
      </w:r>
      <w:r w:rsidR="00946410" w:rsidRPr="00CD024F">
        <w:rPr>
          <w:rFonts w:eastAsia="Arial" w:cs="Arial"/>
          <w:color w:val="000000" w:themeColor="text1"/>
          <w:szCs w:val="22"/>
        </w:rPr>
        <w:t>definitions</w:t>
      </w:r>
      <w:r w:rsidR="00EE0BE2" w:rsidRPr="00CD024F">
        <w:rPr>
          <w:rFonts w:eastAsia="Arial" w:cs="Arial"/>
          <w:color w:val="000000" w:themeColor="text1"/>
          <w:szCs w:val="22"/>
        </w:rPr>
        <w:t xml:space="preserve"> in some aspects. </w:t>
      </w:r>
      <w:r w:rsidR="00C31794" w:rsidRPr="00CD024F">
        <w:rPr>
          <w:rFonts w:eastAsia="Arial" w:cs="Arial"/>
          <w:color w:val="000000" w:themeColor="text1"/>
          <w:szCs w:val="22"/>
        </w:rPr>
        <w:t xml:space="preserve">It can therefore be useful to combine other established reference systems. </w:t>
      </w:r>
      <w:r w:rsidR="00FA0750" w:rsidRPr="00CD024F">
        <w:rPr>
          <w:rFonts w:eastAsia="Arial" w:cs="Arial"/>
          <w:color w:val="000000" w:themeColor="text1"/>
          <w:szCs w:val="22"/>
        </w:rPr>
        <w:t>The</w:t>
      </w:r>
      <w:r w:rsidR="00946410" w:rsidRPr="00CD024F">
        <w:rPr>
          <w:rFonts w:eastAsia="Arial" w:cs="Arial"/>
          <w:color w:val="000000" w:themeColor="text1"/>
          <w:szCs w:val="22"/>
        </w:rPr>
        <w:t>se often</w:t>
      </w:r>
      <w:r w:rsidR="00A407E5" w:rsidRPr="00CD024F">
        <w:rPr>
          <w:rFonts w:eastAsia="Arial" w:cs="Arial"/>
          <w:color w:val="000000" w:themeColor="text1"/>
          <w:szCs w:val="22"/>
        </w:rPr>
        <w:t xml:space="preserve"> </w:t>
      </w:r>
      <w:r w:rsidR="00C813FF" w:rsidRPr="00CD024F">
        <w:rPr>
          <w:rFonts w:eastAsia="Arial" w:cs="Arial"/>
          <w:color w:val="000000" w:themeColor="text1"/>
          <w:szCs w:val="22"/>
        </w:rPr>
        <w:t>defin</w:t>
      </w:r>
      <w:r w:rsidR="00A407E5" w:rsidRPr="00CD024F">
        <w:rPr>
          <w:rFonts w:eastAsia="Arial" w:cs="Arial"/>
          <w:color w:val="000000" w:themeColor="text1"/>
          <w:szCs w:val="22"/>
        </w:rPr>
        <w:t>e</w:t>
      </w:r>
      <w:r w:rsidR="00FA0750" w:rsidRPr="00CD024F">
        <w:rPr>
          <w:rFonts w:eastAsia="Arial" w:cs="Arial"/>
          <w:color w:val="000000" w:themeColor="text1"/>
          <w:szCs w:val="22"/>
        </w:rPr>
        <w:t xml:space="preserve"> attributes for </w:t>
      </w:r>
      <w:r w:rsidR="00A407E5" w:rsidRPr="00CD024F">
        <w:rPr>
          <w:rFonts w:eastAsia="Arial" w:cs="Arial"/>
          <w:color w:val="000000" w:themeColor="text1"/>
          <w:szCs w:val="22"/>
        </w:rPr>
        <w:t xml:space="preserve">dedicated </w:t>
      </w:r>
      <w:r w:rsidR="00FA0750" w:rsidRPr="00CD024F">
        <w:rPr>
          <w:rFonts w:eastAsia="Arial" w:cs="Arial"/>
          <w:color w:val="000000" w:themeColor="text1"/>
          <w:szCs w:val="22"/>
        </w:rPr>
        <w:t xml:space="preserve">topics such as colors, materials, protection classes, </w:t>
      </w:r>
      <w:r w:rsidR="00FA1D24" w:rsidRPr="00CD024F">
        <w:rPr>
          <w:rFonts w:eastAsia="Arial" w:cs="Arial"/>
          <w:color w:val="000000" w:themeColor="text1"/>
          <w:szCs w:val="22"/>
        </w:rPr>
        <w:t>as fo</w:t>
      </w:r>
      <w:r w:rsidR="00F621C9" w:rsidRPr="00CD024F">
        <w:rPr>
          <w:rFonts w:eastAsia="Arial" w:cs="Arial"/>
          <w:color w:val="000000" w:themeColor="text1"/>
          <w:szCs w:val="22"/>
        </w:rPr>
        <w:t>r</w:t>
      </w:r>
      <w:r w:rsidR="00FA1D24" w:rsidRPr="00CD024F">
        <w:rPr>
          <w:rFonts w:eastAsia="Arial" w:cs="Arial"/>
          <w:color w:val="000000" w:themeColor="text1"/>
          <w:szCs w:val="22"/>
        </w:rPr>
        <w:t xml:space="preserve"> example in IEC-CDD:</w:t>
      </w:r>
    </w:p>
    <w:p w14:paraId="4DDD2D61" w14:textId="77777777" w:rsidR="00D63DEB" w:rsidRPr="00CD024F" w:rsidRDefault="00D63DEB" w:rsidP="00716970">
      <w:pPr>
        <w:rPr>
          <w:rFonts w:eastAsia="Arial" w:cs="Arial"/>
          <w:color w:val="000000" w:themeColor="text1"/>
        </w:rPr>
      </w:pPr>
    </w:p>
    <w:tbl>
      <w:tblPr>
        <w:tblW w:w="0" w:type="auto"/>
        <w:tblInd w:w="3" w:type="dxa"/>
        <w:tblBorders>
          <w:top w:val="single" w:sz="4" w:space="0" w:color="auto"/>
          <w:left w:val="single" w:sz="4" w:space="0" w:color="auto"/>
          <w:bottom w:val="single" w:sz="4" w:space="0" w:color="auto"/>
          <w:right w:val="single" w:sz="4" w:space="0" w:color="auto"/>
          <w:insideH w:val="single" w:sz="6" w:space="0" w:color="5D7B9A"/>
          <w:insideV w:val="single" w:sz="6" w:space="0" w:color="FFFFFF"/>
        </w:tblBorders>
        <w:shd w:val="clear" w:color="auto" w:fill="FFFFFF"/>
        <w:tblCellMar>
          <w:left w:w="0" w:type="dxa"/>
          <w:right w:w="0" w:type="dxa"/>
        </w:tblCellMar>
        <w:tblLook w:val="04A0" w:firstRow="1" w:lastRow="0" w:firstColumn="1" w:lastColumn="0" w:noHBand="0" w:noVBand="1"/>
      </w:tblPr>
      <w:tblGrid>
        <w:gridCol w:w="4249"/>
        <w:gridCol w:w="4810"/>
      </w:tblGrid>
      <w:tr w:rsidR="00F621C9" w14:paraId="19A1F34D"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725CB3C7" w14:textId="77777777" w:rsidR="00F621C9" w:rsidRPr="00CD024F" w:rsidRDefault="00F621C9">
            <w:pPr>
              <w:jc w:val="center"/>
              <w:rPr>
                <w:rFonts w:eastAsia="Arial" w:cs="Arial"/>
                <w:color w:val="000000" w:themeColor="text1"/>
                <w:sz w:val="16"/>
                <w:szCs w:val="16"/>
              </w:rPr>
            </w:pPr>
            <w:r w:rsidRPr="00CD024F">
              <w:rPr>
                <w:rFonts w:eastAsia="Arial" w:cs="Arial"/>
                <w:b/>
                <w:color w:val="000000" w:themeColor="text1"/>
                <w:sz w:val="16"/>
                <w:szCs w:val="16"/>
              </w:rPr>
              <w:t>Applicable properties:</w:t>
            </w:r>
          </w:p>
        </w:tc>
        <w:tc>
          <w:tcPr>
            <w:tcW w:w="4810" w:type="dxa"/>
            <w:shd w:val="clear" w:color="auto" w:fill="FFFFFF"/>
            <w:tcMar>
              <w:top w:w="28" w:type="dxa"/>
              <w:left w:w="85" w:type="dxa"/>
              <w:bottom w:w="28" w:type="dxa"/>
              <w:right w:w="57" w:type="dxa"/>
            </w:tcMar>
            <w:vAlign w:val="center"/>
          </w:tcPr>
          <w:p w14:paraId="6969C470" w14:textId="77777777" w:rsidR="00F621C9" w:rsidRPr="00CD024F" w:rsidRDefault="00F621C9">
            <w:pPr>
              <w:jc w:val="center"/>
              <w:rPr>
                <w:rFonts w:eastAsia="Arial" w:cs="Arial"/>
                <w:color w:val="000000" w:themeColor="text1"/>
                <w:sz w:val="16"/>
                <w:szCs w:val="16"/>
              </w:rPr>
            </w:pPr>
            <w:r w:rsidRPr="00CD024F">
              <w:rPr>
                <w:rFonts w:eastAsia="Arial" w:cs="Arial"/>
                <w:b/>
                <w:color w:val="000000" w:themeColor="text1"/>
                <w:sz w:val="16"/>
                <w:szCs w:val="16"/>
              </w:rPr>
              <w:t>Enumeration code list:</w:t>
            </w:r>
          </w:p>
        </w:tc>
      </w:tr>
      <w:tr w:rsidR="00F621C9" w14:paraId="5DAD322C"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74FF990D" w14:textId="77777777" w:rsidR="00F621C9" w:rsidRPr="00CD024F" w:rsidRDefault="00E00F44">
            <w:pPr>
              <w:rPr>
                <w:rFonts w:eastAsia="Arial" w:cs="Arial"/>
                <w:color w:val="000000" w:themeColor="text1"/>
                <w:sz w:val="16"/>
                <w:szCs w:val="16"/>
              </w:rPr>
            </w:pPr>
            <w:hyperlink r:id="rId129" w:history="1">
              <w:r w:rsidR="00F621C9" w:rsidRPr="00CD024F">
                <w:rPr>
                  <w:rStyle w:val="Hyperlink"/>
                  <w:rFonts w:eastAsia="Arial" w:cs="Arial"/>
                  <w:sz w:val="16"/>
                  <w:szCs w:val="16"/>
                </w:rPr>
                <w:t>0112/2///61360_4#AAF250 - insulation colour code</w:t>
              </w:r>
            </w:hyperlink>
            <w:r w:rsidR="00F621C9" w:rsidRPr="00CD024F">
              <w:rPr>
                <w:rFonts w:eastAsia="Arial" w:cs="Arial"/>
                <w:color w:val="000000" w:themeColor="text1"/>
                <w:sz w:val="16"/>
                <w:szCs w:val="16"/>
              </w:rPr>
              <w:br/>
            </w:r>
            <w:hyperlink r:id="rId130" w:history="1">
              <w:r w:rsidR="00F621C9" w:rsidRPr="00CD024F">
                <w:rPr>
                  <w:rStyle w:val="Hyperlink"/>
                  <w:rFonts w:eastAsia="Arial" w:cs="Arial"/>
                  <w:sz w:val="16"/>
                  <w:szCs w:val="16"/>
                </w:rPr>
                <w:t>0112/2///61360_4#AAH065 - housing colour code</w:t>
              </w:r>
            </w:hyperlink>
            <w:r w:rsidR="00F621C9" w:rsidRPr="00CD024F">
              <w:rPr>
                <w:rFonts w:eastAsia="Arial" w:cs="Arial"/>
                <w:color w:val="000000" w:themeColor="text1"/>
                <w:sz w:val="16"/>
                <w:szCs w:val="16"/>
              </w:rPr>
              <w:br/>
            </w:r>
            <w:hyperlink r:id="rId131" w:history="1">
              <w:r w:rsidR="00F621C9" w:rsidRPr="00CD024F">
                <w:rPr>
                  <w:rStyle w:val="Hyperlink"/>
                  <w:rFonts w:eastAsia="Arial" w:cs="Arial"/>
                  <w:sz w:val="16"/>
                  <w:szCs w:val="16"/>
                </w:rPr>
                <w:t>0112/2///61360_7#CBA018 - IEC colour code of item</w:t>
              </w:r>
            </w:hyperlink>
          </w:p>
        </w:tc>
        <w:tc>
          <w:tcPr>
            <w:tcW w:w="4810" w:type="dxa"/>
            <w:shd w:val="clear" w:color="auto" w:fill="FFFFFF"/>
            <w:tcMar>
              <w:top w:w="28" w:type="dxa"/>
              <w:left w:w="85" w:type="dxa"/>
              <w:bottom w:w="28" w:type="dxa"/>
              <w:right w:w="57" w:type="dxa"/>
            </w:tcMar>
            <w:vAlign w:val="center"/>
          </w:tcPr>
          <w:p w14:paraId="0C9F7DE3"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N.A., BK, BN, RD, OG, GN, YE, BU, VT, GY, WH, PK, GD, TQ, SR, GNYE, BKBN, BKRD, BKOG, BKGN, BKVT, BKGY, BKWH, BKPK, BKGD, BKTQ, BKSR, BRRD, BROG, BRBU, BRVT, BRGY, BRWH, BRPK, BRGD, BRTK, BRSR, RDOG, RDBU, RDVT, RDGY, RDWH, RDPK, RDGD, RDTQ, RDSR, OGBU, OGVT, OGGY, OGWH, OGPK, OGGD, OGTQ, OGSR, BUVT, BUGY, BUWH, BUPK, BUGD, BUTQ, BUSR, VTGY, VTWH, VTPK, VTGD, VTTQ, VTSR, GYWH, GYPK, GYGD, GYTQ, GYSR, WHPK, WHGD, WHTQ, WHSR, PKGD, PKTQ, PKSR, GDTQ, GDSR, TQSR, OTHERS</w:t>
            </w:r>
          </w:p>
        </w:tc>
      </w:tr>
      <w:tr w:rsidR="00F621C9" w14:paraId="557E36F1"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586AB17A" w14:textId="77777777" w:rsidR="00F621C9" w:rsidRPr="00CD024F" w:rsidRDefault="00E00F44">
            <w:pPr>
              <w:rPr>
                <w:rFonts w:eastAsia="Arial" w:cs="Arial"/>
                <w:color w:val="000000" w:themeColor="text1"/>
                <w:sz w:val="16"/>
                <w:szCs w:val="16"/>
              </w:rPr>
            </w:pPr>
            <w:hyperlink r:id="rId132" w:history="1">
              <w:r w:rsidR="00F621C9" w:rsidRPr="00CD024F">
                <w:rPr>
                  <w:rStyle w:val="Hyperlink"/>
                  <w:rFonts w:eastAsia="Arial" w:cs="Arial"/>
                  <w:sz w:val="16"/>
                  <w:szCs w:val="16"/>
                </w:rPr>
                <w:t>0112/2///61360_4#AAF128 - package colour</w:t>
              </w:r>
            </w:hyperlink>
          </w:p>
        </w:tc>
        <w:tc>
          <w:tcPr>
            <w:tcW w:w="4810" w:type="dxa"/>
            <w:shd w:val="clear" w:color="auto" w:fill="FFFFFF"/>
            <w:tcMar>
              <w:top w:w="28" w:type="dxa"/>
              <w:left w:w="85" w:type="dxa"/>
              <w:bottom w:w="28" w:type="dxa"/>
              <w:right w:w="57" w:type="dxa"/>
            </w:tcMar>
            <w:vAlign w:val="center"/>
          </w:tcPr>
          <w:p w14:paraId="102779F4"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BG, BK, BL, BN, BZ, GN, GY, IV, NC, OR, PK, RD, TN, VT, WT, YL</w:t>
            </w:r>
          </w:p>
        </w:tc>
      </w:tr>
      <w:tr w:rsidR="00F621C9" w14:paraId="3A58B34E"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660EA952" w14:textId="77777777" w:rsidR="00F621C9" w:rsidRPr="00CD024F" w:rsidRDefault="00F621C9">
            <w:pPr>
              <w:rPr>
                <w:rFonts w:eastAsia="Arial" w:cs="Arial"/>
                <w:color w:val="000000" w:themeColor="text1"/>
                <w:sz w:val="16"/>
                <w:szCs w:val="16"/>
              </w:rPr>
            </w:pPr>
          </w:p>
        </w:tc>
        <w:tc>
          <w:tcPr>
            <w:tcW w:w="4810" w:type="dxa"/>
            <w:shd w:val="clear" w:color="auto" w:fill="FFFFFF"/>
            <w:tcMar>
              <w:top w:w="28" w:type="dxa"/>
              <w:left w:w="85" w:type="dxa"/>
              <w:bottom w:w="28" w:type="dxa"/>
              <w:right w:w="57" w:type="dxa"/>
            </w:tcMar>
            <w:vAlign w:val="center"/>
          </w:tcPr>
          <w:p w14:paraId="5B828C99" w14:textId="77777777" w:rsidR="00F621C9" w:rsidRPr="00CD024F" w:rsidRDefault="00F621C9">
            <w:pPr>
              <w:rPr>
                <w:rFonts w:eastAsia="Arial" w:cs="Arial"/>
                <w:color w:val="000000" w:themeColor="text1"/>
                <w:sz w:val="16"/>
                <w:szCs w:val="16"/>
              </w:rPr>
            </w:pPr>
          </w:p>
        </w:tc>
      </w:tr>
      <w:tr w:rsidR="00F621C9" w14:paraId="36CB37C6"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77E39C7C" w14:textId="77777777" w:rsidR="00F621C9" w:rsidRPr="00CD024F" w:rsidRDefault="00E00F44">
            <w:pPr>
              <w:rPr>
                <w:rFonts w:eastAsia="Arial" w:cs="Arial"/>
                <w:color w:val="000000" w:themeColor="text1"/>
                <w:sz w:val="16"/>
                <w:szCs w:val="16"/>
              </w:rPr>
            </w:pPr>
            <w:hyperlink r:id="rId133" w:history="1">
              <w:r w:rsidR="00F621C9" w:rsidRPr="00CD024F">
                <w:rPr>
                  <w:rStyle w:val="Hyperlink"/>
                  <w:rFonts w:eastAsia="Arial" w:cs="Arial"/>
                  <w:sz w:val="16"/>
                  <w:szCs w:val="16"/>
                </w:rPr>
                <w:t>0112/2///61360_4#AAF243 - conductor configuration</w:t>
              </w:r>
            </w:hyperlink>
          </w:p>
        </w:tc>
        <w:tc>
          <w:tcPr>
            <w:tcW w:w="4810" w:type="dxa"/>
            <w:shd w:val="clear" w:color="auto" w:fill="FFFFFF"/>
            <w:tcMar>
              <w:top w:w="28" w:type="dxa"/>
              <w:left w:w="85" w:type="dxa"/>
              <w:bottom w:w="28" w:type="dxa"/>
              <w:right w:w="57" w:type="dxa"/>
            </w:tcMar>
            <w:vAlign w:val="center"/>
          </w:tcPr>
          <w:p w14:paraId="71F7497D"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BRAID, BUNCH, LITZ, SOLID, STRAND, TINSEL</w:t>
            </w:r>
          </w:p>
        </w:tc>
      </w:tr>
      <w:tr w:rsidR="00F621C9" w14:paraId="392098A2"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2D27680B" w14:textId="77777777" w:rsidR="00F621C9" w:rsidRPr="00CD024F" w:rsidRDefault="00E00F44">
            <w:pPr>
              <w:rPr>
                <w:rFonts w:eastAsia="Arial" w:cs="Arial"/>
                <w:color w:val="000000" w:themeColor="text1"/>
                <w:sz w:val="16"/>
                <w:szCs w:val="16"/>
              </w:rPr>
            </w:pPr>
            <w:hyperlink r:id="rId134" w:history="1">
              <w:r w:rsidR="00F621C9" w:rsidRPr="00CD024F">
                <w:rPr>
                  <w:rStyle w:val="Hyperlink"/>
                  <w:rFonts w:eastAsia="Arial" w:cs="Arial"/>
                  <w:sz w:val="16"/>
                  <w:szCs w:val="16"/>
                </w:rPr>
                <w:t>0112/2///61360_4#AAJ018 - sealing class</w:t>
              </w:r>
            </w:hyperlink>
          </w:p>
        </w:tc>
        <w:tc>
          <w:tcPr>
            <w:tcW w:w="4810" w:type="dxa"/>
            <w:shd w:val="clear" w:color="auto" w:fill="FFFFFF"/>
            <w:tcMar>
              <w:top w:w="28" w:type="dxa"/>
              <w:left w:w="85" w:type="dxa"/>
              <w:bottom w:w="28" w:type="dxa"/>
              <w:right w:w="57" w:type="dxa"/>
            </w:tcMar>
            <w:vAlign w:val="center"/>
          </w:tcPr>
          <w:p w14:paraId="5BCF41EA"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DUSTP, OPEN, SEAL</w:t>
            </w:r>
          </w:p>
        </w:tc>
      </w:tr>
      <w:tr w:rsidR="00484A4A" w14:paraId="29D40374" w14:textId="77777777">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51261873" w14:textId="77777777" w:rsidR="00484A4A" w:rsidRPr="00CD024F" w:rsidRDefault="00484A4A">
            <w:pPr>
              <w:rPr>
                <w:rStyle w:val="Hyperlink"/>
                <w:rFonts w:cs="Arial"/>
                <w:sz w:val="16"/>
                <w:szCs w:val="16"/>
              </w:rPr>
            </w:pPr>
            <w:r w:rsidRPr="00CD024F">
              <w:rPr>
                <w:rStyle w:val="Hyperlink"/>
                <w:rFonts w:cs="Arial"/>
                <w:noProof/>
                <w:sz w:val="16"/>
                <w:szCs w:val="16"/>
                <w:lang w:val="de-DE" w:eastAsia="zh-CN"/>
              </w:rPr>
              <w:drawing>
                <wp:inline distT="0" distB="0" distL="0" distR="0" wp14:anchorId="45953D8D" wp14:editId="09671DD9">
                  <wp:extent cx="6985" cy="6985"/>
                  <wp:effectExtent l="0" t="0" r="0" b="0"/>
                  <wp:docPr id="858036221"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36" w:history="1">
              <w:r w:rsidRPr="00CD024F">
                <w:rPr>
                  <w:rStyle w:val="Hyperlink"/>
                  <w:rFonts w:eastAsia="Arial" w:cs="Arial"/>
                  <w:sz w:val="16"/>
                  <w:szCs w:val="16"/>
                </w:rPr>
                <w:t>0112/2///61360_4#AAH056 - body insulation material</w:t>
              </w:r>
            </w:hyperlink>
          </w:p>
        </w:tc>
        <w:tc>
          <w:tcPr>
            <w:tcW w:w="4810" w:type="dxa"/>
            <w:shd w:val="clear" w:color="auto" w:fill="FFFFFF"/>
            <w:tcMar>
              <w:top w:w="28" w:type="dxa"/>
              <w:left w:w="85" w:type="dxa"/>
              <w:bottom w:w="28" w:type="dxa"/>
              <w:right w:w="57" w:type="dxa"/>
            </w:tcMar>
            <w:vAlign w:val="center"/>
          </w:tcPr>
          <w:p w14:paraId="3D84C706" w14:textId="77777777" w:rsidR="00484A4A" w:rsidRPr="00CD024F" w:rsidRDefault="00484A4A">
            <w:pPr>
              <w:rPr>
                <w:rFonts w:eastAsia="Arial" w:cs="Arial"/>
                <w:color w:val="000000" w:themeColor="text1"/>
                <w:sz w:val="16"/>
                <w:szCs w:val="16"/>
              </w:rPr>
            </w:pPr>
            <w:r w:rsidRPr="00CD024F">
              <w:rPr>
                <w:rFonts w:eastAsia="Arial" w:cs="Arial"/>
                <w:color w:val="000000" w:themeColor="text1"/>
                <w:sz w:val="16"/>
                <w:szCs w:val="16"/>
              </w:rPr>
              <w:t>CER, GLS, PLA</w:t>
            </w:r>
          </w:p>
        </w:tc>
      </w:tr>
      <w:tr w:rsidR="00F621C9" w14:paraId="64929842"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328C4489" w14:textId="77777777" w:rsidR="00F621C9" w:rsidRPr="00CD024F" w:rsidRDefault="00E00F44">
            <w:pPr>
              <w:rPr>
                <w:rFonts w:eastAsia="Arial" w:cs="Arial"/>
                <w:color w:val="000000" w:themeColor="text1"/>
                <w:sz w:val="16"/>
                <w:szCs w:val="16"/>
              </w:rPr>
            </w:pPr>
            <w:hyperlink r:id="rId137" w:history="1">
              <w:r w:rsidR="00F621C9" w:rsidRPr="00CD024F">
                <w:rPr>
                  <w:rStyle w:val="Hyperlink"/>
                  <w:rFonts w:eastAsia="Arial" w:cs="Arial"/>
                  <w:sz w:val="16"/>
                  <w:szCs w:val="16"/>
                </w:rPr>
                <w:t>0112/2///61360_4#AAF248 - insulating material</w:t>
              </w:r>
            </w:hyperlink>
          </w:p>
        </w:tc>
        <w:tc>
          <w:tcPr>
            <w:tcW w:w="4810" w:type="dxa"/>
            <w:shd w:val="clear" w:color="auto" w:fill="FFFFFF"/>
            <w:tcMar>
              <w:top w:w="28" w:type="dxa"/>
              <w:left w:w="85" w:type="dxa"/>
              <w:bottom w:w="28" w:type="dxa"/>
              <w:right w:w="57" w:type="dxa"/>
            </w:tcMar>
            <w:vAlign w:val="center"/>
          </w:tcPr>
          <w:p w14:paraId="4A2E12C3"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ECTFE, ENAM, E/TFE, FEP, PA, PAPER, PE, PFA, POLY, PP, PTFE, PUR, PVC, RUBBER, TEXTILE, UP</w:t>
            </w:r>
          </w:p>
        </w:tc>
      </w:tr>
      <w:tr w:rsidR="00F621C9" w:rsidRPr="008A6024" w14:paraId="6045BF09"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66E7F883" w14:textId="77777777" w:rsidR="00F621C9" w:rsidRPr="00CD024F" w:rsidRDefault="00F621C9">
            <w:pPr>
              <w:rPr>
                <w:rStyle w:val="Hyperlink"/>
                <w:rFonts w:cs="Arial"/>
                <w:sz w:val="16"/>
                <w:szCs w:val="16"/>
              </w:rPr>
            </w:pPr>
            <w:r w:rsidRPr="00CD024F">
              <w:rPr>
                <w:rStyle w:val="Hyperlink"/>
                <w:rFonts w:cs="Arial"/>
                <w:noProof/>
                <w:sz w:val="16"/>
                <w:szCs w:val="16"/>
                <w:lang w:val="de-DE" w:eastAsia="zh-CN"/>
              </w:rPr>
              <w:drawing>
                <wp:inline distT="0" distB="0" distL="0" distR="0" wp14:anchorId="2B6191D8" wp14:editId="5924C78F">
                  <wp:extent cx="5715" cy="5715"/>
                  <wp:effectExtent l="0" t="0" r="0" b="0"/>
                  <wp:docPr id="13671433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38" w:history="1">
              <w:r w:rsidRPr="00CD024F">
                <w:rPr>
                  <w:rStyle w:val="Hyperlink"/>
                  <w:rFonts w:eastAsia="Arial" w:cs="Arial"/>
                  <w:sz w:val="16"/>
                  <w:szCs w:val="16"/>
                </w:rPr>
                <w:t>0112/2///61360_4#AAF241 - conductive material</w:t>
              </w:r>
            </w:hyperlink>
          </w:p>
        </w:tc>
        <w:tc>
          <w:tcPr>
            <w:tcW w:w="4810" w:type="dxa"/>
            <w:shd w:val="clear" w:color="auto" w:fill="FFFFFF"/>
            <w:tcMar>
              <w:top w:w="28" w:type="dxa"/>
              <w:left w:w="85" w:type="dxa"/>
              <w:bottom w:w="28" w:type="dxa"/>
              <w:right w:w="57" w:type="dxa"/>
            </w:tcMar>
            <w:vAlign w:val="center"/>
          </w:tcPr>
          <w:p w14:paraId="6C359FF1" w14:textId="130DD8C0" w:rsidR="00F621C9" w:rsidRPr="00CD024F" w:rsidRDefault="00C67E05" w:rsidP="00C67E05">
            <w:pPr>
              <w:rPr>
                <w:rFonts w:eastAsia="Arial" w:cs="Arial"/>
                <w:color w:val="000000" w:themeColor="text1"/>
                <w:sz w:val="16"/>
                <w:szCs w:val="16"/>
              </w:rPr>
            </w:pPr>
            <w:r w:rsidRPr="00CD024F">
              <w:rPr>
                <w:rFonts w:eastAsia="Arial" w:cs="Arial"/>
                <w:color w:val="000000" w:themeColor="text1"/>
                <w:sz w:val="16"/>
                <w:szCs w:val="16"/>
              </w:rPr>
              <w:t>Al, Cu, CuCd, CuCdCr, CuCr, CuNi, CuSn, CuZn, Fe/Cu</w:t>
            </w:r>
          </w:p>
        </w:tc>
      </w:tr>
      <w:tr w:rsidR="00F8327F" w14:paraId="3BF6988B"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28C49E10" w14:textId="77777777" w:rsidR="00F8327F" w:rsidRPr="00CD024F" w:rsidRDefault="00F8327F">
            <w:pPr>
              <w:rPr>
                <w:rStyle w:val="Hyperlink"/>
                <w:rFonts w:cs="Arial"/>
                <w:sz w:val="16"/>
                <w:szCs w:val="16"/>
              </w:rPr>
            </w:pPr>
            <w:r w:rsidRPr="00CD024F">
              <w:rPr>
                <w:rStyle w:val="Hyperlink"/>
                <w:rFonts w:cs="Arial"/>
                <w:noProof/>
                <w:sz w:val="16"/>
                <w:szCs w:val="16"/>
                <w:lang w:val="de-DE" w:eastAsia="zh-CN"/>
              </w:rPr>
              <w:drawing>
                <wp:inline distT="0" distB="0" distL="0" distR="0" wp14:anchorId="7E46EDE6" wp14:editId="022195DB">
                  <wp:extent cx="6985" cy="6985"/>
                  <wp:effectExtent l="0" t="0" r="0" b="0"/>
                  <wp:docPr id="570803969"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39" w:history="1">
              <w:r w:rsidRPr="00CD024F">
                <w:rPr>
                  <w:rStyle w:val="Hyperlink"/>
                  <w:rFonts w:eastAsia="Arial" w:cs="Arial"/>
                  <w:sz w:val="16"/>
                  <w:szCs w:val="16"/>
                </w:rPr>
                <w:t>0112/2///61360_4#AAF240 - conductor finish</w:t>
              </w:r>
            </w:hyperlink>
          </w:p>
        </w:tc>
        <w:tc>
          <w:tcPr>
            <w:tcW w:w="4810" w:type="dxa"/>
            <w:shd w:val="clear" w:color="auto" w:fill="FFFFFF"/>
            <w:tcMar>
              <w:top w:w="28" w:type="dxa"/>
              <w:left w:w="85" w:type="dxa"/>
              <w:bottom w:w="28" w:type="dxa"/>
              <w:right w:w="57" w:type="dxa"/>
            </w:tcMar>
            <w:vAlign w:val="center"/>
          </w:tcPr>
          <w:p w14:paraId="19F08A4E" w14:textId="77777777" w:rsidR="00F8327F" w:rsidRPr="00CD024F" w:rsidRDefault="00F8327F">
            <w:pPr>
              <w:rPr>
                <w:rFonts w:eastAsia="Arial" w:cs="Arial"/>
                <w:color w:val="000000" w:themeColor="text1"/>
                <w:sz w:val="16"/>
                <w:szCs w:val="16"/>
              </w:rPr>
            </w:pPr>
            <w:r w:rsidRPr="00CD024F">
              <w:rPr>
                <w:rFonts w:eastAsia="Arial" w:cs="Arial"/>
                <w:color w:val="000000" w:themeColor="text1"/>
                <w:sz w:val="16"/>
                <w:szCs w:val="16"/>
              </w:rPr>
              <w:t>Ag, Ni, Sn</w:t>
            </w:r>
          </w:p>
        </w:tc>
      </w:tr>
      <w:tr w:rsidR="00024AAC" w14:paraId="4681ED33" w14:textId="77777777">
        <w:trPr>
          <w:trHeight w:val="170"/>
        </w:trPr>
        <w:tc>
          <w:tcPr>
            <w:tcW w:w="4249" w:type="dxa"/>
            <w:shd w:val="clear" w:color="auto" w:fill="F2F2F2" w:themeFill="background1" w:themeFillShade="F2"/>
            <w:tcMar>
              <w:top w:w="57" w:type="dxa"/>
              <w:left w:w="85" w:type="dxa"/>
              <w:bottom w:w="57" w:type="dxa"/>
              <w:right w:w="85" w:type="dxa"/>
            </w:tcMar>
            <w:vAlign w:val="center"/>
          </w:tcPr>
          <w:p w14:paraId="2E2CB91D" w14:textId="13949641" w:rsidR="00024AAC" w:rsidRPr="00CD024F" w:rsidRDefault="00024AAC">
            <w:pPr>
              <w:rPr>
                <w:rStyle w:val="Hyperlink"/>
                <w:rFonts w:cs="Arial"/>
                <w:sz w:val="16"/>
                <w:szCs w:val="16"/>
              </w:rPr>
            </w:pPr>
            <w:r w:rsidRPr="00CD024F">
              <w:rPr>
                <w:rStyle w:val="Hyperlink"/>
                <w:rFonts w:eastAsia="Arial" w:cs="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CD024F">
              <w:rPr>
                <w:rStyle w:val="Hyperlink"/>
                <w:rFonts w:eastAsia="Arial" w:cs="Arial"/>
                <w:sz w:val="16"/>
                <w:szCs w:val="16"/>
              </w:rPr>
              <w:fldChar w:fldCharType="separate"/>
            </w:r>
            <w:r w:rsidR="00FA194F">
              <w:rPr>
                <w:rStyle w:val="Hyperlink"/>
                <w:rFonts w:eastAsia="Arial" w:cs="Arial"/>
                <w:sz w:val="16"/>
                <w:szCs w:val="16"/>
              </w:rPr>
              <w:fldChar w:fldCharType="begin"/>
            </w:r>
            <w:r w:rsidR="00FA194F">
              <w:rPr>
                <w:rStyle w:val="Hyperlink"/>
                <w:rFonts w:eastAsia="Arial" w:cs="Arial"/>
                <w:sz w:val="16"/>
                <w:szCs w:val="16"/>
              </w:rPr>
              <w:instrText xml:space="preserve"> INCLUDEPICTURE  "https://cdd.iec.ch/icons/ecblank.gif" \* MERGEFORMATINET </w:instrText>
            </w:r>
            <w:r w:rsidR="00FA194F">
              <w:rPr>
                <w:rStyle w:val="Hyperlink"/>
                <w:rFonts w:eastAsia="Arial" w:cs="Arial"/>
                <w:sz w:val="16"/>
                <w:szCs w:val="16"/>
              </w:rPr>
              <w:fldChar w:fldCharType="separate"/>
            </w:r>
            <w:r w:rsidR="0088355E">
              <w:rPr>
                <w:rStyle w:val="Hyperlink"/>
                <w:rFonts w:eastAsia="Arial" w:cs="Arial"/>
                <w:sz w:val="16"/>
                <w:szCs w:val="16"/>
              </w:rPr>
              <w:fldChar w:fldCharType="begin"/>
            </w:r>
            <w:r w:rsidR="0088355E">
              <w:rPr>
                <w:rStyle w:val="Hyperlink"/>
                <w:rFonts w:eastAsia="Arial" w:cs="Arial"/>
                <w:sz w:val="16"/>
                <w:szCs w:val="16"/>
              </w:rPr>
              <w:instrText xml:space="preserve"> INCLUDEPICTURE  "https://cdd.iec.ch/icons/ecblank.gif" \* MERGEFORMATINET </w:instrText>
            </w:r>
            <w:r w:rsidR="0088355E">
              <w:rPr>
                <w:rStyle w:val="Hyperlink"/>
                <w:rFonts w:eastAsia="Arial" w:cs="Arial"/>
                <w:sz w:val="16"/>
                <w:szCs w:val="16"/>
              </w:rPr>
              <w:fldChar w:fldCharType="separate"/>
            </w:r>
            <w:r w:rsidR="00FA194F">
              <w:rPr>
                <w:rStyle w:val="Hyperlink"/>
                <w:rFonts w:eastAsia="Arial" w:cs="Arial"/>
                <w:noProof/>
                <w:sz w:val="16"/>
                <w:szCs w:val="16"/>
              </w:rPr>
              <w:fldChar w:fldCharType="begin"/>
            </w:r>
            <w:r w:rsidR="00FA194F">
              <w:rPr>
                <w:rStyle w:val="Hyperlink"/>
                <w:rFonts w:eastAsia="Arial" w:cs="Arial"/>
                <w:noProof/>
                <w:sz w:val="16"/>
                <w:szCs w:val="16"/>
              </w:rPr>
              <w:instrText xml:space="preserve"> INCLUDEPICTURE  "https://cdd.iec.ch/icons/ecblank.gif" \* MERGEFORMATINET </w:instrText>
            </w:r>
            <w:r w:rsidR="00FA194F">
              <w:rPr>
                <w:rStyle w:val="Hyperlink"/>
                <w:rFonts w:eastAsia="Arial" w:cs="Arial"/>
                <w:noProof/>
                <w:sz w:val="16"/>
                <w:szCs w:val="16"/>
              </w:rPr>
              <w:fldChar w:fldCharType="separate"/>
            </w:r>
            <w:r w:rsidR="006A7DF6">
              <w:rPr>
                <w:rStyle w:val="Hyperlink"/>
                <w:rFonts w:eastAsia="Arial" w:cs="Arial"/>
                <w:noProof/>
                <w:sz w:val="16"/>
                <w:szCs w:val="16"/>
              </w:rPr>
              <w:fldChar w:fldCharType="begin"/>
            </w:r>
            <w:r w:rsidR="006A7DF6">
              <w:rPr>
                <w:rStyle w:val="Hyperlink"/>
                <w:rFonts w:eastAsia="Arial" w:cs="Arial"/>
                <w:noProof/>
                <w:sz w:val="16"/>
                <w:szCs w:val="16"/>
              </w:rPr>
              <w:instrText xml:space="preserve"> INCLUDEPICTURE  "https://cdd.iec.ch/icons/ecblank.gif" \* MERGEFORMATINET </w:instrText>
            </w:r>
            <w:r w:rsidR="006A7DF6">
              <w:rPr>
                <w:rStyle w:val="Hyperlink"/>
                <w:rFonts w:eastAsia="Arial" w:cs="Arial"/>
                <w:noProof/>
                <w:sz w:val="16"/>
                <w:szCs w:val="16"/>
              </w:rPr>
              <w:fldChar w:fldCharType="separate"/>
            </w:r>
            <w:r w:rsidR="00DC007B">
              <w:rPr>
                <w:rStyle w:val="Hyperlink"/>
                <w:rFonts w:eastAsia="Arial" w:cs="Arial"/>
                <w:noProof/>
                <w:sz w:val="16"/>
                <w:szCs w:val="16"/>
              </w:rPr>
              <w:fldChar w:fldCharType="begin"/>
            </w:r>
            <w:r w:rsidR="00DC007B">
              <w:rPr>
                <w:rStyle w:val="Hyperlink"/>
                <w:rFonts w:eastAsia="Arial" w:cs="Arial"/>
                <w:noProof/>
                <w:sz w:val="16"/>
                <w:szCs w:val="16"/>
              </w:rPr>
              <w:instrText xml:space="preserve"> INCLUDEPICTURE  "https://cdd.iec.ch/icons/ecblank.gif" \* MERGEFORMATINET </w:instrText>
            </w:r>
            <w:r w:rsidR="00DC007B">
              <w:rPr>
                <w:rStyle w:val="Hyperlink"/>
                <w:rFonts w:eastAsia="Arial" w:cs="Arial"/>
                <w:noProof/>
                <w:sz w:val="16"/>
                <w:szCs w:val="16"/>
              </w:rPr>
              <w:fldChar w:fldCharType="separate"/>
            </w:r>
            <w:r w:rsidR="004C5EC5">
              <w:rPr>
                <w:rStyle w:val="Hyperlink"/>
                <w:rFonts w:eastAsia="Arial" w:cs="Arial"/>
                <w:noProof/>
                <w:sz w:val="16"/>
                <w:szCs w:val="16"/>
              </w:rPr>
              <w:fldChar w:fldCharType="begin"/>
            </w:r>
            <w:r w:rsidR="004C5EC5">
              <w:rPr>
                <w:rStyle w:val="Hyperlink"/>
                <w:rFonts w:eastAsia="Arial" w:cs="Arial"/>
                <w:noProof/>
                <w:sz w:val="16"/>
                <w:szCs w:val="16"/>
              </w:rPr>
              <w:instrText xml:space="preserve"> INCLUDEPICTURE  "https://cdd.iec.ch/icons/ecblank.gif" \* MERGEFORMATINET </w:instrText>
            </w:r>
            <w:r w:rsidR="004C5EC5">
              <w:rPr>
                <w:rStyle w:val="Hyperlink"/>
                <w:rFonts w:eastAsia="Arial" w:cs="Arial"/>
                <w:noProof/>
                <w:sz w:val="16"/>
                <w:szCs w:val="16"/>
              </w:rPr>
              <w:fldChar w:fldCharType="separate"/>
            </w:r>
            <w:r w:rsidR="00AA6FA6">
              <w:rPr>
                <w:rStyle w:val="Hyperlink"/>
                <w:rFonts w:eastAsia="Arial" w:cs="Arial"/>
                <w:noProof/>
                <w:sz w:val="16"/>
                <w:szCs w:val="16"/>
              </w:rPr>
              <w:fldChar w:fldCharType="begin"/>
            </w:r>
            <w:r w:rsidR="00AA6FA6">
              <w:rPr>
                <w:rStyle w:val="Hyperlink"/>
                <w:rFonts w:eastAsia="Arial" w:cs="Arial"/>
                <w:noProof/>
                <w:sz w:val="16"/>
                <w:szCs w:val="16"/>
              </w:rPr>
              <w:instrText xml:space="preserve"> INCLUDEPICTURE  "https://cdd.iec.ch/icons/ecblank.gif" \* MERGEFORMATINET </w:instrText>
            </w:r>
            <w:r w:rsidR="00AA6FA6">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sidR="00E00F44">
              <w:rPr>
                <w:rStyle w:val="Hyperlink"/>
                <w:rFonts w:eastAsia="Arial" w:cs="Arial"/>
                <w:noProof/>
                <w:sz w:val="16"/>
                <w:szCs w:val="16"/>
              </w:rPr>
              <w:fldChar w:fldCharType="begin"/>
            </w:r>
            <w:r w:rsidR="00E00F44">
              <w:rPr>
                <w:rStyle w:val="Hyperlink"/>
                <w:rFonts w:eastAsia="Arial" w:cs="Arial"/>
                <w:noProof/>
                <w:sz w:val="16"/>
                <w:szCs w:val="16"/>
              </w:rPr>
              <w:instrText xml:space="preserve"> INCLUDEPICTURE  "https://cdd.iec.ch/icons/ecblank.gif" \* MERGEFORMATINET </w:instrText>
            </w:r>
            <w:r w:rsidR="00E00F44">
              <w:rPr>
                <w:rStyle w:val="Hyperlink"/>
                <w:rFonts w:eastAsia="Arial" w:cs="Arial"/>
                <w:noProof/>
                <w:sz w:val="16"/>
                <w:szCs w:val="16"/>
              </w:rPr>
              <w:fldChar w:fldCharType="separate"/>
            </w:r>
            <w:r w:rsidR="00E00F44">
              <w:rPr>
                <w:rStyle w:val="Hyperlink"/>
                <w:rFonts w:eastAsia="Arial" w:cs="Arial"/>
                <w:noProof/>
                <w:sz w:val="16"/>
                <w:szCs w:val="16"/>
              </w:rPr>
              <w:pict w14:anchorId="2AEE50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alt="" style="width:12pt;height:1.1pt;mso-width-percent:0;mso-height-percent:0;mso-width-percent:0;mso-height-percent:0">
                  <v:imagedata r:id="rId140" r:href="rId141"/>
                </v:shape>
              </w:pict>
            </w:r>
            <w:r w:rsidR="00E00F44">
              <w:rPr>
                <w:rStyle w:val="Hyperlink"/>
                <w:rFonts w:eastAsia="Arial" w:cs="Arial"/>
                <w:noProof/>
                <w:sz w:val="16"/>
                <w:szCs w:val="16"/>
              </w:rPr>
              <w:fldChar w:fldCharType="end"/>
            </w:r>
            <w:r>
              <w:rPr>
                <w:rStyle w:val="Hyperlink"/>
                <w:rFonts w:eastAsia="Arial" w:cs="Arial"/>
                <w:noProof/>
                <w:sz w:val="16"/>
                <w:szCs w:val="16"/>
              </w:rPr>
              <w:fldChar w:fldCharType="end"/>
            </w:r>
            <w:r>
              <w:rPr>
                <w:rStyle w:val="Hyperlink"/>
                <w:rFonts w:eastAsia="Arial" w:cs="Arial"/>
                <w:noProof/>
                <w:sz w:val="16"/>
                <w:szCs w:val="16"/>
              </w:rPr>
              <w:fldChar w:fldCharType="end"/>
            </w:r>
            <w:r w:rsidR="00AA6FA6">
              <w:rPr>
                <w:rStyle w:val="Hyperlink"/>
                <w:rFonts w:eastAsia="Arial" w:cs="Arial"/>
                <w:noProof/>
                <w:sz w:val="16"/>
                <w:szCs w:val="16"/>
              </w:rPr>
              <w:fldChar w:fldCharType="end"/>
            </w:r>
            <w:r w:rsidR="004C5EC5">
              <w:rPr>
                <w:rStyle w:val="Hyperlink"/>
                <w:rFonts w:eastAsia="Arial" w:cs="Arial"/>
                <w:noProof/>
                <w:sz w:val="16"/>
                <w:szCs w:val="16"/>
              </w:rPr>
              <w:fldChar w:fldCharType="end"/>
            </w:r>
            <w:r w:rsidR="00DC007B">
              <w:rPr>
                <w:rStyle w:val="Hyperlink"/>
                <w:rFonts w:eastAsia="Arial" w:cs="Arial"/>
                <w:noProof/>
                <w:sz w:val="16"/>
                <w:szCs w:val="16"/>
              </w:rPr>
              <w:fldChar w:fldCharType="end"/>
            </w:r>
            <w:r w:rsidR="006A7DF6">
              <w:rPr>
                <w:rStyle w:val="Hyperlink"/>
                <w:rFonts w:eastAsia="Arial" w:cs="Arial"/>
                <w:noProof/>
                <w:sz w:val="16"/>
                <w:szCs w:val="16"/>
              </w:rPr>
              <w:fldChar w:fldCharType="end"/>
            </w:r>
            <w:r w:rsidR="00FA194F">
              <w:rPr>
                <w:rStyle w:val="Hyperlink"/>
                <w:rFonts w:eastAsia="Arial" w:cs="Arial"/>
                <w:noProof/>
                <w:sz w:val="16"/>
                <w:szCs w:val="16"/>
              </w:rPr>
              <w:fldChar w:fldCharType="end"/>
            </w:r>
            <w:r w:rsidR="0088355E">
              <w:rPr>
                <w:rStyle w:val="Hyperlink"/>
                <w:rFonts w:eastAsia="Arial" w:cs="Arial"/>
                <w:sz w:val="16"/>
                <w:szCs w:val="16"/>
              </w:rPr>
              <w:fldChar w:fldCharType="end"/>
            </w:r>
            <w:r w:rsidR="00FA194F">
              <w:rPr>
                <w:rStyle w:val="Hyperlink"/>
                <w:rFonts w:eastAsia="Arial" w:cs="Arial"/>
                <w:sz w:val="16"/>
                <w:szCs w:val="16"/>
              </w:rPr>
              <w:fldChar w:fldCharType="end"/>
            </w:r>
            <w:r w:rsidRPr="00CD024F">
              <w:rPr>
                <w:rStyle w:val="Hyperlink"/>
                <w:rFonts w:eastAsia="Arial" w:cs="Arial"/>
                <w:sz w:val="16"/>
                <w:szCs w:val="16"/>
              </w:rPr>
              <w:fldChar w:fldCharType="end"/>
            </w:r>
            <w:hyperlink r:id="rId142" w:history="1">
              <w:r w:rsidRPr="00CD024F">
                <w:rPr>
                  <w:rStyle w:val="Hyperlink"/>
                  <w:rFonts w:eastAsia="Arial" w:cs="Arial"/>
                  <w:sz w:val="16"/>
                  <w:szCs w:val="16"/>
                </w:rPr>
                <w:t>0112/2///61360_4#AAR025 - contact material</w:t>
              </w:r>
            </w:hyperlink>
          </w:p>
        </w:tc>
        <w:tc>
          <w:tcPr>
            <w:tcW w:w="4810" w:type="dxa"/>
            <w:shd w:val="clear" w:color="auto" w:fill="FFFFFF"/>
            <w:tcMar>
              <w:top w:w="28" w:type="dxa"/>
              <w:left w:w="85" w:type="dxa"/>
              <w:bottom w:w="28" w:type="dxa"/>
              <w:right w:w="57" w:type="dxa"/>
            </w:tcMar>
            <w:vAlign w:val="center"/>
          </w:tcPr>
          <w:p w14:paraId="04C64CEE" w14:textId="77777777" w:rsidR="00024AAC" w:rsidRPr="00CD024F" w:rsidRDefault="00024AAC">
            <w:pPr>
              <w:rPr>
                <w:rFonts w:eastAsia="Arial" w:cs="Arial"/>
                <w:color w:val="000000" w:themeColor="text1"/>
                <w:sz w:val="16"/>
                <w:szCs w:val="16"/>
              </w:rPr>
            </w:pPr>
            <w:r w:rsidRPr="00CD024F">
              <w:rPr>
                <w:rFonts w:eastAsia="Arial" w:cs="Arial"/>
                <w:color w:val="000000" w:themeColor="text1"/>
                <w:sz w:val="16"/>
                <w:szCs w:val="16"/>
              </w:rPr>
              <w:t>Ag, AgCdO, AgCdO/Au, AgNi, AgNi/Au, AgPd, AgPd/Au, AgSnO2, AgSnO2/Au, AgW, Ag/Au, AuAg, PdCu, PdNi, Rh, Rh/Au, W</w:t>
            </w:r>
          </w:p>
        </w:tc>
      </w:tr>
      <w:tr w:rsidR="00F621C9" w:rsidRPr="008A6024" w14:paraId="3C55D604"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6EBE980E" w14:textId="77777777" w:rsidR="00F621C9" w:rsidRPr="00CD024F" w:rsidRDefault="00F621C9">
            <w:pPr>
              <w:rPr>
                <w:rStyle w:val="Hyperlink"/>
                <w:rFonts w:cs="Arial"/>
                <w:sz w:val="16"/>
                <w:szCs w:val="16"/>
              </w:rPr>
            </w:pPr>
            <w:r w:rsidRPr="00CD024F">
              <w:rPr>
                <w:rStyle w:val="Hyperlink"/>
                <w:rFonts w:cs="Arial"/>
                <w:noProof/>
                <w:sz w:val="16"/>
                <w:szCs w:val="16"/>
                <w:lang w:val="de-DE" w:eastAsia="zh-CN"/>
              </w:rPr>
              <w:drawing>
                <wp:inline distT="0" distB="0" distL="0" distR="0" wp14:anchorId="7308ACB6" wp14:editId="2ED6B44F">
                  <wp:extent cx="5715" cy="5715"/>
                  <wp:effectExtent l="0" t="0" r="0" b="0"/>
                  <wp:docPr id="658479951"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43" w:history="1">
              <w:r w:rsidRPr="00CD024F">
                <w:rPr>
                  <w:rStyle w:val="Hyperlink"/>
                  <w:rFonts w:eastAsia="Arial" w:cs="Arial"/>
                  <w:sz w:val="16"/>
                  <w:szCs w:val="16"/>
                </w:rPr>
                <w:t>0112/2///61360_4#AAE355 - contact body material</w:t>
              </w:r>
            </w:hyperlink>
          </w:p>
        </w:tc>
        <w:tc>
          <w:tcPr>
            <w:tcW w:w="4810" w:type="dxa"/>
            <w:shd w:val="clear" w:color="auto" w:fill="FFFFFF"/>
            <w:tcMar>
              <w:top w:w="28" w:type="dxa"/>
              <w:left w:w="85" w:type="dxa"/>
              <w:bottom w:w="28" w:type="dxa"/>
              <w:right w:w="57" w:type="dxa"/>
            </w:tcMar>
            <w:vAlign w:val="center"/>
          </w:tcPr>
          <w:p w14:paraId="20DC3E7C" w14:textId="24203E9D" w:rsidR="00F621C9" w:rsidRPr="00CD024F" w:rsidRDefault="00AB4275">
            <w:pPr>
              <w:rPr>
                <w:rFonts w:eastAsia="Arial" w:cs="Arial"/>
                <w:color w:val="000000" w:themeColor="text1"/>
                <w:sz w:val="16"/>
                <w:szCs w:val="16"/>
              </w:rPr>
            </w:pPr>
            <w:r w:rsidRPr="00CD024F">
              <w:rPr>
                <w:rFonts w:eastAsia="Arial" w:cs="Arial"/>
                <w:color w:val="000000" w:themeColor="text1"/>
                <w:sz w:val="16"/>
                <w:szCs w:val="16"/>
              </w:rPr>
              <w:t>BeCu, Cu, CuSn, CuZn, Ni, PCuSn</w:t>
            </w:r>
          </w:p>
        </w:tc>
      </w:tr>
      <w:tr w:rsidR="00024AAC" w:rsidRPr="008A0534" w14:paraId="130A0143" w14:textId="77777777">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33729E68" w14:textId="77777777" w:rsidR="00024AAC" w:rsidRPr="00CD024F" w:rsidRDefault="00024AAC">
            <w:pPr>
              <w:rPr>
                <w:rStyle w:val="Hyperlink"/>
                <w:rFonts w:cs="Arial"/>
                <w:sz w:val="16"/>
                <w:szCs w:val="16"/>
              </w:rPr>
            </w:pPr>
            <w:r w:rsidRPr="00CD024F">
              <w:rPr>
                <w:rStyle w:val="Hyperlink"/>
                <w:rFonts w:cs="Arial"/>
                <w:noProof/>
                <w:sz w:val="16"/>
                <w:szCs w:val="16"/>
                <w:lang w:val="de-DE" w:eastAsia="zh-CN"/>
              </w:rPr>
              <w:drawing>
                <wp:inline distT="0" distB="0" distL="0" distR="0" wp14:anchorId="01DF3558" wp14:editId="6B0E27D0">
                  <wp:extent cx="6985" cy="6985"/>
                  <wp:effectExtent l="0" t="0" r="0" b="0"/>
                  <wp:docPr id="1746173746"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44" w:history="1">
              <w:r w:rsidRPr="00CD024F">
                <w:rPr>
                  <w:rStyle w:val="Hyperlink"/>
                  <w:rFonts w:eastAsia="Arial" w:cs="Arial"/>
                  <w:sz w:val="16"/>
                  <w:szCs w:val="16"/>
                </w:rPr>
                <w:t>0112/2///61360_4#AAE350 - contact finish</w:t>
              </w:r>
            </w:hyperlink>
          </w:p>
        </w:tc>
        <w:tc>
          <w:tcPr>
            <w:tcW w:w="4810" w:type="dxa"/>
            <w:shd w:val="clear" w:color="auto" w:fill="FFFFFF"/>
            <w:tcMar>
              <w:top w:w="28" w:type="dxa"/>
              <w:left w:w="85" w:type="dxa"/>
              <w:bottom w:w="28" w:type="dxa"/>
              <w:right w:w="57" w:type="dxa"/>
            </w:tcMar>
            <w:vAlign w:val="center"/>
          </w:tcPr>
          <w:p w14:paraId="4F33D89E" w14:textId="77777777" w:rsidR="00024AAC" w:rsidRPr="00CD024F" w:rsidRDefault="00024AAC">
            <w:pPr>
              <w:rPr>
                <w:rFonts w:eastAsia="Arial" w:cs="Arial"/>
                <w:color w:val="000000" w:themeColor="text1"/>
                <w:sz w:val="16"/>
                <w:szCs w:val="16"/>
                <w:lang w:val="de-DE"/>
              </w:rPr>
            </w:pPr>
            <w:r w:rsidRPr="00CD024F">
              <w:rPr>
                <w:rFonts w:eastAsia="Arial" w:cs="Arial"/>
                <w:color w:val="000000" w:themeColor="text1"/>
                <w:sz w:val="16"/>
                <w:szCs w:val="16"/>
                <w:lang w:val="de-DE"/>
              </w:rPr>
              <w:t>Ag, Au, CuZn, Ni, PCuSn, Pd, Sn, Zn</w:t>
            </w:r>
          </w:p>
        </w:tc>
      </w:tr>
      <w:tr w:rsidR="00F621C9" w:rsidRPr="008A6024" w14:paraId="5774487E"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44002F6B" w14:textId="77777777" w:rsidR="00F621C9" w:rsidRPr="00CD024F" w:rsidRDefault="00F621C9">
            <w:pPr>
              <w:rPr>
                <w:rStyle w:val="Hyperlink"/>
                <w:rFonts w:cs="Arial"/>
                <w:sz w:val="16"/>
                <w:szCs w:val="16"/>
              </w:rPr>
            </w:pPr>
            <w:r w:rsidRPr="00CD024F">
              <w:rPr>
                <w:rStyle w:val="Hyperlink"/>
                <w:rFonts w:cs="Arial"/>
                <w:noProof/>
                <w:sz w:val="16"/>
                <w:szCs w:val="16"/>
                <w:lang w:val="de-DE" w:eastAsia="zh-CN"/>
              </w:rPr>
              <w:drawing>
                <wp:inline distT="0" distB="0" distL="0" distR="0" wp14:anchorId="7DD00DA4" wp14:editId="31A84FB4">
                  <wp:extent cx="5715" cy="5715"/>
                  <wp:effectExtent l="0" t="0" r="0" b="0"/>
                  <wp:docPr id="1315386648"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45" w:history="1">
              <w:r w:rsidRPr="00CD024F">
                <w:rPr>
                  <w:rStyle w:val="Hyperlink"/>
                  <w:rFonts w:eastAsia="Arial" w:cs="Arial"/>
                  <w:sz w:val="16"/>
                  <w:szCs w:val="16"/>
                </w:rPr>
                <w:t>0112/2///61360_4#AAE351 - housing material</w:t>
              </w:r>
            </w:hyperlink>
          </w:p>
        </w:tc>
        <w:tc>
          <w:tcPr>
            <w:tcW w:w="4810" w:type="dxa"/>
            <w:shd w:val="clear" w:color="auto" w:fill="FFFFFF"/>
            <w:tcMar>
              <w:top w:w="28" w:type="dxa"/>
              <w:left w:w="85" w:type="dxa"/>
              <w:bottom w:w="28" w:type="dxa"/>
              <w:right w:w="57" w:type="dxa"/>
            </w:tcMar>
            <w:vAlign w:val="center"/>
          </w:tcPr>
          <w:p w14:paraId="5627FF26" w14:textId="7ED4A7D2" w:rsidR="00F621C9" w:rsidRPr="00CD024F" w:rsidRDefault="007D7E84">
            <w:pPr>
              <w:rPr>
                <w:rFonts w:eastAsia="Arial" w:cs="Arial"/>
                <w:color w:val="000000" w:themeColor="text1"/>
                <w:sz w:val="16"/>
                <w:szCs w:val="16"/>
              </w:rPr>
            </w:pPr>
            <w:r w:rsidRPr="00CD024F">
              <w:rPr>
                <w:rFonts w:eastAsia="Arial" w:cs="Arial"/>
                <w:color w:val="000000" w:themeColor="text1"/>
                <w:sz w:val="16"/>
                <w:szCs w:val="16"/>
              </w:rPr>
              <w:t>CER, DAP, MET, PA, PC, PLA, PPOX, PTFE</w:t>
            </w:r>
          </w:p>
        </w:tc>
      </w:tr>
      <w:tr w:rsidR="00FB228B" w:rsidRPr="008A0534" w14:paraId="23C0192D" w14:textId="77777777">
        <w:trPr>
          <w:trHeight w:val="170"/>
        </w:trPr>
        <w:tc>
          <w:tcPr>
            <w:tcW w:w="4249" w:type="dxa"/>
            <w:shd w:val="clear" w:color="auto" w:fill="F2F2F2" w:themeFill="background1" w:themeFillShade="F2"/>
            <w:tcMar>
              <w:top w:w="57" w:type="dxa"/>
              <w:left w:w="85" w:type="dxa"/>
              <w:bottom w:w="57" w:type="dxa"/>
              <w:right w:w="85" w:type="dxa"/>
            </w:tcMar>
            <w:vAlign w:val="center"/>
          </w:tcPr>
          <w:p w14:paraId="64619C44" w14:textId="2F9F833C" w:rsidR="00FB228B" w:rsidRPr="00CD024F" w:rsidRDefault="00FB228B">
            <w:pPr>
              <w:rPr>
                <w:rStyle w:val="Hyperlink"/>
                <w:rFonts w:cs="Arial"/>
                <w:sz w:val="16"/>
                <w:szCs w:val="16"/>
              </w:rPr>
            </w:pPr>
            <w:r w:rsidRPr="00CD024F">
              <w:rPr>
                <w:rStyle w:val="Hyperlink"/>
                <w:rFonts w:eastAsia="Arial" w:cs="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CD024F">
              <w:rPr>
                <w:rStyle w:val="Hyperlink"/>
                <w:rFonts w:eastAsia="Arial" w:cs="Arial"/>
                <w:sz w:val="16"/>
                <w:szCs w:val="16"/>
              </w:rPr>
              <w:fldChar w:fldCharType="separate"/>
            </w:r>
            <w:r w:rsidR="00FA194F">
              <w:rPr>
                <w:rStyle w:val="Hyperlink"/>
                <w:rFonts w:eastAsia="Arial" w:cs="Arial"/>
                <w:sz w:val="16"/>
                <w:szCs w:val="16"/>
              </w:rPr>
              <w:fldChar w:fldCharType="begin"/>
            </w:r>
            <w:r w:rsidR="00FA194F">
              <w:rPr>
                <w:rStyle w:val="Hyperlink"/>
                <w:rFonts w:eastAsia="Arial" w:cs="Arial"/>
                <w:sz w:val="16"/>
                <w:szCs w:val="16"/>
              </w:rPr>
              <w:instrText xml:space="preserve"> INCLUDEPICTURE  "https://cdd.iec.ch/icons/ecblank.gif" \* MERGEFORMATINET </w:instrText>
            </w:r>
            <w:r w:rsidR="00FA194F">
              <w:rPr>
                <w:rStyle w:val="Hyperlink"/>
                <w:rFonts w:eastAsia="Arial" w:cs="Arial"/>
                <w:sz w:val="16"/>
                <w:szCs w:val="16"/>
              </w:rPr>
              <w:fldChar w:fldCharType="separate"/>
            </w:r>
            <w:r w:rsidR="0088355E">
              <w:rPr>
                <w:rStyle w:val="Hyperlink"/>
                <w:rFonts w:eastAsia="Arial" w:cs="Arial"/>
                <w:sz w:val="16"/>
                <w:szCs w:val="16"/>
              </w:rPr>
              <w:fldChar w:fldCharType="begin"/>
            </w:r>
            <w:r w:rsidR="0088355E">
              <w:rPr>
                <w:rStyle w:val="Hyperlink"/>
                <w:rFonts w:eastAsia="Arial" w:cs="Arial"/>
                <w:sz w:val="16"/>
                <w:szCs w:val="16"/>
              </w:rPr>
              <w:instrText xml:space="preserve"> INCLUDEPICTURE  "https://cdd.iec.ch/icons/ecblank.gif" \* MERGEFORMATINET </w:instrText>
            </w:r>
            <w:r w:rsidR="0088355E">
              <w:rPr>
                <w:rStyle w:val="Hyperlink"/>
                <w:rFonts w:eastAsia="Arial" w:cs="Arial"/>
                <w:sz w:val="16"/>
                <w:szCs w:val="16"/>
              </w:rPr>
              <w:fldChar w:fldCharType="separate"/>
            </w:r>
            <w:r w:rsidR="00FA194F">
              <w:rPr>
                <w:rStyle w:val="Hyperlink"/>
                <w:rFonts w:eastAsia="Arial" w:cs="Arial"/>
                <w:noProof/>
                <w:sz w:val="16"/>
                <w:szCs w:val="16"/>
              </w:rPr>
              <w:fldChar w:fldCharType="begin"/>
            </w:r>
            <w:r w:rsidR="00FA194F">
              <w:rPr>
                <w:rStyle w:val="Hyperlink"/>
                <w:rFonts w:eastAsia="Arial" w:cs="Arial"/>
                <w:noProof/>
                <w:sz w:val="16"/>
                <w:szCs w:val="16"/>
              </w:rPr>
              <w:instrText xml:space="preserve"> INCLUDEPICTURE  "https://cdd.iec.ch/icons/ecblank.gif" \* MERGEFORMATINET </w:instrText>
            </w:r>
            <w:r w:rsidR="00FA194F">
              <w:rPr>
                <w:rStyle w:val="Hyperlink"/>
                <w:rFonts w:eastAsia="Arial" w:cs="Arial"/>
                <w:noProof/>
                <w:sz w:val="16"/>
                <w:szCs w:val="16"/>
              </w:rPr>
              <w:fldChar w:fldCharType="separate"/>
            </w:r>
            <w:r w:rsidR="006A7DF6">
              <w:rPr>
                <w:rStyle w:val="Hyperlink"/>
                <w:rFonts w:eastAsia="Arial" w:cs="Arial"/>
                <w:noProof/>
                <w:sz w:val="16"/>
                <w:szCs w:val="16"/>
              </w:rPr>
              <w:fldChar w:fldCharType="begin"/>
            </w:r>
            <w:r w:rsidR="006A7DF6">
              <w:rPr>
                <w:rStyle w:val="Hyperlink"/>
                <w:rFonts w:eastAsia="Arial" w:cs="Arial"/>
                <w:noProof/>
                <w:sz w:val="16"/>
                <w:szCs w:val="16"/>
              </w:rPr>
              <w:instrText xml:space="preserve"> INCLUDEPICTURE  "https://cdd.iec.ch/icons/ecblank.gif" \* MERGEFORMATINET </w:instrText>
            </w:r>
            <w:r w:rsidR="006A7DF6">
              <w:rPr>
                <w:rStyle w:val="Hyperlink"/>
                <w:rFonts w:eastAsia="Arial" w:cs="Arial"/>
                <w:noProof/>
                <w:sz w:val="16"/>
                <w:szCs w:val="16"/>
              </w:rPr>
              <w:fldChar w:fldCharType="separate"/>
            </w:r>
            <w:r w:rsidR="00DC007B">
              <w:rPr>
                <w:rStyle w:val="Hyperlink"/>
                <w:rFonts w:eastAsia="Arial" w:cs="Arial"/>
                <w:noProof/>
                <w:sz w:val="16"/>
                <w:szCs w:val="16"/>
              </w:rPr>
              <w:fldChar w:fldCharType="begin"/>
            </w:r>
            <w:r w:rsidR="00DC007B">
              <w:rPr>
                <w:rStyle w:val="Hyperlink"/>
                <w:rFonts w:eastAsia="Arial" w:cs="Arial"/>
                <w:noProof/>
                <w:sz w:val="16"/>
                <w:szCs w:val="16"/>
              </w:rPr>
              <w:instrText xml:space="preserve"> INCLUDEPICTURE  "https://cdd.iec.ch/icons/ecblank.gif" \* MERGEFORMATINET </w:instrText>
            </w:r>
            <w:r w:rsidR="00DC007B">
              <w:rPr>
                <w:rStyle w:val="Hyperlink"/>
                <w:rFonts w:eastAsia="Arial" w:cs="Arial"/>
                <w:noProof/>
                <w:sz w:val="16"/>
                <w:szCs w:val="16"/>
              </w:rPr>
              <w:fldChar w:fldCharType="separate"/>
            </w:r>
            <w:r w:rsidR="004C5EC5">
              <w:rPr>
                <w:rStyle w:val="Hyperlink"/>
                <w:rFonts w:eastAsia="Arial" w:cs="Arial"/>
                <w:noProof/>
                <w:sz w:val="16"/>
                <w:szCs w:val="16"/>
              </w:rPr>
              <w:fldChar w:fldCharType="begin"/>
            </w:r>
            <w:r w:rsidR="004C5EC5">
              <w:rPr>
                <w:rStyle w:val="Hyperlink"/>
                <w:rFonts w:eastAsia="Arial" w:cs="Arial"/>
                <w:noProof/>
                <w:sz w:val="16"/>
                <w:szCs w:val="16"/>
              </w:rPr>
              <w:instrText xml:space="preserve"> INCLUDEPICTURE  "https://cdd.iec.ch/icons/ecblank.gif" \* MERGEFORMATINET </w:instrText>
            </w:r>
            <w:r w:rsidR="004C5EC5">
              <w:rPr>
                <w:rStyle w:val="Hyperlink"/>
                <w:rFonts w:eastAsia="Arial" w:cs="Arial"/>
                <w:noProof/>
                <w:sz w:val="16"/>
                <w:szCs w:val="16"/>
              </w:rPr>
              <w:fldChar w:fldCharType="separate"/>
            </w:r>
            <w:r w:rsidR="00AA6FA6">
              <w:rPr>
                <w:rStyle w:val="Hyperlink"/>
                <w:rFonts w:eastAsia="Arial" w:cs="Arial"/>
                <w:noProof/>
                <w:sz w:val="16"/>
                <w:szCs w:val="16"/>
              </w:rPr>
              <w:fldChar w:fldCharType="begin"/>
            </w:r>
            <w:r w:rsidR="00AA6FA6">
              <w:rPr>
                <w:rStyle w:val="Hyperlink"/>
                <w:rFonts w:eastAsia="Arial" w:cs="Arial"/>
                <w:noProof/>
                <w:sz w:val="16"/>
                <w:szCs w:val="16"/>
              </w:rPr>
              <w:instrText xml:space="preserve"> INCLUDEPICTURE  "https://cdd.iec.ch/icons/ecblank.gif" \* MERGEFORMATINET </w:instrText>
            </w:r>
            <w:r w:rsidR="00AA6FA6">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sidR="00E00F44">
              <w:rPr>
                <w:rStyle w:val="Hyperlink"/>
                <w:rFonts w:eastAsia="Arial" w:cs="Arial"/>
                <w:noProof/>
                <w:sz w:val="16"/>
                <w:szCs w:val="16"/>
              </w:rPr>
              <w:fldChar w:fldCharType="begin"/>
            </w:r>
            <w:r w:rsidR="00E00F44">
              <w:rPr>
                <w:rStyle w:val="Hyperlink"/>
                <w:rFonts w:eastAsia="Arial" w:cs="Arial"/>
                <w:noProof/>
                <w:sz w:val="16"/>
                <w:szCs w:val="16"/>
              </w:rPr>
              <w:instrText xml:space="preserve"> INCLUDEPICTURE  "https://cdd.iec.ch/icons/ecblank.gif" \* MERGEFORMATINET </w:instrText>
            </w:r>
            <w:r w:rsidR="00E00F44">
              <w:rPr>
                <w:rStyle w:val="Hyperlink"/>
                <w:rFonts w:eastAsia="Arial" w:cs="Arial"/>
                <w:noProof/>
                <w:sz w:val="16"/>
                <w:szCs w:val="16"/>
              </w:rPr>
              <w:fldChar w:fldCharType="separate"/>
            </w:r>
            <w:r w:rsidR="00E00F44">
              <w:rPr>
                <w:rStyle w:val="Hyperlink"/>
                <w:rFonts w:eastAsia="Arial" w:cs="Arial"/>
                <w:noProof/>
                <w:sz w:val="16"/>
                <w:szCs w:val="16"/>
              </w:rPr>
              <w:pict w14:anchorId="4498A931">
                <v:shape id="_x0000_i1053" type="#_x0000_t75" alt="" style="width:12pt;height:1.1pt;mso-width-percent:0;mso-height-percent:0;mso-width-percent:0;mso-height-percent:0">
                  <v:imagedata r:id="rId140" r:href="rId146"/>
                </v:shape>
              </w:pict>
            </w:r>
            <w:r w:rsidR="00E00F44">
              <w:rPr>
                <w:rStyle w:val="Hyperlink"/>
                <w:rFonts w:eastAsia="Arial" w:cs="Arial"/>
                <w:noProof/>
                <w:sz w:val="16"/>
                <w:szCs w:val="16"/>
              </w:rPr>
              <w:fldChar w:fldCharType="end"/>
            </w:r>
            <w:r>
              <w:rPr>
                <w:rStyle w:val="Hyperlink"/>
                <w:rFonts w:eastAsia="Arial" w:cs="Arial"/>
                <w:noProof/>
                <w:sz w:val="16"/>
                <w:szCs w:val="16"/>
              </w:rPr>
              <w:fldChar w:fldCharType="end"/>
            </w:r>
            <w:r>
              <w:rPr>
                <w:rStyle w:val="Hyperlink"/>
                <w:rFonts w:eastAsia="Arial" w:cs="Arial"/>
                <w:noProof/>
                <w:sz w:val="16"/>
                <w:szCs w:val="16"/>
              </w:rPr>
              <w:fldChar w:fldCharType="end"/>
            </w:r>
            <w:r w:rsidR="00AA6FA6">
              <w:rPr>
                <w:rStyle w:val="Hyperlink"/>
                <w:rFonts w:eastAsia="Arial" w:cs="Arial"/>
                <w:noProof/>
                <w:sz w:val="16"/>
                <w:szCs w:val="16"/>
              </w:rPr>
              <w:fldChar w:fldCharType="end"/>
            </w:r>
            <w:r w:rsidR="004C5EC5">
              <w:rPr>
                <w:rStyle w:val="Hyperlink"/>
                <w:rFonts w:eastAsia="Arial" w:cs="Arial"/>
                <w:noProof/>
                <w:sz w:val="16"/>
                <w:szCs w:val="16"/>
              </w:rPr>
              <w:fldChar w:fldCharType="end"/>
            </w:r>
            <w:r w:rsidR="00DC007B">
              <w:rPr>
                <w:rStyle w:val="Hyperlink"/>
                <w:rFonts w:eastAsia="Arial" w:cs="Arial"/>
                <w:noProof/>
                <w:sz w:val="16"/>
                <w:szCs w:val="16"/>
              </w:rPr>
              <w:fldChar w:fldCharType="end"/>
            </w:r>
            <w:r w:rsidR="006A7DF6">
              <w:rPr>
                <w:rStyle w:val="Hyperlink"/>
                <w:rFonts w:eastAsia="Arial" w:cs="Arial"/>
                <w:noProof/>
                <w:sz w:val="16"/>
                <w:szCs w:val="16"/>
              </w:rPr>
              <w:fldChar w:fldCharType="end"/>
            </w:r>
            <w:r w:rsidR="00FA194F">
              <w:rPr>
                <w:rStyle w:val="Hyperlink"/>
                <w:rFonts w:eastAsia="Arial" w:cs="Arial"/>
                <w:noProof/>
                <w:sz w:val="16"/>
                <w:szCs w:val="16"/>
              </w:rPr>
              <w:fldChar w:fldCharType="end"/>
            </w:r>
            <w:r w:rsidR="0088355E">
              <w:rPr>
                <w:rStyle w:val="Hyperlink"/>
                <w:rFonts w:eastAsia="Arial" w:cs="Arial"/>
                <w:sz w:val="16"/>
                <w:szCs w:val="16"/>
              </w:rPr>
              <w:fldChar w:fldCharType="end"/>
            </w:r>
            <w:r w:rsidR="00FA194F">
              <w:rPr>
                <w:rStyle w:val="Hyperlink"/>
                <w:rFonts w:eastAsia="Arial" w:cs="Arial"/>
                <w:sz w:val="16"/>
                <w:szCs w:val="16"/>
              </w:rPr>
              <w:fldChar w:fldCharType="end"/>
            </w:r>
            <w:r w:rsidRPr="00CD024F">
              <w:rPr>
                <w:rStyle w:val="Hyperlink"/>
                <w:rFonts w:eastAsia="Arial" w:cs="Arial"/>
                <w:sz w:val="16"/>
                <w:szCs w:val="16"/>
              </w:rPr>
              <w:fldChar w:fldCharType="end"/>
            </w:r>
            <w:hyperlink r:id="rId147" w:history="1">
              <w:r w:rsidRPr="00CD024F">
                <w:rPr>
                  <w:rStyle w:val="Hyperlink"/>
                  <w:rFonts w:eastAsia="Arial" w:cs="Arial"/>
                  <w:sz w:val="16"/>
                  <w:szCs w:val="16"/>
                </w:rPr>
                <w:t>0112/2///61360_4#AAH005 - housing finish</w:t>
              </w:r>
            </w:hyperlink>
          </w:p>
        </w:tc>
        <w:tc>
          <w:tcPr>
            <w:tcW w:w="4810" w:type="dxa"/>
            <w:shd w:val="clear" w:color="auto" w:fill="FFFFFF"/>
            <w:tcMar>
              <w:top w:w="28" w:type="dxa"/>
              <w:left w:w="85" w:type="dxa"/>
              <w:bottom w:w="28" w:type="dxa"/>
              <w:right w:w="57" w:type="dxa"/>
            </w:tcMar>
            <w:vAlign w:val="center"/>
          </w:tcPr>
          <w:p w14:paraId="0FB4BCEA" w14:textId="77777777" w:rsidR="00FB228B" w:rsidRPr="00CD024F" w:rsidRDefault="00FB228B">
            <w:pPr>
              <w:rPr>
                <w:rFonts w:eastAsia="Arial" w:cs="Arial"/>
                <w:color w:val="000000" w:themeColor="text1"/>
                <w:sz w:val="16"/>
                <w:szCs w:val="16"/>
                <w:lang w:val="fr-FR"/>
              </w:rPr>
            </w:pPr>
            <w:r w:rsidRPr="00CD024F">
              <w:rPr>
                <w:rFonts w:eastAsia="Arial" w:cs="Arial"/>
                <w:color w:val="000000" w:themeColor="text1"/>
                <w:sz w:val="16"/>
                <w:szCs w:val="16"/>
                <w:lang w:val="fr-FR"/>
              </w:rPr>
              <w:t>Ag, Au, Cr, ELOX, LAC, Ni, PLA, RAW, RUB, Sn, Zn</w:t>
            </w:r>
          </w:p>
        </w:tc>
      </w:tr>
      <w:tr w:rsidR="00F621C9" w14:paraId="2263ABB1"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7CBBFEB4" w14:textId="77777777" w:rsidR="00F621C9" w:rsidRPr="00CD024F" w:rsidRDefault="00F621C9">
            <w:pPr>
              <w:rPr>
                <w:rStyle w:val="Hyperlink"/>
                <w:rFonts w:cs="Arial"/>
                <w:sz w:val="16"/>
                <w:szCs w:val="16"/>
              </w:rPr>
            </w:pPr>
            <w:r w:rsidRPr="00CD024F">
              <w:rPr>
                <w:rStyle w:val="Hyperlink"/>
                <w:rFonts w:cs="Arial"/>
                <w:noProof/>
                <w:sz w:val="16"/>
                <w:szCs w:val="16"/>
                <w:lang w:val="de-DE" w:eastAsia="zh-CN"/>
              </w:rPr>
              <w:drawing>
                <wp:inline distT="0" distB="0" distL="0" distR="0" wp14:anchorId="50780732" wp14:editId="27B8E5C7">
                  <wp:extent cx="6985" cy="6985"/>
                  <wp:effectExtent l="0" t="0" r="0" b="0"/>
                  <wp:docPr id="41994576"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48" w:history="1">
              <w:r w:rsidRPr="00CD024F">
                <w:rPr>
                  <w:rStyle w:val="Hyperlink"/>
                  <w:rFonts w:eastAsia="Arial" w:cs="Arial"/>
                  <w:sz w:val="16"/>
                  <w:szCs w:val="16"/>
                </w:rPr>
                <w:t>0112/2///61360_4#AAE634 - terminal material</w:t>
              </w:r>
            </w:hyperlink>
          </w:p>
        </w:tc>
        <w:tc>
          <w:tcPr>
            <w:tcW w:w="4810" w:type="dxa"/>
            <w:shd w:val="clear" w:color="auto" w:fill="FFFFFF"/>
            <w:tcMar>
              <w:top w:w="28" w:type="dxa"/>
              <w:left w:w="85" w:type="dxa"/>
              <w:bottom w:w="28" w:type="dxa"/>
              <w:right w:w="57" w:type="dxa"/>
            </w:tcMar>
            <w:vAlign w:val="center"/>
          </w:tcPr>
          <w:p w14:paraId="53273687" w14:textId="14A7F5AE" w:rsidR="00F621C9" w:rsidRPr="00CD024F" w:rsidRDefault="00C25AF6" w:rsidP="00C25AF6">
            <w:pPr>
              <w:rPr>
                <w:rFonts w:eastAsia="Arial" w:cs="Arial"/>
                <w:color w:val="000000" w:themeColor="text1"/>
                <w:sz w:val="16"/>
                <w:szCs w:val="16"/>
              </w:rPr>
            </w:pPr>
            <w:r w:rsidRPr="00CD024F">
              <w:rPr>
                <w:rFonts w:eastAsia="Arial" w:cs="Arial"/>
                <w:color w:val="000000" w:themeColor="text1"/>
                <w:sz w:val="16"/>
                <w:szCs w:val="16"/>
              </w:rPr>
              <w:t>AgPd, NiSn</w:t>
            </w:r>
          </w:p>
        </w:tc>
      </w:tr>
      <w:tr w:rsidR="00F621C9" w14:paraId="3188368D"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64BE6630" w14:textId="74F22849" w:rsidR="00F621C9" w:rsidRPr="00CD024F" w:rsidRDefault="00F621C9">
            <w:pPr>
              <w:rPr>
                <w:rStyle w:val="Hyperlink"/>
                <w:rFonts w:cs="Arial"/>
                <w:sz w:val="16"/>
                <w:szCs w:val="16"/>
              </w:rPr>
            </w:pPr>
            <w:r w:rsidRPr="00CD024F">
              <w:rPr>
                <w:rStyle w:val="Hyperlink"/>
                <w:rFonts w:eastAsia="Arial" w:cs="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CD024F">
              <w:rPr>
                <w:rStyle w:val="Hyperlink"/>
                <w:rFonts w:eastAsia="Arial" w:cs="Arial"/>
                <w:sz w:val="16"/>
                <w:szCs w:val="16"/>
              </w:rPr>
              <w:fldChar w:fldCharType="separate"/>
            </w:r>
            <w:r w:rsidR="00FA194F">
              <w:rPr>
                <w:rStyle w:val="Hyperlink"/>
                <w:rFonts w:eastAsia="Arial" w:cs="Arial"/>
                <w:sz w:val="16"/>
                <w:szCs w:val="16"/>
              </w:rPr>
              <w:fldChar w:fldCharType="begin"/>
            </w:r>
            <w:r w:rsidR="00FA194F">
              <w:rPr>
                <w:rStyle w:val="Hyperlink"/>
                <w:rFonts w:eastAsia="Arial" w:cs="Arial"/>
                <w:sz w:val="16"/>
                <w:szCs w:val="16"/>
              </w:rPr>
              <w:instrText xml:space="preserve"> INCLUDEPICTURE  "https://cdd.iec.ch/icons/ecblank.gif" \* MERGEFORMATINET </w:instrText>
            </w:r>
            <w:r w:rsidR="00FA194F">
              <w:rPr>
                <w:rStyle w:val="Hyperlink"/>
                <w:rFonts w:eastAsia="Arial" w:cs="Arial"/>
                <w:sz w:val="16"/>
                <w:szCs w:val="16"/>
              </w:rPr>
              <w:fldChar w:fldCharType="separate"/>
            </w:r>
            <w:r w:rsidR="0088355E">
              <w:rPr>
                <w:rStyle w:val="Hyperlink"/>
                <w:rFonts w:eastAsia="Arial" w:cs="Arial"/>
                <w:sz w:val="16"/>
                <w:szCs w:val="16"/>
              </w:rPr>
              <w:fldChar w:fldCharType="begin"/>
            </w:r>
            <w:r w:rsidR="0088355E">
              <w:rPr>
                <w:rStyle w:val="Hyperlink"/>
                <w:rFonts w:eastAsia="Arial" w:cs="Arial"/>
                <w:sz w:val="16"/>
                <w:szCs w:val="16"/>
              </w:rPr>
              <w:instrText xml:space="preserve"> INCLUDEPICTURE  "https://cdd.iec.ch/icons/ecblank.gif" \* MERGEFORMATINET </w:instrText>
            </w:r>
            <w:r w:rsidR="0088355E">
              <w:rPr>
                <w:rStyle w:val="Hyperlink"/>
                <w:rFonts w:eastAsia="Arial" w:cs="Arial"/>
                <w:sz w:val="16"/>
                <w:szCs w:val="16"/>
              </w:rPr>
              <w:fldChar w:fldCharType="separate"/>
            </w:r>
            <w:r w:rsidR="00FA194F">
              <w:rPr>
                <w:rStyle w:val="Hyperlink"/>
                <w:rFonts w:eastAsia="Arial" w:cs="Arial"/>
                <w:noProof/>
                <w:sz w:val="16"/>
                <w:szCs w:val="16"/>
              </w:rPr>
              <w:fldChar w:fldCharType="begin"/>
            </w:r>
            <w:r w:rsidR="00FA194F">
              <w:rPr>
                <w:rStyle w:val="Hyperlink"/>
                <w:rFonts w:eastAsia="Arial" w:cs="Arial"/>
                <w:noProof/>
                <w:sz w:val="16"/>
                <w:szCs w:val="16"/>
              </w:rPr>
              <w:instrText xml:space="preserve"> INCLUDEPICTURE  "https://cdd.iec.ch/icons/ecblank.gif" \* MERGEFORMATINET </w:instrText>
            </w:r>
            <w:r w:rsidR="00FA194F">
              <w:rPr>
                <w:rStyle w:val="Hyperlink"/>
                <w:rFonts w:eastAsia="Arial" w:cs="Arial"/>
                <w:noProof/>
                <w:sz w:val="16"/>
                <w:szCs w:val="16"/>
              </w:rPr>
              <w:fldChar w:fldCharType="separate"/>
            </w:r>
            <w:r w:rsidR="006A7DF6">
              <w:rPr>
                <w:rStyle w:val="Hyperlink"/>
                <w:rFonts w:eastAsia="Arial" w:cs="Arial"/>
                <w:noProof/>
                <w:sz w:val="16"/>
                <w:szCs w:val="16"/>
              </w:rPr>
              <w:fldChar w:fldCharType="begin"/>
            </w:r>
            <w:r w:rsidR="006A7DF6">
              <w:rPr>
                <w:rStyle w:val="Hyperlink"/>
                <w:rFonts w:eastAsia="Arial" w:cs="Arial"/>
                <w:noProof/>
                <w:sz w:val="16"/>
                <w:szCs w:val="16"/>
              </w:rPr>
              <w:instrText xml:space="preserve"> INCLUDEPICTURE  "https://cdd.iec.ch/icons/ecblank.gif" \* MERGEFORMATINET </w:instrText>
            </w:r>
            <w:r w:rsidR="006A7DF6">
              <w:rPr>
                <w:rStyle w:val="Hyperlink"/>
                <w:rFonts w:eastAsia="Arial" w:cs="Arial"/>
                <w:noProof/>
                <w:sz w:val="16"/>
                <w:szCs w:val="16"/>
              </w:rPr>
              <w:fldChar w:fldCharType="separate"/>
            </w:r>
            <w:r w:rsidR="00DC007B">
              <w:rPr>
                <w:rStyle w:val="Hyperlink"/>
                <w:rFonts w:eastAsia="Arial" w:cs="Arial"/>
                <w:noProof/>
                <w:sz w:val="16"/>
                <w:szCs w:val="16"/>
              </w:rPr>
              <w:fldChar w:fldCharType="begin"/>
            </w:r>
            <w:r w:rsidR="00DC007B">
              <w:rPr>
                <w:rStyle w:val="Hyperlink"/>
                <w:rFonts w:eastAsia="Arial" w:cs="Arial"/>
                <w:noProof/>
                <w:sz w:val="16"/>
                <w:szCs w:val="16"/>
              </w:rPr>
              <w:instrText xml:space="preserve"> INCLUDEPICTURE  "https://cdd.iec.ch/icons/ecblank.gif" \* MERGEFORMATINET </w:instrText>
            </w:r>
            <w:r w:rsidR="00DC007B">
              <w:rPr>
                <w:rStyle w:val="Hyperlink"/>
                <w:rFonts w:eastAsia="Arial" w:cs="Arial"/>
                <w:noProof/>
                <w:sz w:val="16"/>
                <w:szCs w:val="16"/>
              </w:rPr>
              <w:fldChar w:fldCharType="separate"/>
            </w:r>
            <w:r w:rsidR="004C5EC5">
              <w:rPr>
                <w:rStyle w:val="Hyperlink"/>
                <w:rFonts w:eastAsia="Arial" w:cs="Arial"/>
                <w:noProof/>
                <w:sz w:val="16"/>
                <w:szCs w:val="16"/>
              </w:rPr>
              <w:fldChar w:fldCharType="begin"/>
            </w:r>
            <w:r w:rsidR="004C5EC5">
              <w:rPr>
                <w:rStyle w:val="Hyperlink"/>
                <w:rFonts w:eastAsia="Arial" w:cs="Arial"/>
                <w:noProof/>
                <w:sz w:val="16"/>
                <w:szCs w:val="16"/>
              </w:rPr>
              <w:instrText xml:space="preserve"> INCLUDEPICTURE  "https://cdd.iec.ch/icons/ecblank.gif" \* MERGEFORMATINET </w:instrText>
            </w:r>
            <w:r w:rsidR="004C5EC5">
              <w:rPr>
                <w:rStyle w:val="Hyperlink"/>
                <w:rFonts w:eastAsia="Arial" w:cs="Arial"/>
                <w:noProof/>
                <w:sz w:val="16"/>
                <w:szCs w:val="16"/>
              </w:rPr>
              <w:fldChar w:fldCharType="separate"/>
            </w:r>
            <w:r w:rsidR="00AA6FA6">
              <w:rPr>
                <w:rStyle w:val="Hyperlink"/>
                <w:rFonts w:eastAsia="Arial" w:cs="Arial"/>
                <w:noProof/>
                <w:sz w:val="16"/>
                <w:szCs w:val="16"/>
              </w:rPr>
              <w:fldChar w:fldCharType="begin"/>
            </w:r>
            <w:r w:rsidR="00AA6FA6">
              <w:rPr>
                <w:rStyle w:val="Hyperlink"/>
                <w:rFonts w:eastAsia="Arial" w:cs="Arial"/>
                <w:noProof/>
                <w:sz w:val="16"/>
                <w:szCs w:val="16"/>
              </w:rPr>
              <w:instrText xml:space="preserve"> INCLUDEPICTURE  "https://cdd.iec.ch/icons/ecblank.gif" \* MERGEFORMATINET </w:instrText>
            </w:r>
            <w:r w:rsidR="00AA6FA6">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sidR="00E00F44">
              <w:rPr>
                <w:rStyle w:val="Hyperlink"/>
                <w:rFonts w:eastAsia="Arial" w:cs="Arial"/>
                <w:noProof/>
                <w:sz w:val="16"/>
                <w:szCs w:val="16"/>
              </w:rPr>
              <w:fldChar w:fldCharType="begin"/>
            </w:r>
            <w:r w:rsidR="00E00F44">
              <w:rPr>
                <w:rStyle w:val="Hyperlink"/>
                <w:rFonts w:eastAsia="Arial" w:cs="Arial"/>
                <w:noProof/>
                <w:sz w:val="16"/>
                <w:szCs w:val="16"/>
              </w:rPr>
              <w:instrText xml:space="preserve"> INCLUDEPICTURE  "https://cdd.iec.ch/icons/ecblank.gif" \* MERGEFORMATINET </w:instrText>
            </w:r>
            <w:r w:rsidR="00E00F44">
              <w:rPr>
                <w:rStyle w:val="Hyperlink"/>
                <w:rFonts w:eastAsia="Arial" w:cs="Arial"/>
                <w:noProof/>
                <w:sz w:val="16"/>
                <w:szCs w:val="16"/>
              </w:rPr>
              <w:fldChar w:fldCharType="separate"/>
            </w:r>
            <w:r w:rsidR="00E00F44">
              <w:rPr>
                <w:rStyle w:val="Hyperlink"/>
                <w:rFonts w:eastAsia="Arial" w:cs="Arial"/>
                <w:noProof/>
                <w:sz w:val="16"/>
                <w:szCs w:val="16"/>
              </w:rPr>
              <w:pict w14:anchorId="1377C5F6">
                <v:shape id="_x0000_i1054" type="#_x0000_t75" alt="" style="width:12pt;height:1.1pt;mso-width-percent:0;mso-height-percent:0;mso-width-percent:0;mso-height-percent:0">
                  <v:imagedata r:id="rId140" r:href="rId149"/>
                </v:shape>
              </w:pict>
            </w:r>
            <w:r w:rsidR="00E00F44">
              <w:rPr>
                <w:rStyle w:val="Hyperlink"/>
                <w:rFonts w:eastAsia="Arial" w:cs="Arial"/>
                <w:noProof/>
                <w:sz w:val="16"/>
                <w:szCs w:val="16"/>
              </w:rPr>
              <w:fldChar w:fldCharType="end"/>
            </w:r>
            <w:r>
              <w:rPr>
                <w:rStyle w:val="Hyperlink"/>
                <w:rFonts w:eastAsia="Arial" w:cs="Arial"/>
                <w:noProof/>
                <w:sz w:val="16"/>
                <w:szCs w:val="16"/>
              </w:rPr>
              <w:fldChar w:fldCharType="end"/>
            </w:r>
            <w:r>
              <w:rPr>
                <w:rStyle w:val="Hyperlink"/>
                <w:rFonts w:eastAsia="Arial" w:cs="Arial"/>
                <w:noProof/>
                <w:sz w:val="16"/>
                <w:szCs w:val="16"/>
              </w:rPr>
              <w:fldChar w:fldCharType="end"/>
            </w:r>
            <w:r w:rsidR="00AA6FA6">
              <w:rPr>
                <w:rStyle w:val="Hyperlink"/>
                <w:rFonts w:eastAsia="Arial" w:cs="Arial"/>
                <w:noProof/>
                <w:sz w:val="16"/>
                <w:szCs w:val="16"/>
              </w:rPr>
              <w:fldChar w:fldCharType="end"/>
            </w:r>
            <w:r w:rsidR="004C5EC5">
              <w:rPr>
                <w:rStyle w:val="Hyperlink"/>
                <w:rFonts w:eastAsia="Arial" w:cs="Arial"/>
                <w:noProof/>
                <w:sz w:val="16"/>
                <w:szCs w:val="16"/>
              </w:rPr>
              <w:fldChar w:fldCharType="end"/>
            </w:r>
            <w:r w:rsidR="00DC007B">
              <w:rPr>
                <w:rStyle w:val="Hyperlink"/>
                <w:rFonts w:eastAsia="Arial" w:cs="Arial"/>
                <w:noProof/>
                <w:sz w:val="16"/>
                <w:szCs w:val="16"/>
              </w:rPr>
              <w:fldChar w:fldCharType="end"/>
            </w:r>
            <w:r w:rsidR="006A7DF6">
              <w:rPr>
                <w:rStyle w:val="Hyperlink"/>
                <w:rFonts w:eastAsia="Arial" w:cs="Arial"/>
                <w:noProof/>
                <w:sz w:val="16"/>
                <w:szCs w:val="16"/>
              </w:rPr>
              <w:fldChar w:fldCharType="end"/>
            </w:r>
            <w:r w:rsidR="00FA194F">
              <w:rPr>
                <w:rStyle w:val="Hyperlink"/>
                <w:rFonts w:eastAsia="Arial" w:cs="Arial"/>
                <w:noProof/>
                <w:sz w:val="16"/>
                <w:szCs w:val="16"/>
              </w:rPr>
              <w:fldChar w:fldCharType="end"/>
            </w:r>
            <w:r w:rsidR="0088355E">
              <w:rPr>
                <w:rStyle w:val="Hyperlink"/>
                <w:rFonts w:eastAsia="Arial" w:cs="Arial"/>
                <w:sz w:val="16"/>
                <w:szCs w:val="16"/>
              </w:rPr>
              <w:fldChar w:fldCharType="end"/>
            </w:r>
            <w:r w:rsidR="00FA194F">
              <w:rPr>
                <w:rStyle w:val="Hyperlink"/>
                <w:rFonts w:eastAsia="Arial" w:cs="Arial"/>
                <w:sz w:val="16"/>
                <w:szCs w:val="16"/>
              </w:rPr>
              <w:fldChar w:fldCharType="end"/>
            </w:r>
            <w:r w:rsidRPr="00CD024F">
              <w:rPr>
                <w:rStyle w:val="Hyperlink"/>
                <w:rFonts w:eastAsia="Arial" w:cs="Arial"/>
                <w:sz w:val="16"/>
                <w:szCs w:val="16"/>
              </w:rPr>
              <w:fldChar w:fldCharType="end"/>
            </w:r>
            <w:hyperlink r:id="rId150" w:history="1">
              <w:r w:rsidRPr="00CD024F">
                <w:rPr>
                  <w:rStyle w:val="Hyperlink"/>
                  <w:rFonts w:eastAsia="Arial" w:cs="Arial"/>
                  <w:sz w:val="16"/>
                  <w:szCs w:val="16"/>
                </w:rPr>
                <w:t>0112/2///61360_4#AAH028 - terminal finish</w:t>
              </w:r>
            </w:hyperlink>
          </w:p>
        </w:tc>
        <w:tc>
          <w:tcPr>
            <w:tcW w:w="4810" w:type="dxa"/>
            <w:shd w:val="clear" w:color="auto" w:fill="FFFFFF"/>
            <w:tcMar>
              <w:top w:w="28" w:type="dxa"/>
              <w:left w:w="85" w:type="dxa"/>
              <w:bottom w:w="28" w:type="dxa"/>
              <w:right w:w="57" w:type="dxa"/>
            </w:tcMar>
            <w:vAlign w:val="center"/>
          </w:tcPr>
          <w:p w14:paraId="776324D0"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Ag, Au, Cr, Ni, Pd, RAW, Sn</w:t>
            </w:r>
          </w:p>
        </w:tc>
      </w:tr>
      <w:tr w:rsidR="00F621C9" w:rsidRPr="00583704" w14:paraId="409EE91B"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2B45AED1" w14:textId="77777777" w:rsidR="00F621C9" w:rsidRPr="00CD024F" w:rsidRDefault="00E00F44">
            <w:pPr>
              <w:rPr>
                <w:rStyle w:val="Hyperlink"/>
                <w:rFonts w:cs="Arial"/>
                <w:sz w:val="16"/>
                <w:szCs w:val="16"/>
              </w:rPr>
            </w:pPr>
            <w:hyperlink r:id="rId151" w:history="1">
              <w:r w:rsidR="00F621C9" w:rsidRPr="00CD024F">
                <w:rPr>
                  <w:rStyle w:val="Hyperlink"/>
                  <w:rFonts w:eastAsia="Arial" w:cs="Arial"/>
                  <w:sz w:val="16"/>
                  <w:szCs w:val="16"/>
                </w:rPr>
                <w:t>0112/2///61360_4#AAH011 - designation of IP protection</w:t>
              </w:r>
            </w:hyperlink>
            <w:r w:rsidR="00F621C9" w:rsidRPr="00CD024F">
              <w:rPr>
                <w:rStyle w:val="Hyperlink"/>
                <w:rFonts w:cs="Arial"/>
                <w:sz w:val="16"/>
                <w:szCs w:val="16"/>
              </w:rPr>
              <w:br/>
            </w:r>
            <w:hyperlink r:id="rId152" w:history="1">
              <w:r w:rsidR="00F621C9" w:rsidRPr="00CD024F">
                <w:rPr>
                  <w:rStyle w:val="Hyperlink"/>
                  <w:rFonts w:eastAsia="Arial" w:cs="Arial"/>
                  <w:sz w:val="16"/>
                  <w:szCs w:val="16"/>
                </w:rPr>
                <w:t>0112/2///61360_7#CBA025 - IP code</w:t>
              </w:r>
            </w:hyperlink>
            <w:r w:rsidR="00F621C9" w:rsidRPr="00CD024F">
              <w:rPr>
                <w:rStyle w:val="Hyperlink"/>
                <w:rFonts w:cs="Arial"/>
                <w:sz w:val="16"/>
                <w:szCs w:val="16"/>
              </w:rPr>
              <w:br/>
            </w:r>
            <w:hyperlink r:id="rId153" w:history="1">
              <w:r w:rsidR="00F621C9" w:rsidRPr="00CD024F">
                <w:rPr>
                  <w:rStyle w:val="Hyperlink"/>
                  <w:rFonts w:eastAsia="Arial" w:cs="Arial"/>
                  <w:sz w:val="16"/>
                  <w:szCs w:val="16"/>
                </w:rPr>
                <w:t>0112/2///61987#ABA558 - degree of protection (IP)</w:t>
              </w:r>
            </w:hyperlink>
          </w:p>
        </w:tc>
        <w:tc>
          <w:tcPr>
            <w:tcW w:w="4810" w:type="dxa"/>
            <w:shd w:val="clear" w:color="auto" w:fill="FFFFFF"/>
            <w:tcMar>
              <w:top w:w="28" w:type="dxa"/>
              <w:left w:w="85" w:type="dxa"/>
              <w:bottom w:w="28" w:type="dxa"/>
              <w:right w:w="57" w:type="dxa"/>
            </w:tcMar>
            <w:vAlign w:val="center"/>
          </w:tcPr>
          <w:p w14:paraId="2B503F73"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IP00, IP01, IP02, IP03, IP04, IP05, IP06, IP07, IP08, IP10, IP11, IP12, IP13, IP14, IP15, IP16, IP17, IP18, IP20, IP21, IP22, IP23, IP24, IP25, IP26, IP27, IP28, IP30, IP31, IP32, IP33, IP34, IP35, IP36, IP37, IP38, IP40, IP41, IP42, IP43, IP44, IP45, IP46, IP47, IP48, IP50, IP51, IP52, IP53, IP54, IP55, IP56, IP57, IP58, IP60, IP61, IP62, IP63, IP64, IP65, IP66, IP67, IP68, IP69, IPX1, IPX2, IPX3, IPX4, IPX5, IPX6, IPX7, IPX8, IP1X, IP2X, IP3X, IP4X, IP5X, IP6X</w:t>
            </w:r>
          </w:p>
        </w:tc>
      </w:tr>
    </w:tbl>
    <w:p w14:paraId="33FEB871" w14:textId="2DA9E668" w:rsidR="002705FC" w:rsidRPr="00CD024F" w:rsidRDefault="002705FC" w:rsidP="00716970">
      <w:pPr>
        <w:rPr>
          <w:rFonts w:eastAsia="Arial" w:cs="Arial"/>
          <w:color w:val="000000" w:themeColor="text1"/>
        </w:rPr>
      </w:pPr>
    </w:p>
    <w:p w14:paraId="62E6E468" w14:textId="77777777" w:rsidR="008C19C7" w:rsidRPr="00CD024F" w:rsidRDefault="008C19C7" w:rsidP="001A6A31">
      <w:pPr>
        <w:pStyle w:val="berschrift1"/>
        <w:spacing w:after="120"/>
        <w:rPr>
          <w:rStyle w:val="berschrift1Zchn"/>
          <w:rFonts w:cs="Arial"/>
          <w:b/>
        </w:rPr>
      </w:pPr>
      <w:bookmarkStart w:id="386" w:name="_Toc193098588"/>
      <w:bookmarkStart w:id="387" w:name="_Toc200608948"/>
      <w:bookmarkStart w:id="388" w:name="_Toc201556503"/>
      <w:r w:rsidRPr="00CD024F">
        <w:rPr>
          <w:rStyle w:val="berschrift1Zchn"/>
          <w:rFonts w:cs="Arial"/>
          <w:b/>
        </w:rPr>
        <w:lastRenderedPageBreak/>
        <w:t>Concept Description</w:t>
      </w:r>
      <w:bookmarkEnd w:id="386"/>
      <w:bookmarkEnd w:id="387"/>
      <w:bookmarkEnd w:id="388"/>
    </w:p>
    <w:p w14:paraId="26F83557" w14:textId="6CF6B38F" w:rsidR="00E36C01" w:rsidRPr="00CD024F" w:rsidRDefault="006C0AF9" w:rsidP="00B15C70">
      <w:pPr>
        <w:rPr>
          <w:rFonts w:eastAsia="Arial" w:cs="Arial"/>
          <w:color w:val="000000" w:themeColor="text1"/>
          <w:szCs w:val="22"/>
        </w:rPr>
      </w:pPr>
      <w:r w:rsidRPr="00CD024F">
        <w:rPr>
          <w:rFonts w:eastAsia="Arial" w:cs="Arial"/>
          <w:color w:val="000000" w:themeColor="text1"/>
          <w:szCs w:val="22"/>
        </w:rPr>
        <w:t xml:space="preserve">An Asset Administration Shell (AAS) can have its own dictionary </w:t>
      </w:r>
      <w:r w:rsidR="009A5A7E" w:rsidRPr="00CD024F">
        <w:rPr>
          <w:rFonts w:eastAsia="Arial" w:cs="Arial"/>
          <w:color w:val="000000" w:themeColor="text1"/>
          <w:szCs w:val="22"/>
        </w:rPr>
        <w:t xml:space="preserve">of sematic references </w:t>
      </w:r>
      <w:r w:rsidRPr="00CD024F">
        <w:rPr>
          <w:rFonts w:eastAsia="Arial" w:cs="Arial"/>
          <w:color w:val="000000" w:themeColor="text1"/>
          <w:szCs w:val="22"/>
        </w:rPr>
        <w:t xml:space="preserve">where it defines the meanings of different elements inside it. These </w:t>
      </w:r>
      <w:r w:rsidR="00ED0D4A" w:rsidRPr="00CD024F">
        <w:rPr>
          <w:rFonts w:eastAsia="Arial" w:cs="Arial"/>
          <w:color w:val="000000" w:themeColor="text1"/>
          <w:szCs w:val="22"/>
        </w:rPr>
        <w:t xml:space="preserve">elements are </w:t>
      </w:r>
      <w:r w:rsidRPr="00CD024F">
        <w:rPr>
          <w:rFonts w:eastAsia="Arial" w:cs="Arial"/>
          <w:color w:val="000000" w:themeColor="text1"/>
          <w:szCs w:val="22"/>
        </w:rPr>
        <w:t>called Concept Descriptions</w:t>
      </w:r>
      <w:r w:rsidR="000B2A8E" w:rsidRPr="00CD024F">
        <w:rPr>
          <w:rFonts w:eastAsia="Arial" w:cs="Arial"/>
          <w:color w:val="000000" w:themeColor="text1"/>
          <w:szCs w:val="22"/>
        </w:rPr>
        <w:t>.</w:t>
      </w:r>
      <w:r w:rsidRPr="00CD024F">
        <w:rPr>
          <w:rFonts w:eastAsia="Arial" w:cs="Arial"/>
          <w:color w:val="000000" w:themeColor="text1"/>
          <w:szCs w:val="22"/>
        </w:rPr>
        <w:t xml:space="preserve">  A Concept Description </w:t>
      </w:r>
      <w:r w:rsidR="00320803" w:rsidRPr="00CD024F">
        <w:rPr>
          <w:rFonts w:eastAsia="Arial" w:cs="Arial"/>
          <w:color w:val="000000" w:themeColor="text1"/>
          <w:szCs w:val="22"/>
        </w:rPr>
        <w:t xml:space="preserve">(CD) </w:t>
      </w:r>
      <w:r w:rsidRPr="00CD024F">
        <w:rPr>
          <w:rFonts w:eastAsia="Arial" w:cs="Arial"/>
          <w:color w:val="000000" w:themeColor="text1"/>
          <w:szCs w:val="22"/>
        </w:rPr>
        <w:t xml:space="preserve">in the context of the Asset Administration Shell (AAS) defines the semantic meaning of the elements within its submodels. </w:t>
      </w:r>
      <w:r w:rsidR="00320803" w:rsidRPr="00CD024F">
        <w:rPr>
          <w:rFonts w:eastAsia="Arial" w:cs="Arial"/>
          <w:color w:val="000000" w:themeColor="text1"/>
          <w:szCs w:val="22"/>
        </w:rPr>
        <w:t xml:space="preserve"> A CD </w:t>
      </w:r>
      <w:r w:rsidR="009D25D6" w:rsidRPr="00CD024F">
        <w:rPr>
          <w:rFonts w:eastAsia="Arial" w:cs="Arial"/>
          <w:color w:val="000000" w:themeColor="text1"/>
          <w:szCs w:val="22"/>
        </w:rPr>
        <w:t xml:space="preserve">utilizes </w:t>
      </w:r>
      <w:r w:rsidR="00320803" w:rsidRPr="00CD024F">
        <w:rPr>
          <w:rFonts w:eastAsia="Arial" w:cs="Arial"/>
          <w:color w:val="000000" w:themeColor="text1"/>
          <w:szCs w:val="22"/>
        </w:rPr>
        <w:t>basically the same elements</w:t>
      </w:r>
      <w:r w:rsidR="00423D0A" w:rsidRPr="00CD024F">
        <w:rPr>
          <w:rFonts w:eastAsia="Arial" w:cs="Arial"/>
          <w:color w:val="000000" w:themeColor="text1"/>
          <w:szCs w:val="22"/>
        </w:rPr>
        <w:t>.</w:t>
      </w:r>
    </w:p>
    <w:p w14:paraId="7758E181" w14:textId="30BF003C" w:rsidR="00423D0A" w:rsidRPr="00CD024F" w:rsidRDefault="00423D0A" w:rsidP="00B15C70">
      <w:pPr>
        <w:rPr>
          <w:rFonts w:eastAsia="Arial" w:cs="Arial"/>
          <w:color w:val="000000" w:themeColor="text1"/>
          <w:szCs w:val="22"/>
        </w:rPr>
      </w:pPr>
    </w:p>
    <w:p w14:paraId="7FA9BAE1" w14:textId="236F271E" w:rsidR="006C0AF9" w:rsidRPr="00CD024F" w:rsidRDefault="006C0AF9" w:rsidP="00B15C70">
      <w:pPr>
        <w:rPr>
          <w:rFonts w:cs="Arial"/>
          <w:szCs w:val="22"/>
        </w:rPr>
      </w:pPr>
      <w:r w:rsidRPr="00CD024F">
        <w:rPr>
          <w:rFonts w:eastAsia="Arial" w:cs="Arial"/>
          <w:color w:val="000000" w:themeColor="text1"/>
          <w:szCs w:val="22"/>
        </w:rPr>
        <w:t xml:space="preserve">The </w:t>
      </w:r>
      <w:r w:rsidRPr="003C1F28">
        <w:rPr>
          <w:rFonts w:eastAsia="Arial" w:cs="Arial"/>
          <w:i/>
          <w:color w:val="000000" w:themeColor="text1"/>
          <w:szCs w:val="22"/>
        </w:rPr>
        <w:t>semanticId</w:t>
      </w:r>
      <w:r w:rsidRPr="00CD024F">
        <w:rPr>
          <w:rFonts w:eastAsia="Arial" w:cs="Arial"/>
          <w:color w:val="000000" w:themeColor="text1"/>
          <w:szCs w:val="22"/>
        </w:rPr>
        <w:t xml:space="preserve"> links the submodel elements to the corresponding semantic definitions, which are referenced via the HasDictionaryEntry relation. Also the concept description can include Add-Ins, allowing the use of IEC61360 data specification templates, which standardize how asset-related data, like units or value ranges, is represented. The concept descriptions help clarify the meaning of data, ensuring accurate interpretation across systems.</w:t>
      </w:r>
    </w:p>
    <w:p w14:paraId="2D734A78" w14:textId="77777777" w:rsidR="006C0AF9" w:rsidRPr="00CD024F" w:rsidRDefault="006C0AF9" w:rsidP="00B15C70">
      <w:pPr>
        <w:rPr>
          <w:rFonts w:eastAsia="Arial" w:cs="Arial"/>
          <w:color w:val="000000" w:themeColor="text1"/>
          <w:szCs w:val="22"/>
        </w:rPr>
      </w:pPr>
      <w:r w:rsidRPr="00CD024F">
        <w:rPr>
          <w:rFonts w:eastAsia="Arial" w:cs="Arial"/>
          <w:color w:val="000000" w:themeColor="text1"/>
          <w:szCs w:val="22"/>
        </w:rPr>
        <w:t>In the figure below, ‘AcademicTitle’ is the property value. Follow the same steps as above.</w:t>
      </w:r>
    </w:p>
    <w:p w14:paraId="46D491B4" w14:textId="77777777" w:rsidR="00B15C70" w:rsidRPr="00CD024F" w:rsidRDefault="00B15C70" w:rsidP="00B15C70">
      <w:pPr>
        <w:rPr>
          <w:rFonts w:eastAsia="Arial" w:cs="Arial"/>
          <w:color w:val="000000" w:themeColor="text1"/>
        </w:rPr>
      </w:pPr>
    </w:p>
    <w:p w14:paraId="3A87EE29" w14:textId="13C55842" w:rsidR="00DF2378" w:rsidRPr="00CD024F" w:rsidRDefault="00935107" w:rsidP="000300BB">
      <w:pPr>
        <w:jc w:val="center"/>
        <w:rPr>
          <w:rFonts w:cs="Arial"/>
        </w:rPr>
      </w:pPr>
      <w:r w:rsidRPr="00CD024F">
        <w:rPr>
          <w:rFonts w:cs="Arial"/>
          <w:noProof/>
          <w:lang w:val="de-DE" w:eastAsia="zh-CN"/>
        </w:rPr>
        <w:drawing>
          <wp:inline distT="0" distB="0" distL="0" distR="0" wp14:anchorId="6BE0560C" wp14:editId="5F723322">
            <wp:extent cx="5639816" cy="1938376"/>
            <wp:effectExtent l="114300" t="95250" r="113665" b="100330"/>
            <wp:docPr id="156270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1223" name="Picture 1" descr="A screenshot of a computer&#10;&#10;Description automatically generated"/>
                    <pic:cNvPicPr/>
                  </pic:nvPicPr>
                  <pic:blipFill>
                    <a:blip r:embed="rId154"/>
                    <a:stretch>
                      <a:fillRect/>
                    </a:stretch>
                  </pic:blipFill>
                  <pic:spPr>
                    <a:xfrm>
                      <a:off x="0" y="0"/>
                      <a:ext cx="5649105" cy="1941569"/>
                    </a:xfrm>
                    <a:prstGeom prst="rect">
                      <a:avLst/>
                    </a:prstGeom>
                    <a:effectLst>
                      <a:outerShdw blurRad="63500" sx="102000" sy="102000" algn="ctr" rotWithShape="0">
                        <a:prstClr val="black">
                          <a:alpha val="40000"/>
                        </a:prstClr>
                      </a:outerShdw>
                    </a:effectLst>
                  </pic:spPr>
                </pic:pic>
              </a:graphicData>
            </a:graphic>
          </wp:inline>
        </w:drawing>
      </w:r>
    </w:p>
    <w:p w14:paraId="7982A754" w14:textId="02F98531" w:rsidR="003A40E2" w:rsidRPr="00CD024F" w:rsidRDefault="0015013A" w:rsidP="005A2EC4">
      <w:pPr>
        <w:pStyle w:val="Beschriftung"/>
        <w:jc w:val="center"/>
        <w:rPr>
          <w:rFonts w:cs="Arial"/>
          <w:lang w:val="de-DE"/>
        </w:rPr>
      </w:pPr>
      <w:bookmarkStart w:id="389" w:name="_Toc201557027"/>
      <w:r w:rsidRPr="00CD024F">
        <w:rPr>
          <w:rFonts w:cs="Arial"/>
          <w:lang w:val="de-DE"/>
        </w:rPr>
        <w:t>Figure</w:t>
      </w:r>
      <w:r w:rsidR="00DF2378" w:rsidRPr="00CD024F">
        <w:rPr>
          <w:rFonts w:cs="Arial"/>
          <w:lang w:val="de-DE"/>
        </w:rPr>
        <w:t xml:space="preserve"> </w:t>
      </w:r>
      <w:r w:rsidR="00200F1E" w:rsidRPr="00CD024F">
        <w:rPr>
          <w:rFonts w:cs="Arial"/>
          <w:lang w:val="de-DE"/>
        </w:rPr>
        <w:fldChar w:fldCharType="begin"/>
      </w:r>
      <w:r w:rsidR="00200F1E" w:rsidRPr="00CD024F">
        <w:rPr>
          <w:rFonts w:cs="Arial"/>
          <w:lang w:val="de-DE"/>
        </w:rPr>
        <w:instrText xml:space="preserve"> STYLEREF 1 \s </w:instrText>
      </w:r>
      <w:r w:rsidR="00200F1E" w:rsidRPr="00CD024F">
        <w:rPr>
          <w:rFonts w:cs="Arial"/>
          <w:lang w:val="de-DE"/>
        </w:rPr>
        <w:fldChar w:fldCharType="separate"/>
      </w:r>
      <w:r w:rsidR="008241BC">
        <w:rPr>
          <w:rFonts w:cs="Arial"/>
          <w:noProof/>
          <w:lang w:val="de-DE"/>
        </w:rPr>
        <w:t>10</w:t>
      </w:r>
      <w:r w:rsidR="00200F1E" w:rsidRPr="00CD024F">
        <w:rPr>
          <w:rFonts w:cs="Arial"/>
          <w:lang w:val="de-DE"/>
        </w:rPr>
        <w:fldChar w:fldCharType="end"/>
      </w:r>
      <w:r w:rsidR="00200F1E" w:rsidRPr="00CD024F">
        <w:rPr>
          <w:rFonts w:cs="Arial"/>
          <w:lang w:val="de-DE"/>
        </w:rPr>
        <w:noBreakHyphen/>
      </w:r>
      <w:r w:rsidR="00200F1E" w:rsidRPr="00CD024F">
        <w:rPr>
          <w:rFonts w:cs="Arial"/>
          <w:lang w:val="de-DE"/>
        </w:rPr>
        <w:fldChar w:fldCharType="begin"/>
      </w:r>
      <w:r w:rsidR="00200F1E" w:rsidRPr="00CD024F">
        <w:rPr>
          <w:rFonts w:cs="Arial"/>
          <w:lang w:val="de-DE"/>
        </w:rPr>
        <w:instrText xml:space="preserve"> SEQ Abbildung \* ARABIC \s 1 </w:instrText>
      </w:r>
      <w:r w:rsidR="00200F1E" w:rsidRPr="00CD024F">
        <w:rPr>
          <w:rFonts w:cs="Arial"/>
          <w:lang w:val="de-DE"/>
        </w:rPr>
        <w:fldChar w:fldCharType="separate"/>
      </w:r>
      <w:r w:rsidR="008241BC">
        <w:rPr>
          <w:rFonts w:cs="Arial"/>
          <w:noProof/>
          <w:lang w:val="de-DE"/>
        </w:rPr>
        <w:t>1</w:t>
      </w:r>
      <w:r w:rsidR="00200F1E" w:rsidRPr="00CD024F">
        <w:rPr>
          <w:rFonts w:cs="Arial"/>
          <w:lang w:val="de-DE"/>
        </w:rPr>
        <w:fldChar w:fldCharType="end"/>
      </w:r>
      <w:r w:rsidR="00DF2378" w:rsidRPr="00CD024F">
        <w:rPr>
          <w:rFonts w:cs="Arial"/>
          <w:lang w:val="de-DE"/>
        </w:rPr>
        <w:t xml:space="preserve">: </w:t>
      </w:r>
      <w:r w:rsidR="005A2EC4" w:rsidRPr="00CD024F">
        <w:rPr>
          <w:rFonts w:cs="Arial"/>
          <w:lang w:val="de-DE"/>
        </w:rPr>
        <w:t>Concept Description in AAS</w:t>
      </w:r>
      <w:r w:rsidR="00970038" w:rsidRPr="00CD024F">
        <w:rPr>
          <w:rFonts w:cs="Arial"/>
          <w:lang w:val="de-DE"/>
        </w:rPr>
        <w:t>-</w:t>
      </w:r>
      <w:r w:rsidR="005A2EC4" w:rsidRPr="00CD024F">
        <w:rPr>
          <w:rFonts w:cs="Arial"/>
          <w:lang w:val="de-DE"/>
        </w:rPr>
        <w:t>Designer</w:t>
      </w:r>
      <w:bookmarkEnd w:id="389"/>
    </w:p>
    <w:p w14:paraId="4EF35810" w14:textId="77777777" w:rsidR="005A2EC4" w:rsidRPr="00CD024F" w:rsidRDefault="005A2EC4" w:rsidP="005A2EC4">
      <w:pPr>
        <w:rPr>
          <w:rFonts w:cs="Arial"/>
          <w:lang w:val="de-DE"/>
        </w:rPr>
      </w:pPr>
    </w:p>
    <w:bookmarkStart w:id="390" w:name="_Toc191373017" w:displacedByCustomXml="next"/>
    <w:sdt>
      <w:sdtPr>
        <w:rPr>
          <w:rFonts w:eastAsiaTheme="minorEastAsia" w:cs="Arial"/>
          <w:b w:val="0"/>
          <w:bCs w:val="0"/>
          <w:color w:val="auto"/>
          <w:szCs w:val="20"/>
        </w:rPr>
        <w:id w:val="-1264148723"/>
        <w:docPartObj>
          <w:docPartGallery w:val="Bibliographies"/>
          <w:docPartUnique/>
        </w:docPartObj>
      </w:sdtPr>
      <w:sdtEndPr>
        <w:rPr>
          <w:sz w:val="20"/>
          <w:szCs w:val="24"/>
        </w:rPr>
      </w:sdtEndPr>
      <w:sdtContent>
        <w:bookmarkStart w:id="391" w:name="_Toc201556504" w:displacedByCustomXml="prev"/>
        <w:bookmarkStart w:id="392" w:name="_Toc200608949" w:displacedByCustomXml="prev"/>
        <w:p w14:paraId="27815985" w14:textId="24649305" w:rsidR="008862BF" w:rsidRPr="00CD024F" w:rsidRDefault="00EE5413" w:rsidP="001A6A31">
          <w:pPr>
            <w:pStyle w:val="berschrift1"/>
            <w:spacing w:after="120"/>
            <w:rPr>
              <w:rFonts w:cs="Arial"/>
            </w:rPr>
          </w:pPr>
          <w:r w:rsidRPr="00CD024F">
            <w:rPr>
              <w:rFonts w:eastAsiaTheme="minorEastAsia" w:cs="Arial"/>
              <w:b w:val="0"/>
              <w:color w:val="auto"/>
              <w:szCs w:val="20"/>
            </w:rPr>
            <w:t xml:space="preserve"> </w:t>
          </w:r>
          <w:r w:rsidR="008862BF" w:rsidRPr="00CD024F">
            <w:rPr>
              <w:rFonts w:cs="Arial"/>
            </w:rPr>
            <w:t>Literaturverzeichnis</w:t>
          </w:r>
          <w:bookmarkEnd w:id="392"/>
          <w:bookmarkEnd w:id="390"/>
          <w:bookmarkEnd w:id="391"/>
        </w:p>
        <w:sdt>
          <w:sdtPr>
            <w:rPr>
              <w:rFonts w:cs="Arial"/>
            </w:rPr>
            <w:id w:val="-580514645"/>
            <w:bibliography/>
          </w:sdtPr>
          <w:sdtContent>
            <w:p w14:paraId="3F493A9F" w14:textId="77777777" w:rsidR="00774FD4" w:rsidRPr="00CD024F" w:rsidRDefault="008862BF" w:rsidP="008862BF">
              <w:pPr>
                <w:rPr>
                  <w:rFonts w:eastAsiaTheme="minorHAnsi" w:cs="Arial"/>
                  <w:szCs w:val="22"/>
                  <w:lang w:val="de-DE"/>
                </w:rPr>
              </w:pPr>
              <w:r w:rsidRPr="00CD024F">
                <w:rPr>
                  <w:rFonts w:cs="Arial"/>
                </w:rPr>
                <w:fldChar w:fldCharType="begin"/>
              </w:r>
              <w:r w:rsidRPr="00CD024F">
                <w:rPr>
                  <w:rFonts w:cs="Arial"/>
                </w:rPr>
                <w:instrText>BIBLIOGRAPHY</w:instrText>
              </w:r>
              <w:r w:rsidRPr="00CD024F">
                <w:rPr>
                  <w:rFonts w:cs="Aria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2"/>
                <w:gridCol w:w="8690"/>
              </w:tblGrid>
              <w:tr w:rsidR="00CD024F" w:rsidRPr="008A0534" w14:paraId="610F7D94" w14:textId="77777777">
                <w:trPr>
                  <w:divId w:val="2073458325"/>
                  <w:tblCellSpacing w:w="15" w:type="dxa"/>
                </w:trPr>
                <w:tc>
                  <w:tcPr>
                    <w:tcW w:w="50" w:type="pct"/>
                    <w:hideMark/>
                  </w:tcPr>
                  <w:p w14:paraId="536CD50C" w14:textId="1BFC760B" w:rsidR="00CD024F" w:rsidRPr="00CD024F" w:rsidRDefault="00CD024F">
                    <w:pPr>
                      <w:pStyle w:val="Literaturverzeichnis"/>
                      <w:rPr>
                        <w:rFonts w:cs="Arial"/>
                        <w:noProof/>
                      </w:rPr>
                    </w:pPr>
                    <w:r w:rsidRPr="00CD024F">
                      <w:rPr>
                        <w:rFonts w:cs="Arial"/>
                        <w:noProof/>
                      </w:rPr>
                      <w:t xml:space="preserve">[1] </w:t>
                    </w:r>
                  </w:p>
                </w:tc>
                <w:tc>
                  <w:tcPr>
                    <w:tcW w:w="0" w:type="auto"/>
                    <w:hideMark/>
                  </w:tcPr>
                  <w:p w14:paraId="1136094D" w14:textId="77777777" w:rsidR="00CD024F" w:rsidRPr="007E28D2" w:rsidRDefault="00CD024F" w:rsidP="001A6A31">
                    <w:pPr>
                      <w:pStyle w:val="Literaturverzeichnis"/>
                      <w:rPr>
                        <w:rFonts w:cs="Arial"/>
                        <w:noProof/>
                        <w:lang w:val="fr-FR"/>
                      </w:rPr>
                    </w:pPr>
                    <w:r w:rsidRPr="00CD024F">
                      <w:rPr>
                        <w:rFonts w:cs="Arial"/>
                        <w:noProof/>
                      </w:rPr>
                      <w:t xml:space="preserve">Industrial Digital Twin Association e.V., "IDTA 02006-2-0 Digital Nameplate for Industrial Equipment," October 2022. </w:t>
                    </w:r>
                    <w:r w:rsidRPr="007E28D2">
                      <w:rPr>
                        <w:rFonts w:cs="Arial"/>
                        <w:noProof/>
                        <w:lang w:val="fr-FR"/>
                      </w:rPr>
                      <w:t>[Online]. Available: https://github.com/admin-shell-io/submodel-templates/tree/main/published/Digital%20nameplate/2/0.</w:t>
                    </w:r>
                  </w:p>
                </w:tc>
              </w:tr>
              <w:tr w:rsidR="00CD024F" w:rsidRPr="00CD024F" w14:paraId="6BCD42AA" w14:textId="77777777">
                <w:trPr>
                  <w:divId w:val="2073458325"/>
                  <w:tblCellSpacing w:w="15" w:type="dxa"/>
                </w:trPr>
                <w:tc>
                  <w:tcPr>
                    <w:tcW w:w="50" w:type="pct"/>
                    <w:hideMark/>
                  </w:tcPr>
                  <w:p w14:paraId="2A516FDB" w14:textId="77777777" w:rsidR="00CD024F" w:rsidRPr="00CD024F" w:rsidRDefault="00CD024F">
                    <w:pPr>
                      <w:pStyle w:val="Literaturverzeichnis"/>
                      <w:rPr>
                        <w:rFonts w:cs="Arial"/>
                        <w:noProof/>
                      </w:rPr>
                    </w:pPr>
                    <w:r w:rsidRPr="00CD024F">
                      <w:rPr>
                        <w:rFonts w:cs="Arial"/>
                        <w:noProof/>
                      </w:rPr>
                      <w:t xml:space="preserve">[2] </w:t>
                    </w:r>
                  </w:p>
                </w:tc>
                <w:tc>
                  <w:tcPr>
                    <w:tcW w:w="0" w:type="auto"/>
                    <w:hideMark/>
                  </w:tcPr>
                  <w:p w14:paraId="113CFD47" w14:textId="77777777" w:rsidR="00CD024F" w:rsidRPr="00CD024F" w:rsidRDefault="00CD024F">
                    <w:pPr>
                      <w:pStyle w:val="Literaturverzeichnis"/>
                      <w:rPr>
                        <w:rFonts w:cs="Arial"/>
                        <w:noProof/>
                      </w:rPr>
                    </w:pPr>
                    <w:r w:rsidRPr="00CD024F">
                      <w:rPr>
                        <w:rFonts w:cs="Arial"/>
                        <w:noProof/>
                      </w:rPr>
                      <w:t>Industrial Digital Twin Association e.V., "IDTA 02004-1-2 Handover Documentation," March 2023. [Online]. Available: https://github.com/admin-shell-io/submodel-templates/tree/main/published/Handover%20Documentation/1/2.</w:t>
                    </w:r>
                  </w:p>
                </w:tc>
              </w:tr>
              <w:tr w:rsidR="00CD024F" w:rsidRPr="008A0534" w14:paraId="69D42B2D" w14:textId="77777777">
                <w:trPr>
                  <w:divId w:val="2073458325"/>
                  <w:tblCellSpacing w:w="15" w:type="dxa"/>
                </w:trPr>
                <w:tc>
                  <w:tcPr>
                    <w:tcW w:w="50" w:type="pct"/>
                    <w:hideMark/>
                  </w:tcPr>
                  <w:p w14:paraId="3C83649A" w14:textId="77777777" w:rsidR="00CD024F" w:rsidRPr="00CD024F" w:rsidRDefault="00CD024F">
                    <w:pPr>
                      <w:pStyle w:val="Literaturverzeichnis"/>
                      <w:rPr>
                        <w:rFonts w:cs="Arial"/>
                        <w:noProof/>
                      </w:rPr>
                    </w:pPr>
                    <w:r w:rsidRPr="00CD024F">
                      <w:rPr>
                        <w:rFonts w:cs="Arial"/>
                        <w:noProof/>
                      </w:rPr>
                      <w:t xml:space="preserve">[3] </w:t>
                    </w:r>
                  </w:p>
                </w:tc>
                <w:tc>
                  <w:tcPr>
                    <w:tcW w:w="0" w:type="auto"/>
                    <w:hideMark/>
                  </w:tcPr>
                  <w:p w14:paraId="17B730B4" w14:textId="77777777" w:rsidR="00CD024F" w:rsidRPr="007E28D2" w:rsidRDefault="00CD024F">
                    <w:pPr>
                      <w:pStyle w:val="Literaturverzeichnis"/>
                      <w:rPr>
                        <w:rFonts w:cs="Arial"/>
                        <w:noProof/>
                        <w:lang w:val="fr-FR"/>
                      </w:rPr>
                    </w:pPr>
                    <w:r w:rsidRPr="00CD024F">
                      <w:rPr>
                        <w:rFonts w:cs="Arial"/>
                        <w:noProof/>
                      </w:rPr>
                      <w:t xml:space="preserve">Industrial Digital Twin Association e.V., "IDTA 02003-1-2 Generic Frame for Technical Data for Industrial Equipment in Manufacturing," August 2022. </w:t>
                    </w:r>
                    <w:r w:rsidRPr="007E28D2">
                      <w:rPr>
                        <w:rFonts w:cs="Arial"/>
                        <w:noProof/>
                        <w:lang w:val="fr-FR"/>
                      </w:rPr>
                      <w:t>[Online]. Available: https://github.com/admin-shell-io/submodel-templates/tree/main/published/Technical_Data/1/2.</w:t>
                    </w:r>
                  </w:p>
                </w:tc>
              </w:tr>
              <w:tr w:rsidR="00CD024F" w:rsidRPr="008A0534" w14:paraId="46C912AA" w14:textId="77777777">
                <w:trPr>
                  <w:divId w:val="2073458325"/>
                  <w:tblCellSpacing w:w="15" w:type="dxa"/>
                </w:trPr>
                <w:tc>
                  <w:tcPr>
                    <w:tcW w:w="50" w:type="pct"/>
                    <w:hideMark/>
                  </w:tcPr>
                  <w:p w14:paraId="0B89499F" w14:textId="77777777" w:rsidR="00CD024F" w:rsidRPr="00CD024F" w:rsidRDefault="00CD024F">
                    <w:pPr>
                      <w:pStyle w:val="Literaturverzeichnis"/>
                      <w:rPr>
                        <w:rFonts w:cs="Arial"/>
                        <w:noProof/>
                      </w:rPr>
                    </w:pPr>
                    <w:r w:rsidRPr="00CD024F">
                      <w:rPr>
                        <w:rFonts w:cs="Arial"/>
                        <w:noProof/>
                      </w:rPr>
                      <w:t xml:space="preserve">[4] </w:t>
                    </w:r>
                  </w:p>
                </w:tc>
                <w:tc>
                  <w:tcPr>
                    <w:tcW w:w="0" w:type="auto"/>
                    <w:hideMark/>
                  </w:tcPr>
                  <w:p w14:paraId="2CDA1E4C" w14:textId="77777777" w:rsidR="00CD024F" w:rsidRPr="007E28D2" w:rsidRDefault="00CD024F">
                    <w:pPr>
                      <w:pStyle w:val="Literaturverzeichnis"/>
                      <w:rPr>
                        <w:rFonts w:cs="Arial"/>
                        <w:noProof/>
                        <w:lang w:val="fr-FR"/>
                      </w:rPr>
                    </w:pPr>
                    <w:r w:rsidRPr="00CD024F">
                      <w:rPr>
                        <w:rFonts w:cs="Arial"/>
                        <w:noProof/>
                      </w:rPr>
                      <w:t xml:space="preserve">"prostep ivip," prostep ivip e.V., [Online]. </w:t>
                    </w:r>
                    <w:r w:rsidRPr="007E28D2">
                      <w:rPr>
                        <w:rFonts w:cs="Arial"/>
                        <w:noProof/>
                        <w:lang w:val="fr-FR"/>
                      </w:rPr>
                      <w:t>Available: https://www.prostep.org/.</w:t>
                    </w:r>
                  </w:p>
                </w:tc>
              </w:tr>
              <w:tr w:rsidR="00CD024F" w:rsidRPr="008A0534" w14:paraId="14CF976E" w14:textId="77777777">
                <w:trPr>
                  <w:divId w:val="2073458325"/>
                  <w:tblCellSpacing w:w="15" w:type="dxa"/>
                </w:trPr>
                <w:tc>
                  <w:tcPr>
                    <w:tcW w:w="50" w:type="pct"/>
                    <w:hideMark/>
                  </w:tcPr>
                  <w:p w14:paraId="2ADDE16B" w14:textId="77777777" w:rsidR="00CD024F" w:rsidRPr="00CD024F" w:rsidRDefault="00CD024F">
                    <w:pPr>
                      <w:pStyle w:val="Literaturverzeichnis"/>
                      <w:rPr>
                        <w:rFonts w:cs="Arial"/>
                        <w:noProof/>
                      </w:rPr>
                    </w:pPr>
                    <w:r w:rsidRPr="00CD024F">
                      <w:rPr>
                        <w:rFonts w:cs="Arial"/>
                        <w:noProof/>
                      </w:rPr>
                      <w:t xml:space="preserve">[5] </w:t>
                    </w:r>
                  </w:p>
                </w:tc>
                <w:tc>
                  <w:tcPr>
                    <w:tcW w:w="0" w:type="auto"/>
                    <w:hideMark/>
                  </w:tcPr>
                  <w:p w14:paraId="1D1DA1A9" w14:textId="77777777" w:rsidR="00CD024F" w:rsidRPr="007E28D2" w:rsidRDefault="00CD024F">
                    <w:pPr>
                      <w:pStyle w:val="Literaturverzeichnis"/>
                      <w:rPr>
                        <w:rFonts w:cs="Arial"/>
                        <w:noProof/>
                        <w:lang w:val="fr-FR"/>
                      </w:rPr>
                    </w:pPr>
                    <w:r w:rsidRPr="00CD024F">
                      <w:rPr>
                        <w:rFonts w:cs="Arial"/>
                        <w:noProof/>
                      </w:rPr>
                      <w:t xml:space="preserve">J. Becker, "Whitepaper KBL vs. VEC - Similarities and differences - briefy and concisely summarized," 16 December 2022. </w:t>
                    </w:r>
                    <w:r w:rsidRPr="007E28D2">
                      <w:rPr>
                        <w:rFonts w:cs="Arial"/>
                        <w:noProof/>
                        <w:lang w:val="fr-FR"/>
                      </w:rPr>
                      <w:t>[Online]. Available: https://ecad-wiki.prostep.org/post/kbl-vs-vec/.</w:t>
                    </w:r>
                  </w:p>
                </w:tc>
              </w:tr>
              <w:tr w:rsidR="00CD024F" w:rsidRPr="00CD024F" w14:paraId="5EDBCC07" w14:textId="77777777">
                <w:trPr>
                  <w:divId w:val="2073458325"/>
                  <w:tblCellSpacing w:w="15" w:type="dxa"/>
                </w:trPr>
                <w:tc>
                  <w:tcPr>
                    <w:tcW w:w="50" w:type="pct"/>
                    <w:hideMark/>
                  </w:tcPr>
                  <w:p w14:paraId="7AF111ED" w14:textId="77777777" w:rsidR="00CD024F" w:rsidRPr="00CD024F" w:rsidRDefault="00CD024F">
                    <w:pPr>
                      <w:pStyle w:val="Literaturverzeichnis"/>
                      <w:rPr>
                        <w:rFonts w:cs="Arial"/>
                        <w:noProof/>
                      </w:rPr>
                    </w:pPr>
                    <w:r w:rsidRPr="00CD024F">
                      <w:rPr>
                        <w:rFonts w:cs="Arial"/>
                        <w:noProof/>
                      </w:rPr>
                      <w:t xml:space="preserve">[6] </w:t>
                    </w:r>
                  </w:p>
                </w:tc>
                <w:tc>
                  <w:tcPr>
                    <w:tcW w:w="0" w:type="auto"/>
                    <w:hideMark/>
                  </w:tcPr>
                  <w:p w14:paraId="0D49AF6E" w14:textId="77777777" w:rsidR="00CD024F" w:rsidRPr="00CD024F" w:rsidRDefault="00CD024F">
                    <w:pPr>
                      <w:pStyle w:val="Literaturverzeichnis"/>
                      <w:rPr>
                        <w:rFonts w:cs="Arial"/>
                        <w:noProof/>
                      </w:rPr>
                    </w:pPr>
                    <w:r w:rsidRPr="00CD024F">
                      <w:rPr>
                        <w:rFonts w:cs="Arial"/>
                        <w:noProof/>
                      </w:rPr>
                      <w:t>OPC Foundation, "OPC 40001-3: Machinery Job Mgmt," OPC Foundation, [Online]. Available: https://reference.opcfoundation.org/Machinery/Jobs/v100/docs/.</w:t>
                    </w:r>
                  </w:p>
                </w:tc>
              </w:tr>
              <w:tr w:rsidR="00CD024F" w:rsidRPr="00CD024F" w14:paraId="08D7A1BF" w14:textId="77777777">
                <w:trPr>
                  <w:divId w:val="2073458325"/>
                  <w:tblCellSpacing w:w="15" w:type="dxa"/>
                </w:trPr>
                <w:tc>
                  <w:tcPr>
                    <w:tcW w:w="50" w:type="pct"/>
                    <w:hideMark/>
                  </w:tcPr>
                  <w:p w14:paraId="312F03CF" w14:textId="77777777" w:rsidR="00CD024F" w:rsidRPr="00CD024F" w:rsidRDefault="00CD024F">
                    <w:pPr>
                      <w:pStyle w:val="Literaturverzeichnis"/>
                      <w:rPr>
                        <w:rFonts w:cs="Arial"/>
                        <w:noProof/>
                      </w:rPr>
                    </w:pPr>
                    <w:r w:rsidRPr="00CD024F">
                      <w:rPr>
                        <w:rFonts w:cs="Arial"/>
                        <w:noProof/>
                      </w:rPr>
                      <w:t xml:space="preserve">[7] </w:t>
                    </w:r>
                  </w:p>
                </w:tc>
                <w:tc>
                  <w:tcPr>
                    <w:tcW w:w="0" w:type="auto"/>
                    <w:hideMark/>
                  </w:tcPr>
                  <w:p w14:paraId="73B1D8D0" w14:textId="77777777" w:rsidR="00CD024F" w:rsidRPr="00CD024F" w:rsidRDefault="00CD024F">
                    <w:pPr>
                      <w:pStyle w:val="Literaturverzeichnis"/>
                      <w:rPr>
                        <w:rFonts w:cs="Arial"/>
                        <w:noProof/>
                      </w:rPr>
                    </w:pPr>
                    <w:r w:rsidRPr="00CD024F">
                      <w:rPr>
                        <w:rFonts w:cs="Arial"/>
                        <w:noProof/>
                      </w:rPr>
                      <w:t>OPC Foundation, "OPC 40001-101: Machinery Result Transfer," [Online]. Available: https://reference.opcfoundation.org/Machinery/Result/v100/docs/.</w:t>
                    </w:r>
                  </w:p>
                </w:tc>
              </w:tr>
              <w:tr w:rsidR="00CD024F" w:rsidRPr="008A0534" w14:paraId="4BD418F4" w14:textId="77777777">
                <w:trPr>
                  <w:divId w:val="2073458325"/>
                  <w:tblCellSpacing w:w="15" w:type="dxa"/>
                </w:trPr>
                <w:tc>
                  <w:tcPr>
                    <w:tcW w:w="50" w:type="pct"/>
                    <w:hideMark/>
                  </w:tcPr>
                  <w:p w14:paraId="5364CB5E" w14:textId="77777777" w:rsidR="00CD024F" w:rsidRPr="00CD024F" w:rsidRDefault="00CD024F">
                    <w:pPr>
                      <w:pStyle w:val="Literaturverzeichnis"/>
                      <w:rPr>
                        <w:rFonts w:cs="Arial"/>
                        <w:noProof/>
                      </w:rPr>
                    </w:pPr>
                    <w:r w:rsidRPr="00CD024F">
                      <w:rPr>
                        <w:rFonts w:cs="Arial"/>
                        <w:noProof/>
                      </w:rPr>
                      <w:t xml:space="preserve">[8] </w:t>
                    </w:r>
                  </w:p>
                </w:tc>
                <w:tc>
                  <w:tcPr>
                    <w:tcW w:w="0" w:type="auto"/>
                    <w:hideMark/>
                  </w:tcPr>
                  <w:p w14:paraId="5CDAAAB7" w14:textId="77777777" w:rsidR="00CD024F" w:rsidRPr="007E28D2" w:rsidRDefault="00CD024F">
                    <w:pPr>
                      <w:pStyle w:val="Literaturverzeichnis"/>
                      <w:rPr>
                        <w:rFonts w:cs="Arial"/>
                        <w:noProof/>
                        <w:lang w:val="fr-FR"/>
                      </w:rPr>
                    </w:pPr>
                    <w:r w:rsidRPr="007E28D2">
                      <w:rPr>
                        <w:rFonts w:cs="Arial"/>
                        <w:noProof/>
                        <w:lang w:val="de-DE"/>
                      </w:rPr>
                      <w:t xml:space="preserve">Platform Industrie 4.0, "RAMI 4.0: Ein Referenzarchitekturmodell als Kommunikationsgrundlage in der Industrie 4.0," 11 04 2022. </w:t>
                    </w:r>
                    <w:r w:rsidRPr="007E28D2">
                      <w:rPr>
                        <w:rFonts w:cs="Arial"/>
                        <w:noProof/>
                        <w:lang w:val="fr-FR"/>
                      </w:rPr>
                      <w:t>[Online]. Available: https://www.dke.de/de/arbeitsfelder/industry/rami40.</w:t>
                    </w:r>
                  </w:p>
                </w:tc>
              </w:tr>
              <w:tr w:rsidR="00CD024F" w:rsidRPr="00CD024F" w14:paraId="07950238" w14:textId="77777777">
                <w:trPr>
                  <w:divId w:val="2073458325"/>
                  <w:tblCellSpacing w:w="15" w:type="dxa"/>
                </w:trPr>
                <w:tc>
                  <w:tcPr>
                    <w:tcW w:w="50" w:type="pct"/>
                    <w:hideMark/>
                  </w:tcPr>
                  <w:p w14:paraId="22CE26C1" w14:textId="77777777" w:rsidR="00CD024F" w:rsidRPr="00CD024F" w:rsidRDefault="00CD024F">
                    <w:pPr>
                      <w:pStyle w:val="Literaturverzeichnis"/>
                      <w:rPr>
                        <w:rFonts w:cs="Arial"/>
                        <w:noProof/>
                      </w:rPr>
                    </w:pPr>
                    <w:r w:rsidRPr="00CD024F">
                      <w:rPr>
                        <w:rFonts w:cs="Arial"/>
                        <w:noProof/>
                      </w:rPr>
                      <w:t xml:space="preserve">[9] </w:t>
                    </w:r>
                  </w:p>
                </w:tc>
                <w:tc>
                  <w:tcPr>
                    <w:tcW w:w="0" w:type="auto"/>
                    <w:hideMark/>
                  </w:tcPr>
                  <w:p w14:paraId="59B172FC" w14:textId="77777777" w:rsidR="00CD024F" w:rsidRPr="00CD024F" w:rsidRDefault="00CD024F">
                    <w:pPr>
                      <w:pStyle w:val="Literaturverzeichnis"/>
                      <w:rPr>
                        <w:rFonts w:cs="Arial"/>
                        <w:noProof/>
                      </w:rPr>
                    </w:pPr>
                    <w:r w:rsidRPr="00CD024F">
                      <w:rPr>
                        <w:rFonts w:cs="Arial"/>
                        <w:noProof/>
                      </w:rPr>
                      <w:t>OPC Foundation, "OPC 40570: OPC UA for the Wire Harness Manufacturing Industry," https://profiles.opcfoundation.org/workinggroup/88, WiP. [Online]. Available: https://profiles.opcfoundation.org/document/214.</w:t>
                    </w:r>
                  </w:p>
                </w:tc>
              </w:tr>
              <w:tr w:rsidR="00CD024F" w:rsidRPr="008A0534" w14:paraId="40E31A8B" w14:textId="77777777">
                <w:trPr>
                  <w:divId w:val="2073458325"/>
                  <w:tblCellSpacing w:w="15" w:type="dxa"/>
                </w:trPr>
                <w:tc>
                  <w:tcPr>
                    <w:tcW w:w="50" w:type="pct"/>
                    <w:hideMark/>
                  </w:tcPr>
                  <w:p w14:paraId="7A82DB8F" w14:textId="77777777" w:rsidR="00CD024F" w:rsidRPr="00CD024F" w:rsidRDefault="00CD024F">
                    <w:pPr>
                      <w:pStyle w:val="Literaturverzeichnis"/>
                      <w:rPr>
                        <w:rFonts w:cs="Arial"/>
                        <w:noProof/>
                      </w:rPr>
                    </w:pPr>
                    <w:r w:rsidRPr="00CD024F">
                      <w:rPr>
                        <w:rFonts w:cs="Arial"/>
                        <w:noProof/>
                      </w:rPr>
                      <w:t xml:space="preserve">[10] </w:t>
                    </w:r>
                  </w:p>
                </w:tc>
                <w:tc>
                  <w:tcPr>
                    <w:tcW w:w="0" w:type="auto"/>
                    <w:hideMark/>
                  </w:tcPr>
                  <w:p w14:paraId="092DE627" w14:textId="77777777" w:rsidR="00CD024F" w:rsidRPr="007E28D2" w:rsidRDefault="00CD024F">
                    <w:pPr>
                      <w:pStyle w:val="Literaturverzeichnis"/>
                      <w:rPr>
                        <w:rFonts w:cs="Arial"/>
                        <w:noProof/>
                        <w:lang w:val="fr-FR"/>
                      </w:rPr>
                    </w:pPr>
                    <w:r w:rsidRPr="00CD024F">
                      <w:rPr>
                        <w:rFonts w:cs="Arial"/>
                        <w:noProof/>
                      </w:rPr>
                      <w:t xml:space="preserve">IEC, "IEC 61360-4 - IEC/SC 3D - Common Data Dictionary," [Online]. </w:t>
                    </w:r>
                    <w:r w:rsidRPr="007E28D2">
                      <w:rPr>
                        <w:rFonts w:cs="Arial"/>
                        <w:noProof/>
                        <w:lang w:val="fr-FR"/>
                      </w:rPr>
                      <w:t>Available: https://cdd.iec.ch/cdd/iec61360/iec61360.nsf/TreeFrameset?OpenFrameSet.</w:t>
                    </w:r>
                  </w:p>
                </w:tc>
              </w:tr>
              <w:tr w:rsidR="00CD024F" w:rsidRPr="008A0534" w14:paraId="0D386642" w14:textId="77777777">
                <w:trPr>
                  <w:divId w:val="2073458325"/>
                  <w:tblCellSpacing w:w="15" w:type="dxa"/>
                </w:trPr>
                <w:tc>
                  <w:tcPr>
                    <w:tcW w:w="50" w:type="pct"/>
                    <w:hideMark/>
                  </w:tcPr>
                  <w:p w14:paraId="637E1F0F" w14:textId="77777777" w:rsidR="00CD024F" w:rsidRPr="00CD024F" w:rsidRDefault="00CD024F">
                    <w:pPr>
                      <w:pStyle w:val="Literaturverzeichnis"/>
                      <w:rPr>
                        <w:rFonts w:cs="Arial"/>
                        <w:noProof/>
                      </w:rPr>
                    </w:pPr>
                    <w:r w:rsidRPr="00CD024F">
                      <w:rPr>
                        <w:rFonts w:cs="Arial"/>
                        <w:noProof/>
                      </w:rPr>
                      <w:t xml:space="preserve">[11] </w:t>
                    </w:r>
                  </w:p>
                </w:tc>
                <w:tc>
                  <w:tcPr>
                    <w:tcW w:w="0" w:type="auto"/>
                    <w:hideMark/>
                  </w:tcPr>
                  <w:p w14:paraId="787A771C" w14:textId="77777777" w:rsidR="00CD024F" w:rsidRPr="007E28D2" w:rsidRDefault="00CD024F">
                    <w:pPr>
                      <w:pStyle w:val="Literaturverzeichnis"/>
                      <w:rPr>
                        <w:rFonts w:cs="Arial"/>
                        <w:noProof/>
                        <w:lang w:val="fr-FR"/>
                      </w:rPr>
                    </w:pPr>
                    <w:r w:rsidRPr="00CD024F">
                      <w:rPr>
                        <w:rFonts w:cs="Arial"/>
                        <w:noProof/>
                      </w:rPr>
                      <w:t xml:space="preserve">ECLASS e.V., "ECLASS-Standard," [Online]. </w:t>
                    </w:r>
                    <w:r w:rsidRPr="007E28D2">
                      <w:rPr>
                        <w:rFonts w:cs="Arial"/>
                        <w:noProof/>
                        <w:lang w:val="fr-FR"/>
                      </w:rPr>
                      <w:t>Available: https://eclass.eu/eclass-standard/content-suche/search.</w:t>
                    </w:r>
                  </w:p>
                </w:tc>
              </w:tr>
              <w:tr w:rsidR="00CD024F" w:rsidRPr="00CD024F" w14:paraId="1A889B37" w14:textId="77777777">
                <w:trPr>
                  <w:divId w:val="2073458325"/>
                  <w:tblCellSpacing w:w="15" w:type="dxa"/>
                </w:trPr>
                <w:tc>
                  <w:tcPr>
                    <w:tcW w:w="50" w:type="pct"/>
                    <w:hideMark/>
                  </w:tcPr>
                  <w:p w14:paraId="47B7B9D5" w14:textId="77777777" w:rsidR="00CD024F" w:rsidRPr="00CD024F" w:rsidRDefault="00CD024F">
                    <w:pPr>
                      <w:pStyle w:val="Literaturverzeichnis"/>
                      <w:rPr>
                        <w:rFonts w:cs="Arial"/>
                        <w:noProof/>
                      </w:rPr>
                    </w:pPr>
                    <w:r w:rsidRPr="00CD024F">
                      <w:rPr>
                        <w:rFonts w:cs="Arial"/>
                        <w:noProof/>
                      </w:rPr>
                      <w:t xml:space="preserve">[12] </w:t>
                    </w:r>
                  </w:p>
                </w:tc>
                <w:tc>
                  <w:tcPr>
                    <w:tcW w:w="0" w:type="auto"/>
                    <w:hideMark/>
                  </w:tcPr>
                  <w:p w14:paraId="6E6101A2" w14:textId="77777777" w:rsidR="00CD024F" w:rsidRPr="00CD024F" w:rsidRDefault="00CD024F">
                    <w:pPr>
                      <w:pStyle w:val="Literaturverzeichnis"/>
                      <w:rPr>
                        <w:rFonts w:cs="Arial"/>
                        <w:noProof/>
                      </w:rPr>
                    </w:pPr>
                    <w:r w:rsidRPr="00CD024F">
                      <w:rPr>
                        <w:rFonts w:cs="Arial"/>
                        <w:noProof/>
                      </w:rPr>
                      <w:t>Prostep ivip, "Harness Description List (KBL)," prostep ivip, 26 Jun 2022. [Online]. Available: https://ecad-wiki.prostep.org/specifications/kbl/.</w:t>
                    </w:r>
                  </w:p>
                </w:tc>
              </w:tr>
              <w:tr w:rsidR="00CD024F" w:rsidRPr="008A0534" w14:paraId="63A6D1D6" w14:textId="77777777">
                <w:trPr>
                  <w:divId w:val="2073458325"/>
                  <w:tblCellSpacing w:w="15" w:type="dxa"/>
                </w:trPr>
                <w:tc>
                  <w:tcPr>
                    <w:tcW w:w="50" w:type="pct"/>
                    <w:hideMark/>
                  </w:tcPr>
                  <w:p w14:paraId="05B74E19" w14:textId="77777777" w:rsidR="00CD024F" w:rsidRPr="00CD024F" w:rsidRDefault="00CD024F">
                    <w:pPr>
                      <w:pStyle w:val="Literaturverzeichnis"/>
                      <w:rPr>
                        <w:rFonts w:cs="Arial"/>
                        <w:noProof/>
                      </w:rPr>
                    </w:pPr>
                    <w:r w:rsidRPr="00CD024F">
                      <w:rPr>
                        <w:rFonts w:cs="Arial"/>
                        <w:noProof/>
                      </w:rPr>
                      <w:t xml:space="preserve">[13] </w:t>
                    </w:r>
                  </w:p>
                </w:tc>
                <w:tc>
                  <w:tcPr>
                    <w:tcW w:w="0" w:type="auto"/>
                    <w:hideMark/>
                  </w:tcPr>
                  <w:p w14:paraId="643BC2A3" w14:textId="77777777" w:rsidR="00CD024F" w:rsidRPr="007E28D2" w:rsidRDefault="00CD024F">
                    <w:pPr>
                      <w:pStyle w:val="Literaturverzeichnis"/>
                      <w:rPr>
                        <w:rFonts w:cs="Arial"/>
                        <w:noProof/>
                        <w:lang w:val="fr-FR"/>
                      </w:rPr>
                    </w:pPr>
                    <w:r w:rsidRPr="00CD024F">
                      <w:rPr>
                        <w:rFonts w:cs="Arial"/>
                        <w:noProof/>
                      </w:rPr>
                      <w:t xml:space="preserve">Prostep ivip, "Vehicle Electric Container (VEC)," prostep ivip, 8 Jan 2024. </w:t>
                    </w:r>
                    <w:r w:rsidRPr="007E28D2">
                      <w:rPr>
                        <w:rFonts w:cs="Arial"/>
                        <w:noProof/>
                        <w:lang w:val="fr-FR"/>
                      </w:rPr>
                      <w:t>[Online]. Available: https://ecad-wiki.prostep.org/specifications/vec/v210/.</w:t>
                    </w:r>
                  </w:p>
                </w:tc>
              </w:tr>
              <w:tr w:rsidR="00CD024F" w:rsidRPr="00CD024F" w14:paraId="38921E4B" w14:textId="77777777">
                <w:trPr>
                  <w:divId w:val="2073458325"/>
                  <w:tblCellSpacing w:w="15" w:type="dxa"/>
                </w:trPr>
                <w:tc>
                  <w:tcPr>
                    <w:tcW w:w="50" w:type="pct"/>
                    <w:hideMark/>
                  </w:tcPr>
                  <w:p w14:paraId="11CCEACB" w14:textId="77777777" w:rsidR="00CD024F" w:rsidRPr="00CD024F" w:rsidRDefault="00CD024F">
                    <w:pPr>
                      <w:pStyle w:val="Literaturverzeichnis"/>
                      <w:rPr>
                        <w:rFonts w:cs="Arial"/>
                        <w:noProof/>
                      </w:rPr>
                    </w:pPr>
                    <w:r w:rsidRPr="00CD024F">
                      <w:rPr>
                        <w:rFonts w:cs="Arial"/>
                        <w:noProof/>
                      </w:rPr>
                      <w:t xml:space="preserve">[14] </w:t>
                    </w:r>
                  </w:p>
                </w:tc>
                <w:tc>
                  <w:tcPr>
                    <w:tcW w:w="0" w:type="auto"/>
                    <w:hideMark/>
                  </w:tcPr>
                  <w:p w14:paraId="7D581E5F" w14:textId="77777777" w:rsidR="00CD024F" w:rsidRPr="00CD024F" w:rsidRDefault="00CD024F">
                    <w:pPr>
                      <w:pStyle w:val="Literaturverzeichnis"/>
                      <w:rPr>
                        <w:rFonts w:cs="Arial"/>
                        <w:noProof/>
                      </w:rPr>
                    </w:pPr>
                    <w:r w:rsidRPr="00CD024F">
                      <w:rPr>
                        <w:rFonts w:cs="Arial"/>
                        <w:noProof/>
                      </w:rPr>
                      <w:t>OPC Foundation, "OPC UA Online Reference - Released Specifications," 2024. [Online]. Available: https://reference.opcfoundation.org/.</w:t>
                    </w:r>
                  </w:p>
                </w:tc>
              </w:tr>
              <w:tr w:rsidR="00CD024F" w:rsidRPr="008A0534" w14:paraId="0A656537" w14:textId="77777777">
                <w:trPr>
                  <w:divId w:val="2073458325"/>
                  <w:tblCellSpacing w:w="15" w:type="dxa"/>
                </w:trPr>
                <w:tc>
                  <w:tcPr>
                    <w:tcW w:w="50" w:type="pct"/>
                    <w:hideMark/>
                  </w:tcPr>
                  <w:p w14:paraId="58A0FFC8" w14:textId="77777777" w:rsidR="00CD024F" w:rsidRPr="00CD024F" w:rsidRDefault="00CD024F">
                    <w:pPr>
                      <w:pStyle w:val="Literaturverzeichnis"/>
                      <w:rPr>
                        <w:rFonts w:cs="Arial"/>
                        <w:noProof/>
                      </w:rPr>
                    </w:pPr>
                    <w:r w:rsidRPr="00CD024F">
                      <w:rPr>
                        <w:rFonts w:cs="Arial"/>
                        <w:noProof/>
                      </w:rPr>
                      <w:t xml:space="preserve">[15] </w:t>
                    </w:r>
                  </w:p>
                </w:tc>
                <w:tc>
                  <w:tcPr>
                    <w:tcW w:w="0" w:type="auto"/>
                    <w:hideMark/>
                  </w:tcPr>
                  <w:p w14:paraId="33818202" w14:textId="77777777" w:rsidR="00CD024F" w:rsidRPr="007E28D2" w:rsidRDefault="00CD024F">
                    <w:pPr>
                      <w:pStyle w:val="Literaturverzeichnis"/>
                      <w:rPr>
                        <w:rFonts w:cs="Arial"/>
                        <w:noProof/>
                        <w:lang w:val="fr-FR"/>
                      </w:rPr>
                    </w:pPr>
                    <w:r w:rsidRPr="007E28D2">
                      <w:rPr>
                        <w:rFonts w:cs="Arial"/>
                        <w:noProof/>
                        <w:lang w:val="de-DE"/>
                      </w:rPr>
                      <w:t xml:space="preserve">"Verband der Automobilindustrie (VDA)," [Online]. </w:t>
                    </w:r>
                    <w:r w:rsidRPr="007E28D2">
                      <w:rPr>
                        <w:rFonts w:cs="Arial"/>
                        <w:noProof/>
                        <w:lang w:val="fr-FR"/>
                      </w:rPr>
                      <w:t>Available: https://www.vda.de/de.</w:t>
                    </w:r>
                  </w:p>
                </w:tc>
              </w:tr>
              <w:tr w:rsidR="00CD024F" w:rsidRPr="00CD024F" w14:paraId="6D97D313" w14:textId="77777777">
                <w:trPr>
                  <w:divId w:val="2073458325"/>
                  <w:tblCellSpacing w:w="15" w:type="dxa"/>
                </w:trPr>
                <w:tc>
                  <w:tcPr>
                    <w:tcW w:w="50" w:type="pct"/>
                    <w:hideMark/>
                  </w:tcPr>
                  <w:p w14:paraId="6EE8A454" w14:textId="77777777" w:rsidR="00CD024F" w:rsidRPr="00CD024F" w:rsidRDefault="00CD024F">
                    <w:pPr>
                      <w:pStyle w:val="Literaturverzeichnis"/>
                      <w:rPr>
                        <w:rFonts w:cs="Arial"/>
                        <w:noProof/>
                      </w:rPr>
                    </w:pPr>
                    <w:r w:rsidRPr="00CD024F">
                      <w:rPr>
                        <w:rFonts w:cs="Arial"/>
                        <w:noProof/>
                      </w:rPr>
                      <w:t xml:space="preserve">[16] </w:t>
                    </w:r>
                  </w:p>
                </w:tc>
                <w:tc>
                  <w:tcPr>
                    <w:tcW w:w="0" w:type="auto"/>
                    <w:hideMark/>
                  </w:tcPr>
                  <w:p w14:paraId="6DF510F1" w14:textId="77777777" w:rsidR="00CD024F" w:rsidRPr="00CD024F" w:rsidRDefault="00CD024F">
                    <w:pPr>
                      <w:pStyle w:val="Literaturverzeichnis"/>
                      <w:rPr>
                        <w:rFonts w:cs="Arial"/>
                        <w:noProof/>
                      </w:rPr>
                    </w:pPr>
                    <w:r w:rsidRPr="007E28D2">
                      <w:rPr>
                        <w:rFonts w:cs="Arial"/>
                        <w:noProof/>
                        <w:lang w:val="de-DE"/>
                      </w:rPr>
                      <w:t xml:space="preserve">"DIN 72036:2024-06 Straßenfahrzeuge - Automatisierung der Leitungssatzfertigung," DIN-Normenausschuss Auto und Mobilität, 06 2024. </w:t>
                    </w:r>
                    <w:r w:rsidRPr="00CD024F">
                      <w:rPr>
                        <w:rFonts w:cs="Arial"/>
                        <w:noProof/>
                      </w:rPr>
                      <w:t>[Online]. Available: https://dx.doi.org/10.31030/3521962.</w:t>
                    </w:r>
                  </w:p>
                </w:tc>
              </w:tr>
              <w:tr w:rsidR="00CD024F" w:rsidRPr="008A0534" w14:paraId="06206A06" w14:textId="77777777">
                <w:trPr>
                  <w:divId w:val="2073458325"/>
                  <w:tblCellSpacing w:w="15" w:type="dxa"/>
                </w:trPr>
                <w:tc>
                  <w:tcPr>
                    <w:tcW w:w="50" w:type="pct"/>
                    <w:hideMark/>
                  </w:tcPr>
                  <w:p w14:paraId="748984E6" w14:textId="77777777" w:rsidR="00CD024F" w:rsidRPr="00CD024F" w:rsidRDefault="00CD024F">
                    <w:pPr>
                      <w:pStyle w:val="Literaturverzeichnis"/>
                      <w:rPr>
                        <w:rFonts w:cs="Arial"/>
                        <w:noProof/>
                      </w:rPr>
                    </w:pPr>
                    <w:r w:rsidRPr="00CD024F">
                      <w:rPr>
                        <w:rFonts w:cs="Arial"/>
                        <w:noProof/>
                      </w:rPr>
                      <w:t xml:space="preserve">[17] </w:t>
                    </w:r>
                  </w:p>
                </w:tc>
                <w:tc>
                  <w:tcPr>
                    <w:tcW w:w="0" w:type="auto"/>
                    <w:hideMark/>
                  </w:tcPr>
                  <w:p w14:paraId="5ABC5547" w14:textId="77777777" w:rsidR="00CD024F" w:rsidRPr="007E28D2" w:rsidRDefault="00CD024F">
                    <w:pPr>
                      <w:pStyle w:val="Literaturverzeichnis"/>
                      <w:rPr>
                        <w:rFonts w:cs="Arial"/>
                        <w:noProof/>
                        <w:lang w:val="fr-FR"/>
                      </w:rPr>
                    </w:pPr>
                    <w:r w:rsidRPr="00CD024F">
                      <w:rPr>
                        <w:rFonts w:cs="Arial"/>
                        <w:noProof/>
                      </w:rPr>
                      <w:t xml:space="preserve">Prostep ivip, "VEC Release Notes - Version 2.1.0," prostep ivip, 08 01 2024. </w:t>
                    </w:r>
                    <w:r w:rsidRPr="007E28D2">
                      <w:rPr>
                        <w:rFonts w:cs="Arial"/>
                        <w:noProof/>
                        <w:lang w:val="fr-FR"/>
                      </w:rPr>
                      <w:t>[Online]. Available: https://ecad-wiki.prostep.org/specifications/vec/v210/release-notes/.</w:t>
                    </w:r>
                  </w:p>
                </w:tc>
              </w:tr>
              <w:tr w:rsidR="00CD024F" w:rsidRPr="008A0534" w14:paraId="4B934396" w14:textId="77777777">
                <w:trPr>
                  <w:divId w:val="2073458325"/>
                  <w:tblCellSpacing w:w="15" w:type="dxa"/>
                </w:trPr>
                <w:tc>
                  <w:tcPr>
                    <w:tcW w:w="50" w:type="pct"/>
                    <w:hideMark/>
                  </w:tcPr>
                  <w:p w14:paraId="24902ADE" w14:textId="77777777" w:rsidR="00CD024F" w:rsidRPr="00CD024F" w:rsidRDefault="00CD024F">
                    <w:pPr>
                      <w:pStyle w:val="Literaturverzeichnis"/>
                      <w:rPr>
                        <w:rFonts w:cs="Arial"/>
                        <w:noProof/>
                      </w:rPr>
                    </w:pPr>
                    <w:r w:rsidRPr="00CD024F">
                      <w:rPr>
                        <w:rFonts w:cs="Arial"/>
                        <w:noProof/>
                      </w:rPr>
                      <w:t xml:space="preserve">[18] </w:t>
                    </w:r>
                  </w:p>
                </w:tc>
                <w:tc>
                  <w:tcPr>
                    <w:tcW w:w="0" w:type="auto"/>
                    <w:hideMark/>
                  </w:tcPr>
                  <w:p w14:paraId="49C95373" w14:textId="77777777" w:rsidR="00CD024F" w:rsidRPr="007E28D2" w:rsidRDefault="00CD024F">
                    <w:pPr>
                      <w:pStyle w:val="Literaturverzeichnis"/>
                      <w:rPr>
                        <w:rFonts w:cs="Arial"/>
                        <w:noProof/>
                        <w:lang w:val="fr-FR"/>
                      </w:rPr>
                    </w:pPr>
                    <w:r w:rsidRPr="00CD024F">
                      <w:rPr>
                        <w:rFonts w:cs="Arial"/>
                        <w:noProof/>
                      </w:rPr>
                      <w:t xml:space="preserve">OPC Foundation, "OPC UA Nodesets," [Online]. </w:t>
                    </w:r>
                    <w:r w:rsidRPr="007E28D2">
                      <w:rPr>
                        <w:rFonts w:cs="Arial"/>
                        <w:noProof/>
                        <w:lang w:val="fr-FR"/>
                      </w:rPr>
                      <w:t>Available: https://github.com/OPCFoundation/UA-Nodeset.</w:t>
                    </w:r>
                  </w:p>
                </w:tc>
              </w:tr>
              <w:tr w:rsidR="00CD024F" w:rsidRPr="008A0534" w14:paraId="685BFDB1" w14:textId="77777777">
                <w:trPr>
                  <w:divId w:val="2073458325"/>
                  <w:tblCellSpacing w:w="15" w:type="dxa"/>
                </w:trPr>
                <w:tc>
                  <w:tcPr>
                    <w:tcW w:w="50" w:type="pct"/>
                    <w:hideMark/>
                  </w:tcPr>
                  <w:p w14:paraId="6B949F0A" w14:textId="77777777" w:rsidR="00CD024F" w:rsidRPr="00CD024F" w:rsidRDefault="00CD024F">
                    <w:pPr>
                      <w:pStyle w:val="Literaturverzeichnis"/>
                      <w:rPr>
                        <w:rFonts w:cs="Arial"/>
                        <w:noProof/>
                      </w:rPr>
                    </w:pPr>
                    <w:r w:rsidRPr="00CD024F">
                      <w:rPr>
                        <w:rFonts w:cs="Arial"/>
                        <w:noProof/>
                      </w:rPr>
                      <w:t xml:space="preserve">[19] </w:t>
                    </w:r>
                  </w:p>
                </w:tc>
                <w:tc>
                  <w:tcPr>
                    <w:tcW w:w="0" w:type="auto"/>
                    <w:hideMark/>
                  </w:tcPr>
                  <w:p w14:paraId="3FA642C3" w14:textId="77777777" w:rsidR="00CD024F" w:rsidRPr="007E28D2" w:rsidRDefault="00CD024F">
                    <w:pPr>
                      <w:pStyle w:val="Literaturverzeichnis"/>
                      <w:rPr>
                        <w:rFonts w:cs="Arial"/>
                        <w:noProof/>
                        <w:lang w:val="fr-FR"/>
                      </w:rPr>
                    </w:pPr>
                    <w:r w:rsidRPr="00CD024F">
                      <w:rPr>
                        <w:rFonts w:cs="Arial"/>
                        <w:noProof/>
                      </w:rPr>
                      <w:t xml:space="preserve">"VWS4LS-Github," ARENA2036 e.V., [Online]. </w:t>
                    </w:r>
                    <w:r w:rsidRPr="007E28D2">
                      <w:rPr>
                        <w:rFonts w:cs="Arial"/>
                        <w:noProof/>
                        <w:lang w:val="fr-FR"/>
                      </w:rPr>
                      <w:t>Available: https://github.com/VWS4LS.</w:t>
                    </w:r>
                  </w:p>
                </w:tc>
              </w:tr>
              <w:tr w:rsidR="00CD024F" w:rsidRPr="008A0534" w14:paraId="51ACC272" w14:textId="77777777">
                <w:trPr>
                  <w:divId w:val="2073458325"/>
                  <w:tblCellSpacing w:w="15" w:type="dxa"/>
                </w:trPr>
                <w:tc>
                  <w:tcPr>
                    <w:tcW w:w="50" w:type="pct"/>
                    <w:hideMark/>
                  </w:tcPr>
                  <w:p w14:paraId="2C205AC0" w14:textId="77777777" w:rsidR="00CD024F" w:rsidRPr="00CD024F" w:rsidRDefault="00CD024F">
                    <w:pPr>
                      <w:pStyle w:val="Literaturverzeichnis"/>
                      <w:rPr>
                        <w:rFonts w:cs="Arial"/>
                        <w:noProof/>
                      </w:rPr>
                    </w:pPr>
                    <w:r w:rsidRPr="00CD024F">
                      <w:rPr>
                        <w:rFonts w:cs="Arial"/>
                        <w:noProof/>
                      </w:rPr>
                      <w:t xml:space="preserve">[20] </w:t>
                    </w:r>
                  </w:p>
                </w:tc>
                <w:tc>
                  <w:tcPr>
                    <w:tcW w:w="0" w:type="auto"/>
                    <w:hideMark/>
                  </w:tcPr>
                  <w:p w14:paraId="70463D5B" w14:textId="77777777" w:rsidR="00CD024F" w:rsidRPr="007E28D2" w:rsidRDefault="00CD024F">
                    <w:pPr>
                      <w:pStyle w:val="Literaturverzeichnis"/>
                      <w:rPr>
                        <w:rFonts w:cs="Arial"/>
                        <w:noProof/>
                        <w:lang w:val="fr-FR"/>
                      </w:rPr>
                    </w:pPr>
                    <w:r w:rsidRPr="007E28D2">
                      <w:rPr>
                        <w:rFonts w:cs="Arial"/>
                        <w:noProof/>
                        <w:lang w:val="de-DE"/>
                      </w:rPr>
                      <w:t xml:space="preserve">IEC, "DIN EN IEC 61406-2 Identifizierungslink Teil 2: Typen/Modelle, Lose/Chargen, Artikel und Merkmale," 12 2024. </w:t>
                    </w:r>
                    <w:r w:rsidRPr="007E28D2">
                      <w:rPr>
                        <w:rFonts w:cs="Arial"/>
                        <w:noProof/>
                        <w:lang w:val="fr-FR"/>
                      </w:rPr>
                      <w:t>[Online]. Available: https://www.vde-verlag.de/normen/0800994/din-en-iec-61406-2-vde-0810-407-2024-12.html.</w:t>
                    </w:r>
                  </w:p>
                </w:tc>
              </w:tr>
              <w:tr w:rsidR="00CD024F" w:rsidRPr="008A0534" w14:paraId="3D4D867F" w14:textId="77777777">
                <w:trPr>
                  <w:divId w:val="2073458325"/>
                  <w:tblCellSpacing w:w="15" w:type="dxa"/>
                </w:trPr>
                <w:tc>
                  <w:tcPr>
                    <w:tcW w:w="50" w:type="pct"/>
                    <w:hideMark/>
                  </w:tcPr>
                  <w:p w14:paraId="6BAC68F3" w14:textId="77777777" w:rsidR="00CD024F" w:rsidRPr="00CD024F" w:rsidRDefault="00CD024F">
                    <w:pPr>
                      <w:pStyle w:val="Literaturverzeichnis"/>
                      <w:rPr>
                        <w:rFonts w:cs="Arial"/>
                        <w:noProof/>
                      </w:rPr>
                    </w:pPr>
                    <w:r w:rsidRPr="00CD024F">
                      <w:rPr>
                        <w:rFonts w:cs="Arial"/>
                        <w:noProof/>
                      </w:rPr>
                      <w:t xml:space="preserve">[21] </w:t>
                    </w:r>
                  </w:p>
                </w:tc>
                <w:tc>
                  <w:tcPr>
                    <w:tcW w:w="0" w:type="auto"/>
                    <w:hideMark/>
                  </w:tcPr>
                  <w:p w14:paraId="504334CD" w14:textId="77777777" w:rsidR="00CD024F" w:rsidRPr="007E28D2" w:rsidRDefault="00CD024F">
                    <w:pPr>
                      <w:pStyle w:val="Literaturverzeichnis"/>
                      <w:rPr>
                        <w:rFonts w:cs="Arial"/>
                        <w:noProof/>
                        <w:lang w:val="fr-FR"/>
                      </w:rPr>
                    </w:pPr>
                    <w:r w:rsidRPr="007E28D2">
                      <w:rPr>
                        <w:rFonts w:cs="Arial"/>
                        <w:noProof/>
                        <w:lang w:val="de-DE"/>
                      </w:rPr>
                      <w:t xml:space="preserve">IEC, "DIN EN IEC 61406-1 Identifizierungslink Teil 1: Allgemeine Anforderungen," 12 2023. </w:t>
                    </w:r>
                    <w:r w:rsidRPr="007E28D2">
                      <w:rPr>
                        <w:rFonts w:cs="Arial"/>
                        <w:noProof/>
                        <w:lang w:val="fr-FR"/>
                      </w:rPr>
                      <w:t>[Online]. Available: https://www.vde-verlag.de/normen/0800916/din-en-iec-61406-1-vde-0810-406-1-2023-12.html.</w:t>
                    </w:r>
                  </w:p>
                </w:tc>
              </w:tr>
              <w:tr w:rsidR="00CD024F" w:rsidRPr="00CD024F" w14:paraId="1972B6F6" w14:textId="77777777">
                <w:trPr>
                  <w:divId w:val="2073458325"/>
                  <w:tblCellSpacing w:w="15" w:type="dxa"/>
                </w:trPr>
                <w:tc>
                  <w:tcPr>
                    <w:tcW w:w="50" w:type="pct"/>
                    <w:hideMark/>
                  </w:tcPr>
                  <w:p w14:paraId="622D90CC" w14:textId="77777777" w:rsidR="00CD024F" w:rsidRPr="00CD024F" w:rsidRDefault="00CD024F">
                    <w:pPr>
                      <w:pStyle w:val="Literaturverzeichnis"/>
                      <w:rPr>
                        <w:rFonts w:cs="Arial"/>
                        <w:noProof/>
                      </w:rPr>
                    </w:pPr>
                    <w:r w:rsidRPr="00CD024F">
                      <w:rPr>
                        <w:rFonts w:cs="Arial"/>
                        <w:noProof/>
                      </w:rPr>
                      <w:t xml:space="preserve">[22] </w:t>
                    </w:r>
                  </w:p>
                </w:tc>
                <w:tc>
                  <w:tcPr>
                    <w:tcW w:w="0" w:type="auto"/>
                    <w:hideMark/>
                  </w:tcPr>
                  <w:p w14:paraId="0918DA13" w14:textId="77777777" w:rsidR="00CD024F" w:rsidRPr="00CD024F" w:rsidRDefault="00CD024F">
                    <w:pPr>
                      <w:pStyle w:val="Literaturverzeichnis"/>
                      <w:rPr>
                        <w:rFonts w:cs="Arial"/>
                        <w:noProof/>
                      </w:rPr>
                    </w:pPr>
                    <w:r w:rsidRPr="00CD024F">
                      <w:rPr>
                        <w:rFonts w:cs="Arial"/>
                        <w:noProof/>
                      </w:rPr>
                      <w:t>Wikipedia, "ETL-Prozess," 2024. [Online]. Available: https://de.wikipedia.org/wiki/ETL-Prozess.</w:t>
                    </w:r>
                  </w:p>
                </w:tc>
              </w:tr>
              <w:tr w:rsidR="00CD024F" w:rsidRPr="00CD024F" w14:paraId="2996B76C" w14:textId="77777777">
                <w:trPr>
                  <w:divId w:val="2073458325"/>
                  <w:tblCellSpacing w:w="15" w:type="dxa"/>
                </w:trPr>
                <w:tc>
                  <w:tcPr>
                    <w:tcW w:w="50" w:type="pct"/>
                    <w:hideMark/>
                  </w:tcPr>
                  <w:p w14:paraId="60E1CDB6" w14:textId="77777777" w:rsidR="00CD024F" w:rsidRPr="00CD024F" w:rsidRDefault="00CD024F">
                    <w:pPr>
                      <w:pStyle w:val="Literaturverzeichnis"/>
                      <w:rPr>
                        <w:rFonts w:cs="Arial"/>
                        <w:noProof/>
                      </w:rPr>
                    </w:pPr>
                    <w:r w:rsidRPr="00CD024F">
                      <w:rPr>
                        <w:rFonts w:cs="Arial"/>
                        <w:noProof/>
                      </w:rPr>
                      <w:lastRenderedPageBreak/>
                      <w:t xml:space="preserve">[23] </w:t>
                    </w:r>
                  </w:p>
                </w:tc>
                <w:tc>
                  <w:tcPr>
                    <w:tcW w:w="0" w:type="auto"/>
                    <w:hideMark/>
                  </w:tcPr>
                  <w:p w14:paraId="519DB0DC" w14:textId="77777777" w:rsidR="00CD024F" w:rsidRPr="00CD024F" w:rsidRDefault="00CD024F">
                    <w:pPr>
                      <w:pStyle w:val="Literaturverzeichnis"/>
                      <w:rPr>
                        <w:rFonts w:cs="Arial"/>
                        <w:noProof/>
                      </w:rPr>
                    </w:pPr>
                    <w:r w:rsidRPr="00CD024F">
                      <w:rPr>
                        <w:rFonts w:cs="Arial"/>
                        <w:noProof/>
                      </w:rPr>
                      <w:t>Wikipedia, "Digitaler Zwilling," 2024. [Online]. Available: https://de.wikipedia.org/wiki/Digitaler_Zwilling.</w:t>
                    </w:r>
                  </w:p>
                </w:tc>
              </w:tr>
              <w:tr w:rsidR="00CD024F" w:rsidRPr="00CD024F" w14:paraId="7E15206C" w14:textId="77777777">
                <w:trPr>
                  <w:divId w:val="2073458325"/>
                  <w:tblCellSpacing w:w="15" w:type="dxa"/>
                </w:trPr>
                <w:tc>
                  <w:tcPr>
                    <w:tcW w:w="50" w:type="pct"/>
                    <w:hideMark/>
                  </w:tcPr>
                  <w:p w14:paraId="1607795D" w14:textId="77777777" w:rsidR="00CD024F" w:rsidRPr="00CD024F" w:rsidRDefault="00CD024F">
                    <w:pPr>
                      <w:pStyle w:val="Literaturverzeichnis"/>
                      <w:rPr>
                        <w:rFonts w:cs="Arial"/>
                        <w:noProof/>
                      </w:rPr>
                    </w:pPr>
                    <w:r w:rsidRPr="00CD024F">
                      <w:rPr>
                        <w:rFonts w:cs="Arial"/>
                        <w:noProof/>
                      </w:rPr>
                      <w:t xml:space="preserve">[24] </w:t>
                    </w:r>
                  </w:p>
                </w:tc>
                <w:tc>
                  <w:tcPr>
                    <w:tcW w:w="0" w:type="auto"/>
                    <w:hideMark/>
                  </w:tcPr>
                  <w:p w14:paraId="37C79112" w14:textId="77777777" w:rsidR="00CD024F" w:rsidRPr="00CD024F" w:rsidRDefault="00CD024F">
                    <w:pPr>
                      <w:pStyle w:val="Literaturverzeichnis"/>
                      <w:rPr>
                        <w:rFonts w:cs="Arial"/>
                        <w:noProof/>
                      </w:rPr>
                    </w:pPr>
                    <w:r w:rsidRPr="00CD024F">
                      <w:rPr>
                        <w:rFonts w:cs="Arial"/>
                        <w:noProof/>
                      </w:rPr>
                      <w:t>Industrial Digital Twin Association e.V., "IDTA 02056-1-0 Data Retention Policies," June 2024. [Online]. Available: https://industrialdigitaltwin.org/wp-content/uploads/2024/06/IDTA-02056-1-0_Submodel_Data-Retention-Policies.pdf.</w:t>
                    </w:r>
                  </w:p>
                </w:tc>
              </w:tr>
              <w:tr w:rsidR="00CD024F" w:rsidRPr="00CD024F" w14:paraId="6E1CAED7" w14:textId="77777777">
                <w:trPr>
                  <w:divId w:val="2073458325"/>
                  <w:tblCellSpacing w:w="15" w:type="dxa"/>
                </w:trPr>
                <w:tc>
                  <w:tcPr>
                    <w:tcW w:w="50" w:type="pct"/>
                    <w:hideMark/>
                  </w:tcPr>
                  <w:p w14:paraId="0B89DAFB" w14:textId="77777777" w:rsidR="00CD024F" w:rsidRPr="00CD024F" w:rsidRDefault="00CD024F">
                    <w:pPr>
                      <w:pStyle w:val="Literaturverzeichnis"/>
                      <w:rPr>
                        <w:rFonts w:cs="Arial"/>
                        <w:noProof/>
                      </w:rPr>
                    </w:pPr>
                    <w:r w:rsidRPr="00CD024F">
                      <w:rPr>
                        <w:rFonts w:cs="Arial"/>
                        <w:noProof/>
                      </w:rPr>
                      <w:t xml:space="preserve">[25] </w:t>
                    </w:r>
                  </w:p>
                </w:tc>
                <w:tc>
                  <w:tcPr>
                    <w:tcW w:w="0" w:type="auto"/>
                    <w:hideMark/>
                  </w:tcPr>
                  <w:p w14:paraId="42A27985" w14:textId="77777777" w:rsidR="00CD024F" w:rsidRPr="00CD024F" w:rsidRDefault="00CD024F">
                    <w:pPr>
                      <w:pStyle w:val="Literaturverzeichnis"/>
                      <w:rPr>
                        <w:rFonts w:cs="Arial"/>
                        <w:noProof/>
                      </w:rPr>
                    </w:pPr>
                    <w:r w:rsidRPr="00CD024F">
                      <w:rPr>
                        <w:rFonts w:cs="Arial"/>
                        <w:noProof/>
                      </w:rPr>
                      <w:t>Industrial Digital Twin Association e.V., "IDTA 02051 Purchase Request Notification," (WiP). [Online]. Available: https://interopera.de/wp-content/uploads/2024/02/231113-Abschlusspraesentation-InterOpera-Purchase-Teilmodelle-Liedl.pdf.</w:t>
                    </w:r>
                  </w:p>
                </w:tc>
              </w:tr>
              <w:tr w:rsidR="00CD024F" w:rsidRPr="00CD024F" w14:paraId="428F3686" w14:textId="77777777">
                <w:trPr>
                  <w:divId w:val="2073458325"/>
                  <w:tblCellSpacing w:w="15" w:type="dxa"/>
                </w:trPr>
                <w:tc>
                  <w:tcPr>
                    <w:tcW w:w="50" w:type="pct"/>
                    <w:hideMark/>
                  </w:tcPr>
                  <w:p w14:paraId="5D6C71E7" w14:textId="77777777" w:rsidR="00CD024F" w:rsidRPr="00CD024F" w:rsidRDefault="00CD024F">
                    <w:pPr>
                      <w:pStyle w:val="Literaturverzeichnis"/>
                      <w:rPr>
                        <w:rFonts w:cs="Arial"/>
                        <w:noProof/>
                      </w:rPr>
                    </w:pPr>
                    <w:r w:rsidRPr="00CD024F">
                      <w:rPr>
                        <w:rFonts w:cs="Arial"/>
                        <w:noProof/>
                      </w:rPr>
                      <w:t xml:space="preserve">[26] </w:t>
                    </w:r>
                  </w:p>
                </w:tc>
                <w:tc>
                  <w:tcPr>
                    <w:tcW w:w="0" w:type="auto"/>
                    <w:hideMark/>
                  </w:tcPr>
                  <w:p w14:paraId="245A983E" w14:textId="77777777" w:rsidR="00CD024F" w:rsidRPr="00CD024F" w:rsidRDefault="00CD024F">
                    <w:pPr>
                      <w:pStyle w:val="Literaturverzeichnis"/>
                      <w:rPr>
                        <w:rFonts w:cs="Arial"/>
                        <w:noProof/>
                      </w:rPr>
                    </w:pPr>
                    <w:r w:rsidRPr="00CD024F">
                      <w:rPr>
                        <w:rFonts w:cs="Arial"/>
                        <w:noProof/>
                      </w:rPr>
                      <w:t>Industrial Digital Twin Association e.V., "IDTA 02048 Predictive Maintenance," (WiP). [Online]. Available: https://interopera.de/wp-content/uploads/2023/07/230705-Predictive-Maintenance-Abschlusspraesentation.pdf.</w:t>
                    </w:r>
                  </w:p>
                </w:tc>
              </w:tr>
              <w:tr w:rsidR="00CD024F" w:rsidRPr="00CD024F" w14:paraId="1E3F7B06" w14:textId="77777777">
                <w:trPr>
                  <w:divId w:val="2073458325"/>
                  <w:tblCellSpacing w:w="15" w:type="dxa"/>
                </w:trPr>
                <w:tc>
                  <w:tcPr>
                    <w:tcW w:w="50" w:type="pct"/>
                    <w:hideMark/>
                  </w:tcPr>
                  <w:p w14:paraId="0B2B8EC5" w14:textId="77777777" w:rsidR="00CD024F" w:rsidRPr="00CD024F" w:rsidRDefault="00CD024F">
                    <w:pPr>
                      <w:pStyle w:val="Literaturverzeichnis"/>
                      <w:rPr>
                        <w:rFonts w:cs="Arial"/>
                        <w:noProof/>
                      </w:rPr>
                    </w:pPr>
                    <w:r w:rsidRPr="00CD024F">
                      <w:rPr>
                        <w:rFonts w:cs="Arial"/>
                        <w:noProof/>
                      </w:rPr>
                      <w:t xml:space="preserve">[27] </w:t>
                    </w:r>
                  </w:p>
                </w:tc>
                <w:tc>
                  <w:tcPr>
                    <w:tcW w:w="0" w:type="auto"/>
                    <w:hideMark/>
                  </w:tcPr>
                  <w:p w14:paraId="2110D81C" w14:textId="77777777" w:rsidR="00CD024F" w:rsidRPr="00CD024F" w:rsidRDefault="00CD024F">
                    <w:pPr>
                      <w:pStyle w:val="Literaturverzeichnis"/>
                      <w:rPr>
                        <w:rFonts w:cs="Arial"/>
                        <w:noProof/>
                      </w:rPr>
                    </w:pPr>
                    <w:r w:rsidRPr="00CD024F">
                      <w:rPr>
                        <w:rFonts w:cs="Arial"/>
                        <w:noProof/>
                      </w:rPr>
                      <w:t>Industrial Digital Twin Association e.V., "IDTA 02031-1-0 Bill of Process," (WiP). [Online]. Available: https://industrialdigitaltwin.org/content-hub/teilmodelle.</w:t>
                    </w:r>
                  </w:p>
                </w:tc>
              </w:tr>
              <w:tr w:rsidR="00CD024F" w:rsidRPr="008A0534" w14:paraId="73408F53" w14:textId="77777777">
                <w:trPr>
                  <w:divId w:val="2073458325"/>
                  <w:tblCellSpacing w:w="15" w:type="dxa"/>
                </w:trPr>
                <w:tc>
                  <w:tcPr>
                    <w:tcW w:w="50" w:type="pct"/>
                    <w:hideMark/>
                  </w:tcPr>
                  <w:p w14:paraId="045F4849" w14:textId="77777777" w:rsidR="00CD024F" w:rsidRPr="00CD024F" w:rsidRDefault="00CD024F">
                    <w:pPr>
                      <w:pStyle w:val="Literaturverzeichnis"/>
                      <w:rPr>
                        <w:rFonts w:cs="Arial"/>
                        <w:noProof/>
                      </w:rPr>
                    </w:pPr>
                    <w:r w:rsidRPr="00CD024F">
                      <w:rPr>
                        <w:rFonts w:cs="Arial"/>
                        <w:noProof/>
                      </w:rPr>
                      <w:t xml:space="preserve">[28] </w:t>
                    </w:r>
                  </w:p>
                </w:tc>
                <w:tc>
                  <w:tcPr>
                    <w:tcW w:w="0" w:type="auto"/>
                    <w:hideMark/>
                  </w:tcPr>
                  <w:p w14:paraId="5664C759" w14:textId="77777777" w:rsidR="00CD024F" w:rsidRPr="007E28D2" w:rsidRDefault="00CD024F">
                    <w:pPr>
                      <w:pStyle w:val="Literaturverzeichnis"/>
                      <w:rPr>
                        <w:rFonts w:cs="Arial"/>
                        <w:noProof/>
                        <w:lang w:val="fr-FR"/>
                      </w:rPr>
                    </w:pPr>
                    <w:r w:rsidRPr="00CD024F">
                      <w:rPr>
                        <w:rFonts w:cs="Arial"/>
                        <w:noProof/>
                      </w:rPr>
                      <w:t xml:space="preserve">Industrial Digital Twin Association e.V., "IDTA 02026-1-0 Provision of 3D Models," June 2024. </w:t>
                    </w:r>
                    <w:r w:rsidRPr="007E28D2">
                      <w:rPr>
                        <w:rFonts w:cs="Arial"/>
                        <w:noProof/>
                        <w:lang w:val="fr-FR"/>
                      </w:rPr>
                      <w:t>[Online]. Available: https://github.com/admin-shell-io/submodel-templates/tree/main/published/Provision%20of%203D%20Models/1/0.</w:t>
                    </w:r>
                  </w:p>
                </w:tc>
              </w:tr>
              <w:tr w:rsidR="00CD024F" w:rsidRPr="00CD024F" w14:paraId="032129E1" w14:textId="77777777">
                <w:trPr>
                  <w:divId w:val="2073458325"/>
                  <w:tblCellSpacing w:w="15" w:type="dxa"/>
                </w:trPr>
                <w:tc>
                  <w:tcPr>
                    <w:tcW w:w="50" w:type="pct"/>
                    <w:hideMark/>
                  </w:tcPr>
                  <w:p w14:paraId="0EC755DF" w14:textId="77777777" w:rsidR="00CD024F" w:rsidRPr="00CD024F" w:rsidRDefault="00CD024F">
                    <w:pPr>
                      <w:pStyle w:val="Literaturverzeichnis"/>
                      <w:rPr>
                        <w:rFonts w:cs="Arial"/>
                        <w:noProof/>
                      </w:rPr>
                    </w:pPr>
                    <w:r w:rsidRPr="00CD024F">
                      <w:rPr>
                        <w:rFonts w:cs="Arial"/>
                        <w:noProof/>
                      </w:rPr>
                      <w:t xml:space="preserve">[29] </w:t>
                    </w:r>
                  </w:p>
                </w:tc>
                <w:tc>
                  <w:tcPr>
                    <w:tcW w:w="0" w:type="auto"/>
                    <w:hideMark/>
                  </w:tcPr>
                  <w:p w14:paraId="10360316" w14:textId="77777777" w:rsidR="00CD024F" w:rsidRPr="00CD024F" w:rsidRDefault="00CD024F">
                    <w:pPr>
                      <w:pStyle w:val="Literaturverzeichnis"/>
                      <w:rPr>
                        <w:rFonts w:cs="Arial"/>
                        <w:noProof/>
                      </w:rPr>
                    </w:pPr>
                    <w:r w:rsidRPr="00CD024F">
                      <w:rPr>
                        <w:rFonts w:cs="Arial"/>
                        <w:noProof/>
                      </w:rPr>
                      <w:t>Industrial Digital Twin Association e.V., "IDTA 02020-1-0 Capability Description," (WiP). [Online]. Available: https://industrialdigitaltwin.org/content-hub/teilmodelle.</w:t>
                    </w:r>
                  </w:p>
                </w:tc>
              </w:tr>
              <w:tr w:rsidR="00CD024F" w:rsidRPr="00CD024F" w14:paraId="3A7DA777" w14:textId="77777777">
                <w:trPr>
                  <w:divId w:val="2073458325"/>
                  <w:tblCellSpacing w:w="15" w:type="dxa"/>
                </w:trPr>
                <w:tc>
                  <w:tcPr>
                    <w:tcW w:w="50" w:type="pct"/>
                    <w:hideMark/>
                  </w:tcPr>
                  <w:p w14:paraId="2A5049C6" w14:textId="77777777" w:rsidR="00CD024F" w:rsidRPr="00CD024F" w:rsidRDefault="00CD024F">
                    <w:pPr>
                      <w:pStyle w:val="Literaturverzeichnis"/>
                      <w:rPr>
                        <w:rFonts w:cs="Arial"/>
                        <w:noProof/>
                      </w:rPr>
                    </w:pPr>
                    <w:r w:rsidRPr="00CD024F">
                      <w:rPr>
                        <w:rFonts w:cs="Arial"/>
                        <w:noProof/>
                      </w:rPr>
                      <w:t xml:space="preserve">[30] </w:t>
                    </w:r>
                  </w:p>
                </w:tc>
                <w:tc>
                  <w:tcPr>
                    <w:tcW w:w="0" w:type="auto"/>
                    <w:hideMark/>
                  </w:tcPr>
                  <w:p w14:paraId="652AEAC6" w14:textId="77777777" w:rsidR="00CD024F" w:rsidRPr="00CD024F" w:rsidRDefault="00CD024F">
                    <w:pPr>
                      <w:pStyle w:val="Literaturverzeichnis"/>
                      <w:rPr>
                        <w:rFonts w:cs="Arial"/>
                        <w:noProof/>
                      </w:rPr>
                    </w:pPr>
                    <w:r w:rsidRPr="00CD024F">
                      <w:rPr>
                        <w:rFonts w:cs="Arial"/>
                        <w:noProof/>
                      </w:rPr>
                      <w:t>Industrial Digital Twin Association e.V., "IDTA 02017-1-0 Asset Interfaces Description," January 2024. [Online]. Available: https://github.com/admin-shell-io/submodel-templates/tree/main/published/Asset%20Interfaces%20Description/1/0.</w:t>
                    </w:r>
                  </w:p>
                </w:tc>
              </w:tr>
              <w:tr w:rsidR="00CD024F" w:rsidRPr="008A0534" w14:paraId="232A5039" w14:textId="77777777">
                <w:trPr>
                  <w:divId w:val="2073458325"/>
                  <w:tblCellSpacing w:w="15" w:type="dxa"/>
                </w:trPr>
                <w:tc>
                  <w:tcPr>
                    <w:tcW w:w="50" w:type="pct"/>
                    <w:hideMark/>
                  </w:tcPr>
                  <w:p w14:paraId="018E4B8A" w14:textId="77777777" w:rsidR="00CD024F" w:rsidRPr="00CD024F" w:rsidRDefault="00CD024F">
                    <w:pPr>
                      <w:pStyle w:val="Literaturverzeichnis"/>
                      <w:rPr>
                        <w:rFonts w:cs="Arial"/>
                        <w:noProof/>
                      </w:rPr>
                    </w:pPr>
                    <w:r w:rsidRPr="00CD024F">
                      <w:rPr>
                        <w:rFonts w:cs="Arial"/>
                        <w:noProof/>
                      </w:rPr>
                      <w:t xml:space="preserve">[31] </w:t>
                    </w:r>
                  </w:p>
                </w:tc>
                <w:tc>
                  <w:tcPr>
                    <w:tcW w:w="0" w:type="auto"/>
                    <w:hideMark/>
                  </w:tcPr>
                  <w:p w14:paraId="4AF48F4D" w14:textId="77777777" w:rsidR="00CD024F" w:rsidRPr="007E28D2" w:rsidRDefault="00CD024F">
                    <w:pPr>
                      <w:pStyle w:val="Literaturverzeichnis"/>
                      <w:rPr>
                        <w:rFonts w:cs="Arial"/>
                        <w:noProof/>
                        <w:lang w:val="fr-FR"/>
                      </w:rPr>
                    </w:pPr>
                    <w:r w:rsidRPr="00CD024F">
                      <w:rPr>
                        <w:rFonts w:cs="Arial"/>
                        <w:noProof/>
                      </w:rPr>
                      <w:t xml:space="preserve">Industrial Digital Twin Association e.V., "IDTA 02011-1-1 Hierarchical Structures enabling Bills of Material," 2024 June. </w:t>
                    </w:r>
                    <w:r w:rsidRPr="007E28D2">
                      <w:rPr>
                        <w:rFonts w:cs="Arial"/>
                        <w:noProof/>
                        <w:lang w:val="fr-FR"/>
                      </w:rPr>
                      <w:t>[Online]. Available: https://github.com/admin-shell-io/submodel-templates/tree/main/published/Hierarchical%20Structures%20enabling%20Bills%20of%20Material/1/1.</w:t>
                    </w:r>
                  </w:p>
                </w:tc>
              </w:tr>
              <w:tr w:rsidR="00CD024F" w:rsidRPr="00CD024F" w14:paraId="2D1D2518" w14:textId="77777777">
                <w:trPr>
                  <w:divId w:val="2073458325"/>
                  <w:tblCellSpacing w:w="15" w:type="dxa"/>
                </w:trPr>
                <w:tc>
                  <w:tcPr>
                    <w:tcW w:w="50" w:type="pct"/>
                    <w:hideMark/>
                  </w:tcPr>
                  <w:p w14:paraId="29545215" w14:textId="77777777" w:rsidR="00CD024F" w:rsidRPr="00CD024F" w:rsidRDefault="00CD024F">
                    <w:pPr>
                      <w:pStyle w:val="Literaturverzeichnis"/>
                      <w:rPr>
                        <w:rFonts w:cs="Arial"/>
                        <w:noProof/>
                      </w:rPr>
                    </w:pPr>
                    <w:r w:rsidRPr="00CD024F">
                      <w:rPr>
                        <w:rFonts w:cs="Arial"/>
                        <w:noProof/>
                      </w:rPr>
                      <w:t xml:space="preserve">[32] </w:t>
                    </w:r>
                  </w:p>
                </w:tc>
                <w:tc>
                  <w:tcPr>
                    <w:tcW w:w="0" w:type="auto"/>
                    <w:hideMark/>
                  </w:tcPr>
                  <w:p w14:paraId="22DDAC06" w14:textId="77777777" w:rsidR="00CD024F" w:rsidRPr="00CD024F" w:rsidRDefault="00CD024F">
                    <w:pPr>
                      <w:pStyle w:val="Literaturverzeichnis"/>
                      <w:rPr>
                        <w:rFonts w:cs="Arial"/>
                        <w:noProof/>
                      </w:rPr>
                    </w:pPr>
                    <w:r w:rsidRPr="00CD024F">
                      <w:rPr>
                        <w:rFonts w:cs="Arial"/>
                        <w:noProof/>
                      </w:rPr>
                      <w:t>Industrial Digital Twin Association e.V., "IDTA 02010-1-0 Service Request Notification," October, 2023. [Online]. Available: https://github.com/admin-shell-io/submodel-templates/tree/main/published/Service%20Request%20Notification/1/0.</w:t>
                    </w:r>
                  </w:p>
                </w:tc>
              </w:tr>
              <w:tr w:rsidR="00CD024F" w:rsidRPr="008A0534" w14:paraId="518A71A7" w14:textId="77777777">
                <w:trPr>
                  <w:divId w:val="2073458325"/>
                  <w:tblCellSpacing w:w="15" w:type="dxa"/>
                </w:trPr>
                <w:tc>
                  <w:tcPr>
                    <w:tcW w:w="50" w:type="pct"/>
                    <w:hideMark/>
                  </w:tcPr>
                  <w:p w14:paraId="5224C510" w14:textId="77777777" w:rsidR="00CD024F" w:rsidRPr="00CD024F" w:rsidRDefault="00CD024F">
                    <w:pPr>
                      <w:pStyle w:val="Literaturverzeichnis"/>
                      <w:rPr>
                        <w:rFonts w:cs="Arial"/>
                        <w:noProof/>
                      </w:rPr>
                    </w:pPr>
                    <w:r w:rsidRPr="00CD024F">
                      <w:rPr>
                        <w:rFonts w:cs="Arial"/>
                        <w:noProof/>
                      </w:rPr>
                      <w:t xml:space="preserve">[33] </w:t>
                    </w:r>
                  </w:p>
                </w:tc>
                <w:tc>
                  <w:tcPr>
                    <w:tcW w:w="0" w:type="auto"/>
                    <w:hideMark/>
                  </w:tcPr>
                  <w:p w14:paraId="67A8CB41" w14:textId="77777777" w:rsidR="00CD024F" w:rsidRPr="007E28D2" w:rsidRDefault="00CD024F">
                    <w:pPr>
                      <w:pStyle w:val="Literaturverzeichnis"/>
                      <w:rPr>
                        <w:rFonts w:cs="Arial"/>
                        <w:noProof/>
                        <w:lang w:val="fr-FR"/>
                      </w:rPr>
                    </w:pPr>
                    <w:r w:rsidRPr="00CD024F">
                      <w:rPr>
                        <w:rFonts w:cs="Arial"/>
                        <w:noProof/>
                      </w:rPr>
                      <w:t xml:space="preserve">Industrial Digital Twin Association e.V., "IDTA 02008-1-1 Time Series Data," 2023. </w:t>
                    </w:r>
                    <w:r w:rsidRPr="007E28D2">
                      <w:rPr>
                        <w:rFonts w:cs="Arial"/>
                        <w:noProof/>
                        <w:lang w:val="fr-FR"/>
                      </w:rPr>
                      <w:t>[Online]. Available: https://github.com/admin-shell-io/submodel-templates/tree/main/published/Time%20Series%20Data/1/1.</w:t>
                    </w:r>
                  </w:p>
                </w:tc>
              </w:tr>
              <w:tr w:rsidR="00CD024F" w:rsidRPr="00CD024F" w14:paraId="603D4578" w14:textId="77777777">
                <w:trPr>
                  <w:divId w:val="2073458325"/>
                  <w:tblCellSpacing w:w="15" w:type="dxa"/>
                </w:trPr>
                <w:tc>
                  <w:tcPr>
                    <w:tcW w:w="50" w:type="pct"/>
                    <w:hideMark/>
                  </w:tcPr>
                  <w:p w14:paraId="4736E2DE" w14:textId="77777777" w:rsidR="00CD024F" w:rsidRPr="00CD024F" w:rsidRDefault="00CD024F">
                    <w:pPr>
                      <w:pStyle w:val="Literaturverzeichnis"/>
                      <w:rPr>
                        <w:rFonts w:cs="Arial"/>
                        <w:noProof/>
                      </w:rPr>
                    </w:pPr>
                    <w:r w:rsidRPr="00CD024F">
                      <w:rPr>
                        <w:rFonts w:cs="Arial"/>
                        <w:noProof/>
                      </w:rPr>
                      <w:t xml:space="preserve">[34] </w:t>
                    </w:r>
                  </w:p>
                </w:tc>
                <w:tc>
                  <w:tcPr>
                    <w:tcW w:w="0" w:type="auto"/>
                    <w:hideMark/>
                  </w:tcPr>
                  <w:p w14:paraId="1FAA3844" w14:textId="77777777" w:rsidR="00CD024F" w:rsidRPr="00CD024F" w:rsidRDefault="00CD024F">
                    <w:pPr>
                      <w:pStyle w:val="Literaturverzeichnis"/>
                      <w:rPr>
                        <w:rFonts w:cs="Arial"/>
                        <w:noProof/>
                      </w:rPr>
                    </w:pPr>
                    <w:r w:rsidRPr="00CD024F">
                      <w:rPr>
                        <w:rFonts w:cs="Arial"/>
                        <w:noProof/>
                      </w:rPr>
                      <w:t>Industrial Digital Twin Association e.V., "IDTA 02005-1-0 Provision of Simulation Models," December 2022. [Online]. Available: https://github.com/admin-shell-io/submodel-templates/tree/main/published/Provision of Simulation Models/1/0.</w:t>
                    </w:r>
                  </w:p>
                </w:tc>
              </w:tr>
              <w:tr w:rsidR="00CD024F" w:rsidRPr="008A0534" w14:paraId="694431A4" w14:textId="77777777">
                <w:trPr>
                  <w:divId w:val="2073458325"/>
                  <w:tblCellSpacing w:w="15" w:type="dxa"/>
                </w:trPr>
                <w:tc>
                  <w:tcPr>
                    <w:tcW w:w="50" w:type="pct"/>
                    <w:hideMark/>
                  </w:tcPr>
                  <w:p w14:paraId="299EF259" w14:textId="77777777" w:rsidR="00CD024F" w:rsidRPr="00CD024F" w:rsidRDefault="00CD024F">
                    <w:pPr>
                      <w:pStyle w:val="Literaturverzeichnis"/>
                      <w:rPr>
                        <w:rFonts w:cs="Arial"/>
                        <w:noProof/>
                      </w:rPr>
                    </w:pPr>
                    <w:r w:rsidRPr="00CD024F">
                      <w:rPr>
                        <w:rFonts w:cs="Arial"/>
                        <w:noProof/>
                      </w:rPr>
                      <w:t xml:space="preserve">[35] </w:t>
                    </w:r>
                  </w:p>
                </w:tc>
                <w:tc>
                  <w:tcPr>
                    <w:tcW w:w="0" w:type="auto"/>
                    <w:hideMark/>
                  </w:tcPr>
                  <w:p w14:paraId="51C40D6F" w14:textId="77777777" w:rsidR="00CD024F" w:rsidRPr="007E28D2" w:rsidRDefault="00CD024F">
                    <w:pPr>
                      <w:pStyle w:val="Literaturverzeichnis"/>
                      <w:rPr>
                        <w:rFonts w:cs="Arial"/>
                        <w:noProof/>
                        <w:lang w:val="fr-FR"/>
                      </w:rPr>
                    </w:pPr>
                    <w:r w:rsidRPr="00CD024F">
                      <w:rPr>
                        <w:rFonts w:cs="Arial"/>
                        <w:noProof/>
                      </w:rPr>
                      <w:t xml:space="preserve">Industrial Digital Twin Association e.V., "IDTA 02002-1-0 Submodel for Contact Information," May 2022. </w:t>
                    </w:r>
                    <w:r w:rsidRPr="007E28D2">
                      <w:rPr>
                        <w:rFonts w:cs="Arial"/>
                        <w:noProof/>
                        <w:lang w:val="fr-FR"/>
                      </w:rPr>
                      <w:t>[Online]. Available: https://github.com/admin-shell-io/submodel-templates/tree/main/published/Contact%20Information/1.</w:t>
                    </w:r>
                  </w:p>
                </w:tc>
              </w:tr>
              <w:tr w:rsidR="00CD024F" w:rsidRPr="008A0534" w14:paraId="5CA65C0A" w14:textId="77777777">
                <w:trPr>
                  <w:divId w:val="2073458325"/>
                  <w:tblCellSpacing w:w="15" w:type="dxa"/>
                </w:trPr>
                <w:tc>
                  <w:tcPr>
                    <w:tcW w:w="50" w:type="pct"/>
                    <w:hideMark/>
                  </w:tcPr>
                  <w:p w14:paraId="78314401" w14:textId="77777777" w:rsidR="00CD024F" w:rsidRPr="00CD024F" w:rsidRDefault="00CD024F">
                    <w:pPr>
                      <w:pStyle w:val="Literaturverzeichnis"/>
                      <w:rPr>
                        <w:rFonts w:cs="Arial"/>
                        <w:noProof/>
                      </w:rPr>
                    </w:pPr>
                    <w:r w:rsidRPr="00CD024F">
                      <w:rPr>
                        <w:rFonts w:cs="Arial"/>
                        <w:noProof/>
                      </w:rPr>
                      <w:t xml:space="preserve">[36] </w:t>
                    </w:r>
                  </w:p>
                </w:tc>
                <w:tc>
                  <w:tcPr>
                    <w:tcW w:w="0" w:type="auto"/>
                    <w:hideMark/>
                  </w:tcPr>
                  <w:p w14:paraId="150ADBFE" w14:textId="77777777" w:rsidR="00CD024F" w:rsidRPr="007E28D2" w:rsidRDefault="00CD024F">
                    <w:pPr>
                      <w:pStyle w:val="Literaturverzeichnis"/>
                      <w:rPr>
                        <w:rFonts w:cs="Arial"/>
                        <w:noProof/>
                        <w:lang w:val="fr-FR"/>
                      </w:rPr>
                    </w:pPr>
                    <w:r w:rsidRPr="00CD024F">
                      <w:rPr>
                        <w:rFonts w:cs="Arial"/>
                        <w:noProof/>
                      </w:rPr>
                      <w:t xml:space="preserve">Industrial Digital Twin Association e.V., "IDTA 01005-3-0-1: Specification of the Asset Administration Shell Part 5: Package File Format (AASX)," 2024. </w:t>
                    </w:r>
                    <w:r w:rsidRPr="007E28D2">
                      <w:rPr>
                        <w:rFonts w:cs="Arial"/>
                        <w:noProof/>
                        <w:lang w:val="fr-FR"/>
                      </w:rPr>
                      <w:t>[Online]. Available: https://admin-shell-io.github.io/aas-specs-antora/IDTA-01005/v3.0.1/index.html.</w:t>
                    </w:r>
                  </w:p>
                </w:tc>
              </w:tr>
              <w:tr w:rsidR="00CD024F" w:rsidRPr="008A0534" w14:paraId="6349B291" w14:textId="77777777">
                <w:trPr>
                  <w:divId w:val="2073458325"/>
                  <w:tblCellSpacing w:w="15" w:type="dxa"/>
                </w:trPr>
                <w:tc>
                  <w:tcPr>
                    <w:tcW w:w="50" w:type="pct"/>
                    <w:hideMark/>
                  </w:tcPr>
                  <w:p w14:paraId="7525D162" w14:textId="77777777" w:rsidR="00CD024F" w:rsidRPr="00CD024F" w:rsidRDefault="00CD024F">
                    <w:pPr>
                      <w:pStyle w:val="Literaturverzeichnis"/>
                      <w:rPr>
                        <w:rFonts w:cs="Arial"/>
                        <w:noProof/>
                      </w:rPr>
                    </w:pPr>
                    <w:r w:rsidRPr="00CD024F">
                      <w:rPr>
                        <w:rFonts w:cs="Arial"/>
                        <w:noProof/>
                      </w:rPr>
                      <w:t xml:space="preserve">[37] </w:t>
                    </w:r>
                  </w:p>
                </w:tc>
                <w:tc>
                  <w:tcPr>
                    <w:tcW w:w="0" w:type="auto"/>
                    <w:hideMark/>
                  </w:tcPr>
                  <w:p w14:paraId="46DE9011" w14:textId="77777777" w:rsidR="00CD024F" w:rsidRPr="007E28D2" w:rsidRDefault="00CD024F">
                    <w:pPr>
                      <w:pStyle w:val="Literaturverzeichnis"/>
                      <w:rPr>
                        <w:rFonts w:cs="Arial"/>
                        <w:noProof/>
                        <w:lang w:val="fr-FR"/>
                      </w:rPr>
                    </w:pPr>
                    <w:r w:rsidRPr="00CD024F">
                      <w:rPr>
                        <w:rFonts w:cs="Arial"/>
                        <w:noProof/>
                      </w:rPr>
                      <w:t xml:space="preserve">Industrial Digital Twin Association e.V., "IDTA 01001-3-0-1: Specification of the Asset Administration Shell Part 1: Metamodel," June 2024. </w:t>
                    </w:r>
                    <w:r w:rsidRPr="007E28D2">
                      <w:rPr>
                        <w:rFonts w:cs="Arial"/>
                        <w:noProof/>
                        <w:lang w:val="fr-FR"/>
                      </w:rPr>
                      <w:t>[Online]. Available: https://admin-shell-io.github.io/aas-specs-antora/IDTA-01001/v3.0.1/index.html.</w:t>
                    </w:r>
                  </w:p>
                </w:tc>
              </w:tr>
              <w:tr w:rsidR="00CD024F" w:rsidRPr="008A0534" w14:paraId="7A668059" w14:textId="77777777">
                <w:trPr>
                  <w:divId w:val="2073458325"/>
                  <w:tblCellSpacing w:w="15" w:type="dxa"/>
                </w:trPr>
                <w:tc>
                  <w:tcPr>
                    <w:tcW w:w="50" w:type="pct"/>
                    <w:hideMark/>
                  </w:tcPr>
                  <w:p w14:paraId="1D544F14" w14:textId="77777777" w:rsidR="00CD024F" w:rsidRPr="00CD024F" w:rsidRDefault="00CD024F">
                    <w:pPr>
                      <w:pStyle w:val="Literaturverzeichnis"/>
                      <w:rPr>
                        <w:rFonts w:cs="Arial"/>
                        <w:noProof/>
                      </w:rPr>
                    </w:pPr>
                    <w:r w:rsidRPr="00CD024F">
                      <w:rPr>
                        <w:rFonts w:cs="Arial"/>
                        <w:noProof/>
                      </w:rPr>
                      <w:t xml:space="preserve">[38] </w:t>
                    </w:r>
                  </w:p>
                </w:tc>
                <w:tc>
                  <w:tcPr>
                    <w:tcW w:w="0" w:type="auto"/>
                    <w:hideMark/>
                  </w:tcPr>
                  <w:p w14:paraId="466A630B" w14:textId="77777777" w:rsidR="00CD024F" w:rsidRPr="007E28D2" w:rsidRDefault="00CD024F">
                    <w:pPr>
                      <w:pStyle w:val="Literaturverzeichnis"/>
                      <w:rPr>
                        <w:rFonts w:cs="Arial"/>
                        <w:noProof/>
                        <w:lang w:val="fr-FR"/>
                      </w:rPr>
                    </w:pPr>
                    <w:r w:rsidRPr="00CD024F">
                      <w:rPr>
                        <w:rFonts w:cs="Arial"/>
                        <w:noProof/>
                      </w:rPr>
                      <w:t xml:space="preserve">ARENA2036 e.V., "VWS4LS-Github," [Online]. </w:t>
                    </w:r>
                    <w:r w:rsidRPr="007E28D2">
                      <w:rPr>
                        <w:rFonts w:cs="Arial"/>
                        <w:noProof/>
                        <w:lang w:val="fr-FR"/>
                      </w:rPr>
                      <w:t>Available: https://github.com/VWS4LS.</w:t>
                    </w:r>
                  </w:p>
                </w:tc>
              </w:tr>
              <w:tr w:rsidR="00CD024F" w:rsidRPr="008A0534" w14:paraId="64456766" w14:textId="77777777">
                <w:trPr>
                  <w:divId w:val="2073458325"/>
                  <w:tblCellSpacing w:w="15" w:type="dxa"/>
                </w:trPr>
                <w:tc>
                  <w:tcPr>
                    <w:tcW w:w="50" w:type="pct"/>
                    <w:hideMark/>
                  </w:tcPr>
                  <w:p w14:paraId="4956D0FD" w14:textId="77777777" w:rsidR="00CD024F" w:rsidRPr="00CD024F" w:rsidRDefault="00CD024F">
                    <w:pPr>
                      <w:pStyle w:val="Literaturverzeichnis"/>
                      <w:rPr>
                        <w:rFonts w:cs="Arial"/>
                        <w:noProof/>
                      </w:rPr>
                    </w:pPr>
                    <w:r w:rsidRPr="00CD024F">
                      <w:rPr>
                        <w:rFonts w:cs="Arial"/>
                        <w:noProof/>
                      </w:rPr>
                      <w:t xml:space="preserve">[39] </w:t>
                    </w:r>
                  </w:p>
                </w:tc>
                <w:tc>
                  <w:tcPr>
                    <w:tcW w:w="0" w:type="auto"/>
                    <w:hideMark/>
                  </w:tcPr>
                  <w:p w14:paraId="229C6117" w14:textId="77777777" w:rsidR="00CD024F" w:rsidRPr="007E28D2" w:rsidRDefault="00CD024F">
                    <w:pPr>
                      <w:pStyle w:val="Literaturverzeichnis"/>
                      <w:rPr>
                        <w:rFonts w:cs="Arial"/>
                        <w:noProof/>
                        <w:lang w:val="fr-FR"/>
                      </w:rPr>
                    </w:pPr>
                    <w:r w:rsidRPr="007E28D2">
                      <w:rPr>
                        <w:rFonts w:cs="Arial"/>
                        <w:noProof/>
                        <w:lang w:val="de-DE"/>
                      </w:rPr>
                      <w:t xml:space="preserve">Plattform Industrie 4.0, "Verwaltungsschale in der Praxis," 2021. </w:t>
                    </w:r>
                    <w:r w:rsidRPr="007E28D2">
                      <w:rPr>
                        <w:rFonts w:cs="Arial"/>
                        <w:noProof/>
                        <w:lang w:val="fr-FR"/>
                      </w:rPr>
                      <w:t>[Online]. Available: https://industrialdigitaltwin.org/wp-content/uploads/2021/09/08_verwaltungsschale_in_der_praxis_de_2020.pdf.</w:t>
                    </w:r>
                  </w:p>
                </w:tc>
              </w:tr>
              <w:tr w:rsidR="00CD024F" w:rsidRPr="008A0534" w14:paraId="3B7CAE21" w14:textId="77777777">
                <w:trPr>
                  <w:divId w:val="2073458325"/>
                  <w:tblCellSpacing w:w="15" w:type="dxa"/>
                </w:trPr>
                <w:tc>
                  <w:tcPr>
                    <w:tcW w:w="50" w:type="pct"/>
                    <w:hideMark/>
                  </w:tcPr>
                  <w:p w14:paraId="559CAF29" w14:textId="77777777" w:rsidR="00CD024F" w:rsidRPr="00CD024F" w:rsidRDefault="00CD024F">
                    <w:pPr>
                      <w:pStyle w:val="Literaturverzeichnis"/>
                      <w:rPr>
                        <w:rFonts w:cs="Arial"/>
                        <w:noProof/>
                      </w:rPr>
                    </w:pPr>
                    <w:r w:rsidRPr="00CD024F">
                      <w:rPr>
                        <w:rFonts w:cs="Arial"/>
                        <w:noProof/>
                      </w:rPr>
                      <w:t xml:space="preserve">[40] </w:t>
                    </w:r>
                  </w:p>
                </w:tc>
                <w:tc>
                  <w:tcPr>
                    <w:tcW w:w="0" w:type="auto"/>
                    <w:hideMark/>
                  </w:tcPr>
                  <w:p w14:paraId="76F8A271" w14:textId="77777777" w:rsidR="00CD024F" w:rsidRPr="007E28D2" w:rsidRDefault="00CD024F">
                    <w:pPr>
                      <w:pStyle w:val="Literaturverzeichnis"/>
                      <w:rPr>
                        <w:rFonts w:cs="Arial"/>
                        <w:noProof/>
                        <w:lang w:val="de-DE"/>
                      </w:rPr>
                    </w:pPr>
                    <w:r w:rsidRPr="007E28D2">
                      <w:rPr>
                        <w:rFonts w:cs="Arial"/>
                        <w:noProof/>
                        <w:lang w:val="de-DE"/>
                      </w:rPr>
                      <w:t>Plattform Industrie 4.0, "Vertrauensinfrastrukturen," 03 2021. [Online]. Available: https://www.plattform-i40.de/IP/Redaktion/DE/Downloads/Publikation/Vertrauensinfrastrukturen.pdf.</w:t>
                    </w:r>
                  </w:p>
                </w:tc>
              </w:tr>
              <w:tr w:rsidR="00CD024F" w:rsidRPr="008A0534" w14:paraId="2DC7F25C" w14:textId="77777777">
                <w:trPr>
                  <w:divId w:val="2073458325"/>
                  <w:tblCellSpacing w:w="15" w:type="dxa"/>
                </w:trPr>
                <w:tc>
                  <w:tcPr>
                    <w:tcW w:w="50" w:type="pct"/>
                    <w:hideMark/>
                  </w:tcPr>
                  <w:p w14:paraId="3931032D" w14:textId="77777777" w:rsidR="00CD024F" w:rsidRPr="00CD024F" w:rsidRDefault="00CD024F">
                    <w:pPr>
                      <w:pStyle w:val="Literaturverzeichnis"/>
                      <w:rPr>
                        <w:rFonts w:cs="Arial"/>
                        <w:noProof/>
                      </w:rPr>
                    </w:pPr>
                    <w:r w:rsidRPr="00CD024F">
                      <w:rPr>
                        <w:rFonts w:cs="Arial"/>
                        <w:noProof/>
                      </w:rPr>
                      <w:t xml:space="preserve">[41] </w:t>
                    </w:r>
                  </w:p>
                </w:tc>
                <w:tc>
                  <w:tcPr>
                    <w:tcW w:w="0" w:type="auto"/>
                    <w:hideMark/>
                  </w:tcPr>
                  <w:p w14:paraId="2853B15D" w14:textId="77777777" w:rsidR="00CD024F" w:rsidRPr="007E28D2" w:rsidRDefault="00CD024F">
                    <w:pPr>
                      <w:pStyle w:val="Literaturverzeichnis"/>
                      <w:rPr>
                        <w:rFonts w:cs="Arial"/>
                        <w:noProof/>
                        <w:lang w:val="fr-FR"/>
                      </w:rPr>
                    </w:pPr>
                    <w:r w:rsidRPr="00CD024F">
                      <w:rPr>
                        <w:rFonts w:cs="Arial"/>
                        <w:noProof/>
                      </w:rPr>
                      <w:t xml:space="preserve">Prostep ivip e.V., "Vehicle Electric Container (VEC)," 8 Jan 2024. </w:t>
                    </w:r>
                    <w:r w:rsidRPr="007E28D2">
                      <w:rPr>
                        <w:rFonts w:cs="Arial"/>
                        <w:noProof/>
                        <w:lang w:val="fr-FR"/>
                      </w:rPr>
                      <w:t>[Online]. Available: https://ecad-wiki.prostep.org/specifications/vec/v210/.</w:t>
                    </w:r>
                  </w:p>
                </w:tc>
              </w:tr>
              <w:tr w:rsidR="00CD024F" w:rsidRPr="008A0534" w14:paraId="765B0A95" w14:textId="77777777">
                <w:trPr>
                  <w:divId w:val="2073458325"/>
                  <w:tblCellSpacing w:w="15" w:type="dxa"/>
                </w:trPr>
                <w:tc>
                  <w:tcPr>
                    <w:tcW w:w="50" w:type="pct"/>
                    <w:hideMark/>
                  </w:tcPr>
                  <w:p w14:paraId="6AA98863" w14:textId="77777777" w:rsidR="00CD024F" w:rsidRPr="00CD024F" w:rsidRDefault="00CD024F">
                    <w:pPr>
                      <w:pStyle w:val="Literaturverzeichnis"/>
                      <w:rPr>
                        <w:rFonts w:cs="Arial"/>
                        <w:noProof/>
                      </w:rPr>
                    </w:pPr>
                    <w:r w:rsidRPr="00CD024F">
                      <w:rPr>
                        <w:rFonts w:cs="Arial"/>
                        <w:noProof/>
                      </w:rPr>
                      <w:t xml:space="preserve">[42] </w:t>
                    </w:r>
                  </w:p>
                </w:tc>
                <w:tc>
                  <w:tcPr>
                    <w:tcW w:w="0" w:type="auto"/>
                    <w:hideMark/>
                  </w:tcPr>
                  <w:p w14:paraId="04E23D6C" w14:textId="77777777" w:rsidR="00CD024F" w:rsidRPr="007E28D2" w:rsidRDefault="00CD024F">
                    <w:pPr>
                      <w:pStyle w:val="Literaturverzeichnis"/>
                      <w:rPr>
                        <w:rFonts w:cs="Arial"/>
                        <w:noProof/>
                        <w:lang w:val="fr-FR"/>
                      </w:rPr>
                    </w:pPr>
                    <w:r w:rsidRPr="00CD024F">
                      <w:rPr>
                        <w:rFonts w:cs="Arial"/>
                        <w:noProof/>
                      </w:rPr>
                      <w:t xml:space="preserve">Prostep ivip e.V., "VEC Release Notes - Version 2.1.0," 08 01 2024. </w:t>
                    </w:r>
                    <w:r w:rsidRPr="007E28D2">
                      <w:rPr>
                        <w:rFonts w:cs="Arial"/>
                        <w:noProof/>
                        <w:lang w:val="fr-FR"/>
                      </w:rPr>
                      <w:t>[Online]. Available: https://ecad-wiki.prostep.org/specifications/vec/v210/release-notes/.</w:t>
                    </w:r>
                  </w:p>
                </w:tc>
              </w:tr>
              <w:tr w:rsidR="00CD024F" w:rsidRPr="008A0534" w14:paraId="44A6D2FC" w14:textId="77777777">
                <w:trPr>
                  <w:divId w:val="2073458325"/>
                  <w:tblCellSpacing w:w="15" w:type="dxa"/>
                </w:trPr>
                <w:tc>
                  <w:tcPr>
                    <w:tcW w:w="50" w:type="pct"/>
                    <w:hideMark/>
                  </w:tcPr>
                  <w:p w14:paraId="1DB1F8BB" w14:textId="77777777" w:rsidR="00CD024F" w:rsidRPr="00CD024F" w:rsidRDefault="00CD024F">
                    <w:pPr>
                      <w:pStyle w:val="Literaturverzeichnis"/>
                      <w:rPr>
                        <w:rFonts w:cs="Arial"/>
                        <w:noProof/>
                      </w:rPr>
                    </w:pPr>
                    <w:r w:rsidRPr="00CD024F">
                      <w:rPr>
                        <w:rFonts w:cs="Arial"/>
                        <w:noProof/>
                      </w:rPr>
                      <w:lastRenderedPageBreak/>
                      <w:t xml:space="preserve">[43] </w:t>
                    </w:r>
                  </w:p>
                </w:tc>
                <w:tc>
                  <w:tcPr>
                    <w:tcW w:w="0" w:type="auto"/>
                    <w:hideMark/>
                  </w:tcPr>
                  <w:p w14:paraId="4F9FE87D" w14:textId="77777777" w:rsidR="00CD024F" w:rsidRPr="007E28D2" w:rsidRDefault="00CD024F">
                    <w:pPr>
                      <w:pStyle w:val="Literaturverzeichnis"/>
                      <w:rPr>
                        <w:rFonts w:cs="Arial"/>
                        <w:noProof/>
                        <w:lang w:val="fr-FR"/>
                      </w:rPr>
                    </w:pPr>
                    <w:r w:rsidRPr="007E28D2">
                      <w:rPr>
                        <w:rFonts w:cs="Arial"/>
                        <w:noProof/>
                        <w:lang w:val="de-DE"/>
                      </w:rPr>
                      <w:t xml:space="preserve">VDI/VDE, "VDI/VDE 2193 Blatt 2 - Sprache für I4.0-Komponenten - Interaktionsprotokoll für Ausschreibungsverfahren," 2020. </w:t>
                    </w:r>
                    <w:r w:rsidRPr="007E28D2">
                      <w:rPr>
                        <w:rFonts w:cs="Arial"/>
                        <w:noProof/>
                        <w:lang w:val="fr-FR"/>
                      </w:rPr>
                      <w:t>[Online]. Available: https://www.vdi.de/richtlinien/details/vdivde-2193-blatt-2-sprache-fuer-i40-komponenten-interaktionsprotokoll-fuer-ausschreibungsverfahren.</w:t>
                    </w:r>
                  </w:p>
                </w:tc>
              </w:tr>
              <w:tr w:rsidR="00CD024F" w:rsidRPr="008A0534" w14:paraId="2232A213" w14:textId="77777777">
                <w:trPr>
                  <w:divId w:val="2073458325"/>
                  <w:tblCellSpacing w:w="15" w:type="dxa"/>
                </w:trPr>
                <w:tc>
                  <w:tcPr>
                    <w:tcW w:w="50" w:type="pct"/>
                    <w:hideMark/>
                  </w:tcPr>
                  <w:p w14:paraId="4EF8E3A4" w14:textId="77777777" w:rsidR="00CD024F" w:rsidRPr="00CD024F" w:rsidRDefault="00CD024F">
                    <w:pPr>
                      <w:pStyle w:val="Literaturverzeichnis"/>
                      <w:rPr>
                        <w:rFonts w:cs="Arial"/>
                        <w:noProof/>
                      </w:rPr>
                    </w:pPr>
                    <w:r w:rsidRPr="00CD024F">
                      <w:rPr>
                        <w:rFonts w:cs="Arial"/>
                        <w:noProof/>
                      </w:rPr>
                      <w:t xml:space="preserve">[44] </w:t>
                    </w:r>
                  </w:p>
                </w:tc>
                <w:tc>
                  <w:tcPr>
                    <w:tcW w:w="0" w:type="auto"/>
                    <w:hideMark/>
                  </w:tcPr>
                  <w:p w14:paraId="3D41D91A" w14:textId="77777777" w:rsidR="00CD024F" w:rsidRPr="007E28D2" w:rsidRDefault="00CD024F">
                    <w:pPr>
                      <w:pStyle w:val="Literaturverzeichnis"/>
                      <w:rPr>
                        <w:rFonts w:cs="Arial"/>
                        <w:noProof/>
                        <w:lang w:val="fr-FR"/>
                      </w:rPr>
                    </w:pPr>
                    <w:r w:rsidRPr="007E28D2">
                      <w:rPr>
                        <w:rFonts w:cs="Arial"/>
                        <w:noProof/>
                        <w:lang w:val="de-DE"/>
                      </w:rPr>
                      <w:t xml:space="preserve">VDI/VDE, "VDI/VDE 2193 Blatt 1 - Sprache für I4.0-Komponenten - Struktur von Nachrichten," 2020. </w:t>
                    </w:r>
                    <w:r w:rsidRPr="007E28D2">
                      <w:rPr>
                        <w:rFonts w:cs="Arial"/>
                        <w:noProof/>
                        <w:lang w:val="fr-FR"/>
                      </w:rPr>
                      <w:t>[Online]. Available: https://www.vdi.de/richtlinien/details/vdivde-2193-blatt-1-sprache-fuer-i40-komponenten-struktur-von-nachrichten.</w:t>
                    </w:r>
                  </w:p>
                </w:tc>
              </w:tr>
              <w:tr w:rsidR="00CD024F" w:rsidRPr="008A0534" w14:paraId="0807CE57" w14:textId="77777777">
                <w:trPr>
                  <w:divId w:val="2073458325"/>
                  <w:tblCellSpacing w:w="15" w:type="dxa"/>
                </w:trPr>
                <w:tc>
                  <w:tcPr>
                    <w:tcW w:w="50" w:type="pct"/>
                    <w:hideMark/>
                  </w:tcPr>
                  <w:p w14:paraId="0B806E66" w14:textId="77777777" w:rsidR="00CD024F" w:rsidRPr="00CD024F" w:rsidRDefault="00CD024F">
                    <w:pPr>
                      <w:pStyle w:val="Literaturverzeichnis"/>
                      <w:rPr>
                        <w:rFonts w:cs="Arial"/>
                        <w:noProof/>
                      </w:rPr>
                    </w:pPr>
                    <w:r w:rsidRPr="00CD024F">
                      <w:rPr>
                        <w:rFonts w:cs="Arial"/>
                        <w:noProof/>
                      </w:rPr>
                      <w:t xml:space="preserve">[45] </w:t>
                    </w:r>
                  </w:p>
                </w:tc>
                <w:tc>
                  <w:tcPr>
                    <w:tcW w:w="0" w:type="auto"/>
                    <w:hideMark/>
                  </w:tcPr>
                  <w:p w14:paraId="5917FB12" w14:textId="77777777" w:rsidR="00CD024F" w:rsidRPr="007E28D2" w:rsidRDefault="00CD024F">
                    <w:pPr>
                      <w:pStyle w:val="Literaturverzeichnis"/>
                      <w:rPr>
                        <w:rFonts w:cs="Arial"/>
                        <w:noProof/>
                        <w:lang w:val="fr-FR"/>
                      </w:rPr>
                    </w:pPr>
                    <w:r w:rsidRPr="00CD024F">
                      <w:rPr>
                        <w:rFonts w:cs="Arial"/>
                        <w:noProof/>
                      </w:rPr>
                      <w:t xml:space="preserve">ECLASS e.V., "Technical Specification Conceptual Data Model," 2020. </w:t>
                    </w:r>
                    <w:r w:rsidRPr="007E28D2">
                      <w:rPr>
                        <w:rFonts w:cs="Arial"/>
                        <w:noProof/>
                        <w:lang w:val="fr-FR"/>
                      </w:rPr>
                      <w:t>[Online]. Available: https://eclass.eu/fileadmin/Redaktion/pdf-Dateien/Wiki/ECLASS_Technical-Specification_11_Conceptual-Data-Model_v_1.0.pdf.</w:t>
                    </w:r>
                  </w:p>
                </w:tc>
              </w:tr>
              <w:tr w:rsidR="00CD024F" w:rsidRPr="008A0534" w14:paraId="4815EFCB" w14:textId="77777777">
                <w:trPr>
                  <w:divId w:val="2073458325"/>
                  <w:tblCellSpacing w:w="15" w:type="dxa"/>
                </w:trPr>
                <w:tc>
                  <w:tcPr>
                    <w:tcW w:w="50" w:type="pct"/>
                    <w:hideMark/>
                  </w:tcPr>
                  <w:p w14:paraId="2E838931" w14:textId="77777777" w:rsidR="00CD024F" w:rsidRPr="00CD024F" w:rsidRDefault="00CD024F">
                    <w:pPr>
                      <w:pStyle w:val="Literaturverzeichnis"/>
                      <w:rPr>
                        <w:rFonts w:cs="Arial"/>
                        <w:noProof/>
                      </w:rPr>
                    </w:pPr>
                    <w:r w:rsidRPr="00CD024F">
                      <w:rPr>
                        <w:rFonts w:cs="Arial"/>
                        <w:noProof/>
                      </w:rPr>
                      <w:t xml:space="preserve">[46] </w:t>
                    </w:r>
                  </w:p>
                </w:tc>
                <w:tc>
                  <w:tcPr>
                    <w:tcW w:w="0" w:type="auto"/>
                    <w:hideMark/>
                  </w:tcPr>
                  <w:p w14:paraId="0732EF60" w14:textId="77777777" w:rsidR="00CD024F" w:rsidRPr="007E28D2" w:rsidRDefault="00CD024F">
                    <w:pPr>
                      <w:pStyle w:val="Literaturverzeichnis"/>
                      <w:rPr>
                        <w:rFonts w:cs="Arial"/>
                        <w:noProof/>
                        <w:lang w:val="fr-FR"/>
                      </w:rPr>
                    </w:pPr>
                    <w:r w:rsidRPr="00CD024F">
                      <w:rPr>
                        <w:rFonts w:cs="Arial"/>
                        <w:noProof/>
                      </w:rPr>
                      <w:t xml:space="preserve">Wikipedia, "Single Point of Truth," [Online]. </w:t>
                    </w:r>
                    <w:r w:rsidRPr="007E28D2">
                      <w:rPr>
                        <w:rFonts w:cs="Arial"/>
                        <w:noProof/>
                        <w:lang w:val="fr-FR"/>
                      </w:rPr>
                      <w:t>Available: https://de.wikipedia.org/wiki/Single_Point_of_Truth.</w:t>
                    </w:r>
                  </w:p>
                </w:tc>
              </w:tr>
              <w:tr w:rsidR="00CD024F" w:rsidRPr="00CD024F" w14:paraId="05BA0BCD" w14:textId="77777777">
                <w:trPr>
                  <w:divId w:val="2073458325"/>
                  <w:tblCellSpacing w:w="15" w:type="dxa"/>
                </w:trPr>
                <w:tc>
                  <w:tcPr>
                    <w:tcW w:w="50" w:type="pct"/>
                    <w:hideMark/>
                  </w:tcPr>
                  <w:p w14:paraId="0C9D2840" w14:textId="77777777" w:rsidR="00CD024F" w:rsidRPr="00CD024F" w:rsidRDefault="00CD024F">
                    <w:pPr>
                      <w:pStyle w:val="Literaturverzeichnis"/>
                      <w:rPr>
                        <w:rFonts w:cs="Arial"/>
                        <w:noProof/>
                      </w:rPr>
                    </w:pPr>
                    <w:r w:rsidRPr="00CD024F">
                      <w:rPr>
                        <w:rFonts w:cs="Arial"/>
                        <w:noProof/>
                      </w:rPr>
                      <w:t xml:space="preserve">[47] </w:t>
                    </w:r>
                  </w:p>
                </w:tc>
                <w:tc>
                  <w:tcPr>
                    <w:tcW w:w="0" w:type="auto"/>
                    <w:hideMark/>
                  </w:tcPr>
                  <w:p w14:paraId="041DC924" w14:textId="77777777" w:rsidR="00CD024F" w:rsidRPr="00CD024F" w:rsidRDefault="00CD024F">
                    <w:pPr>
                      <w:pStyle w:val="Literaturverzeichnis"/>
                      <w:rPr>
                        <w:rFonts w:cs="Arial"/>
                        <w:noProof/>
                      </w:rPr>
                    </w:pPr>
                    <w:r w:rsidRPr="00CD024F">
                      <w:rPr>
                        <w:rFonts w:cs="Arial"/>
                        <w:noProof/>
                      </w:rPr>
                      <w:t>Industrial Digital Twin Association e.V., "Registrierte IDTA Submodelle," [Online]. Available: https://industrialdigitaltwin.org/en/content-hub/submodels.</w:t>
                    </w:r>
                  </w:p>
                </w:tc>
              </w:tr>
              <w:tr w:rsidR="00CD024F" w:rsidRPr="008A0534" w14:paraId="504A7F51" w14:textId="77777777">
                <w:trPr>
                  <w:divId w:val="2073458325"/>
                  <w:tblCellSpacing w:w="15" w:type="dxa"/>
                </w:trPr>
                <w:tc>
                  <w:tcPr>
                    <w:tcW w:w="50" w:type="pct"/>
                    <w:hideMark/>
                  </w:tcPr>
                  <w:p w14:paraId="4D6360E8" w14:textId="77777777" w:rsidR="00CD024F" w:rsidRPr="00CD024F" w:rsidRDefault="00CD024F">
                    <w:pPr>
                      <w:pStyle w:val="Literaturverzeichnis"/>
                      <w:rPr>
                        <w:rFonts w:cs="Arial"/>
                        <w:noProof/>
                      </w:rPr>
                    </w:pPr>
                    <w:r w:rsidRPr="00CD024F">
                      <w:rPr>
                        <w:rFonts w:cs="Arial"/>
                        <w:noProof/>
                      </w:rPr>
                      <w:t xml:space="preserve">[48] </w:t>
                    </w:r>
                  </w:p>
                </w:tc>
                <w:tc>
                  <w:tcPr>
                    <w:tcW w:w="0" w:type="auto"/>
                    <w:hideMark/>
                  </w:tcPr>
                  <w:p w14:paraId="78898F47" w14:textId="77777777" w:rsidR="00CD024F" w:rsidRPr="007E28D2" w:rsidRDefault="00CD024F">
                    <w:pPr>
                      <w:pStyle w:val="Literaturverzeichnis"/>
                      <w:rPr>
                        <w:rFonts w:cs="Arial"/>
                        <w:noProof/>
                        <w:lang w:val="fr-FR"/>
                      </w:rPr>
                    </w:pPr>
                    <w:r w:rsidRPr="00CD024F">
                      <w:rPr>
                        <w:rFonts w:cs="Arial"/>
                        <w:noProof/>
                      </w:rPr>
                      <w:t xml:space="preserve">"Prostep ivip e.V.," [Online]. </w:t>
                    </w:r>
                    <w:r w:rsidRPr="007E28D2">
                      <w:rPr>
                        <w:rFonts w:cs="Arial"/>
                        <w:noProof/>
                        <w:lang w:val="fr-FR"/>
                      </w:rPr>
                      <w:t>Available: https://www.prostep.org/.</w:t>
                    </w:r>
                  </w:p>
                </w:tc>
              </w:tr>
              <w:tr w:rsidR="00CD024F" w:rsidRPr="008A0534" w14:paraId="71D9D065" w14:textId="77777777">
                <w:trPr>
                  <w:divId w:val="2073458325"/>
                  <w:tblCellSpacing w:w="15" w:type="dxa"/>
                </w:trPr>
                <w:tc>
                  <w:tcPr>
                    <w:tcW w:w="50" w:type="pct"/>
                    <w:hideMark/>
                  </w:tcPr>
                  <w:p w14:paraId="55032F40" w14:textId="77777777" w:rsidR="00CD024F" w:rsidRPr="00CD024F" w:rsidRDefault="00CD024F">
                    <w:pPr>
                      <w:pStyle w:val="Literaturverzeichnis"/>
                      <w:rPr>
                        <w:rFonts w:cs="Arial"/>
                        <w:noProof/>
                      </w:rPr>
                    </w:pPr>
                    <w:r w:rsidRPr="00CD024F">
                      <w:rPr>
                        <w:rFonts w:cs="Arial"/>
                        <w:noProof/>
                      </w:rPr>
                      <w:t xml:space="preserve">[49] </w:t>
                    </w:r>
                  </w:p>
                </w:tc>
                <w:tc>
                  <w:tcPr>
                    <w:tcW w:w="0" w:type="auto"/>
                    <w:hideMark/>
                  </w:tcPr>
                  <w:p w14:paraId="76388882" w14:textId="77777777" w:rsidR="00CD024F" w:rsidRPr="007E28D2" w:rsidRDefault="00CD024F">
                    <w:pPr>
                      <w:pStyle w:val="Literaturverzeichnis"/>
                      <w:rPr>
                        <w:rFonts w:cs="Arial"/>
                        <w:noProof/>
                        <w:lang w:val="fr-FR"/>
                      </w:rPr>
                    </w:pPr>
                    <w:r w:rsidRPr="00CD024F">
                      <w:rPr>
                        <w:rFonts w:cs="Arial"/>
                        <w:noProof/>
                      </w:rPr>
                      <w:t xml:space="preserve">"OPC UA Online Reference - Released Specifications," 2024. </w:t>
                    </w:r>
                    <w:r w:rsidRPr="007E28D2">
                      <w:rPr>
                        <w:rFonts w:cs="Arial"/>
                        <w:noProof/>
                        <w:lang w:val="fr-FR"/>
                      </w:rPr>
                      <w:t>[Online]. Available: https://reference.opcfoundation.org/.</w:t>
                    </w:r>
                  </w:p>
                </w:tc>
              </w:tr>
              <w:tr w:rsidR="00CD024F" w:rsidRPr="008A0534" w14:paraId="0D585303" w14:textId="77777777">
                <w:trPr>
                  <w:divId w:val="2073458325"/>
                  <w:tblCellSpacing w:w="15" w:type="dxa"/>
                </w:trPr>
                <w:tc>
                  <w:tcPr>
                    <w:tcW w:w="50" w:type="pct"/>
                    <w:hideMark/>
                  </w:tcPr>
                  <w:p w14:paraId="4C1CA58E" w14:textId="77777777" w:rsidR="00CD024F" w:rsidRPr="00CD024F" w:rsidRDefault="00CD024F">
                    <w:pPr>
                      <w:pStyle w:val="Literaturverzeichnis"/>
                      <w:rPr>
                        <w:rFonts w:cs="Arial"/>
                        <w:noProof/>
                      </w:rPr>
                    </w:pPr>
                    <w:r w:rsidRPr="00CD024F">
                      <w:rPr>
                        <w:rFonts w:cs="Arial"/>
                        <w:noProof/>
                      </w:rPr>
                      <w:t xml:space="preserve">[50] </w:t>
                    </w:r>
                  </w:p>
                </w:tc>
                <w:tc>
                  <w:tcPr>
                    <w:tcW w:w="0" w:type="auto"/>
                    <w:hideMark/>
                  </w:tcPr>
                  <w:p w14:paraId="020823F6" w14:textId="77777777" w:rsidR="00CD024F" w:rsidRPr="007E28D2" w:rsidRDefault="00CD024F">
                    <w:pPr>
                      <w:pStyle w:val="Literaturverzeichnis"/>
                      <w:rPr>
                        <w:rFonts w:cs="Arial"/>
                        <w:noProof/>
                        <w:lang w:val="fr-FR"/>
                      </w:rPr>
                    </w:pPr>
                    <w:r w:rsidRPr="007E28D2">
                      <w:rPr>
                        <w:rFonts w:cs="Arial"/>
                        <w:noProof/>
                        <w:lang w:val="de-DE"/>
                      </w:rPr>
                      <w:t xml:space="preserve">KEBA, "OPC UA – der zentrale Standard für Industrie 4.0 im Überblick," [Online]. </w:t>
                    </w:r>
                    <w:r w:rsidRPr="007E28D2">
                      <w:rPr>
                        <w:rFonts w:cs="Arial"/>
                        <w:noProof/>
                        <w:lang w:val="fr-FR"/>
                      </w:rPr>
                      <w:t>Available: https://www.keba.com/de/news/industrial-automation/ueberblick-opc-ua-zentraler-standard-industrie-4-0.</w:t>
                    </w:r>
                  </w:p>
                </w:tc>
              </w:tr>
              <w:tr w:rsidR="00CD024F" w:rsidRPr="00CD024F" w14:paraId="56EC8954" w14:textId="77777777">
                <w:trPr>
                  <w:divId w:val="2073458325"/>
                  <w:tblCellSpacing w:w="15" w:type="dxa"/>
                </w:trPr>
                <w:tc>
                  <w:tcPr>
                    <w:tcW w:w="50" w:type="pct"/>
                    <w:hideMark/>
                  </w:tcPr>
                  <w:p w14:paraId="107547E0" w14:textId="77777777" w:rsidR="00CD024F" w:rsidRPr="00CD024F" w:rsidRDefault="00CD024F">
                    <w:pPr>
                      <w:pStyle w:val="Literaturverzeichnis"/>
                      <w:rPr>
                        <w:rFonts w:cs="Arial"/>
                        <w:noProof/>
                      </w:rPr>
                    </w:pPr>
                    <w:r w:rsidRPr="00CD024F">
                      <w:rPr>
                        <w:rFonts w:cs="Arial"/>
                        <w:noProof/>
                      </w:rPr>
                      <w:t xml:space="preserve">[51] </w:t>
                    </w:r>
                  </w:p>
                </w:tc>
                <w:tc>
                  <w:tcPr>
                    <w:tcW w:w="0" w:type="auto"/>
                    <w:hideMark/>
                  </w:tcPr>
                  <w:p w14:paraId="7E53262D" w14:textId="77777777" w:rsidR="00CD024F" w:rsidRPr="00CD024F" w:rsidRDefault="00CD024F">
                    <w:pPr>
                      <w:pStyle w:val="Literaturverzeichnis"/>
                      <w:rPr>
                        <w:rFonts w:cs="Arial"/>
                        <w:noProof/>
                      </w:rPr>
                    </w:pPr>
                    <w:r w:rsidRPr="00CD024F">
                      <w:rPr>
                        <w:rFonts w:cs="Arial"/>
                        <w:noProof/>
                      </w:rPr>
                      <w:t>OPC Foundation, "OPC 40570: OPC UA for the Wire Harness Manufacturing Industry," https://profiles.opcfoundation.org/workinggroup/88, WiP. [Online]. Available: https://profiles.opcfoundation.org/document/214.</w:t>
                    </w:r>
                  </w:p>
                </w:tc>
              </w:tr>
              <w:tr w:rsidR="00CD024F" w:rsidRPr="00CD024F" w14:paraId="3CFFA9A3" w14:textId="77777777">
                <w:trPr>
                  <w:divId w:val="2073458325"/>
                  <w:tblCellSpacing w:w="15" w:type="dxa"/>
                </w:trPr>
                <w:tc>
                  <w:tcPr>
                    <w:tcW w:w="50" w:type="pct"/>
                    <w:hideMark/>
                  </w:tcPr>
                  <w:p w14:paraId="4B5D3475" w14:textId="77777777" w:rsidR="00CD024F" w:rsidRPr="00CD024F" w:rsidRDefault="00CD024F">
                    <w:pPr>
                      <w:pStyle w:val="Literaturverzeichnis"/>
                      <w:rPr>
                        <w:rFonts w:cs="Arial"/>
                        <w:noProof/>
                      </w:rPr>
                    </w:pPr>
                    <w:r w:rsidRPr="00CD024F">
                      <w:rPr>
                        <w:rFonts w:cs="Arial"/>
                        <w:noProof/>
                      </w:rPr>
                      <w:t xml:space="preserve">[52] </w:t>
                    </w:r>
                  </w:p>
                </w:tc>
                <w:tc>
                  <w:tcPr>
                    <w:tcW w:w="0" w:type="auto"/>
                    <w:hideMark/>
                  </w:tcPr>
                  <w:p w14:paraId="51B23748" w14:textId="77777777" w:rsidR="00CD024F" w:rsidRPr="00CD024F" w:rsidRDefault="00CD024F">
                    <w:pPr>
                      <w:pStyle w:val="Literaturverzeichnis"/>
                      <w:rPr>
                        <w:rFonts w:cs="Arial"/>
                        <w:noProof/>
                      </w:rPr>
                    </w:pPr>
                    <w:r w:rsidRPr="00CD024F">
                      <w:rPr>
                        <w:rFonts w:cs="Arial"/>
                        <w:noProof/>
                      </w:rPr>
                      <w:t>OPC Foundation, "OPC 30270: Industry 4.0 Asset Administration Shell," [Online]. Available: https://reference.opcfoundation.org/I4AAS/v100/docs/.</w:t>
                    </w:r>
                  </w:p>
                </w:tc>
              </w:tr>
              <w:tr w:rsidR="00CD024F" w:rsidRPr="008A0534" w14:paraId="0FE40B60" w14:textId="77777777">
                <w:trPr>
                  <w:divId w:val="2073458325"/>
                  <w:tblCellSpacing w:w="15" w:type="dxa"/>
                </w:trPr>
                <w:tc>
                  <w:tcPr>
                    <w:tcW w:w="50" w:type="pct"/>
                    <w:hideMark/>
                  </w:tcPr>
                  <w:p w14:paraId="371B9BF2" w14:textId="77777777" w:rsidR="00CD024F" w:rsidRPr="00CD024F" w:rsidRDefault="00CD024F">
                    <w:pPr>
                      <w:pStyle w:val="Literaturverzeichnis"/>
                      <w:rPr>
                        <w:rFonts w:cs="Arial"/>
                        <w:noProof/>
                      </w:rPr>
                    </w:pPr>
                    <w:r w:rsidRPr="00CD024F">
                      <w:rPr>
                        <w:rFonts w:cs="Arial"/>
                        <w:noProof/>
                      </w:rPr>
                      <w:t xml:space="preserve">[53] </w:t>
                    </w:r>
                  </w:p>
                </w:tc>
                <w:tc>
                  <w:tcPr>
                    <w:tcW w:w="0" w:type="auto"/>
                    <w:hideMark/>
                  </w:tcPr>
                  <w:p w14:paraId="393A6290" w14:textId="77777777" w:rsidR="00CD024F" w:rsidRPr="007E28D2" w:rsidRDefault="00CD024F">
                    <w:pPr>
                      <w:pStyle w:val="Literaturverzeichnis"/>
                      <w:rPr>
                        <w:rFonts w:cs="Arial"/>
                        <w:noProof/>
                        <w:lang w:val="fr-FR"/>
                      </w:rPr>
                    </w:pPr>
                    <w:r w:rsidRPr="00CD024F">
                      <w:rPr>
                        <w:rFonts w:cs="Arial"/>
                        <w:noProof/>
                      </w:rPr>
                      <w:t xml:space="preserve">OPC Foundation, "OPC 10031-4: ISA-95-4 Job Control," [Online]. </w:t>
                    </w:r>
                    <w:r w:rsidRPr="007E28D2">
                      <w:rPr>
                        <w:rFonts w:cs="Arial"/>
                        <w:noProof/>
                        <w:lang w:val="fr-FR"/>
                      </w:rPr>
                      <w:t>Available: https://reference.opcfoundation.org/ISA95JOBCONTROL/v200/docs/.</w:t>
                    </w:r>
                  </w:p>
                </w:tc>
              </w:tr>
              <w:tr w:rsidR="00CD024F" w:rsidRPr="00CD024F" w14:paraId="65F65514" w14:textId="77777777">
                <w:trPr>
                  <w:divId w:val="2073458325"/>
                  <w:tblCellSpacing w:w="15" w:type="dxa"/>
                </w:trPr>
                <w:tc>
                  <w:tcPr>
                    <w:tcW w:w="50" w:type="pct"/>
                    <w:hideMark/>
                  </w:tcPr>
                  <w:p w14:paraId="3A952C48" w14:textId="77777777" w:rsidR="00CD024F" w:rsidRPr="00CD024F" w:rsidRDefault="00CD024F">
                    <w:pPr>
                      <w:pStyle w:val="Literaturverzeichnis"/>
                      <w:rPr>
                        <w:rFonts w:cs="Arial"/>
                        <w:noProof/>
                      </w:rPr>
                    </w:pPr>
                    <w:r w:rsidRPr="00CD024F">
                      <w:rPr>
                        <w:rFonts w:cs="Arial"/>
                        <w:noProof/>
                      </w:rPr>
                      <w:t xml:space="preserve">[54] </w:t>
                    </w:r>
                  </w:p>
                </w:tc>
                <w:tc>
                  <w:tcPr>
                    <w:tcW w:w="0" w:type="auto"/>
                    <w:hideMark/>
                  </w:tcPr>
                  <w:p w14:paraId="07D087CC" w14:textId="77777777" w:rsidR="00CD024F" w:rsidRPr="00CD024F" w:rsidRDefault="00CD024F">
                    <w:pPr>
                      <w:pStyle w:val="Literaturverzeichnis"/>
                      <w:rPr>
                        <w:rFonts w:cs="Arial"/>
                        <w:noProof/>
                      </w:rPr>
                    </w:pPr>
                    <w:r w:rsidRPr="00CD024F">
                      <w:rPr>
                        <w:rFonts w:cs="Arial"/>
                        <w:noProof/>
                      </w:rPr>
                      <w:t>OPC Foundation, "OPC 10000-210: Industrial automation - Relative Spatial Location," 2023. [Online]. Available: https://reference.opcfoundation.org/RSL/v100/docs/.</w:t>
                    </w:r>
                  </w:p>
                </w:tc>
              </w:tr>
              <w:tr w:rsidR="00CD024F" w:rsidRPr="008A0534" w14:paraId="7C76CAB1" w14:textId="77777777">
                <w:trPr>
                  <w:divId w:val="2073458325"/>
                  <w:tblCellSpacing w:w="15" w:type="dxa"/>
                </w:trPr>
                <w:tc>
                  <w:tcPr>
                    <w:tcW w:w="50" w:type="pct"/>
                    <w:hideMark/>
                  </w:tcPr>
                  <w:p w14:paraId="362AD468" w14:textId="77777777" w:rsidR="00CD024F" w:rsidRPr="00CD024F" w:rsidRDefault="00CD024F">
                    <w:pPr>
                      <w:pStyle w:val="Literaturverzeichnis"/>
                      <w:rPr>
                        <w:rFonts w:cs="Arial"/>
                        <w:noProof/>
                      </w:rPr>
                    </w:pPr>
                    <w:r w:rsidRPr="00CD024F">
                      <w:rPr>
                        <w:rFonts w:cs="Arial"/>
                        <w:noProof/>
                      </w:rPr>
                      <w:t xml:space="preserve">[55] </w:t>
                    </w:r>
                  </w:p>
                </w:tc>
                <w:tc>
                  <w:tcPr>
                    <w:tcW w:w="0" w:type="auto"/>
                    <w:hideMark/>
                  </w:tcPr>
                  <w:p w14:paraId="24236217" w14:textId="77777777" w:rsidR="00CD024F" w:rsidRPr="007E28D2" w:rsidRDefault="00CD024F">
                    <w:pPr>
                      <w:pStyle w:val="Literaturverzeichnis"/>
                      <w:rPr>
                        <w:rFonts w:cs="Arial"/>
                        <w:noProof/>
                        <w:lang w:val="de-DE"/>
                      </w:rPr>
                    </w:pPr>
                    <w:r w:rsidRPr="007E28D2">
                      <w:rPr>
                        <w:rFonts w:cs="Arial"/>
                        <w:noProof/>
                        <w:lang w:val="de-DE"/>
                      </w:rPr>
                      <w:t>VDI 2860, "Montage- und Handhabungstechnik; Handhabungsfunktionen, Handhabungseinrichtungen; Begriffe, Definitionen, Symbole," Beuth Verlag, Berlin, 1990.</w:t>
                    </w:r>
                  </w:p>
                </w:tc>
              </w:tr>
              <w:tr w:rsidR="00CD024F" w:rsidRPr="00CD024F" w14:paraId="0128B01C" w14:textId="77777777">
                <w:trPr>
                  <w:divId w:val="2073458325"/>
                  <w:tblCellSpacing w:w="15" w:type="dxa"/>
                </w:trPr>
                <w:tc>
                  <w:tcPr>
                    <w:tcW w:w="50" w:type="pct"/>
                    <w:hideMark/>
                  </w:tcPr>
                  <w:p w14:paraId="744AED4C" w14:textId="77777777" w:rsidR="00CD024F" w:rsidRPr="00CD024F" w:rsidRDefault="00CD024F">
                    <w:pPr>
                      <w:pStyle w:val="Literaturverzeichnis"/>
                      <w:rPr>
                        <w:rFonts w:cs="Arial"/>
                        <w:noProof/>
                      </w:rPr>
                    </w:pPr>
                    <w:r w:rsidRPr="00CD024F">
                      <w:rPr>
                        <w:rFonts w:cs="Arial"/>
                        <w:noProof/>
                      </w:rPr>
                      <w:t xml:space="preserve">[56] </w:t>
                    </w:r>
                  </w:p>
                </w:tc>
                <w:tc>
                  <w:tcPr>
                    <w:tcW w:w="0" w:type="auto"/>
                    <w:hideMark/>
                  </w:tcPr>
                  <w:p w14:paraId="797E6654" w14:textId="77777777" w:rsidR="00CD024F" w:rsidRPr="00CD024F" w:rsidRDefault="00CD024F">
                    <w:pPr>
                      <w:pStyle w:val="Literaturverzeichnis"/>
                      <w:rPr>
                        <w:rFonts w:cs="Arial"/>
                        <w:noProof/>
                      </w:rPr>
                    </w:pPr>
                    <w:r w:rsidRPr="00CD024F">
                      <w:rPr>
                        <w:rFonts w:cs="Arial"/>
                        <w:noProof/>
                      </w:rPr>
                      <w:t>ISO, "ISO/IEC 27002:2022-02: Information security, cybersecurity and privacy protection - Information security controls," 2022. [Online]. Available: https://www.iso.org/standard/75652.html.</w:t>
                    </w:r>
                  </w:p>
                </w:tc>
              </w:tr>
              <w:tr w:rsidR="00CD024F" w:rsidRPr="00CD024F" w14:paraId="63E64768" w14:textId="77777777">
                <w:trPr>
                  <w:divId w:val="2073458325"/>
                  <w:tblCellSpacing w:w="15" w:type="dxa"/>
                </w:trPr>
                <w:tc>
                  <w:tcPr>
                    <w:tcW w:w="50" w:type="pct"/>
                    <w:hideMark/>
                  </w:tcPr>
                  <w:p w14:paraId="10F8E4F0" w14:textId="77777777" w:rsidR="00CD024F" w:rsidRPr="00CD024F" w:rsidRDefault="00CD024F">
                    <w:pPr>
                      <w:pStyle w:val="Literaturverzeichnis"/>
                      <w:rPr>
                        <w:rFonts w:cs="Arial"/>
                        <w:noProof/>
                      </w:rPr>
                    </w:pPr>
                    <w:r w:rsidRPr="00CD024F">
                      <w:rPr>
                        <w:rFonts w:cs="Arial"/>
                        <w:noProof/>
                      </w:rPr>
                      <w:t xml:space="preserve">[57] </w:t>
                    </w:r>
                  </w:p>
                </w:tc>
                <w:tc>
                  <w:tcPr>
                    <w:tcW w:w="0" w:type="auto"/>
                    <w:hideMark/>
                  </w:tcPr>
                  <w:p w14:paraId="37737899" w14:textId="77777777" w:rsidR="00CD024F" w:rsidRPr="00CD024F" w:rsidRDefault="00CD024F">
                    <w:pPr>
                      <w:pStyle w:val="Literaturverzeichnis"/>
                      <w:rPr>
                        <w:rFonts w:cs="Arial"/>
                        <w:noProof/>
                      </w:rPr>
                    </w:pPr>
                    <w:r w:rsidRPr="00CD024F">
                      <w:rPr>
                        <w:rFonts w:cs="Arial"/>
                        <w:noProof/>
                      </w:rPr>
                      <w:t>ISO, "ISO/IEC 27001:2022 Information security, cybersecurity and privacy protection — Information security management systems — Requirements," [Online]. Available: https://www.iso.org/standard/27001.</w:t>
                    </w:r>
                  </w:p>
                </w:tc>
              </w:tr>
              <w:tr w:rsidR="00CD024F" w:rsidRPr="00CD024F" w14:paraId="505644AB" w14:textId="77777777">
                <w:trPr>
                  <w:divId w:val="2073458325"/>
                  <w:tblCellSpacing w:w="15" w:type="dxa"/>
                </w:trPr>
                <w:tc>
                  <w:tcPr>
                    <w:tcW w:w="50" w:type="pct"/>
                    <w:hideMark/>
                  </w:tcPr>
                  <w:p w14:paraId="144E3D65" w14:textId="77777777" w:rsidR="00CD024F" w:rsidRPr="00CD024F" w:rsidRDefault="00CD024F">
                    <w:pPr>
                      <w:pStyle w:val="Literaturverzeichnis"/>
                      <w:rPr>
                        <w:rFonts w:cs="Arial"/>
                        <w:noProof/>
                      </w:rPr>
                    </w:pPr>
                    <w:r w:rsidRPr="00CD024F">
                      <w:rPr>
                        <w:rFonts w:cs="Arial"/>
                        <w:noProof/>
                      </w:rPr>
                      <w:t xml:space="preserve">[58] </w:t>
                    </w:r>
                  </w:p>
                </w:tc>
                <w:tc>
                  <w:tcPr>
                    <w:tcW w:w="0" w:type="auto"/>
                    <w:hideMark/>
                  </w:tcPr>
                  <w:p w14:paraId="189612A7" w14:textId="77777777" w:rsidR="00CD024F" w:rsidRPr="00CD024F" w:rsidRDefault="00CD024F">
                    <w:pPr>
                      <w:pStyle w:val="Literaturverzeichnis"/>
                      <w:rPr>
                        <w:rFonts w:cs="Arial"/>
                        <w:noProof/>
                      </w:rPr>
                    </w:pPr>
                    <w:r w:rsidRPr="00CD024F">
                      <w:rPr>
                        <w:rFonts w:cs="Arial"/>
                        <w:noProof/>
                      </w:rPr>
                      <w:t>ISO/IEC, "ISO/IEC 19510:2013: Business Process Model and Notation (BPMN)," [Online]. Available: https://www.iso.org/standard/62652.html.</w:t>
                    </w:r>
                  </w:p>
                </w:tc>
              </w:tr>
              <w:tr w:rsidR="00CD024F" w:rsidRPr="008A0534" w14:paraId="4AAEA9BE" w14:textId="77777777">
                <w:trPr>
                  <w:divId w:val="2073458325"/>
                  <w:tblCellSpacing w:w="15" w:type="dxa"/>
                </w:trPr>
                <w:tc>
                  <w:tcPr>
                    <w:tcW w:w="50" w:type="pct"/>
                    <w:hideMark/>
                  </w:tcPr>
                  <w:p w14:paraId="18953036" w14:textId="77777777" w:rsidR="00CD024F" w:rsidRPr="00CD024F" w:rsidRDefault="00CD024F">
                    <w:pPr>
                      <w:pStyle w:val="Literaturverzeichnis"/>
                      <w:rPr>
                        <w:rFonts w:cs="Arial"/>
                        <w:noProof/>
                      </w:rPr>
                    </w:pPr>
                    <w:r w:rsidRPr="00CD024F">
                      <w:rPr>
                        <w:rFonts w:cs="Arial"/>
                        <w:noProof/>
                      </w:rPr>
                      <w:t xml:space="preserve">[59] </w:t>
                    </w:r>
                  </w:p>
                </w:tc>
                <w:tc>
                  <w:tcPr>
                    <w:tcW w:w="0" w:type="auto"/>
                    <w:hideMark/>
                  </w:tcPr>
                  <w:p w14:paraId="2E674429" w14:textId="77777777" w:rsidR="00CD024F" w:rsidRPr="007E28D2" w:rsidRDefault="00CD024F">
                    <w:pPr>
                      <w:pStyle w:val="Literaturverzeichnis"/>
                      <w:rPr>
                        <w:rFonts w:cs="Arial"/>
                        <w:noProof/>
                        <w:lang w:val="fr-FR"/>
                      </w:rPr>
                    </w:pPr>
                    <w:r w:rsidRPr="00CD024F">
                      <w:rPr>
                        <w:rFonts w:cs="Arial"/>
                        <w:noProof/>
                      </w:rPr>
                      <w:t xml:space="preserve">Plattform Industrie 4.0, "Interoperability at Runtime - Exchanging Information via Application Programming Interfaces," 2021. </w:t>
                    </w:r>
                    <w:r w:rsidRPr="007E28D2">
                      <w:rPr>
                        <w:rFonts w:cs="Arial"/>
                        <w:noProof/>
                        <w:lang w:val="fr-FR"/>
                      </w:rPr>
                      <w:t>[Online]. Available: https://www.plattform-i40.de/IP/Redaktion/EN/Downloads/Publikation/Details_of_the_Asset_Administration_Shell_Part2_V1.pdf.</w:t>
                    </w:r>
                  </w:p>
                </w:tc>
              </w:tr>
              <w:tr w:rsidR="00CD024F" w:rsidRPr="008A0534" w14:paraId="5C6800F0" w14:textId="77777777">
                <w:trPr>
                  <w:divId w:val="2073458325"/>
                  <w:tblCellSpacing w:w="15" w:type="dxa"/>
                </w:trPr>
                <w:tc>
                  <w:tcPr>
                    <w:tcW w:w="50" w:type="pct"/>
                    <w:hideMark/>
                  </w:tcPr>
                  <w:p w14:paraId="29B2B77D" w14:textId="77777777" w:rsidR="00CD024F" w:rsidRPr="00CD024F" w:rsidRDefault="00CD024F">
                    <w:pPr>
                      <w:pStyle w:val="Literaturverzeichnis"/>
                      <w:rPr>
                        <w:rFonts w:cs="Arial"/>
                        <w:noProof/>
                      </w:rPr>
                    </w:pPr>
                    <w:r w:rsidRPr="00CD024F">
                      <w:rPr>
                        <w:rFonts w:cs="Arial"/>
                        <w:noProof/>
                      </w:rPr>
                      <w:t xml:space="preserve">[60] </w:t>
                    </w:r>
                  </w:p>
                </w:tc>
                <w:tc>
                  <w:tcPr>
                    <w:tcW w:w="0" w:type="auto"/>
                    <w:hideMark/>
                  </w:tcPr>
                  <w:p w14:paraId="48360B9A" w14:textId="77777777" w:rsidR="00CD024F" w:rsidRPr="007E28D2" w:rsidRDefault="00CD024F">
                    <w:pPr>
                      <w:pStyle w:val="Literaturverzeichnis"/>
                      <w:rPr>
                        <w:rFonts w:cs="Arial"/>
                        <w:noProof/>
                        <w:lang w:val="fr-FR"/>
                      </w:rPr>
                    </w:pPr>
                    <w:r w:rsidRPr="00CD024F">
                      <w:rPr>
                        <w:rFonts w:cs="Arial"/>
                        <w:noProof/>
                      </w:rPr>
                      <w:t xml:space="preserve">Industrial Digital Twin Association e.V., "IDTA 01002-3-0-2: Specification of the Asset Administration Shell Part 2: Application Programming Interfaces," June 2024. </w:t>
                    </w:r>
                    <w:r w:rsidRPr="007E28D2">
                      <w:rPr>
                        <w:rFonts w:cs="Arial"/>
                        <w:noProof/>
                        <w:lang w:val="fr-FR"/>
                      </w:rPr>
                      <w:t>[Online]. Available: https://admin-shell-io.github.io/aas-specs-antora/IDTA-01002/v3.0.2/index.html.</w:t>
                    </w:r>
                  </w:p>
                </w:tc>
              </w:tr>
              <w:tr w:rsidR="00CD024F" w:rsidRPr="00CD024F" w14:paraId="620D2A11" w14:textId="77777777">
                <w:trPr>
                  <w:divId w:val="2073458325"/>
                  <w:tblCellSpacing w:w="15" w:type="dxa"/>
                </w:trPr>
                <w:tc>
                  <w:tcPr>
                    <w:tcW w:w="50" w:type="pct"/>
                    <w:hideMark/>
                  </w:tcPr>
                  <w:p w14:paraId="1CF8E9E8" w14:textId="77777777" w:rsidR="00CD024F" w:rsidRPr="00CD024F" w:rsidRDefault="00CD024F">
                    <w:pPr>
                      <w:pStyle w:val="Literaturverzeichnis"/>
                      <w:rPr>
                        <w:rFonts w:cs="Arial"/>
                        <w:noProof/>
                      </w:rPr>
                    </w:pPr>
                    <w:r w:rsidRPr="00CD024F">
                      <w:rPr>
                        <w:rFonts w:cs="Arial"/>
                        <w:noProof/>
                      </w:rPr>
                      <w:t xml:space="preserve">[61] </w:t>
                    </w:r>
                  </w:p>
                </w:tc>
                <w:tc>
                  <w:tcPr>
                    <w:tcW w:w="0" w:type="auto"/>
                    <w:hideMark/>
                  </w:tcPr>
                  <w:p w14:paraId="14322048" w14:textId="77777777" w:rsidR="00CD024F" w:rsidRPr="00CD024F" w:rsidRDefault="00CD024F">
                    <w:pPr>
                      <w:pStyle w:val="Literaturverzeichnis"/>
                      <w:rPr>
                        <w:rFonts w:cs="Arial"/>
                        <w:noProof/>
                      </w:rPr>
                    </w:pPr>
                    <w:r w:rsidRPr="00CD024F">
                      <w:rPr>
                        <w:rFonts w:cs="Arial"/>
                        <w:noProof/>
                      </w:rPr>
                      <w:t>Prostep ivip e.V., "Harness Description List (KBL)," prostep ivip, 26 Jun 2022. [Online]. Available: https://ecad-wiki.prostep.org/specifications/kbl/.</w:t>
                    </w:r>
                  </w:p>
                </w:tc>
              </w:tr>
              <w:tr w:rsidR="00CD024F" w:rsidRPr="008A0534" w14:paraId="2797616D" w14:textId="77777777">
                <w:trPr>
                  <w:divId w:val="2073458325"/>
                  <w:tblCellSpacing w:w="15" w:type="dxa"/>
                </w:trPr>
                <w:tc>
                  <w:tcPr>
                    <w:tcW w:w="50" w:type="pct"/>
                    <w:hideMark/>
                  </w:tcPr>
                  <w:p w14:paraId="2E13CC0F" w14:textId="77777777" w:rsidR="00CD024F" w:rsidRPr="00CD024F" w:rsidRDefault="00CD024F">
                    <w:pPr>
                      <w:pStyle w:val="Literaturverzeichnis"/>
                      <w:rPr>
                        <w:rFonts w:cs="Arial"/>
                        <w:noProof/>
                      </w:rPr>
                    </w:pPr>
                    <w:r w:rsidRPr="00CD024F">
                      <w:rPr>
                        <w:rFonts w:cs="Arial"/>
                        <w:noProof/>
                      </w:rPr>
                      <w:t xml:space="preserve">[62] </w:t>
                    </w:r>
                  </w:p>
                </w:tc>
                <w:tc>
                  <w:tcPr>
                    <w:tcW w:w="0" w:type="auto"/>
                    <w:hideMark/>
                  </w:tcPr>
                  <w:p w14:paraId="488814EB" w14:textId="77777777" w:rsidR="00CD024F" w:rsidRPr="007E28D2" w:rsidRDefault="00CD024F">
                    <w:pPr>
                      <w:pStyle w:val="Literaturverzeichnis"/>
                      <w:rPr>
                        <w:rFonts w:cs="Arial"/>
                        <w:noProof/>
                        <w:lang w:val="fr-FR"/>
                      </w:rPr>
                    </w:pPr>
                    <w:r w:rsidRPr="00CD024F">
                      <w:rPr>
                        <w:rFonts w:cs="Arial"/>
                        <w:noProof/>
                      </w:rPr>
                      <w:t xml:space="preserve">ECLASS e.V., "ECLASS-Standard," [Online]. </w:t>
                    </w:r>
                    <w:r w:rsidRPr="007E28D2">
                      <w:rPr>
                        <w:rFonts w:cs="Arial"/>
                        <w:noProof/>
                        <w:lang w:val="fr-FR"/>
                      </w:rPr>
                      <w:t>Available: https://eclass.eu/eclass-standard/content-suche/search.</w:t>
                    </w:r>
                  </w:p>
                </w:tc>
              </w:tr>
              <w:tr w:rsidR="00CD024F" w:rsidRPr="00CD024F" w14:paraId="33CD26B5" w14:textId="77777777">
                <w:trPr>
                  <w:divId w:val="2073458325"/>
                  <w:tblCellSpacing w:w="15" w:type="dxa"/>
                </w:trPr>
                <w:tc>
                  <w:tcPr>
                    <w:tcW w:w="50" w:type="pct"/>
                    <w:hideMark/>
                  </w:tcPr>
                  <w:p w14:paraId="75815535" w14:textId="77777777" w:rsidR="00CD024F" w:rsidRPr="00CD024F" w:rsidRDefault="00CD024F">
                    <w:pPr>
                      <w:pStyle w:val="Literaturverzeichnis"/>
                      <w:rPr>
                        <w:rFonts w:cs="Arial"/>
                        <w:noProof/>
                      </w:rPr>
                    </w:pPr>
                    <w:r w:rsidRPr="00CD024F">
                      <w:rPr>
                        <w:rFonts w:cs="Arial"/>
                        <w:noProof/>
                      </w:rPr>
                      <w:t xml:space="preserve">[63] </w:t>
                    </w:r>
                  </w:p>
                </w:tc>
                <w:tc>
                  <w:tcPr>
                    <w:tcW w:w="0" w:type="auto"/>
                    <w:hideMark/>
                  </w:tcPr>
                  <w:p w14:paraId="7DAEBE72" w14:textId="77777777" w:rsidR="00CD024F" w:rsidRPr="00CD024F" w:rsidRDefault="00CD024F">
                    <w:pPr>
                      <w:pStyle w:val="Literaturverzeichnis"/>
                      <w:rPr>
                        <w:rFonts w:cs="Arial"/>
                        <w:noProof/>
                      </w:rPr>
                    </w:pPr>
                    <w:r w:rsidRPr="00CD024F">
                      <w:rPr>
                        <w:rFonts w:cs="Arial"/>
                        <w:noProof/>
                      </w:rPr>
                      <w:t>"DIN SPEC 91345:2016-04 - Referenzarchitekturmodell Industrie 4.0 (RAMI4.0)," 2016. [Online]. Available: https://dx.doi.org/10.31030/2436156.</w:t>
                    </w:r>
                  </w:p>
                </w:tc>
              </w:tr>
              <w:tr w:rsidR="00CD024F" w:rsidRPr="008A0534" w14:paraId="1860FD97" w14:textId="77777777">
                <w:trPr>
                  <w:divId w:val="2073458325"/>
                  <w:tblCellSpacing w:w="15" w:type="dxa"/>
                </w:trPr>
                <w:tc>
                  <w:tcPr>
                    <w:tcW w:w="50" w:type="pct"/>
                    <w:hideMark/>
                  </w:tcPr>
                  <w:p w14:paraId="6052BB01" w14:textId="77777777" w:rsidR="00CD024F" w:rsidRPr="00CD024F" w:rsidRDefault="00CD024F">
                    <w:pPr>
                      <w:pStyle w:val="Literaturverzeichnis"/>
                      <w:rPr>
                        <w:rFonts w:cs="Arial"/>
                        <w:noProof/>
                      </w:rPr>
                    </w:pPr>
                    <w:r w:rsidRPr="00CD024F">
                      <w:rPr>
                        <w:rFonts w:cs="Arial"/>
                        <w:noProof/>
                      </w:rPr>
                      <w:t xml:space="preserve">[64] </w:t>
                    </w:r>
                  </w:p>
                </w:tc>
                <w:tc>
                  <w:tcPr>
                    <w:tcW w:w="0" w:type="auto"/>
                    <w:hideMark/>
                  </w:tcPr>
                  <w:p w14:paraId="60DCF99E" w14:textId="77777777" w:rsidR="00CD024F" w:rsidRPr="007E28D2" w:rsidRDefault="00CD024F">
                    <w:pPr>
                      <w:pStyle w:val="Literaturverzeichnis"/>
                      <w:rPr>
                        <w:rFonts w:cs="Arial"/>
                        <w:noProof/>
                        <w:lang w:val="fr-FR"/>
                      </w:rPr>
                    </w:pPr>
                    <w:r w:rsidRPr="007E28D2">
                      <w:rPr>
                        <w:rFonts w:cs="Arial"/>
                        <w:noProof/>
                        <w:lang w:val="de-DE"/>
                      </w:rPr>
                      <w:t xml:space="preserve">Plattform Industrie 4.0, "Digitale Ökosysteme global gestalten," 2019. </w:t>
                    </w:r>
                    <w:r w:rsidRPr="007E28D2">
                      <w:rPr>
                        <w:rFonts w:cs="Arial"/>
                        <w:noProof/>
                        <w:lang w:val="fr-FR"/>
                      </w:rPr>
                      <w:t>[Online]. Available: https://www.plattform-i40.de/IP/Redaktion/DE/Downloads/Publikation/Leitbild-2030-f%C3%BCr-Industrie-4.0.pdf.</w:t>
                    </w:r>
                  </w:p>
                </w:tc>
              </w:tr>
              <w:tr w:rsidR="00CD024F" w:rsidRPr="008A0534" w14:paraId="12C67472" w14:textId="77777777">
                <w:trPr>
                  <w:divId w:val="2073458325"/>
                  <w:tblCellSpacing w:w="15" w:type="dxa"/>
                </w:trPr>
                <w:tc>
                  <w:tcPr>
                    <w:tcW w:w="50" w:type="pct"/>
                    <w:hideMark/>
                  </w:tcPr>
                  <w:p w14:paraId="5BED3F81" w14:textId="77777777" w:rsidR="00CD024F" w:rsidRPr="00CD024F" w:rsidRDefault="00CD024F">
                    <w:pPr>
                      <w:pStyle w:val="Literaturverzeichnis"/>
                      <w:rPr>
                        <w:rFonts w:cs="Arial"/>
                        <w:noProof/>
                      </w:rPr>
                    </w:pPr>
                    <w:r w:rsidRPr="00CD024F">
                      <w:rPr>
                        <w:rFonts w:cs="Arial"/>
                        <w:noProof/>
                      </w:rPr>
                      <w:t xml:space="preserve">[65] </w:t>
                    </w:r>
                  </w:p>
                </w:tc>
                <w:tc>
                  <w:tcPr>
                    <w:tcW w:w="0" w:type="auto"/>
                    <w:hideMark/>
                  </w:tcPr>
                  <w:p w14:paraId="37AA13CD" w14:textId="77777777" w:rsidR="00CD024F" w:rsidRPr="007E28D2" w:rsidRDefault="00CD024F">
                    <w:pPr>
                      <w:pStyle w:val="Literaturverzeichnis"/>
                      <w:rPr>
                        <w:rFonts w:cs="Arial"/>
                        <w:noProof/>
                        <w:lang w:val="fr-FR"/>
                      </w:rPr>
                    </w:pPr>
                    <w:r w:rsidRPr="00CD024F">
                      <w:rPr>
                        <w:rFonts w:cs="Arial"/>
                        <w:noProof/>
                      </w:rPr>
                      <w:t xml:space="preserve">Industrial Digital Twin Association e.V., "Decentralized Registries: Taxonomy of decentralized registries and an architectural overview," June 2023. </w:t>
                    </w:r>
                    <w:r w:rsidRPr="007E28D2">
                      <w:rPr>
                        <w:rFonts w:cs="Arial"/>
                        <w:noProof/>
                        <w:lang w:val="fr-FR"/>
                      </w:rPr>
                      <w:t xml:space="preserve">[Online]. Available: </w:t>
                    </w:r>
                    <w:r w:rsidRPr="007E28D2">
                      <w:rPr>
                        <w:rFonts w:cs="Arial"/>
                        <w:noProof/>
                        <w:lang w:val="fr-FR"/>
                      </w:rPr>
                      <w:lastRenderedPageBreak/>
                      <w:t>https://industrialdigitaltwin.org/en/wp-content/uploads/sites/2/2023/06/Decentralized-Registries-Taxonomy-of-decentralized-registries-and-an-architectural-overview_.pdf.</w:t>
                    </w:r>
                  </w:p>
                </w:tc>
              </w:tr>
              <w:tr w:rsidR="00CD024F" w:rsidRPr="00CD024F" w14:paraId="2963BCFC" w14:textId="77777777">
                <w:trPr>
                  <w:divId w:val="2073458325"/>
                  <w:tblCellSpacing w:w="15" w:type="dxa"/>
                </w:trPr>
                <w:tc>
                  <w:tcPr>
                    <w:tcW w:w="50" w:type="pct"/>
                    <w:hideMark/>
                  </w:tcPr>
                  <w:p w14:paraId="626DEC24" w14:textId="77777777" w:rsidR="00CD024F" w:rsidRPr="00CD024F" w:rsidRDefault="00CD024F">
                    <w:pPr>
                      <w:pStyle w:val="Literaturverzeichnis"/>
                      <w:rPr>
                        <w:rFonts w:cs="Arial"/>
                        <w:noProof/>
                      </w:rPr>
                    </w:pPr>
                    <w:r w:rsidRPr="00CD024F">
                      <w:rPr>
                        <w:rFonts w:cs="Arial"/>
                        <w:noProof/>
                      </w:rPr>
                      <w:lastRenderedPageBreak/>
                      <w:t xml:space="preserve">[66] </w:t>
                    </w:r>
                  </w:p>
                </w:tc>
                <w:tc>
                  <w:tcPr>
                    <w:tcW w:w="0" w:type="auto"/>
                    <w:hideMark/>
                  </w:tcPr>
                  <w:p w14:paraId="2E08F9CB" w14:textId="77777777" w:rsidR="00CD024F" w:rsidRPr="00CD024F" w:rsidRDefault="00CD024F">
                    <w:pPr>
                      <w:pStyle w:val="Literaturverzeichnis"/>
                      <w:rPr>
                        <w:rFonts w:cs="Arial"/>
                        <w:noProof/>
                      </w:rPr>
                    </w:pPr>
                    <w:r w:rsidRPr="00CD024F">
                      <w:rPr>
                        <w:rFonts w:cs="Arial"/>
                        <w:noProof/>
                      </w:rPr>
                      <w:t>Plattform Industrie 4.0, "Capabilities, Skills, Services," 11 2022. [Online]. Available: https://www.plattform-i40.de/IP/Redaktion/DE/Downloads/Publikation/CapabilitiesSkillsServices.pdf?.</w:t>
                    </w:r>
                  </w:p>
                </w:tc>
              </w:tr>
              <w:tr w:rsidR="00CD024F" w:rsidRPr="008A0534" w14:paraId="4A111718" w14:textId="77777777">
                <w:trPr>
                  <w:divId w:val="2073458325"/>
                  <w:tblCellSpacing w:w="15" w:type="dxa"/>
                </w:trPr>
                <w:tc>
                  <w:tcPr>
                    <w:tcW w:w="50" w:type="pct"/>
                    <w:hideMark/>
                  </w:tcPr>
                  <w:p w14:paraId="7255DA06" w14:textId="77777777" w:rsidR="00CD024F" w:rsidRPr="00CD024F" w:rsidRDefault="00CD024F">
                    <w:pPr>
                      <w:pStyle w:val="Literaturverzeichnis"/>
                      <w:rPr>
                        <w:rFonts w:cs="Arial"/>
                        <w:noProof/>
                      </w:rPr>
                    </w:pPr>
                    <w:r w:rsidRPr="00CD024F">
                      <w:rPr>
                        <w:rFonts w:cs="Arial"/>
                        <w:noProof/>
                      </w:rPr>
                      <w:t xml:space="preserve">[67] </w:t>
                    </w:r>
                  </w:p>
                </w:tc>
                <w:tc>
                  <w:tcPr>
                    <w:tcW w:w="0" w:type="auto"/>
                    <w:hideMark/>
                  </w:tcPr>
                  <w:p w14:paraId="629A0726" w14:textId="77777777" w:rsidR="00CD024F" w:rsidRPr="007E28D2" w:rsidRDefault="00CD024F">
                    <w:pPr>
                      <w:pStyle w:val="Literaturverzeichnis"/>
                      <w:rPr>
                        <w:rFonts w:cs="Arial"/>
                        <w:noProof/>
                        <w:lang w:val="fr-FR"/>
                      </w:rPr>
                    </w:pPr>
                    <w:r w:rsidRPr="007E28D2">
                      <w:rPr>
                        <w:rFonts w:cs="Arial"/>
                        <w:noProof/>
                        <w:lang w:val="de-DE"/>
                      </w:rPr>
                      <w:t xml:space="preserve">Plattform Industrie 4.0, "Beziehungen zwischen I4.0-Komponenten – Verbundkomponenten und intelligente Produktion," 2017. </w:t>
                    </w:r>
                    <w:r w:rsidRPr="007E28D2">
                      <w:rPr>
                        <w:rFonts w:cs="Arial"/>
                        <w:noProof/>
                        <w:lang w:val="fr-FR"/>
                      </w:rPr>
                      <w:t>[Online]. Available: https://www.plattform-i40.de/IP/Redaktion/DE/Downloads/Publikation/beziehungen-i40-komponenten.pdf.</w:t>
                    </w:r>
                  </w:p>
                </w:tc>
              </w:tr>
            </w:tbl>
            <w:p w14:paraId="0CAFC8D7" w14:textId="77777777" w:rsidR="00774FD4" w:rsidRPr="007E28D2" w:rsidRDefault="00774FD4">
              <w:pPr>
                <w:divId w:val="1294872247"/>
                <w:rPr>
                  <w:rFonts w:cs="Arial"/>
                  <w:lang w:val="fr-FR"/>
                </w:rPr>
              </w:pPr>
            </w:p>
            <w:p w14:paraId="5C553B26" w14:textId="77777777" w:rsidR="008862BF" w:rsidRPr="00CD024F" w:rsidRDefault="008862BF" w:rsidP="008862BF">
              <w:pPr>
                <w:rPr>
                  <w:rFonts w:cs="Arial"/>
                </w:rPr>
              </w:pPr>
              <w:r w:rsidRPr="00CD024F">
                <w:rPr>
                  <w:rFonts w:cs="Arial"/>
                  <w:b/>
                </w:rPr>
                <w:fldChar w:fldCharType="end"/>
              </w:r>
            </w:p>
          </w:sdtContent>
        </w:sdt>
      </w:sdtContent>
    </w:sdt>
    <w:p w14:paraId="00459104" w14:textId="7A3565E2" w:rsidR="005A2EC4" w:rsidRPr="00CD024F" w:rsidRDefault="005A2EC4" w:rsidP="005A2EC4">
      <w:pPr>
        <w:rPr>
          <w:rFonts w:cs="Arial"/>
        </w:rPr>
      </w:pPr>
    </w:p>
    <w:p w14:paraId="3C33D52D" w14:textId="77777777" w:rsidR="00356043" w:rsidRPr="00CD024F" w:rsidRDefault="00356043" w:rsidP="005A2EC4">
      <w:pPr>
        <w:rPr>
          <w:rFonts w:cs="Arial"/>
        </w:rPr>
      </w:pPr>
    </w:p>
    <w:p w14:paraId="41262B8D" w14:textId="77777777" w:rsidR="00356043" w:rsidRPr="00CD024F" w:rsidRDefault="00356043" w:rsidP="005A2EC4">
      <w:pPr>
        <w:rPr>
          <w:rFonts w:cs="Arial"/>
        </w:rPr>
      </w:pPr>
    </w:p>
    <w:p w14:paraId="68D96695" w14:textId="77777777" w:rsidR="00356043" w:rsidRPr="00CD024F" w:rsidRDefault="00356043" w:rsidP="005A2EC4">
      <w:pPr>
        <w:rPr>
          <w:rFonts w:cs="Arial"/>
        </w:rPr>
      </w:pPr>
    </w:p>
    <w:p w14:paraId="1D92202A" w14:textId="77777777" w:rsidR="00356043" w:rsidRPr="00CD024F" w:rsidRDefault="00356043" w:rsidP="005A2EC4">
      <w:pPr>
        <w:rPr>
          <w:rFonts w:cs="Arial"/>
        </w:rPr>
      </w:pPr>
    </w:p>
    <w:p w14:paraId="3D26D812" w14:textId="77777777" w:rsidR="00356043" w:rsidRPr="00CD024F" w:rsidRDefault="00356043" w:rsidP="005A2EC4">
      <w:pPr>
        <w:rPr>
          <w:rFonts w:cs="Arial"/>
        </w:rPr>
      </w:pPr>
    </w:p>
    <w:p w14:paraId="181C07EE" w14:textId="77777777" w:rsidR="00356043" w:rsidRPr="00CD024F" w:rsidRDefault="00356043" w:rsidP="005A2EC4">
      <w:pPr>
        <w:rPr>
          <w:rFonts w:cs="Arial"/>
        </w:rPr>
      </w:pPr>
    </w:p>
    <w:p w14:paraId="02D10473" w14:textId="77777777" w:rsidR="00356043" w:rsidRPr="00CD024F" w:rsidRDefault="00356043" w:rsidP="005A2EC4">
      <w:pPr>
        <w:rPr>
          <w:rFonts w:cs="Arial"/>
        </w:rPr>
      </w:pPr>
    </w:p>
    <w:p w14:paraId="66A35BC1" w14:textId="77777777" w:rsidR="00356043" w:rsidRPr="00CD024F" w:rsidRDefault="00356043" w:rsidP="005A2EC4">
      <w:pPr>
        <w:rPr>
          <w:rFonts w:cs="Arial"/>
        </w:rPr>
      </w:pPr>
    </w:p>
    <w:p w14:paraId="44776A82" w14:textId="77777777" w:rsidR="00356043" w:rsidRPr="00CD024F" w:rsidRDefault="00356043" w:rsidP="005A2EC4">
      <w:pPr>
        <w:rPr>
          <w:rFonts w:cs="Arial"/>
        </w:rPr>
      </w:pPr>
    </w:p>
    <w:p w14:paraId="3E6A7548" w14:textId="24C660FE" w:rsidR="00356043" w:rsidRPr="00CD024F" w:rsidRDefault="00356043" w:rsidP="001A6A31">
      <w:pPr>
        <w:pStyle w:val="berschrift1"/>
        <w:spacing w:after="120"/>
        <w:rPr>
          <w:rFonts w:cs="Arial"/>
        </w:rPr>
      </w:pPr>
      <w:r w:rsidRPr="00CD024F">
        <w:rPr>
          <w:rFonts w:cs="Arial"/>
        </w:rPr>
        <w:lastRenderedPageBreak/>
        <w:t xml:space="preserve"> </w:t>
      </w:r>
      <w:bookmarkStart w:id="393" w:name="_Toc193098590"/>
      <w:bookmarkStart w:id="394" w:name="_Toc200608950"/>
      <w:bookmarkStart w:id="395" w:name="_Toc201556505"/>
      <w:r w:rsidRPr="00CD024F">
        <w:rPr>
          <w:rFonts w:cs="Arial"/>
        </w:rPr>
        <w:t>List of Figures</w:t>
      </w:r>
      <w:bookmarkEnd w:id="393"/>
      <w:bookmarkEnd w:id="394"/>
      <w:bookmarkEnd w:id="395"/>
    </w:p>
    <w:bookmarkStart w:id="396" w:name="_GoBack"/>
    <w:bookmarkEnd w:id="396"/>
    <w:p w14:paraId="2FD5BA0C" w14:textId="42975CD5" w:rsidR="001E52C7" w:rsidRDefault="00356043">
      <w:pPr>
        <w:pStyle w:val="Abbildungsverzeichnis"/>
        <w:tabs>
          <w:tab w:val="right" w:pos="9062"/>
        </w:tabs>
        <w:rPr>
          <w:rFonts w:eastAsiaTheme="minorEastAsia" w:cstheme="minorBidi"/>
          <w:b w:val="0"/>
          <w:bCs w:val="0"/>
          <w:noProof/>
          <w:sz w:val="22"/>
          <w:szCs w:val="22"/>
          <w:lang w:val="de-DE" w:eastAsia="zh-CN"/>
        </w:rPr>
      </w:pPr>
      <w:r w:rsidRPr="00CD024F">
        <w:rPr>
          <w:rFonts w:ascii="Arial" w:hAnsi="Arial" w:cs="Arial"/>
          <w:b w:val="0"/>
          <w:bCs w:val="0"/>
        </w:rPr>
        <w:fldChar w:fldCharType="begin"/>
      </w:r>
      <w:r w:rsidRPr="00CD024F">
        <w:rPr>
          <w:rFonts w:ascii="Arial" w:hAnsi="Arial" w:cs="Arial"/>
          <w:b w:val="0"/>
          <w:bCs w:val="0"/>
        </w:rPr>
        <w:instrText xml:space="preserve"> TOC \h \z \c "Abbildung" </w:instrText>
      </w:r>
      <w:r w:rsidRPr="00CD024F">
        <w:rPr>
          <w:rFonts w:ascii="Arial" w:hAnsi="Arial" w:cs="Arial"/>
          <w:b w:val="0"/>
          <w:bCs w:val="0"/>
        </w:rPr>
        <w:fldChar w:fldCharType="separate"/>
      </w:r>
      <w:hyperlink w:anchor="_Toc201556951" w:history="1">
        <w:r w:rsidR="001E52C7" w:rsidRPr="00EA54A3">
          <w:rPr>
            <w:rStyle w:val="Hyperlink"/>
            <w:rFonts w:eastAsiaTheme="majorEastAsia" w:cs="Arial"/>
            <w:noProof/>
          </w:rPr>
          <w:t>Figure 1</w:t>
        </w:r>
        <w:r w:rsidR="001E52C7" w:rsidRPr="00EA54A3">
          <w:rPr>
            <w:rStyle w:val="Hyperlink"/>
            <w:rFonts w:eastAsiaTheme="majorEastAsia" w:cs="Arial"/>
            <w:noProof/>
          </w:rPr>
          <w:noBreakHyphen/>
          <w:t>1: Logging into the AAS Suite Designer</w:t>
        </w:r>
        <w:r w:rsidR="001E52C7">
          <w:rPr>
            <w:noProof/>
            <w:webHidden/>
          </w:rPr>
          <w:tab/>
        </w:r>
        <w:r w:rsidR="001E52C7">
          <w:rPr>
            <w:noProof/>
            <w:webHidden/>
          </w:rPr>
          <w:fldChar w:fldCharType="begin"/>
        </w:r>
        <w:r w:rsidR="001E52C7">
          <w:rPr>
            <w:noProof/>
            <w:webHidden/>
          </w:rPr>
          <w:instrText xml:space="preserve"> PAGEREF _Toc201556951 \h </w:instrText>
        </w:r>
        <w:r w:rsidR="001E52C7">
          <w:rPr>
            <w:noProof/>
            <w:webHidden/>
          </w:rPr>
        </w:r>
        <w:r w:rsidR="001E52C7">
          <w:rPr>
            <w:noProof/>
            <w:webHidden/>
          </w:rPr>
          <w:fldChar w:fldCharType="separate"/>
        </w:r>
        <w:r w:rsidR="001E52C7">
          <w:rPr>
            <w:noProof/>
            <w:webHidden/>
          </w:rPr>
          <w:t>4</w:t>
        </w:r>
        <w:r w:rsidR="001E52C7">
          <w:rPr>
            <w:noProof/>
            <w:webHidden/>
          </w:rPr>
          <w:fldChar w:fldCharType="end"/>
        </w:r>
      </w:hyperlink>
    </w:p>
    <w:p w14:paraId="354F3354" w14:textId="5AC1B466"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52" w:history="1">
        <w:r w:rsidRPr="00EA54A3">
          <w:rPr>
            <w:rStyle w:val="Hyperlink"/>
            <w:rFonts w:eastAsiaTheme="majorEastAsia" w:cs="Arial"/>
            <w:noProof/>
          </w:rPr>
          <w:t>Figure 1</w:t>
        </w:r>
        <w:r w:rsidRPr="00EA54A3">
          <w:rPr>
            <w:rStyle w:val="Hyperlink"/>
            <w:rFonts w:eastAsiaTheme="majorEastAsia" w:cs="Arial"/>
            <w:noProof/>
          </w:rPr>
          <w:noBreakHyphen/>
          <w:t>2: Screenshot of Pricing and Terms in AAS Suite</w:t>
        </w:r>
        <w:r>
          <w:rPr>
            <w:noProof/>
            <w:webHidden/>
          </w:rPr>
          <w:tab/>
        </w:r>
        <w:r>
          <w:rPr>
            <w:noProof/>
            <w:webHidden/>
          </w:rPr>
          <w:fldChar w:fldCharType="begin"/>
        </w:r>
        <w:r>
          <w:rPr>
            <w:noProof/>
            <w:webHidden/>
          </w:rPr>
          <w:instrText xml:space="preserve"> PAGEREF _Toc201556952 \h </w:instrText>
        </w:r>
        <w:r>
          <w:rPr>
            <w:noProof/>
            <w:webHidden/>
          </w:rPr>
        </w:r>
        <w:r>
          <w:rPr>
            <w:noProof/>
            <w:webHidden/>
          </w:rPr>
          <w:fldChar w:fldCharType="separate"/>
        </w:r>
        <w:r>
          <w:rPr>
            <w:noProof/>
            <w:webHidden/>
          </w:rPr>
          <w:t>4</w:t>
        </w:r>
        <w:r>
          <w:rPr>
            <w:noProof/>
            <w:webHidden/>
          </w:rPr>
          <w:fldChar w:fldCharType="end"/>
        </w:r>
      </w:hyperlink>
    </w:p>
    <w:p w14:paraId="3A70F69B" w14:textId="1AB387ED"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53" w:history="1">
        <w:r w:rsidRPr="00EA54A3">
          <w:rPr>
            <w:rStyle w:val="Hyperlink"/>
            <w:rFonts w:eastAsiaTheme="majorEastAsia" w:cs="Arial"/>
            <w:noProof/>
          </w:rPr>
          <w:t>Figure 1</w:t>
        </w:r>
        <w:r w:rsidRPr="00EA54A3">
          <w:rPr>
            <w:rStyle w:val="Hyperlink"/>
            <w:rFonts w:eastAsiaTheme="majorEastAsia" w:cs="Arial"/>
            <w:noProof/>
          </w:rPr>
          <w:noBreakHyphen/>
          <w:t>3: Registration Page for AAS Suite</w:t>
        </w:r>
        <w:r>
          <w:rPr>
            <w:noProof/>
            <w:webHidden/>
          </w:rPr>
          <w:tab/>
        </w:r>
        <w:r>
          <w:rPr>
            <w:noProof/>
            <w:webHidden/>
          </w:rPr>
          <w:fldChar w:fldCharType="begin"/>
        </w:r>
        <w:r>
          <w:rPr>
            <w:noProof/>
            <w:webHidden/>
          </w:rPr>
          <w:instrText xml:space="preserve"> PAGEREF _Toc201556953 \h </w:instrText>
        </w:r>
        <w:r>
          <w:rPr>
            <w:noProof/>
            <w:webHidden/>
          </w:rPr>
        </w:r>
        <w:r>
          <w:rPr>
            <w:noProof/>
            <w:webHidden/>
          </w:rPr>
          <w:fldChar w:fldCharType="separate"/>
        </w:r>
        <w:r>
          <w:rPr>
            <w:noProof/>
            <w:webHidden/>
          </w:rPr>
          <w:t>5</w:t>
        </w:r>
        <w:r>
          <w:rPr>
            <w:noProof/>
            <w:webHidden/>
          </w:rPr>
          <w:fldChar w:fldCharType="end"/>
        </w:r>
      </w:hyperlink>
    </w:p>
    <w:p w14:paraId="1AB17107" w14:textId="4924B53C"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54" w:history="1">
        <w:r w:rsidRPr="00EA54A3">
          <w:rPr>
            <w:rStyle w:val="Hyperlink"/>
            <w:rFonts w:eastAsiaTheme="majorEastAsia" w:cs="Arial"/>
            <w:noProof/>
            <w:lang w:val="fr-FR"/>
          </w:rPr>
          <w:t>Figure 1</w:t>
        </w:r>
        <w:r w:rsidRPr="00EA54A3">
          <w:rPr>
            <w:rStyle w:val="Hyperlink"/>
            <w:rFonts w:eastAsiaTheme="majorEastAsia" w:cs="Arial"/>
            <w:noProof/>
            <w:lang w:val="fr-FR"/>
          </w:rPr>
          <w:noBreakHyphen/>
          <w:t>4: Accessing AAS Suite Version Details</w:t>
        </w:r>
        <w:r>
          <w:rPr>
            <w:noProof/>
            <w:webHidden/>
          </w:rPr>
          <w:tab/>
        </w:r>
        <w:r>
          <w:rPr>
            <w:noProof/>
            <w:webHidden/>
          </w:rPr>
          <w:fldChar w:fldCharType="begin"/>
        </w:r>
        <w:r>
          <w:rPr>
            <w:noProof/>
            <w:webHidden/>
          </w:rPr>
          <w:instrText xml:space="preserve"> PAGEREF _Toc201556954 \h </w:instrText>
        </w:r>
        <w:r>
          <w:rPr>
            <w:noProof/>
            <w:webHidden/>
          </w:rPr>
        </w:r>
        <w:r>
          <w:rPr>
            <w:noProof/>
            <w:webHidden/>
          </w:rPr>
          <w:fldChar w:fldCharType="separate"/>
        </w:r>
        <w:r>
          <w:rPr>
            <w:noProof/>
            <w:webHidden/>
          </w:rPr>
          <w:t>5</w:t>
        </w:r>
        <w:r>
          <w:rPr>
            <w:noProof/>
            <w:webHidden/>
          </w:rPr>
          <w:fldChar w:fldCharType="end"/>
        </w:r>
      </w:hyperlink>
    </w:p>
    <w:p w14:paraId="2449CF6B" w14:textId="4A15E6F7"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55" w:history="1">
        <w:r w:rsidRPr="00EA54A3">
          <w:rPr>
            <w:rStyle w:val="Hyperlink"/>
            <w:rFonts w:eastAsiaTheme="majorEastAsia" w:cs="Arial"/>
            <w:noProof/>
          </w:rPr>
          <w:t>Figure 1</w:t>
        </w:r>
        <w:r w:rsidRPr="00EA54A3">
          <w:rPr>
            <w:rStyle w:val="Hyperlink"/>
            <w:rFonts w:eastAsiaTheme="majorEastAsia" w:cs="Arial"/>
            <w:noProof/>
          </w:rPr>
          <w:noBreakHyphen/>
          <w:t>5: AAS Suite Version Information</w:t>
        </w:r>
        <w:r>
          <w:rPr>
            <w:noProof/>
            <w:webHidden/>
          </w:rPr>
          <w:tab/>
        </w:r>
        <w:r>
          <w:rPr>
            <w:noProof/>
            <w:webHidden/>
          </w:rPr>
          <w:fldChar w:fldCharType="begin"/>
        </w:r>
        <w:r>
          <w:rPr>
            <w:noProof/>
            <w:webHidden/>
          </w:rPr>
          <w:instrText xml:space="preserve"> PAGEREF _Toc201556955 \h </w:instrText>
        </w:r>
        <w:r>
          <w:rPr>
            <w:noProof/>
            <w:webHidden/>
          </w:rPr>
        </w:r>
        <w:r>
          <w:rPr>
            <w:noProof/>
            <w:webHidden/>
          </w:rPr>
          <w:fldChar w:fldCharType="separate"/>
        </w:r>
        <w:r>
          <w:rPr>
            <w:noProof/>
            <w:webHidden/>
          </w:rPr>
          <w:t>6</w:t>
        </w:r>
        <w:r>
          <w:rPr>
            <w:noProof/>
            <w:webHidden/>
          </w:rPr>
          <w:fldChar w:fldCharType="end"/>
        </w:r>
      </w:hyperlink>
    </w:p>
    <w:p w14:paraId="3EA7065A" w14:textId="2F0471F5"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56" w:history="1">
        <w:r w:rsidRPr="00EA54A3">
          <w:rPr>
            <w:rStyle w:val="Hyperlink"/>
            <w:rFonts w:eastAsiaTheme="majorEastAsia" w:cs="Arial"/>
            <w:noProof/>
            <w:lang w:val="fr-FR"/>
          </w:rPr>
          <w:t>Figure 1</w:t>
        </w:r>
        <w:r w:rsidRPr="00EA54A3">
          <w:rPr>
            <w:rStyle w:val="Hyperlink"/>
            <w:rFonts w:eastAsiaTheme="majorEastAsia" w:cs="Arial"/>
            <w:noProof/>
            <w:lang w:val="fr-FR"/>
          </w:rPr>
          <w:noBreakHyphen/>
          <w:t>6: AAS Suite License Information</w:t>
        </w:r>
        <w:r>
          <w:rPr>
            <w:noProof/>
            <w:webHidden/>
          </w:rPr>
          <w:tab/>
        </w:r>
        <w:r>
          <w:rPr>
            <w:noProof/>
            <w:webHidden/>
          </w:rPr>
          <w:fldChar w:fldCharType="begin"/>
        </w:r>
        <w:r>
          <w:rPr>
            <w:noProof/>
            <w:webHidden/>
          </w:rPr>
          <w:instrText xml:space="preserve"> PAGEREF _Toc201556956 \h </w:instrText>
        </w:r>
        <w:r>
          <w:rPr>
            <w:noProof/>
            <w:webHidden/>
          </w:rPr>
        </w:r>
        <w:r>
          <w:rPr>
            <w:noProof/>
            <w:webHidden/>
          </w:rPr>
          <w:fldChar w:fldCharType="separate"/>
        </w:r>
        <w:r>
          <w:rPr>
            <w:noProof/>
            <w:webHidden/>
          </w:rPr>
          <w:t>6</w:t>
        </w:r>
        <w:r>
          <w:rPr>
            <w:noProof/>
            <w:webHidden/>
          </w:rPr>
          <w:fldChar w:fldCharType="end"/>
        </w:r>
      </w:hyperlink>
    </w:p>
    <w:p w14:paraId="28AB734D" w14:textId="3E19B119"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57" w:history="1">
        <w:r w:rsidRPr="00EA54A3">
          <w:rPr>
            <w:rStyle w:val="Hyperlink"/>
            <w:rFonts w:eastAsiaTheme="majorEastAsia" w:cs="Arial"/>
            <w:noProof/>
          </w:rPr>
          <w:t>Figure 2</w:t>
        </w:r>
        <w:r w:rsidRPr="00EA54A3">
          <w:rPr>
            <w:rStyle w:val="Hyperlink"/>
            <w:rFonts w:eastAsiaTheme="majorEastAsia" w:cs="Arial"/>
            <w:noProof/>
          </w:rPr>
          <w:noBreakHyphen/>
          <w:t>1: Overview of AAS Suite Platform</w:t>
        </w:r>
        <w:r>
          <w:rPr>
            <w:noProof/>
            <w:webHidden/>
          </w:rPr>
          <w:tab/>
        </w:r>
        <w:r>
          <w:rPr>
            <w:noProof/>
            <w:webHidden/>
          </w:rPr>
          <w:fldChar w:fldCharType="begin"/>
        </w:r>
        <w:r>
          <w:rPr>
            <w:noProof/>
            <w:webHidden/>
          </w:rPr>
          <w:instrText xml:space="preserve"> PAGEREF _Toc201556957 \h </w:instrText>
        </w:r>
        <w:r>
          <w:rPr>
            <w:noProof/>
            <w:webHidden/>
          </w:rPr>
        </w:r>
        <w:r>
          <w:rPr>
            <w:noProof/>
            <w:webHidden/>
          </w:rPr>
          <w:fldChar w:fldCharType="separate"/>
        </w:r>
        <w:r>
          <w:rPr>
            <w:noProof/>
            <w:webHidden/>
          </w:rPr>
          <w:t>7</w:t>
        </w:r>
        <w:r>
          <w:rPr>
            <w:noProof/>
            <w:webHidden/>
          </w:rPr>
          <w:fldChar w:fldCharType="end"/>
        </w:r>
      </w:hyperlink>
    </w:p>
    <w:p w14:paraId="54732B2F" w14:textId="72918A59"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58" w:history="1">
        <w:r w:rsidRPr="00EA54A3">
          <w:rPr>
            <w:rStyle w:val="Hyperlink"/>
            <w:rFonts w:eastAsiaTheme="majorEastAsia" w:cs="Arial"/>
            <w:noProof/>
          </w:rPr>
          <w:t>Figure 2</w:t>
        </w:r>
        <w:r w:rsidRPr="00EA54A3">
          <w:rPr>
            <w:rStyle w:val="Hyperlink"/>
            <w:rFonts w:eastAsiaTheme="majorEastAsia" w:cs="Arial"/>
            <w:noProof/>
          </w:rPr>
          <w:noBreakHyphen/>
          <w:t>2: Key Components in AAS-Designer</w:t>
        </w:r>
        <w:r>
          <w:rPr>
            <w:noProof/>
            <w:webHidden/>
          </w:rPr>
          <w:tab/>
        </w:r>
        <w:r>
          <w:rPr>
            <w:noProof/>
            <w:webHidden/>
          </w:rPr>
          <w:fldChar w:fldCharType="begin"/>
        </w:r>
        <w:r>
          <w:rPr>
            <w:noProof/>
            <w:webHidden/>
          </w:rPr>
          <w:instrText xml:space="preserve"> PAGEREF _Toc201556958 \h </w:instrText>
        </w:r>
        <w:r>
          <w:rPr>
            <w:noProof/>
            <w:webHidden/>
          </w:rPr>
        </w:r>
        <w:r>
          <w:rPr>
            <w:noProof/>
            <w:webHidden/>
          </w:rPr>
          <w:fldChar w:fldCharType="separate"/>
        </w:r>
        <w:r>
          <w:rPr>
            <w:noProof/>
            <w:webHidden/>
          </w:rPr>
          <w:t>7</w:t>
        </w:r>
        <w:r>
          <w:rPr>
            <w:noProof/>
            <w:webHidden/>
          </w:rPr>
          <w:fldChar w:fldCharType="end"/>
        </w:r>
      </w:hyperlink>
    </w:p>
    <w:p w14:paraId="614C9E96" w14:textId="151D53AD"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59" w:history="1">
        <w:r w:rsidRPr="00EA54A3">
          <w:rPr>
            <w:rStyle w:val="Hyperlink"/>
            <w:rFonts w:eastAsiaTheme="majorEastAsia" w:cs="Arial"/>
            <w:noProof/>
          </w:rPr>
          <w:t>Figure 3</w:t>
        </w:r>
        <w:r w:rsidRPr="00EA54A3">
          <w:rPr>
            <w:rStyle w:val="Hyperlink"/>
            <w:rFonts w:eastAsiaTheme="majorEastAsia" w:cs="Arial"/>
            <w:noProof/>
          </w:rPr>
          <w:noBreakHyphen/>
          <w:t>1: AAS Suite Dashboard Section</w:t>
        </w:r>
        <w:r>
          <w:rPr>
            <w:noProof/>
            <w:webHidden/>
          </w:rPr>
          <w:tab/>
        </w:r>
        <w:r>
          <w:rPr>
            <w:noProof/>
            <w:webHidden/>
          </w:rPr>
          <w:fldChar w:fldCharType="begin"/>
        </w:r>
        <w:r>
          <w:rPr>
            <w:noProof/>
            <w:webHidden/>
          </w:rPr>
          <w:instrText xml:space="preserve"> PAGEREF _Toc201556959 \h </w:instrText>
        </w:r>
        <w:r>
          <w:rPr>
            <w:noProof/>
            <w:webHidden/>
          </w:rPr>
        </w:r>
        <w:r>
          <w:rPr>
            <w:noProof/>
            <w:webHidden/>
          </w:rPr>
          <w:fldChar w:fldCharType="separate"/>
        </w:r>
        <w:r>
          <w:rPr>
            <w:noProof/>
            <w:webHidden/>
          </w:rPr>
          <w:t>8</w:t>
        </w:r>
        <w:r>
          <w:rPr>
            <w:noProof/>
            <w:webHidden/>
          </w:rPr>
          <w:fldChar w:fldCharType="end"/>
        </w:r>
      </w:hyperlink>
    </w:p>
    <w:p w14:paraId="536CCBA4" w14:textId="7EE2470F"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0" w:history="1">
        <w:r w:rsidRPr="00EA54A3">
          <w:rPr>
            <w:rStyle w:val="Hyperlink"/>
            <w:rFonts w:eastAsiaTheme="majorEastAsia" w:cs="Arial"/>
            <w:noProof/>
            <w:lang w:val="fr-FR"/>
          </w:rPr>
          <w:t>Figure 3</w:t>
        </w:r>
        <w:r w:rsidRPr="00EA54A3">
          <w:rPr>
            <w:rStyle w:val="Hyperlink"/>
            <w:rFonts w:eastAsiaTheme="majorEastAsia" w:cs="Arial"/>
            <w:noProof/>
            <w:lang w:val="fr-FR"/>
          </w:rPr>
          <w:noBreakHyphen/>
          <w:t>2: Packages Section in AAS Suite</w:t>
        </w:r>
        <w:r>
          <w:rPr>
            <w:noProof/>
            <w:webHidden/>
          </w:rPr>
          <w:tab/>
        </w:r>
        <w:r>
          <w:rPr>
            <w:noProof/>
            <w:webHidden/>
          </w:rPr>
          <w:fldChar w:fldCharType="begin"/>
        </w:r>
        <w:r>
          <w:rPr>
            <w:noProof/>
            <w:webHidden/>
          </w:rPr>
          <w:instrText xml:space="preserve"> PAGEREF _Toc201556960 \h </w:instrText>
        </w:r>
        <w:r>
          <w:rPr>
            <w:noProof/>
            <w:webHidden/>
          </w:rPr>
        </w:r>
        <w:r>
          <w:rPr>
            <w:noProof/>
            <w:webHidden/>
          </w:rPr>
          <w:fldChar w:fldCharType="separate"/>
        </w:r>
        <w:r>
          <w:rPr>
            <w:noProof/>
            <w:webHidden/>
          </w:rPr>
          <w:t>8</w:t>
        </w:r>
        <w:r>
          <w:rPr>
            <w:noProof/>
            <w:webHidden/>
          </w:rPr>
          <w:fldChar w:fldCharType="end"/>
        </w:r>
      </w:hyperlink>
    </w:p>
    <w:p w14:paraId="0FCD22AE" w14:textId="0CB5F6EB"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1" w:history="1">
        <w:r w:rsidRPr="00EA54A3">
          <w:rPr>
            <w:rStyle w:val="Hyperlink"/>
            <w:rFonts w:eastAsiaTheme="majorEastAsia" w:cs="Arial"/>
            <w:noProof/>
            <w:lang w:val="fr-FR"/>
          </w:rPr>
          <w:t>Figure 3</w:t>
        </w:r>
        <w:r w:rsidRPr="00EA54A3">
          <w:rPr>
            <w:rStyle w:val="Hyperlink"/>
            <w:rFonts w:eastAsiaTheme="majorEastAsia" w:cs="Arial"/>
            <w:noProof/>
            <w:lang w:val="fr-FR"/>
          </w:rPr>
          <w:noBreakHyphen/>
          <w:t>3: Concept Description in AAS Suite</w:t>
        </w:r>
        <w:r>
          <w:rPr>
            <w:noProof/>
            <w:webHidden/>
          </w:rPr>
          <w:tab/>
        </w:r>
        <w:r>
          <w:rPr>
            <w:noProof/>
            <w:webHidden/>
          </w:rPr>
          <w:fldChar w:fldCharType="begin"/>
        </w:r>
        <w:r>
          <w:rPr>
            <w:noProof/>
            <w:webHidden/>
          </w:rPr>
          <w:instrText xml:space="preserve"> PAGEREF _Toc201556961 \h </w:instrText>
        </w:r>
        <w:r>
          <w:rPr>
            <w:noProof/>
            <w:webHidden/>
          </w:rPr>
        </w:r>
        <w:r>
          <w:rPr>
            <w:noProof/>
            <w:webHidden/>
          </w:rPr>
          <w:fldChar w:fldCharType="separate"/>
        </w:r>
        <w:r>
          <w:rPr>
            <w:noProof/>
            <w:webHidden/>
          </w:rPr>
          <w:t>9</w:t>
        </w:r>
        <w:r>
          <w:rPr>
            <w:noProof/>
            <w:webHidden/>
          </w:rPr>
          <w:fldChar w:fldCharType="end"/>
        </w:r>
      </w:hyperlink>
    </w:p>
    <w:p w14:paraId="4BB8275B" w14:textId="427F8D12"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2" w:history="1">
        <w:r w:rsidRPr="00EA54A3">
          <w:rPr>
            <w:rStyle w:val="Hyperlink"/>
            <w:rFonts w:eastAsiaTheme="majorEastAsia" w:cs="Arial"/>
            <w:noProof/>
          </w:rPr>
          <w:t>Figure 3</w:t>
        </w:r>
        <w:r w:rsidRPr="00EA54A3">
          <w:rPr>
            <w:rStyle w:val="Hyperlink"/>
            <w:rFonts w:eastAsiaTheme="majorEastAsia" w:cs="Arial"/>
            <w:noProof/>
          </w:rPr>
          <w:noBreakHyphen/>
          <w:t>4: Choose Type under Create in AAS Suite</w:t>
        </w:r>
        <w:r>
          <w:rPr>
            <w:noProof/>
            <w:webHidden/>
          </w:rPr>
          <w:tab/>
        </w:r>
        <w:r>
          <w:rPr>
            <w:noProof/>
            <w:webHidden/>
          </w:rPr>
          <w:fldChar w:fldCharType="begin"/>
        </w:r>
        <w:r>
          <w:rPr>
            <w:noProof/>
            <w:webHidden/>
          </w:rPr>
          <w:instrText xml:space="preserve"> PAGEREF _Toc201556962 \h </w:instrText>
        </w:r>
        <w:r>
          <w:rPr>
            <w:noProof/>
            <w:webHidden/>
          </w:rPr>
        </w:r>
        <w:r>
          <w:rPr>
            <w:noProof/>
            <w:webHidden/>
          </w:rPr>
          <w:fldChar w:fldCharType="separate"/>
        </w:r>
        <w:r>
          <w:rPr>
            <w:noProof/>
            <w:webHidden/>
          </w:rPr>
          <w:t>9</w:t>
        </w:r>
        <w:r>
          <w:rPr>
            <w:noProof/>
            <w:webHidden/>
          </w:rPr>
          <w:fldChar w:fldCharType="end"/>
        </w:r>
      </w:hyperlink>
    </w:p>
    <w:p w14:paraId="72CAA619" w14:textId="0A552BE1"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3" w:history="1">
        <w:r w:rsidRPr="00EA54A3">
          <w:rPr>
            <w:rStyle w:val="Hyperlink"/>
            <w:rFonts w:eastAsiaTheme="majorEastAsia" w:cs="Arial"/>
            <w:noProof/>
          </w:rPr>
          <w:t>Figure 3</w:t>
        </w:r>
        <w:r w:rsidRPr="00EA54A3">
          <w:rPr>
            <w:rStyle w:val="Hyperlink"/>
            <w:rFonts w:eastAsiaTheme="majorEastAsia" w:cs="Arial"/>
            <w:noProof/>
          </w:rPr>
          <w:noBreakHyphen/>
          <w:t>5: Entering asset data under Create</w:t>
        </w:r>
        <w:r>
          <w:rPr>
            <w:noProof/>
            <w:webHidden/>
          </w:rPr>
          <w:tab/>
        </w:r>
        <w:r>
          <w:rPr>
            <w:noProof/>
            <w:webHidden/>
          </w:rPr>
          <w:fldChar w:fldCharType="begin"/>
        </w:r>
        <w:r>
          <w:rPr>
            <w:noProof/>
            <w:webHidden/>
          </w:rPr>
          <w:instrText xml:space="preserve"> PAGEREF _Toc201556963 \h </w:instrText>
        </w:r>
        <w:r>
          <w:rPr>
            <w:noProof/>
            <w:webHidden/>
          </w:rPr>
        </w:r>
        <w:r>
          <w:rPr>
            <w:noProof/>
            <w:webHidden/>
          </w:rPr>
          <w:fldChar w:fldCharType="separate"/>
        </w:r>
        <w:r>
          <w:rPr>
            <w:noProof/>
            <w:webHidden/>
          </w:rPr>
          <w:t>10</w:t>
        </w:r>
        <w:r>
          <w:rPr>
            <w:noProof/>
            <w:webHidden/>
          </w:rPr>
          <w:fldChar w:fldCharType="end"/>
        </w:r>
      </w:hyperlink>
    </w:p>
    <w:p w14:paraId="6352F754" w14:textId="41FE6F30"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4" w:history="1">
        <w:r w:rsidRPr="00EA54A3">
          <w:rPr>
            <w:rStyle w:val="Hyperlink"/>
            <w:rFonts w:eastAsiaTheme="majorEastAsia" w:cs="Arial"/>
            <w:noProof/>
          </w:rPr>
          <w:t>Figure 3</w:t>
        </w:r>
        <w:r w:rsidRPr="00EA54A3">
          <w:rPr>
            <w:rStyle w:val="Hyperlink"/>
            <w:rFonts w:eastAsiaTheme="majorEastAsia" w:cs="Arial"/>
            <w:noProof/>
          </w:rPr>
          <w:noBreakHyphen/>
          <w:t>6: Entering nameplate data under Create</w:t>
        </w:r>
        <w:r>
          <w:rPr>
            <w:noProof/>
            <w:webHidden/>
          </w:rPr>
          <w:tab/>
        </w:r>
        <w:r>
          <w:rPr>
            <w:noProof/>
            <w:webHidden/>
          </w:rPr>
          <w:fldChar w:fldCharType="begin"/>
        </w:r>
        <w:r>
          <w:rPr>
            <w:noProof/>
            <w:webHidden/>
          </w:rPr>
          <w:instrText xml:space="preserve"> PAGEREF _Toc201556964 \h </w:instrText>
        </w:r>
        <w:r>
          <w:rPr>
            <w:noProof/>
            <w:webHidden/>
          </w:rPr>
        </w:r>
        <w:r>
          <w:rPr>
            <w:noProof/>
            <w:webHidden/>
          </w:rPr>
          <w:fldChar w:fldCharType="separate"/>
        </w:r>
        <w:r>
          <w:rPr>
            <w:noProof/>
            <w:webHidden/>
          </w:rPr>
          <w:t>10</w:t>
        </w:r>
        <w:r>
          <w:rPr>
            <w:noProof/>
            <w:webHidden/>
          </w:rPr>
          <w:fldChar w:fldCharType="end"/>
        </w:r>
      </w:hyperlink>
    </w:p>
    <w:p w14:paraId="00E7413D" w14:textId="3DC86241"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5" w:history="1">
        <w:r w:rsidRPr="00EA54A3">
          <w:rPr>
            <w:rStyle w:val="Hyperlink"/>
            <w:rFonts w:eastAsiaTheme="majorEastAsia" w:cs="Arial"/>
            <w:noProof/>
          </w:rPr>
          <w:t>Figure 3</w:t>
        </w:r>
        <w:r w:rsidRPr="00EA54A3">
          <w:rPr>
            <w:rStyle w:val="Hyperlink"/>
            <w:rFonts w:eastAsiaTheme="majorEastAsia" w:cs="Arial"/>
            <w:noProof/>
          </w:rPr>
          <w:noBreakHyphen/>
          <w:t>7: Entering Document data under Create</w:t>
        </w:r>
        <w:r>
          <w:rPr>
            <w:noProof/>
            <w:webHidden/>
          </w:rPr>
          <w:tab/>
        </w:r>
        <w:r>
          <w:rPr>
            <w:noProof/>
            <w:webHidden/>
          </w:rPr>
          <w:fldChar w:fldCharType="begin"/>
        </w:r>
        <w:r>
          <w:rPr>
            <w:noProof/>
            <w:webHidden/>
          </w:rPr>
          <w:instrText xml:space="preserve"> PAGEREF _Toc201556965 \h </w:instrText>
        </w:r>
        <w:r>
          <w:rPr>
            <w:noProof/>
            <w:webHidden/>
          </w:rPr>
        </w:r>
        <w:r>
          <w:rPr>
            <w:noProof/>
            <w:webHidden/>
          </w:rPr>
          <w:fldChar w:fldCharType="separate"/>
        </w:r>
        <w:r>
          <w:rPr>
            <w:noProof/>
            <w:webHidden/>
          </w:rPr>
          <w:t>11</w:t>
        </w:r>
        <w:r>
          <w:rPr>
            <w:noProof/>
            <w:webHidden/>
          </w:rPr>
          <w:fldChar w:fldCharType="end"/>
        </w:r>
      </w:hyperlink>
    </w:p>
    <w:p w14:paraId="42BE6DF8" w14:textId="731161A3"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6" w:history="1">
        <w:r w:rsidRPr="00EA54A3">
          <w:rPr>
            <w:rStyle w:val="Hyperlink"/>
            <w:rFonts w:eastAsiaTheme="majorEastAsia" w:cs="Arial"/>
            <w:noProof/>
          </w:rPr>
          <w:t>Figure 3</w:t>
        </w:r>
        <w:r w:rsidRPr="00EA54A3">
          <w:rPr>
            <w:rStyle w:val="Hyperlink"/>
            <w:rFonts w:eastAsiaTheme="majorEastAsia" w:cs="Arial"/>
            <w:noProof/>
          </w:rPr>
          <w:noBreakHyphen/>
          <w:t>8: Providing Summary and Confirmation under Create</w:t>
        </w:r>
        <w:r>
          <w:rPr>
            <w:noProof/>
            <w:webHidden/>
          </w:rPr>
          <w:tab/>
        </w:r>
        <w:r>
          <w:rPr>
            <w:noProof/>
            <w:webHidden/>
          </w:rPr>
          <w:fldChar w:fldCharType="begin"/>
        </w:r>
        <w:r>
          <w:rPr>
            <w:noProof/>
            <w:webHidden/>
          </w:rPr>
          <w:instrText xml:space="preserve"> PAGEREF _Toc201556966 \h </w:instrText>
        </w:r>
        <w:r>
          <w:rPr>
            <w:noProof/>
            <w:webHidden/>
          </w:rPr>
        </w:r>
        <w:r>
          <w:rPr>
            <w:noProof/>
            <w:webHidden/>
          </w:rPr>
          <w:fldChar w:fldCharType="separate"/>
        </w:r>
        <w:r>
          <w:rPr>
            <w:noProof/>
            <w:webHidden/>
          </w:rPr>
          <w:t>11</w:t>
        </w:r>
        <w:r>
          <w:rPr>
            <w:noProof/>
            <w:webHidden/>
          </w:rPr>
          <w:fldChar w:fldCharType="end"/>
        </w:r>
      </w:hyperlink>
    </w:p>
    <w:p w14:paraId="1E8D8E66" w14:textId="20F1C47E"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7" w:history="1">
        <w:r w:rsidRPr="00EA54A3">
          <w:rPr>
            <w:rStyle w:val="Hyperlink"/>
            <w:rFonts w:eastAsiaTheme="majorEastAsia" w:cs="Arial"/>
            <w:noProof/>
          </w:rPr>
          <w:t>Figure 3</w:t>
        </w:r>
        <w:r w:rsidRPr="00EA54A3">
          <w:rPr>
            <w:rStyle w:val="Hyperlink"/>
            <w:rFonts w:eastAsiaTheme="majorEastAsia" w:cs="Arial"/>
            <w:noProof/>
          </w:rPr>
          <w:noBreakHyphen/>
          <w:t>9: IDTA Submodels in AAS Suite</w:t>
        </w:r>
        <w:r>
          <w:rPr>
            <w:noProof/>
            <w:webHidden/>
          </w:rPr>
          <w:tab/>
        </w:r>
        <w:r>
          <w:rPr>
            <w:noProof/>
            <w:webHidden/>
          </w:rPr>
          <w:fldChar w:fldCharType="begin"/>
        </w:r>
        <w:r>
          <w:rPr>
            <w:noProof/>
            <w:webHidden/>
          </w:rPr>
          <w:instrText xml:space="preserve"> PAGEREF _Toc201556967 \h </w:instrText>
        </w:r>
        <w:r>
          <w:rPr>
            <w:noProof/>
            <w:webHidden/>
          </w:rPr>
        </w:r>
        <w:r>
          <w:rPr>
            <w:noProof/>
            <w:webHidden/>
          </w:rPr>
          <w:fldChar w:fldCharType="separate"/>
        </w:r>
        <w:r>
          <w:rPr>
            <w:noProof/>
            <w:webHidden/>
          </w:rPr>
          <w:t>12</w:t>
        </w:r>
        <w:r>
          <w:rPr>
            <w:noProof/>
            <w:webHidden/>
          </w:rPr>
          <w:fldChar w:fldCharType="end"/>
        </w:r>
      </w:hyperlink>
    </w:p>
    <w:p w14:paraId="379CB30D" w14:textId="79C9250A"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8" w:history="1">
        <w:r w:rsidRPr="00EA54A3">
          <w:rPr>
            <w:rStyle w:val="Hyperlink"/>
            <w:rFonts w:eastAsiaTheme="majorEastAsia" w:cs="Arial"/>
            <w:noProof/>
          </w:rPr>
          <w:t>Figure 3</w:t>
        </w:r>
        <w:r w:rsidRPr="00EA54A3">
          <w:rPr>
            <w:rStyle w:val="Hyperlink"/>
            <w:rFonts w:eastAsiaTheme="majorEastAsia" w:cs="Arial"/>
            <w:noProof/>
          </w:rPr>
          <w:noBreakHyphen/>
          <w:t>10: My Area Section in AAS Suite</w:t>
        </w:r>
        <w:r>
          <w:rPr>
            <w:noProof/>
            <w:webHidden/>
          </w:rPr>
          <w:tab/>
        </w:r>
        <w:r>
          <w:rPr>
            <w:noProof/>
            <w:webHidden/>
          </w:rPr>
          <w:fldChar w:fldCharType="begin"/>
        </w:r>
        <w:r>
          <w:rPr>
            <w:noProof/>
            <w:webHidden/>
          </w:rPr>
          <w:instrText xml:space="preserve"> PAGEREF _Toc201556968 \h </w:instrText>
        </w:r>
        <w:r>
          <w:rPr>
            <w:noProof/>
            <w:webHidden/>
          </w:rPr>
        </w:r>
        <w:r>
          <w:rPr>
            <w:noProof/>
            <w:webHidden/>
          </w:rPr>
          <w:fldChar w:fldCharType="separate"/>
        </w:r>
        <w:r>
          <w:rPr>
            <w:noProof/>
            <w:webHidden/>
          </w:rPr>
          <w:t>13</w:t>
        </w:r>
        <w:r>
          <w:rPr>
            <w:noProof/>
            <w:webHidden/>
          </w:rPr>
          <w:fldChar w:fldCharType="end"/>
        </w:r>
      </w:hyperlink>
    </w:p>
    <w:p w14:paraId="118DC4F4" w14:textId="512CDCFA"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69" w:history="1">
        <w:r w:rsidRPr="00EA54A3">
          <w:rPr>
            <w:rStyle w:val="Hyperlink"/>
            <w:rFonts w:eastAsiaTheme="majorEastAsia" w:cs="Arial"/>
            <w:noProof/>
          </w:rPr>
          <w:t>Figure 4</w:t>
        </w:r>
        <w:r w:rsidRPr="00EA54A3">
          <w:rPr>
            <w:rStyle w:val="Hyperlink"/>
            <w:rFonts w:eastAsiaTheme="majorEastAsia" w:cs="Arial"/>
            <w:noProof/>
          </w:rPr>
          <w:noBreakHyphen/>
          <w:t>1: List of shells in other servers</w:t>
        </w:r>
        <w:r>
          <w:rPr>
            <w:noProof/>
            <w:webHidden/>
          </w:rPr>
          <w:tab/>
        </w:r>
        <w:r>
          <w:rPr>
            <w:noProof/>
            <w:webHidden/>
          </w:rPr>
          <w:fldChar w:fldCharType="begin"/>
        </w:r>
        <w:r>
          <w:rPr>
            <w:noProof/>
            <w:webHidden/>
          </w:rPr>
          <w:instrText xml:space="preserve"> PAGEREF _Toc201556969 \h </w:instrText>
        </w:r>
        <w:r>
          <w:rPr>
            <w:noProof/>
            <w:webHidden/>
          </w:rPr>
        </w:r>
        <w:r>
          <w:rPr>
            <w:noProof/>
            <w:webHidden/>
          </w:rPr>
          <w:fldChar w:fldCharType="separate"/>
        </w:r>
        <w:r>
          <w:rPr>
            <w:noProof/>
            <w:webHidden/>
          </w:rPr>
          <w:t>14</w:t>
        </w:r>
        <w:r>
          <w:rPr>
            <w:noProof/>
            <w:webHidden/>
          </w:rPr>
          <w:fldChar w:fldCharType="end"/>
        </w:r>
      </w:hyperlink>
    </w:p>
    <w:p w14:paraId="06C98635" w14:textId="69183268"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0" w:history="1">
        <w:r w:rsidRPr="00EA54A3">
          <w:rPr>
            <w:rStyle w:val="Hyperlink"/>
            <w:rFonts w:eastAsiaTheme="majorEastAsia" w:cs="Arial"/>
            <w:noProof/>
          </w:rPr>
          <w:t>Figure 4</w:t>
        </w:r>
        <w:r w:rsidRPr="00EA54A3">
          <w:rPr>
            <w:rStyle w:val="Hyperlink"/>
            <w:rFonts w:eastAsiaTheme="majorEastAsia" w:cs="Arial"/>
            <w:noProof/>
          </w:rPr>
          <w:noBreakHyphen/>
          <w:t>2: Server Configuration for Admin</w:t>
        </w:r>
        <w:r>
          <w:rPr>
            <w:noProof/>
            <w:webHidden/>
          </w:rPr>
          <w:tab/>
        </w:r>
        <w:r>
          <w:rPr>
            <w:noProof/>
            <w:webHidden/>
          </w:rPr>
          <w:fldChar w:fldCharType="begin"/>
        </w:r>
        <w:r>
          <w:rPr>
            <w:noProof/>
            <w:webHidden/>
          </w:rPr>
          <w:instrText xml:space="preserve"> PAGEREF _Toc201556970 \h </w:instrText>
        </w:r>
        <w:r>
          <w:rPr>
            <w:noProof/>
            <w:webHidden/>
          </w:rPr>
        </w:r>
        <w:r>
          <w:rPr>
            <w:noProof/>
            <w:webHidden/>
          </w:rPr>
          <w:fldChar w:fldCharType="separate"/>
        </w:r>
        <w:r>
          <w:rPr>
            <w:noProof/>
            <w:webHidden/>
          </w:rPr>
          <w:t>14</w:t>
        </w:r>
        <w:r>
          <w:rPr>
            <w:noProof/>
            <w:webHidden/>
          </w:rPr>
          <w:fldChar w:fldCharType="end"/>
        </w:r>
      </w:hyperlink>
    </w:p>
    <w:p w14:paraId="7C2E5041" w14:textId="1F5FC0B2"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1" w:history="1">
        <w:r w:rsidRPr="00EA54A3">
          <w:rPr>
            <w:rStyle w:val="Hyperlink"/>
            <w:rFonts w:eastAsiaTheme="majorEastAsia" w:cs="Arial"/>
            <w:noProof/>
          </w:rPr>
          <w:t>Figure 4</w:t>
        </w:r>
        <w:r w:rsidRPr="00EA54A3">
          <w:rPr>
            <w:rStyle w:val="Hyperlink"/>
            <w:rFonts w:eastAsiaTheme="majorEastAsia" w:cs="Arial"/>
            <w:noProof/>
          </w:rPr>
          <w:noBreakHyphen/>
          <w:t>3: Server Configuration for different  Authority Role</w:t>
        </w:r>
        <w:r>
          <w:rPr>
            <w:noProof/>
            <w:webHidden/>
          </w:rPr>
          <w:tab/>
        </w:r>
        <w:r>
          <w:rPr>
            <w:noProof/>
            <w:webHidden/>
          </w:rPr>
          <w:fldChar w:fldCharType="begin"/>
        </w:r>
        <w:r>
          <w:rPr>
            <w:noProof/>
            <w:webHidden/>
          </w:rPr>
          <w:instrText xml:space="preserve"> PAGEREF _Toc201556971 \h </w:instrText>
        </w:r>
        <w:r>
          <w:rPr>
            <w:noProof/>
            <w:webHidden/>
          </w:rPr>
        </w:r>
        <w:r>
          <w:rPr>
            <w:noProof/>
            <w:webHidden/>
          </w:rPr>
          <w:fldChar w:fldCharType="separate"/>
        </w:r>
        <w:r>
          <w:rPr>
            <w:noProof/>
            <w:webHidden/>
          </w:rPr>
          <w:t>15</w:t>
        </w:r>
        <w:r>
          <w:rPr>
            <w:noProof/>
            <w:webHidden/>
          </w:rPr>
          <w:fldChar w:fldCharType="end"/>
        </w:r>
      </w:hyperlink>
    </w:p>
    <w:p w14:paraId="17C9C5E0" w14:textId="69A019C5"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2" w:history="1">
        <w:r w:rsidRPr="00EA54A3">
          <w:rPr>
            <w:rStyle w:val="Hyperlink"/>
            <w:rFonts w:eastAsiaTheme="majorEastAsia" w:cs="Arial"/>
            <w:noProof/>
          </w:rPr>
          <w:t>Figure 5</w:t>
        </w:r>
        <w:r w:rsidRPr="00EA54A3">
          <w:rPr>
            <w:rStyle w:val="Hyperlink"/>
            <w:rFonts w:eastAsiaTheme="majorEastAsia" w:cs="Arial"/>
            <w:noProof/>
          </w:rPr>
          <w:noBreakHyphen/>
          <w:t>1: Overview of Shells</w:t>
        </w:r>
        <w:r>
          <w:rPr>
            <w:noProof/>
            <w:webHidden/>
          </w:rPr>
          <w:tab/>
        </w:r>
        <w:r>
          <w:rPr>
            <w:noProof/>
            <w:webHidden/>
          </w:rPr>
          <w:fldChar w:fldCharType="begin"/>
        </w:r>
        <w:r>
          <w:rPr>
            <w:noProof/>
            <w:webHidden/>
          </w:rPr>
          <w:instrText xml:space="preserve"> PAGEREF _Toc201556972 \h </w:instrText>
        </w:r>
        <w:r>
          <w:rPr>
            <w:noProof/>
            <w:webHidden/>
          </w:rPr>
        </w:r>
        <w:r>
          <w:rPr>
            <w:noProof/>
            <w:webHidden/>
          </w:rPr>
          <w:fldChar w:fldCharType="separate"/>
        </w:r>
        <w:r>
          <w:rPr>
            <w:noProof/>
            <w:webHidden/>
          </w:rPr>
          <w:t>16</w:t>
        </w:r>
        <w:r>
          <w:rPr>
            <w:noProof/>
            <w:webHidden/>
          </w:rPr>
          <w:fldChar w:fldCharType="end"/>
        </w:r>
      </w:hyperlink>
    </w:p>
    <w:p w14:paraId="32B8EA62" w14:textId="73E1EFC7"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3" w:history="1">
        <w:r w:rsidRPr="00EA54A3">
          <w:rPr>
            <w:rStyle w:val="Hyperlink"/>
            <w:rFonts w:eastAsiaTheme="majorEastAsia" w:cs="Arial"/>
            <w:noProof/>
          </w:rPr>
          <w:t>Figure 5</w:t>
        </w:r>
        <w:r w:rsidRPr="00EA54A3">
          <w:rPr>
            <w:rStyle w:val="Hyperlink"/>
            <w:rFonts w:eastAsiaTheme="majorEastAsia" w:cs="Arial"/>
            <w:noProof/>
          </w:rPr>
          <w:noBreakHyphen/>
          <w:t>2:Understanding Tree Structure in AAS Designer</w:t>
        </w:r>
        <w:r>
          <w:rPr>
            <w:noProof/>
            <w:webHidden/>
          </w:rPr>
          <w:tab/>
        </w:r>
        <w:r>
          <w:rPr>
            <w:noProof/>
            <w:webHidden/>
          </w:rPr>
          <w:fldChar w:fldCharType="begin"/>
        </w:r>
        <w:r>
          <w:rPr>
            <w:noProof/>
            <w:webHidden/>
          </w:rPr>
          <w:instrText xml:space="preserve"> PAGEREF _Toc201556973 \h </w:instrText>
        </w:r>
        <w:r>
          <w:rPr>
            <w:noProof/>
            <w:webHidden/>
          </w:rPr>
        </w:r>
        <w:r>
          <w:rPr>
            <w:noProof/>
            <w:webHidden/>
          </w:rPr>
          <w:fldChar w:fldCharType="separate"/>
        </w:r>
        <w:r>
          <w:rPr>
            <w:noProof/>
            <w:webHidden/>
          </w:rPr>
          <w:t>17</w:t>
        </w:r>
        <w:r>
          <w:rPr>
            <w:noProof/>
            <w:webHidden/>
          </w:rPr>
          <w:fldChar w:fldCharType="end"/>
        </w:r>
      </w:hyperlink>
    </w:p>
    <w:p w14:paraId="7B047A6E" w14:textId="27F31C21"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4" w:history="1">
        <w:r w:rsidRPr="00EA54A3">
          <w:rPr>
            <w:rStyle w:val="Hyperlink"/>
            <w:rFonts w:eastAsiaTheme="majorEastAsia" w:cs="Arial"/>
            <w:noProof/>
          </w:rPr>
          <w:t>Figure 5</w:t>
        </w:r>
        <w:r w:rsidRPr="00EA54A3">
          <w:rPr>
            <w:rStyle w:val="Hyperlink"/>
            <w:rFonts w:eastAsiaTheme="majorEastAsia" w:cs="Arial"/>
            <w:noProof/>
          </w:rPr>
          <w:noBreakHyphen/>
          <w:t>3: Expanding the Tree Structure in AAS Designer</w:t>
        </w:r>
        <w:r>
          <w:rPr>
            <w:noProof/>
            <w:webHidden/>
          </w:rPr>
          <w:tab/>
        </w:r>
        <w:r>
          <w:rPr>
            <w:noProof/>
            <w:webHidden/>
          </w:rPr>
          <w:fldChar w:fldCharType="begin"/>
        </w:r>
        <w:r>
          <w:rPr>
            <w:noProof/>
            <w:webHidden/>
          </w:rPr>
          <w:instrText xml:space="preserve"> PAGEREF _Toc201556974 \h </w:instrText>
        </w:r>
        <w:r>
          <w:rPr>
            <w:noProof/>
            <w:webHidden/>
          </w:rPr>
        </w:r>
        <w:r>
          <w:rPr>
            <w:noProof/>
            <w:webHidden/>
          </w:rPr>
          <w:fldChar w:fldCharType="separate"/>
        </w:r>
        <w:r>
          <w:rPr>
            <w:noProof/>
            <w:webHidden/>
          </w:rPr>
          <w:t>17</w:t>
        </w:r>
        <w:r>
          <w:rPr>
            <w:noProof/>
            <w:webHidden/>
          </w:rPr>
          <w:fldChar w:fldCharType="end"/>
        </w:r>
      </w:hyperlink>
    </w:p>
    <w:p w14:paraId="75D9BD14" w14:textId="07A90F30"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5" w:history="1">
        <w:r w:rsidRPr="00EA54A3">
          <w:rPr>
            <w:rStyle w:val="Hyperlink"/>
            <w:rFonts w:eastAsiaTheme="majorEastAsia" w:cs="Arial"/>
            <w:noProof/>
          </w:rPr>
          <w:t>Figure 5</w:t>
        </w:r>
        <w:r w:rsidRPr="00EA54A3">
          <w:rPr>
            <w:rStyle w:val="Hyperlink"/>
            <w:rFonts w:eastAsiaTheme="majorEastAsia" w:cs="Arial"/>
            <w:noProof/>
          </w:rPr>
          <w:noBreakHyphen/>
          <w:t>4: Inserting Elements in the AAS Designer</w:t>
        </w:r>
        <w:r>
          <w:rPr>
            <w:noProof/>
            <w:webHidden/>
          </w:rPr>
          <w:tab/>
        </w:r>
        <w:r>
          <w:rPr>
            <w:noProof/>
            <w:webHidden/>
          </w:rPr>
          <w:fldChar w:fldCharType="begin"/>
        </w:r>
        <w:r>
          <w:rPr>
            <w:noProof/>
            <w:webHidden/>
          </w:rPr>
          <w:instrText xml:space="preserve"> PAGEREF _Toc201556975 \h </w:instrText>
        </w:r>
        <w:r>
          <w:rPr>
            <w:noProof/>
            <w:webHidden/>
          </w:rPr>
        </w:r>
        <w:r>
          <w:rPr>
            <w:noProof/>
            <w:webHidden/>
          </w:rPr>
          <w:fldChar w:fldCharType="separate"/>
        </w:r>
        <w:r>
          <w:rPr>
            <w:noProof/>
            <w:webHidden/>
          </w:rPr>
          <w:t>18</w:t>
        </w:r>
        <w:r>
          <w:rPr>
            <w:noProof/>
            <w:webHidden/>
          </w:rPr>
          <w:fldChar w:fldCharType="end"/>
        </w:r>
      </w:hyperlink>
    </w:p>
    <w:p w14:paraId="3D37907E" w14:textId="5C2EDCB8"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6" w:history="1">
        <w:r w:rsidRPr="00EA54A3">
          <w:rPr>
            <w:rStyle w:val="Hyperlink"/>
            <w:rFonts w:eastAsiaTheme="majorEastAsia" w:cs="Arial"/>
            <w:noProof/>
          </w:rPr>
          <w:t>Figure 5</w:t>
        </w:r>
        <w:r w:rsidRPr="00EA54A3">
          <w:rPr>
            <w:rStyle w:val="Hyperlink"/>
            <w:rFonts w:eastAsiaTheme="majorEastAsia" w:cs="Arial"/>
            <w:noProof/>
          </w:rPr>
          <w:noBreakHyphen/>
          <w:t>5: Three dot menu in the tree hierarchy</w:t>
        </w:r>
        <w:r>
          <w:rPr>
            <w:noProof/>
            <w:webHidden/>
          </w:rPr>
          <w:tab/>
        </w:r>
        <w:r>
          <w:rPr>
            <w:noProof/>
            <w:webHidden/>
          </w:rPr>
          <w:fldChar w:fldCharType="begin"/>
        </w:r>
        <w:r>
          <w:rPr>
            <w:noProof/>
            <w:webHidden/>
          </w:rPr>
          <w:instrText xml:space="preserve"> PAGEREF _Toc201556976 \h </w:instrText>
        </w:r>
        <w:r>
          <w:rPr>
            <w:noProof/>
            <w:webHidden/>
          </w:rPr>
        </w:r>
        <w:r>
          <w:rPr>
            <w:noProof/>
            <w:webHidden/>
          </w:rPr>
          <w:fldChar w:fldCharType="separate"/>
        </w:r>
        <w:r>
          <w:rPr>
            <w:noProof/>
            <w:webHidden/>
          </w:rPr>
          <w:t>19</w:t>
        </w:r>
        <w:r>
          <w:rPr>
            <w:noProof/>
            <w:webHidden/>
          </w:rPr>
          <w:fldChar w:fldCharType="end"/>
        </w:r>
      </w:hyperlink>
    </w:p>
    <w:p w14:paraId="17AEFEBA" w14:textId="37A6BA59"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7" w:history="1">
        <w:r w:rsidRPr="00EA54A3">
          <w:rPr>
            <w:rStyle w:val="Hyperlink"/>
            <w:rFonts w:eastAsiaTheme="majorEastAsia" w:cs="Arial"/>
            <w:i/>
            <w:noProof/>
          </w:rPr>
          <w:t>Figure 5</w:t>
        </w:r>
        <w:r w:rsidRPr="00EA54A3">
          <w:rPr>
            <w:rStyle w:val="Hyperlink"/>
            <w:rFonts w:eastAsiaTheme="majorEastAsia" w:cs="Arial"/>
            <w:i/>
            <w:noProof/>
          </w:rPr>
          <w:noBreakHyphen/>
          <w:t>6: Adding new elements</w:t>
        </w:r>
        <w:r>
          <w:rPr>
            <w:noProof/>
            <w:webHidden/>
          </w:rPr>
          <w:tab/>
        </w:r>
        <w:r>
          <w:rPr>
            <w:noProof/>
            <w:webHidden/>
          </w:rPr>
          <w:fldChar w:fldCharType="begin"/>
        </w:r>
        <w:r>
          <w:rPr>
            <w:noProof/>
            <w:webHidden/>
          </w:rPr>
          <w:instrText xml:space="preserve"> PAGEREF _Toc201556977 \h </w:instrText>
        </w:r>
        <w:r>
          <w:rPr>
            <w:noProof/>
            <w:webHidden/>
          </w:rPr>
        </w:r>
        <w:r>
          <w:rPr>
            <w:noProof/>
            <w:webHidden/>
          </w:rPr>
          <w:fldChar w:fldCharType="separate"/>
        </w:r>
        <w:r>
          <w:rPr>
            <w:noProof/>
            <w:webHidden/>
          </w:rPr>
          <w:t>20</w:t>
        </w:r>
        <w:r>
          <w:rPr>
            <w:noProof/>
            <w:webHidden/>
          </w:rPr>
          <w:fldChar w:fldCharType="end"/>
        </w:r>
      </w:hyperlink>
    </w:p>
    <w:p w14:paraId="2F6EEDF4" w14:textId="63DA4C0B"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8" w:history="1">
        <w:r w:rsidRPr="00EA54A3">
          <w:rPr>
            <w:rStyle w:val="Hyperlink"/>
            <w:rFonts w:eastAsiaTheme="majorEastAsia" w:cs="Arial"/>
            <w:i/>
            <w:noProof/>
          </w:rPr>
          <w:t>Figure 5</w:t>
        </w:r>
        <w:r w:rsidRPr="00EA54A3">
          <w:rPr>
            <w:rStyle w:val="Hyperlink"/>
            <w:rFonts w:eastAsiaTheme="majorEastAsia" w:cs="Arial"/>
            <w:i/>
            <w:noProof/>
          </w:rPr>
          <w:noBreakHyphen/>
          <w:t>7: Options of</w:t>
        </w:r>
        <w:r w:rsidRPr="00EA54A3">
          <w:rPr>
            <w:rStyle w:val="Hyperlink"/>
            <w:rFonts w:eastAsiaTheme="majorEastAsia" w:cs="Arial"/>
            <w:noProof/>
          </w:rPr>
          <w:t xml:space="preserve"> </w:t>
        </w:r>
        <w:r w:rsidRPr="00EA54A3">
          <w:rPr>
            <w:rStyle w:val="Hyperlink"/>
            <w:rFonts w:eastAsiaTheme="majorEastAsia" w:cs="Arial"/>
            <w:i/>
            <w:noProof/>
          </w:rPr>
          <w:t>Elements</w:t>
        </w:r>
        <w:r>
          <w:rPr>
            <w:noProof/>
            <w:webHidden/>
          </w:rPr>
          <w:tab/>
        </w:r>
        <w:r>
          <w:rPr>
            <w:noProof/>
            <w:webHidden/>
          </w:rPr>
          <w:fldChar w:fldCharType="begin"/>
        </w:r>
        <w:r>
          <w:rPr>
            <w:noProof/>
            <w:webHidden/>
          </w:rPr>
          <w:instrText xml:space="preserve"> PAGEREF _Toc201556978 \h </w:instrText>
        </w:r>
        <w:r>
          <w:rPr>
            <w:noProof/>
            <w:webHidden/>
          </w:rPr>
        </w:r>
        <w:r>
          <w:rPr>
            <w:noProof/>
            <w:webHidden/>
          </w:rPr>
          <w:fldChar w:fldCharType="separate"/>
        </w:r>
        <w:r>
          <w:rPr>
            <w:noProof/>
            <w:webHidden/>
          </w:rPr>
          <w:t>20</w:t>
        </w:r>
        <w:r>
          <w:rPr>
            <w:noProof/>
            <w:webHidden/>
          </w:rPr>
          <w:fldChar w:fldCharType="end"/>
        </w:r>
      </w:hyperlink>
    </w:p>
    <w:p w14:paraId="4DAB6EF3" w14:textId="6DC2F1CC"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79" w:history="1">
        <w:r w:rsidRPr="00EA54A3">
          <w:rPr>
            <w:rStyle w:val="Hyperlink"/>
            <w:rFonts w:eastAsiaTheme="majorEastAsia" w:cs="Arial"/>
            <w:i/>
            <w:noProof/>
          </w:rPr>
          <w:t>Figure 5</w:t>
        </w:r>
        <w:r w:rsidRPr="00EA54A3">
          <w:rPr>
            <w:rStyle w:val="Hyperlink"/>
            <w:rFonts w:eastAsiaTheme="majorEastAsia" w:cs="Arial"/>
            <w:i/>
            <w:noProof/>
          </w:rPr>
          <w:noBreakHyphen/>
          <w:t>8: Adding new Element</w:t>
        </w:r>
        <w:r>
          <w:rPr>
            <w:noProof/>
            <w:webHidden/>
          </w:rPr>
          <w:tab/>
        </w:r>
        <w:r>
          <w:rPr>
            <w:noProof/>
            <w:webHidden/>
          </w:rPr>
          <w:fldChar w:fldCharType="begin"/>
        </w:r>
        <w:r>
          <w:rPr>
            <w:noProof/>
            <w:webHidden/>
          </w:rPr>
          <w:instrText xml:space="preserve"> PAGEREF _Toc201556979 \h </w:instrText>
        </w:r>
        <w:r>
          <w:rPr>
            <w:noProof/>
            <w:webHidden/>
          </w:rPr>
        </w:r>
        <w:r>
          <w:rPr>
            <w:noProof/>
            <w:webHidden/>
          </w:rPr>
          <w:fldChar w:fldCharType="separate"/>
        </w:r>
        <w:r>
          <w:rPr>
            <w:noProof/>
            <w:webHidden/>
          </w:rPr>
          <w:t>20</w:t>
        </w:r>
        <w:r>
          <w:rPr>
            <w:noProof/>
            <w:webHidden/>
          </w:rPr>
          <w:fldChar w:fldCharType="end"/>
        </w:r>
      </w:hyperlink>
    </w:p>
    <w:p w14:paraId="44CC3ACA" w14:textId="568321B9"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0" w:history="1">
        <w:r w:rsidRPr="00EA54A3">
          <w:rPr>
            <w:rStyle w:val="Hyperlink"/>
            <w:rFonts w:eastAsiaTheme="majorEastAsia" w:cs="Arial"/>
            <w:noProof/>
          </w:rPr>
          <w:t>Figure 5</w:t>
        </w:r>
        <w:r w:rsidRPr="00EA54A3">
          <w:rPr>
            <w:rStyle w:val="Hyperlink"/>
            <w:rFonts w:eastAsiaTheme="majorEastAsia" w:cs="Arial"/>
            <w:noProof/>
          </w:rPr>
          <w:noBreakHyphen/>
          <w:t>9: Defining a Property in AAS Designer</w:t>
        </w:r>
        <w:r>
          <w:rPr>
            <w:noProof/>
            <w:webHidden/>
          </w:rPr>
          <w:tab/>
        </w:r>
        <w:r>
          <w:rPr>
            <w:noProof/>
            <w:webHidden/>
          </w:rPr>
          <w:fldChar w:fldCharType="begin"/>
        </w:r>
        <w:r>
          <w:rPr>
            <w:noProof/>
            <w:webHidden/>
          </w:rPr>
          <w:instrText xml:space="preserve"> PAGEREF _Toc201556980 \h </w:instrText>
        </w:r>
        <w:r>
          <w:rPr>
            <w:noProof/>
            <w:webHidden/>
          </w:rPr>
        </w:r>
        <w:r>
          <w:rPr>
            <w:noProof/>
            <w:webHidden/>
          </w:rPr>
          <w:fldChar w:fldCharType="separate"/>
        </w:r>
        <w:r>
          <w:rPr>
            <w:noProof/>
            <w:webHidden/>
          </w:rPr>
          <w:t>21</w:t>
        </w:r>
        <w:r>
          <w:rPr>
            <w:noProof/>
            <w:webHidden/>
          </w:rPr>
          <w:fldChar w:fldCharType="end"/>
        </w:r>
      </w:hyperlink>
    </w:p>
    <w:p w14:paraId="69F84167" w14:textId="4385172B"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1" w:history="1">
        <w:r w:rsidRPr="00EA54A3">
          <w:rPr>
            <w:rStyle w:val="Hyperlink"/>
            <w:rFonts w:eastAsiaTheme="majorEastAsia" w:cs="Arial"/>
            <w:noProof/>
          </w:rPr>
          <w:t>Figure 5</w:t>
        </w:r>
        <w:r w:rsidRPr="00EA54A3">
          <w:rPr>
            <w:rStyle w:val="Hyperlink"/>
            <w:rFonts w:eastAsiaTheme="majorEastAsia" w:cs="Arial"/>
            <w:noProof/>
          </w:rPr>
          <w:noBreakHyphen/>
          <w:t>10: Reference to a Concept Description in AAS Designer</w:t>
        </w:r>
        <w:r>
          <w:rPr>
            <w:noProof/>
            <w:webHidden/>
          </w:rPr>
          <w:tab/>
        </w:r>
        <w:r>
          <w:rPr>
            <w:noProof/>
            <w:webHidden/>
          </w:rPr>
          <w:fldChar w:fldCharType="begin"/>
        </w:r>
        <w:r>
          <w:rPr>
            <w:noProof/>
            <w:webHidden/>
          </w:rPr>
          <w:instrText xml:space="preserve"> PAGEREF _Toc201556981 \h </w:instrText>
        </w:r>
        <w:r>
          <w:rPr>
            <w:noProof/>
            <w:webHidden/>
          </w:rPr>
        </w:r>
        <w:r>
          <w:rPr>
            <w:noProof/>
            <w:webHidden/>
          </w:rPr>
          <w:fldChar w:fldCharType="separate"/>
        </w:r>
        <w:r>
          <w:rPr>
            <w:noProof/>
            <w:webHidden/>
          </w:rPr>
          <w:t>21</w:t>
        </w:r>
        <w:r>
          <w:rPr>
            <w:noProof/>
            <w:webHidden/>
          </w:rPr>
          <w:fldChar w:fldCharType="end"/>
        </w:r>
      </w:hyperlink>
    </w:p>
    <w:p w14:paraId="73F20D71" w14:textId="44732171"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2" w:history="1">
        <w:r w:rsidRPr="00EA54A3">
          <w:rPr>
            <w:rStyle w:val="Hyperlink"/>
            <w:rFonts w:eastAsiaTheme="majorEastAsia" w:cs="Arial"/>
            <w:i/>
            <w:noProof/>
          </w:rPr>
          <w:t>Figure 5</w:t>
        </w:r>
        <w:r w:rsidRPr="00EA54A3">
          <w:rPr>
            <w:rStyle w:val="Hyperlink"/>
            <w:rFonts w:eastAsiaTheme="majorEastAsia" w:cs="Arial"/>
            <w:i/>
            <w:noProof/>
          </w:rPr>
          <w:noBreakHyphen/>
          <w:t>11: Details section area</w:t>
        </w:r>
        <w:r>
          <w:rPr>
            <w:noProof/>
            <w:webHidden/>
          </w:rPr>
          <w:tab/>
        </w:r>
        <w:r>
          <w:rPr>
            <w:noProof/>
            <w:webHidden/>
          </w:rPr>
          <w:fldChar w:fldCharType="begin"/>
        </w:r>
        <w:r>
          <w:rPr>
            <w:noProof/>
            <w:webHidden/>
          </w:rPr>
          <w:instrText xml:space="preserve"> PAGEREF _Toc201556982 \h </w:instrText>
        </w:r>
        <w:r>
          <w:rPr>
            <w:noProof/>
            <w:webHidden/>
          </w:rPr>
        </w:r>
        <w:r>
          <w:rPr>
            <w:noProof/>
            <w:webHidden/>
          </w:rPr>
          <w:fldChar w:fldCharType="separate"/>
        </w:r>
        <w:r>
          <w:rPr>
            <w:noProof/>
            <w:webHidden/>
          </w:rPr>
          <w:t>23</w:t>
        </w:r>
        <w:r>
          <w:rPr>
            <w:noProof/>
            <w:webHidden/>
          </w:rPr>
          <w:fldChar w:fldCharType="end"/>
        </w:r>
      </w:hyperlink>
    </w:p>
    <w:p w14:paraId="27FAA003" w14:textId="339144D6"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3" w:history="1">
        <w:r w:rsidRPr="00EA54A3">
          <w:rPr>
            <w:rStyle w:val="Hyperlink"/>
            <w:rFonts w:eastAsiaTheme="majorEastAsia" w:cs="Arial"/>
            <w:i/>
            <w:noProof/>
          </w:rPr>
          <w:t>Figure 5</w:t>
        </w:r>
        <w:r w:rsidRPr="00EA54A3">
          <w:rPr>
            <w:rStyle w:val="Hyperlink"/>
            <w:rFonts w:eastAsiaTheme="majorEastAsia" w:cs="Arial"/>
            <w:i/>
            <w:noProof/>
          </w:rPr>
          <w:noBreakHyphen/>
          <w:t>12: Content section area</w:t>
        </w:r>
        <w:r>
          <w:rPr>
            <w:noProof/>
            <w:webHidden/>
          </w:rPr>
          <w:tab/>
        </w:r>
        <w:r>
          <w:rPr>
            <w:noProof/>
            <w:webHidden/>
          </w:rPr>
          <w:fldChar w:fldCharType="begin"/>
        </w:r>
        <w:r>
          <w:rPr>
            <w:noProof/>
            <w:webHidden/>
          </w:rPr>
          <w:instrText xml:space="preserve"> PAGEREF _Toc201556983 \h </w:instrText>
        </w:r>
        <w:r>
          <w:rPr>
            <w:noProof/>
            <w:webHidden/>
          </w:rPr>
        </w:r>
        <w:r>
          <w:rPr>
            <w:noProof/>
            <w:webHidden/>
          </w:rPr>
          <w:fldChar w:fldCharType="separate"/>
        </w:r>
        <w:r>
          <w:rPr>
            <w:noProof/>
            <w:webHidden/>
          </w:rPr>
          <w:t>24</w:t>
        </w:r>
        <w:r>
          <w:rPr>
            <w:noProof/>
            <w:webHidden/>
          </w:rPr>
          <w:fldChar w:fldCharType="end"/>
        </w:r>
      </w:hyperlink>
    </w:p>
    <w:p w14:paraId="54D96596" w14:textId="63676CF0"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4" w:history="1">
        <w:r w:rsidRPr="00EA54A3">
          <w:rPr>
            <w:rStyle w:val="Hyperlink"/>
            <w:rFonts w:eastAsiaTheme="majorEastAsia" w:cs="Arial"/>
            <w:i/>
            <w:noProof/>
          </w:rPr>
          <w:t>Figure 5</w:t>
        </w:r>
        <w:r w:rsidRPr="00EA54A3">
          <w:rPr>
            <w:rStyle w:val="Hyperlink"/>
            <w:rFonts w:eastAsiaTheme="majorEastAsia" w:cs="Arial"/>
            <w:i/>
            <w:noProof/>
          </w:rPr>
          <w:noBreakHyphen/>
          <w:t>13: Semantic description area</w:t>
        </w:r>
        <w:r>
          <w:rPr>
            <w:noProof/>
            <w:webHidden/>
          </w:rPr>
          <w:tab/>
        </w:r>
        <w:r>
          <w:rPr>
            <w:noProof/>
            <w:webHidden/>
          </w:rPr>
          <w:fldChar w:fldCharType="begin"/>
        </w:r>
        <w:r>
          <w:rPr>
            <w:noProof/>
            <w:webHidden/>
          </w:rPr>
          <w:instrText xml:space="preserve"> PAGEREF _Toc201556984 \h </w:instrText>
        </w:r>
        <w:r>
          <w:rPr>
            <w:noProof/>
            <w:webHidden/>
          </w:rPr>
        </w:r>
        <w:r>
          <w:rPr>
            <w:noProof/>
            <w:webHidden/>
          </w:rPr>
          <w:fldChar w:fldCharType="separate"/>
        </w:r>
        <w:r>
          <w:rPr>
            <w:noProof/>
            <w:webHidden/>
          </w:rPr>
          <w:t>24</w:t>
        </w:r>
        <w:r>
          <w:rPr>
            <w:noProof/>
            <w:webHidden/>
          </w:rPr>
          <w:fldChar w:fldCharType="end"/>
        </w:r>
      </w:hyperlink>
    </w:p>
    <w:p w14:paraId="331B04CF" w14:textId="285F3635"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5" w:history="1">
        <w:r w:rsidRPr="00EA54A3">
          <w:rPr>
            <w:rStyle w:val="Hyperlink"/>
            <w:rFonts w:eastAsiaTheme="majorEastAsia" w:cs="Arial"/>
            <w:noProof/>
          </w:rPr>
          <w:t>Figure 5</w:t>
        </w:r>
        <w:r w:rsidRPr="00EA54A3">
          <w:rPr>
            <w:rStyle w:val="Hyperlink"/>
            <w:rFonts w:eastAsiaTheme="majorEastAsia" w:cs="Arial"/>
            <w:noProof/>
          </w:rPr>
          <w:noBreakHyphen/>
          <w:t>14: Assigning a Property Value in AAS Designer</w:t>
        </w:r>
        <w:r>
          <w:rPr>
            <w:noProof/>
            <w:webHidden/>
          </w:rPr>
          <w:tab/>
        </w:r>
        <w:r>
          <w:rPr>
            <w:noProof/>
            <w:webHidden/>
          </w:rPr>
          <w:fldChar w:fldCharType="begin"/>
        </w:r>
        <w:r>
          <w:rPr>
            <w:noProof/>
            <w:webHidden/>
          </w:rPr>
          <w:instrText xml:space="preserve"> PAGEREF _Toc201556985 \h </w:instrText>
        </w:r>
        <w:r>
          <w:rPr>
            <w:noProof/>
            <w:webHidden/>
          </w:rPr>
        </w:r>
        <w:r>
          <w:rPr>
            <w:noProof/>
            <w:webHidden/>
          </w:rPr>
          <w:fldChar w:fldCharType="separate"/>
        </w:r>
        <w:r>
          <w:rPr>
            <w:noProof/>
            <w:webHidden/>
          </w:rPr>
          <w:t>25</w:t>
        </w:r>
        <w:r>
          <w:rPr>
            <w:noProof/>
            <w:webHidden/>
          </w:rPr>
          <w:fldChar w:fldCharType="end"/>
        </w:r>
      </w:hyperlink>
    </w:p>
    <w:p w14:paraId="2E944075" w14:textId="1044AD21"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6" w:history="1">
        <w:r w:rsidRPr="00EA54A3">
          <w:rPr>
            <w:rStyle w:val="Hyperlink"/>
            <w:rFonts w:eastAsiaTheme="majorEastAsia" w:cs="Arial"/>
            <w:i/>
            <w:noProof/>
          </w:rPr>
          <w:t>Figure 5</w:t>
        </w:r>
        <w:r w:rsidRPr="00EA54A3">
          <w:rPr>
            <w:rStyle w:val="Hyperlink"/>
            <w:rFonts w:eastAsiaTheme="majorEastAsia" w:cs="Arial"/>
            <w:i/>
            <w:noProof/>
          </w:rPr>
          <w:noBreakHyphen/>
          <w:t>15: Qualifier area</w:t>
        </w:r>
        <w:r>
          <w:rPr>
            <w:noProof/>
            <w:webHidden/>
          </w:rPr>
          <w:tab/>
        </w:r>
        <w:r>
          <w:rPr>
            <w:noProof/>
            <w:webHidden/>
          </w:rPr>
          <w:fldChar w:fldCharType="begin"/>
        </w:r>
        <w:r>
          <w:rPr>
            <w:noProof/>
            <w:webHidden/>
          </w:rPr>
          <w:instrText xml:space="preserve"> PAGEREF _Toc201556986 \h </w:instrText>
        </w:r>
        <w:r>
          <w:rPr>
            <w:noProof/>
            <w:webHidden/>
          </w:rPr>
        </w:r>
        <w:r>
          <w:rPr>
            <w:noProof/>
            <w:webHidden/>
          </w:rPr>
          <w:fldChar w:fldCharType="separate"/>
        </w:r>
        <w:r>
          <w:rPr>
            <w:noProof/>
            <w:webHidden/>
          </w:rPr>
          <w:t>25</w:t>
        </w:r>
        <w:r>
          <w:rPr>
            <w:noProof/>
            <w:webHidden/>
          </w:rPr>
          <w:fldChar w:fldCharType="end"/>
        </w:r>
      </w:hyperlink>
    </w:p>
    <w:p w14:paraId="08799862" w14:textId="05F1E514"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7" w:history="1">
        <w:r w:rsidRPr="00EA54A3">
          <w:rPr>
            <w:rStyle w:val="Hyperlink"/>
            <w:rFonts w:eastAsiaTheme="majorEastAsia" w:cs="Arial"/>
            <w:i/>
            <w:noProof/>
          </w:rPr>
          <w:t>Figure 5</w:t>
        </w:r>
        <w:r w:rsidRPr="00EA54A3">
          <w:rPr>
            <w:rStyle w:val="Hyperlink"/>
            <w:rFonts w:eastAsiaTheme="majorEastAsia" w:cs="Arial"/>
            <w:i/>
            <w:noProof/>
          </w:rPr>
          <w:noBreakHyphen/>
          <w:t>16: Data definition area</w:t>
        </w:r>
        <w:r>
          <w:rPr>
            <w:noProof/>
            <w:webHidden/>
          </w:rPr>
          <w:tab/>
        </w:r>
        <w:r>
          <w:rPr>
            <w:noProof/>
            <w:webHidden/>
          </w:rPr>
          <w:fldChar w:fldCharType="begin"/>
        </w:r>
        <w:r>
          <w:rPr>
            <w:noProof/>
            <w:webHidden/>
          </w:rPr>
          <w:instrText xml:space="preserve"> PAGEREF _Toc201556987 \h </w:instrText>
        </w:r>
        <w:r>
          <w:rPr>
            <w:noProof/>
            <w:webHidden/>
          </w:rPr>
        </w:r>
        <w:r>
          <w:rPr>
            <w:noProof/>
            <w:webHidden/>
          </w:rPr>
          <w:fldChar w:fldCharType="separate"/>
        </w:r>
        <w:r>
          <w:rPr>
            <w:noProof/>
            <w:webHidden/>
          </w:rPr>
          <w:t>26</w:t>
        </w:r>
        <w:r>
          <w:rPr>
            <w:noProof/>
            <w:webHidden/>
          </w:rPr>
          <w:fldChar w:fldCharType="end"/>
        </w:r>
      </w:hyperlink>
    </w:p>
    <w:p w14:paraId="3BD78CD7" w14:textId="01F41940"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8" w:history="1">
        <w:r w:rsidRPr="00EA54A3">
          <w:rPr>
            <w:rStyle w:val="Hyperlink"/>
            <w:rFonts w:eastAsiaTheme="majorEastAsia" w:cs="Arial"/>
            <w:i/>
            <w:noProof/>
          </w:rPr>
          <w:t>Figure 5</w:t>
        </w:r>
        <w:r w:rsidRPr="00EA54A3">
          <w:rPr>
            <w:rStyle w:val="Hyperlink"/>
            <w:rFonts w:eastAsiaTheme="majorEastAsia" w:cs="Arial"/>
            <w:i/>
            <w:noProof/>
          </w:rPr>
          <w:noBreakHyphen/>
          <w:t>17: Example of a filled in Data definition</w:t>
        </w:r>
        <w:r>
          <w:rPr>
            <w:noProof/>
            <w:webHidden/>
          </w:rPr>
          <w:tab/>
        </w:r>
        <w:r>
          <w:rPr>
            <w:noProof/>
            <w:webHidden/>
          </w:rPr>
          <w:fldChar w:fldCharType="begin"/>
        </w:r>
        <w:r>
          <w:rPr>
            <w:noProof/>
            <w:webHidden/>
          </w:rPr>
          <w:instrText xml:space="preserve"> PAGEREF _Toc201556988 \h </w:instrText>
        </w:r>
        <w:r>
          <w:rPr>
            <w:noProof/>
            <w:webHidden/>
          </w:rPr>
        </w:r>
        <w:r>
          <w:rPr>
            <w:noProof/>
            <w:webHidden/>
          </w:rPr>
          <w:fldChar w:fldCharType="separate"/>
        </w:r>
        <w:r>
          <w:rPr>
            <w:noProof/>
            <w:webHidden/>
          </w:rPr>
          <w:t>27</w:t>
        </w:r>
        <w:r>
          <w:rPr>
            <w:noProof/>
            <w:webHidden/>
          </w:rPr>
          <w:fldChar w:fldCharType="end"/>
        </w:r>
      </w:hyperlink>
    </w:p>
    <w:p w14:paraId="5742F882" w14:textId="56ADD63C"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89" w:history="1">
        <w:r w:rsidRPr="00EA54A3">
          <w:rPr>
            <w:rStyle w:val="Hyperlink"/>
            <w:rFonts w:eastAsiaTheme="majorEastAsia" w:cs="Arial"/>
            <w:i/>
            <w:noProof/>
          </w:rPr>
          <w:t>Figure 5</w:t>
        </w:r>
        <w:r w:rsidRPr="00EA54A3">
          <w:rPr>
            <w:rStyle w:val="Hyperlink"/>
            <w:rFonts w:eastAsiaTheme="majorEastAsia" w:cs="Arial"/>
            <w:i/>
            <w:noProof/>
          </w:rPr>
          <w:noBreakHyphen/>
          <w:t>18: Content part of Range</w:t>
        </w:r>
        <w:r>
          <w:rPr>
            <w:noProof/>
            <w:webHidden/>
          </w:rPr>
          <w:tab/>
        </w:r>
        <w:r>
          <w:rPr>
            <w:noProof/>
            <w:webHidden/>
          </w:rPr>
          <w:fldChar w:fldCharType="begin"/>
        </w:r>
        <w:r>
          <w:rPr>
            <w:noProof/>
            <w:webHidden/>
          </w:rPr>
          <w:instrText xml:space="preserve"> PAGEREF _Toc201556989 \h </w:instrText>
        </w:r>
        <w:r>
          <w:rPr>
            <w:noProof/>
            <w:webHidden/>
          </w:rPr>
        </w:r>
        <w:r>
          <w:rPr>
            <w:noProof/>
            <w:webHidden/>
          </w:rPr>
          <w:fldChar w:fldCharType="separate"/>
        </w:r>
        <w:r>
          <w:rPr>
            <w:noProof/>
            <w:webHidden/>
          </w:rPr>
          <w:t>27</w:t>
        </w:r>
        <w:r>
          <w:rPr>
            <w:noProof/>
            <w:webHidden/>
          </w:rPr>
          <w:fldChar w:fldCharType="end"/>
        </w:r>
      </w:hyperlink>
    </w:p>
    <w:p w14:paraId="3F447C5A" w14:textId="5FA54C13"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0" w:history="1">
        <w:r w:rsidRPr="00EA54A3">
          <w:rPr>
            <w:rStyle w:val="Hyperlink"/>
            <w:rFonts w:eastAsiaTheme="majorEastAsia" w:cs="Arial"/>
            <w:noProof/>
          </w:rPr>
          <w:t>Figure 5</w:t>
        </w:r>
        <w:r w:rsidRPr="00EA54A3">
          <w:rPr>
            <w:rStyle w:val="Hyperlink"/>
            <w:rFonts w:eastAsiaTheme="majorEastAsia" w:cs="Arial"/>
            <w:noProof/>
          </w:rPr>
          <w:noBreakHyphen/>
          <w:t>19: Adding Semantic References in AAS Designer</w:t>
        </w:r>
        <w:r>
          <w:rPr>
            <w:noProof/>
            <w:webHidden/>
          </w:rPr>
          <w:tab/>
        </w:r>
        <w:r>
          <w:rPr>
            <w:noProof/>
            <w:webHidden/>
          </w:rPr>
          <w:fldChar w:fldCharType="begin"/>
        </w:r>
        <w:r>
          <w:rPr>
            <w:noProof/>
            <w:webHidden/>
          </w:rPr>
          <w:instrText xml:space="preserve"> PAGEREF _Toc201556990 \h </w:instrText>
        </w:r>
        <w:r>
          <w:rPr>
            <w:noProof/>
            <w:webHidden/>
          </w:rPr>
        </w:r>
        <w:r>
          <w:rPr>
            <w:noProof/>
            <w:webHidden/>
          </w:rPr>
          <w:fldChar w:fldCharType="separate"/>
        </w:r>
        <w:r>
          <w:rPr>
            <w:noProof/>
            <w:webHidden/>
          </w:rPr>
          <w:t>28</w:t>
        </w:r>
        <w:r>
          <w:rPr>
            <w:noProof/>
            <w:webHidden/>
          </w:rPr>
          <w:fldChar w:fldCharType="end"/>
        </w:r>
      </w:hyperlink>
    </w:p>
    <w:p w14:paraId="41635C77" w14:textId="1BB7BD49"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1" w:history="1">
        <w:r w:rsidRPr="00EA54A3">
          <w:rPr>
            <w:rStyle w:val="Hyperlink"/>
            <w:rFonts w:eastAsiaTheme="majorEastAsia" w:cs="Arial"/>
            <w:noProof/>
          </w:rPr>
          <w:t>Figure 5</w:t>
        </w:r>
        <w:r w:rsidRPr="00EA54A3">
          <w:rPr>
            <w:rStyle w:val="Hyperlink"/>
            <w:rFonts w:eastAsiaTheme="majorEastAsia" w:cs="Arial"/>
            <w:noProof/>
          </w:rPr>
          <w:noBreakHyphen/>
          <w:t>20: Creating a New Semantic Description in AAS Designer</w:t>
        </w:r>
        <w:r>
          <w:rPr>
            <w:noProof/>
            <w:webHidden/>
          </w:rPr>
          <w:tab/>
        </w:r>
        <w:r>
          <w:rPr>
            <w:noProof/>
            <w:webHidden/>
          </w:rPr>
          <w:fldChar w:fldCharType="begin"/>
        </w:r>
        <w:r>
          <w:rPr>
            <w:noProof/>
            <w:webHidden/>
          </w:rPr>
          <w:instrText xml:space="preserve"> PAGEREF _Toc201556991 \h </w:instrText>
        </w:r>
        <w:r>
          <w:rPr>
            <w:noProof/>
            <w:webHidden/>
          </w:rPr>
        </w:r>
        <w:r>
          <w:rPr>
            <w:noProof/>
            <w:webHidden/>
          </w:rPr>
          <w:fldChar w:fldCharType="separate"/>
        </w:r>
        <w:r>
          <w:rPr>
            <w:noProof/>
            <w:webHidden/>
          </w:rPr>
          <w:t>28</w:t>
        </w:r>
        <w:r>
          <w:rPr>
            <w:noProof/>
            <w:webHidden/>
          </w:rPr>
          <w:fldChar w:fldCharType="end"/>
        </w:r>
      </w:hyperlink>
    </w:p>
    <w:p w14:paraId="1BDF1DEB" w14:textId="0977631D"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2" w:history="1">
        <w:r w:rsidRPr="00EA54A3">
          <w:rPr>
            <w:rStyle w:val="Hyperlink"/>
            <w:rFonts w:eastAsiaTheme="majorEastAsia" w:cs="Arial"/>
            <w:noProof/>
          </w:rPr>
          <w:t>Figure 5</w:t>
        </w:r>
        <w:r w:rsidRPr="00EA54A3">
          <w:rPr>
            <w:rStyle w:val="Hyperlink"/>
            <w:rFonts w:eastAsiaTheme="majorEastAsia" w:cs="Arial"/>
            <w:noProof/>
          </w:rPr>
          <w:noBreakHyphen/>
          <w:t>21: Adding ECLASS/IEC/IRDI/VEC ID to the ID Placeholder</w:t>
        </w:r>
        <w:r>
          <w:rPr>
            <w:noProof/>
            <w:webHidden/>
          </w:rPr>
          <w:tab/>
        </w:r>
        <w:r>
          <w:rPr>
            <w:noProof/>
            <w:webHidden/>
          </w:rPr>
          <w:fldChar w:fldCharType="begin"/>
        </w:r>
        <w:r>
          <w:rPr>
            <w:noProof/>
            <w:webHidden/>
          </w:rPr>
          <w:instrText xml:space="preserve"> PAGEREF _Toc201556992 \h </w:instrText>
        </w:r>
        <w:r>
          <w:rPr>
            <w:noProof/>
            <w:webHidden/>
          </w:rPr>
        </w:r>
        <w:r>
          <w:rPr>
            <w:noProof/>
            <w:webHidden/>
          </w:rPr>
          <w:fldChar w:fldCharType="separate"/>
        </w:r>
        <w:r>
          <w:rPr>
            <w:noProof/>
            <w:webHidden/>
          </w:rPr>
          <w:t>29</w:t>
        </w:r>
        <w:r>
          <w:rPr>
            <w:noProof/>
            <w:webHidden/>
          </w:rPr>
          <w:fldChar w:fldCharType="end"/>
        </w:r>
      </w:hyperlink>
    </w:p>
    <w:p w14:paraId="598B8E4C" w14:textId="678AA463"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3" w:history="1">
        <w:r w:rsidRPr="00EA54A3">
          <w:rPr>
            <w:rStyle w:val="Hyperlink"/>
            <w:rFonts w:eastAsiaTheme="majorEastAsia" w:cs="Arial"/>
            <w:i/>
            <w:noProof/>
          </w:rPr>
          <w:t>Figure 5</w:t>
        </w:r>
        <w:r w:rsidRPr="00EA54A3">
          <w:rPr>
            <w:rStyle w:val="Hyperlink"/>
            <w:rFonts w:eastAsiaTheme="majorEastAsia" w:cs="Arial"/>
            <w:i/>
            <w:noProof/>
          </w:rPr>
          <w:noBreakHyphen/>
          <w:t>22: Example of a listing in the Content part</w:t>
        </w:r>
        <w:r>
          <w:rPr>
            <w:noProof/>
            <w:webHidden/>
          </w:rPr>
          <w:tab/>
        </w:r>
        <w:r>
          <w:rPr>
            <w:noProof/>
            <w:webHidden/>
          </w:rPr>
          <w:fldChar w:fldCharType="begin"/>
        </w:r>
        <w:r>
          <w:rPr>
            <w:noProof/>
            <w:webHidden/>
          </w:rPr>
          <w:instrText xml:space="preserve"> PAGEREF _Toc201556993 \h </w:instrText>
        </w:r>
        <w:r>
          <w:rPr>
            <w:noProof/>
            <w:webHidden/>
          </w:rPr>
        </w:r>
        <w:r>
          <w:rPr>
            <w:noProof/>
            <w:webHidden/>
          </w:rPr>
          <w:fldChar w:fldCharType="separate"/>
        </w:r>
        <w:r>
          <w:rPr>
            <w:noProof/>
            <w:webHidden/>
          </w:rPr>
          <w:t>29</w:t>
        </w:r>
        <w:r>
          <w:rPr>
            <w:noProof/>
            <w:webHidden/>
          </w:rPr>
          <w:fldChar w:fldCharType="end"/>
        </w:r>
      </w:hyperlink>
    </w:p>
    <w:p w14:paraId="59DECFDA" w14:textId="4A1AFF07"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4" w:history="1">
        <w:r w:rsidRPr="00EA54A3">
          <w:rPr>
            <w:rStyle w:val="Hyperlink"/>
            <w:rFonts w:eastAsiaTheme="majorEastAsia" w:cs="Arial"/>
            <w:i/>
            <w:noProof/>
          </w:rPr>
          <w:t>Figure 5</w:t>
        </w:r>
        <w:r w:rsidRPr="00EA54A3">
          <w:rPr>
            <w:rStyle w:val="Hyperlink"/>
            <w:rFonts w:eastAsiaTheme="majorEastAsia" w:cs="Arial"/>
            <w:i/>
            <w:noProof/>
          </w:rPr>
          <w:noBreakHyphen/>
          <w:t>23: Custom Qualifier of SubmodelElementCollection</w:t>
        </w:r>
        <w:r>
          <w:rPr>
            <w:noProof/>
            <w:webHidden/>
          </w:rPr>
          <w:tab/>
        </w:r>
        <w:r>
          <w:rPr>
            <w:noProof/>
            <w:webHidden/>
          </w:rPr>
          <w:fldChar w:fldCharType="begin"/>
        </w:r>
        <w:r>
          <w:rPr>
            <w:noProof/>
            <w:webHidden/>
          </w:rPr>
          <w:instrText xml:space="preserve"> PAGEREF _Toc201556994 \h </w:instrText>
        </w:r>
        <w:r>
          <w:rPr>
            <w:noProof/>
            <w:webHidden/>
          </w:rPr>
        </w:r>
        <w:r>
          <w:rPr>
            <w:noProof/>
            <w:webHidden/>
          </w:rPr>
          <w:fldChar w:fldCharType="separate"/>
        </w:r>
        <w:r>
          <w:rPr>
            <w:noProof/>
            <w:webHidden/>
          </w:rPr>
          <w:t>30</w:t>
        </w:r>
        <w:r>
          <w:rPr>
            <w:noProof/>
            <w:webHidden/>
          </w:rPr>
          <w:fldChar w:fldCharType="end"/>
        </w:r>
      </w:hyperlink>
    </w:p>
    <w:p w14:paraId="53D8BAA8" w14:textId="196A4EA8"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5" w:history="1">
        <w:r w:rsidRPr="00EA54A3">
          <w:rPr>
            <w:rStyle w:val="Hyperlink"/>
            <w:rFonts w:eastAsiaTheme="majorEastAsia" w:cs="Arial"/>
            <w:i/>
            <w:noProof/>
          </w:rPr>
          <w:t>Figure 5</w:t>
        </w:r>
        <w:r w:rsidRPr="00EA54A3">
          <w:rPr>
            <w:rStyle w:val="Hyperlink"/>
            <w:rFonts w:eastAsiaTheme="majorEastAsia" w:cs="Arial"/>
            <w:i/>
            <w:noProof/>
          </w:rPr>
          <w:noBreakHyphen/>
          <w:t>24: Cardinality Qualifier of SubmodelElementCollection</w:t>
        </w:r>
        <w:r>
          <w:rPr>
            <w:noProof/>
            <w:webHidden/>
          </w:rPr>
          <w:tab/>
        </w:r>
        <w:r>
          <w:rPr>
            <w:noProof/>
            <w:webHidden/>
          </w:rPr>
          <w:fldChar w:fldCharType="begin"/>
        </w:r>
        <w:r>
          <w:rPr>
            <w:noProof/>
            <w:webHidden/>
          </w:rPr>
          <w:instrText xml:space="preserve"> PAGEREF _Toc201556995 \h </w:instrText>
        </w:r>
        <w:r>
          <w:rPr>
            <w:noProof/>
            <w:webHidden/>
          </w:rPr>
        </w:r>
        <w:r>
          <w:rPr>
            <w:noProof/>
            <w:webHidden/>
          </w:rPr>
          <w:fldChar w:fldCharType="separate"/>
        </w:r>
        <w:r>
          <w:rPr>
            <w:noProof/>
            <w:webHidden/>
          </w:rPr>
          <w:t>30</w:t>
        </w:r>
        <w:r>
          <w:rPr>
            <w:noProof/>
            <w:webHidden/>
          </w:rPr>
          <w:fldChar w:fldCharType="end"/>
        </w:r>
      </w:hyperlink>
    </w:p>
    <w:p w14:paraId="3C7D9E6A" w14:textId="00D7A06F"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6" w:history="1">
        <w:r w:rsidRPr="00EA54A3">
          <w:rPr>
            <w:rStyle w:val="Hyperlink"/>
            <w:rFonts w:eastAsiaTheme="majorEastAsia" w:cs="Arial"/>
            <w:noProof/>
          </w:rPr>
          <w:t>Figure 6</w:t>
        </w:r>
        <w:r w:rsidRPr="00EA54A3">
          <w:rPr>
            <w:rStyle w:val="Hyperlink"/>
            <w:rFonts w:eastAsiaTheme="majorEastAsia" w:cs="Arial"/>
            <w:noProof/>
          </w:rPr>
          <w:noBreakHyphen/>
          <w:t>1: Managing Asset Administration Shells (AAS) in AAS Suite</w:t>
        </w:r>
        <w:r>
          <w:rPr>
            <w:noProof/>
            <w:webHidden/>
          </w:rPr>
          <w:tab/>
        </w:r>
        <w:r>
          <w:rPr>
            <w:noProof/>
            <w:webHidden/>
          </w:rPr>
          <w:fldChar w:fldCharType="begin"/>
        </w:r>
        <w:r>
          <w:rPr>
            <w:noProof/>
            <w:webHidden/>
          </w:rPr>
          <w:instrText xml:space="preserve"> PAGEREF _Toc201556996 \h </w:instrText>
        </w:r>
        <w:r>
          <w:rPr>
            <w:noProof/>
            <w:webHidden/>
          </w:rPr>
        </w:r>
        <w:r>
          <w:rPr>
            <w:noProof/>
            <w:webHidden/>
          </w:rPr>
          <w:fldChar w:fldCharType="separate"/>
        </w:r>
        <w:r>
          <w:rPr>
            <w:noProof/>
            <w:webHidden/>
          </w:rPr>
          <w:t>31</w:t>
        </w:r>
        <w:r>
          <w:rPr>
            <w:noProof/>
            <w:webHidden/>
          </w:rPr>
          <w:fldChar w:fldCharType="end"/>
        </w:r>
      </w:hyperlink>
    </w:p>
    <w:p w14:paraId="3A332B1D" w14:textId="56B5BD85"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7" w:history="1">
        <w:r w:rsidRPr="00EA54A3">
          <w:rPr>
            <w:rStyle w:val="Hyperlink"/>
            <w:rFonts w:eastAsiaTheme="majorEastAsia" w:cs="Arial"/>
            <w:noProof/>
          </w:rPr>
          <w:t>Figure 6</w:t>
        </w:r>
        <w:r w:rsidRPr="00EA54A3">
          <w:rPr>
            <w:rStyle w:val="Hyperlink"/>
            <w:rFonts w:eastAsiaTheme="majorEastAsia" w:cs="Arial"/>
            <w:noProof/>
          </w:rPr>
          <w:noBreakHyphen/>
          <w:t>2: AAS Shell Management Options</w:t>
        </w:r>
        <w:r>
          <w:rPr>
            <w:noProof/>
            <w:webHidden/>
          </w:rPr>
          <w:tab/>
        </w:r>
        <w:r>
          <w:rPr>
            <w:noProof/>
            <w:webHidden/>
          </w:rPr>
          <w:fldChar w:fldCharType="begin"/>
        </w:r>
        <w:r>
          <w:rPr>
            <w:noProof/>
            <w:webHidden/>
          </w:rPr>
          <w:instrText xml:space="preserve"> PAGEREF _Toc201556997 \h </w:instrText>
        </w:r>
        <w:r>
          <w:rPr>
            <w:noProof/>
            <w:webHidden/>
          </w:rPr>
        </w:r>
        <w:r>
          <w:rPr>
            <w:noProof/>
            <w:webHidden/>
          </w:rPr>
          <w:fldChar w:fldCharType="separate"/>
        </w:r>
        <w:r>
          <w:rPr>
            <w:noProof/>
            <w:webHidden/>
          </w:rPr>
          <w:t>32</w:t>
        </w:r>
        <w:r>
          <w:rPr>
            <w:noProof/>
            <w:webHidden/>
          </w:rPr>
          <w:fldChar w:fldCharType="end"/>
        </w:r>
      </w:hyperlink>
    </w:p>
    <w:p w14:paraId="5809D2DF" w14:textId="5865ECC0"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8" w:history="1">
        <w:r w:rsidRPr="00EA54A3">
          <w:rPr>
            <w:rStyle w:val="Hyperlink"/>
            <w:rFonts w:eastAsiaTheme="majorEastAsia" w:cs="Arial"/>
            <w:noProof/>
          </w:rPr>
          <w:t>Figure 6</w:t>
        </w:r>
        <w:r w:rsidRPr="00EA54A3">
          <w:rPr>
            <w:rStyle w:val="Hyperlink"/>
            <w:rFonts w:eastAsiaTheme="majorEastAsia" w:cs="Arial"/>
            <w:noProof/>
          </w:rPr>
          <w:noBreakHyphen/>
          <w:t>3: Viewing Detailed Information of an AAS Shell</w:t>
        </w:r>
        <w:r>
          <w:rPr>
            <w:noProof/>
            <w:webHidden/>
          </w:rPr>
          <w:tab/>
        </w:r>
        <w:r>
          <w:rPr>
            <w:noProof/>
            <w:webHidden/>
          </w:rPr>
          <w:fldChar w:fldCharType="begin"/>
        </w:r>
        <w:r>
          <w:rPr>
            <w:noProof/>
            <w:webHidden/>
          </w:rPr>
          <w:instrText xml:space="preserve"> PAGEREF _Toc201556998 \h </w:instrText>
        </w:r>
        <w:r>
          <w:rPr>
            <w:noProof/>
            <w:webHidden/>
          </w:rPr>
        </w:r>
        <w:r>
          <w:rPr>
            <w:noProof/>
            <w:webHidden/>
          </w:rPr>
          <w:fldChar w:fldCharType="separate"/>
        </w:r>
        <w:r>
          <w:rPr>
            <w:noProof/>
            <w:webHidden/>
          </w:rPr>
          <w:t>32</w:t>
        </w:r>
        <w:r>
          <w:rPr>
            <w:noProof/>
            <w:webHidden/>
          </w:rPr>
          <w:fldChar w:fldCharType="end"/>
        </w:r>
      </w:hyperlink>
    </w:p>
    <w:p w14:paraId="0BEB9EF7" w14:textId="00FE63D1"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6999" w:history="1">
        <w:r w:rsidRPr="00EA54A3">
          <w:rPr>
            <w:rStyle w:val="Hyperlink"/>
            <w:rFonts w:eastAsiaTheme="majorEastAsia" w:cs="Arial"/>
            <w:noProof/>
            <w:lang w:val="fr-FR"/>
          </w:rPr>
          <w:t>Figure 6</w:t>
        </w:r>
        <w:r w:rsidRPr="00EA54A3">
          <w:rPr>
            <w:rStyle w:val="Hyperlink"/>
            <w:rFonts w:eastAsiaTheme="majorEastAsia" w:cs="Arial"/>
            <w:noProof/>
            <w:lang w:val="fr-FR"/>
          </w:rPr>
          <w:noBreakHyphen/>
          <w:t>4: Delet options in AAS Designer</w:t>
        </w:r>
        <w:r>
          <w:rPr>
            <w:noProof/>
            <w:webHidden/>
          </w:rPr>
          <w:tab/>
        </w:r>
        <w:r>
          <w:rPr>
            <w:noProof/>
            <w:webHidden/>
          </w:rPr>
          <w:fldChar w:fldCharType="begin"/>
        </w:r>
        <w:r>
          <w:rPr>
            <w:noProof/>
            <w:webHidden/>
          </w:rPr>
          <w:instrText xml:space="preserve"> PAGEREF _Toc201556999 \h </w:instrText>
        </w:r>
        <w:r>
          <w:rPr>
            <w:noProof/>
            <w:webHidden/>
          </w:rPr>
        </w:r>
        <w:r>
          <w:rPr>
            <w:noProof/>
            <w:webHidden/>
          </w:rPr>
          <w:fldChar w:fldCharType="separate"/>
        </w:r>
        <w:r>
          <w:rPr>
            <w:noProof/>
            <w:webHidden/>
          </w:rPr>
          <w:t>33</w:t>
        </w:r>
        <w:r>
          <w:rPr>
            <w:noProof/>
            <w:webHidden/>
          </w:rPr>
          <w:fldChar w:fldCharType="end"/>
        </w:r>
      </w:hyperlink>
    </w:p>
    <w:p w14:paraId="693E170F" w14:textId="22B597F6"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0" w:history="1">
        <w:r w:rsidRPr="00EA54A3">
          <w:rPr>
            <w:rStyle w:val="Hyperlink"/>
            <w:rFonts w:eastAsiaTheme="majorEastAsia" w:cs="Arial"/>
            <w:noProof/>
          </w:rPr>
          <w:t>Figure 6</w:t>
        </w:r>
        <w:r w:rsidRPr="00EA54A3">
          <w:rPr>
            <w:rStyle w:val="Hyperlink"/>
            <w:rFonts w:eastAsiaTheme="majorEastAsia" w:cs="Arial"/>
            <w:noProof/>
          </w:rPr>
          <w:noBreakHyphen/>
          <w:t>5: Advanced Options in AAS Designer</w:t>
        </w:r>
        <w:r>
          <w:rPr>
            <w:noProof/>
            <w:webHidden/>
          </w:rPr>
          <w:tab/>
        </w:r>
        <w:r>
          <w:rPr>
            <w:noProof/>
            <w:webHidden/>
          </w:rPr>
          <w:fldChar w:fldCharType="begin"/>
        </w:r>
        <w:r>
          <w:rPr>
            <w:noProof/>
            <w:webHidden/>
          </w:rPr>
          <w:instrText xml:space="preserve"> PAGEREF _Toc201557000 \h </w:instrText>
        </w:r>
        <w:r>
          <w:rPr>
            <w:noProof/>
            <w:webHidden/>
          </w:rPr>
        </w:r>
        <w:r>
          <w:rPr>
            <w:noProof/>
            <w:webHidden/>
          </w:rPr>
          <w:fldChar w:fldCharType="separate"/>
        </w:r>
        <w:r>
          <w:rPr>
            <w:noProof/>
            <w:webHidden/>
          </w:rPr>
          <w:t>33</w:t>
        </w:r>
        <w:r>
          <w:rPr>
            <w:noProof/>
            <w:webHidden/>
          </w:rPr>
          <w:fldChar w:fldCharType="end"/>
        </w:r>
      </w:hyperlink>
    </w:p>
    <w:p w14:paraId="0E079689" w14:textId="0D517365"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1" w:history="1">
        <w:r w:rsidRPr="00EA54A3">
          <w:rPr>
            <w:rStyle w:val="Hyperlink"/>
            <w:rFonts w:eastAsiaTheme="majorEastAsia" w:cs="Arial"/>
            <w:noProof/>
          </w:rPr>
          <w:t>Figure 6</w:t>
        </w:r>
        <w:r w:rsidRPr="00EA54A3">
          <w:rPr>
            <w:rStyle w:val="Hyperlink"/>
            <w:rFonts w:eastAsiaTheme="majorEastAsia" w:cs="Arial"/>
            <w:noProof/>
          </w:rPr>
          <w:noBreakHyphen/>
          <w:t>6: Creating Feed Mapping in AAS Designer</w:t>
        </w:r>
        <w:r>
          <w:rPr>
            <w:noProof/>
            <w:webHidden/>
          </w:rPr>
          <w:tab/>
        </w:r>
        <w:r>
          <w:rPr>
            <w:noProof/>
            <w:webHidden/>
          </w:rPr>
          <w:fldChar w:fldCharType="begin"/>
        </w:r>
        <w:r>
          <w:rPr>
            <w:noProof/>
            <w:webHidden/>
          </w:rPr>
          <w:instrText xml:space="preserve"> PAGEREF _Toc201557001 \h </w:instrText>
        </w:r>
        <w:r>
          <w:rPr>
            <w:noProof/>
            <w:webHidden/>
          </w:rPr>
        </w:r>
        <w:r>
          <w:rPr>
            <w:noProof/>
            <w:webHidden/>
          </w:rPr>
          <w:fldChar w:fldCharType="separate"/>
        </w:r>
        <w:r>
          <w:rPr>
            <w:noProof/>
            <w:webHidden/>
          </w:rPr>
          <w:t>34</w:t>
        </w:r>
        <w:r>
          <w:rPr>
            <w:noProof/>
            <w:webHidden/>
          </w:rPr>
          <w:fldChar w:fldCharType="end"/>
        </w:r>
      </w:hyperlink>
    </w:p>
    <w:p w14:paraId="5426B174" w14:textId="1C39CC33"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2" w:history="1">
        <w:r w:rsidRPr="00EA54A3">
          <w:rPr>
            <w:rStyle w:val="Hyperlink"/>
            <w:rFonts w:eastAsiaTheme="majorEastAsia" w:cs="Arial"/>
            <w:noProof/>
          </w:rPr>
          <w:t>Figure 6</w:t>
        </w:r>
        <w:r w:rsidRPr="00EA54A3">
          <w:rPr>
            <w:rStyle w:val="Hyperlink"/>
            <w:rFonts w:eastAsiaTheme="majorEastAsia" w:cs="Arial"/>
            <w:noProof/>
          </w:rPr>
          <w:noBreakHyphen/>
          <w:t>7: Exporting AAS Data</w:t>
        </w:r>
        <w:r>
          <w:rPr>
            <w:noProof/>
            <w:webHidden/>
          </w:rPr>
          <w:tab/>
        </w:r>
        <w:r>
          <w:rPr>
            <w:noProof/>
            <w:webHidden/>
          </w:rPr>
          <w:fldChar w:fldCharType="begin"/>
        </w:r>
        <w:r>
          <w:rPr>
            <w:noProof/>
            <w:webHidden/>
          </w:rPr>
          <w:instrText xml:space="preserve"> PAGEREF _Toc201557002 \h </w:instrText>
        </w:r>
        <w:r>
          <w:rPr>
            <w:noProof/>
            <w:webHidden/>
          </w:rPr>
        </w:r>
        <w:r>
          <w:rPr>
            <w:noProof/>
            <w:webHidden/>
          </w:rPr>
          <w:fldChar w:fldCharType="separate"/>
        </w:r>
        <w:r>
          <w:rPr>
            <w:noProof/>
            <w:webHidden/>
          </w:rPr>
          <w:t>34</w:t>
        </w:r>
        <w:r>
          <w:rPr>
            <w:noProof/>
            <w:webHidden/>
          </w:rPr>
          <w:fldChar w:fldCharType="end"/>
        </w:r>
      </w:hyperlink>
    </w:p>
    <w:p w14:paraId="6B728502" w14:textId="0C77BF94"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3" w:history="1">
        <w:r w:rsidRPr="00EA54A3">
          <w:rPr>
            <w:rStyle w:val="Hyperlink"/>
            <w:rFonts w:eastAsiaTheme="majorEastAsia" w:cs="Arial"/>
            <w:noProof/>
          </w:rPr>
          <w:t>Figure 6</w:t>
        </w:r>
        <w:r w:rsidRPr="00EA54A3">
          <w:rPr>
            <w:rStyle w:val="Hyperlink"/>
            <w:rFonts w:eastAsiaTheme="majorEastAsia" w:cs="Arial"/>
            <w:noProof/>
          </w:rPr>
          <w:noBreakHyphen/>
          <w:t>8: “Export *.aasx”: Selection of Submodels to export</w:t>
        </w:r>
        <w:r>
          <w:rPr>
            <w:noProof/>
            <w:webHidden/>
          </w:rPr>
          <w:tab/>
        </w:r>
        <w:r>
          <w:rPr>
            <w:noProof/>
            <w:webHidden/>
          </w:rPr>
          <w:fldChar w:fldCharType="begin"/>
        </w:r>
        <w:r>
          <w:rPr>
            <w:noProof/>
            <w:webHidden/>
          </w:rPr>
          <w:instrText xml:space="preserve"> PAGEREF _Toc201557003 \h </w:instrText>
        </w:r>
        <w:r>
          <w:rPr>
            <w:noProof/>
            <w:webHidden/>
          </w:rPr>
        </w:r>
        <w:r>
          <w:rPr>
            <w:noProof/>
            <w:webHidden/>
          </w:rPr>
          <w:fldChar w:fldCharType="separate"/>
        </w:r>
        <w:r>
          <w:rPr>
            <w:noProof/>
            <w:webHidden/>
          </w:rPr>
          <w:t>35</w:t>
        </w:r>
        <w:r>
          <w:rPr>
            <w:noProof/>
            <w:webHidden/>
          </w:rPr>
          <w:fldChar w:fldCharType="end"/>
        </w:r>
      </w:hyperlink>
    </w:p>
    <w:p w14:paraId="23657DB6" w14:textId="60330B81"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4" w:history="1">
        <w:r w:rsidRPr="00EA54A3">
          <w:rPr>
            <w:rStyle w:val="Hyperlink"/>
            <w:rFonts w:eastAsiaTheme="majorEastAsia" w:cs="Arial"/>
            <w:noProof/>
          </w:rPr>
          <w:t>Figure 6</w:t>
        </w:r>
        <w:r w:rsidRPr="00EA54A3">
          <w:rPr>
            <w:rStyle w:val="Hyperlink"/>
            <w:rFonts w:eastAsiaTheme="majorEastAsia" w:cs="Arial"/>
            <w:noProof/>
          </w:rPr>
          <w:noBreakHyphen/>
          <w:t>9: Creating a Shareable Link in AAS Designer</w:t>
        </w:r>
        <w:r>
          <w:rPr>
            <w:noProof/>
            <w:webHidden/>
          </w:rPr>
          <w:tab/>
        </w:r>
        <w:r>
          <w:rPr>
            <w:noProof/>
            <w:webHidden/>
          </w:rPr>
          <w:fldChar w:fldCharType="begin"/>
        </w:r>
        <w:r>
          <w:rPr>
            <w:noProof/>
            <w:webHidden/>
          </w:rPr>
          <w:instrText xml:space="preserve"> PAGEREF _Toc201557004 \h </w:instrText>
        </w:r>
        <w:r>
          <w:rPr>
            <w:noProof/>
            <w:webHidden/>
          </w:rPr>
        </w:r>
        <w:r>
          <w:rPr>
            <w:noProof/>
            <w:webHidden/>
          </w:rPr>
          <w:fldChar w:fldCharType="separate"/>
        </w:r>
        <w:r>
          <w:rPr>
            <w:noProof/>
            <w:webHidden/>
          </w:rPr>
          <w:t>35</w:t>
        </w:r>
        <w:r>
          <w:rPr>
            <w:noProof/>
            <w:webHidden/>
          </w:rPr>
          <w:fldChar w:fldCharType="end"/>
        </w:r>
      </w:hyperlink>
    </w:p>
    <w:p w14:paraId="07947CD2" w14:textId="489EBF1B"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5" w:history="1">
        <w:r w:rsidRPr="00EA54A3">
          <w:rPr>
            <w:rStyle w:val="Hyperlink"/>
            <w:rFonts w:eastAsiaTheme="majorEastAsia" w:cs="Arial"/>
            <w:noProof/>
          </w:rPr>
          <w:t>Figure 6</w:t>
        </w:r>
        <w:r w:rsidRPr="00EA54A3">
          <w:rPr>
            <w:rStyle w:val="Hyperlink"/>
            <w:rFonts w:eastAsiaTheme="majorEastAsia" w:cs="Arial"/>
            <w:noProof/>
          </w:rPr>
          <w:noBreakHyphen/>
          <w:t>10: Configuring a Shareabale Link in AAS Designer</w:t>
        </w:r>
        <w:r>
          <w:rPr>
            <w:noProof/>
            <w:webHidden/>
          </w:rPr>
          <w:tab/>
        </w:r>
        <w:r>
          <w:rPr>
            <w:noProof/>
            <w:webHidden/>
          </w:rPr>
          <w:fldChar w:fldCharType="begin"/>
        </w:r>
        <w:r>
          <w:rPr>
            <w:noProof/>
            <w:webHidden/>
          </w:rPr>
          <w:instrText xml:space="preserve"> PAGEREF _Toc201557005 \h </w:instrText>
        </w:r>
        <w:r>
          <w:rPr>
            <w:noProof/>
            <w:webHidden/>
          </w:rPr>
        </w:r>
        <w:r>
          <w:rPr>
            <w:noProof/>
            <w:webHidden/>
          </w:rPr>
          <w:fldChar w:fldCharType="separate"/>
        </w:r>
        <w:r>
          <w:rPr>
            <w:noProof/>
            <w:webHidden/>
          </w:rPr>
          <w:t>35</w:t>
        </w:r>
        <w:r>
          <w:rPr>
            <w:noProof/>
            <w:webHidden/>
          </w:rPr>
          <w:fldChar w:fldCharType="end"/>
        </w:r>
      </w:hyperlink>
    </w:p>
    <w:p w14:paraId="668545A0" w14:textId="79B72F23"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6" w:history="1">
        <w:r w:rsidRPr="00EA54A3">
          <w:rPr>
            <w:rStyle w:val="Hyperlink"/>
            <w:rFonts w:eastAsiaTheme="majorEastAsia" w:cs="Arial"/>
            <w:noProof/>
          </w:rPr>
          <w:t>Figure 7</w:t>
        </w:r>
        <w:r w:rsidRPr="00EA54A3">
          <w:rPr>
            <w:rStyle w:val="Hyperlink"/>
            <w:rFonts w:eastAsiaTheme="majorEastAsia" w:cs="Arial"/>
            <w:noProof/>
          </w:rPr>
          <w:noBreakHyphen/>
          <w:t>1: ID Validation</w:t>
        </w:r>
        <w:r>
          <w:rPr>
            <w:noProof/>
            <w:webHidden/>
          </w:rPr>
          <w:tab/>
        </w:r>
        <w:r>
          <w:rPr>
            <w:noProof/>
            <w:webHidden/>
          </w:rPr>
          <w:fldChar w:fldCharType="begin"/>
        </w:r>
        <w:r>
          <w:rPr>
            <w:noProof/>
            <w:webHidden/>
          </w:rPr>
          <w:instrText xml:space="preserve"> PAGEREF _Toc201557006 \h </w:instrText>
        </w:r>
        <w:r>
          <w:rPr>
            <w:noProof/>
            <w:webHidden/>
          </w:rPr>
        </w:r>
        <w:r>
          <w:rPr>
            <w:noProof/>
            <w:webHidden/>
          </w:rPr>
          <w:fldChar w:fldCharType="separate"/>
        </w:r>
        <w:r>
          <w:rPr>
            <w:noProof/>
            <w:webHidden/>
          </w:rPr>
          <w:t>37</w:t>
        </w:r>
        <w:r>
          <w:rPr>
            <w:noProof/>
            <w:webHidden/>
          </w:rPr>
          <w:fldChar w:fldCharType="end"/>
        </w:r>
      </w:hyperlink>
    </w:p>
    <w:p w14:paraId="21CCF3F4" w14:textId="04FE8AA4"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7" w:history="1">
        <w:r w:rsidRPr="00EA54A3">
          <w:rPr>
            <w:rStyle w:val="Hyperlink"/>
            <w:rFonts w:eastAsiaTheme="majorEastAsia" w:cs="Arial"/>
            <w:noProof/>
            <w:lang w:val="de-DE"/>
          </w:rPr>
          <w:t>Figure 7-2: Import von Wertereferenzen aus VEC</w:t>
        </w:r>
        <w:r>
          <w:rPr>
            <w:noProof/>
            <w:webHidden/>
          </w:rPr>
          <w:tab/>
        </w:r>
        <w:r>
          <w:rPr>
            <w:noProof/>
            <w:webHidden/>
          </w:rPr>
          <w:fldChar w:fldCharType="begin"/>
        </w:r>
        <w:r>
          <w:rPr>
            <w:noProof/>
            <w:webHidden/>
          </w:rPr>
          <w:instrText xml:space="preserve"> PAGEREF _Toc201557007 \h </w:instrText>
        </w:r>
        <w:r>
          <w:rPr>
            <w:noProof/>
            <w:webHidden/>
          </w:rPr>
        </w:r>
        <w:r>
          <w:rPr>
            <w:noProof/>
            <w:webHidden/>
          </w:rPr>
          <w:fldChar w:fldCharType="separate"/>
        </w:r>
        <w:r>
          <w:rPr>
            <w:noProof/>
            <w:webHidden/>
          </w:rPr>
          <w:t>37</w:t>
        </w:r>
        <w:r>
          <w:rPr>
            <w:noProof/>
            <w:webHidden/>
          </w:rPr>
          <w:fldChar w:fldCharType="end"/>
        </w:r>
      </w:hyperlink>
    </w:p>
    <w:p w14:paraId="4EB78F89" w14:textId="2BF42FC3"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8" w:history="1">
        <w:r w:rsidRPr="00EA54A3">
          <w:rPr>
            <w:rStyle w:val="Hyperlink"/>
            <w:rFonts w:eastAsiaTheme="majorEastAsia" w:cs="Arial"/>
            <w:noProof/>
            <w:lang w:val="de-DE"/>
          </w:rPr>
          <w:t>Figure 7-3: Import von Einheiten aus QUDT.org</w:t>
        </w:r>
        <w:r>
          <w:rPr>
            <w:noProof/>
            <w:webHidden/>
          </w:rPr>
          <w:tab/>
        </w:r>
        <w:r>
          <w:rPr>
            <w:noProof/>
            <w:webHidden/>
          </w:rPr>
          <w:fldChar w:fldCharType="begin"/>
        </w:r>
        <w:r>
          <w:rPr>
            <w:noProof/>
            <w:webHidden/>
          </w:rPr>
          <w:instrText xml:space="preserve"> PAGEREF _Toc201557008 \h </w:instrText>
        </w:r>
        <w:r>
          <w:rPr>
            <w:noProof/>
            <w:webHidden/>
          </w:rPr>
        </w:r>
        <w:r>
          <w:rPr>
            <w:noProof/>
            <w:webHidden/>
          </w:rPr>
          <w:fldChar w:fldCharType="separate"/>
        </w:r>
        <w:r>
          <w:rPr>
            <w:noProof/>
            <w:webHidden/>
          </w:rPr>
          <w:t>38</w:t>
        </w:r>
        <w:r>
          <w:rPr>
            <w:noProof/>
            <w:webHidden/>
          </w:rPr>
          <w:fldChar w:fldCharType="end"/>
        </w:r>
      </w:hyperlink>
    </w:p>
    <w:p w14:paraId="730A67F0" w14:textId="2EB380F1"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09" w:history="1">
        <w:r w:rsidRPr="00EA54A3">
          <w:rPr>
            <w:rStyle w:val="Hyperlink"/>
            <w:rFonts w:eastAsiaTheme="majorEastAsia" w:cs="Arial"/>
            <w:noProof/>
            <w:lang w:val="de-DE"/>
          </w:rPr>
          <w:t>Figure 7</w:t>
        </w:r>
        <w:r w:rsidRPr="00EA54A3">
          <w:rPr>
            <w:rStyle w:val="Hyperlink"/>
            <w:rFonts w:eastAsiaTheme="majorEastAsia" w:cs="Arial"/>
            <w:noProof/>
            <w:lang w:val="de-DE"/>
          </w:rPr>
          <w:noBreakHyphen/>
          <w:t>4: Import von Einheiten aus SI-Units</w:t>
        </w:r>
        <w:r>
          <w:rPr>
            <w:noProof/>
            <w:webHidden/>
          </w:rPr>
          <w:tab/>
        </w:r>
        <w:r>
          <w:rPr>
            <w:noProof/>
            <w:webHidden/>
          </w:rPr>
          <w:fldChar w:fldCharType="begin"/>
        </w:r>
        <w:r>
          <w:rPr>
            <w:noProof/>
            <w:webHidden/>
          </w:rPr>
          <w:instrText xml:space="preserve"> PAGEREF _Toc201557009 \h </w:instrText>
        </w:r>
        <w:r>
          <w:rPr>
            <w:noProof/>
            <w:webHidden/>
          </w:rPr>
        </w:r>
        <w:r>
          <w:rPr>
            <w:noProof/>
            <w:webHidden/>
          </w:rPr>
          <w:fldChar w:fldCharType="separate"/>
        </w:r>
        <w:r>
          <w:rPr>
            <w:noProof/>
            <w:webHidden/>
          </w:rPr>
          <w:t>38</w:t>
        </w:r>
        <w:r>
          <w:rPr>
            <w:noProof/>
            <w:webHidden/>
          </w:rPr>
          <w:fldChar w:fldCharType="end"/>
        </w:r>
      </w:hyperlink>
    </w:p>
    <w:p w14:paraId="714254FA" w14:textId="49991654"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10" w:history="1">
        <w:r w:rsidRPr="00EA54A3">
          <w:rPr>
            <w:rStyle w:val="Hyperlink"/>
            <w:rFonts w:eastAsiaTheme="majorEastAsia" w:cs="Arial"/>
            <w:noProof/>
          </w:rPr>
          <w:t>Figure 7</w:t>
        </w:r>
        <w:r w:rsidRPr="00EA54A3">
          <w:rPr>
            <w:rStyle w:val="Hyperlink"/>
            <w:rFonts w:eastAsiaTheme="majorEastAsia" w:cs="Arial"/>
            <w:noProof/>
          </w:rPr>
          <w:noBreakHyphen/>
          <w:t>5: References to reference catalogs</w:t>
        </w:r>
        <w:r>
          <w:rPr>
            <w:noProof/>
            <w:webHidden/>
          </w:rPr>
          <w:tab/>
        </w:r>
        <w:r>
          <w:rPr>
            <w:noProof/>
            <w:webHidden/>
          </w:rPr>
          <w:fldChar w:fldCharType="begin"/>
        </w:r>
        <w:r>
          <w:rPr>
            <w:noProof/>
            <w:webHidden/>
          </w:rPr>
          <w:instrText xml:space="preserve"> PAGEREF _Toc201557010 \h </w:instrText>
        </w:r>
        <w:r>
          <w:rPr>
            <w:noProof/>
            <w:webHidden/>
          </w:rPr>
        </w:r>
        <w:r>
          <w:rPr>
            <w:noProof/>
            <w:webHidden/>
          </w:rPr>
          <w:fldChar w:fldCharType="separate"/>
        </w:r>
        <w:r>
          <w:rPr>
            <w:noProof/>
            <w:webHidden/>
          </w:rPr>
          <w:t>39</w:t>
        </w:r>
        <w:r>
          <w:rPr>
            <w:noProof/>
            <w:webHidden/>
          </w:rPr>
          <w:fldChar w:fldCharType="end"/>
        </w:r>
      </w:hyperlink>
    </w:p>
    <w:p w14:paraId="18C2DF27" w14:textId="6B15613F"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11" w:history="1">
        <w:r w:rsidRPr="00EA54A3">
          <w:rPr>
            <w:rStyle w:val="Hyperlink"/>
            <w:rFonts w:eastAsiaTheme="majorEastAsia" w:cs="Arial"/>
            <w:noProof/>
          </w:rPr>
          <w:t>Figure 7</w:t>
        </w:r>
        <w:r w:rsidRPr="00EA54A3">
          <w:rPr>
            <w:rStyle w:val="Hyperlink"/>
            <w:rFonts w:eastAsiaTheme="majorEastAsia" w:cs="Arial"/>
            <w:noProof/>
          </w:rPr>
          <w:noBreakHyphen/>
          <w:t>6: Inside the AAS Shell</w:t>
        </w:r>
        <w:r>
          <w:rPr>
            <w:noProof/>
            <w:webHidden/>
          </w:rPr>
          <w:tab/>
        </w:r>
        <w:r>
          <w:rPr>
            <w:noProof/>
            <w:webHidden/>
          </w:rPr>
          <w:fldChar w:fldCharType="begin"/>
        </w:r>
        <w:r>
          <w:rPr>
            <w:noProof/>
            <w:webHidden/>
          </w:rPr>
          <w:instrText xml:space="preserve"> PAGEREF _Toc201557011 \h </w:instrText>
        </w:r>
        <w:r>
          <w:rPr>
            <w:noProof/>
            <w:webHidden/>
          </w:rPr>
        </w:r>
        <w:r>
          <w:rPr>
            <w:noProof/>
            <w:webHidden/>
          </w:rPr>
          <w:fldChar w:fldCharType="separate"/>
        </w:r>
        <w:r>
          <w:rPr>
            <w:noProof/>
            <w:webHidden/>
          </w:rPr>
          <w:t>39</w:t>
        </w:r>
        <w:r>
          <w:rPr>
            <w:noProof/>
            <w:webHidden/>
          </w:rPr>
          <w:fldChar w:fldCharType="end"/>
        </w:r>
      </w:hyperlink>
    </w:p>
    <w:p w14:paraId="06F7970A" w14:textId="3264301C"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12" w:history="1">
        <w:r w:rsidRPr="00EA54A3">
          <w:rPr>
            <w:rStyle w:val="Hyperlink"/>
            <w:rFonts w:eastAsiaTheme="majorEastAsia" w:cs="Arial"/>
            <w:noProof/>
          </w:rPr>
          <w:t>Figure 7</w:t>
        </w:r>
        <w:r w:rsidRPr="00EA54A3">
          <w:rPr>
            <w:rStyle w:val="Hyperlink"/>
            <w:rFonts w:eastAsiaTheme="majorEastAsia" w:cs="Arial"/>
            <w:noProof/>
          </w:rPr>
          <w:noBreakHyphen/>
          <w:t>7: Wizard HandoverDocumentation</w:t>
        </w:r>
        <w:r>
          <w:rPr>
            <w:noProof/>
            <w:webHidden/>
          </w:rPr>
          <w:tab/>
        </w:r>
        <w:r>
          <w:rPr>
            <w:noProof/>
            <w:webHidden/>
          </w:rPr>
          <w:fldChar w:fldCharType="begin"/>
        </w:r>
        <w:r>
          <w:rPr>
            <w:noProof/>
            <w:webHidden/>
          </w:rPr>
          <w:instrText xml:space="preserve"> PAGEREF _Toc201557012 \h </w:instrText>
        </w:r>
        <w:r>
          <w:rPr>
            <w:noProof/>
            <w:webHidden/>
          </w:rPr>
        </w:r>
        <w:r>
          <w:rPr>
            <w:noProof/>
            <w:webHidden/>
          </w:rPr>
          <w:fldChar w:fldCharType="separate"/>
        </w:r>
        <w:r>
          <w:rPr>
            <w:noProof/>
            <w:webHidden/>
          </w:rPr>
          <w:t>40</w:t>
        </w:r>
        <w:r>
          <w:rPr>
            <w:noProof/>
            <w:webHidden/>
          </w:rPr>
          <w:fldChar w:fldCharType="end"/>
        </w:r>
      </w:hyperlink>
    </w:p>
    <w:p w14:paraId="636A1320" w14:textId="763B8D0D"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13" w:history="1">
        <w:r w:rsidRPr="00EA54A3">
          <w:rPr>
            <w:rStyle w:val="Hyperlink"/>
            <w:rFonts w:eastAsiaTheme="majorEastAsia" w:cs="Arial"/>
            <w:noProof/>
          </w:rPr>
          <w:t>Figure 7</w:t>
        </w:r>
        <w:r w:rsidRPr="00EA54A3">
          <w:rPr>
            <w:rStyle w:val="Hyperlink"/>
            <w:rFonts w:eastAsiaTheme="majorEastAsia" w:cs="Arial"/>
            <w:noProof/>
          </w:rPr>
          <w:noBreakHyphen/>
          <w:t>8: Validation Errors in the AAS Designer</w:t>
        </w:r>
        <w:r>
          <w:rPr>
            <w:noProof/>
            <w:webHidden/>
          </w:rPr>
          <w:tab/>
        </w:r>
        <w:r>
          <w:rPr>
            <w:noProof/>
            <w:webHidden/>
          </w:rPr>
          <w:fldChar w:fldCharType="begin"/>
        </w:r>
        <w:r>
          <w:rPr>
            <w:noProof/>
            <w:webHidden/>
          </w:rPr>
          <w:instrText xml:space="preserve"> PAGEREF _Toc201557013 \h </w:instrText>
        </w:r>
        <w:r>
          <w:rPr>
            <w:noProof/>
            <w:webHidden/>
          </w:rPr>
        </w:r>
        <w:r>
          <w:rPr>
            <w:noProof/>
            <w:webHidden/>
          </w:rPr>
          <w:fldChar w:fldCharType="separate"/>
        </w:r>
        <w:r>
          <w:rPr>
            <w:noProof/>
            <w:webHidden/>
          </w:rPr>
          <w:t>40</w:t>
        </w:r>
        <w:r>
          <w:rPr>
            <w:noProof/>
            <w:webHidden/>
          </w:rPr>
          <w:fldChar w:fldCharType="end"/>
        </w:r>
      </w:hyperlink>
    </w:p>
    <w:p w14:paraId="776CB12D" w14:textId="7AD1FA37"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14" w:history="1">
        <w:r w:rsidRPr="00EA54A3">
          <w:rPr>
            <w:rStyle w:val="Hyperlink"/>
            <w:rFonts w:eastAsiaTheme="majorEastAsia" w:cs="Arial"/>
            <w:noProof/>
          </w:rPr>
          <w:t>Figure 7</w:t>
        </w:r>
        <w:r w:rsidRPr="00EA54A3">
          <w:rPr>
            <w:rStyle w:val="Hyperlink"/>
            <w:rFonts w:eastAsiaTheme="majorEastAsia" w:cs="Arial"/>
            <w:noProof/>
          </w:rPr>
          <w:noBreakHyphen/>
          <w:t>9: Resolving Validation Errors in the AAS Designer</w:t>
        </w:r>
        <w:r>
          <w:rPr>
            <w:noProof/>
            <w:webHidden/>
          </w:rPr>
          <w:tab/>
        </w:r>
        <w:r>
          <w:rPr>
            <w:noProof/>
            <w:webHidden/>
          </w:rPr>
          <w:fldChar w:fldCharType="begin"/>
        </w:r>
        <w:r>
          <w:rPr>
            <w:noProof/>
            <w:webHidden/>
          </w:rPr>
          <w:instrText xml:space="preserve"> PAGEREF _Toc201557014 \h </w:instrText>
        </w:r>
        <w:r>
          <w:rPr>
            <w:noProof/>
            <w:webHidden/>
          </w:rPr>
        </w:r>
        <w:r>
          <w:rPr>
            <w:noProof/>
            <w:webHidden/>
          </w:rPr>
          <w:fldChar w:fldCharType="separate"/>
        </w:r>
        <w:r>
          <w:rPr>
            <w:noProof/>
            <w:webHidden/>
          </w:rPr>
          <w:t>41</w:t>
        </w:r>
        <w:r>
          <w:rPr>
            <w:noProof/>
            <w:webHidden/>
          </w:rPr>
          <w:fldChar w:fldCharType="end"/>
        </w:r>
      </w:hyperlink>
    </w:p>
    <w:p w14:paraId="1FD60389" w14:textId="3D23E6A8"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15" w:history="1">
        <w:r w:rsidRPr="00EA54A3">
          <w:rPr>
            <w:rStyle w:val="Hyperlink"/>
            <w:rFonts w:eastAsiaTheme="majorEastAsia" w:cs="Arial"/>
            <w:noProof/>
          </w:rPr>
          <w:t>Figure 7</w:t>
        </w:r>
        <w:r w:rsidRPr="00EA54A3">
          <w:rPr>
            <w:rStyle w:val="Hyperlink"/>
            <w:rFonts w:eastAsiaTheme="majorEastAsia" w:cs="Arial"/>
            <w:noProof/>
          </w:rPr>
          <w:noBreakHyphen/>
          <w:t>10: Reset, Undo, Redo Button in the AAS Shell</w:t>
        </w:r>
        <w:r>
          <w:rPr>
            <w:noProof/>
            <w:webHidden/>
          </w:rPr>
          <w:tab/>
        </w:r>
        <w:r>
          <w:rPr>
            <w:noProof/>
            <w:webHidden/>
          </w:rPr>
          <w:fldChar w:fldCharType="begin"/>
        </w:r>
        <w:r>
          <w:rPr>
            <w:noProof/>
            <w:webHidden/>
          </w:rPr>
          <w:instrText xml:space="preserve"> PAGEREF _Toc201557015 \h </w:instrText>
        </w:r>
        <w:r>
          <w:rPr>
            <w:noProof/>
            <w:webHidden/>
          </w:rPr>
        </w:r>
        <w:r>
          <w:rPr>
            <w:noProof/>
            <w:webHidden/>
          </w:rPr>
          <w:fldChar w:fldCharType="separate"/>
        </w:r>
        <w:r>
          <w:rPr>
            <w:noProof/>
            <w:webHidden/>
          </w:rPr>
          <w:t>41</w:t>
        </w:r>
        <w:r>
          <w:rPr>
            <w:noProof/>
            <w:webHidden/>
          </w:rPr>
          <w:fldChar w:fldCharType="end"/>
        </w:r>
      </w:hyperlink>
    </w:p>
    <w:p w14:paraId="70525FBB" w14:textId="0C85EB00" w:rsidR="001E52C7" w:rsidRDefault="001E52C7">
      <w:pPr>
        <w:pStyle w:val="Abbildungsverzeichnis"/>
        <w:tabs>
          <w:tab w:val="right" w:pos="9062"/>
        </w:tabs>
        <w:rPr>
          <w:rFonts w:eastAsiaTheme="minorEastAsia" w:cstheme="minorBidi"/>
          <w:b w:val="0"/>
          <w:bCs w:val="0"/>
          <w:noProof/>
          <w:sz w:val="22"/>
          <w:szCs w:val="22"/>
          <w:lang w:val="de-DE" w:eastAsia="zh-CN"/>
        </w:rPr>
      </w:pPr>
      <w:hyperlink r:id="rId155" w:anchor="_Toc201557016" w:history="1">
        <w:r w:rsidRPr="00EA54A3">
          <w:rPr>
            <w:rStyle w:val="Hyperlink"/>
            <w:rFonts w:eastAsiaTheme="majorEastAsia" w:cs="Arial"/>
            <w:noProof/>
          </w:rPr>
          <w:t>Figure 7</w:t>
        </w:r>
        <w:r w:rsidRPr="00EA54A3">
          <w:rPr>
            <w:rStyle w:val="Hyperlink"/>
            <w:rFonts w:eastAsiaTheme="majorEastAsia" w:cs="Arial"/>
            <w:noProof/>
          </w:rPr>
          <w:noBreakHyphen/>
          <w:t>11: Export Functions</w:t>
        </w:r>
        <w:r>
          <w:rPr>
            <w:noProof/>
            <w:webHidden/>
          </w:rPr>
          <w:tab/>
        </w:r>
        <w:r>
          <w:rPr>
            <w:noProof/>
            <w:webHidden/>
          </w:rPr>
          <w:fldChar w:fldCharType="begin"/>
        </w:r>
        <w:r>
          <w:rPr>
            <w:noProof/>
            <w:webHidden/>
          </w:rPr>
          <w:instrText xml:space="preserve"> PAGEREF _Toc201557016 \h </w:instrText>
        </w:r>
        <w:r>
          <w:rPr>
            <w:noProof/>
            <w:webHidden/>
          </w:rPr>
        </w:r>
        <w:r>
          <w:rPr>
            <w:noProof/>
            <w:webHidden/>
          </w:rPr>
          <w:fldChar w:fldCharType="separate"/>
        </w:r>
        <w:r>
          <w:rPr>
            <w:noProof/>
            <w:webHidden/>
          </w:rPr>
          <w:t>42</w:t>
        </w:r>
        <w:r>
          <w:rPr>
            <w:noProof/>
            <w:webHidden/>
          </w:rPr>
          <w:fldChar w:fldCharType="end"/>
        </w:r>
      </w:hyperlink>
    </w:p>
    <w:p w14:paraId="232F7548" w14:textId="3A4C7A9F"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17" w:history="1">
        <w:r w:rsidRPr="00EA54A3">
          <w:rPr>
            <w:rStyle w:val="Hyperlink"/>
            <w:rFonts w:eastAsiaTheme="majorEastAsia" w:cs="Arial"/>
            <w:noProof/>
          </w:rPr>
          <w:t>Figure 8</w:t>
        </w:r>
        <w:r w:rsidRPr="00EA54A3">
          <w:rPr>
            <w:rStyle w:val="Hyperlink"/>
            <w:rFonts w:eastAsiaTheme="majorEastAsia" w:cs="Arial"/>
            <w:noProof/>
          </w:rPr>
          <w:noBreakHyphen/>
          <w:t>1: Identification Schema According to ISO 29005-5</w:t>
        </w:r>
        <w:r>
          <w:rPr>
            <w:noProof/>
            <w:webHidden/>
          </w:rPr>
          <w:tab/>
        </w:r>
        <w:r>
          <w:rPr>
            <w:noProof/>
            <w:webHidden/>
          </w:rPr>
          <w:fldChar w:fldCharType="begin"/>
        </w:r>
        <w:r>
          <w:rPr>
            <w:noProof/>
            <w:webHidden/>
          </w:rPr>
          <w:instrText xml:space="preserve"> PAGEREF _Toc201557017 \h </w:instrText>
        </w:r>
        <w:r>
          <w:rPr>
            <w:noProof/>
            <w:webHidden/>
          </w:rPr>
        </w:r>
        <w:r>
          <w:rPr>
            <w:noProof/>
            <w:webHidden/>
          </w:rPr>
          <w:fldChar w:fldCharType="separate"/>
        </w:r>
        <w:r>
          <w:rPr>
            <w:noProof/>
            <w:webHidden/>
          </w:rPr>
          <w:t>44</w:t>
        </w:r>
        <w:r>
          <w:rPr>
            <w:noProof/>
            <w:webHidden/>
          </w:rPr>
          <w:fldChar w:fldCharType="end"/>
        </w:r>
      </w:hyperlink>
    </w:p>
    <w:p w14:paraId="6EB317CE" w14:textId="4E1C5F1A"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18" w:history="1">
        <w:r w:rsidRPr="00EA54A3">
          <w:rPr>
            <w:rStyle w:val="Hyperlink"/>
            <w:rFonts w:eastAsiaTheme="majorEastAsia" w:cs="Arial"/>
            <w:noProof/>
          </w:rPr>
          <w:t>Figure 9</w:t>
        </w:r>
        <w:r w:rsidRPr="00EA54A3">
          <w:rPr>
            <w:rStyle w:val="Hyperlink"/>
            <w:rFonts w:eastAsiaTheme="majorEastAsia" w:cs="Arial"/>
            <w:noProof/>
          </w:rPr>
          <w:noBreakHyphen/>
          <w:t>1: Example of selecting a suitable IEC standard</w:t>
        </w:r>
        <w:r>
          <w:rPr>
            <w:noProof/>
            <w:webHidden/>
          </w:rPr>
          <w:tab/>
        </w:r>
        <w:r>
          <w:rPr>
            <w:noProof/>
            <w:webHidden/>
          </w:rPr>
          <w:fldChar w:fldCharType="begin"/>
        </w:r>
        <w:r>
          <w:rPr>
            <w:noProof/>
            <w:webHidden/>
          </w:rPr>
          <w:instrText xml:space="preserve"> PAGEREF _Toc201557018 \h </w:instrText>
        </w:r>
        <w:r>
          <w:rPr>
            <w:noProof/>
            <w:webHidden/>
          </w:rPr>
        </w:r>
        <w:r>
          <w:rPr>
            <w:noProof/>
            <w:webHidden/>
          </w:rPr>
          <w:fldChar w:fldCharType="separate"/>
        </w:r>
        <w:r>
          <w:rPr>
            <w:noProof/>
            <w:webHidden/>
          </w:rPr>
          <w:t>48</w:t>
        </w:r>
        <w:r>
          <w:rPr>
            <w:noProof/>
            <w:webHidden/>
          </w:rPr>
          <w:fldChar w:fldCharType="end"/>
        </w:r>
      </w:hyperlink>
    </w:p>
    <w:p w14:paraId="67A53311" w14:textId="57AA6297"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19" w:history="1">
        <w:r w:rsidRPr="00EA54A3">
          <w:rPr>
            <w:rStyle w:val="Hyperlink"/>
            <w:rFonts w:eastAsiaTheme="majorEastAsia" w:cs="Arial"/>
            <w:noProof/>
          </w:rPr>
          <w:t>Figure 9</w:t>
        </w:r>
        <w:r w:rsidRPr="00EA54A3">
          <w:rPr>
            <w:rStyle w:val="Hyperlink"/>
            <w:rFonts w:eastAsiaTheme="majorEastAsia" w:cs="Arial"/>
            <w:noProof/>
          </w:rPr>
          <w:noBreakHyphen/>
          <w:t>2: Searching for IEC and IRDI IDs</w:t>
        </w:r>
        <w:r>
          <w:rPr>
            <w:noProof/>
            <w:webHidden/>
          </w:rPr>
          <w:tab/>
        </w:r>
        <w:r>
          <w:rPr>
            <w:noProof/>
            <w:webHidden/>
          </w:rPr>
          <w:fldChar w:fldCharType="begin"/>
        </w:r>
        <w:r>
          <w:rPr>
            <w:noProof/>
            <w:webHidden/>
          </w:rPr>
          <w:instrText xml:space="preserve"> PAGEREF _Toc201557019 \h </w:instrText>
        </w:r>
        <w:r>
          <w:rPr>
            <w:noProof/>
            <w:webHidden/>
          </w:rPr>
        </w:r>
        <w:r>
          <w:rPr>
            <w:noProof/>
            <w:webHidden/>
          </w:rPr>
          <w:fldChar w:fldCharType="separate"/>
        </w:r>
        <w:r>
          <w:rPr>
            <w:noProof/>
            <w:webHidden/>
          </w:rPr>
          <w:t>49</w:t>
        </w:r>
        <w:r>
          <w:rPr>
            <w:noProof/>
            <w:webHidden/>
          </w:rPr>
          <w:fldChar w:fldCharType="end"/>
        </w:r>
      </w:hyperlink>
    </w:p>
    <w:p w14:paraId="47A50F7B" w14:textId="0C5F151D"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20" w:history="1">
        <w:r w:rsidRPr="00EA54A3">
          <w:rPr>
            <w:rStyle w:val="Hyperlink"/>
            <w:rFonts w:eastAsiaTheme="majorEastAsia" w:cs="Arial"/>
            <w:noProof/>
          </w:rPr>
          <w:t>Figure 9</w:t>
        </w:r>
        <w:r w:rsidRPr="00EA54A3">
          <w:rPr>
            <w:rStyle w:val="Hyperlink"/>
            <w:rFonts w:eastAsiaTheme="majorEastAsia" w:cs="Arial"/>
            <w:noProof/>
          </w:rPr>
          <w:noBreakHyphen/>
          <w:t>3: IEC and IRDI Identification for a Property</w:t>
        </w:r>
        <w:r>
          <w:rPr>
            <w:noProof/>
            <w:webHidden/>
          </w:rPr>
          <w:tab/>
        </w:r>
        <w:r>
          <w:rPr>
            <w:noProof/>
            <w:webHidden/>
          </w:rPr>
          <w:fldChar w:fldCharType="begin"/>
        </w:r>
        <w:r>
          <w:rPr>
            <w:noProof/>
            <w:webHidden/>
          </w:rPr>
          <w:instrText xml:space="preserve"> PAGEREF _Toc201557020 \h </w:instrText>
        </w:r>
        <w:r>
          <w:rPr>
            <w:noProof/>
            <w:webHidden/>
          </w:rPr>
        </w:r>
        <w:r>
          <w:rPr>
            <w:noProof/>
            <w:webHidden/>
          </w:rPr>
          <w:fldChar w:fldCharType="separate"/>
        </w:r>
        <w:r>
          <w:rPr>
            <w:noProof/>
            <w:webHidden/>
          </w:rPr>
          <w:t>49</w:t>
        </w:r>
        <w:r>
          <w:rPr>
            <w:noProof/>
            <w:webHidden/>
          </w:rPr>
          <w:fldChar w:fldCharType="end"/>
        </w:r>
      </w:hyperlink>
    </w:p>
    <w:p w14:paraId="224FC8A3" w14:textId="76DACC1C"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21" w:history="1">
        <w:r w:rsidRPr="00EA54A3">
          <w:rPr>
            <w:rStyle w:val="Hyperlink"/>
            <w:rFonts w:eastAsiaTheme="majorEastAsia" w:cs="Arial"/>
            <w:noProof/>
          </w:rPr>
          <w:t>Figure 9</w:t>
        </w:r>
        <w:r w:rsidRPr="00EA54A3">
          <w:rPr>
            <w:rStyle w:val="Hyperlink"/>
            <w:rFonts w:eastAsiaTheme="majorEastAsia" w:cs="Arial"/>
            <w:noProof/>
          </w:rPr>
          <w:noBreakHyphen/>
          <w:t>4: Semantic description in the AAS Designer</w:t>
        </w:r>
        <w:r>
          <w:rPr>
            <w:noProof/>
            <w:webHidden/>
          </w:rPr>
          <w:tab/>
        </w:r>
        <w:r>
          <w:rPr>
            <w:noProof/>
            <w:webHidden/>
          </w:rPr>
          <w:fldChar w:fldCharType="begin"/>
        </w:r>
        <w:r>
          <w:rPr>
            <w:noProof/>
            <w:webHidden/>
          </w:rPr>
          <w:instrText xml:space="preserve"> PAGEREF _Toc201557021 \h </w:instrText>
        </w:r>
        <w:r>
          <w:rPr>
            <w:noProof/>
            <w:webHidden/>
          </w:rPr>
        </w:r>
        <w:r>
          <w:rPr>
            <w:noProof/>
            <w:webHidden/>
          </w:rPr>
          <w:fldChar w:fldCharType="separate"/>
        </w:r>
        <w:r>
          <w:rPr>
            <w:noProof/>
            <w:webHidden/>
          </w:rPr>
          <w:t>50</w:t>
        </w:r>
        <w:r>
          <w:rPr>
            <w:noProof/>
            <w:webHidden/>
          </w:rPr>
          <w:fldChar w:fldCharType="end"/>
        </w:r>
      </w:hyperlink>
    </w:p>
    <w:p w14:paraId="69D0DEB8" w14:textId="058CAC74"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22" w:history="1">
        <w:r w:rsidRPr="00EA54A3">
          <w:rPr>
            <w:rStyle w:val="Hyperlink"/>
            <w:rFonts w:eastAsiaTheme="majorEastAsia" w:cs="Arial"/>
            <w:noProof/>
          </w:rPr>
          <w:t>Figure 9</w:t>
        </w:r>
        <w:r w:rsidRPr="00EA54A3">
          <w:rPr>
            <w:rStyle w:val="Hyperlink"/>
            <w:rFonts w:eastAsiaTheme="majorEastAsia" w:cs="Arial"/>
            <w:noProof/>
          </w:rPr>
          <w:noBreakHyphen/>
          <w:t>5: ID and Description in Details of Semantic description</w:t>
        </w:r>
        <w:r>
          <w:rPr>
            <w:noProof/>
            <w:webHidden/>
          </w:rPr>
          <w:tab/>
        </w:r>
        <w:r>
          <w:rPr>
            <w:noProof/>
            <w:webHidden/>
          </w:rPr>
          <w:fldChar w:fldCharType="begin"/>
        </w:r>
        <w:r>
          <w:rPr>
            <w:noProof/>
            <w:webHidden/>
          </w:rPr>
          <w:instrText xml:space="preserve"> PAGEREF _Toc201557022 \h </w:instrText>
        </w:r>
        <w:r>
          <w:rPr>
            <w:noProof/>
            <w:webHidden/>
          </w:rPr>
        </w:r>
        <w:r>
          <w:rPr>
            <w:noProof/>
            <w:webHidden/>
          </w:rPr>
          <w:fldChar w:fldCharType="separate"/>
        </w:r>
        <w:r>
          <w:rPr>
            <w:noProof/>
            <w:webHidden/>
          </w:rPr>
          <w:t>50</w:t>
        </w:r>
        <w:r>
          <w:rPr>
            <w:noProof/>
            <w:webHidden/>
          </w:rPr>
          <w:fldChar w:fldCharType="end"/>
        </w:r>
      </w:hyperlink>
    </w:p>
    <w:p w14:paraId="0CFD19F4" w14:textId="04D00A18"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23" w:history="1">
        <w:r w:rsidRPr="00EA54A3">
          <w:rPr>
            <w:rStyle w:val="Hyperlink"/>
            <w:rFonts w:eastAsiaTheme="majorEastAsia" w:cs="Arial"/>
            <w:noProof/>
          </w:rPr>
          <w:t>Figure 9</w:t>
        </w:r>
        <w:r w:rsidRPr="00EA54A3">
          <w:rPr>
            <w:rStyle w:val="Hyperlink"/>
            <w:rFonts w:eastAsiaTheme="majorEastAsia" w:cs="Arial"/>
            <w:noProof/>
          </w:rPr>
          <w:noBreakHyphen/>
          <w:t>6: ECLASS Classification System</w:t>
        </w:r>
        <w:r>
          <w:rPr>
            <w:noProof/>
            <w:webHidden/>
          </w:rPr>
          <w:tab/>
        </w:r>
        <w:r>
          <w:rPr>
            <w:noProof/>
            <w:webHidden/>
          </w:rPr>
          <w:fldChar w:fldCharType="begin"/>
        </w:r>
        <w:r>
          <w:rPr>
            <w:noProof/>
            <w:webHidden/>
          </w:rPr>
          <w:instrText xml:space="preserve"> PAGEREF _Toc201557023 \h </w:instrText>
        </w:r>
        <w:r>
          <w:rPr>
            <w:noProof/>
            <w:webHidden/>
          </w:rPr>
        </w:r>
        <w:r>
          <w:rPr>
            <w:noProof/>
            <w:webHidden/>
          </w:rPr>
          <w:fldChar w:fldCharType="separate"/>
        </w:r>
        <w:r>
          <w:rPr>
            <w:noProof/>
            <w:webHidden/>
          </w:rPr>
          <w:t>51</w:t>
        </w:r>
        <w:r>
          <w:rPr>
            <w:noProof/>
            <w:webHidden/>
          </w:rPr>
          <w:fldChar w:fldCharType="end"/>
        </w:r>
      </w:hyperlink>
    </w:p>
    <w:p w14:paraId="64D968B3" w14:textId="53829E78"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24" w:history="1">
        <w:r w:rsidRPr="00EA54A3">
          <w:rPr>
            <w:rStyle w:val="Hyperlink"/>
            <w:rFonts w:eastAsiaTheme="majorEastAsia" w:cs="Arial"/>
            <w:noProof/>
          </w:rPr>
          <w:t>Figure 9</w:t>
        </w:r>
        <w:r w:rsidRPr="00EA54A3">
          <w:rPr>
            <w:rStyle w:val="Hyperlink"/>
            <w:rFonts w:eastAsiaTheme="majorEastAsia" w:cs="Arial"/>
            <w:noProof/>
          </w:rPr>
          <w:noBreakHyphen/>
          <w:t>7: Searching for Temperature Information in the VEC Model</w:t>
        </w:r>
        <w:r>
          <w:rPr>
            <w:noProof/>
            <w:webHidden/>
          </w:rPr>
          <w:tab/>
        </w:r>
        <w:r>
          <w:rPr>
            <w:noProof/>
            <w:webHidden/>
          </w:rPr>
          <w:fldChar w:fldCharType="begin"/>
        </w:r>
        <w:r>
          <w:rPr>
            <w:noProof/>
            <w:webHidden/>
          </w:rPr>
          <w:instrText xml:space="preserve"> PAGEREF _Toc201557024 \h </w:instrText>
        </w:r>
        <w:r>
          <w:rPr>
            <w:noProof/>
            <w:webHidden/>
          </w:rPr>
        </w:r>
        <w:r>
          <w:rPr>
            <w:noProof/>
            <w:webHidden/>
          </w:rPr>
          <w:fldChar w:fldCharType="separate"/>
        </w:r>
        <w:r>
          <w:rPr>
            <w:noProof/>
            <w:webHidden/>
          </w:rPr>
          <w:t>52</w:t>
        </w:r>
        <w:r>
          <w:rPr>
            <w:noProof/>
            <w:webHidden/>
          </w:rPr>
          <w:fldChar w:fldCharType="end"/>
        </w:r>
      </w:hyperlink>
    </w:p>
    <w:p w14:paraId="03928AAD" w14:textId="21A7B6E5"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25" w:history="1">
        <w:r w:rsidRPr="00EA54A3">
          <w:rPr>
            <w:rStyle w:val="Hyperlink"/>
            <w:rFonts w:eastAsiaTheme="majorEastAsia" w:cs="Arial"/>
            <w:noProof/>
          </w:rPr>
          <w:t>Figure 9</w:t>
        </w:r>
        <w:r w:rsidRPr="00EA54A3">
          <w:rPr>
            <w:rStyle w:val="Hyperlink"/>
            <w:rFonts w:eastAsiaTheme="majorEastAsia" w:cs="Arial"/>
            <w:noProof/>
          </w:rPr>
          <w:noBreakHyphen/>
          <w:t>8: For a VEC-NumericalValue define Unit in Concept Description</w:t>
        </w:r>
        <w:r>
          <w:rPr>
            <w:noProof/>
            <w:webHidden/>
          </w:rPr>
          <w:tab/>
        </w:r>
        <w:r>
          <w:rPr>
            <w:noProof/>
            <w:webHidden/>
          </w:rPr>
          <w:fldChar w:fldCharType="begin"/>
        </w:r>
        <w:r>
          <w:rPr>
            <w:noProof/>
            <w:webHidden/>
          </w:rPr>
          <w:instrText xml:space="preserve"> PAGEREF _Toc201557025 \h </w:instrText>
        </w:r>
        <w:r>
          <w:rPr>
            <w:noProof/>
            <w:webHidden/>
          </w:rPr>
        </w:r>
        <w:r>
          <w:rPr>
            <w:noProof/>
            <w:webHidden/>
          </w:rPr>
          <w:fldChar w:fldCharType="separate"/>
        </w:r>
        <w:r>
          <w:rPr>
            <w:noProof/>
            <w:webHidden/>
          </w:rPr>
          <w:t>53</w:t>
        </w:r>
        <w:r>
          <w:rPr>
            <w:noProof/>
            <w:webHidden/>
          </w:rPr>
          <w:fldChar w:fldCharType="end"/>
        </w:r>
      </w:hyperlink>
    </w:p>
    <w:p w14:paraId="27DEB4B0" w14:textId="40B91493"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26" w:history="1">
        <w:r w:rsidRPr="00EA54A3">
          <w:rPr>
            <w:rStyle w:val="Hyperlink"/>
            <w:rFonts w:eastAsiaTheme="majorEastAsia" w:cs="Arial"/>
            <w:noProof/>
          </w:rPr>
          <w:t>Figure 9</w:t>
        </w:r>
        <w:r w:rsidRPr="00EA54A3">
          <w:rPr>
            <w:rStyle w:val="Hyperlink"/>
            <w:rFonts w:eastAsiaTheme="majorEastAsia" w:cs="Arial"/>
            <w:noProof/>
          </w:rPr>
          <w:noBreakHyphen/>
          <w:t xml:space="preserve">9: Define Unit for each property in the embedded data </w:t>
        </w:r>
        <w:r w:rsidRPr="00EA54A3">
          <w:rPr>
            <w:rStyle w:val="Hyperlink"/>
            <w:rFonts w:eastAsia="Arial" w:cs="Arial"/>
            <w:noProof/>
          </w:rPr>
          <w:t>specification</w:t>
        </w:r>
        <w:r>
          <w:rPr>
            <w:noProof/>
            <w:webHidden/>
          </w:rPr>
          <w:tab/>
        </w:r>
        <w:r>
          <w:rPr>
            <w:noProof/>
            <w:webHidden/>
          </w:rPr>
          <w:fldChar w:fldCharType="begin"/>
        </w:r>
        <w:r>
          <w:rPr>
            <w:noProof/>
            <w:webHidden/>
          </w:rPr>
          <w:instrText xml:space="preserve"> PAGEREF _Toc201557026 \h </w:instrText>
        </w:r>
        <w:r>
          <w:rPr>
            <w:noProof/>
            <w:webHidden/>
          </w:rPr>
        </w:r>
        <w:r>
          <w:rPr>
            <w:noProof/>
            <w:webHidden/>
          </w:rPr>
          <w:fldChar w:fldCharType="separate"/>
        </w:r>
        <w:r>
          <w:rPr>
            <w:noProof/>
            <w:webHidden/>
          </w:rPr>
          <w:t>53</w:t>
        </w:r>
        <w:r>
          <w:rPr>
            <w:noProof/>
            <w:webHidden/>
          </w:rPr>
          <w:fldChar w:fldCharType="end"/>
        </w:r>
      </w:hyperlink>
    </w:p>
    <w:p w14:paraId="25C6935D" w14:textId="6195C03F" w:rsidR="001E52C7" w:rsidRDefault="001E52C7">
      <w:pPr>
        <w:pStyle w:val="Abbildungsverzeichnis"/>
        <w:tabs>
          <w:tab w:val="right" w:pos="9062"/>
        </w:tabs>
        <w:rPr>
          <w:rFonts w:eastAsiaTheme="minorEastAsia" w:cstheme="minorBidi"/>
          <w:b w:val="0"/>
          <w:bCs w:val="0"/>
          <w:noProof/>
          <w:sz w:val="22"/>
          <w:szCs w:val="22"/>
          <w:lang w:val="de-DE" w:eastAsia="zh-CN"/>
        </w:rPr>
      </w:pPr>
      <w:hyperlink w:anchor="_Toc201557027" w:history="1">
        <w:r w:rsidRPr="00EA54A3">
          <w:rPr>
            <w:rStyle w:val="Hyperlink"/>
            <w:rFonts w:eastAsiaTheme="majorEastAsia" w:cs="Arial"/>
            <w:noProof/>
            <w:lang w:val="de-DE"/>
          </w:rPr>
          <w:t>Figure 10</w:t>
        </w:r>
        <w:r w:rsidRPr="00EA54A3">
          <w:rPr>
            <w:rStyle w:val="Hyperlink"/>
            <w:rFonts w:eastAsiaTheme="majorEastAsia" w:cs="Arial"/>
            <w:noProof/>
            <w:lang w:val="de-DE"/>
          </w:rPr>
          <w:noBreakHyphen/>
          <w:t>1: Concept Description in AAS-Designer</w:t>
        </w:r>
        <w:r>
          <w:rPr>
            <w:noProof/>
            <w:webHidden/>
          </w:rPr>
          <w:tab/>
        </w:r>
        <w:r>
          <w:rPr>
            <w:noProof/>
            <w:webHidden/>
          </w:rPr>
          <w:fldChar w:fldCharType="begin"/>
        </w:r>
        <w:r>
          <w:rPr>
            <w:noProof/>
            <w:webHidden/>
          </w:rPr>
          <w:instrText xml:space="preserve"> PAGEREF _Toc201557027 \h </w:instrText>
        </w:r>
        <w:r>
          <w:rPr>
            <w:noProof/>
            <w:webHidden/>
          </w:rPr>
        </w:r>
        <w:r>
          <w:rPr>
            <w:noProof/>
            <w:webHidden/>
          </w:rPr>
          <w:fldChar w:fldCharType="separate"/>
        </w:r>
        <w:r>
          <w:rPr>
            <w:noProof/>
            <w:webHidden/>
          </w:rPr>
          <w:t>55</w:t>
        </w:r>
        <w:r>
          <w:rPr>
            <w:noProof/>
            <w:webHidden/>
          </w:rPr>
          <w:fldChar w:fldCharType="end"/>
        </w:r>
      </w:hyperlink>
    </w:p>
    <w:p w14:paraId="7E63BDEC" w14:textId="62047C10" w:rsidR="00356043" w:rsidRPr="00CD024F" w:rsidRDefault="00356043" w:rsidP="00356043">
      <w:pPr>
        <w:rPr>
          <w:rFonts w:cs="Arial"/>
        </w:rPr>
      </w:pPr>
      <w:r w:rsidRPr="00CD024F">
        <w:rPr>
          <w:rFonts w:cs="Arial"/>
        </w:rPr>
        <w:fldChar w:fldCharType="end"/>
      </w:r>
    </w:p>
    <w:p w14:paraId="42D25FF6" w14:textId="77777777" w:rsidR="00356043" w:rsidRPr="00CD024F" w:rsidRDefault="00356043" w:rsidP="005A2EC4">
      <w:pPr>
        <w:rPr>
          <w:rFonts w:cs="Arial"/>
        </w:rPr>
      </w:pPr>
    </w:p>
    <w:p w14:paraId="0FAA129B" w14:textId="77777777" w:rsidR="00356043" w:rsidRPr="00CD024F" w:rsidRDefault="00356043" w:rsidP="005A2EC4">
      <w:pPr>
        <w:rPr>
          <w:rFonts w:cs="Arial"/>
        </w:rPr>
      </w:pPr>
    </w:p>
    <w:p w14:paraId="633409BD" w14:textId="77777777" w:rsidR="00356043" w:rsidRPr="00CD024F" w:rsidRDefault="00356043" w:rsidP="005A2EC4">
      <w:pPr>
        <w:rPr>
          <w:rFonts w:cs="Arial"/>
        </w:rPr>
      </w:pPr>
    </w:p>
    <w:p w14:paraId="1BBB2610" w14:textId="77777777" w:rsidR="00356043" w:rsidRPr="00CD024F" w:rsidRDefault="00356043" w:rsidP="005A2EC4">
      <w:pPr>
        <w:rPr>
          <w:rFonts w:cs="Arial"/>
        </w:rPr>
      </w:pPr>
    </w:p>
    <w:p w14:paraId="78BEAE40" w14:textId="77777777" w:rsidR="00356043" w:rsidRPr="00CD024F" w:rsidRDefault="00356043" w:rsidP="005A2EC4">
      <w:pPr>
        <w:rPr>
          <w:rFonts w:cs="Arial"/>
        </w:rPr>
      </w:pPr>
    </w:p>
    <w:p w14:paraId="3088484E" w14:textId="77777777" w:rsidR="00356043" w:rsidRPr="00CD024F" w:rsidRDefault="00356043" w:rsidP="005A2EC4">
      <w:pPr>
        <w:rPr>
          <w:rFonts w:cs="Arial"/>
        </w:rPr>
      </w:pPr>
    </w:p>
    <w:p w14:paraId="7BF51302" w14:textId="77777777" w:rsidR="00356043" w:rsidRPr="00CD024F" w:rsidRDefault="00356043" w:rsidP="00356043">
      <w:pPr>
        <w:rPr>
          <w:rFonts w:cs="Arial"/>
        </w:rPr>
      </w:pPr>
    </w:p>
    <w:p w14:paraId="36F6B1D0" w14:textId="77777777" w:rsidR="003A40E2" w:rsidRPr="00CD024F" w:rsidRDefault="003A40E2" w:rsidP="003A40E2">
      <w:pPr>
        <w:rPr>
          <w:rFonts w:eastAsia="Arial" w:cs="Arial"/>
          <w:color w:val="000000" w:themeColor="text1"/>
        </w:rPr>
      </w:pPr>
    </w:p>
    <w:p w14:paraId="5A94E6D2" w14:textId="77777777" w:rsidR="003A40E2" w:rsidRPr="00CD024F" w:rsidRDefault="003A40E2" w:rsidP="003A40E2">
      <w:pPr>
        <w:rPr>
          <w:rFonts w:eastAsia="Arial" w:cs="Arial"/>
          <w:color w:val="000000" w:themeColor="text1"/>
        </w:rPr>
      </w:pPr>
    </w:p>
    <w:p w14:paraId="379AA64E" w14:textId="77777777" w:rsidR="003A40E2" w:rsidRPr="00CD024F" w:rsidRDefault="003A40E2" w:rsidP="003A40E2">
      <w:pPr>
        <w:rPr>
          <w:rFonts w:eastAsia="Arial" w:cs="Arial"/>
          <w:color w:val="000000" w:themeColor="text1"/>
        </w:rPr>
      </w:pPr>
    </w:p>
    <w:p w14:paraId="442C8246" w14:textId="77777777" w:rsidR="003A40E2" w:rsidRPr="00CD024F" w:rsidRDefault="003A40E2" w:rsidP="003A40E2">
      <w:pPr>
        <w:rPr>
          <w:rFonts w:eastAsia="Arial" w:cs="Arial"/>
          <w:color w:val="000000" w:themeColor="text1"/>
        </w:rPr>
      </w:pPr>
    </w:p>
    <w:p w14:paraId="493A0351" w14:textId="77777777" w:rsidR="003A40E2" w:rsidRPr="00CD024F" w:rsidRDefault="003A40E2" w:rsidP="003A40E2">
      <w:pPr>
        <w:rPr>
          <w:rFonts w:eastAsia="Arial" w:cs="Arial"/>
          <w:color w:val="000000" w:themeColor="text1"/>
        </w:rPr>
      </w:pPr>
    </w:p>
    <w:p w14:paraId="3A08F487" w14:textId="77777777" w:rsidR="003A40E2" w:rsidRPr="00CD024F" w:rsidRDefault="003A40E2" w:rsidP="003A40E2">
      <w:pPr>
        <w:rPr>
          <w:rFonts w:eastAsia="Arial" w:cs="Arial"/>
          <w:color w:val="000000" w:themeColor="text1"/>
        </w:rPr>
      </w:pPr>
    </w:p>
    <w:p w14:paraId="1947FCEA" w14:textId="77777777" w:rsidR="003A40E2" w:rsidRPr="00CD024F" w:rsidRDefault="003A40E2" w:rsidP="003A40E2">
      <w:pPr>
        <w:rPr>
          <w:rFonts w:eastAsia="Arial" w:cs="Arial"/>
          <w:color w:val="000000" w:themeColor="text1"/>
        </w:rPr>
      </w:pPr>
    </w:p>
    <w:p w14:paraId="14EEB90D" w14:textId="77777777" w:rsidR="003A40E2" w:rsidRPr="00CD024F" w:rsidRDefault="003A40E2" w:rsidP="003A40E2">
      <w:pPr>
        <w:rPr>
          <w:rFonts w:eastAsia="Arial" w:cs="Arial"/>
          <w:color w:val="000000" w:themeColor="text1"/>
        </w:rPr>
      </w:pPr>
    </w:p>
    <w:bookmarkEnd w:id="167"/>
    <w:p w14:paraId="6EBED37C" w14:textId="77777777" w:rsidR="003A40E2" w:rsidRPr="00CD024F" w:rsidRDefault="003A40E2" w:rsidP="003A40E2">
      <w:pPr>
        <w:rPr>
          <w:rFonts w:eastAsia="Arial" w:cs="Arial"/>
          <w:color w:val="000000" w:themeColor="text1"/>
        </w:rPr>
      </w:pPr>
    </w:p>
    <w:sectPr w:rsidR="003A40E2" w:rsidRPr="00CD024F" w:rsidSect="008862BF">
      <w:headerReference w:type="default" r:id="rId156"/>
      <w:footerReference w:type="even" r:id="rId157"/>
      <w:footerReference w:type="default" r:id="rId158"/>
      <w:headerReference w:type="first" r:id="rId159"/>
      <w:footerReference w:type="first" r:id="rId160"/>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stefan.huffer@meta-level.de" w:date="2025-06-11T09:27:00Z" w:initials="st">
    <w:p w14:paraId="7D204DBF" w14:textId="6AD939C8" w:rsidR="00E00F44" w:rsidRDefault="00E00F44">
      <w:r>
        <w:annotationRef/>
      </w:r>
      <w:r w:rsidRPr="6B894CE3">
        <w:t>You can include an image here that contains relevant information. At the moment, it appears that the details from the summary were not carried over correctly.</w:t>
      </w:r>
    </w:p>
  </w:comment>
  <w:comment w:id="188" w:author="Avdullahu, Blendar" w:date="2025-06-11T11:45:00Z" w:initials="AB">
    <w:p w14:paraId="52395AF3" w14:textId="51AB4504" w:rsidR="00E00F44" w:rsidRDefault="00E00F44">
      <w:pPr>
        <w:pStyle w:val="Kommentartext"/>
      </w:pPr>
      <w:r>
        <w:rPr>
          <w:rStyle w:val="Kommentarzeichen"/>
        </w:rPr>
        <w:annotationRef/>
      </w:r>
      <w:r>
        <w:t>We never used it. Can you give us as an example?</w:t>
      </w:r>
    </w:p>
  </w:comment>
  <w:comment w:id="193" w:author="Markus Rentschler" w:date="2025-06-04T21:16:00Z" w:initials="MR">
    <w:p w14:paraId="66EDF7B8" w14:textId="77777777" w:rsidR="00E00F44" w:rsidRDefault="00E00F44" w:rsidP="00121A3E">
      <w:pPr>
        <w:pStyle w:val="Kommentartext"/>
      </w:pPr>
      <w:r>
        <w:rPr>
          <w:rStyle w:val="Kommentarzeichen"/>
        </w:rPr>
        <w:annotationRef/>
      </w:r>
      <w:r>
        <w:t xml:space="preserve">Please provide IDTA-Links to the submodels </w:t>
      </w:r>
      <w:r>
        <w:br/>
      </w:r>
      <w:r>
        <w:br/>
      </w:r>
      <w:hyperlink r:id="rId1" w:history="1">
        <w:r w:rsidRPr="00173A23">
          <w:rPr>
            <w:rStyle w:val="Hyperlink"/>
          </w:rPr>
          <w:t>IDTA Submodel Templates</w:t>
        </w:r>
      </w:hyperlink>
      <w:r>
        <w:t xml:space="preserve"> </w:t>
      </w:r>
      <w:r>
        <w:br/>
      </w:r>
      <w:r>
        <w:br/>
      </w:r>
      <w:hyperlink r:id="rId2" w:history="1">
        <w:r w:rsidRPr="00173A23">
          <w:rPr>
            <w:rStyle w:val="Hyperlink"/>
          </w:rPr>
          <w:t>submodel-templates/published at main · admin-shell-io/submodel-templates</w:t>
        </w:r>
      </w:hyperlink>
      <w:r>
        <w:t xml:space="preserve"> </w:t>
      </w:r>
    </w:p>
  </w:comment>
  <w:comment w:id="194" w:author="Avdullahu, Blendar" w:date="2025-06-06T10:58:00Z" w:initials="AB">
    <w:p w14:paraId="463BE77D" w14:textId="399462FF" w:rsidR="00E00F44" w:rsidRDefault="00E00F44">
      <w:pPr>
        <w:pStyle w:val="Kommentartext"/>
      </w:pPr>
      <w:r>
        <w:rPr>
          <w:rStyle w:val="Kommentarzeichen"/>
        </w:rPr>
        <w:annotationRef/>
      </w:r>
      <w:r>
        <w:t>It is done</w:t>
      </w:r>
    </w:p>
  </w:comment>
  <w:comment w:id="200" w:author="stefan.huffer@meta-level.de" w:date="2025-06-11T09:37:00Z" w:initials="st">
    <w:p w14:paraId="041F43ED" w14:textId="57B540AE" w:rsidR="00E00F44" w:rsidRDefault="00E00F44">
      <w:r>
        <w:annotationRef/>
      </w:r>
      <w:r w:rsidRPr="7B628796">
        <w:t>Feed Mapping allows you to dynamically create Asset Administration Shells. It enables automated generation of AAS instances based on incoming data feeds, streamlining the integration of external data sources into your infrastructure</w:t>
      </w:r>
    </w:p>
  </w:comment>
  <w:comment w:id="201" w:author="Markus Rentschler" w:date="2025-06-12T11:34:00Z" w:initials="MR">
    <w:p w14:paraId="42E8044E" w14:textId="77777777" w:rsidR="00E00F44" w:rsidRDefault="00E00F44" w:rsidP="007401FB">
      <w:pPr>
        <w:pStyle w:val="Kommentartext"/>
      </w:pPr>
      <w:r>
        <w:rPr>
          <w:rStyle w:val="Kommentarzeichen"/>
        </w:rPr>
        <w:annotationRef/>
      </w:r>
      <w:r>
        <w:t>Can you provide a screenshot with some content?</w:t>
      </w:r>
    </w:p>
  </w:comment>
  <w:comment w:id="300" w:author="stefan.huffer@meta-level.de" w:date="2025-06-11T11:05:00Z" w:initials="st">
    <w:p w14:paraId="7DBBF17D" w14:textId="4C592D0E" w:rsidR="00E00F44" w:rsidRDefault="00E00F44">
      <w:r>
        <w:annotationRef/>
      </w:r>
      <w:r w:rsidRPr="6FF7E6B2">
        <w:t>The current screenshot is not meaningful. It should focus on the mapping process and show an example implementation—ideally using a CSV import—to clearly illustrate how external data fields are linked to AAS elements</w:t>
      </w:r>
    </w:p>
  </w:comment>
  <w:comment w:id="301" w:author="Kanak Pandit" w:date="2025-06-12T08:33:00Z" w:initials="KP">
    <w:p w14:paraId="3BD476C7" w14:textId="4EF9134C" w:rsidR="00E00F44" w:rsidRDefault="00E00F44" w:rsidP="00385F35">
      <w:r>
        <w:rPr>
          <w:rStyle w:val="Kommentarzeichen"/>
        </w:rPr>
        <w:annotationRef/>
      </w:r>
      <w:r>
        <w:rPr>
          <w:color w:val="000000"/>
        </w:rPr>
        <w:fldChar w:fldCharType="begin"/>
      </w:r>
      <w:r>
        <w:rPr>
          <w:color w:val="000000"/>
        </w:rPr>
        <w:instrText>HYPERLINK "mailto:markus.rentschler@arena2036.de"</w:instrText>
      </w:r>
      <w:bookmarkStart w:id="303" w:name="_@_109631935184A64F815F1758793B3F00Z"/>
      <w:r>
        <w:rPr>
          <w:color w:val="000000"/>
        </w:rPr>
        <w:fldChar w:fldCharType="separate"/>
      </w:r>
      <w:bookmarkEnd w:id="303"/>
      <w:r w:rsidRPr="00385F35">
        <w:rPr>
          <w:rStyle w:val="Mention4"/>
        </w:rPr>
        <w:t>@Markus Rentschler</w:t>
      </w:r>
      <w:r>
        <w:rPr>
          <w:color w:val="000000"/>
        </w:rPr>
        <w:fldChar w:fldCharType="end"/>
      </w:r>
      <w:r>
        <w:rPr>
          <w:color w:val="000000"/>
        </w:rPr>
        <w:t xml:space="preserve"> we have never used feed mapping so is it possible for you to give us the screenshot with the filled-in values.</w:t>
      </w:r>
    </w:p>
  </w:comment>
  <w:comment w:id="302" w:author="Markus Rentschler" w:date="2025-06-12T12:03:00Z" w:initials="MR">
    <w:p w14:paraId="353FA036" w14:textId="77777777" w:rsidR="00E00F44" w:rsidRDefault="00E00F44" w:rsidP="00FF5EC6">
      <w:pPr>
        <w:pStyle w:val="Kommentartext"/>
      </w:pPr>
      <w:r>
        <w:rPr>
          <w:rStyle w:val="Kommentarzeichen"/>
        </w:rPr>
        <w:annotationRef/>
      </w:r>
      <w:r>
        <w:t>@stefan.huffer: Please provide us some screenshots.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204DBF" w15:done="0"/>
  <w15:commentEx w15:paraId="52395AF3" w15:paraIdParent="7D204DBF" w15:done="0"/>
  <w15:commentEx w15:paraId="66EDF7B8" w15:done="0"/>
  <w15:commentEx w15:paraId="463BE77D" w15:paraIdParent="66EDF7B8" w15:done="0"/>
  <w15:commentEx w15:paraId="041F43ED" w15:done="0"/>
  <w15:commentEx w15:paraId="42E8044E" w15:paraIdParent="041F43ED" w15:done="0"/>
  <w15:commentEx w15:paraId="7DBBF17D" w15:done="0"/>
  <w15:commentEx w15:paraId="3BD476C7" w15:paraIdParent="7DBBF17D" w15:done="0"/>
  <w15:commentEx w15:paraId="353FA036" w15:paraIdParent="7DBBF1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77E1AD5" w16cex:dateUtc="2025-06-11T07:27:00Z"/>
  <w16cex:commentExtensible w16cex:durableId="20825F41" w16cex:dateUtc="2025-06-04T19:16:00Z"/>
  <w16cex:commentExtensible w16cex:durableId="34587CA3" w16cex:dateUtc="2025-06-11T07:37:00Z"/>
  <w16cex:commentExtensible w16cex:durableId="33BEB942" w16cex:dateUtc="2025-06-12T09:34:00Z"/>
  <w16cex:commentExtensible w16cex:durableId="4B7E0626" w16cex:dateUtc="2025-06-11T09:05:00Z"/>
  <w16cex:commentExtensible w16cex:durableId="2825C76B" w16cex:dateUtc="2025-06-12T06:33:00Z"/>
  <w16cex:commentExtensible w16cex:durableId="7386FEC7" w16cex:dateUtc="2025-06-12T1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204DBF" w16cid:durableId="677E1AD5"/>
  <w16cid:commentId w16cid:paraId="52395AF3" w16cid:durableId="52395AF3"/>
  <w16cid:commentId w16cid:paraId="66EDF7B8" w16cid:durableId="20825F41"/>
  <w16cid:commentId w16cid:paraId="463BE77D" w16cid:durableId="598D271E"/>
  <w16cid:commentId w16cid:paraId="041F43ED" w16cid:durableId="34587CA3"/>
  <w16cid:commentId w16cid:paraId="42E8044E" w16cid:durableId="33BEB942"/>
  <w16cid:commentId w16cid:paraId="7DBBF17D" w16cid:durableId="4B7E0626"/>
  <w16cid:commentId w16cid:paraId="3BD476C7" w16cid:durableId="2825C76B"/>
  <w16cid:commentId w16cid:paraId="353FA036" w16cid:durableId="7386FEC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599102" w14:textId="77777777" w:rsidR="00E00F44" w:rsidRDefault="00E00F44" w:rsidP="00675481">
      <w:r>
        <w:separator/>
      </w:r>
    </w:p>
    <w:p w14:paraId="751CD0A4" w14:textId="77777777" w:rsidR="00E00F44" w:rsidRDefault="00E00F44"/>
  </w:endnote>
  <w:endnote w:type="continuationSeparator" w:id="0">
    <w:p w14:paraId="731D950F" w14:textId="77777777" w:rsidR="00E00F44" w:rsidRDefault="00E00F44" w:rsidP="00675481">
      <w:r>
        <w:continuationSeparator/>
      </w:r>
    </w:p>
    <w:p w14:paraId="50EC4D78" w14:textId="77777777" w:rsidR="00E00F44" w:rsidRDefault="00E00F44"/>
  </w:endnote>
  <w:endnote w:type="continuationNotice" w:id="1">
    <w:p w14:paraId="7BF9B6DA" w14:textId="77777777" w:rsidR="00E00F44" w:rsidRDefault="00E00F44"/>
    <w:p w14:paraId="35E8CCD8" w14:textId="77777777" w:rsidR="00E00F44" w:rsidRDefault="00E00F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MT">
    <w:altName w:val="Arial"/>
    <w:charset w:val="00"/>
    <w:family w:val="roman"/>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3C658" w14:textId="77777777" w:rsidR="00E00F44" w:rsidRDefault="00E00F44">
    <w:pPr>
      <w:pStyle w:val="Fuzeile"/>
    </w:pPr>
    <w:r>
      <w:rPr>
        <w:noProof/>
        <w:lang w:val="de-DE" w:eastAsia="zh-CN"/>
      </w:rPr>
      <mc:AlternateContent>
        <mc:Choice Requires="wps">
          <w:drawing>
            <wp:anchor distT="0" distB="0" distL="0" distR="0" simplePos="0" relativeHeight="251658244" behindDoc="0" locked="0" layoutInCell="1" allowOverlap="1" wp14:anchorId="582A6653" wp14:editId="6DA4590A">
              <wp:simplePos x="635" y="635"/>
              <wp:positionH relativeFrom="page">
                <wp:align>center</wp:align>
              </wp:positionH>
              <wp:positionV relativeFrom="page">
                <wp:align>bottom</wp:align>
              </wp:positionV>
              <wp:extent cx="443865" cy="443865"/>
              <wp:effectExtent l="0" t="0" r="5715" b="0"/>
              <wp:wrapNone/>
              <wp:docPr id="2063980404" name="Textfeld 2" descr="Public">
                <a:extLst xmlns:a="http://schemas.openxmlformats.org/drawingml/2006/main">
                  <a:ext uri="{5AE41FA2-C0FF-4470-9BD4-5FADCA87CBE2}">
                    <aclsh:classification xmlns:aclsh="http://schemas.microsoft.com/office/drawing/2020/classificationShap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360052" w14:textId="77777777" w:rsidR="00E00F44" w:rsidRPr="00937BEF" w:rsidRDefault="00E00F44">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82A6653" id="_x0000_t202" coordsize="21600,21600" o:spt="202" path="m,l,21600r21600,l21600,xe">
              <v:stroke joinstyle="miter"/>
              <v:path gradientshapeok="t" o:connecttype="rect"/>
            </v:shapetype>
            <v:shape id="Textfeld 2" o:spid="_x0000_s1027" type="#_x0000_t202" alt="Public" style="position:absolute;left:0;text-align:left;margin-left:0;margin-top:0;width:34.95pt;height:34.95pt;z-index:25165824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" filled="f" stroked="f">
              <v:textbox style="mso-fit-shape-to-text:t" inset="0,0,0,15pt">
                <w:txbxContent>
                  <w:p w14:paraId="59360052" w14:textId="77777777" w:rsidR="00E00F44" w:rsidRPr="00937BEF" w:rsidRDefault="00E00F44">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66F052" w14:textId="506A85E9" w:rsidR="00E00F44" w:rsidRDefault="00E00F44" w:rsidP="003A3F21">
    <w:pPr>
      <w:pStyle w:val="Fuzeile"/>
      <w:jc w:val="right"/>
    </w:pPr>
    <w:r>
      <w:rPr>
        <w:noProof/>
        <w:lang w:val="de-DE" w:eastAsia="zh-CN"/>
      </w:rPr>
      <mc:AlternateContent>
        <mc:Choice Requires="wps">
          <w:drawing>
            <wp:anchor distT="0" distB="0" distL="114300" distR="114300" simplePos="0" relativeHeight="251658245" behindDoc="0" locked="0" layoutInCell="0" allowOverlap="1" wp14:anchorId="54F8BB22" wp14:editId="652FF3C5">
              <wp:simplePos x="0" y="0"/>
              <wp:positionH relativeFrom="page">
                <wp:posOffset>0</wp:posOffset>
              </wp:positionH>
              <wp:positionV relativeFrom="page">
                <wp:posOffset>9970135</wp:posOffset>
              </wp:positionV>
              <wp:extent cx="7549286" cy="526694"/>
              <wp:effectExtent l="0" t="0" r="0" b="6985"/>
              <wp:wrapNone/>
              <wp:docPr id="847119777"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9286" cy="526694"/>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88E0146" w14:textId="1085DAC4" w:rsidR="00E00F44" w:rsidRPr="00F600BC" w:rsidRDefault="00E00F44">
                          <w:pPr>
                            <w:pStyle w:val="Fuzeile"/>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Pr>
                              <w:rFonts w:ascii="ArialMT" w:hAnsi="ArialMT" w:cs="ArialMT"/>
                              <w:noProof/>
                            </w:rPr>
                            <w:t>23.06.2025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VWS4LS TP 12 –</w:t>
                          </w:r>
                          <w:r w:rsidRPr="00F600BC">
                            <w:rPr>
                              <w:rFonts w:ascii="ArialMT" w:hAnsi="ArialMT" w:cs="ArialMT"/>
                              <w:b/>
                              <w:bCs/>
                              <w:lang w:val="de-DE"/>
                            </w:rPr>
                            <w:t xml:space="preserve"> AAS-Designer Manual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8BB22" id="_x0000_t202" coordsize="21600,21600" o:spt="202" path="m,l,21600r21600,l21600,xe">
              <v:stroke joinstyle="miter"/>
              <v:path gradientshapeok="t" o:connecttype="rect"/>
            </v:shapetype>
            <v:shape id="Textfeld 4" o:spid="_x0000_s1028" type="#_x0000_t202" alt="{&quot;HashCode&quot;:852612945,&quot;Height&quot;:841.0,&quot;Width&quot;:595.0,&quot;Placement&quot;:&quot;Footer&quot;,&quot;Index&quot;:&quot;Primary&quot;,&quot;Section&quot;:1,&quot;Top&quot;:0.0,&quot;Left&quot;:0.0}" style="position:absolute;left:0;text-align:left;margin-left:0;margin-top:785.05pt;width:594.45pt;height:41.4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" o:allowincell="f" filled="f" stroked="f" strokeweight=".5pt">
              <v:textbox inset="20pt,0,,0">
                <w:txbxContent>
                  <w:p w14:paraId="188E0146" w14:textId="1085DAC4" w:rsidR="00E00F44" w:rsidRPr="00F600BC" w:rsidRDefault="00E00F44">
                    <w:pPr>
                      <w:pStyle w:val="Fuzeile"/>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Pr>
                        <w:rFonts w:ascii="ArialMT" w:hAnsi="ArialMT" w:cs="ArialMT"/>
                        <w:noProof/>
                      </w:rPr>
                      <w:t>23.06.2025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VWS4LS TP 12 –</w:t>
                    </w:r>
                    <w:r w:rsidRPr="00F600BC">
                      <w:rPr>
                        <w:rFonts w:ascii="ArialMT" w:hAnsi="ArialMT" w:cs="ArialMT"/>
                        <w:b/>
                        <w:bCs/>
                        <w:lang w:val="de-DE"/>
                      </w:rPr>
                      <w:t xml:space="preserve"> AAS-Designer Manual</w:t>
                    </w:r>
                  </w:p>
                </w:txbxContent>
              </v:textbox>
              <w10:wrap anchorx="page" anchory="page"/>
            </v:shape>
          </w:pict>
        </mc:Fallback>
      </mc:AlternateContent>
    </w:r>
    <w:sdt>
      <w:sdtPr>
        <w:id w:val="473575437"/>
        <w:docPartObj>
          <w:docPartGallery w:val="Page Numbers (Bottom of Page)"/>
          <w:docPartUnique/>
        </w:docPartObj>
      </w:sdtPr>
      <w:sdtContent>
        <w:r>
          <w:fldChar w:fldCharType="begin"/>
        </w:r>
        <w:r>
          <w:instrText>PAGE   \* MERGEFORMAT</w:instrText>
        </w:r>
        <w:r>
          <w:fldChar w:fldCharType="separate"/>
        </w:r>
        <w:r w:rsidR="005C1D16">
          <w:rPr>
            <w:noProof/>
          </w:rPr>
          <w:t>1</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050276" w14:textId="77777777" w:rsidR="00E00F44" w:rsidRDefault="00E00F44" w:rsidP="00944AC4">
    <w:pPr>
      <w:pStyle w:val="Fuzeile"/>
      <w:jc w:val="center"/>
    </w:pPr>
    <w:r>
      <w:rPr>
        <w:noProof/>
        <w:lang w:val="de-DE" w:eastAsia="zh-CN"/>
      </w:rPr>
      <mc:AlternateContent>
        <mc:Choice Requires="wps">
          <w:drawing>
            <wp:anchor distT="0" distB="0" distL="0" distR="0" simplePos="0" relativeHeight="251658243" behindDoc="0" locked="0" layoutInCell="1" allowOverlap="1" wp14:anchorId="515B9BEB" wp14:editId="42796229">
              <wp:simplePos x="635" y="635"/>
              <wp:positionH relativeFrom="page">
                <wp:align>center</wp:align>
              </wp:positionH>
              <wp:positionV relativeFrom="page">
                <wp:align>bottom</wp:align>
              </wp:positionV>
              <wp:extent cx="443865" cy="443865"/>
              <wp:effectExtent l="0" t="0" r="5715" b="0"/>
              <wp:wrapNone/>
              <wp:docPr id="899101765" name="Textfeld 1" descr="Public">
                <a:extLst xmlns:a="http://schemas.openxmlformats.org/drawingml/2006/main">
                  <a:ext uri="{5AE41FA2-C0FF-4470-9BD4-5FADCA87CBE2}">
                    <aclsh:classification xmlns:aclsh="http://schemas.microsoft.com/office/drawing/2020/classificationShap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8D21D" w14:textId="77777777" w:rsidR="00E00F44" w:rsidRPr="00937BEF" w:rsidRDefault="00E00F44">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15B9BEB" id="_x0000_t202" coordsize="21600,21600" o:spt="202" path="m,l,21600r21600,l21600,xe">
              <v:stroke joinstyle="miter"/>
              <v:path gradientshapeok="t" o:connecttype="rect"/>
            </v:shapetype>
            <v:shape id="Textfeld 1" o:spid="_x0000_s1029" type="#_x0000_t202" alt="Public" style="position:absolute;left:0;text-align:left;margin-left:0;margin-top:0;width:34.95pt;height:34.95pt;z-index:251658243;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" filled="f" stroked="f">
              <v:textbox style="mso-fit-shape-to-text:t" inset="0,0,0,15pt">
                <w:txbxContent>
                  <w:p w14:paraId="4378D21D" w14:textId="77777777" w:rsidR="00E00F44" w:rsidRPr="00937BEF" w:rsidRDefault="00E00F44">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6AE95" w14:textId="65CA8164" w:rsidR="00E00F44" w:rsidRDefault="00E00F44">
    <w:pPr>
      <w:pStyle w:val="Fuzeile"/>
    </w:pPr>
    <w:r>
      <w:rPr>
        <w:noProof/>
        <w:lang w:val="de-DE" w:eastAsia="zh-CN"/>
      </w:rPr>
      <mc:AlternateContent>
        <mc:Choice Requires="wps">
          <w:drawing>
            <wp:anchor distT="0" distB="0" distL="0" distR="0" simplePos="0" relativeHeight="251658241" behindDoc="0" locked="0" layoutInCell="1" allowOverlap="1" wp14:anchorId="24D2B86A" wp14:editId="4FA1C992">
              <wp:simplePos x="635" y="635"/>
              <wp:positionH relativeFrom="page">
                <wp:align>center</wp:align>
              </wp:positionH>
              <wp:positionV relativeFrom="page">
                <wp:align>bottom</wp:align>
              </wp:positionV>
              <wp:extent cx="443865" cy="443865"/>
              <wp:effectExtent l="0" t="0" r="18415" b="0"/>
              <wp:wrapNone/>
              <wp:docPr id="540706918" name="Textfeld 2" descr="Internal">
                <a:extLst xmlns:a="http://schemas.openxmlformats.org/drawingml/2006/main">
                  <a:ext uri="{5AE41FA2-C0FF-4470-9BD4-5FADCA87CBE2}">
                    <aclsh:classification xmlns:aclsh="http://schemas.microsoft.com/office/drawing/2020/classificationShap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9341A2" w14:textId="4949C5C8" w:rsidR="00E00F44" w:rsidRPr="00CA3FD7" w:rsidRDefault="00E00F44" w:rsidP="00CA3FD7">
                          <w:pPr>
                            <w:rPr>
                              <w:rFonts w:eastAsia="Arial" w:cs="Arial"/>
                              <w:noProof/>
                              <w:color w:val="000000"/>
                              <w:sz w:val="18"/>
                              <w:szCs w:val="18"/>
                            </w:rPr>
                          </w:pPr>
                          <w:r w:rsidRPr="00CA3FD7">
                            <w:rPr>
                              <w:rFonts w:eastAsia="Arial" w:cs="Arial"/>
                              <w:noProof/>
                              <w:color w:val="000000"/>
                              <w:sz w:val="18"/>
                              <w:szCs w:val="18"/>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4D2B86A" id="_x0000_t202" coordsize="21600,21600" o:spt="202" path="m,l,21600r21600,l21600,xe">
              <v:stroke joinstyle="miter"/>
              <v:path gradientshapeok="t" o:connecttype="rect"/>
            </v:shapetype>
            <v:shape id="_x0000_s1031" type="#_x0000_t202" alt="Internal" style="position:absolute;left:0;text-align:left;margin-left:0;margin-top:0;width:34.95pt;height:34.95pt;z-index:251658241;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" filled="f" stroked="f">
              <v:textbox style="mso-fit-shape-to-text:t" inset="0,0,0,15pt">
                <w:txbxContent>
                  <w:p w14:paraId="419341A2" w14:textId="4949C5C8" w:rsidR="00E00F44" w:rsidRPr="00CA3FD7" w:rsidRDefault="00E00F44" w:rsidP="00CA3FD7">
                    <w:pPr>
                      <w:rPr>
                        <w:rFonts w:eastAsia="Arial" w:cs="Arial"/>
                        <w:noProof/>
                        <w:color w:val="000000"/>
                        <w:sz w:val="18"/>
                        <w:szCs w:val="18"/>
                      </w:rPr>
                    </w:pPr>
                    <w:r w:rsidRPr="00CA3FD7">
                      <w:rPr>
                        <w:rFonts w:eastAsia="Arial" w:cs="Arial"/>
                        <w:noProof/>
                        <w:color w:val="000000"/>
                        <w:sz w:val="18"/>
                        <w:szCs w:val="18"/>
                      </w:rPr>
                      <w:t>Internal</w:t>
                    </w:r>
                  </w:p>
                </w:txbxContent>
              </v:textbox>
              <w10:wrap anchorx="page" anchory="page"/>
            </v:shape>
          </w:pict>
        </mc:Fallback>
      </mc:AlternateContent>
    </w:r>
  </w:p>
  <w:p w14:paraId="4A65CC24" w14:textId="77777777" w:rsidR="00E00F44" w:rsidRDefault="00E00F44"/>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072F9" w14:textId="56426FB3" w:rsidR="00E00F44" w:rsidRPr="001B1D38" w:rsidRDefault="00E00F44" w:rsidP="003011EE">
    <w:pPr>
      <w:pStyle w:val="Fuzeile"/>
      <w:jc w:val="right"/>
      <w:rPr>
        <w:sz w:val="18"/>
        <w:szCs w:val="18"/>
      </w:rPr>
    </w:pPr>
    <w:r>
      <w:rPr>
        <w:noProof/>
        <w:lang w:val="de-DE" w:eastAsia="zh-CN"/>
      </w:rPr>
      <mc:AlternateContent>
        <mc:Choice Requires="wps">
          <w:drawing>
            <wp:anchor distT="0" distB="0" distL="114300" distR="114300" simplePos="0" relativeHeight="251658248" behindDoc="0" locked="0" layoutInCell="0" allowOverlap="1" wp14:anchorId="787A0648" wp14:editId="5AD43771">
              <wp:simplePos x="0" y="0"/>
              <wp:positionH relativeFrom="page">
                <wp:align>left</wp:align>
              </wp:positionH>
              <wp:positionV relativeFrom="bottomMargin">
                <wp:align>top</wp:align>
              </wp:positionV>
              <wp:extent cx="7549286" cy="526694"/>
              <wp:effectExtent l="0" t="0" r="0" b="6985"/>
              <wp:wrapNone/>
              <wp:docPr id="528540477"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9286" cy="526694"/>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71390C9" w14:textId="3F2B89F5" w:rsidR="00E00F44" w:rsidRPr="00971C98" w:rsidRDefault="00E00F44" w:rsidP="007A619A">
                          <w:pPr>
                            <w:pStyle w:val="Fuzeile"/>
                            <w:ind w:right="360"/>
                            <w:jc w:val="center"/>
                            <w:rPr>
                              <w:rFonts w:cs="Arial"/>
                              <w:sz w:val="10"/>
                              <w:szCs w:val="20"/>
                              <w:lang w:val="de-DE"/>
                            </w:rPr>
                          </w:pPr>
                          <w:r w:rsidRPr="00971C98">
                            <w:rPr>
                              <w:rFonts w:ascii="ArialMT" w:hAnsi="ArialMT" w:cs="ArialMT"/>
                              <w:szCs w:val="20"/>
                              <w:lang w:val="de-DE"/>
                            </w:rPr>
                            <w:t xml:space="preserve">Ergebnisdokumentation (Stand </w:t>
                          </w:r>
                          <w:r w:rsidRPr="00971C98">
                            <w:rPr>
                              <w:rFonts w:ascii="ArialMT" w:hAnsi="ArialMT" w:cs="ArialMT"/>
                              <w:szCs w:val="20"/>
                            </w:rPr>
                            <w:fldChar w:fldCharType="begin"/>
                          </w:r>
                          <w:r w:rsidRPr="00971C98">
                            <w:rPr>
                              <w:rFonts w:ascii="ArialMT" w:hAnsi="ArialMT" w:cs="ArialMT"/>
                              <w:szCs w:val="20"/>
                            </w:rPr>
                            <w:instrText xml:space="preserve"> TIME  \@ "dd.MM.yyyy"  \* MERGEFORMAT </w:instrText>
                          </w:r>
                          <w:r w:rsidRPr="00971C98">
                            <w:rPr>
                              <w:rFonts w:ascii="ArialMT" w:hAnsi="ArialMT" w:cs="ArialMT"/>
                              <w:szCs w:val="20"/>
                            </w:rPr>
                            <w:fldChar w:fldCharType="separate"/>
                          </w:r>
                          <w:r>
                            <w:rPr>
                              <w:rFonts w:ascii="ArialMT" w:hAnsi="ArialMT" w:cs="ArialMT"/>
                              <w:noProof/>
                              <w:szCs w:val="20"/>
                            </w:rPr>
                            <w:t>23.06.2025</w:t>
                          </w:r>
                          <w:r w:rsidRPr="00971C98">
                            <w:rPr>
                              <w:rFonts w:ascii="ArialMT" w:hAnsi="ArialMT" w:cs="ArialMT"/>
                              <w:szCs w:val="20"/>
                            </w:rPr>
                            <w:fldChar w:fldCharType="end"/>
                          </w:r>
                          <w:r w:rsidRPr="00971C98">
                            <w:rPr>
                              <w:rFonts w:ascii="ArialMT" w:hAnsi="ArialMT" w:cs="ArialMT"/>
                              <w:szCs w:val="20"/>
                              <w:lang w:val="de-DE"/>
                            </w:rPr>
                            <w:t>)</w:t>
                          </w:r>
                          <w:r w:rsidRPr="00971C98">
                            <w:rPr>
                              <w:rFonts w:ascii="ArialMT" w:hAnsi="ArialMT" w:cs="ArialMT"/>
                              <w:szCs w:val="20"/>
                              <w:lang w:val="de-DE"/>
                            </w:rPr>
                            <w:br/>
                            <w:t xml:space="preserve">VWS4LS TP 12 – </w:t>
                          </w:r>
                          <w:r w:rsidRPr="00971C98">
                            <w:rPr>
                              <w:rFonts w:ascii="ArialMT" w:hAnsi="ArialMT" w:cs="ArialMT"/>
                              <w:b/>
                              <w:szCs w:val="20"/>
                              <w:lang w:val="de-DE"/>
                            </w:rPr>
                            <w:t>AAS Designer Manual</w:t>
                          </w:r>
                          <w:r w:rsidRPr="00971C98" w:rsidDel="00D52360">
                            <w:rPr>
                              <w:rFonts w:ascii="ArialMT" w:hAnsi="ArialMT" w:cs="ArialMT"/>
                              <w:szCs w:val="20"/>
                              <w:lang w:val="de-DE"/>
                            </w:rPr>
                            <w:t xml:space="preserve"> </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7A0648" id="_x0000_t202" coordsize="21600,21600" o:spt="202" path="m,l,21600r21600,l21600,xe">
              <v:stroke joinstyle="miter"/>
              <v:path gradientshapeok="t" o:connecttype="rect"/>
            </v:shapetype>
            <v:shape id="_x0000_s1032" type="#_x0000_t202" alt="{&quot;HashCode&quot;:852612945,&quot;Height&quot;:841.0,&quot;Width&quot;:595.0,&quot;Placement&quot;:&quot;Footer&quot;,&quot;Index&quot;:&quot;Primary&quot;,&quot;Section&quot;:1,&quot;Top&quot;:0.0,&quot;Left&quot;:0.0}" style="position:absolute;left:0;text-align:left;margin-left:0;margin-top:0;width:594.45pt;height:41.45pt;z-index:251658248;visibility:visible;mso-wrap-style:square;mso-width-percent:0;mso-height-percent:0;mso-wrap-distance-left:9pt;mso-wrap-distance-top:0;mso-wrap-distance-right:9pt;mso-wrap-distance-bottom:0;mso-position-horizontal:left;mso-position-horizontal-relative:page;mso-position-vertical:top;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" o:allowincell="f" filled="f" stroked="f" strokeweight=".5pt">
              <v:textbox inset="20pt,0,,0">
                <w:txbxContent>
                  <w:p w14:paraId="371390C9" w14:textId="3F2B89F5" w:rsidR="00E00F44" w:rsidRPr="00971C98" w:rsidRDefault="00E00F44" w:rsidP="007A619A">
                    <w:pPr>
                      <w:pStyle w:val="Fuzeile"/>
                      <w:ind w:right="360"/>
                      <w:jc w:val="center"/>
                      <w:rPr>
                        <w:rFonts w:cs="Arial"/>
                        <w:sz w:val="10"/>
                        <w:szCs w:val="20"/>
                        <w:lang w:val="de-DE"/>
                      </w:rPr>
                    </w:pPr>
                    <w:r w:rsidRPr="00971C98">
                      <w:rPr>
                        <w:rFonts w:ascii="ArialMT" w:hAnsi="ArialMT" w:cs="ArialMT"/>
                        <w:szCs w:val="20"/>
                        <w:lang w:val="de-DE"/>
                      </w:rPr>
                      <w:t xml:space="preserve">Ergebnisdokumentation (Stand </w:t>
                    </w:r>
                    <w:r w:rsidRPr="00971C98">
                      <w:rPr>
                        <w:rFonts w:ascii="ArialMT" w:hAnsi="ArialMT" w:cs="ArialMT"/>
                        <w:szCs w:val="20"/>
                      </w:rPr>
                      <w:fldChar w:fldCharType="begin"/>
                    </w:r>
                    <w:r w:rsidRPr="00971C98">
                      <w:rPr>
                        <w:rFonts w:ascii="ArialMT" w:hAnsi="ArialMT" w:cs="ArialMT"/>
                        <w:szCs w:val="20"/>
                      </w:rPr>
                      <w:instrText xml:space="preserve"> TIME  \@ "dd.MM.yyyy"  \* MERGEFORMAT </w:instrText>
                    </w:r>
                    <w:r w:rsidRPr="00971C98">
                      <w:rPr>
                        <w:rFonts w:ascii="ArialMT" w:hAnsi="ArialMT" w:cs="ArialMT"/>
                        <w:szCs w:val="20"/>
                      </w:rPr>
                      <w:fldChar w:fldCharType="separate"/>
                    </w:r>
                    <w:r>
                      <w:rPr>
                        <w:rFonts w:ascii="ArialMT" w:hAnsi="ArialMT" w:cs="ArialMT"/>
                        <w:noProof/>
                        <w:szCs w:val="20"/>
                      </w:rPr>
                      <w:t>23.06.2025</w:t>
                    </w:r>
                    <w:r w:rsidRPr="00971C98">
                      <w:rPr>
                        <w:rFonts w:ascii="ArialMT" w:hAnsi="ArialMT" w:cs="ArialMT"/>
                        <w:szCs w:val="20"/>
                      </w:rPr>
                      <w:fldChar w:fldCharType="end"/>
                    </w:r>
                    <w:r w:rsidRPr="00971C98">
                      <w:rPr>
                        <w:rFonts w:ascii="ArialMT" w:hAnsi="ArialMT" w:cs="ArialMT"/>
                        <w:szCs w:val="20"/>
                        <w:lang w:val="de-DE"/>
                      </w:rPr>
                      <w:t>)</w:t>
                    </w:r>
                    <w:r w:rsidRPr="00971C98">
                      <w:rPr>
                        <w:rFonts w:ascii="ArialMT" w:hAnsi="ArialMT" w:cs="ArialMT"/>
                        <w:szCs w:val="20"/>
                        <w:lang w:val="de-DE"/>
                      </w:rPr>
                      <w:br/>
                      <w:t xml:space="preserve">VWS4LS TP 12 – </w:t>
                    </w:r>
                    <w:r w:rsidRPr="00971C98">
                      <w:rPr>
                        <w:rFonts w:ascii="ArialMT" w:hAnsi="ArialMT" w:cs="ArialMT"/>
                        <w:b/>
                        <w:szCs w:val="20"/>
                        <w:lang w:val="de-DE"/>
                      </w:rPr>
                      <w:t>AAS Designer Manual</w:t>
                    </w:r>
                    <w:r w:rsidRPr="00971C98" w:rsidDel="00D52360">
                      <w:rPr>
                        <w:rFonts w:ascii="ArialMT" w:hAnsi="ArialMT" w:cs="ArialMT"/>
                        <w:szCs w:val="20"/>
                        <w:lang w:val="de-DE"/>
                      </w:rPr>
                      <w:t xml:space="preserve"> </w:t>
                    </w:r>
                  </w:p>
                </w:txbxContent>
              </v:textbox>
              <w10:wrap anchorx="page" anchory="margin"/>
            </v:shape>
          </w:pict>
        </mc:Fallback>
      </mc:AlternateContent>
    </w:r>
    <w:sdt>
      <w:sdtPr>
        <w:rPr>
          <w:sz w:val="18"/>
          <w:szCs w:val="18"/>
        </w:rPr>
        <w:id w:val="1289088484"/>
        <w:docPartObj>
          <w:docPartGallery w:val="Page Numbers (Bottom of Page)"/>
          <w:docPartUnique/>
        </w:docPartObj>
      </w:sdtPr>
      <w:sdtContent>
        <w:sdt>
          <w:sdtPr>
            <w:id w:val="336580224"/>
            <w:docPartObj>
              <w:docPartGallery w:val="Page Numbers (Bottom of Page)"/>
              <w:docPartUnique/>
            </w:docPartObj>
          </w:sdtPr>
          <w:sdtContent>
            <w:r w:rsidRPr="001B1D38">
              <w:rPr>
                <w:sz w:val="18"/>
                <w:szCs w:val="18"/>
              </w:rPr>
              <w:fldChar w:fldCharType="begin"/>
            </w:r>
            <w:r w:rsidRPr="001B1D38">
              <w:rPr>
                <w:sz w:val="18"/>
                <w:szCs w:val="18"/>
              </w:rPr>
              <w:instrText>PAGE   \* MERGEFORMAT</w:instrText>
            </w:r>
            <w:r w:rsidRPr="001B1D38">
              <w:rPr>
                <w:sz w:val="18"/>
                <w:szCs w:val="18"/>
              </w:rPr>
              <w:fldChar w:fldCharType="separate"/>
            </w:r>
            <w:r w:rsidR="005C1D16">
              <w:rPr>
                <w:noProof/>
                <w:sz w:val="18"/>
                <w:szCs w:val="18"/>
              </w:rPr>
              <w:t>20</w:t>
            </w:r>
            <w:r w:rsidRPr="001B1D38">
              <w:rPr>
                <w:sz w:val="18"/>
                <w:szCs w:val="18"/>
              </w:rPr>
              <w:fldChar w:fldCharType="end"/>
            </w:r>
          </w:sdtContent>
        </w:sdt>
        <w:r>
          <w:t xml:space="preserve"> </w:t>
        </w:r>
      </w:sdtContent>
    </w:sdt>
  </w:p>
  <w:p w14:paraId="18DF12F3" w14:textId="60A1C4EB" w:rsidR="00E00F44" w:rsidRDefault="00E00F44"/>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8A3DE" w14:textId="3D2BBC29" w:rsidR="00E00F44" w:rsidRDefault="00E00F44" w:rsidP="00944AC4">
    <w:pPr>
      <w:pStyle w:val="Fuzeile"/>
      <w:jc w:val="center"/>
    </w:pPr>
    <w:r>
      <w:rPr>
        <w:noProof/>
        <w:lang w:val="de-DE" w:eastAsia="zh-CN"/>
      </w:rPr>
      <mc:AlternateContent>
        <mc:Choice Requires="wps">
          <w:drawing>
            <wp:anchor distT="0" distB="0" distL="0" distR="0" simplePos="0" relativeHeight="251658240" behindDoc="0" locked="0" layoutInCell="1" allowOverlap="1" wp14:anchorId="51DE4A35" wp14:editId="2991974F">
              <wp:simplePos x="635" y="635"/>
              <wp:positionH relativeFrom="page">
                <wp:align>center</wp:align>
              </wp:positionH>
              <wp:positionV relativeFrom="page">
                <wp:align>bottom</wp:align>
              </wp:positionV>
              <wp:extent cx="443865" cy="443865"/>
              <wp:effectExtent l="0" t="0" r="18415" b="0"/>
              <wp:wrapNone/>
              <wp:docPr id="1938919194" name="Textfeld 1" descr="Internal">
                <a:extLst xmlns:a="http://schemas.openxmlformats.org/drawingml/2006/main">
                  <a:ext uri="{5AE41FA2-C0FF-4470-9BD4-5FADCA87CBE2}">
                    <aclsh:classification xmlns:aclsh="http://schemas.microsoft.com/office/drawing/2020/classificationShap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C55FDA" w14:textId="0DFB129A" w:rsidR="00E00F44" w:rsidRPr="00CA3FD7" w:rsidRDefault="00E00F44" w:rsidP="00CA3FD7">
                          <w:pPr>
                            <w:rPr>
                              <w:rFonts w:eastAsia="Arial" w:cs="Arial"/>
                              <w:noProof/>
                              <w:color w:val="000000"/>
                              <w:sz w:val="18"/>
                              <w:szCs w:val="18"/>
                            </w:rPr>
                          </w:pPr>
                          <w:r w:rsidRPr="00CA3FD7">
                            <w:rPr>
                              <w:rFonts w:eastAsia="Arial" w:cs="Arial"/>
                              <w:noProof/>
                              <w:color w:val="000000"/>
                              <w:sz w:val="18"/>
                              <w:szCs w:val="18"/>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1DE4A35" id="_x0000_t202" coordsize="21600,21600" o:spt="202" path="m,l,21600r21600,l21600,xe">
              <v:stroke joinstyle="miter"/>
              <v:path gradientshapeok="t" o:connecttype="rect"/>
            </v:shapetype>
            <v:shape id="_x0000_s1033" type="#_x0000_t202" alt="Internal" style="position:absolute;left:0;text-align:left;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" filled="f" stroked="f">
              <v:textbox style="mso-fit-shape-to-text:t" inset="0,0,0,15pt">
                <w:txbxContent>
                  <w:p w14:paraId="6BC55FDA" w14:textId="0DFB129A" w:rsidR="00E00F44" w:rsidRPr="00CA3FD7" w:rsidRDefault="00E00F44" w:rsidP="00CA3FD7">
                    <w:pPr>
                      <w:rPr>
                        <w:rFonts w:eastAsia="Arial" w:cs="Arial"/>
                        <w:noProof/>
                        <w:color w:val="000000"/>
                        <w:sz w:val="18"/>
                        <w:szCs w:val="18"/>
                      </w:rPr>
                    </w:pPr>
                    <w:r w:rsidRPr="00CA3FD7">
                      <w:rPr>
                        <w:rFonts w:eastAsia="Arial" w:cs="Arial"/>
                        <w:noProof/>
                        <w:color w:val="000000"/>
                        <w:sz w:val="18"/>
                        <w:szCs w:val="18"/>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B8F7D8" w14:textId="77777777" w:rsidR="00E00F44" w:rsidRDefault="00E00F44" w:rsidP="00675481">
      <w:r>
        <w:separator/>
      </w:r>
    </w:p>
    <w:p w14:paraId="4008E8F8" w14:textId="77777777" w:rsidR="00E00F44" w:rsidRDefault="00E00F44"/>
  </w:footnote>
  <w:footnote w:type="continuationSeparator" w:id="0">
    <w:p w14:paraId="5978D3FD" w14:textId="77777777" w:rsidR="00E00F44" w:rsidRDefault="00E00F44" w:rsidP="00675481">
      <w:r>
        <w:continuationSeparator/>
      </w:r>
    </w:p>
    <w:p w14:paraId="0B69782A" w14:textId="77777777" w:rsidR="00E00F44" w:rsidRDefault="00E00F44"/>
  </w:footnote>
  <w:footnote w:type="continuationNotice" w:id="1">
    <w:p w14:paraId="1FE5280E" w14:textId="77777777" w:rsidR="00E00F44" w:rsidRDefault="00E00F44"/>
    <w:p w14:paraId="353E65A5" w14:textId="77777777" w:rsidR="00E00F44" w:rsidRDefault="00E00F44"/>
  </w:footnote>
  <w:footnote w:id="2">
    <w:p w14:paraId="57F8DB2B" w14:textId="77777777" w:rsidR="00E00F44" w:rsidRDefault="00E00F44" w:rsidP="00E54C85">
      <w:pPr>
        <w:rPr>
          <w:lang w:val="de-CH"/>
        </w:rPr>
      </w:pPr>
      <w:r>
        <w:rPr>
          <w:rStyle w:val="Funotenzeichen"/>
        </w:rPr>
        <w:footnoteRef/>
      </w:r>
      <w:r>
        <w:t xml:space="preserve"> </w:t>
      </w:r>
      <w:hyperlink r:id="rId1" w:history="1">
        <w:r w:rsidRPr="00E54C85">
          <w:rPr>
            <w:rStyle w:val="Hyperlink"/>
            <w:sz w:val="16"/>
            <w:szCs w:val="16"/>
            <w:lang w:val="de-CH"/>
          </w:rPr>
          <w:t>https://de.wikipedia.org/wiki/Universally_Unique_Identifier</w:t>
        </w:r>
      </w:hyperlink>
    </w:p>
    <w:p w14:paraId="64D10B2F" w14:textId="00FCF24B" w:rsidR="00E00F44" w:rsidRDefault="00E00F44">
      <w:pPr>
        <w:pStyle w:val="Funotentext"/>
      </w:pPr>
    </w:p>
  </w:footnote>
  <w:footnote w:id="3">
    <w:p w14:paraId="43EA3A4B" w14:textId="77777777" w:rsidR="00E00F44" w:rsidRPr="006C5988" w:rsidRDefault="00E00F44" w:rsidP="00910994">
      <w:pPr>
        <w:pStyle w:val="Funotentext"/>
        <w:rPr>
          <w:sz w:val="16"/>
          <w:szCs w:val="16"/>
        </w:rPr>
      </w:pPr>
      <w:r w:rsidRPr="006C5988">
        <w:rPr>
          <w:rStyle w:val="Funotenzeichen"/>
          <w:sz w:val="16"/>
          <w:szCs w:val="16"/>
        </w:rPr>
        <w:footnoteRef/>
      </w:r>
      <w:r w:rsidRPr="006C5988">
        <w:rPr>
          <w:sz w:val="16"/>
          <w:szCs w:val="16"/>
        </w:rPr>
        <w:t xml:space="preserve"> </w:t>
      </w:r>
      <w:hyperlink r:id="rId2">
        <w:r w:rsidRPr="006C5988">
          <w:rPr>
            <w:rStyle w:val="Hyperlink"/>
            <w:rFonts w:asciiTheme="minorBidi" w:eastAsia="Arial" w:hAnsiTheme="minorBidi"/>
            <w:sz w:val="16"/>
            <w:szCs w:val="16"/>
          </w:rPr>
          <w:t>https://eclass.eu/fileadmin/Redaktion/pdf-Dateien/Wiki/ECLASS-BMEcat-Guideline-2005_1_v2_1.pdf</w:t>
        </w:r>
      </w:hyperlink>
    </w:p>
  </w:footnote>
  <w:footnote w:id="4">
    <w:p w14:paraId="0394AFAB" w14:textId="77777777" w:rsidR="00E00F44" w:rsidRPr="00156A7F" w:rsidRDefault="00E00F44" w:rsidP="00156A7F">
      <w:pPr>
        <w:rPr>
          <w:rFonts w:eastAsia="Arial" w:cs="Arial"/>
          <w:color w:val="000000" w:themeColor="text1"/>
          <w:sz w:val="16"/>
          <w:szCs w:val="16"/>
        </w:rPr>
      </w:pPr>
      <w:r w:rsidRPr="00156A7F">
        <w:rPr>
          <w:rStyle w:val="Funotenzeichen"/>
          <w:sz w:val="16"/>
          <w:szCs w:val="16"/>
        </w:rPr>
        <w:footnoteRef/>
      </w:r>
      <w:r w:rsidRPr="00156A7F">
        <w:rPr>
          <w:sz w:val="16"/>
          <w:szCs w:val="16"/>
        </w:rPr>
        <w:t xml:space="preserve"> </w:t>
      </w:r>
      <w:hyperlink r:id="rId3" w:history="1">
        <w:r w:rsidRPr="00156A7F">
          <w:rPr>
            <w:rStyle w:val="Hyperlink"/>
            <w:rFonts w:eastAsia="Arial" w:cs="Arial"/>
            <w:sz w:val="16"/>
            <w:szCs w:val="16"/>
          </w:rPr>
          <w:t>https://reference.opcfoundation.org/Core/Part19/v105/docs/5.3</w:t>
        </w:r>
      </w:hyperlink>
    </w:p>
    <w:p w14:paraId="5371958F" w14:textId="7A23D37D" w:rsidR="00E00F44" w:rsidRDefault="00E00F44">
      <w:pPr>
        <w:pStyle w:val="Funotentext"/>
      </w:pPr>
    </w:p>
  </w:footnote>
  <w:footnote w:id="5">
    <w:p w14:paraId="27BE25D3" w14:textId="77777777" w:rsidR="00E00F44" w:rsidRDefault="00E00F44" w:rsidP="00F80402">
      <w:pPr>
        <w:pStyle w:val="Funotentext"/>
      </w:pPr>
      <w:r>
        <w:rPr>
          <w:rStyle w:val="Funotenzeichen"/>
        </w:rPr>
        <w:footnoteRef/>
      </w:r>
      <w:r>
        <w:t xml:space="preserve"> </w:t>
      </w:r>
      <w:hyperlink r:id="rId4">
        <w:r w:rsidRPr="00216CDB">
          <w:rPr>
            <w:rStyle w:val="Hyperlink"/>
            <w:rFonts w:eastAsia="Arial" w:cs="Arial"/>
            <w:sz w:val="13"/>
            <w:szCs w:val="13"/>
          </w:rPr>
          <w:t>https://eclass.eu/fileadmin/Redaktion/pdf-Dateien/Wiki/ECLASS-BMEcat-Guideline-2005_1_v2_1.pdf</w:t>
        </w:r>
      </w:hyperlink>
    </w:p>
  </w:footnote>
  <w:footnote w:id="6">
    <w:p w14:paraId="778D5B1A" w14:textId="50114397" w:rsidR="00E00F44" w:rsidRPr="00224B83" w:rsidRDefault="00E00F44" w:rsidP="00224B83">
      <w:pPr>
        <w:rPr>
          <w:rFonts w:eastAsia="Arial" w:cs="Arial"/>
          <w:color w:val="000000" w:themeColor="text1"/>
          <w:sz w:val="16"/>
          <w:szCs w:val="16"/>
        </w:rPr>
      </w:pPr>
      <w:r w:rsidRPr="00224B83">
        <w:rPr>
          <w:rStyle w:val="Funotenzeichen"/>
          <w:sz w:val="16"/>
          <w:szCs w:val="16"/>
        </w:rPr>
        <w:footnoteRef/>
      </w:r>
      <w:r w:rsidRPr="00224B83">
        <w:rPr>
          <w:sz w:val="16"/>
          <w:szCs w:val="16"/>
        </w:rPr>
        <w:t xml:space="preserve"> </w:t>
      </w:r>
      <w:hyperlink r:id="rId5" w:history="1">
        <w:r w:rsidRPr="00224B83">
          <w:rPr>
            <w:rStyle w:val="Hyperlink"/>
            <w:rFonts w:eastAsia="Arial" w:cs="Arial"/>
            <w:sz w:val="16"/>
            <w:szCs w:val="16"/>
          </w:rPr>
          <w:t>https://ecad.prostep.org/ontologies/2024/03/vec</w:t>
        </w:r>
      </w:hyperlink>
    </w:p>
    <w:p w14:paraId="2B731604" w14:textId="04ECEB5C" w:rsidR="00E00F44" w:rsidRDefault="00E00F44">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E1E59" w14:textId="1D27E953" w:rsidR="00E00F44" w:rsidRDefault="00E00F44" w:rsidP="00675481">
    <w:pPr>
      <w:pStyle w:val="Kopfzeile"/>
      <w:jc w:val="right"/>
    </w:pPr>
    <w:r>
      <w:rPr>
        <w:noProof/>
        <w:lang w:val="de-DE" w:eastAsia="zh-CN"/>
      </w:rPr>
      <w:drawing>
        <wp:anchor distT="0" distB="0" distL="114300" distR="114300" simplePos="0" relativeHeight="251658246" behindDoc="0" locked="0" layoutInCell="1" allowOverlap="1" wp14:anchorId="53702E69" wp14:editId="1F2EDBE3">
          <wp:simplePos x="0" y="0"/>
          <wp:positionH relativeFrom="column">
            <wp:posOffset>4032914</wp:posOffset>
          </wp:positionH>
          <wp:positionV relativeFrom="paragraph">
            <wp:posOffset>-178056</wp:posOffset>
          </wp:positionV>
          <wp:extent cx="2445385" cy="335280"/>
          <wp:effectExtent l="0" t="0" r="0" b="7620"/>
          <wp:wrapNone/>
          <wp:docPr id="12" name="Grafik 5" descr="Ein Bild, das Silhou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973" name="Grafik 5" descr="Ein Bild, das Silhouette enthält.&#10;&#10;Automatisch generierte Beschreibung"/>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2445385" cy="335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F1C64" w14:textId="77777777" w:rsidR="00E00F44" w:rsidRPr="00DA1D20" w:rsidRDefault="00E00F44" w:rsidP="00675481">
    <w:pPr>
      <w:pStyle w:val="Kopfzeile"/>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CA967" w14:textId="77777777" w:rsidR="00E00F44" w:rsidRDefault="00E00F44" w:rsidP="008A2AFC">
    <w:pPr>
      <w:pStyle w:val="Kopfzeile"/>
      <w:jc w:val="center"/>
    </w:pPr>
    <w:r>
      <w:rPr>
        <w:noProof/>
        <w:lang w:val="de-DE" w:eastAsia="zh-CN"/>
      </w:rPr>
      <w:drawing>
        <wp:inline distT="0" distB="0" distL="0" distR="0" wp14:anchorId="7BA7C666" wp14:editId="6E731E3A">
          <wp:extent cx="3048000" cy="370389"/>
          <wp:effectExtent l="95250" t="114300" r="114300" b="10604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 cstate="email">
                    <a:extLst>
                      <a:ext uri="{28A0092B-C50C-407E-A947-70E740481C1C}">
                        <a14:useLocalDpi xmlns:a14="http://schemas.microsoft.com/office/drawing/2010/main" val="0"/>
                      </a:ext>
                    </a:extLst>
                  </a:blip>
                  <a:srcRect/>
                  <a:stretch>
                    <a:fillRect/>
                  </a:stretch>
                </pic:blipFill>
                <pic:spPr bwMode="auto">
                  <a:xfrm>
                    <a:off x="0" y="0"/>
                    <a:ext cx="3170972" cy="385332"/>
                  </a:xfrm>
                  <a:prstGeom prst="rect">
                    <a:avLst/>
                  </a:prstGeom>
                  <a:noFill/>
                  <a:ln>
                    <a:noFill/>
                  </a:ln>
                  <a:effectLst>
                    <a:glow rad="101600">
                      <a:srgbClr val="FFFFFF">
                        <a:alpha val="60000"/>
                      </a:srgbClr>
                    </a:glow>
                  </a:effectLst>
                  <a:extLst>
                    <a:ext uri="{909E8E84-426E-40dd-AFC4-6F175D3DCCD1}">
                      <a14:hiddenFill xmlns:w16sdtfl="http://schemas.microsoft.com/office/word/2024/wordml/sdtformatlock"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w16sdtfl="http://schemas.microsoft.com/office/word/2024/wordml/sdtformatlock"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25400" cap="flat">
                        <a:solidFill>
                          <a:schemeClr val="tx1"/>
                        </a:solidFill>
                        <a:round/>
                        <a:headEnd/>
                        <a:tailEnd/>
                      </a14:hiddenLine>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8B534" w14:textId="77777777" w:rsidR="00E00F44" w:rsidRDefault="00E00F44" w:rsidP="00675481">
    <w:pPr>
      <w:pStyle w:val="Kopfzeile"/>
      <w:jc w:val="right"/>
    </w:pPr>
  </w:p>
  <w:p w14:paraId="27A73A69" w14:textId="1E1AC144" w:rsidR="00E00F44" w:rsidRPr="00DA1D20" w:rsidRDefault="00E00F44" w:rsidP="00675481">
    <w:pPr>
      <w:pStyle w:val="Kopfzeile"/>
      <w:jc w:val="right"/>
    </w:pPr>
    <w:r>
      <w:rPr>
        <w:noProof/>
        <w:lang w:val="de-DE" w:eastAsia="zh-CN"/>
      </w:rPr>
      <mc:AlternateContent>
        <mc:Choice Requires="wps">
          <w:drawing>
            <wp:anchor distT="0" distB="0" distL="114300" distR="114300" simplePos="0" relativeHeight="251658247" behindDoc="0" locked="0" layoutInCell="0" allowOverlap="1" wp14:anchorId="20B61201" wp14:editId="26D948C6">
              <wp:simplePos x="0" y="0"/>
              <wp:positionH relativeFrom="page">
                <wp:posOffset>33655</wp:posOffset>
              </wp:positionH>
              <wp:positionV relativeFrom="bottomMargin">
                <wp:posOffset>-20325706</wp:posOffset>
              </wp:positionV>
              <wp:extent cx="7548880" cy="526415"/>
              <wp:effectExtent l="0" t="0" r="0" b="6985"/>
              <wp:wrapNone/>
              <wp:docPr id="582809770"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8880" cy="52641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B81F4A5" w14:textId="51BD5271" w:rsidR="00E00F44" w:rsidRPr="00F600BC" w:rsidRDefault="00E00F44" w:rsidP="000B5B78">
                          <w:pPr>
                            <w:pStyle w:val="Fuzeile"/>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Pr>
                              <w:rFonts w:ascii="ArialMT" w:hAnsi="ArialMT" w:cs="ArialMT"/>
                              <w:noProof/>
                            </w:rPr>
                            <w:t>23.06.2025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 – </w:t>
                          </w:r>
                          <w:r w:rsidRPr="00F600BC">
                            <w:rPr>
                              <w:rFonts w:ascii="ArialMT" w:hAnsi="ArialMT" w:cs="ArialMT"/>
                              <w:b/>
                              <w:bCs/>
                              <w:lang w:val="de-DE"/>
                            </w:rPr>
                            <w:t>Konzept, Informationsmodelle und Produktbeschreibung</w:t>
                          </w:r>
                          <w:r w:rsidRPr="00F600BC" w:rsidDel="00D52360">
                            <w:rPr>
                              <w:rFonts w:ascii="ArialMT" w:hAnsi="ArialMT" w:cs="ArialMT"/>
                              <w:lang w:val="de-DE"/>
                            </w:rPr>
                            <w:t xml:space="preserve"> </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B61201" id="_x0000_t202" coordsize="21600,21600" o:spt="202" path="m,l,21600r21600,l21600,xe">
              <v:stroke joinstyle="miter"/>
              <v:path gradientshapeok="t" o:connecttype="rect"/>
            </v:shapetype>
            <v:shape id="_x0000_s1030" type="#_x0000_t202" alt="{&quot;HashCode&quot;:852612945,&quot;Height&quot;:841.0,&quot;Width&quot;:595.0,&quot;Placement&quot;:&quot;Footer&quot;,&quot;Index&quot;:&quot;Primary&quot;,&quot;Section&quot;:1,&quot;Top&quot;:0.0,&quot;Left&quot;:0.0}" style="position:absolute;left:0;text-align:left;margin-left:2.65pt;margin-top:-1600.45pt;width:594.4pt;height:41.4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" o:allowincell="f" filled="f" stroked="f" strokeweight=".5pt">
              <v:textbox inset="20pt,0,,0">
                <w:txbxContent>
                  <w:p w14:paraId="1B81F4A5" w14:textId="51BD5271" w:rsidR="00E00F44" w:rsidRPr="00F600BC" w:rsidRDefault="00E00F44" w:rsidP="000B5B78">
                    <w:pPr>
                      <w:pStyle w:val="Fuzeile"/>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Pr>
                        <w:rFonts w:ascii="ArialMT" w:hAnsi="ArialMT" w:cs="ArialMT"/>
                        <w:noProof/>
                      </w:rPr>
                      <w:t>23.06.2025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 – </w:t>
                    </w:r>
                    <w:r w:rsidRPr="00F600BC">
                      <w:rPr>
                        <w:rFonts w:ascii="ArialMT" w:hAnsi="ArialMT" w:cs="ArialMT"/>
                        <w:b/>
                        <w:bCs/>
                        <w:lang w:val="de-DE"/>
                      </w:rPr>
                      <w:t>Konzept, Informationsmodelle und Produktbeschreibung</w:t>
                    </w:r>
                    <w:r w:rsidRPr="00F600BC" w:rsidDel="00D52360">
                      <w:rPr>
                        <w:rFonts w:ascii="ArialMT" w:hAnsi="ArialMT" w:cs="ArialMT"/>
                        <w:lang w:val="de-DE"/>
                      </w:rPr>
                      <w:t xml:space="preserve"> </w:t>
                    </w:r>
                  </w:p>
                </w:txbxContent>
              </v:textbox>
              <w10:wrap anchorx="page" anchory="margin"/>
            </v:shape>
          </w:pict>
        </mc:Fallback>
      </mc:AlternateContent>
    </w:r>
    <w:r>
      <w:rPr>
        <w:noProof/>
        <w:lang w:val="de-DE" w:eastAsia="zh-CN"/>
      </w:rPr>
      <w:drawing>
        <wp:anchor distT="0" distB="0" distL="114300" distR="114300" simplePos="0" relativeHeight="251658242" behindDoc="0" locked="0" layoutInCell="1" allowOverlap="1" wp14:anchorId="1E661CB1" wp14:editId="57C673B5">
          <wp:simplePos x="0" y="0"/>
          <wp:positionH relativeFrom="column">
            <wp:posOffset>4524375</wp:posOffset>
          </wp:positionH>
          <wp:positionV relativeFrom="paragraph">
            <wp:posOffset>-175421</wp:posOffset>
          </wp:positionV>
          <wp:extent cx="1782973" cy="244459"/>
          <wp:effectExtent l="0" t="0" r="0" b="3810"/>
          <wp:wrapNone/>
          <wp:docPr id="124332195" name="Grafik 5" descr="Ein Bild, das Silhou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973" name="Grafik 5" descr="Ein Bild, das Silhouette enthält.&#10;&#10;Automatisch generierte Beschreibung"/>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1782973" cy="244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831D8" w14:textId="77777777" w:rsidR="00E00F44" w:rsidRDefault="00E00F44"/>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3FF61F" w14:textId="77777777" w:rsidR="00E00F44" w:rsidRDefault="00E00F44" w:rsidP="008A2AFC">
    <w:pPr>
      <w:pStyle w:val="Kopfzeile"/>
      <w:jc w:val="center"/>
    </w:pPr>
    <w:r>
      <w:rPr>
        <w:noProof/>
        <w:lang w:val="de-DE" w:eastAsia="zh-CN"/>
      </w:rPr>
      <w:drawing>
        <wp:inline distT="0" distB="0" distL="0" distR="0" wp14:anchorId="0E684512" wp14:editId="512E79DD">
          <wp:extent cx="3048000" cy="370389"/>
          <wp:effectExtent l="95250" t="114300" r="114300" b="106045"/>
          <wp:docPr id="876741069" name="Grafik 876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 cstate="email">
                    <a:extLst>
                      <a:ext uri="{28A0092B-C50C-407E-A947-70E740481C1C}">
                        <a14:useLocalDpi xmlns:a14="http://schemas.microsoft.com/office/drawing/2010/main" val="0"/>
                      </a:ext>
                    </a:extLst>
                  </a:blip>
                  <a:srcRect/>
                  <a:stretch>
                    <a:fillRect/>
                  </a:stretch>
                </pic:blipFill>
                <pic:spPr bwMode="auto">
                  <a:xfrm>
                    <a:off x="0" y="0"/>
                    <a:ext cx="3170972" cy="385332"/>
                  </a:xfrm>
                  <a:prstGeom prst="rect">
                    <a:avLst/>
                  </a:prstGeom>
                  <a:noFill/>
                  <a:ln>
                    <a:noFill/>
                  </a:ln>
                  <a:effectLst>
                    <a:glow rad="101600">
                      <a:srgbClr val="FFFFFF">
                        <a:alpha val="60000"/>
                      </a:srgbClr>
                    </a:glow>
                  </a:effectLst>
                  <a:extLst>
                    <a:ext uri="{909E8E84-426E-40dd-AFC4-6F175D3DCCD1}">
                      <a14:hiddenFill xmlns:w16sdtfl="http://schemas.microsoft.com/office/word/2024/wordml/sdtformatlock"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w16sdtfl="http://schemas.microsoft.com/office/word/2024/wordml/sdtformatlock"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25400" cap="flat">
                        <a:solidFill>
                          <a:schemeClr val="tx1"/>
                        </a:solidFill>
                        <a:round/>
                        <a:headEnd/>
                        <a:tailEnd/>
                      </a14:hiddenLine>
                    </a:ext>
                  </a:extLst>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xb5bPYbYyKLJsO" int2:id="0BJCsZnC">
      <int2:state int2:value="Rejected" int2:type="AugLoop_Text_Critique"/>
    </int2:textHash>
    <int2:textHash int2:hashCode="MgYUdRc2RPv0PS" int2:id="5Q4alWHM">
      <int2:state int2:value="Rejected" int2:type="AugLoop_Text_Critique"/>
    </int2:textHash>
    <int2:textHash int2:hashCode="AUAVo5+xoCWrid" int2:id="GKyxkiEF">
      <int2:state int2:value="Rejected" int2:type="AugLoop_Text_Critique"/>
    </int2:textHash>
    <int2:textHash int2:hashCode="kKiDTedjJoafPn" int2:id="KCg5iYvj">
      <int2:state int2:value="Rejected" int2:type="AugLoop_Text_Critique"/>
    </int2:textHash>
    <int2:textHash int2:hashCode="hLOBehLOSXfEz0" int2:id="LvDu3M1E">
      <int2:state int2:value="Rejected" int2:type="AugLoop_Text_Critique"/>
    </int2:textHash>
    <int2:textHash int2:hashCode="BkEiy3kv+QCHTW" int2:id="SrpP1neU">
      <int2:state int2:value="Rejected" int2:type="AugLoop_Text_Critique"/>
    </int2:textHash>
    <int2:textHash int2:hashCode="c1rVccGJ17qERk" int2:id="XZan4fhT">
      <int2:state int2:value="Rejected" int2:type="AugLoop_Text_Critique"/>
    </int2:textHash>
    <int2:textHash int2:hashCode="TNv7xtLd1EG/r5" int2:id="cOdXGMm1">
      <int2:state int2:value="Rejected" int2:type="AugLoop_Text_Critique"/>
    </int2:textHash>
    <int2:textHash int2:hashCode="rVqBo7wRQobons" int2:id="l2aQRiFP">
      <int2:state int2:value="Rejected" int2:type="AugLoop_Text_Critique"/>
    </int2:textHash>
    <int2:textHash int2:hashCode="GnfUFiJMu+d6Q5" int2:id="tZPxUNz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93BADDC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EC0038FC"/>
    <w:lvl w:ilvl="0">
      <w:start w:val="1"/>
      <w:numFmt w:val="bullet"/>
      <w:pStyle w:val="Aufzhlungszeichen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9B464B88"/>
    <w:lvl w:ilvl="0">
      <w:start w:val="1"/>
      <w:numFmt w:val="bullet"/>
      <w:pStyle w:val="Aufzhlungszeichen2"/>
      <w:lvlText w:val=""/>
      <w:lvlJc w:val="left"/>
      <w:pPr>
        <w:tabs>
          <w:tab w:val="num" w:pos="643"/>
        </w:tabs>
        <w:ind w:left="643" w:hanging="360"/>
      </w:pPr>
      <w:rPr>
        <w:rFonts w:ascii="Symbol" w:hAnsi="Symbol" w:hint="default"/>
      </w:rPr>
    </w:lvl>
  </w:abstractNum>
  <w:abstractNum w:abstractNumId="3" w15:restartNumberingAfterBreak="0">
    <w:nsid w:val="0623A30C"/>
    <w:multiLevelType w:val="hybridMultilevel"/>
    <w:tmpl w:val="EDA8D94E"/>
    <w:lvl w:ilvl="0" w:tplc="0F160924">
      <w:start w:val="1"/>
      <w:numFmt w:val="bullet"/>
      <w:lvlText w:val=""/>
      <w:lvlJc w:val="left"/>
      <w:pPr>
        <w:ind w:left="720" w:hanging="360"/>
      </w:pPr>
      <w:rPr>
        <w:rFonts w:ascii="Symbol" w:hAnsi="Symbol" w:hint="default"/>
      </w:rPr>
    </w:lvl>
    <w:lvl w:ilvl="1" w:tplc="EE0250E0">
      <w:start w:val="1"/>
      <w:numFmt w:val="bullet"/>
      <w:lvlText w:val="o"/>
      <w:lvlJc w:val="left"/>
      <w:pPr>
        <w:ind w:left="1440" w:hanging="360"/>
      </w:pPr>
      <w:rPr>
        <w:rFonts w:ascii="Courier New" w:hAnsi="Courier New" w:hint="default"/>
      </w:rPr>
    </w:lvl>
    <w:lvl w:ilvl="2" w:tplc="23D86C66">
      <w:start w:val="1"/>
      <w:numFmt w:val="bullet"/>
      <w:lvlText w:val=""/>
      <w:lvlJc w:val="left"/>
      <w:pPr>
        <w:ind w:left="2160" w:hanging="360"/>
      </w:pPr>
      <w:rPr>
        <w:rFonts w:ascii="Wingdings" w:hAnsi="Wingdings" w:hint="default"/>
      </w:rPr>
    </w:lvl>
    <w:lvl w:ilvl="3" w:tplc="1C98490C">
      <w:start w:val="1"/>
      <w:numFmt w:val="bullet"/>
      <w:lvlText w:val=""/>
      <w:lvlJc w:val="left"/>
      <w:pPr>
        <w:ind w:left="2880" w:hanging="360"/>
      </w:pPr>
      <w:rPr>
        <w:rFonts w:ascii="Symbol" w:hAnsi="Symbol" w:hint="default"/>
      </w:rPr>
    </w:lvl>
    <w:lvl w:ilvl="4" w:tplc="D6E6B34A">
      <w:start w:val="1"/>
      <w:numFmt w:val="bullet"/>
      <w:lvlText w:val="o"/>
      <w:lvlJc w:val="left"/>
      <w:pPr>
        <w:ind w:left="3600" w:hanging="360"/>
      </w:pPr>
      <w:rPr>
        <w:rFonts w:ascii="Courier New" w:hAnsi="Courier New" w:hint="default"/>
      </w:rPr>
    </w:lvl>
    <w:lvl w:ilvl="5" w:tplc="CD444810">
      <w:start w:val="1"/>
      <w:numFmt w:val="bullet"/>
      <w:lvlText w:val=""/>
      <w:lvlJc w:val="left"/>
      <w:pPr>
        <w:ind w:left="4320" w:hanging="360"/>
      </w:pPr>
      <w:rPr>
        <w:rFonts w:ascii="Wingdings" w:hAnsi="Wingdings" w:hint="default"/>
      </w:rPr>
    </w:lvl>
    <w:lvl w:ilvl="6" w:tplc="0A34B61A">
      <w:start w:val="1"/>
      <w:numFmt w:val="bullet"/>
      <w:lvlText w:val=""/>
      <w:lvlJc w:val="left"/>
      <w:pPr>
        <w:ind w:left="5040" w:hanging="360"/>
      </w:pPr>
      <w:rPr>
        <w:rFonts w:ascii="Symbol" w:hAnsi="Symbol" w:hint="default"/>
      </w:rPr>
    </w:lvl>
    <w:lvl w:ilvl="7" w:tplc="92009D30">
      <w:start w:val="1"/>
      <w:numFmt w:val="bullet"/>
      <w:lvlText w:val="o"/>
      <w:lvlJc w:val="left"/>
      <w:pPr>
        <w:ind w:left="5760" w:hanging="360"/>
      </w:pPr>
      <w:rPr>
        <w:rFonts w:ascii="Courier New" w:hAnsi="Courier New" w:hint="default"/>
      </w:rPr>
    </w:lvl>
    <w:lvl w:ilvl="8" w:tplc="D440320E">
      <w:start w:val="1"/>
      <w:numFmt w:val="bullet"/>
      <w:lvlText w:val=""/>
      <w:lvlJc w:val="left"/>
      <w:pPr>
        <w:ind w:left="6480" w:hanging="360"/>
      </w:pPr>
      <w:rPr>
        <w:rFonts w:ascii="Wingdings" w:hAnsi="Wingdings" w:hint="default"/>
      </w:rPr>
    </w:lvl>
  </w:abstractNum>
  <w:abstractNum w:abstractNumId="4" w15:restartNumberingAfterBreak="0">
    <w:nsid w:val="07FB6973"/>
    <w:multiLevelType w:val="multilevel"/>
    <w:tmpl w:val="7D24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A5DC9"/>
    <w:multiLevelType w:val="multilevel"/>
    <w:tmpl w:val="5AAE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3DAEA0"/>
    <w:multiLevelType w:val="hybridMultilevel"/>
    <w:tmpl w:val="DEEA36E2"/>
    <w:lvl w:ilvl="0" w:tplc="EF842070">
      <w:start w:val="1"/>
      <w:numFmt w:val="bullet"/>
      <w:lvlText w:val=""/>
      <w:lvlJc w:val="left"/>
      <w:pPr>
        <w:ind w:left="360" w:hanging="360"/>
      </w:pPr>
      <w:rPr>
        <w:rFonts w:ascii="Symbol" w:hAnsi="Symbol" w:hint="default"/>
      </w:rPr>
    </w:lvl>
    <w:lvl w:ilvl="1" w:tplc="D5B2C37A">
      <w:start w:val="1"/>
      <w:numFmt w:val="bullet"/>
      <w:lvlText w:val="o"/>
      <w:lvlJc w:val="left"/>
      <w:pPr>
        <w:ind w:left="1080" w:hanging="360"/>
      </w:pPr>
      <w:rPr>
        <w:rFonts w:ascii="Courier New" w:hAnsi="Courier New" w:hint="default"/>
      </w:rPr>
    </w:lvl>
    <w:lvl w:ilvl="2" w:tplc="C4429318">
      <w:start w:val="1"/>
      <w:numFmt w:val="bullet"/>
      <w:lvlText w:val=""/>
      <w:lvlJc w:val="left"/>
      <w:pPr>
        <w:ind w:left="1800" w:hanging="360"/>
      </w:pPr>
      <w:rPr>
        <w:rFonts w:ascii="Wingdings" w:hAnsi="Wingdings" w:hint="default"/>
      </w:rPr>
    </w:lvl>
    <w:lvl w:ilvl="3" w:tplc="78280A3C">
      <w:start w:val="1"/>
      <w:numFmt w:val="bullet"/>
      <w:lvlText w:val=""/>
      <w:lvlJc w:val="left"/>
      <w:pPr>
        <w:ind w:left="2520" w:hanging="360"/>
      </w:pPr>
      <w:rPr>
        <w:rFonts w:ascii="Symbol" w:hAnsi="Symbol" w:hint="default"/>
      </w:rPr>
    </w:lvl>
    <w:lvl w:ilvl="4" w:tplc="D9CCE452">
      <w:start w:val="1"/>
      <w:numFmt w:val="bullet"/>
      <w:lvlText w:val="o"/>
      <w:lvlJc w:val="left"/>
      <w:pPr>
        <w:ind w:left="3240" w:hanging="360"/>
      </w:pPr>
      <w:rPr>
        <w:rFonts w:ascii="Courier New" w:hAnsi="Courier New" w:hint="default"/>
      </w:rPr>
    </w:lvl>
    <w:lvl w:ilvl="5" w:tplc="D97CFE06">
      <w:start w:val="1"/>
      <w:numFmt w:val="bullet"/>
      <w:lvlText w:val=""/>
      <w:lvlJc w:val="left"/>
      <w:pPr>
        <w:ind w:left="3960" w:hanging="360"/>
      </w:pPr>
      <w:rPr>
        <w:rFonts w:ascii="Wingdings" w:hAnsi="Wingdings" w:hint="default"/>
      </w:rPr>
    </w:lvl>
    <w:lvl w:ilvl="6" w:tplc="D3ECADAC">
      <w:start w:val="1"/>
      <w:numFmt w:val="bullet"/>
      <w:lvlText w:val=""/>
      <w:lvlJc w:val="left"/>
      <w:pPr>
        <w:ind w:left="4680" w:hanging="360"/>
      </w:pPr>
      <w:rPr>
        <w:rFonts w:ascii="Symbol" w:hAnsi="Symbol" w:hint="default"/>
      </w:rPr>
    </w:lvl>
    <w:lvl w:ilvl="7" w:tplc="31CA9F70">
      <w:start w:val="1"/>
      <w:numFmt w:val="bullet"/>
      <w:lvlText w:val="o"/>
      <w:lvlJc w:val="left"/>
      <w:pPr>
        <w:ind w:left="5400" w:hanging="360"/>
      </w:pPr>
      <w:rPr>
        <w:rFonts w:ascii="Courier New" w:hAnsi="Courier New" w:hint="default"/>
      </w:rPr>
    </w:lvl>
    <w:lvl w:ilvl="8" w:tplc="15081678">
      <w:start w:val="1"/>
      <w:numFmt w:val="bullet"/>
      <w:lvlText w:val=""/>
      <w:lvlJc w:val="left"/>
      <w:pPr>
        <w:ind w:left="6120" w:hanging="360"/>
      </w:pPr>
      <w:rPr>
        <w:rFonts w:ascii="Wingdings" w:hAnsi="Wingdings" w:hint="default"/>
      </w:rPr>
    </w:lvl>
  </w:abstractNum>
  <w:abstractNum w:abstractNumId="7" w15:restartNumberingAfterBreak="0">
    <w:nsid w:val="11D00FF4"/>
    <w:multiLevelType w:val="hybridMultilevel"/>
    <w:tmpl w:val="48123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9D4F1"/>
    <w:multiLevelType w:val="hybridMultilevel"/>
    <w:tmpl w:val="282A3C46"/>
    <w:lvl w:ilvl="0" w:tplc="3CF28B48">
      <w:start w:val="3"/>
      <w:numFmt w:val="bullet"/>
      <w:lvlText w:val="-"/>
      <w:lvlJc w:val="left"/>
      <w:pPr>
        <w:ind w:left="720" w:hanging="360"/>
      </w:pPr>
      <w:rPr>
        <w:rFonts w:ascii="Aptos" w:eastAsiaTheme="minorEastAsia" w:hAnsi="Aptos" w:cstheme="minorBidi" w:hint="default"/>
      </w:rPr>
    </w:lvl>
    <w:lvl w:ilvl="1" w:tplc="1A3CF43A">
      <w:start w:val="1"/>
      <w:numFmt w:val="bullet"/>
      <w:lvlText w:val="o"/>
      <w:lvlJc w:val="left"/>
      <w:pPr>
        <w:ind w:left="1440" w:hanging="360"/>
      </w:pPr>
      <w:rPr>
        <w:rFonts w:ascii="Courier New" w:hAnsi="Courier New" w:hint="default"/>
      </w:rPr>
    </w:lvl>
    <w:lvl w:ilvl="2" w:tplc="FA4A9E42">
      <w:start w:val="1"/>
      <w:numFmt w:val="bullet"/>
      <w:lvlText w:val=""/>
      <w:lvlJc w:val="left"/>
      <w:pPr>
        <w:ind w:left="2160" w:hanging="360"/>
      </w:pPr>
      <w:rPr>
        <w:rFonts w:ascii="Wingdings" w:hAnsi="Wingdings" w:hint="default"/>
      </w:rPr>
    </w:lvl>
    <w:lvl w:ilvl="3" w:tplc="ECE80134">
      <w:start w:val="1"/>
      <w:numFmt w:val="bullet"/>
      <w:lvlText w:val=""/>
      <w:lvlJc w:val="left"/>
      <w:pPr>
        <w:ind w:left="2880" w:hanging="360"/>
      </w:pPr>
      <w:rPr>
        <w:rFonts w:ascii="Symbol" w:hAnsi="Symbol" w:hint="default"/>
      </w:rPr>
    </w:lvl>
    <w:lvl w:ilvl="4" w:tplc="76262C8A">
      <w:start w:val="1"/>
      <w:numFmt w:val="bullet"/>
      <w:lvlText w:val="o"/>
      <w:lvlJc w:val="left"/>
      <w:pPr>
        <w:ind w:left="3600" w:hanging="360"/>
      </w:pPr>
      <w:rPr>
        <w:rFonts w:ascii="Courier New" w:hAnsi="Courier New" w:hint="default"/>
      </w:rPr>
    </w:lvl>
    <w:lvl w:ilvl="5" w:tplc="08A062E8">
      <w:start w:val="1"/>
      <w:numFmt w:val="bullet"/>
      <w:lvlText w:val=""/>
      <w:lvlJc w:val="left"/>
      <w:pPr>
        <w:ind w:left="4320" w:hanging="360"/>
      </w:pPr>
      <w:rPr>
        <w:rFonts w:ascii="Wingdings" w:hAnsi="Wingdings" w:hint="default"/>
      </w:rPr>
    </w:lvl>
    <w:lvl w:ilvl="6" w:tplc="ED86DC16">
      <w:start w:val="1"/>
      <w:numFmt w:val="bullet"/>
      <w:lvlText w:val=""/>
      <w:lvlJc w:val="left"/>
      <w:pPr>
        <w:ind w:left="5040" w:hanging="360"/>
      </w:pPr>
      <w:rPr>
        <w:rFonts w:ascii="Symbol" w:hAnsi="Symbol" w:hint="default"/>
      </w:rPr>
    </w:lvl>
    <w:lvl w:ilvl="7" w:tplc="EE945636">
      <w:start w:val="1"/>
      <w:numFmt w:val="bullet"/>
      <w:lvlText w:val="o"/>
      <w:lvlJc w:val="left"/>
      <w:pPr>
        <w:ind w:left="5760" w:hanging="360"/>
      </w:pPr>
      <w:rPr>
        <w:rFonts w:ascii="Courier New" w:hAnsi="Courier New" w:hint="default"/>
      </w:rPr>
    </w:lvl>
    <w:lvl w:ilvl="8" w:tplc="DFDEDFD6">
      <w:start w:val="1"/>
      <w:numFmt w:val="bullet"/>
      <w:lvlText w:val=""/>
      <w:lvlJc w:val="left"/>
      <w:pPr>
        <w:ind w:left="6480" w:hanging="360"/>
      </w:pPr>
      <w:rPr>
        <w:rFonts w:ascii="Wingdings" w:hAnsi="Wingdings" w:hint="default"/>
      </w:rPr>
    </w:lvl>
  </w:abstractNum>
  <w:abstractNum w:abstractNumId="9" w15:restartNumberingAfterBreak="0">
    <w:nsid w:val="1BAF4AF7"/>
    <w:multiLevelType w:val="multilevel"/>
    <w:tmpl w:val="5E5EB20A"/>
    <w:lvl w:ilvl="0">
      <w:start w:val="1"/>
      <w:numFmt w:val="bullet"/>
      <w:lvlText w:val=""/>
      <w:lvlJc w:val="left"/>
      <w:pPr>
        <w:tabs>
          <w:tab w:val="num" w:pos="360"/>
        </w:tabs>
        <w:ind w:left="360" w:hanging="360"/>
      </w:pPr>
      <w:rPr>
        <w:rFonts w:ascii="Symbol" w:hAnsi="Symbol" w:hint="default"/>
        <w:sz w:val="20"/>
      </w:rPr>
    </w:lvl>
    <w:lvl w:ilvl="1">
      <w:start w:val="2"/>
      <w:numFmt w:val="bullet"/>
      <w:lvlText w:val=""/>
      <w:lvlJc w:val="left"/>
      <w:pPr>
        <w:ind w:left="1080" w:hanging="360"/>
      </w:pPr>
      <w:rPr>
        <w:rFonts w:ascii="Wingdings" w:eastAsiaTheme="minorHAnsi" w:hAnsi="Wingdings"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CF87682"/>
    <w:multiLevelType w:val="hybridMultilevel"/>
    <w:tmpl w:val="B0369F46"/>
    <w:lvl w:ilvl="0" w:tplc="DDA0D29C">
      <w:start w:val="1"/>
      <w:numFmt w:val="bullet"/>
      <w:lvlText w:val=""/>
      <w:lvlJc w:val="left"/>
      <w:pPr>
        <w:ind w:left="720" w:hanging="360"/>
      </w:pPr>
      <w:rPr>
        <w:rFonts w:ascii="Symbol" w:hAnsi="Symbol" w:hint="default"/>
      </w:rPr>
    </w:lvl>
    <w:lvl w:ilvl="1" w:tplc="235AC058">
      <w:start w:val="1"/>
      <w:numFmt w:val="bullet"/>
      <w:lvlText w:val="o"/>
      <w:lvlJc w:val="left"/>
      <w:pPr>
        <w:ind w:left="1440" w:hanging="360"/>
      </w:pPr>
      <w:rPr>
        <w:rFonts w:ascii="Courier New" w:hAnsi="Courier New" w:hint="default"/>
      </w:rPr>
    </w:lvl>
    <w:lvl w:ilvl="2" w:tplc="AB1487BC">
      <w:start w:val="1"/>
      <w:numFmt w:val="bullet"/>
      <w:lvlText w:val=""/>
      <w:lvlJc w:val="left"/>
      <w:pPr>
        <w:ind w:left="2160" w:hanging="360"/>
      </w:pPr>
      <w:rPr>
        <w:rFonts w:ascii="Wingdings" w:hAnsi="Wingdings" w:hint="default"/>
      </w:rPr>
    </w:lvl>
    <w:lvl w:ilvl="3" w:tplc="C49E92BE">
      <w:start w:val="1"/>
      <w:numFmt w:val="bullet"/>
      <w:lvlText w:val=""/>
      <w:lvlJc w:val="left"/>
      <w:pPr>
        <w:ind w:left="2880" w:hanging="360"/>
      </w:pPr>
      <w:rPr>
        <w:rFonts w:ascii="Symbol" w:hAnsi="Symbol" w:hint="default"/>
      </w:rPr>
    </w:lvl>
    <w:lvl w:ilvl="4" w:tplc="1F0ED4D4">
      <w:start w:val="1"/>
      <w:numFmt w:val="bullet"/>
      <w:lvlText w:val="o"/>
      <w:lvlJc w:val="left"/>
      <w:pPr>
        <w:ind w:left="3600" w:hanging="360"/>
      </w:pPr>
      <w:rPr>
        <w:rFonts w:ascii="Courier New" w:hAnsi="Courier New" w:hint="default"/>
      </w:rPr>
    </w:lvl>
    <w:lvl w:ilvl="5" w:tplc="6310B93A">
      <w:start w:val="1"/>
      <w:numFmt w:val="bullet"/>
      <w:lvlText w:val=""/>
      <w:lvlJc w:val="left"/>
      <w:pPr>
        <w:ind w:left="4320" w:hanging="360"/>
      </w:pPr>
      <w:rPr>
        <w:rFonts w:ascii="Wingdings" w:hAnsi="Wingdings" w:hint="default"/>
      </w:rPr>
    </w:lvl>
    <w:lvl w:ilvl="6" w:tplc="700284FA">
      <w:start w:val="1"/>
      <w:numFmt w:val="bullet"/>
      <w:lvlText w:val=""/>
      <w:lvlJc w:val="left"/>
      <w:pPr>
        <w:ind w:left="5040" w:hanging="360"/>
      </w:pPr>
      <w:rPr>
        <w:rFonts w:ascii="Symbol" w:hAnsi="Symbol" w:hint="default"/>
      </w:rPr>
    </w:lvl>
    <w:lvl w:ilvl="7" w:tplc="E2D24818">
      <w:start w:val="1"/>
      <w:numFmt w:val="bullet"/>
      <w:lvlText w:val="o"/>
      <w:lvlJc w:val="left"/>
      <w:pPr>
        <w:ind w:left="5760" w:hanging="360"/>
      </w:pPr>
      <w:rPr>
        <w:rFonts w:ascii="Courier New" w:hAnsi="Courier New" w:hint="default"/>
      </w:rPr>
    </w:lvl>
    <w:lvl w:ilvl="8" w:tplc="1AD8449A">
      <w:start w:val="1"/>
      <w:numFmt w:val="bullet"/>
      <w:lvlText w:val=""/>
      <w:lvlJc w:val="left"/>
      <w:pPr>
        <w:ind w:left="6480" w:hanging="360"/>
      </w:pPr>
      <w:rPr>
        <w:rFonts w:ascii="Wingdings" w:hAnsi="Wingdings" w:hint="default"/>
      </w:rPr>
    </w:lvl>
  </w:abstractNum>
  <w:abstractNum w:abstractNumId="11" w15:restartNumberingAfterBreak="0">
    <w:nsid w:val="20DB44C9"/>
    <w:multiLevelType w:val="hybridMultilevel"/>
    <w:tmpl w:val="726C0B0E"/>
    <w:lvl w:ilvl="0" w:tplc="67803232">
      <w:start w:val="1"/>
      <w:numFmt w:val="bullet"/>
      <w:lvlText w:val=""/>
      <w:lvlJc w:val="left"/>
      <w:pPr>
        <w:ind w:left="720" w:hanging="360"/>
      </w:pPr>
      <w:rPr>
        <w:rFonts w:ascii="Symbol" w:hAnsi="Symbol" w:hint="default"/>
      </w:rPr>
    </w:lvl>
    <w:lvl w:ilvl="1" w:tplc="0816729E">
      <w:start w:val="1"/>
      <w:numFmt w:val="bullet"/>
      <w:lvlText w:val="o"/>
      <w:lvlJc w:val="left"/>
      <w:pPr>
        <w:ind w:left="1440" w:hanging="360"/>
      </w:pPr>
      <w:rPr>
        <w:rFonts w:ascii="Courier New" w:hAnsi="Courier New" w:hint="default"/>
      </w:rPr>
    </w:lvl>
    <w:lvl w:ilvl="2" w:tplc="B0B24B3E">
      <w:start w:val="1"/>
      <w:numFmt w:val="bullet"/>
      <w:lvlText w:val=""/>
      <w:lvlJc w:val="left"/>
      <w:pPr>
        <w:ind w:left="2160" w:hanging="360"/>
      </w:pPr>
      <w:rPr>
        <w:rFonts w:ascii="Wingdings" w:hAnsi="Wingdings" w:hint="default"/>
      </w:rPr>
    </w:lvl>
    <w:lvl w:ilvl="3" w:tplc="FE26AB24">
      <w:start w:val="1"/>
      <w:numFmt w:val="bullet"/>
      <w:lvlText w:val=""/>
      <w:lvlJc w:val="left"/>
      <w:pPr>
        <w:ind w:left="2880" w:hanging="360"/>
      </w:pPr>
      <w:rPr>
        <w:rFonts w:ascii="Symbol" w:hAnsi="Symbol" w:hint="default"/>
      </w:rPr>
    </w:lvl>
    <w:lvl w:ilvl="4" w:tplc="1C623428">
      <w:start w:val="1"/>
      <w:numFmt w:val="bullet"/>
      <w:lvlText w:val="o"/>
      <w:lvlJc w:val="left"/>
      <w:pPr>
        <w:ind w:left="3600" w:hanging="360"/>
      </w:pPr>
      <w:rPr>
        <w:rFonts w:ascii="Courier New" w:hAnsi="Courier New" w:hint="default"/>
      </w:rPr>
    </w:lvl>
    <w:lvl w:ilvl="5" w:tplc="31B2C59A">
      <w:start w:val="1"/>
      <w:numFmt w:val="bullet"/>
      <w:lvlText w:val=""/>
      <w:lvlJc w:val="left"/>
      <w:pPr>
        <w:ind w:left="4320" w:hanging="360"/>
      </w:pPr>
      <w:rPr>
        <w:rFonts w:ascii="Wingdings" w:hAnsi="Wingdings" w:hint="default"/>
      </w:rPr>
    </w:lvl>
    <w:lvl w:ilvl="6" w:tplc="31A0542A">
      <w:start w:val="1"/>
      <w:numFmt w:val="bullet"/>
      <w:lvlText w:val=""/>
      <w:lvlJc w:val="left"/>
      <w:pPr>
        <w:ind w:left="5040" w:hanging="360"/>
      </w:pPr>
      <w:rPr>
        <w:rFonts w:ascii="Symbol" w:hAnsi="Symbol" w:hint="default"/>
      </w:rPr>
    </w:lvl>
    <w:lvl w:ilvl="7" w:tplc="4C7A41B6">
      <w:start w:val="1"/>
      <w:numFmt w:val="bullet"/>
      <w:lvlText w:val="o"/>
      <w:lvlJc w:val="left"/>
      <w:pPr>
        <w:ind w:left="5760" w:hanging="360"/>
      </w:pPr>
      <w:rPr>
        <w:rFonts w:ascii="Courier New" w:hAnsi="Courier New" w:hint="default"/>
      </w:rPr>
    </w:lvl>
    <w:lvl w:ilvl="8" w:tplc="3F16A6B8">
      <w:start w:val="1"/>
      <w:numFmt w:val="bullet"/>
      <w:lvlText w:val=""/>
      <w:lvlJc w:val="left"/>
      <w:pPr>
        <w:ind w:left="6480" w:hanging="360"/>
      </w:pPr>
      <w:rPr>
        <w:rFonts w:ascii="Wingdings" w:hAnsi="Wingdings" w:hint="default"/>
      </w:rPr>
    </w:lvl>
  </w:abstractNum>
  <w:abstractNum w:abstractNumId="12" w15:restartNumberingAfterBreak="0">
    <w:nsid w:val="24255128"/>
    <w:multiLevelType w:val="hybridMultilevel"/>
    <w:tmpl w:val="1A7EA920"/>
    <w:lvl w:ilvl="0" w:tplc="04070019">
      <w:start w:val="1"/>
      <w:numFmt w:val="lowerLetter"/>
      <w:lvlText w:val="%1."/>
      <w:lvlJc w:val="left"/>
      <w:pPr>
        <w:ind w:left="720" w:hanging="360"/>
      </w:pPr>
      <w:rPr>
        <w:rFonts w:hint="default"/>
      </w:rPr>
    </w:lvl>
    <w:lvl w:ilvl="1" w:tplc="04070019">
      <w:start w:val="1"/>
      <w:numFmt w:val="lowerLetter"/>
      <w:lvlText w:val="%2."/>
      <w:lvlJc w:val="left"/>
      <w:pPr>
        <w:ind w:left="1353"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4EEFB77"/>
    <w:multiLevelType w:val="hybridMultilevel"/>
    <w:tmpl w:val="52D42A02"/>
    <w:lvl w:ilvl="0" w:tplc="F838052A">
      <w:start w:val="1"/>
      <w:numFmt w:val="decimal"/>
      <w:lvlText w:val="%1."/>
      <w:lvlJc w:val="left"/>
      <w:pPr>
        <w:ind w:left="720" w:hanging="360"/>
      </w:pPr>
    </w:lvl>
    <w:lvl w:ilvl="1" w:tplc="716A6E8C">
      <w:start w:val="1"/>
      <w:numFmt w:val="lowerLetter"/>
      <w:lvlText w:val="%2."/>
      <w:lvlJc w:val="left"/>
      <w:pPr>
        <w:ind w:left="1440" w:hanging="360"/>
      </w:pPr>
    </w:lvl>
    <w:lvl w:ilvl="2" w:tplc="7E761B84">
      <w:start w:val="1"/>
      <w:numFmt w:val="lowerRoman"/>
      <w:lvlText w:val="%3."/>
      <w:lvlJc w:val="right"/>
      <w:pPr>
        <w:ind w:left="2160" w:hanging="180"/>
      </w:pPr>
    </w:lvl>
    <w:lvl w:ilvl="3" w:tplc="E4B6E15E">
      <w:start w:val="1"/>
      <w:numFmt w:val="decimal"/>
      <w:lvlText w:val="%4."/>
      <w:lvlJc w:val="left"/>
      <w:pPr>
        <w:ind w:left="2880" w:hanging="360"/>
      </w:pPr>
    </w:lvl>
    <w:lvl w:ilvl="4" w:tplc="6226AFA6">
      <w:start w:val="1"/>
      <w:numFmt w:val="lowerLetter"/>
      <w:lvlText w:val="%5."/>
      <w:lvlJc w:val="left"/>
      <w:pPr>
        <w:ind w:left="3600" w:hanging="360"/>
      </w:pPr>
    </w:lvl>
    <w:lvl w:ilvl="5" w:tplc="0808536E">
      <w:start w:val="1"/>
      <w:numFmt w:val="lowerRoman"/>
      <w:lvlText w:val="%6."/>
      <w:lvlJc w:val="right"/>
      <w:pPr>
        <w:ind w:left="4320" w:hanging="180"/>
      </w:pPr>
    </w:lvl>
    <w:lvl w:ilvl="6" w:tplc="3370ADC6">
      <w:start w:val="1"/>
      <w:numFmt w:val="decimal"/>
      <w:lvlText w:val="%7."/>
      <w:lvlJc w:val="left"/>
      <w:pPr>
        <w:ind w:left="5040" w:hanging="360"/>
      </w:pPr>
    </w:lvl>
    <w:lvl w:ilvl="7" w:tplc="09A0BE2A">
      <w:start w:val="1"/>
      <w:numFmt w:val="lowerLetter"/>
      <w:lvlText w:val="%8."/>
      <w:lvlJc w:val="left"/>
      <w:pPr>
        <w:ind w:left="5760" w:hanging="360"/>
      </w:pPr>
    </w:lvl>
    <w:lvl w:ilvl="8" w:tplc="C75A39B6">
      <w:start w:val="1"/>
      <w:numFmt w:val="lowerRoman"/>
      <w:lvlText w:val="%9."/>
      <w:lvlJc w:val="right"/>
      <w:pPr>
        <w:ind w:left="6480" w:hanging="180"/>
      </w:pPr>
    </w:lvl>
  </w:abstractNum>
  <w:abstractNum w:abstractNumId="14" w15:restartNumberingAfterBreak="0">
    <w:nsid w:val="29487128"/>
    <w:multiLevelType w:val="multilevel"/>
    <w:tmpl w:val="96C2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3A352C"/>
    <w:multiLevelType w:val="multilevel"/>
    <w:tmpl w:val="14AA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E2636F"/>
    <w:multiLevelType w:val="hybridMultilevel"/>
    <w:tmpl w:val="FF8C4874"/>
    <w:lvl w:ilvl="0" w:tplc="DF8EFADA">
      <w:start w:val="1"/>
      <w:numFmt w:val="bullet"/>
      <w:lvlText w:val=""/>
      <w:lvlJc w:val="left"/>
      <w:pPr>
        <w:ind w:left="720" w:hanging="360"/>
      </w:pPr>
      <w:rPr>
        <w:rFonts w:ascii="Symbol" w:hAnsi="Symbol" w:hint="default"/>
      </w:rPr>
    </w:lvl>
    <w:lvl w:ilvl="1" w:tplc="2C286106">
      <w:start w:val="1"/>
      <w:numFmt w:val="bullet"/>
      <w:lvlText w:val="o"/>
      <w:lvlJc w:val="left"/>
      <w:pPr>
        <w:ind w:left="1440" w:hanging="360"/>
      </w:pPr>
      <w:rPr>
        <w:rFonts w:ascii="Courier New" w:hAnsi="Courier New" w:hint="default"/>
      </w:rPr>
    </w:lvl>
    <w:lvl w:ilvl="2" w:tplc="C2EA07CE">
      <w:start w:val="1"/>
      <w:numFmt w:val="bullet"/>
      <w:lvlText w:val=""/>
      <w:lvlJc w:val="left"/>
      <w:pPr>
        <w:ind w:left="2160" w:hanging="360"/>
      </w:pPr>
      <w:rPr>
        <w:rFonts w:ascii="Wingdings" w:hAnsi="Wingdings" w:hint="default"/>
      </w:rPr>
    </w:lvl>
    <w:lvl w:ilvl="3" w:tplc="E9F29ED8">
      <w:start w:val="1"/>
      <w:numFmt w:val="bullet"/>
      <w:lvlText w:val=""/>
      <w:lvlJc w:val="left"/>
      <w:pPr>
        <w:ind w:left="2880" w:hanging="360"/>
      </w:pPr>
      <w:rPr>
        <w:rFonts w:ascii="Symbol" w:hAnsi="Symbol" w:hint="default"/>
      </w:rPr>
    </w:lvl>
    <w:lvl w:ilvl="4" w:tplc="5B2046DE">
      <w:start w:val="1"/>
      <w:numFmt w:val="bullet"/>
      <w:lvlText w:val="o"/>
      <w:lvlJc w:val="left"/>
      <w:pPr>
        <w:ind w:left="3600" w:hanging="360"/>
      </w:pPr>
      <w:rPr>
        <w:rFonts w:ascii="Courier New" w:hAnsi="Courier New" w:hint="default"/>
      </w:rPr>
    </w:lvl>
    <w:lvl w:ilvl="5" w:tplc="0136ADCA">
      <w:start w:val="1"/>
      <w:numFmt w:val="bullet"/>
      <w:lvlText w:val=""/>
      <w:lvlJc w:val="left"/>
      <w:pPr>
        <w:ind w:left="4320" w:hanging="360"/>
      </w:pPr>
      <w:rPr>
        <w:rFonts w:ascii="Wingdings" w:hAnsi="Wingdings" w:hint="default"/>
      </w:rPr>
    </w:lvl>
    <w:lvl w:ilvl="6" w:tplc="8A5EB7DC">
      <w:start w:val="1"/>
      <w:numFmt w:val="bullet"/>
      <w:lvlText w:val=""/>
      <w:lvlJc w:val="left"/>
      <w:pPr>
        <w:ind w:left="5040" w:hanging="360"/>
      </w:pPr>
      <w:rPr>
        <w:rFonts w:ascii="Symbol" w:hAnsi="Symbol" w:hint="default"/>
      </w:rPr>
    </w:lvl>
    <w:lvl w:ilvl="7" w:tplc="E7508850">
      <w:start w:val="1"/>
      <w:numFmt w:val="bullet"/>
      <w:lvlText w:val="o"/>
      <w:lvlJc w:val="left"/>
      <w:pPr>
        <w:ind w:left="5760" w:hanging="360"/>
      </w:pPr>
      <w:rPr>
        <w:rFonts w:ascii="Courier New" w:hAnsi="Courier New" w:hint="default"/>
      </w:rPr>
    </w:lvl>
    <w:lvl w:ilvl="8" w:tplc="E70E8B50">
      <w:start w:val="1"/>
      <w:numFmt w:val="bullet"/>
      <w:lvlText w:val=""/>
      <w:lvlJc w:val="left"/>
      <w:pPr>
        <w:ind w:left="6480" w:hanging="360"/>
      </w:pPr>
      <w:rPr>
        <w:rFonts w:ascii="Wingdings" w:hAnsi="Wingdings" w:hint="default"/>
      </w:rPr>
    </w:lvl>
  </w:abstractNum>
  <w:abstractNum w:abstractNumId="17" w15:restartNumberingAfterBreak="0">
    <w:nsid w:val="32831646"/>
    <w:multiLevelType w:val="hybridMultilevel"/>
    <w:tmpl w:val="547480EE"/>
    <w:lvl w:ilvl="0" w:tplc="3CF28B48">
      <w:start w:val="3"/>
      <w:numFmt w:val="bullet"/>
      <w:lvlText w:val="-"/>
      <w:lvlJc w:val="left"/>
      <w:pPr>
        <w:ind w:left="720" w:hanging="360"/>
      </w:pPr>
      <w:rPr>
        <w:rFonts w:ascii="Aptos" w:eastAsiaTheme="minorEastAsia"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60D4515"/>
    <w:multiLevelType w:val="multilevel"/>
    <w:tmpl w:val="D420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1879EE"/>
    <w:multiLevelType w:val="multilevel"/>
    <w:tmpl w:val="80164E46"/>
    <w:styleLink w:val="FormatvorlageAufgezhltLateinCourierNewLinks29cmHngend0"/>
    <w:lvl w:ilvl="0">
      <w:start w:val="1"/>
      <w:numFmt w:val="bullet"/>
      <w:lvlText w:val=""/>
      <w:lvlJc w:val="left"/>
      <w:pPr>
        <w:ind w:left="567" w:hanging="283"/>
      </w:pPr>
      <w:rPr>
        <w:rFonts w:ascii="Symbol" w:hAnsi="Symbol" w:hint="default"/>
      </w:rPr>
    </w:lvl>
    <w:lvl w:ilvl="1">
      <w:start w:val="1"/>
      <w:numFmt w:val="bullet"/>
      <w:lvlText w:val="o"/>
      <w:lvlJc w:val="left"/>
      <w:pPr>
        <w:ind w:left="851" w:hanging="284"/>
      </w:pPr>
      <w:rPr>
        <w:rFonts w:ascii="Courier New" w:hAnsi="Courier New" w:hint="default"/>
        <w:sz w:val="20"/>
      </w:rPr>
    </w:lvl>
    <w:lvl w:ilvl="2">
      <w:start w:val="1"/>
      <w:numFmt w:val="bullet"/>
      <w:lvlText w:val=""/>
      <w:lvlJc w:val="left"/>
      <w:pPr>
        <w:ind w:left="1134" w:hanging="283"/>
      </w:pPr>
      <w:rPr>
        <w:rFonts w:ascii="Wingdings" w:hAnsi="Wingdings" w:hint="default"/>
      </w:rPr>
    </w:lvl>
    <w:lvl w:ilvl="3">
      <w:start w:val="1"/>
      <w:numFmt w:val="bullet"/>
      <w:lvlText w:val=""/>
      <w:lvlJc w:val="left"/>
      <w:pPr>
        <w:ind w:left="1418" w:hanging="284"/>
      </w:pPr>
      <w:rPr>
        <w:rFonts w:ascii="Wingdings" w:hAnsi="Wingdings" w:hint="default"/>
      </w:rPr>
    </w:lvl>
    <w:lvl w:ilvl="4">
      <w:start w:val="1"/>
      <w:numFmt w:val="bullet"/>
      <w:lvlText w:val=""/>
      <w:lvlJc w:val="left"/>
      <w:pPr>
        <w:ind w:left="1701" w:hanging="283"/>
      </w:pPr>
      <w:rPr>
        <w:rFonts w:ascii="Wingdings" w:hAnsi="Wingdings" w:hint="default"/>
      </w:rPr>
    </w:lvl>
    <w:lvl w:ilvl="5">
      <w:start w:val="1"/>
      <w:numFmt w:val="bullet"/>
      <w:lvlText w:val=""/>
      <w:lvlJc w:val="left"/>
      <w:pPr>
        <w:ind w:left="1985" w:hanging="284"/>
      </w:pPr>
      <w:rPr>
        <w:rFonts w:ascii="Wingdings" w:hAnsi="Wingdings" w:hint="default"/>
      </w:rPr>
    </w:lvl>
    <w:lvl w:ilvl="6">
      <w:start w:val="1"/>
      <w:numFmt w:val="bullet"/>
      <w:lvlText w:val=""/>
      <w:lvlJc w:val="left"/>
      <w:pPr>
        <w:ind w:left="2268" w:hanging="283"/>
      </w:pPr>
      <w:rPr>
        <w:rFonts w:ascii="Wingdings" w:hAnsi="Wingdings" w:hint="default"/>
      </w:rPr>
    </w:lvl>
    <w:lvl w:ilvl="7">
      <w:start w:val="1"/>
      <w:numFmt w:val="bullet"/>
      <w:lvlText w:val=""/>
      <w:lvlJc w:val="left"/>
      <w:pPr>
        <w:ind w:left="2552" w:hanging="284"/>
      </w:pPr>
      <w:rPr>
        <w:rFonts w:ascii="Wingdings" w:hAnsi="Wingdings" w:hint="default"/>
      </w:rPr>
    </w:lvl>
    <w:lvl w:ilvl="8">
      <w:start w:val="1"/>
      <w:numFmt w:val="bullet"/>
      <w:lvlText w:val=""/>
      <w:lvlJc w:val="left"/>
      <w:pPr>
        <w:tabs>
          <w:tab w:val="num" w:pos="2835"/>
        </w:tabs>
        <w:ind w:left="2835" w:hanging="283"/>
      </w:pPr>
      <w:rPr>
        <w:rFonts w:ascii="Wingdings" w:hAnsi="Wingdings" w:hint="default"/>
      </w:rPr>
    </w:lvl>
  </w:abstractNum>
  <w:abstractNum w:abstractNumId="20" w15:restartNumberingAfterBreak="0">
    <w:nsid w:val="38282205"/>
    <w:multiLevelType w:val="multilevel"/>
    <w:tmpl w:val="D8C4618C"/>
    <w:lvl w:ilvl="0">
      <w:start w:val="1"/>
      <w:numFmt w:val="lowerLetter"/>
      <w:lvlText w:val="%1."/>
      <w:lvlJc w:val="left"/>
      <w:pPr>
        <w:tabs>
          <w:tab w:val="num" w:pos="1440"/>
        </w:tabs>
        <w:ind w:left="1440" w:hanging="360"/>
      </w:pPr>
      <w:rPr>
        <w:rFonts w:ascii="Times New Roman" w:eastAsia="Times New Roman" w:hAnsi="Times New Roman" w:cs="Times New Roman"/>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3F431E8B"/>
    <w:multiLevelType w:val="hybridMultilevel"/>
    <w:tmpl w:val="CA98CF90"/>
    <w:lvl w:ilvl="0" w:tplc="5BC889BA">
      <w:start w:val="1"/>
      <w:numFmt w:val="bullet"/>
      <w:lvlText w:val=""/>
      <w:lvlJc w:val="left"/>
      <w:pPr>
        <w:ind w:left="720" w:hanging="360"/>
      </w:pPr>
      <w:rPr>
        <w:rFonts w:ascii="Symbol" w:hAnsi="Symbol" w:hint="default"/>
      </w:rPr>
    </w:lvl>
    <w:lvl w:ilvl="1" w:tplc="09322846">
      <w:start w:val="1"/>
      <w:numFmt w:val="bullet"/>
      <w:lvlText w:val="o"/>
      <w:lvlJc w:val="left"/>
      <w:pPr>
        <w:ind w:left="1440" w:hanging="360"/>
      </w:pPr>
      <w:rPr>
        <w:rFonts w:ascii="Courier New" w:hAnsi="Courier New" w:hint="default"/>
      </w:rPr>
    </w:lvl>
    <w:lvl w:ilvl="2" w:tplc="887EC830">
      <w:start w:val="1"/>
      <w:numFmt w:val="bullet"/>
      <w:lvlText w:val=""/>
      <w:lvlJc w:val="left"/>
      <w:pPr>
        <w:ind w:left="2160" w:hanging="360"/>
      </w:pPr>
      <w:rPr>
        <w:rFonts w:ascii="Wingdings" w:hAnsi="Wingdings" w:hint="default"/>
      </w:rPr>
    </w:lvl>
    <w:lvl w:ilvl="3" w:tplc="926E074C">
      <w:start w:val="1"/>
      <w:numFmt w:val="bullet"/>
      <w:lvlText w:val=""/>
      <w:lvlJc w:val="left"/>
      <w:pPr>
        <w:ind w:left="2880" w:hanging="360"/>
      </w:pPr>
      <w:rPr>
        <w:rFonts w:ascii="Symbol" w:hAnsi="Symbol" w:hint="default"/>
      </w:rPr>
    </w:lvl>
    <w:lvl w:ilvl="4" w:tplc="65863118">
      <w:start w:val="1"/>
      <w:numFmt w:val="bullet"/>
      <w:lvlText w:val="o"/>
      <w:lvlJc w:val="left"/>
      <w:pPr>
        <w:ind w:left="3600" w:hanging="360"/>
      </w:pPr>
      <w:rPr>
        <w:rFonts w:ascii="Courier New" w:hAnsi="Courier New" w:hint="default"/>
      </w:rPr>
    </w:lvl>
    <w:lvl w:ilvl="5" w:tplc="C680A5E2">
      <w:start w:val="1"/>
      <w:numFmt w:val="bullet"/>
      <w:lvlText w:val=""/>
      <w:lvlJc w:val="left"/>
      <w:pPr>
        <w:ind w:left="4320" w:hanging="360"/>
      </w:pPr>
      <w:rPr>
        <w:rFonts w:ascii="Wingdings" w:hAnsi="Wingdings" w:hint="default"/>
      </w:rPr>
    </w:lvl>
    <w:lvl w:ilvl="6" w:tplc="6ED66450">
      <w:start w:val="1"/>
      <w:numFmt w:val="bullet"/>
      <w:lvlText w:val=""/>
      <w:lvlJc w:val="left"/>
      <w:pPr>
        <w:ind w:left="5040" w:hanging="360"/>
      </w:pPr>
      <w:rPr>
        <w:rFonts w:ascii="Symbol" w:hAnsi="Symbol" w:hint="default"/>
      </w:rPr>
    </w:lvl>
    <w:lvl w:ilvl="7" w:tplc="D8D860EA">
      <w:start w:val="1"/>
      <w:numFmt w:val="bullet"/>
      <w:lvlText w:val="o"/>
      <w:lvlJc w:val="left"/>
      <w:pPr>
        <w:ind w:left="5760" w:hanging="360"/>
      </w:pPr>
      <w:rPr>
        <w:rFonts w:ascii="Courier New" w:hAnsi="Courier New" w:hint="default"/>
      </w:rPr>
    </w:lvl>
    <w:lvl w:ilvl="8" w:tplc="5B9E15E2">
      <w:start w:val="1"/>
      <w:numFmt w:val="bullet"/>
      <w:lvlText w:val=""/>
      <w:lvlJc w:val="left"/>
      <w:pPr>
        <w:ind w:left="6480" w:hanging="360"/>
      </w:pPr>
      <w:rPr>
        <w:rFonts w:ascii="Wingdings" w:hAnsi="Wingdings" w:hint="default"/>
      </w:rPr>
    </w:lvl>
  </w:abstractNum>
  <w:abstractNum w:abstractNumId="22" w15:restartNumberingAfterBreak="0">
    <w:nsid w:val="3FBF457A"/>
    <w:multiLevelType w:val="multilevel"/>
    <w:tmpl w:val="1B66768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val="0"/>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747CAD"/>
    <w:multiLevelType w:val="hybridMultilevel"/>
    <w:tmpl w:val="A936E8C0"/>
    <w:lvl w:ilvl="0" w:tplc="FFFFFFFF">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477C1946"/>
    <w:multiLevelType w:val="multilevel"/>
    <w:tmpl w:val="8CD40D2A"/>
    <w:lvl w:ilvl="0">
      <w:start w:val="1"/>
      <w:numFmt w:val="decimal"/>
      <w:pStyle w:val="berschrift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58" w:hanging="576"/>
      </w:pPr>
      <w:rPr>
        <w:color w:val="ED7D31" w:themeColor="accent2"/>
        <w:sz w:val="22"/>
        <w:szCs w:val="22"/>
      </w:rPr>
    </w:lvl>
    <w:lvl w:ilvl="2">
      <w:start w:val="1"/>
      <w:numFmt w:val="decimal"/>
      <w:pStyle w:val="berschrift3"/>
      <w:lvlText w:val="%1.%2.%3"/>
      <w:lvlJc w:val="left"/>
      <w:pPr>
        <w:ind w:left="1440" w:hanging="720"/>
      </w:pPr>
    </w:lvl>
    <w:lvl w:ilvl="3">
      <w:start w:val="1"/>
      <w:numFmt w:val="decimal"/>
      <w:pStyle w:val="berschrift4"/>
      <w:lvlText w:val="%1.%2.%3.%4"/>
      <w:lvlJc w:val="left"/>
      <w:pPr>
        <w:ind w:left="-980" w:hanging="864"/>
      </w:pPr>
    </w:lvl>
    <w:lvl w:ilvl="4">
      <w:start w:val="1"/>
      <w:numFmt w:val="decimal"/>
      <w:pStyle w:val="berschrift5"/>
      <w:lvlText w:val="%1.%2.%3.%4.%5"/>
      <w:lvlJc w:val="left"/>
      <w:pPr>
        <w:ind w:left="-836" w:hanging="1008"/>
      </w:pPr>
    </w:lvl>
    <w:lvl w:ilvl="5">
      <w:start w:val="1"/>
      <w:numFmt w:val="decimal"/>
      <w:pStyle w:val="berschrift6"/>
      <w:lvlText w:val="%1.%2.%3.%4.%5.%6"/>
      <w:lvlJc w:val="left"/>
      <w:pPr>
        <w:ind w:left="-692" w:hanging="1152"/>
      </w:pPr>
    </w:lvl>
    <w:lvl w:ilvl="6">
      <w:start w:val="1"/>
      <w:numFmt w:val="decimal"/>
      <w:pStyle w:val="berschrift7"/>
      <w:lvlText w:val="%1.%2.%3.%4.%5.%6.%7"/>
      <w:lvlJc w:val="left"/>
      <w:pPr>
        <w:ind w:left="-548" w:hanging="1296"/>
      </w:pPr>
    </w:lvl>
    <w:lvl w:ilvl="7">
      <w:start w:val="1"/>
      <w:numFmt w:val="decimal"/>
      <w:pStyle w:val="berschrift8"/>
      <w:lvlText w:val="%1.%2.%3.%4.%5.%6.%7.%8"/>
      <w:lvlJc w:val="left"/>
      <w:pPr>
        <w:ind w:left="-404" w:hanging="1440"/>
      </w:pPr>
    </w:lvl>
    <w:lvl w:ilvl="8">
      <w:start w:val="1"/>
      <w:numFmt w:val="decimal"/>
      <w:pStyle w:val="berschrift9"/>
      <w:lvlText w:val="%1.%2.%3.%4.%5.%6.%7.%8.%9"/>
      <w:lvlJc w:val="left"/>
      <w:pPr>
        <w:ind w:left="-260" w:hanging="1584"/>
      </w:pPr>
    </w:lvl>
  </w:abstractNum>
  <w:abstractNum w:abstractNumId="25" w15:restartNumberingAfterBreak="0">
    <w:nsid w:val="493068F7"/>
    <w:multiLevelType w:val="multilevel"/>
    <w:tmpl w:val="4DC6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C64CC5"/>
    <w:multiLevelType w:val="hybridMultilevel"/>
    <w:tmpl w:val="7A627944"/>
    <w:lvl w:ilvl="0" w:tplc="04070019">
      <w:start w:val="1"/>
      <w:numFmt w:val="lowerLetter"/>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7" w15:restartNumberingAfterBreak="0">
    <w:nsid w:val="52B5FCD9"/>
    <w:multiLevelType w:val="hybridMultilevel"/>
    <w:tmpl w:val="5DACF006"/>
    <w:lvl w:ilvl="0" w:tplc="BF72FE56">
      <w:start w:val="1"/>
      <w:numFmt w:val="lowerLetter"/>
      <w:lvlText w:val="%1."/>
      <w:lvlJc w:val="left"/>
      <w:pPr>
        <w:ind w:left="720" w:hanging="360"/>
      </w:pPr>
    </w:lvl>
    <w:lvl w:ilvl="1" w:tplc="DF7E8CDC">
      <w:start w:val="1"/>
      <w:numFmt w:val="lowerLetter"/>
      <w:lvlText w:val="%2."/>
      <w:lvlJc w:val="left"/>
      <w:pPr>
        <w:ind w:left="1440" w:hanging="360"/>
      </w:pPr>
    </w:lvl>
    <w:lvl w:ilvl="2" w:tplc="772666EC">
      <w:start w:val="1"/>
      <w:numFmt w:val="lowerRoman"/>
      <w:lvlText w:val="%3."/>
      <w:lvlJc w:val="right"/>
      <w:pPr>
        <w:ind w:left="2160" w:hanging="180"/>
      </w:pPr>
    </w:lvl>
    <w:lvl w:ilvl="3" w:tplc="E55A6680">
      <w:start w:val="1"/>
      <w:numFmt w:val="decimal"/>
      <w:lvlText w:val="%4."/>
      <w:lvlJc w:val="left"/>
      <w:pPr>
        <w:ind w:left="2880" w:hanging="360"/>
      </w:pPr>
    </w:lvl>
    <w:lvl w:ilvl="4" w:tplc="B56C796A">
      <w:start w:val="1"/>
      <w:numFmt w:val="lowerLetter"/>
      <w:lvlText w:val="%5."/>
      <w:lvlJc w:val="left"/>
      <w:pPr>
        <w:ind w:left="3600" w:hanging="360"/>
      </w:pPr>
    </w:lvl>
    <w:lvl w:ilvl="5" w:tplc="71CC0EBC">
      <w:start w:val="1"/>
      <w:numFmt w:val="lowerRoman"/>
      <w:lvlText w:val="%6."/>
      <w:lvlJc w:val="right"/>
      <w:pPr>
        <w:ind w:left="4320" w:hanging="180"/>
      </w:pPr>
    </w:lvl>
    <w:lvl w:ilvl="6" w:tplc="BDD05174">
      <w:start w:val="1"/>
      <w:numFmt w:val="decimal"/>
      <w:lvlText w:val="%7."/>
      <w:lvlJc w:val="left"/>
      <w:pPr>
        <w:ind w:left="5040" w:hanging="360"/>
      </w:pPr>
    </w:lvl>
    <w:lvl w:ilvl="7" w:tplc="55F28F16">
      <w:start w:val="1"/>
      <w:numFmt w:val="lowerLetter"/>
      <w:lvlText w:val="%8."/>
      <w:lvlJc w:val="left"/>
      <w:pPr>
        <w:ind w:left="5760" w:hanging="360"/>
      </w:pPr>
    </w:lvl>
    <w:lvl w:ilvl="8" w:tplc="CE10F672">
      <w:start w:val="1"/>
      <w:numFmt w:val="lowerRoman"/>
      <w:lvlText w:val="%9."/>
      <w:lvlJc w:val="right"/>
      <w:pPr>
        <w:ind w:left="6480" w:hanging="180"/>
      </w:pPr>
    </w:lvl>
  </w:abstractNum>
  <w:abstractNum w:abstractNumId="28" w15:restartNumberingAfterBreak="0">
    <w:nsid w:val="56275E5A"/>
    <w:multiLevelType w:val="hybridMultilevel"/>
    <w:tmpl w:val="6A6AFF8A"/>
    <w:lvl w:ilvl="0" w:tplc="122A4CE0">
      <w:start w:val="1"/>
      <w:numFmt w:val="decimal"/>
      <w:pStyle w:val="Anforderung"/>
      <w:suff w:val="space"/>
      <w:lvlText w:val="Anforderung %1:"/>
      <w:lvlJc w:val="left"/>
      <w:pPr>
        <w:ind w:left="1031" w:hanging="170"/>
      </w:pPr>
      <w:rPr>
        <w:rFonts w:hint="default"/>
      </w:rPr>
    </w:lvl>
    <w:lvl w:ilvl="1" w:tplc="04070019">
      <w:start w:val="1"/>
      <w:numFmt w:val="lowerLetter"/>
      <w:lvlText w:val="%2."/>
      <w:lvlJc w:val="left"/>
      <w:pPr>
        <w:ind w:left="2378" w:hanging="360"/>
      </w:pPr>
    </w:lvl>
    <w:lvl w:ilvl="2" w:tplc="0407001B" w:tentative="1">
      <w:start w:val="1"/>
      <w:numFmt w:val="lowerRoman"/>
      <w:lvlText w:val="%3."/>
      <w:lvlJc w:val="right"/>
      <w:pPr>
        <w:ind w:left="3098" w:hanging="180"/>
      </w:pPr>
    </w:lvl>
    <w:lvl w:ilvl="3" w:tplc="0407000F" w:tentative="1">
      <w:start w:val="1"/>
      <w:numFmt w:val="decimal"/>
      <w:lvlText w:val="%4."/>
      <w:lvlJc w:val="left"/>
      <w:pPr>
        <w:ind w:left="3818" w:hanging="360"/>
      </w:pPr>
    </w:lvl>
    <w:lvl w:ilvl="4" w:tplc="04070019" w:tentative="1">
      <w:start w:val="1"/>
      <w:numFmt w:val="lowerLetter"/>
      <w:lvlText w:val="%5."/>
      <w:lvlJc w:val="left"/>
      <w:pPr>
        <w:ind w:left="4538" w:hanging="360"/>
      </w:pPr>
    </w:lvl>
    <w:lvl w:ilvl="5" w:tplc="0407001B" w:tentative="1">
      <w:start w:val="1"/>
      <w:numFmt w:val="lowerRoman"/>
      <w:lvlText w:val="%6."/>
      <w:lvlJc w:val="right"/>
      <w:pPr>
        <w:ind w:left="5258" w:hanging="180"/>
      </w:pPr>
    </w:lvl>
    <w:lvl w:ilvl="6" w:tplc="0407000F" w:tentative="1">
      <w:start w:val="1"/>
      <w:numFmt w:val="decimal"/>
      <w:lvlText w:val="%7."/>
      <w:lvlJc w:val="left"/>
      <w:pPr>
        <w:ind w:left="5978" w:hanging="360"/>
      </w:pPr>
    </w:lvl>
    <w:lvl w:ilvl="7" w:tplc="04070019" w:tentative="1">
      <w:start w:val="1"/>
      <w:numFmt w:val="lowerLetter"/>
      <w:lvlText w:val="%8."/>
      <w:lvlJc w:val="left"/>
      <w:pPr>
        <w:ind w:left="6698" w:hanging="360"/>
      </w:pPr>
    </w:lvl>
    <w:lvl w:ilvl="8" w:tplc="0407001B" w:tentative="1">
      <w:start w:val="1"/>
      <w:numFmt w:val="lowerRoman"/>
      <w:lvlText w:val="%9."/>
      <w:lvlJc w:val="right"/>
      <w:pPr>
        <w:ind w:left="7418" w:hanging="180"/>
      </w:pPr>
    </w:lvl>
  </w:abstractNum>
  <w:abstractNum w:abstractNumId="29" w15:restartNumberingAfterBreak="0">
    <w:nsid w:val="56DF00C7"/>
    <w:multiLevelType w:val="hybridMultilevel"/>
    <w:tmpl w:val="86A0526A"/>
    <w:lvl w:ilvl="0" w:tplc="57E2DF1A">
      <w:start w:val="1"/>
      <w:numFmt w:val="decimal"/>
      <w:pStyle w:val="Formatvorlage1"/>
      <w:lvlText w:val="2.%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5C126D79"/>
    <w:multiLevelType w:val="multilevel"/>
    <w:tmpl w:val="377C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E2198"/>
    <w:multiLevelType w:val="hybridMultilevel"/>
    <w:tmpl w:val="47AAC7FC"/>
    <w:lvl w:ilvl="0" w:tplc="816819AC">
      <w:start w:val="1"/>
      <w:numFmt w:val="decimal"/>
      <w:lvlText w:val="%1."/>
      <w:lvlJc w:val="left"/>
      <w:pPr>
        <w:ind w:left="720" w:hanging="360"/>
      </w:pPr>
      <w:rPr>
        <w:rFonts w:ascii="Arial" w:eastAsia="Arial"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5207E1"/>
    <w:multiLevelType w:val="hybridMultilevel"/>
    <w:tmpl w:val="3A1A503C"/>
    <w:styleLink w:val="berschriftennummerierung"/>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0A3069A"/>
    <w:multiLevelType w:val="hybridMultilevel"/>
    <w:tmpl w:val="1A7EA920"/>
    <w:lvl w:ilvl="0" w:tplc="04070019">
      <w:start w:val="1"/>
      <w:numFmt w:val="lowerLetter"/>
      <w:lvlText w:val="%1."/>
      <w:lvlJc w:val="left"/>
      <w:pPr>
        <w:ind w:left="720" w:hanging="360"/>
      </w:pPr>
      <w:rPr>
        <w:rFonts w:hint="default"/>
      </w:rPr>
    </w:lvl>
    <w:lvl w:ilvl="1" w:tplc="04070019">
      <w:start w:val="1"/>
      <w:numFmt w:val="lowerLetter"/>
      <w:lvlText w:val="%2."/>
      <w:lvlJc w:val="left"/>
      <w:pPr>
        <w:ind w:left="1353"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79A3CC2"/>
    <w:multiLevelType w:val="hybridMultilevel"/>
    <w:tmpl w:val="49105DF4"/>
    <w:lvl w:ilvl="0" w:tplc="1304C7AC">
      <w:start w:val="1"/>
      <w:numFmt w:val="lowerLetter"/>
      <w:pStyle w:val="VDMA-EHBAufzhlungb"/>
      <w:lvlText w:val="%1)"/>
      <w:lvlJc w:val="left"/>
      <w:pPr>
        <w:tabs>
          <w:tab w:val="num" w:pos="850"/>
        </w:tabs>
        <w:ind w:left="850" w:hanging="42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67EA3B39"/>
    <w:multiLevelType w:val="multilevel"/>
    <w:tmpl w:val="58D8A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8B231F"/>
    <w:multiLevelType w:val="multilevel"/>
    <w:tmpl w:val="4B22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736730"/>
    <w:multiLevelType w:val="multilevel"/>
    <w:tmpl w:val="AE3E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92778B"/>
    <w:multiLevelType w:val="multilevel"/>
    <w:tmpl w:val="B0A2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3D3146"/>
    <w:multiLevelType w:val="multilevel"/>
    <w:tmpl w:val="168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992063"/>
    <w:multiLevelType w:val="hybridMultilevel"/>
    <w:tmpl w:val="A4840CB6"/>
    <w:lvl w:ilvl="0" w:tplc="279ABDF8">
      <w:start w:val="1"/>
      <w:numFmt w:val="bullet"/>
      <w:lvlText w:val=""/>
      <w:lvlJc w:val="left"/>
      <w:pPr>
        <w:ind w:left="720" w:hanging="360"/>
      </w:pPr>
      <w:rPr>
        <w:rFonts w:ascii="Symbol" w:hAnsi="Symbol" w:hint="default"/>
      </w:rPr>
    </w:lvl>
    <w:lvl w:ilvl="1" w:tplc="569AA920">
      <w:start w:val="1"/>
      <w:numFmt w:val="bullet"/>
      <w:lvlText w:val="o"/>
      <w:lvlJc w:val="left"/>
      <w:pPr>
        <w:ind w:left="1440" w:hanging="360"/>
      </w:pPr>
      <w:rPr>
        <w:rFonts w:ascii="Courier New" w:hAnsi="Courier New" w:hint="default"/>
      </w:rPr>
    </w:lvl>
    <w:lvl w:ilvl="2" w:tplc="CCEABF28">
      <w:start w:val="1"/>
      <w:numFmt w:val="bullet"/>
      <w:lvlText w:val=""/>
      <w:lvlJc w:val="left"/>
      <w:pPr>
        <w:ind w:left="2160" w:hanging="360"/>
      </w:pPr>
      <w:rPr>
        <w:rFonts w:ascii="Wingdings" w:hAnsi="Wingdings" w:hint="default"/>
      </w:rPr>
    </w:lvl>
    <w:lvl w:ilvl="3" w:tplc="DC8EAD9E">
      <w:start w:val="1"/>
      <w:numFmt w:val="bullet"/>
      <w:lvlText w:val=""/>
      <w:lvlJc w:val="left"/>
      <w:pPr>
        <w:ind w:left="2880" w:hanging="360"/>
      </w:pPr>
      <w:rPr>
        <w:rFonts w:ascii="Symbol" w:hAnsi="Symbol" w:hint="default"/>
      </w:rPr>
    </w:lvl>
    <w:lvl w:ilvl="4" w:tplc="2DF6A86A">
      <w:start w:val="1"/>
      <w:numFmt w:val="bullet"/>
      <w:lvlText w:val="o"/>
      <w:lvlJc w:val="left"/>
      <w:pPr>
        <w:ind w:left="3600" w:hanging="360"/>
      </w:pPr>
      <w:rPr>
        <w:rFonts w:ascii="Courier New" w:hAnsi="Courier New" w:hint="default"/>
      </w:rPr>
    </w:lvl>
    <w:lvl w:ilvl="5" w:tplc="8ACE867A">
      <w:start w:val="1"/>
      <w:numFmt w:val="bullet"/>
      <w:lvlText w:val=""/>
      <w:lvlJc w:val="left"/>
      <w:pPr>
        <w:ind w:left="4320" w:hanging="360"/>
      </w:pPr>
      <w:rPr>
        <w:rFonts w:ascii="Wingdings" w:hAnsi="Wingdings" w:hint="default"/>
      </w:rPr>
    </w:lvl>
    <w:lvl w:ilvl="6" w:tplc="6F1AB204">
      <w:start w:val="1"/>
      <w:numFmt w:val="bullet"/>
      <w:lvlText w:val=""/>
      <w:lvlJc w:val="left"/>
      <w:pPr>
        <w:ind w:left="5040" w:hanging="360"/>
      </w:pPr>
      <w:rPr>
        <w:rFonts w:ascii="Symbol" w:hAnsi="Symbol" w:hint="default"/>
      </w:rPr>
    </w:lvl>
    <w:lvl w:ilvl="7" w:tplc="C45A3BEC">
      <w:start w:val="1"/>
      <w:numFmt w:val="bullet"/>
      <w:lvlText w:val="o"/>
      <w:lvlJc w:val="left"/>
      <w:pPr>
        <w:ind w:left="5760" w:hanging="360"/>
      </w:pPr>
      <w:rPr>
        <w:rFonts w:ascii="Courier New" w:hAnsi="Courier New" w:hint="default"/>
      </w:rPr>
    </w:lvl>
    <w:lvl w:ilvl="8" w:tplc="50FC590A">
      <w:start w:val="1"/>
      <w:numFmt w:val="bullet"/>
      <w:lvlText w:val=""/>
      <w:lvlJc w:val="left"/>
      <w:pPr>
        <w:ind w:left="6480" w:hanging="360"/>
      </w:pPr>
      <w:rPr>
        <w:rFonts w:ascii="Wingdings" w:hAnsi="Wingdings" w:hint="default"/>
      </w:rPr>
    </w:lvl>
  </w:abstractNum>
  <w:abstractNum w:abstractNumId="41" w15:restartNumberingAfterBreak="0">
    <w:nsid w:val="71CF711B"/>
    <w:multiLevelType w:val="hybridMultilevel"/>
    <w:tmpl w:val="F26CDD86"/>
    <w:lvl w:ilvl="0" w:tplc="3CF28B48">
      <w:start w:val="3"/>
      <w:numFmt w:val="bullet"/>
      <w:lvlText w:val="-"/>
      <w:lvlJc w:val="left"/>
      <w:pPr>
        <w:ind w:left="720" w:hanging="360"/>
      </w:pPr>
      <w:rPr>
        <w:rFonts w:ascii="Aptos" w:eastAsiaTheme="minorEastAsia"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4582184"/>
    <w:multiLevelType w:val="hybridMultilevel"/>
    <w:tmpl w:val="B2F26FB0"/>
    <w:lvl w:ilvl="0" w:tplc="3CF28B48">
      <w:start w:val="3"/>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487187"/>
    <w:multiLevelType w:val="hybridMultilevel"/>
    <w:tmpl w:val="25EE6C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C11706C"/>
    <w:multiLevelType w:val="multilevel"/>
    <w:tmpl w:val="6A46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A807D6"/>
    <w:multiLevelType w:val="multilevel"/>
    <w:tmpl w:val="A030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BA3630"/>
    <w:multiLevelType w:val="hybridMultilevel"/>
    <w:tmpl w:val="3CF86924"/>
    <w:lvl w:ilvl="0" w:tplc="08563AE4">
      <w:start w:val="1"/>
      <w:numFmt w:val="bullet"/>
      <w:lvlText w:val=""/>
      <w:lvlJc w:val="left"/>
      <w:pPr>
        <w:ind w:left="720" w:hanging="360"/>
      </w:pPr>
      <w:rPr>
        <w:rFonts w:ascii="Symbol" w:hAnsi="Symbol" w:hint="default"/>
      </w:rPr>
    </w:lvl>
    <w:lvl w:ilvl="1" w:tplc="B802C47C">
      <w:start w:val="1"/>
      <w:numFmt w:val="bullet"/>
      <w:lvlText w:val="o"/>
      <w:lvlJc w:val="left"/>
      <w:pPr>
        <w:ind w:left="1440" w:hanging="360"/>
      </w:pPr>
      <w:rPr>
        <w:rFonts w:ascii="Courier New" w:hAnsi="Courier New" w:hint="default"/>
      </w:rPr>
    </w:lvl>
    <w:lvl w:ilvl="2" w:tplc="7AB045DE">
      <w:start w:val="1"/>
      <w:numFmt w:val="bullet"/>
      <w:lvlText w:val=""/>
      <w:lvlJc w:val="left"/>
      <w:pPr>
        <w:ind w:left="2160" w:hanging="360"/>
      </w:pPr>
      <w:rPr>
        <w:rFonts w:ascii="Wingdings" w:hAnsi="Wingdings" w:hint="default"/>
      </w:rPr>
    </w:lvl>
    <w:lvl w:ilvl="3" w:tplc="C2749300">
      <w:start w:val="1"/>
      <w:numFmt w:val="bullet"/>
      <w:lvlText w:val=""/>
      <w:lvlJc w:val="left"/>
      <w:pPr>
        <w:ind w:left="2880" w:hanging="360"/>
      </w:pPr>
      <w:rPr>
        <w:rFonts w:ascii="Symbol" w:hAnsi="Symbol" w:hint="default"/>
      </w:rPr>
    </w:lvl>
    <w:lvl w:ilvl="4" w:tplc="0A34B872">
      <w:start w:val="1"/>
      <w:numFmt w:val="bullet"/>
      <w:lvlText w:val="o"/>
      <w:lvlJc w:val="left"/>
      <w:pPr>
        <w:ind w:left="3600" w:hanging="360"/>
      </w:pPr>
      <w:rPr>
        <w:rFonts w:ascii="Courier New" w:hAnsi="Courier New" w:hint="default"/>
      </w:rPr>
    </w:lvl>
    <w:lvl w:ilvl="5" w:tplc="951860F2">
      <w:start w:val="1"/>
      <w:numFmt w:val="bullet"/>
      <w:lvlText w:val=""/>
      <w:lvlJc w:val="left"/>
      <w:pPr>
        <w:ind w:left="4320" w:hanging="360"/>
      </w:pPr>
      <w:rPr>
        <w:rFonts w:ascii="Wingdings" w:hAnsi="Wingdings" w:hint="default"/>
      </w:rPr>
    </w:lvl>
    <w:lvl w:ilvl="6" w:tplc="B4022DE2">
      <w:start w:val="1"/>
      <w:numFmt w:val="bullet"/>
      <w:lvlText w:val=""/>
      <w:lvlJc w:val="left"/>
      <w:pPr>
        <w:ind w:left="5040" w:hanging="360"/>
      </w:pPr>
      <w:rPr>
        <w:rFonts w:ascii="Symbol" w:hAnsi="Symbol" w:hint="default"/>
      </w:rPr>
    </w:lvl>
    <w:lvl w:ilvl="7" w:tplc="9F04E43E">
      <w:start w:val="1"/>
      <w:numFmt w:val="bullet"/>
      <w:lvlText w:val="o"/>
      <w:lvlJc w:val="left"/>
      <w:pPr>
        <w:ind w:left="5760" w:hanging="360"/>
      </w:pPr>
      <w:rPr>
        <w:rFonts w:ascii="Courier New" w:hAnsi="Courier New" w:hint="default"/>
      </w:rPr>
    </w:lvl>
    <w:lvl w:ilvl="8" w:tplc="9DD0C770">
      <w:start w:val="1"/>
      <w:numFmt w:val="bullet"/>
      <w:lvlText w:val=""/>
      <w:lvlJc w:val="left"/>
      <w:pPr>
        <w:ind w:left="6480" w:hanging="360"/>
      </w:pPr>
      <w:rPr>
        <w:rFonts w:ascii="Wingdings" w:hAnsi="Wingdings" w:hint="default"/>
      </w:rPr>
    </w:lvl>
  </w:abstractNum>
  <w:num w:numId="1">
    <w:abstractNumId w:val="24"/>
  </w:num>
  <w:num w:numId="2">
    <w:abstractNumId w:val="19"/>
  </w:num>
  <w:num w:numId="3">
    <w:abstractNumId w:val="32"/>
  </w:num>
  <w:num w:numId="4">
    <w:abstractNumId w:val="34"/>
  </w:num>
  <w:num w:numId="5">
    <w:abstractNumId w:val="28"/>
  </w:num>
  <w:num w:numId="6">
    <w:abstractNumId w:val="2"/>
  </w:num>
  <w:num w:numId="7">
    <w:abstractNumId w:val="1"/>
  </w:num>
  <w:num w:numId="8">
    <w:abstractNumId w:val="0"/>
  </w:num>
  <w:num w:numId="9">
    <w:abstractNumId w:val="29"/>
  </w:num>
  <w:num w:numId="10">
    <w:abstractNumId w:val="42"/>
  </w:num>
  <w:num w:numId="11">
    <w:abstractNumId w:val="46"/>
  </w:num>
  <w:num w:numId="12">
    <w:abstractNumId w:val="31"/>
  </w:num>
  <w:num w:numId="13">
    <w:abstractNumId w:val="21"/>
  </w:num>
  <w:num w:numId="14">
    <w:abstractNumId w:val="40"/>
  </w:num>
  <w:num w:numId="15">
    <w:abstractNumId w:val="13"/>
  </w:num>
  <w:num w:numId="16">
    <w:abstractNumId w:val="10"/>
  </w:num>
  <w:num w:numId="17">
    <w:abstractNumId w:val="11"/>
  </w:num>
  <w:num w:numId="18">
    <w:abstractNumId w:val="16"/>
  </w:num>
  <w:num w:numId="19">
    <w:abstractNumId w:val="6"/>
  </w:num>
  <w:num w:numId="20">
    <w:abstractNumId w:val="3"/>
  </w:num>
  <w:num w:numId="21">
    <w:abstractNumId w:val="8"/>
  </w:num>
  <w:num w:numId="22">
    <w:abstractNumId w:val="27"/>
  </w:num>
  <w:num w:numId="23">
    <w:abstractNumId w:val="15"/>
  </w:num>
  <w:num w:numId="24">
    <w:abstractNumId w:val="22"/>
  </w:num>
  <w:num w:numId="25">
    <w:abstractNumId w:val="44"/>
  </w:num>
  <w:num w:numId="26">
    <w:abstractNumId w:val="36"/>
  </w:num>
  <w:num w:numId="27">
    <w:abstractNumId w:val="38"/>
  </w:num>
  <w:num w:numId="28">
    <w:abstractNumId w:val="9"/>
  </w:num>
  <w:num w:numId="29">
    <w:abstractNumId w:val="45"/>
  </w:num>
  <w:num w:numId="30">
    <w:abstractNumId w:val="23"/>
  </w:num>
  <w:num w:numId="31">
    <w:abstractNumId w:val="20"/>
  </w:num>
  <w:num w:numId="32">
    <w:abstractNumId w:val="7"/>
  </w:num>
  <w:num w:numId="33">
    <w:abstractNumId w:val="39"/>
  </w:num>
  <w:num w:numId="34">
    <w:abstractNumId w:val="14"/>
  </w:num>
  <w:num w:numId="35">
    <w:abstractNumId w:val="30"/>
  </w:num>
  <w:num w:numId="36">
    <w:abstractNumId w:val="12"/>
  </w:num>
  <w:num w:numId="37">
    <w:abstractNumId w:val="26"/>
  </w:num>
  <w:num w:numId="38">
    <w:abstractNumId w:val="24"/>
  </w:num>
  <w:num w:numId="39">
    <w:abstractNumId w:val="24"/>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43"/>
  </w:num>
  <w:num w:numId="43">
    <w:abstractNumId w:val="41"/>
  </w:num>
  <w:num w:numId="44">
    <w:abstractNumId w:val="37"/>
  </w:num>
  <w:num w:numId="45">
    <w:abstractNumId w:val="25"/>
  </w:num>
  <w:num w:numId="46">
    <w:abstractNumId w:val="35"/>
  </w:num>
  <w:num w:numId="47">
    <w:abstractNumId w:val="18"/>
  </w:num>
  <w:num w:numId="48">
    <w:abstractNumId w:val="4"/>
  </w:num>
  <w:num w:numId="49">
    <w:abstractNumId w:val="33"/>
  </w:num>
  <w:num w:numId="50">
    <w:abstractNumId w:val="17"/>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fan.huffer@meta-level.de">
    <w15:presenceInfo w15:providerId="AD" w15:userId="S::urn:spo:guest#stefan.huffer@meta-level.de::"/>
  </w15:person>
  <w15:person w15:author="Avdullahu, Blendar">
    <w15:presenceInfo w15:providerId="AD" w15:userId="S-1-5-21-2275186270-2497578427-1799291546-87237"/>
  </w15:person>
  <w15:person w15:author="Markus Rentschler">
    <w15:presenceInfo w15:providerId="AD" w15:userId="S::markus.rentschler@arena2036.de::b145ddf5-176e-4212-89e8-01964ddc2e14"/>
  </w15:person>
  <w15:person w15:author="Kanak Pandit">
    <w15:presenceInfo w15:providerId="AD" w15:userId="S::kanak.pandit@arena2036.de::9dca74df-1a48-4edc-8126-17f18d9470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defaultTabStop w:val="284"/>
  <w:autoHyphenation/>
  <w:hyphenationZone w:val="425"/>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71660d270c64f5bbb8f27f5e85be630" w:val="1"/>
    <w:docVar w:name="a71660d270c64f5bbb8f27f5e85be6370" w:val="DOMFGDVB\WM28978;d4c75f49-f1ee-485c-aa75-2c54e2ab5223;Internal;2022-02-07T09:01:08;;DRX|"/>
    <w:docVar w:name="ISFOXAutomaticLabelingDisabled" w:val="True"/>
    <w:docVar w:name="ISFOXClassificationId" w:val="d4c75f49-f1ee-485c-aa75-2c54e2ab5223"/>
    <w:docVar w:name="ISFOXClassificationInKeywords" w:val="Internal"/>
    <w:docVar w:name="ISFOXClassificationName" w:val="Internal"/>
    <w:docVar w:name="ISFOXDocumentInitialized" w:val="False"/>
    <w:docVar w:name="ISFOXDoVersioningOnSave" w:val="0"/>
    <w:docVar w:name="ISFOXOldClassificationId" w:val="d4c75f49-f1ee-485c-aa75-2c54e2ab5223"/>
    <w:docVar w:name="ISFOXOldClassificationIdBackup" w:val="d4c75f49-f1ee-485c-aa75-2c54e2ab5223"/>
    <w:docVar w:name="ISFOXPrefix" w:val="DRX"/>
    <w:docVar w:name="ISFOXShowClassificationRequestWindow" w:val="False"/>
    <w:docVar w:name="ISFOXVersioningChanged" w:val="True"/>
  </w:docVars>
  <w:rsids>
    <w:rsidRoot w:val="00E10D48"/>
    <w:rsid w:val="00000464"/>
    <w:rsid w:val="00000499"/>
    <w:rsid w:val="000007E4"/>
    <w:rsid w:val="00000B29"/>
    <w:rsid w:val="00000CA3"/>
    <w:rsid w:val="00001872"/>
    <w:rsid w:val="0000197E"/>
    <w:rsid w:val="00001EC4"/>
    <w:rsid w:val="00001FCF"/>
    <w:rsid w:val="000022C9"/>
    <w:rsid w:val="00002D80"/>
    <w:rsid w:val="00002E6B"/>
    <w:rsid w:val="00004B98"/>
    <w:rsid w:val="00004DA4"/>
    <w:rsid w:val="0000530B"/>
    <w:rsid w:val="00005DCC"/>
    <w:rsid w:val="0000613A"/>
    <w:rsid w:val="00006217"/>
    <w:rsid w:val="0000651D"/>
    <w:rsid w:val="00006752"/>
    <w:rsid w:val="00006809"/>
    <w:rsid w:val="0000722B"/>
    <w:rsid w:val="000072CB"/>
    <w:rsid w:val="00007373"/>
    <w:rsid w:val="0000767C"/>
    <w:rsid w:val="0000794D"/>
    <w:rsid w:val="000079B7"/>
    <w:rsid w:val="00007DD5"/>
    <w:rsid w:val="0001016A"/>
    <w:rsid w:val="0001030D"/>
    <w:rsid w:val="00010670"/>
    <w:rsid w:val="00010A74"/>
    <w:rsid w:val="00011161"/>
    <w:rsid w:val="000111E0"/>
    <w:rsid w:val="000118D5"/>
    <w:rsid w:val="00011E29"/>
    <w:rsid w:val="00011ED5"/>
    <w:rsid w:val="00011F50"/>
    <w:rsid w:val="00011FCB"/>
    <w:rsid w:val="000125FA"/>
    <w:rsid w:val="00013433"/>
    <w:rsid w:val="0001382F"/>
    <w:rsid w:val="00014125"/>
    <w:rsid w:val="00015B13"/>
    <w:rsid w:val="00015DDF"/>
    <w:rsid w:val="00015F02"/>
    <w:rsid w:val="0001640F"/>
    <w:rsid w:val="000173F8"/>
    <w:rsid w:val="0002000D"/>
    <w:rsid w:val="000201A2"/>
    <w:rsid w:val="00020470"/>
    <w:rsid w:val="000210EB"/>
    <w:rsid w:val="0002111C"/>
    <w:rsid w:val="00021179"/>
    <w:rsid w:val="0002137D"/>
    <w:rsid w:val="00021B69"/>
    <w:rsid w:val="000225AF"/>
    <w:rsid w:val="00023628"/>
    <w:rsid w:val="00023B64"/>
    <w:rsid w:val="00023B7F"/>
    <w:rsid w:val="00023B8D"/>
    <w:rsid w:val="00023C94"/>
    <w:rsid w:val="00023EBD"/>
    <w:rsid w:val="00023FC5"/>
    <w:rsid w:val="0002416A"/>
    <w:rsid w:val="00024305"/>
    <w:rsid w:val="0002480A"/>
    <w:rsid w:val="00024AAC"/>
    <w:rsid w:val="00024E0E"/>
    <w:rsid w:val="00025295"/>
    <w:rsid w:val="00025EA4"/>
    <w:rsid w:val="00025F87"/>
    <w:rsid w:val="00026109"/>
    <w:rsid w:val="00026468"/>
    <w:rsid w:val="00026A92"/>
    <w:rsid w:val="00026ABE"/>
    <w:rsid w:val="00026D43"/>
    <w:rsid w:val="00026E70"/>
    <w:rsid w:val="0002767E"/>
    <w:rsid w:val="0002793B"/>
    <w:rsid w:val="00027BAE"/>
    <w:rsid w:val="000300BB"/>
    <w:rsid w:val="00030586"/>
    <w:rsid w:val="00030BA9"/>
    <w:rsid w:val="0003120E"/>
    <w:rsid w:val="000318AC"/>
    <w:rsid w:val="000318FE"/>
    <w:rsid w:val="00032602"/>
    <w:rsid w:val="00032877"/>
    <w:rsid w:val="0003292C"/>
    <w:rsid w:val="00032A66"/>
    <w:rsid w:val="00032C1F"/>
    <w:rsid w:val="00033003"/>
    <w:rsid w:val="0003304B"/>
    <w:rsid w:val="00033184"/>
    <w:rsid w:val="00033A66"/>
    <w:rsid w:val="00033BB8"/>
    <w:rsid w:val="0003410C"/>
    <w:rsid w:val="000341FE"/>
    <w:rsid w:val="0003479F"/>
    <w:rsid w:val="00034DCE"/>
    <w:rsid w:val="000352C3"/>
    <w:rsid w:val="0003573B"/>
    <w:rsid w:val="00035875"/>
    <w:rsid w:val="00035B66"/>
    <w:rsid w:val="00036266"/>
    <w:rsid w:val="00036E9D"/>
    <w:rsid w:val="00037017"/>
    <w:rsid w:val="000370C1"/>
    <w:rsid w:val="000377CE"/>
    <w:rsid w:val="000378AB"/>
    <w:rsid w:val="00041879"/>
    <w:rsid w:val="00041895"/>
    <w:rsid w:val="000418B6"/>
    <w:rsid w:val="00041C50"/>
    <w:rsid w:val="00042138"/>
    <w:rsid w:val="00042346"/>
    <w:rsid w:val="0004267C"/>
    <w:rsid w:val="00042788"/>
    <w:rsid w:val="000432E5"/>
    <w:rsid w:val="00043916"/>
    <w:rsid w:val="00043A9F"/>
    <w:rsid w:val="00043AED"/>
    <w:rsid w:val="00044332"/>
    <w:rsid w:val="000445BE"/>
    <w:rsid w:val="00044619"/>
    <w:rsid w:val="00044FC2"/>
    <w:rsid w:val="00045341"/>
    <w:rsid w:val="0004584D"/>
    <w:rsid w:val="00045A0C"/>
    <w:rsid w:val="00045A1A"/>
    <w:rsid w:val="00046026"/>
    <w:rsid w:val="00046922"/>
    <w:rsid w:val="00046BA4"/>
    <w:rsid w:val="000473AE"/>
    <w:rsid w:val="000474BF"/>
    <w:rsid w:val="000478E5"/>
    <w:rsid w:val="000506FE"/>
    <w:rsid w:val="0005159D"/>
    <w:rsid w:val="0005186A"/>
    <w:rsid w:val="00051A8E"/>
    <w:rsid w:val="00052990"/>
    <w:rsid w:val="00052DBD"/>
    <w:rsid w:val="00052E38"/>
    <w:rsid w:val="00052E90"/>
    <w:rsid w:val="000530FD"/>
    <w:rsid w:val="00053674"/>
    <w:rsid w:val="00053850"/>
    <w:rsid w:val="00053E2E"/>
    <w:rsid w:val="00053E2F"/>
    <w:rsid w:val="00054750"/>
    <w:rsid w:val="00054867"/>
    <w:rsid w:val="000551C3"/>
    <w:rsid w:val="00055CDB"/>
    <w:rsid w:val="00055E44"/>
    <w:rsid w:val="00055FB0"/>
    <w:rsid w:val="0005611E"/>
    <w:rsid w:val="00056635"/>
    <w:rsid w:val="000567E1"/>
    <w:rsid w:val="000568AE"/>
    <w:rsid w:val="00057059"/>
    <w:rsid w:val="000573F9"/>
    <w:rsid w:val="00057C6F"/>
    <w:rsid w:val="00057F03"/>
    <w:rsid w:val="00057F9A"/>
    <w:rsid w:val="00060E62"/>
    <w:rsid w:val="00062105"/>
    <w:rsid w:val="0006223B"/>
    <w:rsid w:val="0006224E"/>
    <w:rsid w:val="000622A3"/>
    <w:rsid w:val="0006296D"/>
    <w:rsid w:val="000635A3"/>
    <w:rsid w:val="0006365F"/>
    <w:rsid w:val="00063D0F"/>
    <w:rsid w:val="000649F3"/>
    <w:rsid w:val="00064AE1"/>
    <w:rsid w:val="00064F76"/>
    <w:rsid w:val="000652C0"/>
    <w:rsid w:val="000657CE"/>
    <w:rsid w:val="000658B9"/>
    <w:rsid w:val="00065D19"/>
    <w:rsid w:val="00065DB7"/>
    <w:rsid w:val="000661E1"/>
    <w:rsid w:val="00066249"/>
    <w:rsid w:val="000667FC"/>
    <w:rsid w:val="00066C8A"/>
    <w:rsid w:val="00066DD0"/>
    <w:rsid w:val="00067832"/>
    <w:rsid w:val="00067969"/>
    <w:rsid w:val="00067A2C"/>
    <w:rsid w:val="00067EE3"/>
    <w:rsid w:val="0007025B"/>
    <w:rsid w:val="00070314"/>
    <w:rsid w:val="000703DF"/>
    <w:rsid w:val="000707BC"/>
    <w:rsid w:val="00070827"/>
    <w:rsid w:val="000718A1"/>
    <w:rsid w:val="00071A37"/>
    <w:rsid w:val="000720D1"/>
    <w:rsid w:val="00073365"/>
    <w:rsid w:val="0007367B"/>
    <w:rsid w:val="00073719"/>
    <w:rsid w:val="0007376A"/>
    <w:rsid w:val="00073B78"/>
    <w:rsid w:val="00073C2E"/>
    <w:rsid w:val="00073EC7"/>
    <w:rsid w:val="00074090"/>
    <w:rsid w:val="00074AD0"/>
    <w:rsid w:val="00075227"/>
    <w:rsid w:val="00075352"/>
    <w:rsid w:val="0007537B"/>
    <w:rsid w:val="00075AC8"/>
    <w:rsid w:val="00075B1A"/>
    <w:rsid w:val="00075C09"/>
    <w:rsid w:val="00075C8F"/>
    <w:rsid w:val="00075D3A"/>
    <w:rsid w:val="00075D8D"/>
    <w:rsid w:val="00076D38"/>
    <w:rsid w:val="00076EA8"/>
    <w:rsid w:val="000775B2"/>
    <w:rsid w:val="00077A1E"/>
    <w:rsid w:val="00077AE9"/>
    <w:rsid w:val="0008002B"/>
    <w:rsid w:val="000803A5"/>
    <w:rsid w:val="00080888"/>
    <w:rsid w:val="000808AF"/>
    <w:rsid w:val="00080AE8"/>
    <w:rsid w:val="00080B3B"/>
    <w:rsid w:val="00081B05"/>
    <w:rsid w:val="00081E1C"/>
    <w:rsid w:val="000822EB"/>
    <w:rsid w:val="000825A0"/>
    <w:rsid w:val="0008288C"/>
    <w:rsid w:val="00082A06"/>
    <w:rsid w:val="000833A4"/>
    <w:rsid w:val="00083CB8"/>
    <w:rsid w:val="00083D58"/>
    <w:rsid w:val="00083DC2"/>
    <w:rsid w:val="0008421E"/>
    <w:rsid w:val="000849CE"/>
    <w:rsid w:val="00084DD0"/>
    <w:rsid w:val="00084E50"/>
    <w:rsid w:val="00085257"/>
    <w:rsid w:val="000852AF"/>
    <w:rsid w:val="0008536A"/>
    <w:rsid w:val="00085B69"/>
    <w:rsid w:val="00085F43"/>
    <w:rsid w:val="00086ADA"/>
    <w:rsid w:val="0008722B"/>
    <w:rsid w:val="000879E5"/>
    <w:rsid w:val="00087E9B"/>
    <w:rsid w:val="00087F92"/>
    <w:rsid w:val="0009011A"/>
    <w:rsid w:val="000905DB"/>
    <w:rsid w:val="00090907"/>
    <w:rsid w:val="00090B1A"/>
    <w:rsid w:val="00091046"/>
    <w:rsid w:val="000912A8"/>
    <w:rsid w:val="00091995"/>
    <w:rsid w:val="000923C5"/>
    <w:rsid w:val="00092786"/>
    <w:rsid w:val="00092EE3"/>
    <w:rsid w:val="00093020"/>
    <w:rsid w:val="00093387"/>
    <w:rsid w:val="000934F0"/>
    <w:rsid w:val="000938FF"/>
    <w:rsid w:val="000939F1"/>
    <w:rsid w:val="00094933"/>
    <w:rsid w:val="0009506D"/>
    <w:rsid w:val="00095F4A"/>
    <w:rsid w:val="00096515"/>
    <w:rsid w:val="000967D4"/>
    <w:rsid w:val="00096ADD"/>
    <w:rsid w:val="00096C7D"/>
    <w:rsid w:val="00096CE0"/>
    <w:rsid w:val="00097155"/>
    <w:rsid w:val="000971CB"/>
    <w:rsid w:val="00097635"/>
    <w:rsid w:val="00097732"/>
    <w:rsid w:val="00097BC2"/>
    <w:rsid w:val="00097F7F"/>
    <w:rsid w:val="000A013A"/>
    <w:rsid w:val="000A016F"/>
    <w:rsid w:val="000A0172"/>
    <w:rsid w:val="000A0610"/>
    <w:rsid w:val="000A0976"/>
    <w:rsid w:val="000A0E08"/>
    <w:rsid w:val="000A1106"/>
    <w:rsid w:val="000A19F2"/>
    <w:rsid w:val="000A1B08"/>
    <w:rsid w:val="000A1CB5"/>
    <w:rsid w:val="000A1E01"/>
    <w:rsid w:val="000A2214"/>
    <w:rsid w:val="000A2449"/>
    <w:rsid w:val="000A26BB"/>
    <w:rsid w:val="000A2A5E"/>
    <w:rsid w:val="000A2F91"/>
    <w:rsid w:val="000A3558"/>
    <w:rsid w:val="000A370E"/>
    <w:rsid w:val="000A388D"/>
    <w:rsid w:val="000A39D2"/>
    <w:rsid w:val="000A3BB6"/>
    <w:rsid w:val="000A3D3B"/>
    <w:rsid w:val="000A46B2"/>
    <w:rsid w:val="000A48BF"/>
    <w:rsid w:val="000A4B90"/>
    <w:rsid w:val="000A5D8C"/>
    <w:rsid w:val="000A6E20"/>
    <w:rsid w:val="000A7794"/>
    <w:rsid w:val="000A7A5B"/>
    <w:rsid w:val="000A7F96"/>
    <w:rsid w:val="000B06F6"/>
    <w:rsid w:val="000B09B9"/>
    <w:rsid w:val="000B15D0"/>
    <w:rsid w:val="000B1A1C"/>
    <w:rsid w:val="000B1E61"/>
    <w:rsid w:val="000B2634"/>
    <w:rsid w:val="000B2A8E"/>
    <w:rsid w:val="000B2D88"/>
    <w:rsid w:val="000B3098"/>
    <w:rsid w:val="000B30E1"/>
    <w:rsid w:val="000B3399"/>
    <w:rsid w:val="000B3591"/>
    <w:rsid w:val="000B455D"/>
    <w:rsid w:val="000B4B05"/>
    <w:rsid w:val="000B4C42"/>
    <w:rsid w:val="000B51AA"/>
    <w:rsid w:val="000B5345"/>
    <w:rsid w:val="000B57FB"/>
    <w:rsid w:val="000B5A4D"/>
    <w:rsid w:val="000B5AF6"/>
    <w:rsid w:val="000B5B78"/>
    <w:rsid w:val="000B5D19"/>
    <w:rsid w:val="000B64E7"/>
    <w:rsid w:val="000B6635"/>
    <w:rsid w:val="000B6AB2"/>
    <w:rsid w:val="000B6E7A"/>
    <w:rsid w:val="000B72CC"/>
    <w:rsid w:val="000B72EF"/>
    <w:rsid w:val="000B72FB"/>
    <w:rsid w:val="000B7885"/>
    <w:rsid w:val="000B7CEB"/>
    <w:rsid w:val="000C0792"/>
    <w:rsid w:val="000C117B"/>
    <w:rsid w:val="000C1328"/>
    <w:rsid w:val="000C240B"/>
    <w:rsid w:val="000C4643"/>
    <w:rsid w:val="000C4A8F"/>
    <w:rsid w:val="000C4D78"/>
    <w:rsid w:val="000C5010"/>
    <w:rsid w:val="000C565A"/>
    <w:rsid w:val="000C57E7"/>
    <w:rsid w:val="000C597A"/>
    <w:rsid w:val="000C5B38"/>
    <w:rsid w:val="000C5E4A"/>
    <w:rsid w:val="000C5EA0"/>
    <w:rsid w:val="000C5F10"/>
    <w:rsid w:val="000C612E"/>
    <w:rsid w:val="000C6365"/>
    <w:rsid w:val="000C689C"/>
    <w:rsid w:val="000C6DF5"/>
    <w:rsid w:val="000C703C"/>
    <w:rsid w:val="000C704B"/>
    <w:rsid w:val="000C7419"/>
    <w:rsid w:val="000C75F1"/>
    <w:rsid w:val="000C784B"/>
    <w:rsid w:val="000C7A40"/>
    <w:rsid w:val="000C7D40"/>
    <w:rsid w:val="000D0C65"/>
    <w:rsid w:val="000D112A"/>
    <w:rsid w:val="000D11A6"/>
    <w:rsid w:val="000D1376"/>
    <w:rsid w:val="000D1824"/>
    <w:rsid w:val="000D1CDA"/>
    <w:rsid w:val="000D1DBF"/>
    <w:rsid w:val="000D2022"/>
    <w:rsid w:val="000D2418"/>
    <w:rsid w:val="000D2798"/>
    <w:rsid w:val="000D2E0E"/>
    <w:rsid w:val="000D2FD1"/>
    <w:rsid w:val="000D412D"/>
    <w:rsid w:val="000D46D7"/>
    <w:rsid w:val="000D4CE5"/>
    <w:rsid w:val="000D4D1E"/>
    <w:rsid w:val="000D5097"/>
    <w:rsid w:val="000D5482"/>
    <w:rsid w:val="000D5511"/>
    <w:rsid w:val="000D6326"/>
    <w:rsid w:val="000D6388"/>
    <w:rsid w:val="000D651D"/>
    <w:rsid w:val="000D6A3F"/>
    <w:rsid w:val="000D6BCC"/>
    <w:rsid w:val="000D6FD8"/>
    <w:rsid w:val="000E01A6"/>
    <w:rsid w:val="000E0A21"/>
    <w:rsid w:val="000E0A26"/>
    <w:rsid w:val="000E137B"/>
    <w:rsid w:val="000E141E"/>
    <w:rsid w:val="000E1A6C"/>
    <w:rsid w:val="000E1B47"/>
    <w:rsid w:val="000E1CC7"/>
    <w:rsid w:val="000E1F82"/>
    <w:rsid w:val="000E266A"/>
    <w:rsid w:val="000E26E1"/>
    <w:rsid w:val="000E2AC7"/>
    <w:rsid w:val="000E2BB5"/>
    <w:rsid w:val="000E2F8B"/>
    <w:rsid w:val="000E314F"/>
    <w:rsid w:val="000E3227"/>
    <w:rsid w:val="000E3D65"/>
    <w:rsid w:val="000E4324"/>
    <w:rsid w:val="000E44F0"/>
    <w:rsid w:val="000E45B5"/>
    <w:rsid w:val="000E475C"/>
    <w:rsid w:val="000E481A"/>
    <w:rsid w:val="000E4B72"/>
    <w:rsid w:val="000E4D75"/>
    <w:rsid w:val="000E4EAD"/>
    <w:rsid w:val="000E514E"/>
    <w:rsid w:val="000E5C19"/>
    <w:rsid w:val="000E638E"/>
    <w:rsid w:val="000E69EB"/>
    <w:rsid w:val="000E69F7"/>
    <w:rsid w:val="000E73A5"/>
    <w:rsid w:val="000E75CA"/>
    <w:rsid w:val="000E7628"/>
    <w:rsid w:val="000E78E4"/>
    <w:rsid w:val="000E7964"/>
    <w:rsid w:val="000E7C22"/>
    <w:rsid w:val="000F01DF"/>
    <w:rsid w:val="000F023A"/>
    <w:rsid w:val="000F088E"/>
    <w:rsid w:val="000F0ACB"/>
    <w:rsid w:val="000F133E"/>
    <w:rsid w:val="000F14B4"/>
    <w:rsid w:val="000F1553"/>
    <w:rsid w:val="000F229C"/>
    <w:rsid w:val="000F2BCD"/>
    <w:rsid w:val="000F2FA5"/>
    <w:rsid w:val="000F35CC"/>
    <w:rsid w:val="000F3B48"/>
    <w:rsid w:val="000F3DB9"/>
    <w:rsid w:val="000F4364"/>
    <w:rsid w:val="000F468B"/>
    <w:rsid w:val="000F4B02"/>
    <w:rsid w:val="000F4B8C"/>
    <w:rsid w:val="000F4ED0"/>
    <w:rsid w:val="000F4F84"/>
    <w:rsid w:val="000F54D3"/>
    <w:rsid w:val="000F5785"/>
    <w:rsid w:val="000F5ACC"/>
    <w:rsid w:val="000F5E26"/>
    <w:rsid w:val="000F5ED9"/>
    <w:rsid w:val="000F67C9"/>
    <w:rsid w:val="000F6B7A"/>
    <w:rsid w:val="000F6C83"/>
    <w:rsid w:val="000F6DF0"/>
    <w:rsid w:val="000F6EB9"/>
    <w:rsid w:val="000F7281"/>
    <w:rsid w:val="000F72E6"/>
    <w:rsid w:val="000F7999"/>
    <w:rsid w:val="000F7B19"/>
    <w:rsid w:val="000F7D58"/>
    <w:rsid w:val="001004D3"/>
    <w:rsid w:val="00100C4E"/>
    <w:rsid w:val="00100F1F"/>
    <w:rsid w:val="00100F2B"/>
    <w:rsid w:val="00101490"/>
    <w:rsid w:val="0010237E"/>
    <w:rsid w:val="00102850"/>
    <w:rsid w:val="00103BB6"/>
    <w:rsid w:val="00103EB0"/>
    <w:rsid w:val="00103F3E"/>
    <w:rsid w:val="00104997"/>
    <w:rsid w:val="00104C2C"/>
    <w:rsid w:val="00104E87"/>
    <w:rsid w:val="00104F87"/>
    <w:rsid w:val="00104FBF"/>
    <w:rsid w:val="00105FA3"/>
    <w:rsid w:val="001078D8"/>
    <w:rsid w:val="0011009B"/>
    <w:rsid w:val="00110C4C"/>
    <w:rsid w:val="00110C98"/>
    <w:rsid w:val="00111312"/>
    <w:rsid w:val="001114D9"/>
    <w:rsid w:val="00111530"/>
    <w:rsid w:val="001117F9"/>
    <w:rsid w:val="00111D30"/>
    <w:rsid w:val="00111EBF"/>
    <w:rsid w:val="0011258B"/>
    <w:rsid w:val="0011267E"/>
    <w:rsid w:val="001128EC"/>
    <w:rsid w:val="00113720"/>
    <w:rsid w:val="0011380D"/>
    <w:rsid w:val="001138EB"/>
    <w:rsid w:val="0011418F"/>
    <w:rsid w:val="0011481C"/>
    <w:rsid w:val="001149B1"/>
    <w:rsid w:val="00114B80"/>
    <w:rsid w:val="00115566"/>
    <w:rsid w:val="0011583B"/>
    <w:rsid w:val="0011689F"/>
    <w:rsid w:val="00116F39"/>
    <w:rsid w:val="0011772B"/>
    <w:rsid w:val="00120410"/>
    <w:rsid w:val="00120E5E"/>
    <w:rsid w:val="00120E7B"/>
    <w:rsid w:val="00120EF3"/>
    <w:rsid w:val="00120F3C"/>
    <w:rsid w:val="001210AE"/>
    <w:rsid w:val="00121A3E"/>
    <w:rsid w:val="001228B9"/>
    <w:rsid w:val="00122A93"/>
    <w:rsid w:val="00123259"/>
    <w:rsid w:val="00123277"/>
    <w:rsid w:val="00123C6B"/>
    <w:rsid w:val="00123D5D"/>
    <w:rsid w:val="001242A8"/>
    <w:rsid w:val="00124869"/>
    <w:rsid w:val="0012505F"/>
    <w:rsid w:val="0012508F"/>
    <w:rsid w:val="00125DB3"/>
    <w:rsid w:val="00125F80"/>
    <w:rsid w:val="00125FFA"/>
    <w:rsid w:val="00126080"/>
    <w:rsid w:val="00126501"/>
    <w:rsid w:val="001266E8"/>
    <w:rsid w:val="00126F8F"/>
    <w:rsid w:val="001275C3"/>
    <w:rsid w:val="00127C93"/>
    <w:rsid w:val="0013050A"/>
    <w:rsid w:val="0013060A"/>
    <w:rsid w:val="0013074F"/>
    <w:rsid w:val="00130D6C"/>
    <w:rsid w:val="00131065"/>
    <w:rsid w:val="0013144C"/>
    <w:rsid w:val="00131E77"/>
    <w:rsid w:val="00132113"/>
    <w:rsid w:val="00132A23"/>
    <w:rsid w:val="00132A51"/>
    <w:rsid w:val="00132CE5"/>
    <w:rsid w:val="00132CF4"/>
    <w:rsid w:val="00133B70"/>
    <w:rsid w:val="00133F53"/>
    <w:rsid w:val="0013434F"/>
    <w:rsid w:val="0013456A"/>
    <w:rsid w:val="00134ECE"/>
    <w:rsid w:val="0013536B"/>
    <w:rsid w:val="001356C3"/>
    <w:rsid w:val="001356CD"/>
    <w:rsid w:val="00135804"/>
    <w:rsid w:val="00135B0F"/>
    <w:rsid w:val="00136047"/>
    <w:rsid w:val="00136238"/>
    <w:rsid w:val="001367BA"/>
    <w:rsid w:val="00136B82"/>
    <w:rsid w:val="00137518"/>
    <w:rsid w:val="0013772F"/>
    <w:rsid w:val="001377ED"/>
    <w:rsid w:val="0014095D"/>
    <w:rsid w:val="001409AD"/>
    <w:rsid w:val="001411E7"/>
    <w:rsid w:val="00141324"/>
    <w:rsid w:val="00141475"/>
    <w:rsid w:val="001414F8"/>
    <w:rsid w:val="00141753"/>
    <w:rsid w:val="00141B2F"/>
    <w:rsid w:val="00142396"/>
    <w:rsid w:val="00143399"/>
    <w:rsid w:val="00143717"/>
    <w:rsid w:val="00143974"/>
    <w:rsid w:val="00143C88"/>
    <w:rsid w:val="00143ECB"/>
    <w:rsid w:val="0014409D"/>
    <w:rsid w:val="00144178"/>
    <w:rsid w:val="0014456B"/>
    <w:rsid w:val="00144879"/>
    <w:rsid w:val="00144CF7"/>
    <w:rsid w:val="00144D64"/>
    <w:rsid w:val="00144FF6"/>
    <w:rsid w:val="00145340"/>
    <w:rsid w:val="00145661"/>
    <w:rsid w:val="00145666"/>
    <w:rsid w:val="00145995"/>
    <w:rsid w:val="001459EE"/>
    <w:rsid w:val="00145D9B"/>
    <w:rsid w:val="001461A2"/>
    <w:rsid w:val="001461A5"/>
    <w:rsid w:val="00146370"/>
    <w:rsid w:val="0014659F"/>
    <w:rsid w:val="00146856"/>
    <w:rsid w:val="00146D19"/>
    <w:rsid w:val="0014726E"/>
    <w:rsid w:val="00147819"/>
    <w:rsid w:val="0015013A"/>
    <w:rsid w:val="00150E03"/>
    <w:rsid w:val="0015129B"/>
    <w:rsid w:val="001516C9"/>
    <w:rsid w:val="00151CFA"/>
    <w:rsid w:val="001522BA"/>
    <w:rsid w:val="00152629"/>
    <w:rsid w:val="00152855"/>
    <w:rsid w:val="00152AE9"/>
    <w:rsid w:val="00152BE2"/>
    <w:rsid w:val="00152FD9"/>
    <w:rsid w:val="001532DD"/>
    <w:rsid w:val="0015383A"/>
    <w:rsid w:val="00153DE8"/>
    <w:rsid w:val="00153DFB"/>
    <w:rsid w:val="00153FD9"/>
    <w:rsid w:val="001540CD"/>
    <w:rsid w:val="00154150"/>
    <w:rsid w:val="001542CD"/>
    <w:rsid w:val="0015464C"/>
    <w:rsid w:val="00154E33"/>
    <w:rsid w:val="001555C3"/>
    <w:rsid w:val="0015576A"/>
    <w:rsid w:val="00155FA6"/>
    <w:rsid w:val="001566EB"/>
    <w:rsid w:val="00156A7F"/>
    <w:rsid w:val="001571AB"/>
    <w:rsid w:val="001572E3"/>
    <w:rsid w:val="00157AD8"/>
    <w:rsid w:val="00157F47"/>
    <w:rsid w:val="001604CD"/>
    <w:rsid w:val="00160CB4"/>
    <w:rsid w:val="00161055"/>
    <w:rsid w:val="00161195"/>
    <w:rsid w:val="001612BC"/>
    <w:rsid w:val="0016136C"/>
    <w:rsid w:val="0016163B"/>
    <w:rsid w:val="00161673"/>
    <w:rsid w:val="00162033"/>
    <w:rsid w:val="0016227A"/>
    <w:rsid w:val="00162816"/>
    <w:rsid w:val="00162AE7"/>
    <w:rsid w:val="00162D4B"/>
    <w:rsid w:val="00163901"/>
    <w:rsid w:val="00163B08"/>
    <w:rsid w:val="00163C8B"/>
    <w:rsid w:val="00163DBB"/>
    <w:rsid w:val="00163E3A"/>
    <w:rsid w:val="00163FAC"/>
    <w:rsid w:val="001641A1"/>
    <w:rsid w:val="00164793"/>
    <w:rsid w:val="0016480B"/>
    <w:rsid w:val="00164B45"/>
    <w:rsid w:val="00164F02"/>
    <w:rsid w:val="001662C3"/>
    <w:rsid w:val="0016797D"/>
    <w:rsid w:val="00167B80"/>
    <w:rsid w:val="00167D63"/>
    <w:rsid w:val="00170346"/>
    <w:rsid w:val="00170C49"/>
    <w:rsid w:val="00170F80"/>
    <w:rsid w:val="001714BF"/>
    <w:rsid w:val="0017181F"/>
    <w:rsid w:val="00171D78"/>
    <w:rsid w:val="001720C1"/>
    <w:rsid w:val="001728CE"/>
    <w:rsid w:val="00172B51"/>
    <w:rsid w:val="00172CD8"/>
    <w:rsid w:val="00172D5F"/>
    <w:rsid w:val="001730F0"/>
    <w:rsid w:val="00173270"/>
    <w:rsid w:val="00173430"/>
    <w:rsid w:val="00173722"/>
    <w:rsid w:val="00173B84"/>
    <w:rsid w:val="00173CB1"/>
    <w:rsid w:val="001749E8"/>
    <w:rsid w:val="00174C0A"/>
    <w:rsid w:val="00174DF1"/>
    <w:rsid w:val="00174FB6"/>
    <w:rsid w:val="00175480"/>
    <w:rsid w:val="0017587B"/>
    <w:rsid w:val="00175A18"/>
    <w:rsid w:val="00175B20"/>
    <w:rsid w:val="00175B9F"/>
    <w:rsid w:val="00175D38"/>
    <w:rsid w:val="00176280"/>
    <w:rsid w:val="00176601"/>
    <w:rsid w:val="00176DC1"/>
    <w:rsid w:val="00176DE1"/>
    <w:rsid w:val="00177555"/>
    <w:rsid w:val="001776E7"/>
    <w:rsid w:val="001777E4"/>
    <w:rsid w:val="00177A09"/>
    <w:rsid w:val="001800D2"/>
    <w:rsid w:val="00180167"/>
    <w:rsid w:val="00180197"/>
    <w:rsid w:val="00180446"/>
    <w:rsid w:val="0018052F"/>
    <w:rsid w:val="00181269"/>
    <w:rsid w:val="00181395"/>
    <w:rsid w:val="0018197B"/>
    <w:rsid w:val="00182069"/>
    <w:rsid w:val="0018220C"/>
    <w:rsid w:val="00182478"/>
    <w:rsid w:val="001829D1"/>
    <w:rsid w:val="00182E08"/>
    <w:rsid w:val="0018305D"/>
    <w:rsid w:val="00183138"/>
    <w:rsid w:val="001838A8"/>
    <w:rsid w:val="00183E68"/>
    <w:rsid w:val="00183F26"/>
    <w:rsid w:val="0018430B"/>
    <w:rsid w:val="00184958"/>
    <w:rsid w:val="00184C0F"/>
    <w:rsid w:val="00184C74"/>
    <w:rsid w:val="001851DE"/>
    <w:rsid w:val="00185D02"/>
    <w:rsid w:val="0018609E"/>
    <w:rsid w:val="001864AD"/>
    <w:rsid w:val="001865A3"/>
    <w:rsid w:val="00186F41"/>
    <w:rsid w:val="00187295"/>
    <w:rsid w:val="00187907"/>
    <w:rsid w:val="00187943"/>
    <w:rsid w:val="00187A7E"/>
    <w:rsid w:val="00187FA0"/>
    <w:rsid w:val="001913A1"/>
    <w:rsid w:val="00191407"/>
    <w:rsid w:val="0019174D"/>
    <w:rsid w:val="00191A7B"/>
    <w:rsid w:val="00191DBE"/>
    <w:rsid w:val="001920F7"/>
    <w:rsid w:val="0019233F"/>
    <w:rsid w:val="001926A3"/>
    <w:rsid w:val="0019275E"/>
    <w:rsid w:val="00192A3F"/>
    <w:rsid w:val="00192EEF"/>
    <w:rsid w:val="0019315C"/>
    <w:rsid w:val="001933D9"/>
    <w:rsid w:val="00193B28"/>
    <w:rsid w:val="00193EF0"/>
    <w:rsid w:val="00194811"/>
    <w:rsid w:val="00194E33"/>
    <w:rsid w:val="00194FEE"/>
    <w:rsid w:val="00195247"/>
    <w:rsid w:val="001952D8"/>
    <w:rsid w:val="0019571D"/>
    <w:rsid w:val="001969B6"/>
    <w:rsid w:val="00196D27"/>
    <w:rsid w:val="0019717F"/>
    <w:rsid w:val="0019748D"/>
    <w:rsid w:val="001978C3"/>
    <w:rsid w:val="00197A86"/>
    <w:rsid w:val="001A0054"/>
    <w:rsid w:val="001A0A86"/>
    <w:rsid w:val="001A0CBC"/>
    <w:rsid w:val="001A1032"/>
    <w:rsid w:val="001A115C"/>
    <w:rsid w:val="001A14F4"/>
    <w:rsid w:val="001A1532"/>
    <w:rsid w:val="001A1CC7"/>
    <w:rsid w:val="001A1D26"/>
    <w:rsid w:val="001A2389"/>
    <w:rsid w:val="001A2963"/>
    <w:rsid w:val="001A2A3C"/>
    <w:rsid w:val="001A2CA9"/>
    <w:rsid w:val="001A2FC1"/>
    <w:rsid w:val="001A3152"/>
    <w:rsid w:val="001A3C3A"/>
    <w:rsid w:val="001A48CD"/>
    <w:rsid w:val="001A4D74"/>
    <w:rsid w:val="001A52EB"/>
    <w:rsid w:val="001A5499"/>
    <w:rsid w:val="001A5F1B"/>
    <w:rsid w:val="001A5F82"/>
    <w:rsid w:val="001A6327"/>
    <w:rsid w:val="001A65E4"/>
    <w:rsid w:val="001A683D"/>
    <w:rsid w:val="001A69DE"/>
    <w:rsid w:val="001A6A31"/>
    <w:rsid w:val="001A7081"/>
    <w:rsid w:val="001A7497"/>
    <w:rsid w:val="001A7610"/>
    <w:rsid w:val="001A768F"/>
    <w:rsid w:val="001A7E2E"/>
    <w:rsid w:val="001A7F33"/>
    <w:rsid w:val="001B0182"/>
    <w:rsid w:val="001B030D"/>
    <w:rsid w:val="001B0C2D"/>
    <w:rsid w:val="001B1030"/>
    <w:rsid w:val="001B14D1"/>
    <w:rsid w:val="001B169F"/>
    <w:rsid w:val="001B178C"/>
    <w:rsid w:val="001B179B"/>
    <w:rsid w:val="001B1D38"/>
    <w:rsid w:val="001B1F0E"/>
    <w:rsid w:val="001B22DD"/>
    <w:rsid w:val="001B2880"/>
    <w:rsid w:val="001B2C0A"/>
    <w:rsid w:val="001B2FE6"/>
    <w:rsid w:val="001B3B1E"/>
    <w:rsid w:val="001B41DD"/>
    <w:rsid w:val="001B430F"/>
    <w:rsid w:val="001B440F"/>
    <w:rsid w:val="001B490F"/>
    <w:rsid w:val="001B4E90"/>
    <w:rsid w:val="001B562D"/>
    <w:rsid w:val="001B622D"/>
    <w:rsid w:val="001B6D86"/>
    <w:rsid w:val="001B7451"/>
    <w:rsid w:val="001B7D6D"/>
    <w:rsid w:val="001C0266"/>
    <w:rsid w:val="001C041D"/>
    <w:rsid w:val="001C04B3"/>
    <w:rsid w:val="001C072A"/>
    <w:rsid w:val="001C0BA1"/>
    <w:rsid w:val="001C0FFD"/>
    <w:rsid w:val="001C143C"/>
    <w:rsid w:val="001C1505"/>
    <w:rsid w:val="001C21AE"/>
    <w:rsid w:val="001C2423"/>
    <w:rsid w:val="001C2963"/>
    <w:rsid w:val="001C2F4A"/>
    <w:rsid w:val="001C322A"/>
    <w:rsid w:val="001C33D0"/>
    <w:rsid w:val="001C3872"/>
    <w:rsid w:val="001C3A6E"/>
    <w:rsid w:val="001C3CF8"/>
    <w:rsid w:val="001C41F8"/>
    <w:rsid w:val="001C427D"/>
    <w:rsid w:val="001C44E0"/>
    <w:rsid w:val="001C497E"/>
    <w:rsid w:val="001C4B58"/>
    <w:rsid w:val="001C528F"/>
    <w:rsid w:val="001C5646"/>
    <w:rsid w:val="001C5994"/>
    <w:rsid w:val="001C64C3"/>
    <w:rsid w:val="001C6B7A"/>
    <w:rsid w:val="001C6E91"/>
    <w:rsid w:val="001C71E3"/>
    <w:rsid w:val="001C784E"/>
    <w:rsid w:val="001D040F"/>
    <w:rsid w:val="001D068D"/>
    <w:rsid w:val="001D1022"/>
    <w:rsid w:val="001D11AE"/>
    <w:rsid w:val="001D134D"/>
    <w:rsid w:val="001D14F1"/>
    <w:rsid w:val="001D2224"/>
    <w:rsid w:val="001D230C"/>
    <w:rsid w:val="001D23A8"/>
    <w:rsid w:val="001D26EE"/>
    <w:rsid w:val="001D2AF5"/>
    <w:rsid w:val="001D3054"/>
    <w:rsid w:val="001D4A0A"/>
    <w:rsid w:val="001D4E49"/>
    <w:rsid w:val="001D521E"/>
    <w:rsid w:val="001D535F"/>
    <w:rsid w:val="001D5A88"/>
    <w:rsid w:val="001D6219"/>
    <w:rsid w:val="001D6D38"/>
    <w:rsid w:val="001D71FF"/>
    <w:rsid w:val="001D7EEC"/>
    <w:rsid w:val="001D7FCF"/>
    <w:rsid w:val="001E06FF"/>
    <w:rsid w:val="001E078E"/>
    <w:rsid w:val="001E1D4E"/>
    <w:rsid w:val="001E20C0"/>
    <w:rsid w:val="001E22B2"/>
    <w:rsid w:val="001E2A06"/>
    <w:rsid w:val="001E3010"/>
    <w:rsid w:val="001E3501"/>
    <w:rsid w:val="001E3D52"/>
    <w:rsid w:val="001E4174"/>
    <w:rsid w:val="001E4D74"/>
    <w:rsid w:val="001E4D89"/>
    <w:rsid w:val="001E4DD5"/>
    <w:rsid w:val="001E52C7"/>
    <w:rsid w:val="001E5437"/>
    <w:rsid w:val="001E561C"/>
    <w:rsid w:val="001E590B"/>
    <w:rsid w:val="001E5B21"/>
    <w:rsid w:val="001E5D5C"/>
    <w:rsid w:val="001E62DE"/>
    <w:rsid w:val="001E6685"/>
    <w:rsid w:val="001E68AE"/>
    <w:rsid w:val="001E6DB7"/>
    <w:rsid w:val="001E7214"/>
    <w:rsid w:val="001E7453"/>
    <w:rsid w:val="001E7997"/>
    <w:rsid w:val="001E7EC8"/>
    <w:rsid w:val="001F0012"/>
    <w:rsid w:val="001F04D6"/>
    <w:rsid w:val="001F0556"/>
    <w:rsid w:val="001F0684"/>
    <w:rsid w:val="001F071D"/>
    <w:rsid w:val="001F09CB"/>
    <w:rsid w:val="001F0A08"/>
    <w:rsid w:val="001F0BC0"/>
    <w:rsid w:val="001F0BEE"/>
    <w:rsid w:val="001F0C51"/>
    <w:rsid w:val="001F0E95"/>
    <w:rsid w:val="001F19F9"/>
    <w:rsid w:val="001F1AC9"/>
    <w:rsid w:val="001F1B0F"/>
    <w:rsid w:val="001F1DEB"/>
    <w:rsid w:val="001F260C"/>
    <w:rsid w:val="001F29DF"/>
    <w:rsid w:val="001F2CBE"/>
    <w:rsid w:val="001F33CF"/>
    <w:rsid w:val="001F3476"/>
    <w:rsid w:val="001F36CE"/>
    <w:rsid w:val="001F4288"/>
    <w:rsid w:val="001F42AE"/>
    <w:rsid w:val="001F4348"/>
    <w:rsid w:val="001F4607"/>
    <w:rsid w:val="001F4BAF"/>
    <w:rsid w:val="001F4D69"/>
    <w:rsid w:val="001F4F85"/>
    <w:rsid w:val="001F501C"/>
    <w:rsid w:val="001F5388"/>
    <w:rsid w:val="001F553E"/>
    <w:rsid w:val="001F58CC"/>
    <w:rsid w:val="001F6255"/>
    <w:rsid w:val="001F67FE"/>
    <w:rsid w:val="001F68A4"/>
    <w:rsid w:val="001F68FD"/>
    <w:rsid w:val="001F6F5A"/>
    <w:rsid w:val="001F7347"/>
    <w:rsid w:val="001F73FD"/>
    <w:rsid w:val="001F75CB"/>
    <w:rsid w:val="001F7F7B"/>
    <w:rsid w:val="00200879"/>
    <w:rsid w:val="00200E0B"/>
    <w:rsid w:val="00200F1E"/>
    <w:rsid w:val="002011C8"/>
    <w:rsid w:val="0020142B"/>
    <w:rsid w:val="0020192A"/>
    <w:rsid w:val="00201C27"/>
    <w:rsid w:val="002024B1"/>
    <w:rsid w:val="00202BAB"/>
    <w:rsid w:val="00202F3B"/>
    <w:rsid w:val="00203131"/>
    <w:rsid w:val="002032CE"/>
    <w:rsid w:val="00203353"/>
    <w:rsid w:val="0020397D"/>
    <w:rsid w:val="00203A91"/>
    <w:rsid w:val="00204196"/>
    <w:rsid w:val="002044FE"/>
    <w:rsid w:val="00204842"/>
    <w:rsid w:val="00204C0D"/>
    <w:rsid w:val="00204CE8"/>
    <w:rsid w:val="00204CFF"/>
    <w:rsid w:val="00204EAB"/>
    <w:rsid w:val="00204FA5"/>
    <w:rsid w:val="002054F5"/>
    <w:rsid w:val="00205705"/>
    <w:rsid w:val="0020583D"/>
    <w:rsid w:val="00205F00"/>
    <w:rsid w:val="00205F4F"/>
    <w:rsid w:val="002060FF"/>
    <w:rsid w:val="002064DF"/>
    <w:rsid w:val="002064E8"/>
    <w:rsid w:val="002065B7"/>
    <w:rsid w:val="0020669F"/>
    <w:rsid w:val="00206F3B"/>
    <w:rsid w:val="00207023"/>
    <w:rsid w:val="002076F9"/>
    <w:rsid w:val="00210086"/>
    <w:rsid w:val="0021011F"/>
    <w:rsid w:val="00210453"/>
    <w:rsid w:val="00210F13"/>
    <w:rsid w:val="002119C5"/>
    <w:rsid w:val="00211A4B"/>
    <w:rsid w:val="00211B2E"/>
    <w:rsid w:val="002120F8"/>
    <w:rsid w:val="00212516"/>
    <w:rsid w:val="002125DF"/>
    <w:rsid w:val="00212A87"/>
    <w:rsid w:val="00212D78"/>
    <w:rsid w:val="00212E07"/>
    <w:rsid w:val="00212E27"/>
    <w:rsid w:val="00212F38"/>
    <w:rsid w:val="0021301E"/>
    <w:rsid w:val="002138D5"/>
    <w:rsid w:val="0021398C"/>
    <w:rsid w:val="00213C2A"/>
    <w:rsid w:val="002148E9"/>
    <w:rsid w:val="00214DF2"/>
    <w:rsid w:val="00214DFC"/>
    <w:rsid w:val="002154FF"/>
    <w:rsid w:val="00215D2A"/>
    <w:rsid w:val="00215DB2"/>
    <w:rsid w:val="00215DF0"/>
    <w:rsid w:val="002164A0"/>
    <w:rsid w:val="00216618"/>
    <w:rsid w:val="002167BD"/>
    <w:rsid w:val="0021682D"/>
    <w:rsid w:val="00216BE4"/>
    <w:rsid w:val="00216C51"/>
    <w:rsid w:val="00217351"/>
    <w:rsid w:val="00217402"/>
    <w:rsid w:val="00220456"/>
    <w:rsid w:val="0022097C"/>
    <w:rsid w:val="00220F7B"/>
    <w:rsid w:val="002216AC"/>
    <w:rsid w:val="002220FF"/>
    <w:rsid w:val="002221EB"/>
    <w:rsid w:val="002225D7"/>
    <w:rsid w:val="0022263A"/>
    <w:rsid w:val="00222661"/>
    <w:rsid w:val="00222AE0"/>
    <w:rsid w:val="00222D99"/>
    <w:rsid w:val="00222EBB"/>
    <w:rsid w:val="002231B4"/>
    <w:rsid w:val="002232D4"/>
    <w:rsid w:val="00223483"/>
    <w:rsid w:val="00223769"/>
    <w:rsid w:val="00223813"/>
    <w:rsid w:val="00223BD3"/>
    <w:rsid w:val="00223C25"/>
    <w:rsid w:val="002242AA"/>
    <w:rsid w:val="002245BC"/>
    <w:rsid w:val="00224B83"/>
    <w:rsid w:val="00224C37"/>
    <w:rsid w:val="00224C3A"/>
    <w:rsid w:val="00224D8D"/>
    <w:rsid w:val="002251F9"/>
    <w:rsid w:val="0022528A"/>
    <w:rsid w:val="002252B7"/>
    <w:rsid w:val="00225769"/>
    <w:rsid w:val="00225C55"/>
    <w:rsid w:val="00225EF0"/>
    <w:rsid w:val="0022602A"/>
    <w:rsid w:val="00226427"/>
    <w:rsid w:val="0022662A"/>
    <w:rsid w:val="00226A78"/>
    <w:rsid w:val="00226B0C"/>
    <w:rsid w:val="00226F65"/>
    <w:rsid w:val="002271FA"/>
    <w:rsid w:val="002273E7"/>
    <w:rsid w:val="0022755E"/>
    <w:rsid w:val="00227DD6"/>
    <w:rsid w:val="002300A2"/>
    <w:rsid w:val="002302BC"/>
    <w:rsid w:val="00231082"/>
    <w:rsid w:val="002312A1"/>
    <w:rsid w:val="002315DD"/>
    <w:rsid w:val="00231731"/>
    <w:rsid w:val="00231C22"/>
    <w:rsid w:val="00231C9A"/>
    <w:rsid w:val="00231D1D"/>
    <w:rsid w:val="002322BF"/>
    <w:rsid w:val="00232B33"/>
    <w:rsid w:val="00232D7C"/>
    <w:rsid w:val="00232EBF"/>
    <w:rsid w:val="00232F3F"/>
    <w:rsid w:val="00233249"/>
    <w:rsid w:val="002334BB"/>
    <w:rsid w:val="00233F98"/>
    <w:rsid w:val="002341A0"/>
    <w:rsid w:val="00234E44"/>
    <w:rsid w:val="00234F55"/>
    <w:rsid w:val="00235314"/>
    <w:rsid w:val="002354D4"/>
    <w:rsid w:val="00235D97"/>
    <w:rsid w:val="00235FC8"/>
    <w:rsid w:val="002360B8"/>
    <w:rsid w:val="00236DFB"/>
    <w:rsid w:val="00237077"/>
    <w:rsid w:val="00240017"/>
    <w:rsid w:val="00240357"/>
    <w:rsid w:val="00241369"/>
    <w:rsid w:val="002413CF"/>
    <w:rsid w:val="002416BC"/>
    <w:rsid w:val="00241E6D"/>
    <w:rsid w:val="00241E9E"/>
    <w:rsid w:val="0024214C"/>
    <w:rsid w:val="002421D5"/>
    <w:rsid w:val="0024222B"/>
    <w:rsid w:val="0024275D"/>
    <w:rsid w:val="00242C0C"/>
    <w:rsid w:val="00243153"/>
    <w:rsid w:val="00243192"/>
    <w:rsid w:val="002437B5"/>
    <w:rsid w:val="00243A4D"/>
    <w:rsid w:val="00243BE3"/>
    <w:rsid w:val="00243D9F"/>
    <w:rsid w:val="00244A65"/>
    <w:rsid w:val="00244AE9"/>
    <w:rsid w:val="00244BC1"/>
    <w:rsid w:val="00244C0F"/>
    <w:rsid w:val="0024502D"/>
    <w:rsid w:val="0024552D"/>
    <w:rsid w:val="00245EE5"/>
    <w:rsid w:val="002467EB"/>
    <w:rsid w:val="00247249"/>
    <w:rsid w:val="00247798"/>
    <w:rsid w:val="00247962"/>
    <w:rsid w:val="0025171F"/>
    <w:rsid w:val="00251ABE"/>
    <w:rsid w:val="00251DC8"/>
    <w:rsid w:val="002520E8"/>
    <w:rsid w:val="002525EA"/>
    <w:rsid w:val="002525F0"/>
    <w:rsid w:val="0025264C"/>
    <w:rsid w:val="00252842"/>
    <w:rsid w:val="00252D69"/>
    <w:rsid w:val="00252EAE"/>
    <w:rsid w:val="00252EBB"/>
    <w:rsid w:val="002537CB"/>
    <w:rsid w:val="00253E0F"/>
    <w:rsid w:val="00253ED1"/>
    <w:rsid w:val="002540CA"/>
    <w:rsid w:val="0025427C"/>
    <w:rsid w:val="00254B45"/>
    <w:rsid w:val="00254BE8"/>
    <w:rsid w:val="00255693"/>
    <w:rsid w:val="00255B67"/>
    <w:rsid w:val="00255C26"/>
    <w:rsid w:val="00255E9F"/>
    <w:rsid w:val="00256676"/>
    <w:rsid w:val="00256DA8"/>
    <w:rsid w:val="00256F94"/>
    <w:rsid w:val="00257869"/>
    <w:rsid w:val="002578E0"/>
    <w:rsid w:val="00257BE2"/>
    <w:rsid w:val="00257CE9"/>
    <w:rsid w:val="00261264"/>
    <w:rsid w:val="00261398"/>
    <w:rsid w:val="00261401"/>
    <w:rsid w:val="002618A6"/>
    <w:rsid w:val="00261C91"/>
    <w:rsid w:val="002625B1"/>
    <w:rsid w:val="002628F2"/>
    <w:rsid w:val="00262AA7"/>
    <w:rsid w:val="00262B75"/>
    <w:rsid w:val="002635B5"/>
    <w:rsid w:val="0026374F"/>
    <w:rsid w:val="0026393F"/>
    <w:rsid w:val="002641D1"/>
    <w:rsid w:val="00264691"/>
    <w:rsid w:val="00264701"/>
    <w:rsid w:val="0026473D"/>
    <w:rsid w:val="00264BFD"/>
    <w:rsid w:val="00264EDC"/>
    <w:rsid w:val="00265191"/>
    <w:rsid w:val="002653E5"/>
    <w:rsid w:val="0026569F"/>
    <w:rsid w:val="00265CB5"/>
    <w:rsid w:val="00266631"/>
    <w:rsid w:val="00266C28"/>
    <w:rsid w:val="00266D71"/>
    <w:rsid w:val="002679E9"/>
    <w:rsid w:val="00267FCE"/>
    <w:rsid w:val="002705FC"/>
    <w:rsid w:val="0027074E"/>
    <w:rsid w:val="002707E4"/>
    <w:rsid w:val="00270CA0"/>
    <w:rsid w:val="0027186A"/>
    <w:rsid w:val="002718D5"/>
    <w:rsid w:val="00272144"/>
    <w:rsid w:val="00272AB9"/>
    <w:rsid w:val="00272B5F"/>
    <w:rsid w:val="00272F61"/>
    <w:rsid w:val="00273017"/>
    <w:rsid w:val="002735BB"/>
    <w:rsid w:val="002738AC"/>
    <w:rsid w:val="00274453"/>
    <w:rsid w:val="00274B30"/>
    <w:rsid w:val="00274C32"/>
    <w:rsid w:val="00274D99"/>
    <w:rsid w:val="00275032"/>
    <w:rsid w:val="0027544C"/>
    <w:rsid w:val="002755C0"/>
    <w:rsid w:val="0027597A"/>
    <w:rsid w:val="002761D3"/>
    <w:rsid w:val="00276675"/>
    <w:rsid w:val="002768C5"/>
    <w:rsid w:val="00276C63"/>
    <w:rsid w:val="00276D5A"/>
    <w:rsid w:val="00277392"/>
    <w:rsid w:val="002773D4"/>
    <w:rsid w:val="00277939"/>
    <w:rsid w:val="00277BD4"/>
    <w:rsid w:val="00277BEE"/>
    <w:rsid w:val="00277E8B"/>
    <w:rsid w:val="002800F3"/>
    <w:rsid w:val="00280574"/>
    <w:rsid w:val="002806D7"/>
    <w:rsid w:val="00280B24"/>
    <w:rsid w:val="0028132F"/>
    <w:rsid w:val="002816E0"/>
    <w:rsid w:val="00281DC9"/>
    <w:rsid w:val="00281F3A"/>
    <w:rsid w:val="002827A4"/>
    <w:rsid w:val="00282CB1"/>
    <w:rsid w:val="00283518"/>
    <w:rsid w:val="00283564"/>
    <w:rsid w:val="002835B2"/>
    <w:rsid w:val="00283684"/>
    <w:rsid w:val="002840DB"/>
    <w:rsid w:val="00284337"/>
    <w:rsid w:val="002844E2"/>
    <w:rsid w:val="00284C49"/>
    <w:rsid w:val="00284C5E"/>
    <w:rsid w:val="00284DDD"/>
    <w:rsid w:val="00285166"/>
    <w:rsid w:val="002853F5"/>
    <w:rsid w:val="0028558D"/>
    <w:rsid w:val="00285A2E"/>
    <w:rsid w:val="00285CDB"/>
    <w:rsid w:val="002867E6"/>
    <w:rsid w:val="00286C7E"/>
    <w:rsid w:val="00286E52"/>
    <w:rsid w:val="00286E7A"/>
    <w:rsid w:val="00286F63"/>
    <w:rsid w:val="002871CF"/>
    <w:rsid w:val="00287292"/>
    <w:rsid w:val="00287398"/>
    <w:rsid w:val="002874D0"/>
    <w:rsid w:val="00287609"/>
    <w:rsid w:val="002879C1"/>
    <w:rsid w:val="002904C8"/>
    <w:rsid w:val="00290AF1"/>
    <w:rsid w:val="00290E0D"/>
    <w:rsid w:val="002912F4"/>
    <w:rsid w:val="002926CB"/>
    <w:rsid w:val="002926EA"/>
    <w:rsid w:val="00292733"/>
    <w:rsid w:val="00292A09"/>
    <w:rsid w:val="00292B20"/>
    <w:rsid w:val="00292C08"/>
    <w:rsid w:val="00292D70"/>
    <w:rsid w:val="00293669"/>
    <w:rsid w:val="002937F8"/>
    <w:rsid w:val="00293959"/>
    <w:rsid w:val="00293BA7"/>
    <w:rsid w:val="00294182"/>
    <w:rsid w:val="002944EF"/>
    <w:rsid w:val="00294F11"/>
    <w:rsid w:val="00295393"/>
    <w:rsid w:val="00295525"/>
    <w:rsid w:val="002955C1"/>
    <w:rsid w:val="0029573A"/>
    <w:rsid w:val="00295938"/>
    <w:rsid w:val="00295C46"/>
    <w:rsid w:val="00295C9C"/>
    <w:rsid w:val="00296223"/>
    <w:rsid w:val="002962D3"/>
    <w:rsid w:val="002970DF"/>
    <w:rsid w:val="00297600"/>
    <w:rsid w:val="0029791C"/>
    <w:rsid w:val="00297AB1"/>
    <w:rsid w:val="00297D2C"/>
    <w:rsid w:val="00297D2D"/>
    <w:rsid w:val="00297E27"/>
    <w:rsid w:val="002A0100"/>
    <w:rsid w:val="002A033C"/>
    <w:rsid w:val="002A0BD6"/>
    <w:rsid w:val="002A1192"/>
    <w:rsid w:val="002A1338"/>
    <w:rsid w:val="002A159A"/>
    <w:rsid w:val="002A1698"/>
    <w:rsid w:val="002A1D09"/>
    <w:rsid w:val="002A1FDB"/>
    <w:rsid w:val="002A222A"/>
    <w:rsid w:val="002A28AC"/>
    <w:rsid w:val="002A2DAF"/>
    <w:rsid w:val="002A3AFC"/>
    <w:rsid w:val="002A4116"/>
    <w:rsid w:val="002A46C4"/>
    <w:rsid w:val="002A4906"/>
    <w:rsid w:val="002A4937"/>
    <w:rsid w:val="002A4A6C"/>
    <w:rsid w:val="002A51EE"/>
    <w:rsid w:val="002A5224"/>
    <w:rsid w:val="002A5347"/>
    <w:rsid w:val="002A5D82"/>
    <w:rsid w:val="002A6243"/>
    <w:rsid w:val="002A62D1"/>
    <w:rsid w:val="002A62F1"/>
    <w:rsid w:val="002A6424"/>
    <w:rsid w:val="002A64FA"/>
    <w:rsid w:val="002A6637"/>
    <w:rsid w:val="002A685B"/>
    <w:rsid w:val="002A6B12"/>
    <w:rsid w:val="002A700F"/>
    <w:rsid w:val="002A737C"/>
    <w:rsid w:val="002B0001"/>
    <w:rsid w:val="002B0802"/>
    <w:rsid w:val="002B0EB5"/>
    <w:rsid w:val="002B1C17"/>
    <w:rsid w:val="002B1CF1"/>
    <w:rsid w:val="002B1E31"/>
    <w:rsid w:val="002B251D"/>
    <w:rsid w:val="002B2A91"/>
    <w:rsid w:val="002B2BAF"/>
    <w:rsid w:val="002B2C09"/>
    <w:rsid w:val="002B30CE"/>
    <w:rsid w:val="002B368E"/>
    <w:rsid w:val="002B3870"/>
    <w:rsid w:val="002B39D2"/>
    <w:rsid w:val="002B3ABD"/>
    <w:rsid w:val="002B3C5C"/>
    <w:rsid w:val="002B3D91"/>
    <w:rsid w:val="002B3F5B"/>
    <w:rsid w:val="002B4135"/>
    <w:rsid w:val="002B41CD"/>
    <w:rsid w:val="002B43BB"/>
    <w:rsid w:val="002B43F4"/>
    <w:rsid w:val="002B4405"/>
    <w:rsid w:val="002B4645"/>
    <w:rsid w:val="002B48C8"/>
    <w:rsid w:val="002B4AA8"/>
    <w:rsid w:val="002B4CBB"/>
    <w:rsid w:val="002B5190"/>
    <w:rsid w:val="002B5692"/>
    <w:rsid w:val="002B5B92"/>
    <w:rsid w:val="002B5CD1"/>
    <w:rsid w:val="002B5E7F"/>
    <w:rsid w:val="002B6183"/>
    <w:rsid w:val="002B62F5"/>
    <w:rsid w:val="002B681C"/>
    <w:rsid w:val="002B6B63"/>
    <w:rsid w:val="002B6EA6"/>
    <w:rsid w:val="002B702B"/>
    <w:rsid w:val="002B71CA"/>
    <w:rsid w:val="002B74EF"/>
    <w:rsid w:val="002B77B8"/>
    <w:rsid w:val="002C031B"/>
    <w:rsid w:val="002C0571"/>
    <w:rsid w:val="002C0B88"/>
    <w:rsid w:val="002C1295"/>
    <w:rsid w:val="002C1954"/>
    <w:rsid w:val="002C1C12"/>
    <w:rsid w:val="002C1EAC"/>
    <w:rsid w:val="002C203C"/>
    <w:rsid w:val="002C2430"/>
    <w:rsid w:val="002C25CB"/>
    <w:rsid w:val="002C262B"/>
    <w:rsid w:val="002C2E53"/>
    <w:rsid w:val="002C3636"/>
    <w:rsid w:val="002C3972"/>
    <w:rsid w:val="002C3FA8"/>
    <w:rsid w:val="002C4201"/>
    <w:rsid w:val="002C45C8"/>
    <w:rsid w:val="002C48BE"/>
    <w:rsid w:val="002C49BC"/>
    <w:rsid w:val="002C4C06"/>
    <w:rsid w:val="002C5392"/>
    <w:rsid w:val="002C53DE"/>
    <w:rsid w:val="002C53EA"/>
    <w:rsid w:val="002C5456"/>
    <w:rsid w:val="002C54FF"/>
    <w:rsid w:val="002C5E50"/>
    <w:rsid w:val="002C5F0D"/>
    <w:rsid w:val="002C6047"/>
    <w:rsid w:val="002C6179"/>
    <w:rsid w:val="002C6500"/>
    <w:rsid w:val="002C651F"/>
    <w:rsid w:val="002C680F"/>
    <w:rsid w:val="002C69FA"/>
    <w:rsid w:val="002C6ADB"/>
    <w:rsid w:val="002C6BAA"/>
    <w:rsid w:val="002C6D42"/>
    <w:rsid w:val="002C7219"/>
    <w:rsid w:val="002C7296"/>
    <w:rsid w:val="002C7C89"/>
    <w:rsid w:val="002D00CA"/>
    <w:rsid w:val="002D047C"/>
    <w:rsid w:val="002D05C9"/>
    <w:rsid w:val="002D0747"/>
    <w:rsid w:val="002D131B"/>
    <w:rsid w:val="002D13AA"/>
    <w:rsid w:val="002D2879"/>
    <w:rsid w:val="002D3409"/>
    <w:rsid w:val="002D392B"/>
    <w:rsid w:val="002D3CFF"/>
    <w:rsid w:val="002D41D3"/>
    <w:rsid w:val="002D4291"/>
    <w:rsid w:val="002D4E9F"/>
    <w:rsid w:val="002D5528"/>
    <w:rsid w:val="002D558D"/>
    <w:rsid w:val="002D57E8"/>
    <w:rsid w:val="002D5838"/>
    <w:rsid w:val="002D5960"/>
    <w:rsid w:val="002D599D"/>
    <w:rsid w:val="002D5AE1"/>
    <w:rsid w:val="002D5D79"/>
    <w:rsid w:val="002D61E7"/>
    <w:rsid w:val="002D6939"/>
    <w:rsid w:val="002D74B8"/>
    <w:rsid w:val="002D7837"/>
    <w:rsid w:val="002D7D3D"/>
    <w:rsid w:val="002E00C9"/>
    <w:rsid w:val="002E02D4"/>
    <w:rsid w:val="002E0B76"/>
    <w:rsid w:val="002E0D02"/>
    <w:rsid w:val="002E0F04"/>
    <w:rsid w:val="002E1272"/>
    <w:rsid w:val="002E163D"/>
    <w:rsid w:val="002E16E8"/>
    <w:rsid w:val="002E17E5"/>
    <w:rsid w:val="002E1B8D"/>
    <w:rsid w:val="002E1E6F"/>
    <w:rsid w:val="002E2195"/>
    <w:rsid w:val="002E274E"/>
    <w:rsid w:val="002E2FD3"/>
    <w:rsid w:val="002E30FC"/>
    <w:rsid w:val="002E35E1"/>
    <w:rsid w:val="002E3635"/>
    <w:rsid w:val="002E4A6C"/>
    <w:rsid w:val="002E4B66"/>
    <w:rsid w:val="002E4E3A"/>
    <w:rsid w:val="002E5303"/>
    <w:rsid w:val="002E536C"/>
    <w:rsid w:val="002E5798"/>
    <w:rsid w:val="002E5ABE"/>
    <w:rsid w:val="002E64FB"/>
    <w:rsid w:val="002E6583"/>
    <w:rsid w:val="002E66B3"/>
    <w:rsid w:val="002E680E"/>
    <w:rsid w:val="002E6980"/>
    <w:rsid w:val="002E6C76"/>
    <w:rsid w:val="002E7565"/>
    <w:rsid w:val="002E768D"/>
    <w:rsid w:val="002E7899"/>
    <w:rsid w:val="002E7A6F"/>
    <w:rsid w:val="002E7E2E"/>
    <w:rsid w:val="002E7EF1"/>
    <w:rsid w:val="002F063B"/>
    <w:rsid w:val="002F11DF"/>
    <w:rsid w:val="002F1438"/>
    <w:rsid w:val="002F1CB1"/>
    <w:rsid w:val="002F29AC"/>
    <w:rsid w:val="002F2C1F"/>
    <w:rsid w:val="002F3328"/>
    <w:rsid w:val="002F348A"/>
    <w:rsid w:val="002F351A"/>
    <w:rsid w:val="002F37EF"/>
    <w:rsid w:val="002F3A35"/>
    <w:rsid w:val="002F3F67"/>
    <w:rsid w:val="002F429E"/>
    <w:rsid w:val="002F44B3"/>
    <w:rsid w:val="002F44C0"/>
    <w:rsid w:val="002F485A"/>
    <w:rsid w:val="002F4AA8"/>
    <w:rsid w:val="002F4E14"/>
    <w:rsid w:val="002F4F66"/>
    <w:rsid w:val="002F5815"/>
    <w:rsid w:val="002F59AA"/>
    <w:rsid w:val="002F6044"/>
    <w:rsid w:val="002F6218"/>
    <w:rsid w:val="002F6684"/>
    <w:rsid w:val="002F6ACB"/>
    <w:rsid w:val="002F6E96"/>
    <w:rsid w:val="002F7777"/>
    <w:rsid w:val="002F78D6"/>
    <w:rsid w:val="002F7B10"/>
    <w:rsid w:val="002F7B24"/>
    <w:rsid w:val="002F7CB0"/>
    <w:rsid w:val="00300083"/>
    <w:rsid w:val="003006F8"/>
    <w:rsid w:val="0030082E"/>
    <w:rsid w:val="00300A72"/>
    <w:rsid w:val="003011EE"/>
    <w:rsid w:val="003011FA"/>
    <w:rsid w:val="00301376"/>
    <w:rsid w:val="00301707"/>
    <w:rsid w:val="00302559"/>
    <w:rsid w:val="0030258B"/>
    <w:rsid w:val="003026DE"/>
    <w:rsid w:val="00302A6C"/>
    <w:rsid w:val="00302AF2"/>
    <w:rsid w:val="00303301"/>
    <w:rsid w:val="00303BAD"/>
    <w:rsid w:val="003040A6"/>
    <w:rsid w:val="003046FA"/>
    <w:rsid w:val="00304C81"/>
    <w:rsid w:val="00305375"/>
    <w:rsid w:val="003054F4"/>
    <w:rsid w:val="003056EA"/>
    <w:rsid w:val="00305B5C"/>
    <w:rsid w:val="0030608A"/>
    <w:rsid w:val="0030700A"/>
    <w:rsid w:val="0030707F"/>
    <w:rsid w:val="0030723C"/>
    <w:rsid w:val="003073E7"/>
    <w:rsid w:val="0030741D"/>
    <w:rsid w:val="00307655"/>
    <w:rsid w:val="003076D3"/>
    <w:rsid w:val="00307FCA"/>
    <w:rsid w:val="00310327"/>
    <w:rsid w:val="003117B2"/>
    <w:rsid w:val="003119DF"/>
    <w:rsid w:val="00311A8C"/>
    <w:rsid w:val="00311DF4"/>
    <w:rsid w:val="0031225C"/>
    <w:rsid w:val="0031230D"/>
    <w:rsid w:val="00312B14"/>
    <w:rsid w:val="00312F2B"/>
    <w:rsid w:val="003131E7"/>
    <w:rsid w:val="00313518"/>
    <w:rsid w:val="00313A87"/>
    <w:rsid w:val="00313F74"/>
    <w:rsid w:val="00314236"/>
    <w:rsid w:val="0031476C"/>
    <w:rsid w:val="00314EC5"/>
    <w:rsid w:val="00314FDB"/>
    <w:rsid w:val="00315776"/>
    <w:rsid w:val="00315F2A"/>
    <w:rsid w:val="003163CC"/>
    <w:rsid w:val="00316438"/>
    <w:rsid w:val="00316471"/>
    <w:rsid w:val="0031656E"/>
    <w:rsid w:val="00316932"/>
    <w:rsid w:val="00317198"/>
    <w:rsid w:val="00317E22"/>
    <w:rsid w:val="00317FCB"/>
    <w:rsid w:val="003200EA"/>
    <w:rsid w:val="0032012E"/>
    <w:rsid w:val="0032023B"/>
    <w:rsid w:val="00320702"/>
    <w:rsid w:val="0032076C"/>
    <w:rsid w:val="00320803"/>
    <w:rsid w:val="003209E3"/>
    <w:rsid w:val="00320B6E"/>
    <w:rsid w:val="00320BF4"/>
    <w:rsid w:val="00320D17"/>
    <w:rsid w:val="00321962"/>
    <w:rsid w:val="003224C9"/>
    <w:rsid w:val="0032253E"/>
    <w:rsid w:val="00322866"/>
    <w:rsid w:val="00322A3D"/>
    <w:rsid w:val="00322E75"/>
    <w:rsid w:val="003235E4"/>
    <w:rsid w:val="00323933"/>
    <w:rsid w:val="00323C73"/>
    <w:rsid w:val="0032413C"/>
    <w:rsid w:val="00324C59"/>
    <w:rsid w:val="00324C94"/>
    <w:rsid w:val="00325200"/>
    <w:rsid w:val="00325427"/>
    <w:rsid w:val="00325650"/>
    <w:rsid w:val="00325932"/>
    <w:rsid w:val="00325C0C"/>
    <w:rsid w:val="00325DDC"/>
    <w:rsid w:val="003264AB"/>
    <w:rsid w:val="00327276"/>
    <w:rsid w:val="0032731F"/>
    <w:rsid w:val="0032790E"/>
    <w:rsid w:val="00327C9D"/>
    <w:rsid w:val="0033009E"/>
    <w:rsid w:val="0033050A"/>
    <w:rsid w:val="00330C2F"/>
    <w:rsid w:val="00330C4C"/>
    <w:rsid w:val="00330E5B"/>
    <w:rsid w:val="00330FDD"/>
    <w:rsid w:val="0033138F"/>
    <w:rsid w:val="00331AA7"/>
    <w:rsid w:val="00331FDB"/>
    <w:rsid w:val="00332E15"/>
    <w:rsid w:val="0033335D"/>
    <w:rsid w:val="00333681"/>
    <w:rsid w:val="00333ACF"/>
    <w:rsid w:val="00334439"/>
    <w:rsid w:val="003349ED"/>
    <w:rsid w:val="003355DF"/>
    <w:rsid w:val="00335C2F"/>
    <w:rsid w:val="00336401"/>
    <w:rsid w:val="0033689B"/>
    <w:rsid w:val="00336E00"/>
    <w:rsid w:val="00337A04"/>
    <w:rsid w:val="00340887"/>
    <w:rsid w:val="003416FC"/>
    <w:rsid w:val="00341A5A"/>
    <w:rsid w:val="00341FD0"/>
    <w:rsid w:val="0034257B"/>
    <w:rsid w:val="00342823"/>
    <w:rsid w:val="003432F5"/>
    <w:rsid w:val="003435AD"/>
    <w:rsid w:val="00343CD8"/>
    <w:rsid w:val="00343E32"/>
    <w:rsid w:val="0034442D"/>
    <w:rsid w:val="003446CD"/>
    <w:rsid w:val="00344C29"/>
    <w:rsid w:val="00344F3B"/>
    <w:rsid w:val="003467E7"/>
    <w:rsid w:val="00346A2C"/>
    <w:rsid w:val="00346EE0"/>
    <w:rsid w:val="00346FF0"/>
    <w:rsid w:val="003475E7"/>
    <w:rsid w:val="003476AC"/>
    <w:rsid w:val="00347770"/>
    <w:rsid w:val="00347ABF"/>
    <w:rsid w:val="003500F1"/>
    <w:rsid w:val="003500F6"/>
    <w:rsid w:val="00350704"/>
    <w:rsid w:val="0035073E"/>
    <w:rsid w:val="00350A4F"/>
    <w:rsid w:val="00350F82"/>
    <w:rsid w:val="00351000"/>
    <w:rsid w:val="003510B7"/>
    <w:rsid w:val="00351455"/>
    <w:rsid w:val="003517D9"/>
    <w:rsid w:val="00351834"/>
    <w:rsid w:val="00351A76"/>
    <w:rsid w:val="00351CD3"/>
    <w:rsid w:val="0035213C"/>
    <w:rsid w:val="003523D5"/>
    <w:rsid w:val="0035246E"/>
    <w:rsid w:val="00352538"/>
    <w:rsid w:val="003526DF"/>
    <w:rsid w:val="00352C92"/>
    <w:rsid w:val="00353094"/>
    <w:rsid w:val="00353C49"/>
    <w:rsid w:val="00353C9D"/>
    <w:rsid w:val="00353E3C"/>
    <w:rsid w:val="00354116"/>
    <w:rsid w:val="003542AA"/>
    <w:rsid w:val="003550BD"/>
    <w:rsid w:val="003556E1"/>
    <w:rsid w:val="0035592D"/>
    <w:rsid w:val="00355C5C"/>
    <w:rsid w:val="00356043"/>
    <w:rsid w:val="003562F5"/>
    <w:rsid w:val="0035677F"/>
    <w:rsid w:val="00356C5F"/>
    <w:rsid w:val="00357020"/>
    <w:rsid w:val="00357086"/>
    <w:rsid w:val="0035731D"/>
    <w:rsid w:val="0035755F"/>
    <w:rsid w:val="003577F5"/>
    <w:rsid w:val="003578CE"/>
    <w:rsid w:val="00357C5A"/>
    <w:rsid w:val="0036079F"/>
    <w:rsid w:val="003609D6"/>
    <w:rsid w:val="00360E2B"/>
    <w:rsid w:val="003610A1"/>
    <w:rsid w:val="00361297"/>
    <w:rsid w:val="003612E5"/>
    <w:rsid w:val="003613AA"/>
    <w:rsid w:val="00361647"/>
    <w:rsid w:val="0036167B"/>
    <w:rsid w:val="00361791"/>
    <w:rsid w:val="003619CA"/>
    <w:rsid w:val="00361E19"/>
    <w:rsid w:val="00361E71"/>
    <w:rsid w:val="00362104"/>
    <w:rsid w:val="00362773"/>
    <w:rsid w:val="00362AEE"/>
    <w:rsid w:val="00362C1E"/>
    <w:rsid w:val="00362FBB"/>
    <w:rsid w:val="0036332C"/>
    <w:rsid w:val="00363381"/>
    <w:rsid w:val="00363716"/>
    <w:rsid w:val="0036463A"/>
    <w:rsid w:val="00364F71"/>
    <w:rsid w:val="00364FA9"/>
    <w:rsid w:val="00365076"/>
    <w:rsid w:val="0036514F"/>
    <w:rsid w:val="00365857"/>
    <w:rsid w:val="0036607F"/>
    <w:rsid w:val="003665CD"/>
    <w:rsid w:val="003667AA"/>
    <w:rsid w:val="00366D0E"/>
    <w:rsid w:val="00367028"/>
    <w:rsid w:val="00367345"/>
    <w:rsid w:val="003673FF"/>
    <w:rsid w:val="00367562"/>
    <w:rsid w:val="0036784B"/>
    <w:rsid w:val="00367E80"/>
    <w:rsid w:val="0037010A"/>
    <w:rsid w:val="00370210"/>
    <w:rsid w:val="003708F9"/>
    <w:rsid w:val="00370D45"/>
    <w:rsid w:val="0037139B"/>
    <w:rsid w:val="003718D3"/>
    <w:rsid w:val="00371977"/>
    <w:rsid w:val="00371E7F"/>
    <w:rsid w:val="00371F0D"/>
    <w:rsid w:val="00372295"/>
    <w:rsid w:val="00372546"/>
    <w:rsid w:val="00372BAF"/>
    <w:rsid w:val="00372CE9"/>
    <w:rsid w:val="0037351D"/>
    <w:rsid w:val="00373601"/>
    <w:rsid w:val="00373902"/>
    <w:rsid w:val="00373EEB"/>
    <w:rsid w:val="003745E4"/>
    <w:rsid w:val="00374792"/>
    <w:rsid w:val="00374BE8"/>
    <w:rsid w:val="00374C78"/>
    <w:rsid w:val="00375615"/>
    <w:rsid w:val="0037572C"/>
    <w:rsid w:val="003766A7"/>
    <w:rsid w:val="003767BD"/>
    <w:rsid w:val="003771B7"/>
    <w:rsid w:val="003774FB"/>
    <w:rsid w:val="00380328"/>
    <w:rsid w:val="003803CB"/>
    <w:rsid w:val="003803EC"/>
    <w:rsid w:val="00380975"/>
    <w:rsid w:val="00380DF0"/>
    <w:rsid w:val="00380F29"/>
    <w:rsid w:val="00381131"/>
    <w:rsid w:val="003812FB"/>
    <w:rsid w:val="00381D7C"/>
    <w:rsid w:val="00382BC3"/>
    <w:rsid w:val="00383935"/>
    <w:rsid w:val="00384502"/>
    <w:rsid w:val="00385029"/>
    <w:rsid w:val="00385AEF"/>
    <w:rsid w:val="00385BD4"/>
    <w:rsid w:val="00385F35"/>
    <w:rsid w:val="0038601D"/>
    <w:rsid w:val="003860C4"/>
    <w:rsid w:val="00386984"/>
    <w:rsid w:val="00387481"/>
    <w:rsid w:val="00387715"/>
    <w:rsid w:val="00387B00"/>
    <w:rsid w:val="00387C73"/>
    <w:rsid w:val="00387F02"/>
    <w:rsid w:val="00387F9D"/>
    <w:rsid w:val="00387FB8"/>
    <w:rsid w:val="00390053"/>
    <w:rsid w:val="00390083"/>
    <w:rsid w:val="00390167"/>
    <w:rsid w:val="00390169"/>
    <w:rsid w:val="00390353"/>
    <w:rsid w:val="0039060A"/>
    <w:rsid w:val="00390617"/>
    <w:rsid w:val="00390705"/>
    <w:rsid w:val="00391187"/>
    <w:rsid w:val="00391DA0"/>
    <w:rsid w:val="00391DAA"/>
    <w:rsid w:val="00391F31"/>
    <w:rsid w:val="00392111"/>
    <w:rsid w:val="00392115"/>
    <w:rsid w:val="003924A9"/>
    <w:rsid w:val="003925DC"/>
    <w:rsid w:val="00392D49"/>
    <w:rsid w:val="00392E7E"/>
    <w:rsid w:val="00393185"/>
    <w:rsid w:val="00393481"/>
    <w:rsid w:val="0039352F"/>
    <w:rsid w:val="00393A46"/>
    <w:rsid w:val="0039418E"/>
    <w:rsid w:val="0039425D"/>
    <w:rsid w:val="00394417"/>
    <w:rsid w:val="003947C1"/>
    <w:rsid w:val="0039480D"/>
    <w:rsid w:val="00394F87"/>
    <w:rsid w:val="00395D80"/>
    <w:rsid w:val="003960DA"/>
    <w:rsid w:val="00396259"/>
    <w:rsid w:val="0039675C"/>
    <w:rsid w:val="0039689E"/>
    <w:rsid w:val="003969C1"/>
    <w:rsid w:val="00396B55"/>
    <w:rsid w:val="003970A4"/>
    <w:rsid w:val="00397A9F"/>
    <w:rsid w:val="00397BB7"/>
    <w:rsid w:val="00397C1A"/>
    <w:rsid w:val="003A0479"/>
    <w:rsid w:val="003A1231"/>
    <w:rsid w:val="003A16B0"/>
    <w:rsid w:val="003A175B"/>
    <w:rsid w:val="003A19AC"/>
    <w:rsid w:val="003A1B8F"/>
    <w:rsid w:val="003A1F0F"/>
    <w:rsid w:val="003A1F57"/>
    <w:rsid w:val="003A2351"/>
    <w:rsid w:val="003A2B5A"/>
    <w:rsid w:val="003A2E5F"/>
    <w:rsid w:val="003A312E"/>
    <w:rsid w:val="003A33B9"/>
    <w:rsid w:val="003A34F6"/>
    <w:rsid w:val="003A384F"/>
    <w:rsid w:val="003A3853"/>
    <w:rsid w:val="003A38BF"/>
    <w:rsid w:val="003A3F21"/>
    <w:rsid w:val="003A40E2"/>
    <w:rsid w:val="003A42B5"/>
    <w:rsid w:val="003A42E9"/>
    <w:rsid w:val="003A4590"/>
    <w:rsid w:val="003A4C07"/>
    <w:rsid w:val="003A55F1"/>
    <w:rsid w:val="003A5969"/>
    <w:rsid w:val="003A5CB2"/>
    <w:rsid w:val="003A5F28"/>
    <w:rsid w:val="003A6521"/>
    <w:rsid w:val="003A66F8"/>
    <w:rsid w:val="003A6CD4"/>
    <w:rsid w:val="003A73E1"/>
    <w:rsid w:val="003A7727"/>
    <w:rsid w:val="003A78B4"/>
    <w:rsid w:val="003A7E7A"/>
    <w:rsid w:val="003B01DE"/>
    <w:rsid w:val="003B0829"/>
    <w:rsid w:val="003B0902"/>
    <w:rsid w:val="003B0D0F"/>
    <w:rsid w:val="003B0DC7"/>
    <w:rsid w:val="003B122A"/>
    <w:rsid w:val="003B2DFF"/>
    <w:rsid w:val="003B355F"/>
    <w:rsid w:val="003B3FD1"/>
    <w:rsid w:val="003B4050"/>
    <w:rsid w:val="003B41E4"/>
    <w:rsid w:val="003B4222"/>
    <w:rsid w:val="003B48CE"/>
    <w:rsid w:val="003B4E73"/>
    <w:rsid w:val="003B524E"/>
    <w:rsid w:val="003B5AB3"/>
    <w:rsid w:val="003B5AC6"/>
    <w:rsid w:val="003B5D19"/>
    <w:rsid w:val="003B5E93"/>
    <w:rsid w:val="003B5F17"/>
    <w:rsid w:val="003B61E9"/>
    <w:rsid w:val="003B6963"/>
    <w:rsid w:val="003B6AAB"/>
    <w:rsid w:val="003B6B7D"/>
    <w:rsid w:val="003B77F8"/>
    <w:rsid w:val="003B7A0D"/>
    <w:rsid w:val="003B7AE2"/>
    <w:rsid w:val="003C00D2"/>
    <w:rsid w:val="003C0CEC"/>
    <w:rsid w:val="003C110E"/>
    <w:rsid w:val="003C148A"/>
    <w:rsid w:val="003C14CC"/>
    <w:rsid w:val="003C17D8"/>
    <w:rsid w:val="003C1F28"/>
    <w:rsid w:val="003C21D8"/>
    <w:rsid w:val="003C304A"/>
    <w:rsid w:val="003C358C"/>
    <w:rsid w:val="003C36D3"/>
    <w:rsid w:val="003C394F"/>
    <w:rsid w:val="003C3C68"/>
    <w:rsid w:val="003C3E54"/>
    <w:rsid w:val="003C3F0A"/>
    <w:rsid w:val="003C413A"/>
    <w:rsid w:val="003C4322"/>
    <w:rsid w:val="003C4351"/>
    <w:rsid w:val="003C4486"/>
    <w:rsid w:val="003C5575"/>
    <w:rsid w:val="003C587E"/>
    <w:rsid w:val="003C5C8B"/>
    <w:rsid w:val="003C60F4"/>
    <w:rsid w:val="003C63DC"/>
    <w:rsid w:val="003C670D"/>
    <w:rsid w:val="003C686F"/>
    <w:rsid w:val="003C6875"/>
    <w:rsid w:val="003C73A5"/>
    <w:rsid w:val="003C7721"/>
    <w:rsid w:val="003C774C"/>
    <w:rsid w:val="003C7E90"/>
    <w:rsid w:val="003D0222"/>
    <w:rsid w:val="003D0517"/>
    <w:rsid w:val="003D055A"/>
    <w:rsid w:val="003D0A81"/>
    <w:rsid w:val="003D0BEB"/>
    <w:rsid w:val="003D1112"/>
    <w:rsid w:val="003D12A8"/>
    <w:rsid w:val="003D224D"/>
    <w:rsid w:val="003D2431"/>
    <w:rsid w:val="003D27D1"/>
    <w:rsid w:val="003D2A0C"/>
    <w:rsid w:val="003D2F7F"/>
    <w:rsid w:val="003D33C0"/>
    <w:rsid w:val="003D3420"/>
    <w:rsid w:val="003D4A27"/>
    <w:rsid w:val="003D4CFB"/>
    <w:rsid w:val="003D5051"/>
    <w:rsid w:val="003D5E1A"/>
    <w:rsid w:val="003D5E9E"/>
    <w:rsid w:val="003D698D"/>
    <w:rsid w:val="003D7065"/>
    <w:rsid w:val="003D7C0D"/>
    <w:rsid w:val="003D7D70"/>
    <w:rsid w:val="003D7DA2"/>
    <w:rsid w:val="003D7DBC"/>
    <w:rsid w:val="003E005D"/>
    <w:rsid w:val="003E038B"/>
    <w:rsid w:val="003E0A01"/>
    <w:rsid w:val="003E0D0F"/>
    <w:rsid w:val="003E1076"/>
    <w:rsid w:val="003E16AE"/>
    <w:rsid w:val="003E1D66"/>
    <w:rsid w:val="003E2739"/>
    <w:rsid w:val="003E30B7"/>
    <w:rsid w:val="003E332B"/>
    <w:rsid w:val="003E349F"/>
    <w:rsid w:val="003E3C41"/>
    <w:rsid w:val="003E3D52"/>
    <w:rsid w:val="003E4075"/>
    <w:rsid w:val="003E44AB"/>
    <w:rsid w:val="003E45A9"/>
    <w:rsid w:val="003E467A"/>
    <w:rsid w:val="003E46C1"/>
    <w:rsid w:val="003E49D3"/>
    <w:rsid w:val="003E5105"/>
    <w:rsid w:val="003E53DB"/>
    <w:rsid w:val="003E54D6"/>
    <w:rsid w:val="003E5792"/>
    <w:rsid w:val="003E5976"/>
    <w:rsid w:val="003E5F83"/>
    <w:rsid w:val="003E5FA8"/>
    <w:rsid w:val="003E6169"/>
    <w:rsid w:val="003E6365"/>
    <w:rsid w:val="003E650A"/>
    <w:rsid w:val="003E67E3"/>
    <w:rsid w:val="003E7473"/>
    <w:rsid w:val="003E7474"/>
    <w:rsid w:val="003E7BC5"/>
    <w:rsid w:val="003E7D24"/>
    <w:rsid w:val="003E7D5A"/>
    <w:rsid w:val="003E7D5F"/>
    <w:rsid w:val="003F0034"/>
    <w:rsid w:val="003F0267"/>
    <w:rsid w:val="003F0473"/>
    <w:rsid w:val="003F0483"/>
    <w:rsid w:val="003F0707"/>
    <w:rsid w:val="003F0B71"/>
    <w:rsid w:val="003F0CB8"/>
    <w:rsid w:val="003F0EF8"/>
    <w:rsid w:val="003F1011"/>
    <w:rsid w:val="003F117D"/>
    <w:rsid w:val="003F124A"/>
    <w:rsid w:val="003F1286"/>
    <w:rsid w:val="003F159D"/>
    <w:rsid w:val="003F16E8"/>
    <w:rsid w:val="003F1FC7"/>
    <w:rsid w:val="003F2272"/>
    <w:rsid w:val="003F2719"/>
    <w:rsid w:val="003F298D"/>
    <w:rsid w:val="003F2E2C"/>
    <w:rsid w:val="003F3102"/>
    <w:rsid w:val="003F3B1D"/>
    <w:rsid w:val="003F4976"/>
    <w:rsid w:val="003F4987"/>
    <w:rsid w:val="003F4E86"/>
    <w:rsid w:val="003F52F9"/>
    <w:rsid w:val="003F56C9"/>
    <w:rsid w:val="003F5A72"/>
    <w:rsid w:val="003F5C06"/>
    <w:rsid w:val="003F646C"/>
    <w:rsid w:val="003F64BD"/>
    <w:rsid w:val="003F64F0"/>
    <w:rsid w:val="003F66E7"/>
    <w:rsid w:val="003F6B2D"/>
    <w:rsid w:val="003F6E27"/>
    <w:rsid w:val="003F7AA7"/>
    <w:rsid w:val="003F7BE8"/>
    <w:rsid w:val="004008E3"/>
    <w:rsid w:val="00400991"/>
    <w:rsid w:val="00400A7A"/>
    <w:rsid w:val="00400BEB"/>
    <w:rsid w:val="004013DD"/>
    <w:rsid w:val="0040144C"/>
    <w:rsid w:val="00401E5F"/>
    <w:rsid w:val="00401EA8"/>
    <w:rsid w:val="00402560"/>
    <w:rsid w:val="00402A37"/>
    <w:rsid w:val="00402DCF"/>
    <w:rsid w:val="00403AD4"/>
    <w:rsid w:val="0040476F"/>
    <w:rsid w:val="004049AB"/>
    <w:rsid w:val="00404C26"/>
    <w:rsid w:val="004057C6"/>
    <w:rsid w:val="0040581D"/>
    <w:rsid w:val="00406681"/>
    <w:rsid w:val="00406D13"/>
    <w:rsid w:val="004076FE"/>
    <w:rsid w:val="00407A25"/>
    <w:rsid w:val="00407FB8"/>
    <w:rsid w:val="00410A00"/>
    <w:rsid w:val="00410E04"/>
    <w:rsid w:val="00410E9C"/>
    <w:rsid w:val="004114B5"/>
    <w:rsid w:val="0041160A"/>
    <w:rsid w:val="00411C73"/>
    <w:rsid w:val="00411DEA"/>
    <w:rsid w:val="004128B6"/>
    <w:rsid w:val="00412C02"/>
    <w:rsid w:val="0041342E"/>
    <w:rsid w:val="00413ACD"/>
    <w:rsid w:val="00413BD7"/>
    <w:rsid w:val="00413EC3"/>
    <w:rsid w:val="00414C7C"/>
    <w:rsid w:val="00414F23"/>
    <w:rsid w:val="00414F7C"/>
    <w:rsid w:val="0041513A"/>
    <w:rsid w:val="004151A1"/>
    <w:rsid w:val="004153EC"/>
    <w:rsid w:val="00415CEF"/>
    <w:rsid w:val="0041619D"/>
    <w:rsid w:val="0041631E"/>
    <w:rsid w:val="00416DEE"/>
    <w:rsid w:val="004176B8"/>
    <w:rsid w:val="00417C21"/>
    <w:rsid w:val="00417E94"/>
    <w:rsid w:val="0042011E"/>
    <w:rsid w:val="004203D4"/>
    <w:rsid w:val="00420843"/>
    <w:rsid w:val="00422141"/>
    <w:rsid w:val="0042270E"/>
    <w:rsid w:val="00422E43"/>
    <w:rsid w:val="00422FBA"/>
    <w:rsid w:val="00422FFF"/>
    <w:rsid w:val="0042339B"/>
    <w:rsid w:val="0042386C"/>
    <w:rsid w:val="00423B93"/>
    <w:rsid w:val="00423BA6"/>
    <w:rsid w:val="00423D0A"/>
    <w:rsid w:val="00424A72"/>
    <w:rsid w:val="00424C36"/>
    <w:rsid w:val="00424C97"/>
    <w:rsid w:val="00425962"/>
    <w:rsid w:val="00425C3B"/>
    <w:rsid w:val="0042601D"/>
    <w:rsid w:val="00426629"/>
    <w:rsid w:val="00427031"/>
    <w:rsid w:val="004271CB"/>
    <w:rsid w:val="004302EB"/>
    <w:rsid w:val="004304E6"/>
    <w:rsid w:val="004306ED"/>
    <w:rsid w:val="0043075E"/>
    <w:rsid w:val="00430B9C"/>
    <w:rsid w:val="00431A7F"/>
    <w:rsid w:val="00431D24"/>
    <w:rsid w:val="004323B4"/>
    <w:rsid w:val="00432653"/>
    <w:rsid w:val="00432686"/>
    <w:rsid w:val="00433115"/>
    <w:rsid w:val="00433711"/>
    <w:rsid w:val="00433C39"/>
    <w:rsid w:val="004342D1"/>
    <w:rsid w:val="0043430B"/>
    <w:rsid w:val="00434ACE"/>
    <w:rsid w:val="00434E9F"/>
    <w:rsid w:val="004350B6"/>
    <w:rsid w:val="004357E0"/>
    <w:rsid w:val="00435F5E"/>
    <w:rsid w:val="004360E3"/>
    <w:rsid w:val="00436578"/>
    <w:rsid w:val="0043698D"/>
    <w:rsid w:val="00436FFF"/>
    <w:rsid w:val="004371C8"/>
    <w:rsid w:val="004377F8"/>
    <w:rsid w:val="00437E5B"/>
    <w:rsid w:val="00437EAD"/>
    <w:rsid w:val="0044002D"/>
    <w:rsid w:val="00440071"/>
    <w:rsid w:val="004404AC"/>
    <w:rsid w:val="00440AF2"/>
    <w:rsid w:val="00440DE1"/>
    <w:rsid w:val="00440E95"/>
    <w:rsid w:val="00440EA0"/>
    <w:rsid w:val="004413E6"/>
    <w:rsid w:val="00441885"/>
    <w:rsid w:val="004420E4"/>
    <w:rsid w:val="0044220C"/>
    <w:rsid w:val="004425C7"/>
    <w:rsid w:val="004426AF"/>
    <w:rsid w:val="00442842"/>
    <w:rsid w:val="00442C83"/>
    <w:rsid w:val="00442DB9"/>
    <w:rsid w:val="00442FB4"/>
    <w:rsid w:val="00443265"/>
    <w:rsid w:val="00443664"/>
    <w:rsid w:val="00443A67"/>
    <w:rsid w:val="00443CED"/>
    <w:rsid w:val="004440D8"/>
    <w:rsid w:val="00444297"/>
    <w:rsid w:val="004442D4"/>
    <w:rsid w:val="00444589"/>
    <w:rsid w:val="00444AAC"/>
    <w:rsid w:val="0044515D"/>
    <w:rsid w:val="004455F5"/>
    <w:rsid w:val="00445A73"/>
    <w:rsid w:val="00446421"/>
    <w:rsid w:val="00446AE5"/>
    <w:rsid w:val="00446D35"/>
    <w:rsid w:val="004470AB"/>
    <w:rsid w:val="00447321"/>
    <w:rsid w:val="00447421"/>
    <w:rsid w:val="004475AC"/>
    <w:rsid w:val="004476AE"/>
    <w:rsid w:val="00447B9B"/>
    <w:rsid w:val="00447BB6"/>
    <w:rsid w:val="0045001A"/>
    <w:rsid w:val="004506D4"/>
    <w:rsid w:val="00450B7E"/>
    <w:rsid w:val="00450CF3"/>
    <w:rsid w:val="00450F47"/>
    <w:rsid w:val="0045103A"/>
    <w:rsid w:val="00451177"/>
    <w:rsid w:val="00452925"/>
    <w:rsid w:val="00452C21"/>
    <w:rsid w:val="00452DDB"/>
    <w:rsid w:val="00452E28"/>
    <w:rsid w:val="0045305F"/>
    <w:rsid w:val="004533AF"/>
    <w:rsid w:val="00453841"/>
    <w:rsid w:val="00453FAE"/>
    <w:rsid w:val="004552C7"/>
    <w:rsid w:val="00455FD7"/>
    <w:rsid w:val="004562E4"/>
    <w:rsid w:val="004563F3"/>
    <w:rsid w:val="0045665E"/>
    <w:rsid w:val="0045671D"/>
    <w:rsid w:val="004569E2"/>
    <w:rsid w:val="00456AB3"/>
    <w:rsid w:val="0045730D"/>
    <w:rsid w:val="004577AC"/>
    <w:rsid w:val="00457C0B"/>
    <w:rsid w:val="00460120"/>
    <w:rsid w:val="00460F16"/>
    <w:rsid w:val="004610A6"/>
    <w:rsid w:val="00461126"/>
    <w:rsid w:val="00461579"/>
    <w:rsid w:val="004615BE"/>
    <w:rsid w:val="00461CF5"/>
    <w:rsid w:val="0046300B"/>
    <w:rsid w:val="00463671"/>
    <w:rsid w:val="00463A1A"/>
    <w:rsid w:val="00463C6E"/>
    <w:rsid w:val="00463D32"/>
    <w:rsid w:val="00463EE3"/>
    <w:rsid w:val="004641F4"/>
    <w:rsid w:val="004651FD"/>
    <w:rsid w:val="004656F9"/>
    <w:rsid w:val="00466122"/>
    <w:rsid w:val="00466478"/>
    <w:rsid w:val="004664A2"/>
    <w:rsid w:val="00466BE2"/>
    <w:rsid w:val="004673F4"/>
    <w:rsid w:val="00467BCE"/>
    <w:rsid w:val="004702F6"/>
    <w:rsid w:val="0047063F"/>
    <w:rsid w:val="0047083E"/>
    <w:rsid w:val="00470BE2"/>
    <w:rsid w:val="004714D9"/>
    <w:rsid w:val="00471798"/>
    <w:rsid w:val="004717F2"/>
    <w:rsid w:val="00471F8F"/>
    <w:rsid w:val="004722CA"/>
    <w:rsid w:val="0047296A"/>
    <w:rsid w:val="00472B85"/>
    <w:rsid w:val="00472BB2"/>
    <w:rsid w:val="00472DD3"/>
    <w:rsid w:val="00472E76"/>
    <w:rsid w:val="004730A5"/>
    <w:rsid w:val="004735B9"/>
    <w:rsid w:val="00473750"/>
    <w:rsid w:val="004742C3"/>
    <w:rsid w:val="00474948"/>
    <w:rsid w:val="004756A9"/>
    <w:rsid w:val="00475DE7"/>
    <w:rsid w:val="00475EAA"/>
    <w:rsid w:val="00475FAF"/>
    <w:rsid w:val="00476269"/>
    <w:rsid w:val="004764C5"/>
    <w:rsid w:val="00476521"/>
    <w:rsid w:val="004765FA"/>
    <w:rsid w:val="00476826"/>
    <w:rsid w:val="00476FD0"/>
    <w:rsid w:val="00477A6E"/>
    <w:rsid w:val="004803F5"/>
    <w:rsid w:val="004807C5"/>
    <w:rsid w:val="00480CEF"/>
    <w:rsid w:val="00480DFC"/>
    <w:rsid w:val="004812D3"/>
    <w:rsid w:val="00481677"/>
    <w:rsid w:val="00481AAB"/>
    <w:rsid w:val="00482B81"/>
    <w:rsid w:val="00483312"/>
    <w:rsid w:val="0048334A"/>
    <w:rsid w:val="0048343B"/>
    <w:rsid w:val="00483C07"/>
    <w:rsid w:val="00483CEF"/>
    <w:rsid w:val="0048474E"/>
    <w:rsid w:val="00484A4A"/>
    <w:rsid w:val="00484BE2"/>
    <w:rsid w:val="00484F5F"/>
    <w:rsid w:val="00485356"/>
    <w:rsid w:val="004854C4"/>
    <w:rsid w:val="004856D8"/>
    <w:rsid w:val="00485DBF"/>
    <w:rsid w:val="004867E5"/>
    <w:rsid w:val="00486B58"/>
    <w:rsid w:val="00486F17"/>
    <w:rsid w:val="00487258"/>
    <w:rsid w:val="00487353"/>
    <w:rsid w:val="0048760F"/>
    <w:rsid w:val="00487774"/>
    <w:rsid w:val="0048796F"/>
    <w:rsid w:val="00487B2A"/>
    <w:rsid w:val="00487B93"/>
    <w:rsid w:val="00487D87"/>
    <w:rsid w:val="00487EB8"/>
    <w:rsid w:val="0049018F"/>
    <w:rsid w:val="004907A6"/>
    <w:rsid w:val="0049084D"/>
    <w:rsid w:val="00490A46"/>
    <w:rsid w:val="00490CF6"/>
    <w:rsid w:val="004914A2"/>
    <w:rsid w:val="004915A9"/>
    <w:rsid w:val="00491861"/>
    <w:rsid w:val="00491A8C"/>
    <w:rsid w:val="00491AA8"/>
    <w:rsid w:val="00491B2F"/>
    <w:rsid w:val="00491C9A"/>
    <w:rsid w:val="0049217D"/>
    <w:rsid w:val="00492346"/>
    <w:rsid w:val="00492557"/>
    <w:rsid w:val="00492CC4"/>
    <w:rsid w:val="00492D82"/>
    <w:rsid w:val="00492E8F"/>
    <w:rsid w:val="0049317E"/>
    <w:rsid w:val="004937CA"/>
    <w:rsid w:val="00493AF6"/>
    <w:rsid w:val="00493F67"/>
    <w:rsid w:val="00494078"/>
    <w:rsid w:val="004946BA"/>
    <w:rsid w:val="0049520A"/>
    <w:rsid w:val="0049545D"/>
    <w:rsid w:val="00495478"/>
    <w:rsid w:val="0049562D"/>
    <w:rsid w:val="00495685"/>
    <w:rsid w:val="004959E5"/>
    <w:rsid w:val="00495ED9"/>
    <w:rsid w:val="0049601D"/>
    <w:rsid w:val="004960BC"/>
    <w:rsid w:val="00496533"/>
    <w:rsid w:val="00496CFC"/>
    <w:rsid w:val="00496D64"/>
    <w:rsid w:val="0049729B"/>
    <w:rsid w:val="00497ACB"/>
    <w:rsid w:val="00497B67"/>
    <w:rsid w:val="00497CB9"/>
    <w:rsid w:val="004A0273"/>
    <w:rsid w:val="004A0677"/>
    <w:rsid w:val="004A182A"/>
    <w:rsid w:val="004A1898"/>
    <w:rsid w:val="004A1C8B"/>
    <w:rsid w:val="004A204F"/>
    <w:rsid w:val="004A23B0"/>
    <w:rsid w:val="004A2655"/>
    <w:rsid w:val="004A2EAA"/>
    <w:rsid w:val="004A30AD"/>
    <w:rsid w:val="004A322E"/>
    <w:rsid w:val="004A4089"/>
    <w:rsid w:val="004A42B0"/>
    <w:rsid w:val="004A4636"/>
    <w:rsid w:val="004A49B8"/>
    <w:rsid w:val="004A4B82"/>
    <w:rsid w:val="004A4E86"/>
    <w:rsid w:val="004A503E"/>
    <w:rsid w:val="004A542B"/>
    <w:rsid w:val="004A5635"/>
    <w:rsid w:val="004A5785"/>
    <w:rsid w:val="004A5C98"/>
    <w:rsid w:val="004A5ED3"/>
    <w:rsid w:val="004A61F6"/>
    <w:rsid w:val="004A672B"/>
    <w:rsid w:val="004A679A"/>
    <w:rsid w:val="004A6AE2"/>
    <w:rsid w:val="004A6D2E"/>
    <w:rsid w:val="004A6FFE"/>
    <w:rsid w:val="004A708D"/>
    <w:rsid w:val="004A73AE"/>
    <w:rsid w:val="004A782F"/>
    <w:rsid w:val="004B07A5"/>
    <w:rsid w:val="004B07D2"/>
    <w:rsid w:val="004B0A60"/>
    <w:rsid w:val="004B0E95"/>
    <w:rsid w:val="004B1221"/>
    <w:rsid w:val="004B1BB9"/>
    <w:rsid w:val="004B218C"/>
    <w:rsid w:val="004B2335"/>
    <w:rsid w:val="004B24FC"/>
    <w:rsid w:val="004B27E2"/>
    <w:rsid w:val="004B2C41"/>
    <w:rsid w:val="004B31F6"/>
    <w:rsid w:val="004B3359"/>
    <w:rsid w:val="004B3815"/>
    <w:rsid w:val="004B4301"/>
    <w:rsid w:val="004B4A5A"/>
    <w:rsid w:val="004B53F3"/>
    <w:rsid w:val="004B5731"/>
    <w:rsid w:val="004B5EEC"/>
    <w:rsid w:val="004B60FD"/>
    <w:rsid w:val="004B6356"/>
    <w:rsid w:val="004B690C"/>
    <w:rsid w:val="004B6EBD"/>
    <w:rsid w:val="004B746B"/>
    <w:rsid w:val="004B7712"/>
    <w:rsid w:val="004B7714"/>
    <w:rsid w:val="004B7716"/>
    <w:rsid w:val="004B782E"/>
    <w:rsid w:val="004B7D60"/>
    <w:rsid w:val="004B7E26"/>
    <w:rsid w:val="004C09F5"/>
    <w:rsid w:val="004C0EF0"/>
    <w:rsid w:val="004C16DF"/>
    <w:rsid w:val="004C1BC0"/>
    <w:rsid w:val="004C1F59"/>
    <w:rsid w:val="004C2B21"/>
    <w:rsid w:val="004C3125"/>
    <w:rsid w:val="004C3802"/>
    <w:rsid w:val="004C3D54"/>
    <w:rsid w:val="004C44F3"/>
    <w:rsid w:val="004C5EC5"/>
    <w:rsid w:val="004C5FCA"/>
    <w:rsid w:val="004C6175"/>
    <w:rsid w:val="004C6D96"/>
    <w:rsid w:val="004C6F83"/>
    <w:rsid w:val="004C73D8"/>
    <w:rsid w:val="004C7F81"/>
    <w:rsid w:val="004D0325"/>
    <w:rsid w:val="004D14BF"/>
    <w:rsid w:val="004D18F9"/>
    <w:rsid w:val="004D1937"/>
    <w:rsid w:val="004D1C01"/>
    <w:rsid w:val="004D1C31"/>
    <w:rsid w:val="004D264A"/>
    <w:rsid w:val="004D2AA3"/>
    <w:rsid w:val="004D2AC1"/>
    <w:rsid w:val="004D2D17"/>
    <w:rsid w:val="004D2FFA"/>
    <w:rsid w:val="004D3007"/>
    <w:rsid w:val="004D3022"/>
    <w:rsid w:val="004D30C0"/>
    <w:rsid w:val="004D336F"/>
    <w:rsid w:val="004D38D6"/>
    <w:rsid w:val="004D403A"/>
    <w:rsid w:val="004D4FB8"/>
    <w:rsid w:val="004D4FC5"/>
    <w:rsid w:val="004D5A37"/>
    <w:rsid w:val="004D5AA1"/>
    <w:rsid w:val="004D5D27"/>
    <w:rsid w:val="004D5E45"/>
    <w:rsid w:val="004D648D"/>
    <w:rsid w:val="004D698C"/>
    <w:rsid w:val="004D6EEF"/>
    <w:rsid w:val="004D76FD"/>
    <w:rsid w:val="004D7911"/>
    <w:rsid w:val="004D7AB5"/>
    <w:rsid w:val="004D7FDA"/>
    <w:rsid w:val="004E0884"/>
    <w:rsid w:val="004E09F8"/>
    <w:rsid w:val="004E0F0E"/>
    <w:rsid w:val="004E10D0"/>
    <w:rsid w:val="004E1104"/>
    <w:rsid w:val="004E1AA1"/>
    <w:rsid w:val="004E1B43"/>
    <w:rsid w:val="004E1DAD"/>
    <w:rsid w:val="004E22B2"/>
    <w:rsid w:val="004E2308"/>
    <w:rsid w:val="004E2D0B"/>
    <w:rsid w:val="004E3015"/>
    <w:rsid w:val="004E306D"/>
    <w:rsid w:val="004E3194"/>
    <w:rsid w:val="004E36AD"/>
    <w:rsid w:val="004E43C8"/>
    <w:rsid w:val="004E4B9E"/>
    <w:rsid w:val="004E5738"/>
    <w:rsid w:val="004E58E7"/>
    <w:rsid w:val="004E59CB"/>
    <w:rsid w:val="004E5A88"/>
    <w:rsid w:val="004E5C80"/>
    <w:rsid w:val="004E632E"/>
    <w:rsid w:val="004E6816"/>
    <w:rsid w:val="004E6FFF"/>
    <w:rsid w:val="004E7454"/>
    <w:rsid w:val="004E77A4"/>
    <w:rsid w:val="004E7E1E"/>
    <w:rsid w:val="004E7FF6"/>
    <w:rsid w:val="004F008D"/>
    <w:rsid w:val="004F0111"/>
    <w:rsid w:val="004F01EC"/>
    <w:rsid w:val="004F0305"/>
    <w:rsid w:val="004F0CAA"/>
    <w:rsid w:val="004F0CFE"/>
    <w:rsid w:val="004F1323"/>
    <w:rsid w:val="004F1584"/>
    <w:rsid w:val="004F161F"/>
    <w:rsid w:val="004F1DCC"/>
    <w:rsid w:val="004F220F"/>
    <w:rsid w:val="004F2961"/>
    <w:rsid w:val="004F2BD9"/>
    <w:rsid w:val="004F34EA"/>
    <w:rsid w:val="004F3E80"/>
    <w:rsid w:val="004F42EF"/>
    <w:rsid w:val="004F43EA"/>
    <w:rsid w:val="004F4B62"/>
    <w:rsid w:val="004F513C"/>
    <w:rsid w:val="004F5716"/>
    <w:rsid w:val="004F599D"/>
    <w:rsid w:val="004F59AE"/>
    <w:rsid w:val="004F5EF4"/>
    <w:rsid w:val="004F5FEF"/>
    <w:rsid w:val="004F62CF"/>
    <w:rsid w:val="004F641D"/>
    <w:rsid w:val="004F66B3"/>
    <w:rsid w:val="004F670B"/>
    <w:rsid w:val="004F6871"/>
    <w:rsid w:val="004F6AEF"/>
    <w:rsid w:val="004F6C6A"/>
    <w:rsid w:val="004F7292"/>
    <w:rsid w:val="004F7CD5"/>
    <w:rsid w:val="0050008A"/>
    <w:rsid w:val="0050034A"/>
    <w:rsid w:val="005004E1"/>
    <w:rsid w:val="0050052B"/>
    <w:rsid w:val="0050070C"/>
    <w:rsid w:val="00500A20"/>
    <w:rsid w:val="00500A5B"/>
    <w:rsid w:val="00500A68"/>
    <w:rsid w:val="00501094"/>
    <w:rsid w:val="00501298"/>
    <w:rsid w:val="0050142C"/>
    <w:rsid w:val="0050173D"/>
    <w:rsid w:val="00501C8E"/>
    <w:rsid w:val="0050291E"/>
    <w:rsid w:val="00502E77"/>
    <w:rsid w:val="005037B9"/>
    <w:rsid w:val="00503C25"/>
    <w:rsid w:val="0050463D"/>
    <w:rsid w:val="005048E6"/>
    <w:rsid w:val="00504F76"/>
    <w:rsid w:val="005050C1"/>
    <w:rsid w:val="00505398"/>
    <w:rsid w:val="00506581"/>
    <w:rsid w:val="00506D2B"/>
    <w:rsid w:val="00507245"/>
    <w:rsid w:val="00507DDE"/>
    <w:rsid w:val="005104F0"/>
    <w:rsid w:val="00511596"/>
    <w:rsid w:val="0051181A"/>
    <w:rsid w:val="00511EC6"/>
    <w:rsid w:val="0051205E"/>
    <w:rsid w:val="005123B3"/>
    <w:rsid w:val="0051251D"/>
    <w:rsid w:val="005125E0"/>
    <w:rsid w:val="0051268C"/>
    <w:rsid w:val="005136C9"/>
    <w:rsid w:val="00513DEB"/>
    <w:rsid w:val="005145D3"/>
    <w:rsid w:val="00514D78"/>
    <w:rsid w:val="00514DDC"/>
    <w:rsid w:val="00514FC8"/>
    <w:rsid w:val="005150AE"/>
    <w:rsid w:val="00515484"/>
    <w:rsid w:val="0051581F"/>
    <w:rsid w:val="00515EE0"/>
    <w:rsid w:val="005160BC"/>
    <w:rsid w:val="0051618F"/>
    <w:rsid w:val="00516635"/>
    <w:rsid w:val="005172C0"/>
    <w:rsid w:val="005175E4"/>
    <w:rsid w:val="00517609"/>
    <w:rsid w:val="0051766F"/>
    <w:rsid w:val="005176D4"/>
    <w:rsid w:val="00517780"/>
    <w:rsid w:val="00517C38"/>
    <w:rsid w:val="00517C60"/>
    <w:rsid w:val="00517DA3"/>
    <w:rsid w:val="00520224"/>
    <w:rsid w:val="005202AD"/>
    <w:rsid w:val="0052164D"/>
    <w:rsid w:val="00521CE5"/>
    <w:rsid w:val="00521EE5"/>
    <w:rsid w:val="0052262F"/>
    <w:rsid w:val="00522C8C"/>
    <w:rsid w:val="00522EE9"/>
    <w:rsid w:val="005236E9"/>
    <w:rsid w:val="00524065"/>
    <w:rsid w:val="00524134"/>
    <w:rsid w:val="005257FB"/>
    <w:rsid w:val="00525D5C"/>
    <w:rsid w:val="005268ED"/>
    <w:rsid w:val="00527492"/>
    <w:rsid w:val="00527B44"/>
    <w:rsid w:val="00527FFC"/>
    <w:rsid w:val="0053029A"/>
    <w:rsid w:val="00530574"/>
    <w:rsid w:val="005311D6"/>
    <w:rsid w:val="00531A47"/>
    <w:rsid w:val="00531A9D"/>
    <w:rsid w:val="00531C87"/>
    <w:rsid w:val="00531E9A"/>
    <w:rsid w:val="005325A3"/>
    <w:rsid w:val="00532AA3"/>
    <w:rsid w:val="00532C92"/>
    <w:rsid w:val="00532E82"/>
    <w:rsid w:val="00533868"/>
    <w:rsid w:val="00534171"/>
    <w:rsid w:val="00534208"/>
    <w:rsid w:val="00534238"/>
    <w:rsid w:val="005342B5"/>
    <w:rsid w:val="005342BD"/>
    <w:rsid w:val="00534DF6"/>
    <w:rsid w:val="00535C11"/>
    <w:rsid w:val="00535E57"/>
    <w:rsid w:val="00535F0C"/>
    <w:rsid w:val="00536334"/>
    <w:rsid w:val="005364B0"/>
    <w:rsid w:val="00536988"/>
    <w:rsid w:val="00536B1A"/>
    <w:rsid w:val="00536BB9"/>
    <w:rsid w:val="00536F19"/>
    <w:rsid w:val="005377A6"/>
    <w:rsid w:val="00537829"/>
    <w:rsid w:val="0053794F"/>
    <w:rsid w:val="005404A1"/>
    <w:rsid w:val="00540F8C"/>
    <w:rsid w:val="00540F8D"/>
    <w:rsid w:val="00541042"/>
    <w:rsid w:val="00541274"/>
    <w:rsid w:val="00541591"/>
    <w:rsid w:val="0054197B"/>
    <w:rsid w:val="00541982"/>
    <w:rsid w:val="00541B01"/>
    <w:rsid w:val="00541E22"/>
    <w:rsid w:val="00542910"/>
    <w:rsid w:val="00542A4A"/>
    <w:rsid w:val="00542A57"/>
    <w:rsid w:val="00542FED"/>
    <w:rsid w:val="00543752"/>
    <w:rsid w:val="00543E07"/>
    <w:rsid w:val="005440D2"/>
    <w:rsid w:val="00544267"/>
    <w:rsid w:val="005442EA"/>
    <w:rsid w:val="00544484"/>
    <w:rsid w:val="00544A14"/>
    <w:rsid w:val="00545053"/>
    <w:rsid w:val="00545A76"/>
    <w:rsid w:val="00545AD1"/>
    <w:rsid w:val="00545BA8"/>
    <w:rsid w:val="00546A50"/>
    <w:rsid w:val="00546EC5"/>
    <w:rsid w:val="005476EF"/>
    <w:rsid w:val="00547A41"/>
    <w:rsid w:val="00550F25"/>
    <w:rsid w:val="00552543"/>
    <w:rsid w:val="00552769"/>
    <w:rsid w:val="005535C9"/>
    <w:rsid w:val="00553CC3"/>
    <w:rsid w:val="00554B33"/>
    <w:rsid w:val="00554F89"/>
    <w:rsid w:val="00555674"/>
    <w:rsid w:val="0055580F"/>
    <w:rsid w:val="0055583D"/>
    <w:rsid w:val="00555A42"/>
    <w:rsid w:val="00555EA6"/>
    <w:rsid w:val="0055637B"/>
    <w:rsid w:val="005569F5"/>
    <w:rsid w:val="005570B0"/>
    <w:rsid w:val="005575A9"/>
    <w:rsid w:val="00557E86"/>
    <w:rsid w:val="00557F21"/>
    <w:rsid w:val="00560562"/>
    <w:rsid w:val="00561465"/>
    <w:rsid w:val="005614AC"/>
    <w:rsid w:val="005617ED"/>
    <w:rsid w:val="00561FFA"/>
    <w:rsid w:val="0056204B"/>
    <w:rsid w:val="00562335"/>
    <w:rsid w:val="00562C52"/>
    <w:rsid w:val="00563903"/>
    <w:rsid w:val="00563B13"/>
    <w:rsid w:val="00563CF5"/>
    <w:rsid w:val="00563D37"/>
    <w:rsid w:val="00564397"/>
    <w:rsid w:val="00564481"/>
    <w:rsid w:val="00564577"/>
    <w:rsid w:val="005645EF"/>
    <w:rsid w:val="00564704"/>
    <w:rsid w:val="00564BB9"/>
    <w:rsid w:val="00565009"/>
    <w:rsid w:val="005653BE"/>
    <w:rsid w:val="00565444"/>
    <w:rsid w:val="00565899"/>
    <w:rsid w:val="00565E64"/>
    <w:rsid w:val="00566153"/>
    <w:rsid w:val="005668C2"/>
    <w:rsid w:val="00566904"/>
    <w:rsid w:val="00566AF7"/>
    <w:rsid w:val="00566CC3"/>
    <w:rsid w:val="00566EB3"/>
    <w:rsid w:val="0056704C"/>
    <w:rsid w:val="005670DB"/>
    <w:rsid w:val="0056720F"/>
    <w:rsid w:val="00567437"/>
    <w:rsid w:val="00567590"/>
    <w:rsid w:val="00567708"/>
    <w:rsid w:val="00567DEF"/>
    <w:rsid w:val="005703B8"/>
    <w:rsid w:val="005705AD"/>
    <w:rsid w:val="00570784"/>
    <w:rsid w:val="00570992"/>
    <w:rsid w:val="00570B49"/>
    <w:rsid w:val="0057174C"/>
    <w:rsid w:val="005718B5"/>
    <w:rsid w:val="00571EBC"/>
    <w:rsid w:val="005725DC"/>
    <w:rsid w:val="0057277C"/>
    <w:rsid w:val="00572CFE"/>
    <w:rsid w:val="00572FE8"/>
    <w:rsid w:val="00573282"/>
    <w:rsid w:val="0057339C"/>
    <w:rsid w:val="005737B1"/>
    <w:rsid w:val="00573C21"/>
    <w:rsid w:val="005742B6"/>
    <w:rsid w:val="005742F7"/>
    <w:rsid w:val="0057470B"/>
    <w:rsid w:val="00574A0D"/>
    <w:rsid w:val="00574F0F"/>
    <w:rsid w:val="00575526"/>
    <w:rsid w:val="00575832"/>
    <w:rsid w:val="00575E2B"/>
    <w:rsid w:val="00576389"/>
    <w:rsid w:val="00576695"/>
    <w:rsid w:val="00576D64"/>
    <w:rsid w:val="005770AB"/>
    <w:rsid w:val="005801BB"/>
    <w:rsid w:val="005809B6"/>
    <w:rsid w:val="0058117B"/>
    <w:rsid w:val="005811FF"/>
    <w:rsid w:val="0058204C"/>
    <w:rsid w:val="005820AE"/>
    <w:rsid w:val="00582250"/>
    <w:rsid w:val="005824D5"/>
    <w:rsid w:val="00582893"/>
    <w:rsid w:val="00582946"/>
    <w:rsid w:val="00582C13"/>
    <w:rsid w:val="005830F5"/>
    <w:rsid w:val="00583617"/>
    <w:rsid w:val="00583704"/>
    <w:rsid w:val="00583EC0"/>
    <w:rsid w:val="00583F55"/>
    <w:rsid w:val="005843ED"/>
    <w:rsid w:val="005845A5"/>
    <w:rsid w:val="00584761"/>
    <w:rsid w:val="00584789"/>
    <w:rsid w:val="00584AC8"/>
    <w:rsid w:val="00584C49"/>
    <w:rsid w:val="00585837"/>
    <w:rsid w:val="00585B65"/>
    <w:rsid w:val="00585CE7"/>
    <w:rsid w:val="005862FE"/>
    <w:rsid w:val="0058679B"/>
    <w:rsid w:val="00586970"/>
    <w:rsid w:val="00586980"/>
    <w:rsid w:val="00586A8E"/>
    <w:rsid w:val="00586AC3"/>
    <w:rsid w:val="00586E02"/>
    <w:rsid w:val="00586FEE"/>
    <w:rsid w:val="00587271"/>
    <w:rsid w:val="0058732B"/>
    <w:rsid w:val="005878C4"/>
    <w:rsid w:val="005879D4"/>
    <w:rsid w:val="005908C2"/>
    <w:rsid w:val="00590EAB"/>
    <w:rsid w:val="00591041"/>
    <w:rsid w:val="005916CD"/>
    <w:rsid w:val="00591C04"/>
    <w:rsid w:val="00591F7E"/>
    <w:rsid w:val="00592765"/>
    <w:rsid w:val="00592998"/>
    <w:rsid w:val="00592BF5"/>
    <w:rsid w:val="005932AA"/>
    <w:rsid w:val="005932D1"/>
    <w:rsid w:val="00593689"/>
    <w:rsid w:val="00593C68"/>
    <w:rsid w:val="005944CD"/>
    <w:rsid w:val="00594EBE"/>
    <w:rsid w:val="005960EA"/>
    <w:rsid w:val="005961A1"/>
    <w:rsid w:val="00596B81"/>
    <w:rsid w:val="00597139"/>
    <w:rsid w:val="0059744C"/>
    <w:rsid w:val="0059748B"/>
    <w:rsid w:val="005974D5"/>
    <w:rsid w:val="005975A8"/>
    <w:rsid w:val="0059785B"/>
    <w:rsid w:val="00597CB8"/>
    <w:rsid w:val="005A032E"/>
    <w:rsid w:val="005A09A1"/>
    <w:rsid w:val="005A0E59"/>
    <w:rsid w:val="005A0E8D"/>
    <w:rsid w:val="005A1047"/>
    <w:rsid w:val="005A1882"/>
    <w:rsid w:val="005A2090"/>
    <w:rsid w:val="005A2180"/>
    <w:rsid w:val="005A2305"/>
    <w:rsid w:val="005A264E"/>
    <w:rsid w:val="005A2A30"/>
    <w:rsid w:val="005A2A3E"/>
    <w:rsid w:val="005A2EC4"/>
    <w:rsid w:val="005A3A2A"/>
    <w:rsid w:val="005A3FC0"/>
    <w:rsid w:val="005A41A8"/>
    <w:rsid w:val="005A42F2"/>
    <w:rsid w:val="005A4624"/>
    <w:rsid w:val="005A477A"/>
    <w:rsid w:val="005A4909"/>
    <w:rsid w:val="005A4A18"/>
    <w:rsid w:val="005A4F05"/>
    <w:rsid w:val="005A54FF"/>
    <w:rsid w:val="005A61BF"/>
    <w:rsid w:val="005A6369"/>
    <w:rsid w:val="005A6441"/>
    <w:rsid w:val="005A6540"/>
    <w:rsid w:val="005A6E2F"/>
    <w:rsid w:val="005A708E"/>
    <w:rsid w:val="005A71B4"/>
    <w:rsid w:val="005A733F"/>
    <w:rsid w:val="005A75CD"/>
    <w:rsid w:val="005A7D81"/>
    <w:rsid w:val="005B0374"/>
    <w:rsid w:val="005B0A00"/>
    <w:rsid w:val="005B0A54"/>
    <w:rsid w:val="005B0B23"/>
    <w:rsid w:val="005B1861"/>
    <w:rsid w:val="005B1AF0"/>
    <w:rsid w:val="005B1CDD"/>
    <w:rsid w:val="005B2216"/>
    <w:rsid w:val="005B231A"/>
    <w:rsid w:val="005B2BD5"/>
    <w:rsid w:val="005B2C36"/>
    <w:rsid w:val="005B3280"/>
    <w:rsid w:val="005B363C"/>
    <w:rsid w:val="005B366A"/>
    <w:rsid w:val="005B3692"/>
    <w:rsid w:val="005B3DBB"/>
    <w:rsid w:val="005B4383"/>
    <w:rsid w:val="005B43C4"/>
    <w:rsid w:val="005B4510"/>
    <w:rsid w:val="005B471F"/>
    <w:rsid w:val="005B4BD6"/>
    <w:rsid w:val="005B4C56"/>
    <w:rsid w:val="005B4E1D"/>
    <w:rsid w:val="005B5A33"/>
    <w:rsid w:val="005B5D92"/>
    <w:rsid w:val="005B61D9"/>
    <w:rsid w:val="005B6659"/>
    <w:rsid w:val="005B6BE3"/>
    <w:rsid w:val="005B6F7D"/>
    <w:rsid w:val="005B722B"/>
    <w:rsid w:val="005B761E"/>
    <w:rsid w:val="005B7C48"/>
    <w:rsid w:val="005B7C75"/>
    <w:rsid w:val="005B7E08"/>
    <w:rsid w:val="005B7FE9"/>
    <w:rsid w:val="005C02EA"/>
    <w:rsid w:val="005C0502"/>
    <w:rsid w:val="005C0E9D"/>
    <w:rsid w:val="005C0F17"/>
    <w:rsid w:val="005C173E"/>
    <w:rsid w:val="005C18A4"/>
    <w:rsid w:val="005C1C13"/>
    <w:rsid w:val="005C1D16"/>
    <w:rsid w:val="005C2347"/>
    <w:rsid w:val="005C23BA"/>
    <w:rsid w:val="005C2892"/>
    <w:rsid w:val="005C3282"/>
    <w:rsid w:val="005C3896"/>
    <w:rsid w:val="005C396C"/>
    <w:rsid w:val="005C42D1"/>
    <w:rsid w:val="005C45A1"/>
    <w:rsid w:val="005C4D5B"/>
    <w:rsid w:val="005C51C2"/>
    <w:rsid w:val="005C5233"/>
    <w:rsid w:val="005C5301"/>
    <w:rsid w:val="005C56FD"/>
    <w:rsid w:val="005C57BA"/>
    <w:rsid w:val="005C5A2E"/>
    <w:rsid w:val="005C5D18"/>
    <w:rsid w:val="005C5DF9"/>
    <w:rsid w:val="005C5F40"/>
    <w:rsid w:val="005C6037"/>
    <w:rsid w:val="005C6285"/>
    <w:rsid w:val="005C6FC7"/>
    <w:rsid w:val="005C7E3F"/>
    <w:rsid w:val="005D02D6"/>
    <w:rsid w:val="005D05B0"/>
    <w:rsid w:val="005D06B4"/>
    <w:rsid w:val="005D0A3E"/>
    <w:rsid w:val="005D0E89"/>
    <w:rsid w:val="005D12CC"/>
    <w:rsid w:val="005D1CEA"/>
    <w:rsid w:val="005D1E99"/>
    <w:rsid w:val="005D1F2B"/>
    <w:rsid w:val="005D2549"/>
    <w:rsid w:val="005D2556"/>
    <w:rsid w:val="005D2A7B"/>
    <w:rsid w:val="005D2B15"/>
    <w:rsid w:val="005D2C02"/>
    <w:rsid w:val="005D2F29"/>
    <w:rsid w:val="005D33C0"/>
    <w:rsid w:val="005D34AF"/>
    <w:rsid w:val="005D3723"/>
    <w:rsid w:val="005D3BE4"/>
    <w:rsid w:val="005D3CFC"/>
    <w:rsid w:val="005D3E0A"/>
    <w:rsid w:val="005D4188"/>
    <w:rsid w:val="005D4A05"/>
    <w:rsid w:val="005D4C81"/>
    <w:rsid w:val="005D4EE7"/>
    <w:rsid w:val="005D5060"/>
    <w:rsid w:val="005D587F"/>
    <w:rsid w:val="005D59D7"/>
    <w:rsid w:val="005D5DF2"/>
    <w:rsid w:val="005D615F"/>
    <w:rsid w:val="005D67AB"/>
    <w:rsid w:val="005D682F"/>
    <w:rsid w:val="005D6C4C"/>
    <w:rsid w:val="005D6E4A"/>
    <w:rsid w:val="005D6F1B"/>
    <w:rsid w:val="005D714D"/>
    <w:rsid w:val="005D75CE"/>
    <w:rsid w:val="005D78AE"/>
    <w:rsid w:val="005D7A8C"/>
    <w:rsid w:val="005D7CD8"/>
    <w:rsid w:val="005D7D0E"/>
    <w:rsid w:val="005D7F01"/>
    <w:rsid w:val="005E0549"/>
    <w:rsid w:val="005E08DD"/>
    <w:rsid w:val="005E1A58"/>
    <w:rsid w:val="005E1BA4"/>
    <w:rsid w:val="005E1C13"/>
    <w:rsid w:val="005E1EC0"/>
    <w:rsid w:val="005E2173"/>
    <w:rsid w:val="005E26FE"/>
    <w:rsid w:val="005E270B"/>
    <w:rsid w:val="005E332D"/>
    <w:rsid w:val="005E3C1F"/>
    <w:rsid w:val="005E56A4"/>
    <w:rsid w:val="005E579D"/>
    <w:rsid w:val="005E58FD"/>
    <w:rsid w:val="005E5B6F"/>
    <w:rsid w:val="005E5CFA"/>
    <w:rsid w:val="005E5D4E"/>
    <w:rsid w:val="005E5FE3"/>
    <w:rsid w:val="005E6077"/>
    <w:rsid w:val="005E6137"/>
    <w:rsid w:val="005E67C9"/>
    <w:rsid w:val="005E6A52"/>
    <w:rsid w:val="005E6DF8"/>
    <w:rsid w:val="005E6FF1"/>
    <w:rsid w:val="005E72C1"/>
    <w:rsid w:val="005E762F"/>
    <w:rsid w:val="005E7E86"/>
    <w:rsid w:val="005F0008"/>
    <w:rsid w:val="005F07AE"/>
    <w:rsid w:val="005F07B4"/>
    <w:rsid w:val="005F0C7B"/>
    <w:rsid w:val="005F13C0"/>
    <w:rsid w:val="005F1877"/>
    <w:rsid w:val="005F1A18"/>
    <w:rsid w:val="005F1AA6"/>
    <w:rsid w:val="005F1E7B"/>
    <w:rsid w:val="005F222A"/>
    <w:rsid w:val="005F248B"/>
    <w:rsid w:val="005F26D2"/>
    <w:rsid w:val="005F2865"/>
    <w:rsid w:val="005F2CA9"/>
    <w:rsid w:val="005F351C"/>
    <w:rsid w:val="005F3C32"/>
    <w:rsid w:val="005F409D"/>
    <w:rsid w:val="005F4298"/>
    <w:rsid w:val="005F4836"/>
    <w:rsid w:val="005F4C75"/>
    <w:rsid w:val="005F4E86"/>
    <w:rsid w:val="005F54EC"/>
    <w:rsid w:val="005F5F3F"/>
    <w:rsid w:val="005F6131"/>
    <w:rsid w:val="005F627B"/>
    <w:rsid w:val="005F6697"/>
    <w:rsid w:val="005F73F7"/>
    <w:rsid w:val="005F74BA"/>
    <w:rsid w:val="005F758E"/>
    <w:rsid w:val="005F7B7C"/>
    <w:rsid w:val="00600A15"/>
    <w:rsid w:val="00601926"/>
    <w:rsid w:val="00601A28"/>
    <w:rsid w:val="00601FAA"/>
    <w:rsid w:val="006020B4"/>
    <w:rsid w:val="0060236A"/>
    <w:rsid w:val="0060263E"/>
    <w:rsid w:val="006026A3"/>
    <w:rsid w:val="006026CA"/>
    <w:rsid w:val="00602B52"/>
    <w:rsid w:val="00602BFD"/>
    <w:rsid w:val="00602CE1"/>
    <w:rsid w:val="006031D1"/>
    <w:rsid w:val="00603B2E"/>
    <w:rsid w:val="00603E6D"/>
    <w:rsid w:val="00603EB2"/>
    <w:rsid w:val="00604313"/>
    <w:rsid w:val="00604548"/>
    <w:rsid w:val="006046A2"/>
    <w:rsid w:val="0060484A"/>
    <w:rsid w:val="006049BC"/>
    <w:rsid w:val="00604A48"/>
    <w:rsid w:val="00604A87"/>
    <w:rsid w:val="00604B2F"/>
    <w:rsid w:val="006055E5"/>
    <w:rsid w:val="00605AC5"/>
    <w:rsid w:val="00605F76"/>
    <w:rsid w:val="0060613B"/>
    <w:rsid w:val="00606D27"/>
    <w:rsid w:val="00606DE7"/>
    <w:rsid w:val="0060716B"/>
    <w:rsid w:val="00607736"/>
    <w:rsid w:val="00607DD0"/>
    <w:rsid w:val="006100B8"/>
    <w:rsid w:val="006101E7"/>
    <w:rsid w:val="00610325"/>
    <w:rsid w:val="00610956"/>
    <w:rsid w:val="006109C8"/>
    <w:rsid w:val="0061136C"/>
    <w:rsid w:val="00611454"/>
    <w:rsid w:val="00611508"/>
    <w:rsid w:val="00611787"/>
    <w:rsid w:val="00611D87"/>
    <w:rsid w:val="006120C2"/>
    <w:rsid w:val="0061221C"/>
    <w:rsid w:val="006126BE"/>
    <w:rsid w:val="00612D36"/>
    <w:rsid w:val="0061363A"/>
    <w:rsid w:val="0061394C"/>
    <w:rsid w:val="00613F0D"/>
    <w:rsid w:val="00614092"/>
    <w:rsid w:val="00614414"/>
    <w:rsid w:val="00614A71"/>
    <w:rsid w:val="00614ABE"/>
    <w:rsid w:val="00614B99"/>
    <w:rsid w:val="00615368"/>
    <w:rsid w:val="006154F7"/>
    <w:rsid w:val="0061561A"/>
    <w:rsid w:val="00616C24"/>
    <w:rsid w:val="00616C72"/>
    <w:rsid w:val="00616E38"/>
    <w:rsid w:val="00616F4E"/>
    <w:rsid w:val="0061704A"/>
    <w:rsid w:val="00620834"/>
    <w:rsid w:val="00620DB2"/>
    <w:rsid w:val="00620E2E"/>
    <w:rsid w:val="0062112E"/>
    <w:rsid w:val="00621DA4"/>
    <w:rsid w:val="00621E08"/>
    <w:rsid w:val="006227CF"/>
    <w:rsid w:val="0062299A"/>
    <w:rsid w:val="00622B52"/>
    <w:rsid w:val="00622EEF"/>
    <w:rsid w:val="00623002"/>
    <w:rsid w:val="006233B8"/>
    <w:rsid w:val="00623AAA"/>
    <w:rsid w:val="00623C10"/>
    <w:rsid w:val="00623D31"/>
    <w:rsid w:val="0062413B"/>
    <w:rsid w:val="00624477"/>
    <w:rsid w:val="0062454D"/>
    <w:rsid w:val="00624D1F"/>
    <w:rsid w:val="00624D60"/>
    <w:rsid w:val="00624F9F"/>
    <w:rsid w:val="00625214"/>
    <w:rsid w:val="0062564D"/>
    <w:rsid w:val="00625E88"/>
    <w:rsid w:val="00625F33"/>
    <w:rsid w:val="006261BC"/>
    <w:rsid w:val="0062631C"/>
    <w:rsid w:val="0062660C"/>
    <w:rsid w:val="006267CD"/>
    <w:rsid w:val="0062682D"/>
    <w:rsid w:val="006273B3"/>
    <w:rsid w:val="006278DC"/>
    <w:rsid w:val="00627FD1"/>
    <w:rsid w:val="006305FC"/>
    <w:rsid w:val="00630930"/>
    <w:rsid w:val="00631104"/>
    <w:rsid w:val="00631638"/>
    <w:rsid w:val="006318F6"/>
    <w:rsid w:val="00631E09"/>
    <w:rsid w:val="00631E13"/>
    <w:rsid w:val="00631FD2"/>
    <w:rsid w:val="0063204B"/>
    <w:rsid w:val="00632286"/>
    <w:rsid w:val="006322AD"/>
    <w:rsid w:val="006325BB"/>
    <w:rsid w:val="00632E76"/>
    <w:rsid w:val="0063359F"/>
    <w:rsid w:val="006335BB"/>
    <w:rsid w:val="00633743"/>
    <w:rsid w:val="00633860"/>
    <w:rsid w:val="00633A10"/>
    <w:rsid w:val="00633A47"/>
    <w:rsid w:val="00633F61"/>
    <w:rsid w:val="00634534"/>
    <w:rsid w:val="006345A3"/>
    <w:rsid w:val="006348B6"/>
    <w:rsid w:val="00634E6D"/>
    <w:rsid w:val="006358A2"/>
    <w:rsid w:val="00635D2A"/>
    <w:rsid w:val="0063625F"/>
    <w:rsid w:val="00636DFA"/>
    <w:rsid w:val="00636E0F"/>
    <w:rsid w:val="006376FB"/>
    <w:rsid w:val="00637AA4"/>
    <w:rsid w:val="00640094"/>
    <w:rsid w:val="00640566"/>
    <w:rsid w:val="00640761"/>
    <w:rsid w:val="0064107F"/>
    <w:rsid w:val="00641236"/>
    <w:rsid w:val="006417A9"/>
    <w:rsid w:val="0064210C"/>
    <w:rsid w:val="0064212A"/>
    <w:rsid w:val="0064228C"/>
    <w:rsid w:val="006424AA"/>
    <w:rsid w:val="006425D1"/>
    <w:rsid w:val="00642B32"/>
    <w:rsid w:val="0064370F"/>
    <w:rsid w:val="00644064"/>
    <w:rsid w:val="0064545D"/>
    <w:rsid w:val="0064559D"/>
    <w:rsid w:val="00645A89"/>
    <w:rsid w:val="00645ADB"/>
    <w:rsid w:val="00645B90"/>
    <w:rsid w:val="0064600E"/>
    <w:rsid w:val="00646114"/>
    <w:rsid w:val="0064643D"/>
    <w:rsid w:val="0064644B"/>
    <w:rsid w:val="00646E58"/>
    <w:rsid w:val="006472C9"/>
    <w:rsid w:val="0064733B"/>
    <w:rsid w:val="00647B82"/>
    <w:rsid w:val="00647EF5"/>
    <w:rsid w:val="0065019A"/>
    <w:rsid w:val="006509E2"/>
    <w:rsid w:val="00650C0C"/>
    <w:rsid w:val="00650DF8"/>
    <w:rsid w:val="00651061"/>
    <w:rsid w:val="0065107E"/>
    <w:rsid w:val="006515CF"/>
    <w:rsid w:val="006525F3"/>
    <w:rsid w:val="00652B0E"/>
    <w:rsid w:val="00652F5D"/>
    <w:rsid w:val="0065313B"/>
    <w:rsid w:val="00653502"/>
    <w:rsid w:val="006537F5"/>
    <w:rsid w:val="00653A87"/>
    <w:rsid w:val="0065421E"/>
    <w:rsid w:val="00654404"/>
    <w:rsid w:val="0065485F"/>
    <w:rsid w:val="006549A8"/>
    <w:rsid w:val="00654AB3"/>
    <w:rsid w:val="00654AF6"/>
    <w:rsid w:val="00654DE9"/>
    <w:rsid w:val="0065504B"/>
    <w:rsid w:val="0065588E"/>
    <w:rsid w:val="0065636D"/>
    <w:rsid w:val="006568F9"/>
    <w:rsid w:val="00657278"/>
    <w:rsid w:val="00657416"/>
    <w:rsid w:val="00657554"/>
    <w:rsid w:val="00657BAB"/>
    <w:rsid w:val="00657CD1"/>
    <w:rsid w:val="006601B6"/>
    <w:rsid w:val="006601E2"/>
    <w:rsid w:val="0066045D"/>
    <w:rsid w:val="00660E93"/>
    <w:rsid w:val="00661291"/>
    <w:rsid w:val="0066152B"/>
    <w:rsid w:val="00661CBB"/>
    <w:rsid w:val="00661E7F"/>
    <w:rsid w:val="0066224A"/>
    <w:rsid w:val="00662362"/>
    <w:rsid w:val="0066253D"/>
    <w:rsid w:val="00662D33"/>
    <w:rsid w:val="00663CE1"/>
    <w:rsid w:val="006641D2"/>
    <w:rsid w:val="006648A5"/>
    <w:rsid w:val="006649F0"/>
    <w:rsid w:val="0066528F"/>
    <w:rsid w:val="0066569E"/>
    <w:rsid w:val="00665E8F"/>
    <w:rsid w:val="00666544"/>
    <w:rsid w:val="00666A1B"/>
    <w:rsid w:val="00666B59"/>
    <w:rsid w:val="00666E15"/>
    <w:rsid w:val="00667513"/>
    <w:rsid w:val="00667E3C"/>
    <w:rsid w:val="006708B4"/>
    <w:rsid w:val="00670CE0"/>
    <w:rsid w:val="00670E75"/>
    <w:rsid w:val="00671317"/>
    <w:rsid w:val="00671E56"/>
    <w:rsid w:val="006724FE"/>
    <w:rsid w:val="006725E2"/>
    <w:rsid w:val="00672A34"/>
    <w:rsid w:val="0067339A"/>
    <w:rsid w:val="00673921"/>
    <w:rsid w:val="00673A81"/>
    <w:rsid w:val="0067419A"/>
    <w:rsid w:val="00674952"/>
    <w:rsid w:val="00674CDB"/>
    <w:rsid w:val="00675481"/>
    <w:rsid w:val="006755F7"/>
    <w:rsid w:val="00675879"/>
    <w:rsid w:val="00675CBD"/>
    <w:rsid w:val="00675D32"/>
    <w:rsid w:val="00676809"/>
    <w:rsid w:val="00676A2D"/>
    <w:rsid w:val="00677157"/>
    <w:rsid w:val="00677C14"/>
    <w:rsid w:val="006803DF"/>
    <w:rsid w:val="00680936"/>
    <w:rsid w:val="00680D7B"/>
    <w:rsid w:val="0068140D"/>
    <w:rsid w:val="00681ACD"/>
    <w:rsid w:val="00681B4F"/>
    <w:rsid w:val="00681E89"/>
    <w:rsid w:val="00681F06"/>
    <w:rsid w:val="00681FA5"/>
    <w:rsid w:val="006820D9"/>
    <w:rsid w:val="006823B6"/>
    <w:rsid w:val="00682738"/>
    <w:rsid w:val="00682921"/>
    <w:rsid w:val="00683CD0"/>
    <w:rsid w:val="006840F6"/>
    <w:rsid w:val="006842DE"/>
    <w:rsid w:val="00684617"/>
    <w:rsid w:val="00684894"/>
    <w:rsid w:val="00684AD0"/>
    <w:rsid w:val="00684B4D"/>
    <w:rsid w:val="00684C17"/>
    <w:rsid w:val="006850E2"/>
    <w:rsid w:val="006852D4"/>
    <w:rsid w:val="00685884"/>
    <w:rsid w:val="00685B8F"/>
    <w:rsid w:val="0068615E"/>
    <w:rsid w:val="00686161"/>
    <w:rsid w:val="006861FD"/>
    <w:rsid w:val="0068670A"/>
    <w:rsid w:val="006869A8"/>
    <w:rsid w:val="00686F12"/>
    <w:rsid w:val="00686FE9"/>
    <w:rsid w:val="006871C3"/>
    <w:rsid w:val="00687470"/>
    <w:rsid w:val="0068751C"/>
    <w:rsid w:val="00687771"/>
    <w:rsid w:val="00687E53"/>
    <w:rsid w:val="00687E59"/>
    <w:rsid w:val="00690016"/>
    <w:rsid w:val="00690067"/>
    <w:rsid w:val="00690CE6"/>
    <w:rsid w:val="00690EEA"/>
    <w:rsid w:val="0069138D"/>
    <w:rsid w:val="006913A5"/>
    <w:rsid w:val="0069168B"/>
    <w:rsid w:val="00692339"/>
    <w:rsid w:val="00692391"/>
    <w:rsid w:val="00692445"/>
    <w:rsid w:val="00692DF5"/>
    <w:rsid w:val="00692E20"/>
    <w:rsid w:val="006931C2"/>
    <w:rsid w:val="00693B58"/>
    <w:rsid w:val="0069404F"/>
    <w:rsid w:val="0069411D"/>
    <w:rsid w:val="0069435E"/>
    <w:rsid w:val="00694475"/>
    <w:rsid w:val="00694E29"/>
    <w:rsid w:val="00694EC4"/>
    <w:rsid w:val="00695A72"/>
    <w:rsid w:val="00695E20"/>
    <w:rsid w:val="006961AA"/>
    <w:rsid w:val="00696ACE"/>
    <w:rsid w:val="00696BCD"/>
    <w:rsid w:val="00696E07"/>
    <w:rsid w:val="00697265"/>
    <w:rsid w:val="00697468"/>
    <w:rsid w:val="00697563"/>
    <w:rsid w:val="006A02F0"/>
    <w:rsid w:val="006A137C"/>
    <w:rsid w:val="006A1C89"/>
    <w:rsid w:val="006A1F48"/>
    <w:rsid w:val="006A245F"/>
    <w:rsid w:val="006A2654"/>
    <w:rsid w:val="006A2A29"/>
    <w:rsid w:val="006A3077"/>
    <w:rsid w:val="006A31E3"/>
    <w:rsid w:val="006A396B"/>
    <w:rsid w:val="006A3BE0"/>
    <w:rsid w:val="006A3D69"/>
    <w:rsid w:val="006A4384"/>
    <w:rsid w:val="006A46D1"/>
    <w:rsid w:val="006A5539"/>
    <w:rsid w:val="006A5895"/>
    <w:rsid w:val="006A5CD6"/>
    <w:rsid w:val="006A6D61"/>
    <w:rsid w:val="006A6F3B"/>
    <w:rsid w:val="006A76AF"/>
    <w:rsid w:val="006A7DF6"/>
    <w:rsid w:val="006A7FBF"/>
    <w:rsid w:val="006A7FD7"/>
    <w:rsid w:val="006B01D4"/>
    <w:rsid w:val="006B0363"/>
    <w:rsid w:val="006B057B"/>
    <w:rsid w:val="006B05CE"/>
    <w:rsid w:val="006B111D"/>
    <w:rsid w:val="006B1823"/>
    <w:rsid w:val="006B1AB8"/>
    <w:rsid w:val="006B1AF1"/>
    <w:rsid w:val="006B239C"/>
    <w:rsid w:val="006B2A53"/>
    <w:rsid w:val="006B2C4E"/>
    <w:rsid w:val="006B2F58"/>
    <w:rsid w:val="006B32E3"/>
    <w:rsid w:val="006B3888"/>
    <w:rsid w:val="006B3B63"/>
    <w:rsid w:val="006B3BD1"/>
    <w:rsid w:val="006B3D4A"/>
    <w:rsid w:val="006B3E09"/>
    <w:rsid w:val="006B419E"/>
    <w:rsid w:val="006B5599"/>
    <w:rsid w:val="006B5B06"/>
    <w:rsid w:val="006B5E20"/>
    <w:rsid w:val="006B6289"/>
    <w:rsid w:val="006B6722"/>
    <w:rsid w:val="006B6816"/>
    <w:rsid w:val="006B69BF"/>
    <w:rsid w:val="006B7200"/>
    <w:rsid w:val="006B7235"/>
    <w:rsid w:val="006B7895"/>
    <w:rsid w:val="006B78D6"/>
    <w:rsid w:val="006C0283"/>
    <w:rsid w:val="006C05A1"/>
    <w:rsid w:val="006C078F"/>
    <w:rsid w:val="006C0A3F"/>
    <w:rsid w:val="006C0AF9"/>
    <w:rsid w:val="006C16FD"/>
    <w:rsid w:val="006C1716"/>
    <w:rsid w:val="006C1ED0"/>
    <w:rsid w:val="006C1ED2"/>
    <w:rsid w:val="006C2027"/>
    <w:rsid w:val="006C2339"/>
    <w:rsid w:val="006C294E"/>
    <w:rsid w:val="006C2B04"/>
    <w:rsid w:val="006C2F51"/>
    <w:rsid w:val="006C30DD"/>
    <w:rsid w:val="006C317B"/>
    <w:rsid w:val="006C3B64"/>
    <w:rsid w:val="006C4094"/>
    <w:rsid w:val="006C4487"/>
    <w:rsid w:val="006C4772"/>
    <w:rsid w:val="006C47FE"/>
    <w:rsid w:val="006C4CDB"/>
    <w:rsid w:val="006C5253"/>
    <w:rsid w:val="006C5825"/>
    <w:rsid w:val="006C5988"/>
    <w:rsid w:val="006C5C34"/>
    <w:rsid w:val="006C61F1"/>
    <w:rsid w:val="006C6426"/>
    <w:rsid w:val="006C644D"/>
    <w:rsid w:val="006C6A76"/>
    <w:rsid w:val="006C6EF6"/>
    <w:rsid w:val="006C783A"/>
    <w:rsid w:val="006C7AEA"/>
    <w:rsid w:val="006D0097"/>
    <w:rsid w:val="006D0100"/>
    <w:rsid w:val="006D01CC"/>
    <w:rsid w:val="006D088A"/>
    <w:rsid w:val="006D08E3"/>
    <w:rsid w:val="006D0AFC"/>
    <w:rsid w:val="006D0E61"/>
    <w:rsid w:val="006D140C"/>
    <w:rsid w:val="006D18BC"/>
    <w:rsid w:val="006D193B"/>
    <w:rsid w:val="006D1B70"/>
    <w:rsid w:val="006D1CA1"/>
    <w:rsid w:val="006D1F55"/>
    <w:rsid w:val="006D218A"/>
    <w:rsid w:val="006D236F"/>
    <w:rsid w:val="006D23F6"/>
    <w:rsid w:val="006D2AFE"/>
    <w:rsid w:val="006D2C86"/>
    <w:rsid w:val="006D31EC"/>
    <w:rsid w:val="006D35AA"/>
    <w:rsid w:val="006D3718"/>
    <w:rsid w:val="006D3DAC"/>
    <w:rsid w:val="006D474C"/>
    <w:rsid w:val="006D495B"/>
    <w:rsid w:val="006D4FEE"/>
    <w:rsid w:val="006D56A0"/>
    <w:rsid w:val="006D58CE"/>
    <w:rsid w:val="006D599E"/>
    <w:rsid w:val="006D5B16"/>
    <w:rsid w:val="006D5B47"/>
    <w:rsid w:val="006D5D45"/>
    <w:rsid w:val="006D5E55"/>
    <w:rsid w:val="006D6A03"/>
    <w:rsid w:val="006D6A1D"/>
    <w:rsid w:val="006D6A9F"/>
    <w:rsid w:val="006D6B57"/>
    <w:rsid w:val="006D6BCA"/>
    <w:rsid w:val="006D6BE2"/>
    <w:rsid w:val="006D7D3D"/>
    <w:rsid w:val="006D7E43"/>
    <w:rsid w:val="006E0090"/>
    <w:rsid w:val="006E05A1"/>
    <w:rsid w:val="006E0878"/>
    <w:rsid w:val="006E0B1F"/>
    <w:rsid w:val="006E0DEC"/>
    <w:rsid w:val="006E16E4"/>
    <w:rsid w:val="006E180D"/>
    <w:rsid w:val="006E21E9"/>
    <w:rsid w:val="006E2C69"/>
    <w:rsid w:val="006E393A"/>
    <w:rsid w:val="006E3BD9"/>
    <w:rsid w:val="006E496C"/>
    <w:rsid w:val="006E49D7"/>
    <w:rsid w:val="006E56F6"/>
    <w:rsid w:val="006E59DF"/>
    <w:rsid w:val="006E59F6"/>
    <w:rsid w:val="006E59FD"/>
    <w:rsid w:val="006E5A60"/>
    <w:rsid w:val="006E5E0A"/>
    <w:rsid w:val="006E62FF"/>
    <w:rsid w:val="006E6751"/>
    <w:rsid w:val="006E6753"/>
    <w:rsid w:val="006E6D09"/>
    <w:rsid w:val="006E7527"/>
    <w:rsid w:val="006E7D65"/>
    <w:rsid w:val="006E7F8E"/>
    <w:rsid w:val="006F04B1"/>
    <w:rsid w:val="006F06DA"/>
    <w:rsid w:val="006F0BAF"/>
    <w:rsid w:val="006F0FBF"/>
    <w:rsid w:val="006F18FD"/>
    <w:rsid w:val="006F1C8C"/>
    <w:rsid w:val="006F2161"/>
    <w:rsid w:val="006F231B"/>
    <w:rsid w:val="006F298F"/>
    <w:rsid w:val="006F2ADF"/>
    <w:rsid w:val="006F2EE5"/>
    <w:rsid w:val="006F301E"/>
    <w:rsid w:val="006F332D"/>
    <w:rsid w:val="006F343B"/>
    <w:rsid w:val="006F38DB"/>
    <w:rsid w:val="006F3EB2"/>
    <w:rsid w:val="006F3EDF"/>
    <w:rsid w:val="006F4067"/>
    <w:rsid w:val="006F422B"/>
    <w:rsid w:val="006F4318"/>
    <w:rsid w:val="006F483C"/>
    <w:rsid w:val="006F502D"/>
    <w:rsid w:val="006F5372"/>
    <w:rsid w:val="006F53CB"/>
    <w:rsid w:val="006F5572"/>
    <w:rsid w:val="006F5805"/>
    <w:rsid w:val="006F58F8"/>
    <w:rsid w:val="006F5A53"/>
    <w:rsid w:val="006F5E2E"/>
    <w:rsid w:val="006F6960"/>
    <w:rsid w:val="006F6EDE"/>
    <w:rsid w:val="006F702D"/>
    <w:rsid w:val="006F7184"/>
    <w:rsid w:val="006F7282"/>
    <w:rsid w:val="006F7313"/>
    <w:rsid w:val="006F7A26"/>
    <w:rsid w:val="00700154"/>
    <w:rsid w:val="007008D2"/>
    <w:rsid w:val="00701070"/>
    <w:rsid w:val="0070110E"/>
    <w:rsid w:val="007013A8"/>
    <w:rsid w:val="0070141E"/>
    <w:rsid w:val="0070176D"/>
    <w:rsid w:val="007017F2"/>
    <w:rsid w:val="00703117"/>
    <w:rsid w:val="00703750"/>
    <w:rsid w:val="00703EAD"/>
    <w:rsid w:val="007042AC"/>
    <w:rsid w:val="007042E2"/>
    <w:rsid w:val="007048F3"/>
    <w:rsid w:val="00704B46"/>
    <w:rsid w:val="00704D16"/>
    <w:rsid w:val="007051BE"/>
    <w:rsid w:val="00705300"/>
    <w:rsid w:val="0070534C"/>
    <w:rsid w:val="007053F6"/>
    <w:rsid w:val="0070579E"/>
    <w:rsid w:val="00705C55"/>
    <w:rsid w:val="00705F38"/>
    <w:rsid w:val="007062DD"/>
    <w:rsid w:val="00706ACB"/>
    <w:rsid w:val="00706B08"/>
    <w:rsid w:val="00707366"/>
    <w:rsid w:val="00707E9A"/>
    <w:rsid w:val="007102FE"/>
    <w:rsid w:val="00710625"/>
    <w:rsid w:val="00710F8E"/>
    <w:rsid w:val="00711292"/>
    <w:rsid w:val="007113C0"/>
    <w:rsid w:val="00711570"/>
    <w:rsid w:val="00711598"/>
    <w:rsid w:val="007115C5"/>
    <w:rsid w:val="00711D3D"/>
    <w:rsid w:val="00712164"/>
    <w:rsid w:val="00712654"/>
    <w:rsid w:val="00712E62"/>
    <w:rsid w:val="0071348E"/>
    <w:rsid w:val="00713A3C"/>
    <w:rsid w:val="00713C42"/>
    <w:rsid w:val="00713D4D"/>
    <w:rsid w:val="0071404B"/>
    <w:rsid w:val="00714150"/>
    <w:rsid w:val="007143CE"/>
    <w:rsid w:val="007143E9"/>
    <w:rsid w:val="00714DD3"/>
    <w:rsid w:val="00715039"/>
    <w:rsid w:val="007150BD"/>
    <w:rsid w:val="00715195"/>
    <w:rsid w:val="00715778"/>
    <w:rsid w:val="00715B40"/>
    <w:rsid w:val="00715BB0"/>
    <w:rsid w:val="00716477"/>
    <w:rsid w:val="0071668B"/>
    <w:rsid w:val="00716970"/>
    <w:rsid w:val="00716A1A"/>
    <w:rsid w:val="00716B42"/>
    <w:rsid w:val="00716B66"/>
    <w:rsid w:val="00716E40"/>
    <w:rsid w:val="007179EC"/>
    <w:rsid w:val="00717D73"/>
    <w:rsid w:val="00717F6B"/>
    <w:rsid w:val="00717F9F"/>
    <w:rsid w:val="00720060"/>
    <w:rsid w:val="00720226"/>
    <w:rsid w:val="00720658"/>
    <w:rsid w:val="00720795"/>
    <w:rsid w:val="00720AF4"/>
    <w:rsid w:val="007212F1"/>
    <w:rsid w:val="0072171B"/>
    <w:rsid w:val="00721978"/>
    <w:rsid w:val="00721C2E"/>
    <w:rsid w:val="00721C7B"/>
    <w:rsid w:val="00721DFA"/>
    <w:rsid w:val="00721F45"/>
    <w:rsid w:val="00721F82"/>
    <w:rsid w:val="00722121"/>
    <w:rsid w:val="007222FF"/>
    <w:rsid w:val="00722309"/>
    <w:rsid w:val="00722470"/>
    <w:rsid w:val="0072256A"/>
    <w:rsid w:val="007229C0"/>
    <w:rsid w:val="00722C5A"/>
    <w:rsid w:val="00723367"/>
    <w:rsid w:val="00723B7C"/>
    <w:rsid w:val="00723BAA"/>
    <w:rsid w:val="00724095"/>
    <w:rsid w:val="00724371"/>
    <w:rsid w:val="0072472D"/>
    <w:rsid w:val="0072508D"/>
    <w:rsid w:val="0072514D"/>
    <w:rsid w:val="007251BE"/>
    <w:rsid w:val="0072558F"/>
    <w:rsid w:val="00725598"/>
    <w:rsid w:val="00725E8D"/>
    <w:rsid w:val="00726B3C"/>
    <w:rsid w:val="00730CA6"/>
    <w:rsid w:val="007311DC"/>
    <w:rsid w:val="00731231"/>
    <w:rsid w:val="00731862"/>
    <w:rsid w:val="00731C2E"/>
    <w:rsid w:val="00731C9E"/>
    <w:rsid w:val="007322E3"/>
    <w:rsid w:val="007324F7"/>
    <w:rsid w:val="0073250E"/>
    <w:rsid w:val="00732566"/>
    <w:rsid w:val="00733395"/>
    <w:rsid w:val="00733411"/>
    <w:rsid w:val="00733682"/>
    <w:rsid w:val="00733B58"/>
    <w:rsid w:val="00733D98"/>
    <w:rsid w:val="0073474B"/>
    <w:rsid w:val="00735AB2"/>
    <w:rsid w:val="00735E44"/>
    <w:rsid w:val="00735E61"/>
    <w:rsid w:val="00736086"/>
    <w:rsid w:val="00736300"/>
    <w:rsid w:val="0073665B"/>
    <w:rsid w:val="0073687E"/>
    <w:rsid w:val="00736A4C"/>
    <w:rsid w:val="00736E70"/>
    <w:rsid w:val="00737C29"/>
    <w:rsid w:val="007401FB"/>
    <w:rsid w:val="00740262"/>
    <w:rsid w:val="007402A1"/>
    <w:rsid w:val="0074039B"/>
    <w:rsid w:val="00740918"/>
    <w:rsid w:val="00740933"/>
    <w:rsid w:val="00740D5F"/>
    <w:rsid w:val="00740D93"/>
    <w:rsid w:val="00740F9F"/>
    <w:rsid w:val="00741228"/>
    <w:rsid w:val="007418BC"/>
    <w:rsid w:val="00741908"/>
    <w:rsid w:val="007421A1"/>
    <w:rsid w:val="00742371"/>
    <w:rsid w:val="0074255C"/>
    <w:rsid w:val="007426F4"/>
    <w:rsid w:val="0074291C"/>
    <w:rsid w:val="007429C7"/>
    <w:rsid w:val="00742A0E"/>
    <w:rsid w:val="00742FE1"/>
    <w:rsid w:val="00743695"/>
    <w:rsid w:val="0074384B"/>
    <w:rsid w:val="007438CD"/>
    <w:rsid w:val="00743B89"/>
    <w:rsid w:val="00743D54"/>
    <w:rsid w:val="00744328"/>
    <w:rsid w:val="00744F1A"/>
    <w:rsid w:val="00744F7C"/>
    <w:rsid w:val="0074540C"/>
    <w:rsid w:val="00745D69"/>
    <w:rsid w:val="00746376"/>
    <w:rsid w:val="0074644A"/>
    <w:rsid w:val="007467C4"/>
    <w:rsid w:val="00746D18"/>
    <w:rsid w:val="00746D19"/>
    <w:rsid w:val="00746E54"/>
    <w:rsid w:val="00747634"/>
    <w:rsid w:val="00747677"/>
    <w:rsid w:val="00747AA8"/>
    <w:rsid w:val="00747BA6"/>
    <w:rsid w:val="0075028F"/>
    <w:rsid w:val="0075078B"/>
    <w:rsid w:val="007507F4"/>
    <w:rsid w:val="00750997"/>
    <w:rsid w:val="00751136"/>
    <w:rsid w:val="007511DA"/>
    <w:rsid w:val="007513BD"/>
    <w:rsid w:val="00751898"/>
    <w:rsid w:val="00751ADF"/>
    <w:rsid w:val="00751D13"/>
    <w:rsid w:val="00751D7D"/>
    <w:rsid w:val="00751E85"/>
    <w:rsid w:val="0075211B"/>
    <w:rsid w:val="007522B8"/>
    <w:rsid w:val="0075282B"/>
    <w:rsid w:val="007532D4"/>
    <w:rsid w:val="007533EC"/>
    <w:rsid w:val="007536CB"/>
    <w:rsid w:val="007536F6"/>
    <w:rsid w:val="0075385F"/>
    <w:rsid w:val="00753AC5"/>
    <w:rsid w:val="00754187"/>
    <w:rsid w:val="00754498"/>
    <w:rsid w:val="007544F2"/>
    <w:rsid w:val="0075459E"/>
    <w:rsid w:val="007545E2"/>
    <w:rsid w:val="007547D4"/>
    <w:rsid w:val="0075525C"/>
    <w:rsid w:val="00755A05"/>
    <w:rsid w:val="00755BCC"/>
    <w:rsid w:val="00755CBA"/>
    <w:rsid w:val="00755E3D"/>
    <w:rsid w:val="00756535"/>
    <w:rsid w:val="007566A0"/>
    <w:rsid w:val="00756761"/>
    <w:rsid w:val="00757391"/>
    <w:rsid w:val="00757786"/>
    <w:rsid w:val="007578E9"/>
    <w:rsid w:val="00757ABD"/>
    <w:rsid w:val="00757CCB"/>
    <w:rsid w:val="00757EA8"/>
    <w:rsid w:val="00760098"/>
    <w:rsid w:val="0076039D"/>
    <w:rsid w:val="0076048B"/>
    <w:rsid w:val="00760673"/>
    <w:rsid w:val="007606A3"/>
    <w:rsid w:val="007608A6"/>
    <w:rsid w:val="00760A17"/>
    <w:rsid w:val="00761CA2"/>
    <w:rsid w:val="007622B5"/>
    <w:rsid w:val="00762A13"/>
    <w:rsid w:val="00762A53"/>
    <w:rsid w:val="00762E1E"/>
    <w:rsid w:val="00763257"/>
    <w:rsid w:val="00764243"/>
    <w:rsid w:val="007642A2"/>
    <w:rsid w:val="00764411"/>
    <w:rsid w:val="00764972"/>
    <w:rsid w:val="00764DC5"/>
    <w:rsid w:val="007657C3"/>
    <w:rsid w:val="00765A80"/>
    <w:rsid w:val="00765D63"/>
    <w:rsid w:val="00766187"/>
    <w:rsid w:val="0076663C"/>
    <w:rsid w:val="007666E7"/>
    <w:rsid w:val="00766A50"/>
    <w:rsid w:val="00766A9D"/>
    <w:rsid w:val="00766C31"/>
    <w:rsid w:val="00767174"/>
    <w:rsid w:val="007675D0"/>
    <w:rsid w:val="007676C3"/>
    <w:rsid w:val="00767908"/>
    <w:rsid w:val="00767A46"/>
    <w:rsid w:val="00767F48"/>
    <w:rsid w:val="007706B6"/>
    <w:rsid w:val="007709E9"/>
    <w:rsid w:val="00770B9D"/>
    <w:rsid w:val="00770EBD"/>
    <w:rsid w:val="00771251"/>
    <w:rsid w:val="007713AD"/>
    <w:rsid w:val="007716AB"/>
    <w:rsid w:val="007717BE"/>
    <w:rsid w:val="00772203"/>
    <w:rsid w:val="00772F14"/>
    <w:rsid w:val="007736BD"/>
    <w:rsid w:val="00773DC2"/>
    <w:rsid w:val="00773FD3"/>
    <w:rsid w:val="00774115"/>
    <w:rsid w:val="007746A6"/>
    <w:rsid w:val="00774FC6"/>
    <w:rsid w:val="00774FD4"/>
    <w:rsid w:val="007751D5"/>
    <w:rsid w:val="0077568B"/>
    <w:rsid w:val="00775CD9"/>
    <w:rsid w:val="00775FF2"/>
    <w:rsid w:val="007764F3"/>
    <w:rsid w:val="007767FB"/>
    <w:rsid w:val="0077690B"/>
    <w:rsid w:val="00776A1F"/>
    <w:rsid w:val="0077718A"/>
    <w:rsid w:val="00777D01"/>
    <w:rsid w:val="00777EB1"/>
    <w:rsid w:val="00780150"/>
    <w:rsid w:val="00780750"/>
    <w:rsid w:val="0078075F"/>
    <w:rsid w:val="00780786"/>
    <w:rsid w:val="00780C19"/>
    <w:rsid w:val="00781416"/>
    <w:rsid w:val="00781BA6"/>
    <w:rsid w:val="007822D1"/>
    <w:rsid w:val="007823C8"/>
    <w:rsid w:val="00782CAF"/>
    <w:rsid w:val="007833D6"/>
    <w:rsid w:val="00783426"/>
    <w:rsid w:val="007839B9"/>
    <w:rsid w:val="00783BFF"/>
    <w:rsid w:val="00783E8E"/>
    <w:rsid w:val="0078461B"/>
    <w:rsid w:val="007847D1"/>
    <w:rsid w:val="00784D87"/>
    <w:rsid w:val="0078515C"/>
    <w:rsid w:val="00785248"/>
    <w:rsid w:val="00786920"/>
    <w:rsid w:val="0078693B"/>
    <w:rsid w:val="00786CB9"/>
    <w:rsid w:val="00786D47"/>
    <w:rsid w:val="00786E59"/>
    <w:rsid w:val="00787302"/>
    <w:rsid w:val="00787C2E"/>
    <w:rsid w:val="00787CAA"/>
    <w:rsid w:val="00787E64"/>
    <w:rsid w:val="00790033"/>
    <w:rsid w:val="007900AA"/>
    <w:rsid w:val="00790877"/>
    <w:rsid w:val="00790B79"/>
    <w:rsid w:val="007915C3"/>
    <w:rsid w:val="007915CD"/>
    <w:rsid w:val="00791D17"/>
    <w:rsid w:val="00791D58"/>
    <w:rsid w:val="00791EFA"/>
    <w:rsid w:val="00791F27"/>
    <w:rsid w:val="007920AF"/>
    <w:rsid w:val="00793B7E"/>
    <w:rsid w:val="00794069"/>
    <w:rsid w:val="00794AD1"/>
    <w:rsid w:val="007951E0"/>
    <w:rsid w:val="00795290"/>
    <w:rsid w:val="0079539A"/>
    <w:rsid w:val="00795581"/>
    <w:rsid w:val="007955BF"/>
    <w:rsid w:val="00795A71"/>
    <w:rsid w:val="00795D9D"/>
    <w:rsid w:val="007961E3"/>
    <w:rsid w:val="007962F0"/>
    <w:rsid w:val="0079651A"/>
    <w:rsid w:val="007968E9"/>
    <w:rsid w:val="00796B63"/>
    <w:rsid w:val="00797096"/>
    <w:rsid w:val="0079724B"/>
    <w:rsid w:val="00797AC6"/>
    <w:rsid w:val="007A00F6"/>
    <w:rsid w:val="007A061C"/>
    <w:rsid w:val="007A0772"/>
    <w:rsid w:val="007A0942"/>
    <w:rsid w:val="007A0F9B"/>
    <w:rsid w:val="007A113C"/>
    <w:rsid w:val="007A161C"/>
    <w:rsid w:val="007A17D6"/>
    <w:rsid w:val="007A1842"/>
    <w:rsid w:val="007A18CA"/>
    <w:rsid w:val="007A1FBA"/>
    <w:rsid w:val="007A233F"/>
    <w:rsid w:val="007A23B7"/>
    <w:rsid w:val="007A2514"/>
    <w:rsid w:val="007A2579"/>
    <w:rsid w:val="007A30B4"/>
    <w:rsid w:val="007A3414"/>
    <w:rsid w:val="007A35AD"/>
    <w:rsid w:val="007A362A"/>
    <w:rsid w:val="007A37A3"/>
    <w:rsid w:val="007A443E"/>
    <w:rsid w:val="007A4A6E"/>
    <w:rsid w:val="007A51AB"/>
    <w:rsid w:val="007A535E"/>
    <w:rsid w:val="007A5EFE"/>
    <w:rsid w:val="007A619A"/>
    <w:rsid w:val="007A66A0"/>
    <w:rsid w:val="007A687B"/>
    <w:rsid w:val="007A6950"/>
    <w:rsid w:val="007A6C2A"/>
    <w:rsid w:val="007A6FD1"/>
    <w:rsid w:val="007A77CC"/>
    <w:rsid w:val="007B083B"/>
    <w:rsid w:val="007B08E9"/>
    <w:rsid w:val="007B09A7"/>
    <w:rsid w:val="007B12E3"/>
    <w:rsid w:val="007B148F"/>
    <w:rsid w:val="007B1559"/>
    <w:rsid w:val="007B1754"/>
    <w:rsid w:val="007B1802"/>
    <w:rsid w:val="007B2480"/>
    <w:rsid w:val="007B2847"/>
    <w:rsid w:val="007B2D4D"/>
    <w:rsid w:val="007B2E06"/>
    <w:rsid w:val="007B325E"/>
    <w:rsid w:val="007B32FF"/>
    <w:rsid w:val="007B364E"/>
    <w:rsid w:val="007B37B0"/>
    <w:rsid w:val="007B3813"/>
    <w:rsid w:val="007B3A95"/>
    <w:rsid w:val="007B4489"/>
    <w:rsid w:val="007B45BD"/>
    <w:rsid w:val="007B4C24"/>
    <w:rsid w:val="007B5547"/>
    <w:rsid w:val="007B57DA"/>
    <w:rsid w:val="007B5D96"/>
    <w:rsid w:val="007B5F6C"/>
    <w:rsid w:val="007B6053"/>
    <w:rsid w:val="007B63CC"/>
    <w:rsid w:val="007B6752"/>
    <w:rsid w:val="007B6C82"/>
    <w:rsid w:val="007B73A9"/>
    <w:rsid w:val="007B7880"/>
    <w:rsid w:val="007B7C04"/>
    <w:rsid w:val="007B7E20"/>
    <w:rsid w:val="007C0637"/>
    <w:rsid w:val="007C079C"/>
    <w:rsid w:val="007C0E00"/>
    <w:rsid w:val="007C101A"/>
    <w:rsid w:val="007C149D"/>
    <w:rsid w:val="007C17EE"/>
    <w:rsid w:val="007C1C2B"/>
    <w:rsid w:val="007C1DD6"/>
    <w:rsid w:val="007C291D"/>
    <w:rsid w:val="007C2AE6"/>
    <w:rsid w:val="007C2E02"/>
    <w:rsid w:val="007C3158"/>
    <w:rsid w:val="007C483C"/>
    <w:rsid w:val="007C49BC"/>
    <w:rsid w:val="007C4AC5"/>
    <w:rsid w:val="007C4DB8"/>
    <w:rsid w:val="007C5790"/>
    <w:rsid w:val="007C5BF7"/>
    <w:rsid w:val="007C5C47"/>
    <w:rsid w:val="007C5E4A"/>
    <w:rsid w:val="007C6957"/>
    <w:rsid w:val="007C6B74"/>
    <w:rsid w:val="007C6B89"/>
    <w:rsid w:val="007C6BBA"/>
    <w:rsid w:val="007C6E08"/>
    <w:rsid w:val="007C73F6"/>
    <w:rsid w:val="007C7408"/>
    <w:rsid w:val="007C77C6"/>
    <w:rsid w:val="007C781E"/>
    <w:rsid w:val="007D009A"/>
    <w:rsid w:val="007D08B2"/>
    <w:rsid w:val="007D0904"/>
    <w:rsid w:val="007D0DCF"/>
    <w:rsid w:val="007D12A4"/>
    <w:rsid w:val="007D1315"/>
    <w:rsid w:val="007D1411"/>
    <w:rsid w:val="007D2392"/>
    <w:rsid w:val="007D247E"/>
    <w:rsid w:val="007D2E83"/>
    <w:rsid w:val="007D33E8"/>
    <w:rsid w:val="007D36E8"/>
    <w:rsid w:val="007D37E7"/>
    <w:rsid w:val="007D383A"/>
    <w:rsid w:val="007D3CC6"/>
    <w:rsid w:val="007D4E4D"/>
    <w:rsid w:val="007D5436"/>
    <w:rsid w:val="007D5C6F"/>
    <w:rsid w:val="007D5D26"/>
    <w:rsid w:val="007D6441"/>
    <w:rsid w:val="007D6DBC"/>
    <w:rsid w:val="007D6DF1"/>
    <w:rsid w:val="007D7441"/>
    <w:rsid w:val="007D7566"/>
    <w:rsid w:val="007D78F8"/>
    <w:rsid w:val="007D7C13"/>
    <w:rsid w:val="007D7E84"/>
    <w:rsid w:val="007E0001"/>
    <w:rsid w:val="007E0153"/>
    <w:rsid w:val="007E0727"/>
    <w:rsid w:val="007E109E"/>
    <w:rsid w:val="007E12C7"/>
    <w:rsid w:val="007E13F2"/>
    <w:rsid w:val="007E1CA8"/>
    <w:rsid w:val="007E1EF4"/>
    <w:rsid w:val="007E2389"/>
    <w:rsid w:val="007E28D2"/>
    <w:rsid w:val="007E31B6"/>
    <w:rsid w:val="007E33FD"/>
    <w:rsid w:val="007E37D4"/>
    <w:rsid w:val="007E3A93"/>
    <w:rsid w:val="007E3ED9"/>
    <w:rsid w:val="007E3F15"/>
    <w:rsid w:val="007E413D"/>
    <w:rsid w:val="007E4819"/>
    <w:rsid w:val="007E482F"/>
    <w:rsid w:val="007E484D"/>
    <w:rsid w:val="007E4979"/>
    <w:rsid w:val="007E4B88"/>
    <w:rsid w:val="007E5394"/>
    <w:rsid w:val="007E56CB"/>
    <w:rsid w:val="007E5884"/>
    <w:rsid w:val="007E5A85"/>
    <w:rsid w:val="007E6190"/>
    <w:rsid w:val="007E627A"/>
    <w:rsid w:val="007E66AB"/>
    <w:rsid w:val="007E6CB0"/>
    <w:rsid w:val="007E784A"/>
    <w:rsid w:val="007F0095"/>
    <w:rsid w:val="007F0474"/>
    <w:rsid w:val="007F0523"/>
    <w:rsid w:val="007F0CEF"/>
    <w:rsid w:val="007F0CF2"/>
    <w:rsid w:val="007F0E71"/>
    <w:rsid w:val="007F155A"/>
    <w:rsid w:val="007F187B"/>
    <w:rsid w:val="007F1E44"/>
    <w:rsid w:val="007F2D51"/>
    <w:rsid w:val="007F312E"/>
    <w:rsid w:val="007F3C36"/>
    <w:rsid w:val="007F3F6C"/>
    <w:rsid w:val="007F469A"/>
    <w:rsid w:val="007F48FE"/>
    <w:rsid w:val="007F5032"/>
    <w:rsid w:val="007F5382"/>
    <w:rsid w:val="007F54FC"/>
    <w:rsid w:val="007F55C3"/>
    <w:rsid w:val="007F55E9"/>
    <w:rsid w:val="007F5C7D"/>
    <w:rsid w:val="007F5EE0"/>
    <w:rsid w:val="007F63A1"/>
    <w:rsid w:val="007F699F"/>
    <w:rsid w:val="007F7017"/>
    <w:rsid w:val="007F7408"/>
    <w:rsid w:val="007F78CF"/>
    <w:rsid w:val="007F78F7"/>
    <w:rsid w:val="007F7909"/>
    <w:rsid w:val="00800163"/>
    <w:rsid w:val="00800471"/>
    <w:rsid w:val="0080053A"/>
    <w:rsid w:val="00800E36"/>
    <w:rsid w:val="00800E6D"/>
    <w:rsid w:val="00800EF4"/>
    <w:rsid w:val="00801184"/>
    <w:rsid w:val="0080138D"/>
    <w:rsid w:val="008015EF"/>
    <w:rsid w:val="00801CF4"/>
    <w:rsid w:val="008021EA"/>
    <w:rsid w:val="0080264B"/>
    <w:rsid w:val="00802832"/>
    <w:rsid w:val="00802898"/>
    <w:rsid w:val="008029EE"/>
    <w:rsid w:val="00802F61"/>
    <w:rsid w:val="008036BF"/>
    <w:rsid w:val="00803C2D"/>
    <w:rsid w:val="008044A3"/>
    <w:rsid w:val="008048BF"/>
    <w:rsid w:val="00804B5C"/>
    <w:rsid w:val="008051BC"/>
    <w:rsid w:val="00805335"/>
    <w:rsid w:val="008053D4"/>
    <w:rsid w:val="008059B2"/>
    <w:rsid w:val="00805D77"/>
    <w:rsid w:val="00806DB7"/>
    <w:rsid w:val="00806E88"/>
    <w:rsid w:val="00806EB8"/>
    <w:rsid w:val="00806F54"/>
    <w:rsid w:val="00806FE9"/>
    <w:rsid w:val="008070AA"/>
    <w:rsid w:val="0080725A"/>
    <w:rsid w:val="00807281"/>
    <w:rsid w:val="00807404"/>
    <w:rsid w:val="0080757A"/>
    <w:rsid w:val="008076E3"/>
    <w:rsid w:val="00807701"/>
    <w:rsid w:val="008104AA"/>
    <w:rsid w:val="008108D3"/>
    <w:rsid w:val="00810C16"/>
    <w:rsid w:val="00810DF2"/>
    <w:rsid w:val="00810F30"/>
    <w:rsid w:val="00811705"/>
    <w:rsid w:val="00812178"/>
    <w:rsid w:val="00812217"/>
    <w:rsid w:val="008126DB"/>
    <w:rsid w:val="00812B61"/>
    <w:rsid w:val="0081311F"/>
    <w:rsid w:val="008136E1"/>
    <w:rsid w:val="00813EC1"/>
    <w:rsid w:val="0081401A"/>
    <w:rsid w:val="00814398"/>
    <w:rsid w:val="008153DB"/>
    <w:rsid w:val="008155A1"/>
    <w:rsid w:val="00815ADD"/>
    <w:rsid w:val="00815D45"/>
    <w:rsid w:val="00815E92"/>
    <w:rsid w:val="008165EA"/>
    <w:rsid w:val="008167DF"/>
    <w:rsid w:val="00816C90"/>
    <w:rsid w:val="00816D7A"/>
    <w:rsid w:val="00817457"/>
    <w:rsid w:val="0082044C"/>
    <w:rsid w:val="0082044D"/>
    <w:rsid w:val="00820978"/>
    <w:rsid w:val="00821A7C"/>
    <w:rsid w:val="00821DD0"/>
    <w:rsid w:val="008220CC"/>
    <w:rsid w:val="00822175"/>
    <w:rsid w:val="00822515"/>
    <w:rsid w:val="00822E96"/>
    <w:rsid w:val="00822EBF"/>
    <w:rsid w:val="008235E7"/>
    <w:rsid w:val="008239BF"/>
    <w:rsid w:val="00823D9C"/>
    <w:rsid w:val="00824045"/>
    <w:rsid w:val="008241BC"/>
    <w:rsid w:val="00824F66"/>
    <w:rsid w:val="008266A8"/>
    <w:rsid w:val="008273B2"/>
    <w:rsid w:val="00827448"/>
    <w:rsid w:val="00827D60"/>
    <w:rsid w:val="00827FBC"/>
    <w:rsid w:val="0083002B"/>
    <w:rsid w:val="00830647"/>
    <w:rsid w:val="0083071B"/>
    <w:rsid w:val="00830751"/>
    <w:rsid w:val="0083087D"/>
    <w:rsid w:val="008309D8"/>
    <w:rsid w:val="0083160E"/>
    <w:rsid w:val="008326BB"/>
    <w:rsid w:val="00832ECF"/>
    <w:rsid w:val="00833738"/>
    <w:rsid w:val="00833AB0"/>
    <w:rsid w:val="0083437E"/>
    <w:rsid w:val="0083475D"/>
    <w:rsid w:val="00834ACE"/>
    <w:rsid w:val="00834B7B"/>
    <w:rsid w:val="008351B8"/>
    <w:rsid w:val="0083581A"/>
    <w:rsid w:val="00836371"/>
    <w:rsid w:val="00836D9F"/>
    <w:rsid w:val="00836EC1"/>
    <w:rsid w:val="00840821"/>
    <w:rsid w:val="00840D36"/>
    <w:rsid w:val="00840EF6"/>
    <w:rsid w:val="008415D9"/>
    <w:rsid w:val="00841B92"/>
    <w:rsid w:val="0084208D"/>
    <w:rsid w:val="008420B1"/>
    <w:rsid w:val="008421F8"/>
    <w:rsid w:val="00842568"/>
    <w:rsid w:val="00842D58"/>
    <w:rsid w:val="0084366F"/>
    <w:rsid w:val="008443B6"/>
    <w:rsid w:val="00844BFA"/>
    <w:rsid w:val="00844CF8"/>
    <w:rsid w:val="0084567B"/>
    <w:rsid w:val="00845CCB"/>
    <w:rsid w:val="00845EFE"/>
    <w:rsid w:val="008463D2"/>
    <w:rsid w:val="00846C37"/>
    <w:rsid w:val="00846D41"/>
    <w:rsid w:val="00846E64"/>
    <w:rsid w:val="00846EF6"/>
    <w:rsid w:val="00847112"/>
    <w:rsid w:val="008477F3"/>
    <w:rsid w:val="008478A8"/>
    <w:rsid w:val="008479B0"/>
    <w:rsid w:val="00847F03"/>
    <w:rsid w:val="00850A88"/>
    <w:rsid w:val="008518B1"/>
    <w:rsid w:val="0085196D"/>
    <w:rsid w:val="00853398"/>
    <w:rsid w:val="00853B94"/>
    <w:rsid w:val="00853EA2"/>
    <w:rsid w:val="00853FCC"/>
    <w:rsid w:val="00854011"/>
    <w:rsid w:val="00854557"/>
    <w:rsid w:val="00854D4A"/>
    <w:rsid w:val="00855289"/>
    <w:rsid w:val="008555A6"/>
    <w:rsid w:val="0085577F"/>
    <w:rsid w:val="008565F0"/>
    <w:rsid w:val="0085675A"/>
    <w:rsid w:val="00856A2C"/>
    <w:rsid w:val="00856A5B"/>
    <w:rsid w:val="00856ACD"/>
    <w:rsid w:val="00857727"/>
    <w:rsid w:val="00857E43"/>
    <w:rsid w:val="008601A3"/>
    <w:rsid w:val="00860483"/>
    <w:rsid w:val="0086074D"/>
    <w:rsid w:val="0086082D"/>
    <w:rsid w:val="00860D14"/>
    <w:rsid w:val="0086188E"/>
    <w:rsid w:val="00862472"/>
    <w:rsid w:val="00862638"/>
    <w:rsid w:val="00862F82"/>
    <w:rsid w:val="00863087"/>
    <w:rsid w:val="00863D5C"/>
    <w:rsid w:val="00864691"/>
    <w:rsid w:val="0086482F"/>
    <w:rsid w:val="00864C97"/>
    <w:rsid w:val="008650DB"/>
    <w:rsid w:val="008653F2"/>
    <w:rsid w:val="008654CE"/>
    <w:rsid w:val="00865799"/>
    <w:rsid w:val="008657FE"/>
    <w:rsid w:val="00865816"/>
    <w:rsid w:val="00865933"/>
    <w:rsid w:val="00865CCE"/>
    <w:rsid w:val="00865DFF"/>
    <w:rsid w:val="00865F71"/>
    <w:rsid w:val="00866067"/>
    <w:rsid w:val="00866089"/>
    <w:rsid w:val="00866328"/>
    <w:rsid w:val="00866592"/>
    <w:rsid w:val="00866B44"/>
    <w:rsid w:val="00866B4E"/>
    <w:rsid w:val="00866C31"/>
    <w:rsid w:val="00866FCC"/>
    <w:rsid w:val="00866FE9"/>
    <w:rsid w:val="00867138"/>
    <w:rsid w:val="008676F8"/>
    <w:rsid w:val="00867766"/>
    <w:rsid w:val="00867E76"/>
    <w:rsid w:val="00870831"/>
    <w:rsid w:val="00870AE8"/>
    <w:rsid w:val="00870F1E"/>
    <w:rsid w:val="00871016"/>
    <w:rsid w:val="0087118E"/>
    <w:rsid w:val="008712C4"/>
    <w:rsid w:val="00871552"/>
    <w:rsid w:val="0087181A"/>
    <w:rsid w:val="00871BD0"/>
    <w:rsid w:val="0087246C"/>
    <w:rsid w:val="00872780"/>
    <w:rsid w:val="00872883"/>
    <w:rsid w:val="00872B92"/>
    <w:rsid w:val="00873362"/>
    <w:rsid w:val="008734BA"/>
    <w:rsid w:val="00874068"/>
    <w:rsid w:val="00874516"/>
    <w:rsid w:val="00874CCB"/>
    <w:rsid w:val="00875137"/>
    <w:rsid w:val="008751C9"/>
    <w:rsid w:val="008751FC"/>
    <w:rsid w:val="008753A3"/>
    <w:rsid w:val="00875657"/>
    <w:rsid w:val="008758E8"/>
    <w:rsid w:val="008759C0"/>
    <w:rsid w:val="00875C95"/>
    <w:rsid w:val="00875E55"/>
    <w:rsid w:val="00875EC0"/>
    <w:rsid w:val="00875F1C"/>
    <w:rsid w:val="0087601E"/>
    <w:rsid w:val="0087620D"/>
    <w:rsid w:val="00876218"/>
    <w:rsid w:val="00876447"/>
    <w:rsid w:val="00876529"/>
    <w:rsid w:val="00876545"/>
    <w:rsid w:val="00876D96"/>
    <w:rsid w:val="00876E51"/>
    <w:rsid w:val="008771F4"/>
    <w:rsid w:val="0087723F"/>
    <w:rsid w:val="008772FD"/>
    <w:rsid w:val="00877421"/>
    <w:rsid w:val="00877585"/>
    <w:rsid w:val="00877A6C"/>
    <w:rsid w:val="00880445"/>
    <w:rsid w:val="00880A46"/>
    <w:rsid w:val="00880C15"/>
    <w:rsid w:val="00880D44"/>
    <w:rsid w:val="00881234"/>
    <w:rsid w:val="008815A2"/>
    <w:rsid w:val="0088177A"/>
    <w:rsid w:val="0088179A"/>
    <w:rsid w:val="00881F6D"/>
    <w:rsid w:val="00882642"/>
    <w:rsid w:val="0088295C"/>
    <w:rsid w:val="0088305F"/>
    <w:rsid w:val="0088355E"/>
    <w:rsid w:val="00883EEA"/>
    <w:rsid w:val="008844FC"/>
    <w:rsid w:val="0088471B"/>
    <w:rsid w:val="008849CF"/>
    <w:rsid w:val="00884CBC"/>
    <w:rsid w:val="0088523F"/>
    <w:rsid w:val="008853A3"/>
    <w:rsid w:val="008855B1"/>
    <w:rsid w:val="00885AB1"/>
    <w:rsid w:val="008862BF"/>
    <w:rsid w:val="00886AAC"/>
    <w:rsid w:val="008878BA"/>
    <w:rsid w:val="00887F88"/>
    <w:rsid w:val="0089050F"/>
    <w:rsid w:val="00890BD4"/>
    <w:rsid w:val="0089169A"/>
    <w:rsid w:val="00891DFC"/>
    <w:rsid w:val="00892B17"/>
    <w:rsid w:val="008931E9"/>
    <w:rsid w:val="008933E6"/>
    <w:rsid w:val="008939B1"/>
    <w:rsid w:val="00894792"/>
    <w:rsid w:val="00894991"/>
    <w:rsid w:val="00894D40"/>
    <w:rsid w:val="008950EE"/>
    <w:rsid w:val="00895670"/>
    <w:rsid w:val="00895880"/>
    <w:rsid w:val="00896427"/>
    <w:rsid w:val="008964F0"/>
    <w:rsid w:val="00896923"/>
    <w:rsid w:val="00896EAA"/>
    <w:rsid w:val="00897341"/>
    <w:rsid w:val="00897CA3"/>
    <w:rsid w:val="00897CE6"/>
    <w:rsid w:val="00897ED6"/>
    <w:rsid w:val="00897EEF"/>
    <w:rsid w:val="008A0460"/>
    <w:rsid w:val="008A0534"/>
    <w:rsid w:val="008A06AB"/>
    <w:rsid w:val="008A06C0"/>
    <w:rsid w:val="008A077B"/>
    <w:rsid w:val="008A0BF4"/>
    <w:rsid w:val="008A154D"/>
    <w:rsid w:val="008A15B9"/>
    <w:rsid w:val="008A1BF4"/>
    <w:rsid w:val="008A1F24"/>
    <w:rsid w:val="008A2217"/>
    <w:rsid w:val="008A2359"/>
    <w:rsid w:val="008A2427"/>
    <w:rsid w:val="008A2506"/>
    <w:rsid w:val="008A2AFC"/>
    <w:rsid w:val="008A30E7"/>
    <w:rsid w:val="008A3282"/>
    <w:rsid w:val="008A3595"/>
    <w:rsid w:val="008A35F8"/>
    <w:rsid w:val="008A3D1D"/>
    <w:rsid w:val="008A414E"/>
    <w:rsid w:val="008A4465"/>
    <w:rsid w:val="008A4B72"/>
    <w:rsid w:val="008A4CD3"/>
    <w:rsid w:val="008A5300"/>
    <w:rsid w:val="008A5426"/>
    <w:rsid w:val="008A6024"/>
    <w:rsid w:val="008A6E25"/>
    <w:rsid w:val="008A701C"/>
    <w:rsid w:val="008A706F"/>
    <w:rsid w:val="008A71C2"/>
    <w:rsid w:val="008A739B"/>
    <w:rsid w:val="008A746D"/>
    <w:rsid w:val="008A7BB7"/>
    <w:rsid w:val="008B02D4"/>
    <w:rsid w:val="008B0AA7"/>
    <w:rsid w:val="008B0BD7"/>
    <w:rsid w:val="008B0E0F"/>
    <w:rsid w:val="008B103E"/>
    <w:rsid w:val="008B1555"/>
    <w:rsid w:val="008B16E2"/>
    <w:rsid w:val="008B1BEE"/>
    <w:rsid w:val="008B21F9"/>
    <w:rsid w:val="008B2527"/>
    <w:rsid w:val="008B2BFE"/>
    <w:rsid w:val="008B2E6A"/>
    <w:rsid w:val="008B3CFD"/>
    <w:rsid w:val="008B3DDD"/>
    <w:rsid w:val="008B3E85"/>
    <w:rsid w:val="008B479E"/>
    <w:rsid w:val="008B4ED7"/>
    <w:rsid w:val="008B5122"/>
    <w:rsid w:val="008B568C"/>
    <w:rsid w:val="008B5E18"/>
    <w:rsid w:val="008B5EF2"/>
    <w:rsid w:val="008B5F79"/>
    <w:rsid w:val="008B6CB0"/>
    <w:rsid w:val="008B6EB7"/>
    <w:rsid w:val="008B72D2"/>
    <w:rsid w:val="008B7674"/>
    <w:rsid w:val="008B76FF"/>
    <w:rsid w:val="008B7EE1"/>
    <w:rsid w:val="008B7EFC"/>
    <w:rsid w:val="008C02F2"/>
    <w:rsid w:val="008C048E"/>
    <w:rsid w:val="008C0931"/>
    <w:rsid w:val="008C09F0"/>
    <w:rsid w:val="008C12DE"/>
    <w:rsid w:val="008C13D2"/>
    <w:rsid w:val="008C146F"/>
    <w:rsid w:val="008C19C7"/>
    <w:rsid w:val="008C1A7F"/>
    <w:rsid w:val="008C1BE8"/>
    <w:rsid w:val="008C1C69"/>
    <w:rsid w:val="008C1CC0"/>
    <w:rsid w:val="008C1EE1"/>
    <w:rsid w:val="008C2694"/>
    <w:rsid w:val="008C26D1"/>
    <w:rsid w:val="008C2DA7"/>
    <w:rsid w:val="008C30BA"/>
    <w:rsid w:val="008C34E5"/>
    <w:rsid w:val="008C3E04"/>
    <w:rsid w:val="008C3E92"/>
    <w:rsid w:val="008C42B0"/>
    <w:rsid w:val="008C4300"/>
    <w:rsid w:val="008C4535"/>
    <w:rsid w:val="008C524E"/>
    <w:rsid w:val="008C5F4B"/>
    <w:rsid w:val="008C652F"/>
    <w:rsid w:val="008C6B60"/>
    <w:rsid w:val="008C6FF1"/>
    <w:rsid w:val="008C7C81"/>
    <w:rsid w:val="008C7CEC"/>
    <w:rsid w:val="008C7F32"/>
    <w:rsid w:val="008D0205"/>
    <w:rsid w:val="008D07F7"/>
    <w:rsid w:val="008D0FEF"/>
    <w:rsid w:val="008D1032"/>
    <w:rsid w:val="008D13BE"/>
    <w:rsid w:val="008D1B30"/>
    <w:rsid w:val="008D1C7A"/>
    <w:rsid w:val="008D2217"/>
    <w:rsid w:val="008D232B"/>
    <w:rsid w:val="008D2BA4"/>
    <w:rsid w:val="008D2D1C"/>
    <w:rsid w:val="008D331D"/>
    <w:rsid w:val="008D3618"/>
    <w:rsid w:val="008D3C24"/>
    <w:rsid w:val="008D3DA3"/>
    <w:rsid w:val="008D3DE8"/>
    <w:rsid w:val="008D40D9"/>
    <w:rsid w:val="008D4678"/>
    <w:rsid w:val="008D4D9D"/>
    <w:rsid w:val="008D6E96"/>
    <w:rsid w:val="008D6F3E"/>
    <w:rsid w:val="008D7544"/>
    <w:rsid w:val="008D77B2"/>
    <w:rsid w:val="008D78B0"/>
    <w:rsid w:val="008D7F26"/>
    <w:rsid w:val="008D7F27"/>
    <w:rsid w:val="008E0079"/>
    <w:rsid w:val="008E04AF"/>
    <w:rsid w:val="008E072E"/>
    <w:rsid w:val="008E10E7"/>
    <w:rsid w:val="008E129B"/>
    <w:rsid w:val="008E14E7"/>
    <w:rsid w:val="008E15B6"/>
    <w:rsid w:val="008E1E1F"/>
    <w:rsid w:val="008E1EE7"/>
    <w:rsid w:val="008E2345"/>
    <w:rsid w:val="008E2691"/>
    <w:rsid w:val="008E26A9"/>
    <w:rsid w:val="008E27AB"/>
    <w:rsid w:val="008E2A1F"/>
    <w:rsid w:val="008E2DD5"/>
    <w:rsid w:val="008E324F"/>
    <w:rsid w:val="008E3384"/>
    <w:rsid w:val="008E33BD"/>
    <w:rsid w:val="008E3559"/>
    <w:rsid w:val="008E35FA"/>
    <w:rsid w:val="008E3704"/>
    <w:rsid w:val="008E3D05"/>
    <w:rsid w:val="008E466A"/>
    <w:rsid w:val="008E46FE"/>
    <w:rsid w:val="008E482F"/>
    <w:rsid w:val="008E4A59"/>
    <w:rsid w:val="008E4F5C"/>
    <w:rsid w:val="008E5102"/>
    <w:rsid w:val="008E5441"/>
    <w:rsid w:val="008E5506"/>
    <w:rsid w:val="008E57D4"/>
    <w:rsid w:val="008E5A0F"/>
    <w:rsid w:val="008E6804"/>
    <w:rsid w:val="008E6865"/>
    <w:rsid w:val="008E690C"/>
    <w:rsid w:val="008E6F34"/>
    <w:rsid w:val="008E781D"/>
    <w:rsid w:val="008E789E"/>
    <w:rsid w:val="008F067C"/>
    <w:rsid w:val="008F0893"/>
    <w:rsid w:val="008F1259"/>
    <w:rsid w:val="008F15E0"/>
    <w:rsid w:val="008F1628"/>
    <w:rsid w:val="008F1771"/>
    <w:rsid w:val="008F1B78"/>
    <w:rsid w:val="008F241E"/>
    <w:rsid w:val="008F2D3F"/>
    <w:rsid w:val="008F3DF5"/>
    <w:rsid w:val="008F4098"/>
    <w:rsid w:val="008F40AF"/>
    <w:rsid w:val="008F42CB"/>
    <w:rsid w:val="008F446E"/>
    <w:rsid w:val="008F4731"/>
    <w:rsid w:val="008F4B0A"/>
    <w:rsid w:val="008F5ADD"/>
    <w:rsid w:val="008F5ECD"/>
    <w:rsid w:val="008F70BC"/>
    <w:rsid w:val="008F7266"/>
    <w:rsid w:val="008F7B1A"/>
    <w:rsid w:val="008F7B21"/>
    <w:rsid w:val="008F7B44"/>
    <w:rsid w:val="008F7EB3"/>
    <w:rsid w:val="008F7F86"/>
    <w:rsid w:val="009005D6"/>
    <w:rsid w:val="00900799"/>
    <w:rsid w:val="009013A6"/>
    <w:rsid w:val="00901660"/>
    <w:rsid w:val="009018BC"/>
    <w:rsid w:val="00901922"/>
    <w:rsid w:val="00901CAB"/>
    <w:rsid w:val="00901D1E"/>
    <w:rsid w:val="00901E74"/>
    <w:rsid w:val="0090282F"/>
    <w:rsid w:val="009028DD"/>
    <w:rsid w:val="00902950"/>
    <w:rsid w:val="00902C4E"/>
    <w:rsid w:val="009039F0"/>
    <w:rsid w:val="00903C2C"/>
    <w:rsid w:val="00903CCE"/>
    <w:rsid w:val="00903DF8"/>
    <w:rsid w:val="00903FB0"/>
    <w:rsid w:val="0090421F"/>
    <w:rsid w:val="009045FF"/>
    <w:rsid w:val="00904D2F"/>
    <w:rsid w:val="00905322"/>
    <w:rsid w:val="00906356"/>
    <w:rsid w:val="0090650A"/>
    <w:rsid w:val="00906618"/>
    <w:rsid w:val="00906AE5"/>
    <w:rsid w:val="0090736B"/>
    <w:rsid w:val="00907941"/>
    <w:rsid w:val="00907E04"/>
    <w:rsid w:val="00907FF5"/>
    <w:rsid w:val="009102C6"/>
    <w:rsid w:val="0091066B"/>
    <w:rsid w:val="00910994"/>
    <w:rsid w:val="00911298"/>
    <w:rsid w:val="009116F9"/>
    <w:rsid w:val="009117D3"/>
    <w:rsid w:val="00911C16"/>
    <w:rsid w:val="00911D0F"/>
    <w:rsid w:val="00911E87"/>
    <w:rsid w:val="009123E8"/>
    <w:rsid w:val="0091274E"/>
    <w:rsid w:val="00912A0D"/>
    <w:rsid w:val="00912A38"/>
    <w:rsid w:val="00912DA0"/>
    <w:rsid w:val="009132F4"/>
    <w:rsid w:val="00913376"/>
    <w:rsid w:val="0091338F"/>
    <w:rsid w:val="009135CE"/>
    <w:rsid w:val="00913A70"/>
    <w:rsid w:val="00913A7E"/>
    <w:rsid w:val="00913E1C"/>
    <w:rsid w:val="009140F0"/>
    <w:rsid w:val="009141D2"/>
    <w:rsid w:val="009142E0"/>
    <w:rsid w:val="00914621"/>
    <w:rsid w:val="00914B33"/>
    <w:rsid w:val="00914BC2"/>
    <w:rsid w:val="00916166"/>
    <w:rsid w:val="0091634A"/>
    <w:rsid w:val="009164F5"/>
    <w:rsid w:val="00916817"/>
    <w:rsid w:val="00916928"/>
    <w:rsid w:val="00916E93"/>
    <w:rsid w:val="00917236"/>
    <w:rsid w:val="00917320"/>
    <w:rsid w:val="009174A3"/>
    <w:rsid w:val="009175B9"/>
    <w:rsid w:val="009176B3"/>
    <w:rsid w:val="00917994"/>
    <w:rsid w:val="00917EAC"/>
    <w:rsid w:val="009200CB"/>
    <w:rsid w:val="0092020D"/>
    <w:rsid w:val="00920540"/>
    <w:rsid w:val="00920C0E"/>
    <w:rsid w:val="00920D5C"/>
    <w:rsid w:val="00921041"/>
    <w:rsid w:val="00921174"/>
    <w:rsid w:val="00921336"/>
    <w:rsid w:val="00921401"/>
    <w:rsid w:val="00921500"/>
    <w:rsid w:val="00921724"/>
    <w:rsid w:val="009218D5"/>
    <w:rsid w:val="00921930"/>
    <w:rsid w:val="00921CDE"/>
    <w:rsid w:val="00921EBD"/>
    <w:rsid w:val="00922284"/>
    <w:rsid w:val="00922354"/>
    <w:rsid w:val="00922646"/>
    <w:rsid w:val="00922F54"/>
    <w:rsid w:val="00922F5D"/>
    <w:rsid w:val="00922F9C"/>
    <w:rsid w:val="0092316E"/>
    <w:rsid w:val="009231DE"/>
    <w:rsid w:val="0092379A"/>
    <w:rsid w:val="00923B0E"/>
    <w:rsid w:val="00926FC4"/>
    <w:rsid w:val="00927105"/>
    <w:rsid w:val="00927428"/>
    <w:rsid w:val="0092751C"/>
    <w:rsid w:val="00927BBC"/>
    <w:rsid w:val="00930739"/>
    <w:rsid w:val="0093077A"/>
    <w:rsid w:val="00930F91"/>
    <w:rsid w:val="00931401"/>
    <w:rsid w:val="00931597"/>
    <w:rsid w:val="00931859"/>
    <w:rsid w:val="00931B53"/>
    <w:rsid w:val="00931BF7"/>
    <w:rsid w:val="00931CBF"/>
    <w:rsid w:val="009322A3"/>
    <w:rsid w:val="00932867"/>
    <w:rsid w:val="00932E67"/>
    <w:rsid w:val="00932FB8"/>
    <w:rsid w:val="00933452"/>
    <w:rsid w:val="0093351E"/>
    <w:rsid w:val="009338EC"/>
    <w:rsid w:val="00933F17"/>
    <w:rsid w:val="0093492B"/>
    <w:rsid w:val="00934A93"/>
    <w:rsid w:val="00935050"/>
    <w:rsid w:val="00935107"/>
    <w:rsid w:val="0093543D"/>
    <w:rsid w:val="009358C4"/>
    <w:rsid w:val="00935C08"/>
    <w:rsid w:val="00935EA0"/>
    <w:rsid w:val="009360CE"/>
    <w:rsid w:val="00936740"/>
    <w:rsid w:val="009369D0"/>
    <w:rsid w:val="00936BC7"/>
    <w:rsid w:val="00936CDB"/>
    <w:rsid w:val="00937055"/>
    <w:rsid w:val="00937156"/>
    <w:rsid w:val="00937325"/>
    <w:rsid w:val="00937692"/>
    <w:rsid w:val="00937713"/>
    <w:rsid w:val="009379CE"/>
    <w:rsid w:val="00937A5C"/>
    <w:rsid w:val="009407AA"/>
    <w:rsid w:val="00940A0C"/>
    <w:rsid w:val="00941469"/>
    <w:rsid w:val="00941A51"/>
    <w:rsid w:val="00941C64"/>
    <w:rsid w:val="00941F2F"/>
    <w:rsid w:val="009421AD"/>
    <w:rsid w:val="0094279F"/>
    <w:rsid w:val="00942AAF"/>
    <w:rsid w:val="00942E3C"/>
    <w:rsid w:val="009431BD"/>
    <w:rsid w:val="009434C4"/>
    <w:rsid w:val="00943CF2"/>
    <w:rsid w:val="00944AC4"/>
    <w:rsid w:val="0094530E"/>
    <w:rsid w:val="0094545F"/>
    <w:rsid w:val="00945507"/>
    <w:rsid w:val="0094550D"/>
    <w:rsid w:val="0094569D"/>
    <w:rsid w:val="00945775"/>
    <w:rsid w:val="00945FCA"/>
    <w:rsid w:val="00946410"/>
    <w:rsid w:val="00946927"/>
    <w:rsid w:val="0094700A"/>
    <w:rsid w:val="00947941"/>
    <w:rsid w:val="00947ACC"/>
    <w:rsid w:val="00947D26"/>
    <w:rsid w:val="00950438"/>
    <w:rsid w:val="0095089D"/>
    <w:rsid w:val="00950E72"/>
    <w:rsid w:val="009517F4"/>
    <w:rsid w:val="00951D78"/>
    <w:rsid w:val="00952027"/>
    <w:rsid w:val="00952D01"/>
    <w:rsid w:val="00953696"/>
    <w:rsid w:val="00953B4A"/>
    <w:rsid w:val="00953E27"/>
    <w:rsid w:val="009540ED"/>
    <w:rsid w:val="00955C46"/>
    <w:rsid w:val="0095612B"/>
    <w:rsid w:val="00956CCC"/>
    <w:rsid w:val="00956DCD"/>
    <w:rsid w:val="009576AA"/>
    <w:rsid w:val="009576E0"/>
    <w:rsid w:val="00957993"/>
    <w:rsid w:val="00957F4D"/>
    <w:rsid w:val="0096042B"/>
    <w:rsid w:val="00960444"/>
    <w:rsid w:val="00960586"/>
    <w:rsid w:val="0096058B"/>
    <w:rsid w:val="00960E38"/>
    <w:rsid w:val="0096103F"/>
    <w:rsid w:val="00962356"/>
    <w:rsid w:val="00962F0A"/>
    <w:rsid w:val="00962F0D"/>
    <w:rsid w:val="0096389C"/>
    <w:rsid w:val="00963D73"/>
    <w:rsid w:val="009641AC"/>
    <w:rsid w:val="0096459B"/>
    <w:rsid w:val="00964E11"/>
    <w:rsid w:val="00965074"/>
    <w:rsid w:val="00965123"/>
    <w:rsid w:val="00965248"/>
    <w:rsid w:val="00965980"/>
    <w:rsid w:val="009659D1"/>
    <w:rsid w:val="00965ACC"/>
    <w:rsid w:val="00965F2E"/>
    <w:rsid w:val="009661C5"/>
    <w:rsid w:val="0096658C"/>
    <w:rsid w:val="0096676C"/>
    <w:rsid w:val="00967009"/>
    <w:rsid w:val="009677BC"/>
    <w:rsid w:val="00967E2B"/>
    <w:rsid w:val="00970038"/>
    <w:rsid w:val="009708D8"/>
    <w:rsid w:val="00970A89"/>
    <w:rsid w:val="00970F38"/>
    <w:rsid w:val="00971A1C"/>
    <w:rsid w:val="00971B60"/>
    <w:rsid w:val="00971C57"/>
    <w:rsid w:val="00971C98"/>
    <w:rsid w:val="00971E13"/>
    <w:rsid w:val="00971ED8"/>
    <w:rsid w:val="00972775"/>
    <w:rsid w:val="00972860"/>
    <w:rsid w:val="00972E8A"/>
    <w:rsid w:val="00972FAC"/>
    <w:rsid w:val="0097354B"/>
    <w:rsid w:val="00973855"/>
    <w:rsid w:val="009741ED"/>
    <w:rsid w:val="00974EDA"/>
    <w:rsid w:val="00974F07"/>
    <w:rsid w:val="00975367"/>
    <w:rsid w:val="009754E4"/>
    <w:rsid w:val="00975AC7"/>
    <w:rsid w:val="00975BED"/>
    <w:rsid w:val="00976635"/>
    <w:rsid w:val="00977155"/>
    <w:rsid w:val="009773D9"/>
    <w:rsid w:val="009775C0"/>
    <w:rsid w:val="00977E8F"/>
    <w:rsid w:val="00980250"/>
    <w:rsid w:val="0098062C"/>
    <w:rsid w:val="009809CF"/>
    <w:rsid w:val="00980DAE"/>
    <w:rsid w:val="00980E33"/>
    <w:rsid w:val="0098129F"/>
    <w:rsid w:val="009818A9"/>
    <w:rsid w:val="00981922"/>
    <w:rsid w:val="00981ADB"/>
    <w:rsid w:val="009820D4"/>
    <w:rsid w:val="009821E1"/>
    <w:rsid w:val="00982437"/>
    <w:rsid w:val="0098288A"/>
    <w:rsid w:val="00982C98"/>
    <w:rsid w:val="00983023"/>
    <w:rsid w:val="00983147"/>
    <w:rsid w:val="0098384F"/>
    <w:rsid w:val="00983CC6"/>
    <w:rsid w:val="0098440A"/>
    <w:rsid w:val="00984709"/>
    <w:rsid w:val="00984978"/>
    <w:rsid w:val="00985181"/>
    <w:rsid w:val="0098525E"/>
    <w:rsid w:val="00985F99"/>
    <w:rsid w:val="00986172"/>
    <w:rsid w:val="009866DA"/>
    <w:rsid w:val="0098693E"/>
    <w:rsid w:val="00986F6A"/>
    <w:rsid w:val="009872A5"/>
    <w:rsid w:val="0099040A"/>
    <w:rsid w:val="0099066D"/>
    <w:rsid w:val="0099083E"/>
    <w:rsid w:val="00990AEC"/>
    <w:rsid w:val="00990EE9"/>
    <w:rsid w:val="00991041"/>
    <w:rsid w:val="009916B0"/>
    <w:rsid w:val="0099178B"/>
    <w:rsid w:val="00991802"/>
    <w:rsid w:val="009919B3"/>
    <w:rsid w:val="00991AD9"/>
    <w:rsid w:val="00991D63"/>
    <w:rsid w:val="00991DFC"/>
    <w:rsid w:val="00991ED3"/>
    <w:rsid w:val="00991ED6"/>
    <w:rsid w:val="00991F0D"/>
    <w:rsid w:val="00992274"/>
    <w:rsid w:val="00992279"/>
    <w:rsid w:val="009924A3"/>
    <w:rsid w:val="0099295D"/>
    <w:rsid w:val="00992A45"/>
    <w:rsid w:val="00992F61"/>
    <w:rsid w:val="00993A7F"/>
    <w:rsid w:val="00993FBB"/>
    <w:rsid w:val="009944D5"/>
    <w:rsid w:val="0099453B"/>
    <w:rsid w:val="00994A59"/>
    <w:rsid w:val="00994ABF"/>
    <w:rsid w:val="00994BAF"/>
    <w:rsid w:val="0099512F"/>
    <w:rsid w:val="00996230"/>
    <w:rsid w:val="009963C4"/>
    <w:rsid w:val="009964C6"/>
    <w:rsid w:val="009964DB"/>
    <w:rsid w:val="009967C0"/>
    <w:rsid w:val="00996E74"/>
    <w:rsid w:val="00996F54"/>
    <w:rsid w:val="009973FA"/>
    <w:rsid w:val="0099763D"/>
    <w:rsid w:val="00997673"/>
    <w:rsid w:val="009A0166"/>
    <w:rsid w:val="009A03EB"/>
    <w:rsid w:val="009A0D5E"/>
    <w:rsid w:val="009A1519"/>
    <w:rsid w:val="009A1972"/>
    <w:rsid w:val="009A1CD2"/>
    <w:rsid w:val="009A1F9F"/>
    <w:rsid w:val="009A20BF"/>
    <w:rsid w:val="009A305B"/>
    <w:rsid w:val="009A3631"/>
    <w:rsid w:val="009A380E"/>
    <w:rsid w:val="009A3C1A"/>
    <w:rsid w:val="009A3C76"/>
    <w:rsid w:val="009A3D10"/>
    <w:rsid w:val="009A3D53"/>
    <w:rsid w:val="009A3EEB"/>
    <w:rsid w:val="009A4164"/>
    <w:rsid w:val="009A41B7"/>
    <w:rsid w:val="009A45C9"/>
    <w:rsid w:val="009A54D4"/>
    <w:rsid w:val="009A5749"/>
    <w:rsid w:val="009A58CE"/>
    <w:rsid w:val="009A5A7E"/>
    <w:rsid w:val="009A5C0D"/>
    <w:rsid w:val="009A6496"/>
    <w:rsid w:val="009A68EC"/>
    <w:rsid w:val="009A6D84"/>
    <w:rsid w:val="009A7698"/>
    <w:rsid w:val="009A7715"/>
    <w:rsid w:val="009A7969"/>
    <w:rsid w:val="009A7979"/>
    <w:rsid w:val="009A7ABF"/>
    <w:rsid w:val="009B012E"/>
    <w:rsid w:val="009B01E4"/>
    <w:rsid w:val="009B0264"/>
    <w:rsid w:val="009B0D69"/>
    <w:rsid w:val="009B0DF4"/>
    <w:rsid w:val="009B12A6"/>
    <w:rsid w:val="009B1362"/>
    <w:rsid w:val="009B1459"/>
    <w:rsid w:val="009B1887"/>
    <w:rsid w:val="009B1A5D"/>
    <w:rsid w:val="009B2A8D"/>
    <w:rsid w:val="009B2AC3"/>
    <w:rsid w:val="009B350B"/>
    <w:rsid w:val="009B36D1"/>
    <w:rsid w:val="009B36DC"/>
    <w:rsid w:val="009B3A7C"/>
    <w:rsid w:val="009B3AD1"/>
    <w:rsid w:val="009B3CFA"/>
    <w:rsid w:val="009B46BA"/>
    <w:rsid w:val="009B48A5"/>
    <w:rsid w:val="009B4EFD"/>
    <w:rsid w:val="009B547E"/>
    <w:rsid w:val="009B55D2"/>
    <w:rsid w:val="009B5835"/>
    <w:rsid w:val="009B5BAC"/>
    <w:rsid w:val="009B5EEB"/>
    <w:rsid w:val="009B5F58"/>
    <w:rsid w:val="009B6C84"/>
    <w:rsid w:val="009B72B0"/>
    <w:rsid w:val="009B767E"/>
    <w:rsid w:val="009B795F"/>
    <w:rsid w:val="009B7996"/>
    <w:rsid w:val="009C005D"/>
    <w:rsid w:val="009C010B"/>
    <w:rsid w:val="009C0828"/>
    <w:rsid w:val="009C11B3"/>
    <w:rsid w:val="009C14C2"/>
    <w:rsid w:val="009C16A3"/>
    <w:rsid w:val="009C1735"/>
    <w:rsid w:val="009C1BBF"/>
    <w:rsid w:val="009C1E10"/>
    <w:rsid w:val="009C1FC4"/>
    <w:rsid w:val="009C20C5"/>
    <w:rsid w:val="009C2192"/>
    <w:rsid w:val="009C2196"/>
    <w:rsid w:val="009C28E7"/>
    <w:rsid w:val="009C3207"/>
    <w:rsid w:val="009C3248"/>
    <w:rsid w:val="009C35C1"/>
    <w:rsid w:val="009C3889"/>
    <w:rsid w:val="009C42A9"/>
    <w:rsid w:val="009C50C8"/>
    <w:rsid w:val="009C53E1"/>
    <w:rsid w:val="009C59D3"/>
    <w:rsid w:val="009C5A1A"/>
    <w:rsid w:val="009C627C"/>
    <w:rsid w:val="009C6487"/>
    <w:rsid w:val="009C66ED"/>
    <w:rsid w:val="009C6969"/>
    <w:rsid w:val="009C7364"/>
    <w:rsid w:val="009C7555"/>
    <w:rsid w:val="009C7577"/>
    <w:rsid w:val="009C7CDB"/>
    <w:rsid w:val="009C7D04"/>
    <w:rsid w:val="009C7E13"/>
    <w:rsid w:val="009D03C3"/>
    <w:rsid w:val="009D0500"/>
    <w:rsid w:val="009D0F7B"/>
    <w:rsid w:val="009D1000"/>
    <w:rsid w:val="009D1217"/>
    <w:rsid w:val="009D19AF"/>
    <w:rsid w:val="009D1C78"/>
    <w:rsid w:val="009D25D6"/>
    <w:rsid w:val="009D2A0D"/>
    <w:rsid w:val="009D2C2B"/>
    <w:rsid w:val="009D2E14"/>
    <w:rsid w:val="009D3327"/>
    <w:rsid w:val="009D339A"/>
    <w:rsid w:val="009D36BB"/>
    <w:rsid w:val="009D3986"/>
    <w:rsid w:val="009D3FEA"/>
    <w:rsid w:val="009D48E6"/>
    <w:rsid w:val="009D4C47"/>
    <w:rsid w:val="009D4F4E"/>
    <w:rsid w:val="009D5171"/>
    <w:rsid w:val="009D51CE"/>
    <w:rsid w:val="009D5383"/>
    <w:rsid w:val="009D5840"/>
    <w:rsid w:val="009D646F"/>
    <w:rsid w:val="009D65CD"/>
    <w:rsid w:val="009D69A7"/>
    <w:rsid w:val="009D69DB"/>
    <w:rsid w:val="009D6C76"/>
    <w:rsid w:val="009D7188"/>
    <w:rsid w:val="009D7388"/>
    <w:rsid w:val="009D746E"/>
    <w:rsid w:val="009D762B"/>
    <w:rsid w:val="009D7D1B"/>
    <w:rsid w:val="009E054E"/>
    <w:rsid w:val="009E06D0"/>
    <w:rsid w:val="009E0993"/>
    <w:rsid w:val="009E0B7D"/>
    <w:rsid w:val="009E153B"/>
    <w:rsid w:val="009E1822"/>
    <w:rsid w:val="009E1FEC"/>
    <w:rsid w:val="009E21FE"/>
    <w:rsid w:val="009E28F7"/>
    <w:rsid w:val="009E39A2"/>
    <w:rsid w:val="009E40E4"/>
    <w:rsid w:val="009E4122"/>
    <w:rsid w:val="009E4511"/>
    <w:rsid w:val="009E4B5F"/>
    <w:rsid w:val="009E4D53"/>
    <w:rsid w:val="009E5804"/>
    <w:rsid w:val="009E5E05"/>
    <w:rsid w:val="009E5EA8"/>
    <w:rsid w:val="009E5ED1"/>
    <w:rsid w:val="009E610E"/>
    <w:rsid w:val="009E6506"/>
    <w:rsid w:val="009E6548"/>
    <w:rsid w:val="009E65ED"/>
    <w:rsid w:val="009E6C85"/>
    <w:rsid w:val="009E7003"/>
    <w:rsid w:val="009E7239"/>
    <w:rsid w:val="009E733D"/>
    <w:rsid w:val="009E76B3"/>
    <w:rsid w:val="009E7832"/>
    <w:rsid w:val="009E7E0B"/>
    <w:rsid w:val="009F0654"/>
    <w:rsid w:val="009F08C3"/>
    <w:rsid w:val="009F0D93"/>
    <w:rsid w:val="009F1209"/>
    <w:rsid w:val="009F1398"/>
    <w:rsid w:val="009F1D23"/>
    <w:rsid w:val="009F205A"/>
    <w:rsid w:val="009F26B0"/>
    <w:rsid w:val="009F26D5"/>
    <w:rsid w:val="009F2C7D"/>
    <w:rsid w:val="009F2DC6"/>
    <w:rsid w:val="009F2DCE"/>
    <w:rsid w:val="009F335E"/>
    <w:rsid w:val="009F35C6"/>
    <w:rsid w:val="009F3D04"/>
    <w:rsid w:val="009F3D98"/>
    <w:rsid w:val="009F3EC4"/>
    <w:rsid w:val="009F410B"/>
    <w:rsid w:val="009F4979"/>
    <w:rsid w:val="009F5706"/>
    <w:rsid w:val="009F5AFD"/>
    <w:rsid w:val="009F644A"/>
    <w:rsid w:val="009F64E9"/>
    <w:rsid w:val="009F6633"/>
    <w:rsid w:val="009F6649"/>
    <w:rsid w:val="009F6B43"/>
    <w:rsid w:val="009F6C75"/>
    <w:rsid w:val="009F7492"/>
    <w:rsid w:val="009F75BD"/>
    <w:rsid w:val="009F79C6"/>
    <w:rsid w:val="009F7B18"/>
    <w:rsid w:val="009F7E3F"/>
    <w:rsid w:val="009F7E88"/>
    <w:rsid w:val="00A001F0"/>
    <w:rsid w:val="00A00395"/>
    <w:rsid w:val="00A013CA"/>
    <w:rsid w:val="00A013E5"/>
    <w:rsid w:val="00A01740"/>
    <w:rsid w:val="00A01909"/>
    <w:rsid w:val="00A01948"/>
    <w:rsid w:val="00A01950"/>
    <w:rsid w:val="00A01D56"/>
    <w:rsid w:val="00A02B28"/>
    <w:rsid w:val="00A02BA3"/>
    <w:rsid w:val="00A02BC9"/>
    <w:rsid w:val="00A03137"/>
    <w:rsid w:val="00A03318"/>
    <w:rsid w:val="00A03715"/>
    <w:rsid w:val="00A03DEB"/>
    <w:rsid w:val="00A03FED"/>
    <w:rsid w:val="00A04508"/>
    <w:rsid w:val="00A0457E"/>
    <w:rsid w:val="00A0480A"/>
    <w:rsid w:val="00A049A0"/>
    <w:rsid w:val="00A05100"/>
    <w:rsid w:val="00A0550B"/>
    <w:rsid w:val="00A0578B"/>
    <w:rsid w:val="00A0588E"/>
    <w:rsid w:val="00A05995"/>
    <w:rsid w:val="00A05FCF"/>
    <w:rsid w:val="00A064EA"/>
    <w:rsid w:val="00A06B2C"/>
    <w:rsid w:val="00A06F39"/>
    <w:rsid w:val="00A07A4D"/>
    <w:rsid w:val="00A07B50"/>
    <w:rsid w:val="00A07C64"/>
    <w:rsid w:val="00A07E1F"/>
    <w:rsid w:val="00A10817"/>
    <w:rsid w:val="00A10873"/>
    <w:rsid w:val="00A10A52"/>
    <w:rsid w:val="00A10F99"/>
    <w:rsid w:val="00A11499"/>
    <w:rsid w:val="00A11753"/>
    <w:rsid w:val="00A11FB8"/>
    <w:rsid w:val="00A11FBE"/>
    <w:rsid w:val="00A12369"/>
    <w:rsid w:val="00A12EE7"/>
    <w:rsid w:val="00A1318A"/>
    <w:rsid w:val="00A13239"/>
    <w:rsid w:val="00A1326F"/>
    <w:rsid w:val="00A1356C"/>
    <w:rsid w:val="00A135DA"/>
    <w:rsid w:val="00A13C0D"/>
    <w:rsid w:val="00A147F1"/>
    <w:rsid w:val="00A14A5D"/>
    <w:rsid w:val="00A14BBB"/>
    <w:rsid w:val="00A14CB2"/>
    <w:rsid w:val="00A14D62"/>
    <w:rsid w:val="00A1513B"/>
    <w:rsid w:val="00A1523E"/>
    <w:rsid w:val="00A157EB"/>
    <w:rsid w:val="00A1582E"/>
    <w:rsid w:val="00A16548"/>
    <w:rsid w:val="00A1676C"/>
    <w:rsid w:val="00A17621"/>
    <w:rsid w:val="00A17ECA"/>
    <w:rsid w:val="00A17F48"/>
    <w:rsid w:val="00A20136"/>
    <w:rsid w:val="00A2046E"/>
    <w:rsid w:val="00A20507"/>
    <w:rsid w:val="00A20B20"/>
    <w:rsid w:val="00A20F9B"/>
    <w:rsid w:val="00A210A0"/>
    <w:rsid w:val="00A211A2"/>
    <w:rsid w:val="00A214D8"/>
    <w:rsid w:val="00A216BE"/>
    <w:rsid w:val="00A21857"/>
    <w:rsid w:val="00A21AB8"/>
    <w:rsid w:val="00A21DF3"/>
    <w:rsid w:val="00A22129"/>
    <w:rsid w:val="00A2257B"/>
    <w:rsid w:val="00A225DD"/>
    <w:rsid w:val="00A22C18"/>
    <w:rsid w:val="00A22E57"/>
    <w:rsid w:val="00A2387E"/>
    <w:rsid w:val="00A23896"/>
    <w:rsid w:val="00A23CC9"/>
    <w:rsid w:val="00A23CE3"/>
    <w:rsid w:val="00A25868"/>
    <w:rsid w:val="00A25B10"/>
    <w:rsid w:val="00A25D58"/>
    <w:rsid w:val="00A26871"/>
    <w:rsid w:val="00A26D5E"/>
    <w:rsid w:val="00A26EF7"/>
    <w:rsid w:val="00A2738E"/>
    <w:rsid w:val="00A274E4"/>
    <w:rsid w:val="00A27B4A"/>
    <w:rsid w:val="00A303FE"/>
    <w:rsid w:val="00A313FC"/>
    <w:rsid w:val="00A3150A"/>
    <w:rsid w:val="00A31E9D"/>
    <w:rsid w:val="00A32430"/>
    <w:rsid w:val="00A32FE8"/>
    <w:rsid w:val="00A334DC"/>
    <w:rsid w:val="00A33A09"/>
    <w:rsid w:val="00A33AF6"/>
    <w:rsid w:val="00A33D5B"/>
    <w:rsid w:val="00A34122"/>
    <w:rsid w:val="00A34C36"/>
    <w:rsid w:val="00A350F6"/>
    <w:rsid w:val="00A35306"/>
    <w:rsid w:val="00A353A5"/>
    <w:rsid w:val="00A35903"/>
    <w:rsid w:val="00A364FA"/>
    <w:rsid w:val="00A365C7"/>
    <w:rsid w:val="00A36A7B"/>
    <w:rsid w:val="00A36BAA"/>
    <w:rsid w:val="00A40022"/>
    <w:rsid w:val="00A40348"/>
    <w:rsid w:val="00A407E5"/>
    <w:rsid w:val="00A40A19"/>
    <w:rsid w:val="00A41126"/>
    <w:rsid w:val="00A411EC"/>
    <w:rsid w:val="00A413B0"/>
    <w:rsid w:val="00A4142E"/>
    <w:rsid w:val="00A417EB"/>
    <w:rsid w:val="00A424C8"/>
    <w:rsid w:val="00A425E5"/>
    <w:rsid w:val="00A426BE"/>
    <w:rsid w:val="00A42BBA"/>
    <w:rsid w:val="00A42DBF"/>
    <w:rsid w:val="00A42E4F"/>
    <w:rsid w:val="00A42E9F"/>
    <w:rsid w:val="00A43684"/>
    <w:rsid w:val="00A436A9"/>
    <w:rsid w:val="00A43A0C"/>
    <w:rsid w:val="00A43AF9"/>
    <w:rsid w:val="00A4442F"/>
    <w:rsid w:val="00A444E4"/>
    <w:rsid w:val="00A44866"/>
    <w:rsid w:val="00A4521D"/>
    <w:rsid w:val="00A45447"/>
    <w:rsid w:val="00A45640"/>
    <w:rsid w:val="00A45D3F"/>
    <w:rsid w:val="00A45DB1"/>
    <w:rsid w:val="00A45F28"/>
    <w:rsid w:val="00A45F3B"/>
    <w:rsid w:val="00A4655F"/>
    <w:rsid w:val="00A46857"/>
    <w:rsid w:val="00A46B47"/>
    <w:rsid w:val="00A46E49"/>
    <w:rsid w:val="00A473DD"/>
    <w:rsid w:val="00A478E0"/>
    <w:rsid w:val="00A47A30"/>
    <w:rsid w:val="00A47C61"/>
    <w:rsid w:val="00A47DC8"/>
    <w:rsid w:val="00A50189"/>
    <w:rsid w:val="00A50369"/>
    <w:rsid w:val="00A50428"/>
    <w:rsid w:val="00A5129F"/>
    <w:rsid w:val="00A5148D"/>
    <w:rsid w:val="00A519A6"/>
    <w:rsid w:val="00A51ECF"/>
    <w:rsid w:val="00A51F49"/>
    <w:rsid w:val="00A52C9A"/>
    <w:rsid w:val="00A53A23"/>
    <w:rsid w:val="00A53AEB"/>
    <w:rsid w:val="00A53C99"/>
    <w:rsid w:val="00A53D31"/>
    <w:rsid w:val="00A53D8D"/>
    <w:rsid w:val="00A54004"/>
    <w:rsid w:val="00A54084"/>
    <w:rsid w:val="00A5463D"/>
    <w:rsid w:val="00A54716"/>
    <w:rsid w:val="00A54F95"/>
    <w:rsid w:val="00A55A27"/>
    <w:rsid w:val="00A55F75"/>
    <w:rsid w:val="00A56088"/>
    <w:rsid w:val="00A56953"/>
    <w:rsid w:val="00A56B54"/>
    <w:rsid w:val="00A56E77"/>
    <w:rsid w:val="00A578C8"/>
    <w:rsid w:val="00A601FF"/>
    <w:rsid w:val="00A60252"/>
    <w:rsid w:val="00A605A2"/>
    <w:rsid w:val="00A60699"/>
    <w:rsid w:val="00A608AD"/>
    <w:rsid w:val="00A60C77"/>
    <w:rsid w:val="00A6108F"/>
    <w:rsid w:val="00A6131F"/>
    <w:rsid w:val="00A615A2"/>
    <w:rsid w:val="00A61B01"/>
    <w:rsid w:val="00A6235F"/>
    <w:rsid w:val="00A626A5"/>
    <w:rsid w:val="00A628BF"/>
    <w:rsid w:val="00A629DB"/>
    <w:rsid w:val="00A62AC4"/>
    <w:rsid w:val="00A632A4"/>
    <w:rsid w:val="00A639F6"/>
    <w:rsid w:val="00A63EC0"/>
    <w:rsid w:val="00A63F69"/>
    <w:rsid w:val="00A6447C"/>
    <w:rsid w:val="00A646E3"/>
    <w:rsid w:val="00A64E9B"/>
    <w:rsid w:val="00A65563"/>
    <w:rsid w:val="00A655CF"/>
    <w:rsid w:val="00A65B18"/>
    <w:rsid w:val="00A65EC8"/>
    <w:rsid w:val="00A66120"/>
    <w:rsid w:val="00A67046"/>
    <w:rsid w:val="00A670DD"/>
    <w:rsid w:val="00A6781D"/>
    <w:rsid w:val="00A67D24"/>
    <w:rsid w:val="00A67DF3"/>
    <w:rsid w:val="00A700F7"/>
    <w:rsid w:val="00A707BD"/>
    <w:rsid w:val="00A70A79"/>
    <w:rsid w:val="00A70C70"/>
    <w:rsid w:val="00A70D84"/>
    <w:rsid w:val="00A70EE3"/>
    <w:rsid w:val="00A71078"/>
    <w:rsid w:val="00A7118B"/>
    <w:rsid w:val="00A718D7"/>
    <w:rsid w:val="00A71DE8"/>
    <w:rsid w:val="00A724E2"/>
    <w:rsid w:val="00A729C9"/>
    <w:rsid w:val="00A72B87"/>
    <w:rsid w:val="00A72BA4"/>
    <w:rsid w:val="00A73947"/>
    <w:rsid w:val="00A73CB3"/>
    <w:rsid w:val="00A740F6"/>
    <w:rsid w:val="00A744FC"/>
    <w:rsid w:val="00A7454B"/>
    <w:rsid w:val="00A747D1"/>
    <w:rsid w:val="00A747FF"/>
    <w:rsid w:val="00A75597"/>
    <w:rsid w:val="00A75F96"/>
    <w:rsid w:val="00A7637E"/>
    <w:rsid w:val="00A766A1"/>
    <w:rsid w:val="00A76B8A"/>
    <w:rsid w:val="00A76E72"/>
    <w:rsid w:val="00A77426"/>
    <w:rsid w:val="00A777B8"/>
    <w:rsid w:val="00A77A3A"/>
    <w:rsid w:val="00A80251"/>
    <w:rsid w:val="00A80354"/>
    <w:rsid w:val="00A80607"/>
    <w:rsid w:val="00A80738"/>
    <w:rsid w:val="00A807F2"/>
    <w:rsid w:val="00A80B58"/>
    <w:rsid w:val="00A8127E"/>
    <w:rsid w:val="00A8136C"/>
    <w:rsid w:val="00A8141C"/>
    <w:rsid w:val="00A814DA"/>
    <w:rsid w:val="00A8195F"/>
    <w:rsid w:val="00A81A2B"/>
    <w:rsid w:val="00A81C33"/>
    <w:rsid w:val="00A81D0D"/>
    <w:rsid w:val="00A81E21"/>
    <w:rsid w:val="00A81FD3"/>
    <w:rsid w:val="00A821AC"/>
    <w:rsid w:val="00A821CF"/>
    <w:rsid w:val="00A822DE"/>
    <w:rsid w:val="00A822DF"/>
    <w:rsid w:val="00A835BF"/>
    <w:rsid w:val="00A835F1"/>
    <w:rsid w:val="00A83730"/>
    <w:rsid w:val="00A837CC"/>
    <w:rsid w:val="00A83854"/>
    <w:rsid w:val="00A83C59"/>
    <w:rsid w:val="00A84178"/>
    <w:rsid w:val="00A8435B"/>
    <w:rsid w:val="00A84660"/>
    <w:rsid w:val="00A8505D"/>
    <w:rsid w:val="00A851C7"/>
    <w:rsid w:val="00A854CB"/>
    <w:rsid w:val="00A8555F"/>
    <w:rsid w:val="00A8577D"/>
    <w:rsid w:val="00A85786"/>
    <w:rsid w:val="00A86124"/>
    <w:rsid w:val="00A87A07"/>
    <w:rsid w:val="00A87B07"/>
    <w:rsid w:val="00A9060F"/>
    <w:rsid w:val="00A910AE"/>
    <w:rsid w:val="00A91270"/>
    <w:rsid w:val="00A912CC"/>
    <w:rsid w:val="00A91495"/>
    <w:rsid w:val="00A915B7"/>
    <w:rsid w:val="00A919FB"/>
    <w:rsid w:val="00A92DC1"/>
    <w:rsid w:val="00A93742"/>
    <w:rsid w:val="00A939A4"/>
    <w:rsid w:val="00A9403D"/>
    <w:rsid w:val="00A94332"/>
    <w:rsid w:val="00A9433C"/>
    <w:rsid w:val="00A943FA"/>
    <w:rsid w:val="00A944EE"/>
    <w:rsid w:val="00A94949"/>
    <w:rsid w:val="00A94D7A"/>
    <w:rsid w:val="00A95395"/>
    <w:rsid w:val="00A9563D"/>
    <w:rsid w:val="00A9587B"/>
    <w:rsid w:val="00A95F17"/>
    <w:rsid w:val="00A9625F"/>
    <w:rsid w:val="00A9666F"/>
    <w:rsid w:val="00A967BC"/>
    <w:rsid w:val="00A969BF"/>
    <w:rsid w:val="00A96F02"/>
    <w:rsid w:val="00A972D7"/>
    <w:rsid w:val="00A97C85"/>
    <w:rsid w:val="00AA00FD"/>
    <w:rsid w:val="00AA0493"/>
    <w:rsid w:val="00AA09E0"/>
    <w:rsid w:val="00AA1325"/>
    <w:rsid w:val="00AA1B6E"/>
    <w:rsid w:val="00AA2032"/>
    <w:rsid w:val="00AA3194"/>
    <w:rsid w:val="00AA3483"/>
    <w:rsid w:val="00AA3892"/>
    <w:rsid w:val="00AA3C8A"/>
    <w:rsid w:val="00AA439C"/>
    <w:rsid w:val="00AA5772"/>
    <w:rsid w:val="00AA57E1"/>
    <w:rsid w:val="00AA59F9"/>
    <w:rsid w:val="00AA5EC3"/>
    <w:rsid w:val="00AA6117"/>
    <w:rsid w:val="00AA67C0"/>
    <w:rsid w:val="00AA6960"/>
    <w:rsid w:val="00AA6C18"/>
    <w:rsid w:val="00AA6C54"/>
    <w:rsid w:val="00AA6FA6"/>
    <w:rsid w:val="00AA7968"/>
    <w:rsid w:val="00AA7EF3"/>
    <w:rsid w:val="00AB05C5"/>
    <w:rsid w:val="00AB07D3"/>
    <w:rsid w:val="00AB0F67"/>
    <w:rsid w:val="00AB1473"/>
    <w:rsid w:val="00AB1A41"/>
    <w:rsid w:val="00AB1EF2"/>
    <w:rsid w:val="00AB21DC"/>
    <w:rsid w:val="00AB22A8"/>
    <w:rsid w:val="00AB2396"/>
    <w:rsid w:val="00AB2CBE"/>
    <w:rsid w:val="00AB2DF8"/>
    <w:rsid w:val="00AB2EB7"/>
    <w:rsid w:val="00AB3DC6"/>
    <w:rsid w:val="00AB3F16"/>
    <w:rsid w:val="00AB3FD6"/>
    <w:rsid w:val="00AB401A"/>
    <w:rsid w:val="00AB4268"/>
    <w:rsid w:val="00AB4275"/>
    <w:rsid w:val="00AB430C"/>
    <w:rsid w:val="00AB4C15"/>
    <w:rsid w:val="00AB580E"/>
    <w:rsid w:val="00AB592E"/>
    <w:rsid w:val="00AB5E84"/>
    <w:rsid w:val="00AB635B"/>
    <w:rsid w:val="00AB6C7E"/>
    <w:rsid w:val="00AB7611"/>
    <w:rsid w:val="00AB7A06"/>
    <w:rsid w:val="00AB7CD1"/>
    <w:rsid w:val="00AB7D97"/>
    <w:rsid w:val="00AB7E2B"/>
    <w:rsid w:val="00AC03C2"/>
    <w:rsid w:val="00AC040E"/>
    <w:rsid w:val="00AC0B94"/>
    <w:rsid w:val="00AC0E65"/>
    <w:rsid w:val="00AC0F46"/>
    <w:rsid w:val="00AC1E32"/>
    <w:rsid w:val="00AC1E41"/>
    <w:rsid w:val="00AC237F"/>
    <w:rsid w:val="00AC23BB"/>
    <w:rsid w:val="00AC3078"/>
    <w:rsid w:val="00AC329A"/>
    <w:rsid w:val="00AC34A5"/>
    <w:rsid w:val="00AC3BD1"/>
    <w:rsid w:val="00AC4421"/>
    <w:rsid w:val="00AC44EF"/>
    <w:rsid w:val="00AC4F44"/>
    <w:rsid w:val="00AC4FFE"/>
    <w:rsid w:val="00AC5708"/>
    <w:rsid w:val="00AC5E58"/>
    <w:rsid w:val="00AC6069"/>
    <w:rsid w:val="00AC7025"/>
    <w:rsid w:val="00AC70D2"/>
    <w:rsid w:val="00AC720C"/>
    <w:rsid w:val="00AC72BF"/>
    <w:rsid w:val="00AC7AE9"/>
    <w:rsid w:val="00AC7B55"/>
    <w:rsid w:val="00AD03F4"/>
    <w:rsid w:val="00AD0EDE"/>
    <w:rsid w:val="00AD11FD"/>
    <w:rsid w:val="00AD135B"/>
    <w:rsid w:val="00AD1652"/>
    <w:rsid w:val="00AD2914"/>
    <w:rsid w:val="00AD2980"/>
    <w:rsid w:val="00AD2C10"/>
    <w:rsid w:val="00AD3908"/>
    <w:rsid w:val="00AD3A95"/>
    <w:rsid w:val="00AD3D6A"/>
    <w:rsid w:val="00AD3EE2"/>
    <w:rsid w:val="00AD450A"/>
    <w:rsid w:val="00AD45D7"/>
    <w:rsid w:val="00AD4B69"/>
    <w:rsid w:val="00AD4BDA"/>
    <w:rsid w:val="00AD4D8A"/>
    <w:rsid w:val="00AD5074"/>
    <w:rsid w:val="00AD5767"/>
    <w:rsid w:val="00AD5915"/>
    <w:rsid w:val="00AD63B3"/>
    <w:rsid w:val="00AD63F4"/>
    <w:rsid w:val="00AD6804"/>
    <w:rsid w:val="00AD6A4F"/>
    <w:rsid w:val="00AD6B85"/>
    <w:rsid w:val="00AD6E68"/>
    <w:rsid w:val="00AD7ED8"/>
    <w:rsid w:val="00AE07A4"/>
    <w:rsid w:val="00AE0979"/>
    <w:rsid w:val="00AE0C29"/>
    <w:rsid w:val="00AE11D9"/>
    <w:rsid w:val="00AE209D"/>
    <w:rsid w:val="00AE24D8"/>
    <w:rsid w:val="00AE2D7C"/>
    <w:rsid w:val="00AE34BB"/>
    <w:rsid w:val="00AE35BD"/>
    <w:rsid w:val="00AE35CB"/>
    <w:rsid w:val="00AE4148"/>
    <w:rsid w:val="00AE4B3D"/>
    <w:rsid w:val="00AE4DC9"/>
    <w:rsid w:val="00AE520D"/>
    <w:rsid w:val="00AE5C51"/>
    <w:rsid w:val="00AE63DE"/>
    <w:rsid w:val="00AE6700"/>
    <w:rsid w:val="00AE6A17"/>
    <w:rsid w:val="00AE6BC9"/>
    <w:rsid w:val="00AE705D"/>
    <w:rsid w:val="00AE7135"/>
    <w:rsid w:val="00AE71AB"/>
    <w:rsid w:val="00AE7552"/>
    <w:rsid w:val="00AE7A62"/>
    <w:rsid w:val="00AF090E"/>
    <w:rsid w:val="00AF117A"/>
    <w:rsid w:val="00AF19E4"/>
    <w:rsid w:val="00AF2126"/>
    <w:rsid w:val="00AF23D2"/>
    <w:rsid w:val="00AF29A8"/>
    <w:rsid w:val="00AF2EFF"/>
    <w:rsid w:val="00AF346B"/>
    <w:rsid w:val="00AF4027"/>
    <w:rsid w:val="00AF42AE"/>
    <w:rsid w:val="00AF4A21"/>
    <w:rsid w:val="00AF555A"/>
    <w:rsid w:val="00AF5B32"/>
    <w:rsid w:val="00AF5FC3"/>
    <w:rsid w:val="00AF60D1"/>
    <w:rsid w:val="00AF66C8"/>
    <w:rsid w:val="00AF6758"/>
    <w:rsid w:val="00AF69EA"/>
    <w:rsid w:val="00AF6D6B"/>
    <w:rsid w:val="00AF74EF"/>
    <w:rsid w:val="00AF7C97"/>
    <w:rsid w:val="00B00014"/>
    <w:rsid w:val="00B000F6"/>
    <w:rsid w:val="00B00730"/>
    <w:rsid w:val="00B009EE"/>
    <w:rsid w:val="00B00A25"/>
    <w:rsid w:val="00B01197"/>
    <w:rsid w:val="00B013C2"/>
    <w:rsid w:val="00B01900"/>
    <w:rsid w:val="00B01B5C"/>
    <w:rsid w:val="00B01C1D"/>
    <w:rsid w:val="00B01C50"/>
    <w:rsid w:val="00B01F52"/>
    <w:rsid w:val="00B020DA"/>
    <w:rsid w:val="00B0300C"/>
    <w:rsid w:val="00B0353A"/>
    <w:rsid w:val="00B038EE"/>
    <w:rsid w:val="00B03CDC"/>
    <w:rsid w:val="00B03D66"/>
    <w:rsid w:val="00B04759"/>
    <w:rsid w:val="00B04EBE"/>
    <w:rsid w:val="00B054A4"/>
    <w:rsid w:val="00B05AE9"/>
    <w:rsid w:val="00B05DCD"/>
    <w:rsid w:val="00B06016"/>
    <w:rsid w:val="00B06228"/>
    <w:rsid w:val="00B062A7"/>
    <w:rsid w:val="00B0633D"/>
    <w:rsid w:val="00B069E5"/>
    <w:rsid w:val="00B06AF8"/>
    <w:rsid w:val="00B06B7F"/>
    <w:rsid w:val="00B06EBC"/>
    <w:rsid w:val="00B070CD"/>
    <w:rsid w:val="00B07280"/>
    <w:rsid w:val="00B0737E"/>
    <w:rsid w:val="00B0795A"/>
    <w:rsid w:val="00B100BB"/>
    <w:rsid w:val="00B102C1"/>
    <w:rsid w:val="00B116DF"/>
    <w:rsid w:val="00B11E57"/>
    <w:rsid w:val="00B12A48"/>
    <w:rsid w:val="00B12C01"/>
    <w:rsid w:val="00B12E12"/>
    <w:rsid w:val="00B12F1E"/>
    <w:rsid w:val="00B132EC"/>
    <w:rsid w:val="00B137B6"/>
    <w:rsid w:val="00B14C41"/>
    <w:rsid w:val="00B14E34"/>
    <w:rsid w:val="00B15231"/>
    <w:rsid w:val="00B152F3"/>
    <w:rsid w:val="00B153A7"/>
    <w:rsid w:val="00B154C7"/>
    <w:rsid w:val="00B15507"/>
    <w:rsid w:val="00B158B3"/>
    <w:rsid w:val="00B15C09"/>
    <w:rsid w:val="00B15C70"/>
    <w:rsid w:val="00B15EEC"/>
    <w:rsid w:val="00B1603C"/>
    <w:rsid w:val="00B16354"/>
    <w:rsid w:val="00B163A1"/>
    <w:rsid w:val="00B1654C"/>
    <w:rsid w:val="00B200B9"/>
    <w:rsid w:val="00B20165"/>
    <w:rsid w:val="00B20E58"/>
    <w:rsid w:val="00B21E84"/>
    <w:rsid w:val="00B21F93"/>
    <w:rsid w:val="00B22346"/>
    <w:rsid w:val="00B223D9"/>
    <w:rsid w:val="00B22474"/>
    <w:rsid w:val="00B22806"/>
    <w:rsid w:val="00B22E42"/>
    <w:rsid w:val="00B236B6"/>
    <w:rsid w:val="00B2384F"/>
    <w:rsid w:val="00B24206"/>
    <w:rsid w:val="00B24565"/>
    <w:rsid w:val="00B24C92"/>
    <w:rsid w:val="00B25495"/>
    <w:rsid w:val="00B258C0"/>
    <w:rsid w:val="00B259F4"/>
    <w:rsid w:val="00B26758"/>
    <w:rsid w:val="00B26958"/>
    <w:rsid w:val="00B27015"/>
    <w:rsid w:val="00B27106"/>
    <w:rsid w:val="00B27609"/>
    <w:rsid w:val="00B2777C"/>
    <w:rsid w:val="00B2782F"/>
    <w:rsid w:val="00B306F6"/>
    <w:rsid w:val="00B30796"/>
    <w:rsid w:val="00B307B0"/>
    <w:rsid w:val="00B3097E"/>
    <w:rsid w:val="00B30D09"/>
    <w:rsid w:val="00B32405"/>
    <w:rsid w:val="00B324EA"/>
    <w:rsid w:val="00B326C7"/>
    <w:rsid w:val="00B32BE7"/>
    <w:rsid w:val="00B333C1"/>
    <w:rsid w:val="00B34557"/>
    <w:rsid w:val="00B34678"/>
    <w:rsid w:val="00B34BFC"/>
    <w:rsid w:val="00B35BCE"/>
    <w:rsid w:val="00B35C6E"/>
    <w:rsid w:val="00B36623"/>
    <w:rsid w:val="00B3688F"/>
    <w:rsid w:val="00B36B48"/>
    <w:rsid w:val="00B36B49"/>
    <w:rsid w:val="00B374D9"/>
    <w:rsid w:val="00B37736"/>
    <w:rsid w:val="00B37A25"/>
    <w:rsid w:val="00B37AC8"/>
    <w:rsid w:val="00B37FB6"/>
    <w:rsid w:val="00B406A6"/>
    <w:rsid w:val="00B40767"/>
    <w:rsid w:val="00B4125B"/>
    <w:rsid w:val="00B4183B"/>
    <w:rsid w:val="00B4194A"/>
    <w:rsid w:val="00B41E82"/>
    <w:rsid w:val="00B426E2"/>
    <w:rsid w:val="00B428B6"/>
    <w:rsid w:val="00B429B3"/>
    <w:rsid w:val="00B4352F"/>
    <w:rsid w:val="00B43790"/>
    <w:rsid w:val="00B43A15"/>
    <w:rsid w:val="00B43AD5"/>
    <w:rsid w:val="00B44693"/>
    <w:rsid w:val="00B44910"/>
    <w:rsid w:val="00B4500E"/>
    <w:rsid w:val="00B4517F"/>
    <w:rsid w:val="00B45393"/>
    <w:rsid w:val="00B461AD"/>
    <w:rsid w:val="00B463C8"/>
    <w:rsid w:val="00B467D7"/>
    <w:rsid w:val="00B469F7"/>
    <w:rsid w:val="00B46FE7"/>
    <w:rsid w:val="00B471CD"/>
    <w:rsid w:val="00B477C1"/>
    <w:rsid w:val="00B47889"/>
    <w:rsid w:val="00B47AAC"/>
    <w:rsid w:val="00B47D69"/>
    <w:rsid w:val="00B47DCD"/>
    <w:rsid w:val="00B50518"/>
    <w:rsid w:val="00B505E0"/>
    <w:rsid w:val="00B50B84"/>
    <w:rsid w:val="00B510C0"/>
    <w:rsid w:val="00B5120F"/>
    <w:rsid w:val="00B51DC3"/>
    <w:rsid w:val="00B51F4A"/>
    <w:rsid w:val="00B522C1"/>
    <w:rsid w:val="00B523E2"/>
    <w:rsid w:val="00B5245D"/>
    <w:rsid w:val="00B529EC"/>
    <w:rsid w:val="00B52C7C"/>
    <w:rsid w:val="00B52E2C"/>
    <w:rsid w:val="00B535C2"/>
    <w:rsid w:val="00B53602"/>
    <w:rsid w:val="00B5365C"/>
    <w:rsid w:val="00B5379E"/>
    <w:rsid w:val="00B53AF7"/>
    <w:rsid w:val="00B53B1B"/>
    <w:rsid w:val="00B54A84"/>
    <w:rsid w:val="00B54B73"/>
    <w:rsid w:val="00B5505C"/>
    <w:rsid w:val="00B551E6"/>
    <w:rsid w:val="00B552F0"/>
    <w:rsid w:val="00B554E0"/>
    <w:rsid w:val="00B555E2"/>
    <w:rsid w:val="00B55B16"/>
    <w:rsid w:val="00B55BB2"/>
    <w:rsid w:val="00B55EB7"/>
    <w:rsid w:val="00B561C1"/>
    <w:rsid w:val="00B562C1"/>
    <w:rsid w:val="00B568BA"/>
    <w:rsid w:val="00B57033"/>
    <w:rsid w:val="00B57AE4"/>
    <w:rsid w:val="00B57E57"/>
    <w:rsid w:val="00B600E2"/>
    <w:rsid w:val="00B61151"/>
    <w:rsid w:val="00B612EB"/>
    <w:rsid w:val="00B62B5E"/>
    <w:rsid w:val="00B62BEF"/>
    <w:rsid w:val="00B62CEC"/>
    <w:rsid w:val="00B62CFD"/>
    <w:rsid w:val="00B62EDF"/>
    <w:rsid w:val="00B6316A"/>
    <w:rsid w:val="00B63C56"/>
    <w:rsid w:val="00B63D33"/>
    <w:rsid w:val="00B64115"/>
    <w:rsid w:val="00B641BC"/>
    <w:rsid w:val="00B6425A"/>
    <w:rsid w:val="00B647A9"/>
    <w:rsid w:val="00B64810"/>
    <w:rsid w:val="00B64818"/>
    <w:rsid w:val="00B6587F"/>
    <w:rsid w:val="00B65B30"/>
    <w:rsid w:val="00B65DD5"/>
    <w:rsid w:val="00B6617A"/>
    <w:rsid w:val="00B6638E"/>
    <w:rsid w:val="00B666A3"/>
    <w:rsid w:val="00B6755D"/>
    <w:rsid w:val="00B6798C"/>
    <w:rsid w:val="00B67B84"/>
    <w:rsid w:val="00B70A37"/>
    <w:rsid w:val="00B71902"/>
    <w:rsid w:val="00B71C1B"/>
    <w:rsid w:val="00B71C46"/>
    <w:rsid w:val="00B722D3"/>
    <w:rsid w:val="00B728ED"/>
    <w:rsid w:val="00B72946"/>
    <w:rsid w:val="00B72951"/>
    <w:rsid w:val="00B72A38"/>
    <w:rsid w:val="00B72AB3"/>
    <w:rsid w:val="00B72EA1"/>
    <w:rsid w:val="00B73072"/>
    <w:rsid w:val="00B73141"/>
    <w:rsid w:val="00B73844"/>
    <w:rsid w:val="00B739E8"/>
    <w:rsid w:val="00B73BC0"/>
    <w:rsid w:val="00B73D2B"/>
    <w:rsid w:val="00B73E95"/>
    <w:rsid w:val="00B73FD9"/>
    <w:rsid w:val="00B74020"/>
    <w:rsid w:val="00B7536A"/>
    <w:rsid w:val="00B75C47"/>
    <w:rsid w:val="00B763F9"/>
    <w:rsid w:val="00B7648F"/>
    <w:rsid w:val="00B7690C"/>
    <w:rsid w:val="00B76A8A"/>
    <w:rsid w:val="00B77714"/>
    <w:rsid w:val="00B801F5"/>
    <w:rsid w:val="00B8040D"/>
    <w:rsid w:val="00B804CD"/>
    <w:rsid w:val="00B80996"/>
    <w:rsid w:val="00B80A4E"/>
    <w:rsid w:val="00B80D25"/>
    <w:rsid w:val="00B80D57"/>
    <w:rsid w:val="00B811A0"/>
    <w:rsid w:val="00B81358"/>
    <w:rsid w:val="00B81542"/>
    <w:rsid w:val="00B819BD"/>
    <w:rsid w:val="00B81ADB"/>
    <w:rsid w:val="00B81BDF"/>
    <w:rsid w:val="00B81EF2"/>
    <w:rsid w:val="00B82092"/>
    <w:rsid w:val="00B8219B"/>
    <w:rsid w:val="00B8224E"/>
    <w:rsid w:val="00B82941"/>
    <w:rsid w:val="00B83452"/>
    <w:rsid w:val="00B834C9"/>
    <w:rsid w:val="00B837E3"/>
    <w:rsid w:val="00B840D1"/>
    <w:rsid w:val="00B8418D"/>
    <w:rsid w:val="00B843BA"/>
    <w:rsid w:val="00B84DB2"/>
    <w:rsid w:val="00B8566F"/>
    <w:rsid w:val="00B85FC5"/>
    <w:rsid w:val="00B862F4"/>
    <w:rsid w:val="00B86478"/>
    <w:rsid w:val="00B86D52"/>
    <w:rsid w:val="00B8724E"/>
    <w:rsid w:val="00B872D3"/>
    <w:rsid w:val="00B8756B"/>
    <w:rsid w:val="00B876E8"/>
    <w:rsid w:val="00B87D54"/>
    <w:rsid w:val="00B87D7B"/>
    <w:rsid w:val="00B87EB0"/>
    <w:rsid w:val="00B87FEE"/>
    <w:rsid w:val="00B90275"/>
    <w:rsid w:val="00B90D38"/>
    <w:rsid w:val="00B915BC"/>
    <w:rsid w:val="00B91AD8"/>
    <w:rsid w:val="00B91C7C"/>
    <w:rsid w:val="00B92364"/>
    <w:rsid w:val="00B926AB"/>
    <w:rsid w:val="00B92869"/>
    <w:rsid w:val="00B932EF"/>
    <w:rsid w:val="00B9377D"/>
    <w:rsid w:val="00B9397B"/>
    <w:rsid w:val="00B93A66"/>
    <w:rsid w:val="00B93AC5"/>
    <w:rsid w:val="00B93D48"/>
    <w:rsid w:val="00B94029"/>
    <w:rsid w:val="00B94FCC"/>
    <w:rsid w:val="00B954A7"/>
    <w:rsid w:val="00B959BF"/>
    <w:rsid w:val="00B95C3E"/>
    <w:rsid w:val="00B95D40"/>
    <w:rsid w:val="00B95ED6"/>
    <w:rsid w:val="00B96562"/>
    <w:rsid w:val="00B96B58"/>
    <w:rsid w:val="00B978C9"/>
    <w:rsid w:val="00BA00D6"/>
    <w:rsid w:val="00BA0122"/>
    <w:rsid w:val="00BA03AB"/>
    <w:rsid w:val="00BA04DE"/>
    <w:rsid w:val="00BA0B34"/>
    <w:rsid w:val="00BA0B47"/>
    <w:rsid w:val="00BA0D28"/>
    <w:rsid w:val="00BA112C"/>
    <w:rsid w:val="00BA1293"/>
    <w:rsid w:val="00BA17AA"/>
    <w:rsid w:val="00BA18FB"/>
    <w:rsid w:val="00BA1CAA"/>
    <w:rsid w:val="00BA2084"/>
    <w:rsid w:val="00BA264A"/>
    <w:rsid w:val="00BA2915"/>
    <w:rsid w:val="00BA2BD2"/>
    <w:rsid w:val="00BA2D07"/>
    <w:rsid w:val="00BA3D81"/>
    <w:rsid w:val="00BA3DC7"/>
    <w:rsid w:val="00BA3FEE"/>
    <w:rsid w:val="00BA479C"/>
    <w:rsid w:val="00BA4BB5"/>
    <w:rsid w:val="00BA4D06"/>
    <w:rsid w:val="00BA4DAC"/>
    <w:rsid w:val="00BA5A53"/>
    <w:rsid w:val="00BA5B5F"/>
    <w:rsid w:val="00BA6751"/>
    <w:rsid w:val="00BA69EA"/>
    <w:rsid w:val="00BA6B25"/>
    <w:rsid w:val="00BA6E19"/>
    <w:rsid w:val="00BA7205"/>
    <w:rsid w:val="00BA75A3"/>
    <w:rsid w:val="00BA7895"/>
    <w:rsid w:val="00BA7C46"/>
    <w:rsid w:val="00BB0190"/>
    <w:rsid w:val="00BB0351"/>
    <w:rsid w:val="00BB0978"/>
    <w:rsid w:val="00BB0A41"/>
    <w:rsid w:val="00BB1019"/>
    <w:rsid w:val="00BB1092"/>
    <w:rsid w:val="00BB1184"/>
    <w:rsid w:val="00BB16DA"/>
    <w:rsid w:val="00BB179F"/>
    <w:rsid w:val="00BB1998"/>
    <w:rsid w:val="00BB1FBB"/>
    <w:rsid w:val="00BB23E4"/>
    <w:rsid w:val="00BB2AB4"/>
    <w:rsid w:val="00BB3141"/>
    <w:rsid w:val="00BB3245"/>
    <w:rsid w:val="00BB3881"/>
    <w:rsid w:val="00BB3C05"/>
    <w:rsid w:val="00BB46A6"/>
    <w:rsid w:val="00BB4AC8"/>
    <w:rsid w:val="00BB4D8D"/>
    <w:rsid w:val="00BB4EA9"/>
    <w:rsid w:val="00BB526A"/>
    <w:rsid w:val="00BB5482"/>
    <w:rsid w:val="00BB5A5C"/>
    <w:rsid w:val="00BB5F12"/>
    <w:rsid w:val="00BB61B7"/>
    <w:rsid w:val="00BB6540"/>
    <w:rsid w:val="00BB670F"/>
    <w:rsid w:val="00BB6A4F"/>
    <w:rsid w:val="00BB7145"/>
    <w:rsid w:val="00BB7ACB"/>
    <w:rsid w:val="00BC020E"/>
    <w:rsid w:val="00BC05BE"/>
    <w:rsid w:val="00BC0C8E"/>
    <w:rsid w:val="00BC0F74"/>
    <w:rsid w:val="00BC166A"/>
    <w:rsid w:val="00BC19BF"/>
    <w:rsid w:val="00BC19ED"/>
    <w:rsid w:val="00BC262A"/>
    <w:rsid w:val="00BC2C96"/>
    <w:rsid w:val="00BC33AC"/>
    <w:rsid w:val="00BC38B5"/>
    <w:rsid w:val="00BC42A4"/>
    <w:rsid w:val="00BC484C"/>
    <w:rsid w:val="00BC48C2"/>
    <w:rsid w:val="00BC4C0E"/>
    <w:rsid w:val="00BC4CB9"/>
    <w:rsid w:val="00BC4F45"/>
    <w:rsid w:val="00BC54D2"/>
    <w:rsid w:val="00BC59D1"/>
    <w:rsid w:val="00BC5BB1"/>
    <w:rsid w:val="00BC6084"/>
    <w:rsid w:val="00BC631B"/>
    <w:rsid w:val="00BC6630"/>
    <w:rsid w:val="00BC6837"/>
    <w:rsid w:val="00BC6B09"/>
    <w:rsid w:val="00BC6B70"/>
    <w:rsid w:val="00BC6BE8"/>
    <w:rsid w:val="00BC7190"/>
    <w:rsid w:val="00BC72CC"/>
    <w:rsid w:val="00BC7797"/>
    <w:rsid w:val="00BC7B67"/>
    <w:rsid w:val="00BC7C3B"/>
    <w:rsid w:val="00BC7E76"/>
    <w:rsid w:val="00BD008C"/>
    <w:rsid w:val="00BD00A6"/>
    <w:rsid w:val="00BD071D"/>
    <w:rsid w:val="00BD0E9A"/>
    <w:rsid w:val="00BD1130"/>
    <w:rsid w:val="00BD150E"/>
    <w:rsid w:val="00BD18C6"/>
    <w:rsid w:val="00BD1C6B"/>
    <w:rsid w:val="00BD1D1A"/>
    <w:rsid w:val="00BD22AE"/>
    <w:rsid w:val="00BD3662"/>
    <w:rsid w:val="00BD3CEA"/>
    <w:rsid w:val="00BD402B"/>
    <w:rsid w:val="00BD45A5"/>
    <w:rsid w:val="00BD45AC"/>
    <w:rsid w:val="00BD4740"/>
    <w:rsid w:val="00BD4D8C"/>
    <w:rsid w:val="00BD51B5"/>
    <w:rsid w:val="00BD54AC"/>
    <w:rsid w:val="00BD56C8"/>
    <w:rsid w:val="00BD58D7"/>
    <w:rsid w:val="00BD5C03"/>
    <w:rsid w:val="00BD5F6C"/>
    <w:rsid w:val="00BD6099"/>
    <w:rsid w:val="00BD6283"/>
    <w:rsid w:val="00BD6596"/>
    <w:rsid w:val="00BD69E5"/>
    <w:rsid w:val="00BD6A8F"/>
    <w:rsid w:val="00BD6F95"/>
    <w:rsid w:val="00BD711C"/>
    <w:rsid w:val="00BD7408"/>
    <w:rsid w:val="00BD7529"/>
    <w:rsid w:val="00BD7847"/>
    <w:rsid w:val="00BD7DC0"/>
    <w:rsid w:val="00BE00F2"/>
    <w:rsid w:val="00BE01FD"/>
    <w:rsid w:val="00BE02A9"/>
    <w:rsid w:val="00BE0952"/>
    <w:rsid w:val="00BE0C11"/>
    <w:rsid w:val="00BE0DFE"/>
    <w:rsid w:val="00BE0ED1"/>
    <w:rsid w:val="00BE0F31"/>
    <w:rsid w:val="00BE1295"/>
    <w:rsid w:val="00BE1548"/>
    <w:rsid w:val="00BE15D8"/>
    <w:rsid w:val="00BE1666"/>
    <w:rsid w:val="00BE1A18"/>
    <w:rsid w:val="00BE1EC9"/>
    <w:rsid w:val="00BE1F22"/>
    <w:rsid w:val="00BE245A"/>
    <w:rsid w:val="00BE282B"/>
    <w:rsid w:val="00BE2B01"/>
    <w:rsid w:val="00BE3643"/>
    <w:rsid w:val="00BE36C3"/>
    <w:rsid w:val="00BE38DC"/>
    <w:rsid w:val="00BE3E8C"/>
    <w:rsid w:val="00BE4227"/>
    <w:rsid w:val="00BE473C"/>
    <w:rsid w:val="00BE53FC"/>
    <w:rsid w:val="00BE5425"/>
    <w:rsid w:val="00BE57CB"/>
    <w:rsid w:val="00BE57FF"/>
    <w:rsid w:val="00BE597C"/>
    <w:rsid w:val="00BE5B09"/>
    <w:rsid w:val="00BE5C74"/>
    <w:rsid w:val="00BE5EFB"/>
    <w:rsid w:val="00BE6089"/>
    <w:rsid w:val="00BE763F"/>
    <w:rsid w:val="00BE76E9"/>
    <w:rsid w:val="00BE7E89"/>
    <w:rsid w:val="00BF032F"/>
    <w:rsid w:val="00BF071A"/>
    <w:rsid w:val="00BF0A7C"/>
    <w:rsid w:val="00BF11E0"/>
    <w:rsid w:val="00BF1743"/>
    <w:rsid w:val="00BF1A29"/>
    <w:rsid w:val="00BF1C67"/>
    <w:rsid w:val="00BF1D8D"/>
    <w:rsid w:val="00BF2730"/>
    <w:rsid w:val="00BF28B9"/>
    <w:rsid w:val="00BF2F82"/>
    <w:rsid w:val="00BF3FF5"/>
    <w:rsid w:val="00BF41DA"/>
    <w:rsid w:val="00BF43AA"/>
    <w:rsid w:val="00BF44C0"/>
    <w:rsid w:val="00BF452A"/>
    <w:rsid w:val="00BF461E"/>
    <w:rsid w:val="00BF5325"/>
    <w:rsid w:val="00BF5AC8"/>
    <w:rsid w:val="00BF5B64"/>
    <w:rsid w:val="00BF5FD8"/>
    <w:rsid w:val="00BF605D"/>
    <w:rsid w:val="00BF6C54"/>
    <w:rsid w:val="00BF7141"/>
    <w:rsid w:val="00BF7237"/>
    <w:rsid w:val="00BF775D"/>
    <w:rsid w:val="00BF796C"/>
    <w:rsid w:val="00BF7CE9"/>
    <w:rsid w:val="00C00859"/>
    <w:rsid w:val="00C00BAC"/>
    <w:rsid w:val="00C0110B"/>
    <w:rsid w:val="00C01777"/>
    <w:rsid w:val="00C01DF9"/>
    <w:rsid w:val="00C020D7"/>
    <w:rsid w:val="00C0215D"/>
    <w:rsid w:val="00C0263B"/>
    <w:rsid w:val="00C02F5D"/>
    <w:rsid w:val="00C03218"/>
    <w:rsid w:val="00C0402A"/>
    <w:rsid w:val="00C04AA7"/>
    <w:rsid w:val="00C05735"/>
    <w:rsid w:val="00C059B8"/>
    <w:rsid w:val="00C05AC0"/>
    <w:rsid w:val="00C05C41"/>
    <w:rsid w:val="00C060F1"/>
    <w:rsid w:val="00C0653C"/>
    <w:rsid w:val="00C06A4C"/>
    <w:rsid w:val="00C06C68"/>
    <w:rsid w:val="00C06DF9"/>
    <w:rsid w:val="00C07015"/>
    <w:rsid w:val="00C0785E"/>
    <w:rsid w:val="00C0795F"/>
    <w:rsid w:val="00C1045A"/>
    <w:rsid w:val="00C11A4A"/>
    <w:rsid w:val="00C11A6B"/>
    <w:rsid w:val="00C11D3E"/>
    <w:rsid w:val="00C12320"/>
    <w:rsid w:val="00C126AC"/>
    <w:rsid w:val="00C129E6"/>
    <w:rsid w:val="00C12AF2"/>
    <w:rsid w:val="00C131DF"/>
    <w:rsid w:val="00C13676"/>
    <w:rsid w:val="00C1369E"/>
    <w:rsid w:val="00C1388C"/>
    <w:rsid w:val="00C138A0"/>
    <w:rsid w:val="00C138CE"/>
    <w:rsid w:val="00C139DB"/>
    <w:rsid w:val="00C13A46"/>
    <w:rsid w:val="00C13B53"/>
    <w:rsid w:val="00C13C53"/>
    <w:rsid w:val="00C141B3"/>
    <w:rsid w:val="00C142E5"/>
    <w:rsid w:val="00C14CD1"/>
    <w:rsid w:val="00C14D5E"/>
    <w:rsid w:val="00C15537"/>
    <w:rsid w:val="00C16007"/>
    <w:rsid w:val="00C1678B"/>
    <w:rsid w:val="00C17081"/>
    <w:rsid w:val="00C17267"/>
    <w:rsid w:val="00C1771C"/>
    <w:rsid w:val="00C17729"/>
    <w:rsid w:val="00C17962"/>
    <w:rsid w:val="00C17A6F"/>
    <w:rsid w:val="00C20406"/>
    <w:rsid w:val="00C2055C"/>
    <w:rsid w:val="00C205C8"/>
    <w:rsid w:val="00C20B91"/>
    <w:rsid w:val="00C20F12"/>
    <w:rsid w:val="00C21279"/>
    <w:rsid w:val="00C215B4"/>
    <w:rsid w:val="00C21884"/>
    <w:rsid w:val="00C219AF"/>
    <w:rsid w:val="00C219B5"/>
    <w:rsid w:val="00C21B13"/>
    <w:rsid w:val="00C21C88"/>
    <w:rsid w:val="00C21FB0"/>
    <w:rsid w:val="00C21FD7"/>
    <w:rsid w:val="00C22482"/>
    <w:rsid w:val="00C22F9B"/>
    <w:rsid w:val="00C23153"/>
    <w:rsid w:val="00C23464"/>
    <w:rsid w:val="00C23528"/>
    <w:rsid w:val="00C23C6C"/>
    <w:rsid w:val="00C23DFB"/>
    <w:rsid w:val="00C243D5"/>
    <w:rsid w:val="00C24690"/>
    <w:rsid w:val="00C248F6"/>
    <w:rsid w:val="00C24E1B"/>
    <w:rsid w:val="00C25AD3"/>
    <w:rsid w:val="00C25AF6"/>
    <w:rsid w:val="00C25D3E"/>
    <w:rsid w:val="00C25F15"/>
    <w:rsid w:val="00C265AC"/>
    <w:rsid w:val="00C26737"/>
    <w:rsid w:val="00C267D2"/>
    <w:rsid w:val="00C26932"/>
    <w:rsid w:val="00C26B6D"/>
    <w:rsid w:val="00C27010"/>
    <w:rsid w:val="00C2743C"/>
    <w:rsid w:val="00C27556"/>
    <w:rsid w:val="00C307FD"/>
    <w:rsid w:val="00C30AD6"/>
    <w:rsid w:val="00C30B9A"/>
    <w:rsid w:val="00C30FAA"/>
    <w:rsid w:val="00C313B7"/>
    <w:rsid w:val="00C31794"/>
    <w:rsid w:val="00C3186E"/>
    <w:rsid w:val="00C3217A"/>
    <w:rsid w:val="00C323F9"/>
    <w:rsid w:val="00C325DA"/>
    <w:rsid w:val="00C33110"/>
    <w:rsid w:val="00C331BE"/>
    <w:rsid w:val="00C3327D"/>
    <w:rsid w:val="00C33F87"/>
    <w:rsid w:val="00C340EB"/>
    <w:rsid w:val="00C340F7"/>
    <w:rsid w:val="00C3410E"/>
    <w:rsid w:val="00C341F0"/>
    <w:rsid w:val="00C34306"/>
    <w:rsid w:val="00C34DEC"/>
    <w:rsid w:val="00C3536A"/>
    <w:rsid w:val="00C354E6"/>
    <w:rsid w:val="00C35A13"/>
    <w:rsid w:val="00C35E37"/>
    <w:rsid w:val="00C35EDB"/>
    <w:rsid w:val="00C3608B"/>
    <w:rsid w:val="00C364BB"/>
    <w:rsid w:val="00C36F30"/>
    <w:rsid w:val="00C36F81"/>
    <w:rsid w:val="00C37481"/>
    <w:rsid w:val="00C37531"/>
    <w:rsid w:val="00C3757F"/>
    <w:rsid w:val="00C407DC"/>
    <w:rsid w:val="00C40B2A"/>
    <w:rsid w:val="00C40CF9"/>
    <w:rsid w:val="00C40D6D"/>
    <w:rsid w:val="00C40FB1"/>
    <w:rsid w:val="00C424C6"/>
    <w:rsid w:val="00C42A43"/>
    <w:rsid w:val="00C43119"/>
    <w:rsid w:val="00C4322D"/>
    <w:rsid w:val="00C4353C"/>
    <w:rsid w:val="00C44377"/>
    <w:rsid w:val="00C44616"/>
    <w:rsid w:val="00C44A1F"/>
    <w:rsid w:val="00C45093"/>
    <w:rsid w:val="00C455F8"/>
    <w:rsid w:val="00C45D16"/>
    <w:rsid w:val="00C46018"/>
    <w:rsid w:val="00C46B81"/>
    <w:rsid w:val="00C46BAB"/>
    <w:rsid w:val="00C473DC"/>
    <w:rsid w:val="00C47680"/>
    <w:rsid w:val="00C476E1"/>
    <w:rsid w:val="00C47B6F"/>
    <w:rsid w:val="00C47D18"/>
    <w:rsid w:val="00C47D85"/>
    <w:rsid w:val="00C516A3"/>
    <w:rsid w:val="00C51A20"/>
    <w:rsid w:val="00C526B9"/>
    <w:rsid w:val="00C52918"/>
    <w:rsid w:val="00C52B1D"/>
    <w:rsid w:val="00C53311"/>
    <w:rsid w:val="00C534BB"/>
    <w:rsid w:val="00C53751"/>
    <w:rsid w:val="00C54189"/>
    <w:rsid w:val="00C54A16"/>
    <w:rsid w:val="00C54CF0"/>
    <w:rsid w:val="00C54F58"/>
    <w:rsid w:val="00C557F8"/>
    <w:rsid w:val="00C5596A"/>
    <w:rsid w:val="00C55BBB"/>
    <w:rsid w:val="00C55D35"/>
    <w:rsid w:val="00C560F3"/>
    <w:rsid w:val="00C56C1E"/>
    <w:rsid w:val="00C56D55"/>
    <w:rsid w:val="00C57571"/>
    <w:rsid w:val="00C579F5"/>
    <w:rsid w:val="00C57BDF"/>
    <w:rsid w:val="00C57DB5"/>
    <w:rsid w:val="00C57EA3"/>
    <w:rsid w:val="00C57F4D"/>
    <w:rsid w:val="00C608F6"/>
    <w:rsid w:val="00C60ACA"/>
    <w:rsid w:val="00C60C97"/>
    <w:rsid w:val="00C61236"/>
    <w:rsid w:val="00C615AD"/>
    <w:rsid w:val="00C615C7"/>
    <w:rsid w:val="00C61945"/>
    <w:rsid w:val="00C61A18"/>
    <w:rsid w:val="00C61AEE"/>
    <w:rsid w:val="00C621D9"/>
    <w:rsid w:val="00C62856"/>
    <w:rsid w:val="00C639E6"/>
    <w:rsid w:val="00C63C70"/>
    <w:rsid w:val="00C6463D"/>
    <w:rsid w:val="00C64CC5"/>
    <w:rsid w:val="00C64DAE"/>
    <w:rsid w:val="00C65483"/>
    <w:rsid w:val="00C654B1"/>
    <w:rsid w:val="00C657B7"/>
    <w:rsid w:val="00C65B3B"/>
    <w:rsid w:val="00C65DE6"/>
    <w:rsid w:val="00C65ED0"/>
    <w:rsid w:val="00C65F27"/>
    <w:rsid w:val="00C66235"/>
    <w:rsid w:val="00C663F4"/>
    <w:rsid w:val="00C66597"/>
    <w:rsid w:val="00C666AD"/>
    <w:rsid w:val="00C66C40"/>
    <w:rsid w:val="00C6724E"/>
    <w:rsid w:val="00C674CE"/>
    <w:rsid w:val="00C67603"/>
    <w:rsid w:val="00C67607"/>
    <w:rsid w:val="00C67E05"/>
    <w:rsid w:val="00C67F63"/>
    <w:rsid w:val="00C700EF"/>
    <w:rsid w:val="00C701D7"/>
    <w:rsid w:val="00C7040E"/>
    <w:rsid w:val="00C7045C"/>
    <w:rsid w:val="00C70739"/>
    <w:rsid w:val="00C70B49"/>
    <w:rsid w:val="00C70E59"/>
    <w:rsid w:val="00C7119A"/>
    <w:rsid w:val="00C713CA"/>
    <w:rsid w:val="00C7163D"/>
    <w:rsid w:val="00C71C36"/>
    <w:rsid w:val="00C72768"/>
    <w:rsid w:val="00C72850"/>
    <w:rsid w:val="00C7287C"/>
    <w:rsid w:val="00C730D2"/>
    <w:rsid w:val="00C734D4"/>
    <w:rsid w:val="00C73697"/>
    <w:rsid w:val="00C73A83"/>
    <w:rsid w:val="00C73DD0"/>
    <w:rsid w:val="00C745FC"/>
    <w:rsid w:val="00C74A1F"/>
    <w:rsid w:val="00C74BD5"/>
    <w:rsid w:val="00C74C05"/>
    <w:rsid w:val="00C7561F"/>
    <w:rsid w:val="00C75C8C"/>
    <w:rsid w:val="00C75D9E"/>
    <w:rsid w:val="00C75DD7"/>
    <w:rsid w:val="00C760EA"/>
    <w:rsid w:val="00C7641F"/>
    <w:rsid w:val="00C7686A"/>
    <w:rsid w:val="00C76EC4"/>
    <w:rsid w:val="00C77414"/>
    <w:rsid w:val="00C77585"/>
    <w:rsid w:val="00C77FE5"/>
    <w:rsid w:val="00C8009A"/>
    <w:rsid w:val="00C80550"/>
    <w:rsid w:val="00C80812"/>
    <w:rsid w:val="00C8092E"/>
    <w:rsid w:val="00C80B72"/>
    <w:rsid w:val="00C80CCF"/>
    <w:rsid w:val="00C80CDA"/>
    <w:rsid w:val="00C80D49"/>
    <w:rsid w:val="00C813FF"/>
    <w:rsid w:val="00C81C97"/>
    <w:rsid w:val="00C81D82"/>
    <w:rsid w:val="00C81EFC"/>
    <w:rsid w:val="00C8271E"/>
    <w:rsid w:val="00C82DE6"/>
    <w:rsid w:val="00C82EEB"/>
    <w:rsid w:val="00C8319E"/>
    <w:rsid w:val="00C831E0"/>
    <w:rsid w:val="00C837CA"/>
    <w:rsid w:val="00C839B8"/>
    <w:rsid w:val="00C83CCA"/>
    <w:rsid w:val="00C84435"/>
    <w:rsid w:val="00C84668"/>
    <w:rsid w:val="00C846CA"/>
    <w:rsid w:val="00C848CE"/>
    <w:rsid w:val="00C8494B"/>
    <w:rsid w:val="00C84D84"/>
    <w:rsid w:val="00C850FA"/>
    <w:rsid w:val="00C85524"/>
    <w:rsid w:val="00C858C9"/>
    <w:rsid w:val="00C86150"/>
    <w:rsid w:val="00C86466"/>
    <w:rsid w:val="00C865F1"/>
    <w:rsid w:val="00C866D1"/>
    <w:rsid w:val="00C8686C"/>
    <w:rsid w:val="00C86C05"/>
    <w:rsid w:val="00C86CCD"/>
    <w:rsid w:val="00C86E76"/>
    <w:rsid w:val="00C87E27"/>
    <w:rsid w:val="00C90455"/>
    <w:rsid w:val="00C906D0"/>
    <w:rsid w:val="00C909E1"/>
    <w:rsid w:val="00C90D29"/>
    <w:rsid w:val="00C91218"/>
    <w:rsid w:val="00C9136E"/>
    <w:rsid w:val="00C918AF"/>
    <w:rsid w:val="00C91B34"/>
    <w:rsid w:val="00C91C4E"/>
    <w:rsid w:val="00C91DB0"/>
    <w:rsid w:val="00C91F44"/>
    <w:rsid w:val="00C926D5"/>
    <w:rsid w:val="00C926F6"/>
    <w:rsid w:val="00C92730"/>
    <w:rsid w:val="00C927EB"/>
    <w:rsid w:val="00C92870"/>
    <w:rsid w:val="00C928CA"/>
    <w:rsid w:val="00C92B63"/>
    <w:rsid w:val="00C9322D"/>
    <w:rsid w:val="00C9370B"/>
    <w:rsid w:val="00C939C7"/>
    <w:rsid w:val="00C93F20"/>
    <w:rsid w:val="00C94213"/>
    <w:rsid w:val="00C9446A"/>
    <w:rsid w:val="00C955DA"/>
    <w:rsid w:val="00C958EF"/>
    <w:rsid w:val="00C9675F"/>
    <w:rsid w:val="00C9702A"/>
    <w:rsid w:val="00C97590"/>
    <w:rsid w:val="00C977A0"/>
    <w:rsid w:val="00C97DED"/>
    <w:rsid w:val="00CA0091"/>
    <w:rsid w:val="00CA0428"/>
    <w:rsid w:val="00CA0A8B"/>
    <w:rsid w:val="00CA0B84"/>
    <w:rsid w:val="00CA0CF1"/>
    <w:rsid w:val="00CA0DEA"/>
    <w:rsid w:val="00CA1566"/>
    <w:rsid w:val="00CA1B01"/>
    <w:rsid w:val="00CA1E1C"/>
    <w:rsid w:val="00CA20C8"/>
    <w:rsid w:val="00CA2172"/>
    <w:rsid w:val="00CA2884"/>
    <w:rsid w:val="00CA2899"/>
    <w:rsid w:val="00CA2A37"/>
    <w:rsid w:val="00CA2FB4"/>
    <w:rsid w:val="00CA30B9"/>
    <w:rsid w:val="00CA30EF"/>
    <w:rsid w:val="00CA3FD7"/>
    <w:rsid w:val="00CA429D"/>
    <w:rsid w:val="00CA4406"/>
    <w:rsid w:val="00CA4D05"/>
    <w:rsid w:val="00CA506F"/>
    <w:rsid w:val="00CA54B9"/>
    <w:rsid w:val="00CA598A"/>
    <w:rsid w:val="00CA63EB"/>
    <w:rsid w:val="00CA675A"/>
    <w:rsid w:val="00CA696E"/>
    <w:rsid w:val="00CA6DD2"/>
    <w:rsid w:val="00CA7C47"/>
    <w:rsid w:val="00CB03E8"/>
    <w:rsid w:val="00CB0742"/>
    <w:rsid w:val="00CB075C"/>
    <w:rsid w:val="00CB075F"/>
    <w:rsid w:val="00CB1643"/>
    <w:rsid w:val="00CB17E6"/>
    <w:rsid w:val="00CB1F4A"/>
    <w:rsid w:val="00CB1FBB"/>
    <w:rsid w:val="00CB2982"/>
    <w:rsid w:val="00CB2E7F"/>
    <w:rsid w:val="00CB3558"/>
    <w:rsid w:val="00CB3827"/>
    <w:rsid w:val="00CB38B6"/>
    <w:rsid w:val="00CB39A9"/>
    <w:rsid w:val="00CB3C05"/>
    <w:rsid w:val="00CB3D70"/>
    <w:rsid w:val="00CB481B"/>
    <w:rsid w:val="00CB4B77"/>
    <w:rsid w:val="00CB4B8C"/>
    <w:rsid w:val="00CB4F0B"/>
    <w:rsid w:val="00CB5D6B"/>
    <w:rsid w:val="00CB6687"/>
    <w:rsid w:val="00CB6A08"/>
    <w:rsid w:val="00CB6BF3"/>
    <w:rsid w:val="00CB707B"/>
    <w:rsid w:val="00CC0329"/>
    <w:rsid w:val="00CC077F"/>
    <w:rsid w:val="00CC09B9"/>
    <w:rsid w:val="00CC0F9A"/>
    <w:rsid w:val="00CC14FF"/>
    <w:rsid w:val="00CC1518"/>
    <w:rsid w:val="00CC1677"/>
    <w:rsid w:val="00CC1B03"/>
    <w:rsid w:val="00CC1BE3"/>
    <w:rsid w:val="00CC26B3"/>
    <w:rsid w:val="00CC2999"/>
    <w:rsid w:val="00CC2C5C"/>
    <w:rsid w:val="00CC33CD"/>
    <w:rsid w:val="00CC38FE"/>
    <w:rsid w:val="00CC3C00"/>
    <w:rsid w:val="00CC3EB9"/>
    <w:rsid w:val="00CC4146"/>
    <w:rsid w:val="00CC4810"/>
    <w:rsid w:val="00CC4F9A"/>
    <w:rsid w:val="00CC530F"/>
    <w:rsid w:val="00CC5E54"/>
    <w:rsid w:val="00CC601E"/>
    <w:rsid w:val="00CC6A68"/>
    <w:rsid w:val="00CC6CEB"/>
    <w:rsid w:val="00CC6F30"/>
    <w:rsid w:val="00CC7400"/>
    <w:rsid w:val="00CC77E5"/>
    <w:rsid w:val="00CC7BC9"/>
    <w:rsid w:val="00CC7ECA"/>
    <w:rsid w:val="00CD01BE"/>
    <w:rsid w:val="00CD024F"/>
    <w:rsid w:val="00CD0485"/>
    <w:rsid w:val="00CD169D"/>
    <w:rsid w:val="00CD238E"/>
    <w:rsid w:val="00CD2757"/>
    <w:rsid w:val="00CD27AF"/>
    <w:rsid w:val="00CD27B3"/>
    <w:rsid w:val="00CD2956"/>
    <w:rsid w:val="00CD2BAC"/>
    <w:rsid w:val="00CD2BDF"/>
    <w:rsid w:val="00CD2D41"/>
    <w:rsid w:val="00CD351F"/>
    <w:rsid w:val="00CD36E7"/>
    <w:rsid w:val="00CD37D7"/>
    <w:rsid w:val="00CD3FE9"/>
    <w:rsid w:val="00CD468E"/>
    <w:rsid w:val="00CD4A4C"/>
    <w:rsid w:val="00CD4CE8"/>
    <w:rsid w:val="00CD4ED8"/>
    <w:rsid w:val="00CD5BC9"/>
    <w:rsid w:val="00CD623F"/>
    <w:rsid w:val="00CD62BD"/>
    <w:rsid w:val="00CD6C65"/>
    <w:rsid w:val="00CD769F"/>
    <w:rsid w:val="00CD7D5B"/>
    <w:rsid w:val="00CD7E56"/>
    <w:rsid w:val="00CE06AD"/>
    <w:rsid w:val="00CE11BF"/>
    <w:rsid w:val="00CE175A"/>
    <w:rsid w:val="00CE199F"/>
    <w:rsid w:val="00CE1DC3"/>
    <w:rsid w:val="00CE2415"/>
    <w:rsid w:val="00CE286E"/>
    <w:rsid w:val="00CE2AEB"/>
    <w:rsid w:val="00CE2BAC"/>
    <w:rsid w:val="00CE2E91"/>
    <w:rsid w:val="00CE2FEC"/>
    <w:rsid w:val="00CE3C51"/>
    <w:rsid w:val="00CE41D7"/>
    <w:rsid w:val="00CE4377"/>
    <w:rsid w:val="00CE45B8"/>
    <w:rsid w:val="00CE49BD"/>
    <w:rsid w:val="00CE5217"/>
    <w:rsid w:val="00CE576D"/>
    <w:rsid w:val="00CE5A7A"/>
    <w:rsid w:val="00CE60FA"/>
    <w:rsid w:val="00CE6376"/>
    <w:rsid w:val="00CE69D0"/>
    <w:rsid w:val="00CE6C37"/>
    <w:rsid w:val="00CE7277"/>
    <w:rsid w:val="00CE730E"/>
    <w:rsid w:val="00CE76BD"/>
    <w:rsid w:val="00CE76E7"/>
    <w:rsid w:val="00CF011B"/>
    <w:rsid w:val="00CF01B3"/>
    <w:rsid w:val="00CF0265"/>
    <w:rsid w:val="00CF06B0"/>
    <w:rsid w:val="00CF0C83"/>
    <w:rsid w:val="00CF0FAA"/>
    <w:rsid w:val="00CF1076"/>
    <w:rsid w:val="00CF14DB"/>
    <w:rsid w:val="00CF1616"/>
    <w:rsid w:val="00CF22F4"/>
    <w:rsid w:val="00CF2AEE"/>
    <w:rsid w:val="00CF2C39"/>
    <w:rsid w:val="00CF30F9"/>
    <w:rsid w:val="00CF3938"/>
    <w:rsid w:val="00CF3B4E"/>
    <w:rsid w:val="00CF3C03"/>
    <w:rsid w:val="00CF410A"/>
    <w:rsid w:val="00CF41F8"/>
    <w:rsid w:val="00CF4A40"/>
    <w:rsid w:val="00CF5149"/>
    <w:rsid w:val="00CF5DD9"/>
    <w:rsid w:val="00CF5F74"/>
    <w:rsid w:val="00CF5F80"/>
    <w:rsid w:val="00CF5FB6"/>
    <w:rsid w:val="00CF6139"/>
    <w:rsid w:val="00CF6621"/>
    <w:rsid w:val="00CF685C"/>
    <w:rsid w:val="00CF6B74"/>
    <w:rsid w:val="00CF6BD4"/>
    <w:rsid w:val="00CF71EC"/>
    <w:rsid w:val="00CF7977"/>
    <w:rsid w:val="00CF7E79"/>
    <w:rsid w:val="00D00022"/>
    <w:rsid w:val="00D00A58"/>
    <w:rsid w:val="00D00C4B"/>
    <w:rsid w:val="00D00DAF"/>
    <w:rsid w:val="00D00F54"/>
    <w:rsid w:val="00D019CC"/>
    <w:rsid w:val="00D022A7"/>
    <w:rsid w:val="00D02969"/>
    <w:rsid w:val="00D02C48"/>
    <w:rsid w:val="00D02DF9"/>
    <w:rsid w:val="00D03280"/>
    <w:rsid w:val="00D03B8A"/>
    <w:rsid w:val="00D03BDE"/>
    <w:rsid w:val="00D0433C"/>
    <w:rsid w:val="00D043AF"/>
    <w:rsid w:val="00D044DF"/>
    <w:rsid w:val="00D049EF"/>
    <w:rsid w:val="00D04AD2"/>
    <w:rsid w:val="00D051D7"/>
    <w:rsid w:val="00D056EB"/>
    <w:rsid w:val="00D057EF"/>
    <w:rsid w:val="00D05A45"/>
    <w:rsid w:val="00D05DE7"/>
    <w:rsid w:val="00D06061"/>
    <w:rsid w:val="00D0636E"/>
    <w:rsid w:val="00D0671F"/>
    <w:rsid w:val="00D07349"/>
    <w:rsid w:val="00D0771E"/>
    <w:rsid w:val="00D1017F"/>
    <w:rsid w:val="00D10491"/>
    <w:rsid w:val="00D109A2"/>
    <w:rsid w:val="00D10AAD"/>
    <w:rsid w:val="00D10B95"/>
    <w:rsid w:val="00D10C03"/>
    <w:rsid w:val="00D114FB"/>
    <w:rsid w:val="00D11795"/>
    <w:rsid w:val="00D11F7E"/>
    <w:rsid w:val="00D1228E"/>
    <w:rsid w:val="00D127DC"/>
    <w:rsid w:val="00D12926"/>
    <w:rsid w:val="00D12D72"/>
    <w:rsid w:val="00D131D2"/>
    <w:rsid w:val="00D135DD"/>
    <w:rsid w:val="00D1366B"/>
    <w:rsid w:val="00D137F1"/>
    <w:rsid w:val="00D1392D"/>
    <w:rsid w:val="00D13D7A"/>
    <w:rsid w:val="00D14411"/>
    <w:rsid w:val="00D14B49"/>
    <w:rsid w:val="00D14BCE"/>
    <w:rsid w:val="00D1526B"/>
    <w:rsid w:val="00D15A32"/>
    <w:rsid w:val="00D15AF9"/>
    <w:rsid w:val="00D15B2B"/>
    <w:rsid w:val="00D15CA1"/>
    <w:rsid w:val="00D15D29"/>
    <w:rsid w:val="00D15D3F"/>
    <w:rsid w:val="00D160EE"/>
    <w:rsid w:val="00D1662A"/>
    <w:rsid w:val="00D168C8"/>
    <w:rsid w:val="00D16A5B"/>
    <w:rsid w:val="00D16CA1"/>
    <w:rsid w:val="00D16DC3"/>
    <w:rsid w:val="00D170DA"/>
    <w:rsid w:val="00D17918"/>
    <w:rsid w:val="00D20E70"/>
    <w:rsid w:val="00D20FF5"/>
    <w:rsid w:val="00D212C0"/>
    <w:rsid w:val="00D21483"/>
    <w:rsid w:val="00D22089"/>
    <w:rsid w:val="00D2285A"/>
    <w:rsid w:val="00D22EFA"/>
    <w:rsid w:val="00D22F23"/>
    <w:rsid w:val="00D231B9"/>
    <w:rsid w:val="00D23805"/>
    <w:rsid w:val="00D23993"/>
    <w:rsid w:val="00D23B2B"/>
    <w:rsid w:val="00D24107"/>
    <w:rsid w:val="00D247FF"/>
    <w:rsid w:val="00D24809"/>
    <w:rsid w:val="00D24889"/>
    <w:rsid w:val="00D24B67"/>
    <w:rsid w:val="00D24D2A"/>
    <w:rsid w:val="00D25118"/>
    <w:rsid w:val="00D252CC"/>
    <w:rsid w:val="00D25429"/>
    <w:rsid w:val="00D254B3"/>
    <w:rsid w:val="00D25620"/>
    <w:rsid w:val="00D25A12"/>
    <w:rsid w:val="00D25B1B"/>
    <w:rsid w:val="00D25D20"/>
    <w:rsid w:val="00D27586"/>
    <w:rsid w:val="00D27704"/>
    <w:rsid w:val="00D27D85"/>
    <w:rsid w:val="00D27E76"/>
    <w:rsid w:val="00D30420"/>
    <w:rsid w:val="00D30FF6"/>
    <w:rsid w:val="00D31466"/>
    <w:rsid w:val="00D31620"/>
    <w:rsid w:val="00D31946"/>
    <w:rsid w:val="00D31A1C"/>
    <w:rsid w:val="00D32A6F"/>
    <w:rsid w:val="00D32F4F"/>
    <w:rsid w:val="00D32F8E"/>
    <w:rsid w:val="00D33172"/>
    <w:rsid w:val="00D33264"/>
    <w:rsid w:val="00D33467"/>
    <w:rsid w:val="00D33502"/>
    <w:rsid w:val="00D33E82"/>
    <w:rsid w:val="00D343A8"/>
    <w:rsid w:val="00D34986"/>
    <w:rsid w:val="00D34D71"/>
    <w:rsid w:val="00D3504B"/>
    <w:rsid w:val="00D35179"/>
    <w:rsid w:val="00D3535D"/>
    <w:rsid w:val="00D353C4"/>
    <w:rsid w:val="00D35508"/>
    <w:rsid w:val="00D35573"/>
    <w:rsid w:val="00D3633F"/>
    <w:rsid w:val="00D36408"/>
    <w:rsid w:val="00D365BF"/>
    <w:rsid w:val="00D36C90"/>
    <w:rsid w:val="00D37123"/>
    <w:rsid w:val="00D37505"/>
    <w:rsid w:val="00D377E4"/>
    <w:rsid w:val="00D379D1"/>
    <w:rsid w:val="00D379DF"/>
    <w:rsid w:val="00D37AC6"/>
    <w:rsid w:val="00D40537"/>
    <w:rsid w:val="00D4099E"/>
    <w:rsid w:val="00D40BAC"/>
    <w:rsid w:val="00D4102B"/>
    <w:rsid w:val="00D41264"/>
    <w:rsid w:val="00D412B1"/>
    <w:rsid w:val="00D414CC"/>
    <w:rsid w:val="00D41678"/>
    <w:rsid w:val="00D41F27"/>
    <w:rsid w:val="00D420FE"/>
    <w:rsid w:val="00D42375"/>
    <w:rsid w:val="00D42FA8"/>
    <w:rsid w:val="00D435A8"/>
    <w:rsid w:val="00D437F6"/>
    <w:rsid w:val="00D43A7B"/>
    <w:rsid w:val="00D43DED"/>
    <w:rsid w:val="00D442B6"/>
    <w:rsid w:val="00D4471E"/>
    <w:rsid w:val="00D4498D"/>
    <w:rsid w:val="00D44BC5"/>
    <w:rsid w:val="00D44D89"/>
    <w:rsid w:val="00D44F14"/>
    <w:rsid w:val="00D451FB"/>
    <w:rsid w:val="00D455C0"/>
    <w:rsid w:val="00D45F72"/>
    <w:rsid w:val="00D45FC3"/>
    <w:rsid w:val="00D46279"/>
    <w:rsid w:val="00D46461"/>
    <w:rsid w:val="00D465C5"/>
    <w:rsid w:val="00D465C9"/>
    <w:rsid w:val="00D46C44"/>
    <w:rsid w:val="00D46CB4"/>
    <w:rsid w:val="00D4737B"/>
    <w:rsid w:val="00D474A8"/>
    <w:rsid w:val="00D4776A"/>
    <w:rsid w:val="00D50158"/>
    <w:rsid w:val="00D50347"/>
    <w:rsid w:val="00D50531"/>
    <w:rsid w:val="00D50693"/>
    <w:rsid w:val="00D50B30"/>
    <w:rsid w:val="00D50C1D"/>
    <w:rsid w:val="00D50E00"/>
    <w:rsid w:val="00D52066"/>
    <w:rsid w:val="00D52177"/>
    <w:rsid w:val="00D52245"/>
    <w:rsid w:val="00D52360"/>
    <w:rsid w:val="00D52580"/>
    <w:rsid w:val="00D52A35"/>
    <w:rsid w:val="00D532F0"/>
    <w:rsid w:val="00D533B0"/>
    <w:rsid w:val="00D536CA"/>
    <w:rsid w:val="00D5439D"/>
    <w:rsid w:val="00D5513E"/>
    <w:rsid w:val="00D55A57"/>
    <w:rsid w:val="00D55DA8"/>
    <w:rsid w:val="00D56C8D"/>
    <w:rsid w:val="00D56FB2"/>
    <w:rsid w:val="00D575E0"/>
    <w:rsid w:val="00D57869"/>
    <w:rsid w:val="00D604BD"/>
    <w:rsid w:val="00D605A0"/>
    <w:rsid w:val="00D605B3"/>
    <w:rsid w:val="00D60713"/>
    <w:rsid w:val="00D60A2B"/>
    <w:rsid w:val="00D60E1B"/>
    <w:rsid w:val="00D60F55"/>
    <w:rsid w:val="00D6108E"/>
    <w:rsid w:val="00D611C3"/>
    <w:rsid w:val="00D619D3"/>
    <w:rsid w:val="00D61C31"/>
    <w:rsid w:val="00D61DC3"/>
    <w:rsid w:val="00D62946"/>
    <w:rsid w:val="00D62ADB"/>
    <w:rsid w:val="00D62DB2"/>
    <w:rsid w:val="00D62E73"/>
    <w:rsid w:val="00D63261"/>
    <w:rsid w:val="00D63356"/>
    <w:rsid w:val="00D6343D"/>
    <w:rsid w:val="00D63D51"/>
    <w:rsid w:val="00D63DEB"/>
    <w:rsid w:val="00D643CE"/>
    <w:rsid w:val="00D6450B"/>
    <w:rsid w:val="00D64A43"/>
    <w:rsid w:val="00D64B1A"/>
    <w:rsid w:val="00D64BF8"/>
    <w:rsid w:val="00D64C31"/>
    <w:rsid w:val="00D650BC"/>
    <w:rsid w:val="00D6578D"/>
    <w:rsid w:val="00D65A0A"/>
    <w:rsid w:val="00D66295"/>
    <w:rsid w:val="00D663DF"/>
    <w:rsid w:val="00D66873"/>
    <w:rsid w:val="00D6697D"/>
    <w:rsid w:val="00D66A31"/>
    <w:rsid w:val="00D66CC0"/>
    <w:rsid w:val="00D6710B"/>
    <w:rsid w:val="00D6737A"/>
    <w:rsid w:val="00D7060A"/>
    <w:rsid w:val="00D70758"/>
    <w:rsid w:val="00D707B2"/>
    <w:rsid w:val="00D70A1D"/>
    <w:rsid w:val="00D70D9D"/>
    <w:rsid w:val="00D70DD4"/>
    <w:rsid w:val="00D711BC"/>
    <w:rsid w:val="00D7138E"/>
    <w:rsid w:val="00D7155D"/>
    <w:rsid w:val="00D715EF"/>
    <w:rsid w:val="00D71E19"/>
    <w:rsid w:val="00D71F6B"/>
    <w:rsid w:val="00D7225D"/>
    <w:rsid w:val="00D72276"/>
    <w:rsid w:val="00D72723"/>
    <w:rsid w:val="00D727C1"/>
    <w:rsid w:val="00D73911"/>
    <w:rsid w:val="00D7401E"/>
    <w:rsid w:val="00D74376"/>
    <w:rsid w:val="00D74485"/>
    <w:rsid w:val="00D74BED"/>
    <w:rsid w:val="00D75C58"/>
    <w:rsid w:val="00D75FEA"/>
    <w:rsid w:val="00D764D2"/>
    <w:rsid w:val="00D771E4"/>
    <w:rsid w:val="00D77556"/>
    <w:rsid w:val="00D801A7"/>
    <w:rsid w:val="00D8058B"/>
    <w:rsid w:val="00D81ADF"/>
    <w:rsid w:val="00D8243A"/>
    <w:rsid w:val="00D827C2"/>
    <w:rsid w:val="00D82B80"/>
    <w:rsid w:val="00D83137"/>
    <w:rsid w:val="00D83A96"/>
    <w:rsid w:val="00D83FF0"/>
    <w:rsid w:val="00D843D3"/>
    <w:rsid w:val="00D844F7"/>
    <w:rsid w:val="00D846F8"/>
    <w:rsid w:val="00D8477B"/>
    <w:rsid w:val="00D84EDD"/>
    <w:rsid w:val="00D85602"/>
    <w:rsid w:val="00D85808"/>
    <w:rsid w:val="00D85827"/>
    <w:rsid w:val="00D861EE"/>
    <w:rsid w:val="00D8649C"/>
    <w:rsid w:val="00D8692A"/>
    <w:rsid w:val="00D86E04"/>
    <w:rsid w:val="00D87AF6"/>
    <w:rsid w:val="00D87B7C"/>
    <w:rsid w:val="00D87E99"/>
    <w:rsid w:val="00D91183"/>
    <w:rsid w:val="00D91278"/>
    <w:rsid w:val="00D91453"/>
    <w:rsid w:val="00D9177F"/>
    <w:rsid w:val="00D91BDE"/>
    <w:rsid w:val="00D923D7"/>
    <w:rsid w:val="00D92AD6"/>
    <w:rsid w:val="00D93806"/>
    <w:rsid w:val="00D93811"/>
    <w:rsid w:val="00D9431B"/>
    <w:rsid w:val="00D94424"/>
    <w:rsid w:val="00D947E0"/>
    <w:rsid w:val="00D94819"/>
    <w:rsid w:val="00D950E4"/>
    <w:rsid w:val="00D95122"/>
    <w:rsid w:val="00D952A2"/>
    <w:rsid w:val="00D952D7"/>
    <w:rsid w:val="00D954D8"/>
    <w:rsid w:val="00D95AB3"/>
    <w:rsid w:val="00D95DDB"/>
    <w:rsid w:val="00D95FF0"/>
    <w:rsid w:val="00D96782"/>
    <w:rsid w:val="00D96BD5"/>
    <w:rsid w:val="00D96DBA"/>
    <w:rsid w:val="00D971C4"/>
    <w:rsid w:val="00D97288"/>
    <w:rsid w:val="00D97C66"/>
    <w:rsid w:val="00D97CCD"/>
    <w:rsid w:val="00D97E76"/>
    <w:rsid w:val="00DA000E"/>
    <w:rsid w:val="00DA04E2"/>
    <w:rsid w:val="00DA0AE8"/>
    <w:rsid w:val="00DA0D0B"/>
    <w:rsid w:val="00DA1933"/>
    <w:rsid w:val="00DA197E"/>
    <w:rsid w:val="00DA1A35"/>
    <w:rsid w:val="00DA1B9C"/>
    <w:rsid w:val="00DA1D20"/>
    <w:rsid w:val="00DA24D2"/>
    <w:rsid w:val="00DA27D9"/>
    <w:rsid w:val="00DA2A8F"/>
    <w:rsid w:val="00DA2B3A"/>
    <w:rsid w:val="00DA333E"/>
    <w:rsid w:val="00DA38F7"/>
    <w:rsid w:val="00DA3956"/>
    <w:rsid w:val="00DA39F5"/>
    <w:rsid w:val="00DA4038"/>
    <w:rsid w:val="00DA47FB"/>
    <w:rsid w:val="00DA4E36"/>
    <w:rsid w:val="00DA4FB9"/>
    <w:rsid w:val="00DA5418"/>
    <w:rsid w:val="00DA614B"/>
    <w:rsid w:val="00DA61A5"/>
    <w:rsid w:val="00DA6506"/>
    <w:rsid w:val="00DA655F"/>
    <w:rsid w:val="00DA6761"/>
    <w:rsid w:val="00DA6966"/>
    <w:rsid w:val="00DA69AD"/>
    <w:rsid w:val="00DA6ED5"/>
    <w:rsid w:val="00DA7FEB"/>
    <w:rsid w:val="00DB004F"/>
    <w:rsid w:val="00DB0672"/>
    <w:rsid w:val="00DB0985"/>
    <w:rsid w:val="00DB0BDF"/>
    <w:rsid w:val="00DB0CEE"/>
    <w:rsid w:val="00DB11E2"/>
    <w:rsid w:val="00DB14BB"/>
    <w:rsid w:val="00DB162B"/>
    <w:rsid w:val="00DB1862"/>
    <w:rsid w:val="00DB205C"/>
    <w:rsid w:val="00DB2863"/>
    <w:rsid w:val="00DB2D85"/>
    <w:rsid w:val="00DB3105"/>
    <w:rsid w:val="00DB313A"/>
    <w:rsid w:val="00DB334D"/>
    <w:rsid w:val="00DB3361"/>
    <w:rsid w:val="00DB3646"/>
    <w:rsid w:val="00DB39D6"/>
    <w:rsid w:val="00DB3C3A"/>
    <w:rsid w:val="00DB3D8F"/>
    <w:rsid w:val="00DB3D9E"/>
    <w:rsid w:val="00DB3E7B"/>
    <w:rsid w:val="00DB3FF1"/>
    <w:rsid w:val="00DB4327"/>
    <w:rsid w:val="00DB4595"/>
    <w:rsid w:val="00DB5AAB"/>
    <w:rsid w:val="00DB5B54"/>
    <w:rsid w:val="00DB5BC9"/>
    <w:rsid w:val="00DB6784"/>
    <w:rsid w:val="00DB6D54"/>
    <w:rsid w:val="00DB6F3B"/>
    <w:rsid w:val="00DB73BB"/>
    <w:rsid w:val="00DC007B"/>
    <w:rsid w:val="00DC00BD"/>
    <w:rsid w:val="00DC00C4"/>
    <w:rsid w:val="00DC00F2"/>
    <w:rsid w:val="00DC0226"/>
    <w:rsid w:val="00DC0373"/>
    <w:rsid w:val="00DC03BE"/>
    <w:rsid w:val="00DC05E1"/>
    <w:rsid w:val="00DC0698"/>
    <w:rsid w:val="00DC09A1"/>
    <w:rsid w:val="00DC0D1A"/>
    <w:rsid w:val="00DC106D"/>
    <w:rsid w:val="00DC1367"/>
    <w:rsid w:val="00DC1559"/>
    <w:rsid w:val="00DC16DE"/>
    <w:rsid w:val="00DC1811"/>
    <w:rsid w:val="00DC1ED1"/>
    <w:rsid w:val="00DC1FA1"/>
    <w:rsid w:val="00DC27A8"/>
    <w:rsid w:val="00DC2D1E"/>
    <w:rsid w:val="00DC2E61"/>
    <w:rsid w:val="00DC34FE"/>
    <w:rsid w:val="00DC35CC"/>
    <w:rsid w:val="00DC3D38"/>
    <w:rsid w:val="00DC3D8C"/>
    <w:rsid w:val="00DC3D8F"/>
    <w:rsid w:val="00DC4C84"/>
    <w:rsid w:val="00DC4D66"/>
    <w:rsid w:val="00DC50BE"/>
    <w:rsid w:val="00DC5185"/>
    <w:rsid w:val="00DC5296"/>
    <w:rsid w:val="00DC62C5"/>
    <w:rsid w:val="00DC6689"/>
    <w:rsid w:val="00DC6B4B"/>
    <w:rsid w:val="00DC6B4F"/>
    <w:rsid w:val="00DC7364"/>
    <w:rsid w:val="00DD00CE"/>
    <w:rsid w:val="00DD033A"/>
    <w:rsid w:val="00DD0626"/>
    <w:rsid w:val="00DD0782"/>
    <w:rsid w:val="00DD09CA"/>
    <w:rsid w:val="00DD0A67"/>
    <w:rsid w:val="00DD1122"/>
    <w:rsid w:val="00DD2CAC"/>
    <w:rsid w:val="00DD3062"/>
    <w:rsid w:val="00DD3069"/>
    <w:rsid w:val="00DD3346"/>
    <w:rsid w:val="00DD3C6D"/>
    <w:rsid w:val="00DD43DB"/>
    <w:rsid w:val="00DD4FE1"/>
    <w:rsid w:val="00DD593B"/>
    <w:rsid w:val="00DD5AF9"/>
    <w:rsid w:val="00DD5FD0"/>
    <w:rsid w:val="00DD6985"/>
    <w:rsid w:val="00DD6AB0"/>
    <w:rsid w:val="00DD6D5A"/>
    <w:rsid w:val="00DD6DF5"/>
    <w:rsid w:val="00DD6EE7"/>
    <w:rsid w:val="00DD7784"/>
    <w:rsid w:val="00DD7D85"/>
    <w:rsid w:val="00DD7FBD"/>
    <w:rsid w:val="00DE07DA"/>
    <w:rsid w:val="00DE0C02"/>
    <w:rsid w:val="00DE0E26"/>
    <w:rsid w:val="00DE115B"/>
    <w:rsid w:val="00DE14CE"/>
    <w:rsid w:val="00DE17CD"/>
    <w:rsid w:val="00DE1A16"/>
    <w:rsid w:val="00DE1D30"/>
    <w:rsid w:val="00DE1EA6"/>
    <w:rsid w:val="00DE304F"/>
    <w:rsid w:val="00DE3F8B"/>
    <w:rsid w:val="00DE43CC"/>
    <w:rsid w:val="00DE4A46"/>
    <w:rsid w:val="00DE4C69"/>
    <w:rsid w:val="00DE4F94"/>
    <w:rsid w:val="00DE57D4"/>
    <w:rsid w:val="00DE5A4B"/>
    <w:rsid w:val="00DE5ECB"/>
    <w:rsid w:val="00DE620E"/>
    <w:rsid w:val="00DE6441"/>
    <w:rsid w:val="00DE64BD"/>
    <w:rsid w:val="00DE6909"/>
    <w:rsid w:val="00DE6AAC"/>
    <w:rsid w:val="00DE6F15"/>
    <w:rsid w:val="00DE725F"/>
    <w:rsid w:val="00DE7AFA"/>
    <w:rsid w:val="00DE7BDA"/>
    <w:rsid w:val="00DE7D17"/>
    <w:rsid w:val="00DF0201"/>
    <w:rsid w:val="00DF055B"/>
    <w:rsid w:val="00DF0AEC"/>
    <w:rsid w:val="00DF1B56"/>
    <w:rsid w:val="00DF1D34"/>
    <w:rsid w:val="00DF22D3"/>
    <w:rsid w:val="00DF2328"/>
    <w:rsid w:val="00DF2378"/>
    <w:rsid w:val="00DF2617"/>
    <w:rsid w:val="00DF2A2C"/>
    <w:rsid w:val="00DF2D8B"/>
    <w:rsid w:val="00DF2ED9"/>
    <w:rsid w:val="00DF3412"/>
    <w:rsid w:val="00DF3A09"/>
    <w:rsid w:val="00DF3E4F"/>
    <w:rsid w:val="00DF4319"/>
    <w:rsid w:val="00DF445C"/>
    <w:rsid w:val="00DF4A7F"/>
    <w:rsid w:val="00DF4B2B"/>
    <w:rsid w:val="00DF4CFC"/>
    <w:rsid w:val="00DF54E3"/>
    <w:rsid w:val="00DF54F1"/>
    <w:rsid w:val="00DF558B"/>
    <w:rsid w:val="00DF594E"/>
    <w:rsid w:val="00DF61D2"/>
    <w:rsid w:val="00DF637C"/>
    <w:rsid w:val="00DF6478"/>
    <w:rsid w:val="00DF67A0"/>
    <w:rsid w:val="00DF67B8"/>
    <w:rsid w:val="00DF69A8"/>
    <w:rsid w:val="00DF6CC4"/>
    <w:rsid w:val="00DF7B05"/>
    <w:rsid w:val="00DF7D9D"/>
    <w:rsid w:val="00DF7F11"/>
    <w:rsid w:val="00E00248"/>
    <w:rsid w:val="00E0041C"/>
    <w:rsid w:val="00E005F6"/>
    <w:rsid w:val="00E00F44"/>
    <w:rsid w:val="00E010BB"/>
    <w:rsid w:val="00E010D3"/>
    <w:rsid w:val="00E01146"/>
    <w:rsid w:val="00E0132B"/>
    <w:rsid w:val="00E01DC4"/>
    <w:rsid w:val="00E01EFD"/>
    <w:rsid w:val="00E022CA"/>
    <w:rsid w:val="00E02617"/>
    <w:rsid w:val="00E027E7"/>
    <w:rsid w:val="00E0298D"/>
    <w:rsid w:val="00E03099"/>
    <w:rsid w:val="00E03656"/>
    <w:rsid w:val="00E04236"/>
    <w:rsid w:val="00E04478"/>
    <w:rsid w:val="00E048AC"/>
    <w:rsid w:val="00E04A5F"/>
    <w:rsid w:val="00E04D4D"/>
    <w:rsid w:val="00E0507C"/>
    <w:rsid w:val="00E05103"/>
    <w:rsid w:val="00E0512A"/>
    <w:rsid w:val="00E051F0"/>
    <w:rsid w:val="00E052FF"/>
    <w:rsid w:val="00E05957"/>
    <w:rsid w:val="00E05AB7"/>
    <w:rsid w:val="00E05E2B"/>
    <w:rsid w:val="00E0640D"/>
    <w:rsid w:val="00E06658"/>
    <w:rsid w:val="00E067AD"/>
    <w:rsid w:val="00E06891"/>
    <w:rsid w:val="00E06B9D"/>
    <w:rsid w:val="00E06D54"/>
    <w:rsid w:val="00E06DDD"/>
    <w:rsid w:val="00E07165"/>
    <w:rsid w:val="00E07765"/>
    <w:rsid w:val="00E07ADE"/>
    <w:rsid w:val="00E108C2"/>
    <w:rsid w:val="00E10D48"/>
    <w:rsid w:val="00E10DEC"/>
    <w:rsid w:val="00E10EA4"/>
    <w:rsid w:val="00E10F24"/>
    <w:rsid w:val="00E1106F"/>
    <w:rsid w:val="00E11A1A"/>
    <w:rsid w:val="00E126B4"/>
    <w:rsid w:val="00E128FC"/>
    <w:rsid w:val="00E12C8D"/>
    <w:rsid w:val="00E13CE9"/>
    <w:rsid w:val="00E144E4"/>
    <w:rsid w:val="00E1451F"/>
    <w:rsid w:val="00E149F8"/>
    <w:rsid w:val="00E14F28"/>
    <w:rsid w:val="00E15F69"/>
    <w:rsid w:val="00E16931"/>
    <w:rsid w:val="00E169F9"/>
    <w:rsid w:val="00E16C0D"/>
    <w:rsid w:val="00E175D6"/>
    <w:rsid w:val="00E206F8"/>
    <w:rsid w:val="00E20F67"/>
    <w:rsid w:val="00E210B8"/>
    <w:rsid w:val="00E21159"/>
    <w:rsid w:val="00E21541"/>
    <w:rsid w:val="00E21E0F"/>
    <w:rsid w:val="00E2211F"/>
    <w:rsid w:val="00E222BE"/>
    <w:rsid w:val="00E22364"/>
    <w:rsid w:val="00E223A7"/>
    <w:rsid w:val="00E2298A"/>
    <w:rsid w:val="00E22BA2"/>
    <w:rsid w:val="00E22CF3"/>
    <w:rsid w:val="00E23B8F"/>
    <w:rsid w:val="00E23E36"/>
    <w:rsid w:val="00E23ED9"/>
    <w:rsid w:val="00E240A1"/>
    <w:rsid w:val="00E242B3"/>
    <w:rsid w:val="00E242CA"/>
    <w:rsid w:val="00E2432D"/>
    <w:rsid w:val="00E243D1"/>
    <w:rsid w:val="00E24E5E"/>
    <w:rsid w:val="00E250E1"/>
    <w:rsid w:val="00E2544F"/>
    <w:rsid w:val="00E25785"/>
    <w:rsid w:val="00E25ACC"/>
    <w:rsid w:val="00E25BF1"/>
    <w:rsid w:val="00E25E1A"/>
    <w:rsid w:val="00E25F2C"/>
    <w:rsid w:val="00E268A3"/>
    <w:rsid w:val="00E26943"/>
    <w:rsid w:val="00E2733B"/>
    <w:rsid w:val="00E27F9B"/>
    <w:rsid w:val="00E3026B"/>
    <w:rsid w:val="00E303CE"/>
    <w:rsid w:val="00E303D2"/>
    <w:rsid w:val="00E306F1"/>
    <w:rsid w:val="00E30F77"/>
    <w:rsid w:val="00E310AF"/>
    <w:rsid w:val="00E3189B"/>
    <w:rsid w:val="00E3235B"/>
    <w:rsid w:val="00E32453"/>
    <w:rsid w:val="00E32704"/>
    <w:rsid w:val="00E32A28"/>
    <w:rsid w:val="00E32E0B"/>
    <w:rsid w:val="00E32F39"/>
    <w:rsid w:val="00E33A41"/>
    <w:rsid w:val="00E33EAB"/>
    <w:rsid w:val="00E3427E"/>
    <w:rsid w:val="00E3477D"/>
    <w:rsid w:val="00E34B89"/>
    <w:rsid w:val="00E34E48"/>
    <w:rsid w:val="00E35382"/>
    <w:rsid w:val="00E35DAC"/>
    <w:rsid w:val="00E3605F"/>
    <w:rsid w:val="00E361D2"/>
    <w:rsid w:val="00E36346"/>
    <w:rsid w:val="00E36A77"/>
    <w:rsid w:val="00E36C01"/>
    <w:rsid w:val="00E36E69"/>
    <w:rsid w:val="00E36F19"/>
    <w:rsid w:val="00E3768C"/>
    <w:rsid w:val="00E4035E"/>
    <w:rsid w:val="00E40ACA"/>
    <w:rsid w:val="00E411FC"/>
    <w:rsid w:val="00E41931"/>
    <w:rsid w:val="00E4199E"/>
    <w:rsid w:val="00E41CED"/>
    <w:rsid w:val="00E42255"/>
    <w:rsid w:val="00E4273A"/>
    <w:rsid w:val="00E42991"/>
    <w:rsid w:val="00E42C1D"/>
    <w:rsid w:val="00E4339E"/>
    <w:rsid w:val="00E4399B"/>
    <w:rsid w:val="00E43D18"/>
    <w:rsid w:val="00E43EE6"/>
    <w:rsid w:val="00E43F01"/>
    <w:rsid w:val="00E447B4"/>
    <w:rsid w:val="00E44AFC"/>
    <w:rsid w:val="00E45244"/>
    <w:rsid w:val="00E45279"/>
    <w:rsid w:val="00E453D5"/>
    <w:rsid w:val="00E455F4"/>
    <w:rsid w:val="00E45779"/>
    <w:rsid w:val="00E45E53"/>
    <w:rsid w:val="00E46009"/>
    <w:rsid w:val="00E46180"/>
    <w:rsid w:val="00E463EE"/>
    <w:rsid w:val="00E465F7"/>
    <w:rsid w:val="00E47097"/>
    <w:rsid w:val="00E501ED"/>
    <w:rsid w:val="00E5068D"/>
    <w:rsid w:val="00E507A5"/>
    <w:rsid w:val="00E51099"/>
    <w:rsid w:val="00E511C3"/>
    <w:rsid w:val="00E51249"/>
    <w:rsid w:val="00E51734"/>
    <w:rsid w:val="00E517AA"/>
    <w:rsid w:val="00E52120"/>
    <w:rsid w:val="00E5271B"/>
    <w:rsid w:val="00E5273A"/>
    <w:rsid w:val="00E5286F"/>
    <w:rsid w:val="00E52947"/>
    <w:rsid w:val="00E53226"/>
    <w:rsid w:val="00E53514"/>
    <w:rsid w:val="00E5357E"/>
    <w:rsid w:val="00E53614"/>
    <w:rsid w:val="00E5361F"/>
    <w:rsid w:val="00E5373F"/>
    <w:rsid w:val="00E53956"/>
    <w:rsid w:val="00E53A24"/>
    <w:rsid w:val="00E53AAE"/>
    <w:rsid w:val="00E53C48"/>
    <w:rsid w:val="00E53E1D"/>
    <w:rsid w:val="00E54874"/>
    <w:rsid w:val="00E54B1F"/>
    <w:rsid w:val="00E54C85"/>
    <w:rsid w:val="00E54E95"/>
    <w:rsid w:val="00E559FF"/>
    <w:rsid w:val="00E55E5A"/>
    <w:rsid w:val="00E56033"/>
    <w:rsid w:val="00E56535"/>
    <w:rsid w:val="00E565B0"/>
    <w:rsid w:val="00E56701"/>
    <w:rsid w:val="00E56C14"/>
    <w:rsid w:val="00E57035"/>
    <w:rsid w:val="00E571C8"/>
    <w:rsid w:val="00E5772F"/>
    <w:rsid w:val="00E57931"/>
    <w:rsid w:val="00E57C36"/>
    <w:rsid w:val="00E57EA9"/>
    <w:rsid w:val="00E6001F"/>
    <w:rsid w:val="00E60ED2"/>
    <w:rsid w:val="00E611FB"/>
    <w:rsid w:val="00E6153B"/>
    <w:rsid w:val="00E62864"/>
    <w:rsid w:val="00E6293D"/>
    <w:rsid w:val="00E62AF9"/>
    <w:rsid w:val="00E62BD6"/>
    <w:rsid w:val="00E636B2"/>
    <w:rsid w:val="00E638C0"/>
    <w:rsid w:val="00E63A83"/>
    <w:rsid w:val="00E6430D"/>
    <w:rsid w:val="00E643E1"/>
    <w:rsid w:val="00E64E72"/>
    <w:rsid w:val="00E65070"/>
    <w:rsid w:val="00E650BB"/>
    <w:rsid w:val="00E653B1"/>
    <w:rsid w:val="00E660EC"/>
    <w:rsid w:val="00E6615A"/>
    <w:rsid w:val="00E668D0"/>
    <w:rsid w:val="00E669DF"/>
    <w:rsid w:val="00E66B83"/>
    <w:rsid w:val="00E66CE2"/>
    <w:rsid w:val="00E6729E"/>
    <w:rsid w:val="00E677B9"/>
    <w:rsid w:val="00E70BDA"/>
    <w:rsid w:val="00E7140F"/>
    <w:rsid w:val="00E715A0"/>
    <w:rsid w:val="00E71770"/>
    <w:rsid w:val="00E71809"/>
    <w:rsid w:val="00E71BEC"/>
    <w:rsid w:val="00E72793"/>
    <w:rsid w:val="00E73014"/>
    <w:rsid w:val="00E7395C"/>
    <w:rsid w:val="00E73F4E"/>
    <w:rsid w:val="00E73FCC"/>
    <w:rsid w:val="00E74001"/>
    <w:rsid w:val="00E74C2C"/>
    <w:rsid w:val="00E74E1D"/>
    <w:rsid w:val="00E75144"/>
    <w:rsid w:val="00E75E9A"/>
    <w:rsid w:val="00E76209"/>
    <w:rsid w:val="00E763E7"/>
    <w:rsid w:val="00E764EF"/>
    <w:rsid w:val="00E7669B"/>
    <w:rsid w:val="00E76B34"/>
    <w:rsid w:val="00E76F9C"/>
    <w:rsid w:val="00E7771A"/>
    <w:rsid w:val="00E777A1"/>
    <w:rsid w:val="00E77DB4"/>
    <w:rsid w:val="00E8013F"/>
    <w:rsid w:val="00E8014A"/>
    <w:rsid w:val="00E8015E"/>
    <w:rsid w:val="00E805CC"/>
    <w:rsid w:val="00E80A0D"/>
    <w:rsid w:val="00E80B5A"/>
    <w:rsid w:val="00E80E85"/>
    <w:rsid w:val="00E81294"/>
    <w:rsid w:val="00E8130A"/>
    <w:rsid w:val="00E814A8"/>
    <w:rsid w:val="00E8160F"/>
    <w:rsid w:val="00E819DE"/>
    <w:rsid w:val="00E81A07"/>
    <w:rsid w:val="00E81DAB"/>
    <w:rsid w:val="00E8284F"/>
    <w:rsid w:val="00E82C53"/>
    <w:rsid w:val="00E82E20"/>
    <w:rsid w:val="00E83401"/>
    <w:rsid w:val="00E83695"/>
    <w:rsid w:val="00E8387C"/>
    <w:rsid w:val="00E8395A"/>
    <w:rsid w:val="00E839C8"/>
    <w:rsid w:val="00E83A76"/>
    <w:rsid w:val="00E83B27"/>
    <w:rsid w:val="00E83B38"/>
    <w:rsid w:val="00E84510"/>
    <w:rsid w:val="00E84950"/>
    <w:rsid w:val="00E849B7"/>
    <w:rsid w:val="00E84D65"/>
    <w:rsid w:val="00E84F8C"/>
    <w:rsid w:val="00E85530"/>
    <w:rsid w:val="00E856EF"/>
    <w:rsid w:val="00E85E7F"/>
    <w:rsid w:val="00E85EAC"/>
    <w:rsid w:val="00E8629A"/>
    <w:rsid w:val="00E87077"/>
    <w:rsid w:val="00E87250"/>
    <w:rsid w:val="00E87D5C"/>
    <w:rsid w:val="00E87F2B"/>
    <w:rsid w:val="00E90314"/>
    <w:rsid w:val="00E90693"/>
    <w:rsid w:val="00E90902"/>
    <w:rsid w:val="00E90C65"/>
    <w:rsid w:val="00E914FD"/>
    <w:rsid w:val="00E915E1"/>
    <w:rsid w:val="00E9175D"/>
    <w:rsid w:val="00E91A37"/>
    <w:rsid w:val="00E91CBE"/>
    <w:rsid w:val="00E921F9"/>
    <w:rsid w:val="00E9224A"/>
    <w:rsid w:val="00E92388"/>
    <w:rsid w:val="00E92470"/>
    <w:rsid w:val="00E925BC"/>
    <w:rsid w:val="00E928F0"/>
    <w:rsid w:val="00E9292E"/>
    <w:rsid w:val="00E93478"/>
    <w:rsid w:val="00E9378F"/>
    <w:rsid w:val="00E942C8"/>
    <w:rsid w:val="00E945FD"/>
    <w:rsid w:val="00E94805"/>
    <w:rsid w:val="00E94AD6"/>
    <w:rsid w:val="00E94C64"/>
    <w:rsid w:val="00E95095"/>
    <w:rsid w:val="00E955B9"/>
    <w:rsid w:val="00E95646"/>
    <w:rsid w:val="00E9572A"/>
    <w:rsid w:val="00E95AFD"/>
    <w:rsid w:val="00E95C28"/>
    <w:rsid w:val="00E95F0E"/>
    <w:rsid w:val="00E964CC"/>
    <w:rsid w:val="00E96CAD"/>
    <w:rsid w:val="00E9783F"/>
    <w:rsid w:val="00E97AA1"/>
    <w:rsid w:val="00EA08BD"/>
    <w:rsid w:val="00EA0A74"/>
    <w:rsid w:val="00EA106D"/>
    <w:rsid w:val="00EA11EA"/>
    <w:rsid w:val="00EA1361"/>
    <w:rsid w:val="00EA148C"/>
    <w:rsid w:val="00EA14EE"/>
    <w:rsid w:val="00EA16A5"/>
    <w:rsid w:val="00EA1C04"/>
    <w:rsid w:val="00EA2553"/>
    <w:rsid w:val="00EA2638"/>
    <w:rsid w:val="00EA2CAF"/>
    <w:rsid w:val="00EA2D3F"/>
    <w:rsid w:val="00EA2EA3"/>
    <w:rsid w:val="00EA3081"/>
    <w:rsid w:val="00EA3257"/>
    <w:rsid w:val="00EA34AE"/>
    <w:rsid w:val="00EA3516"/>
    <w:rsid w:val="00EA38AD"/>
    <w:rsid w:val="00EA3E40"/>
    <w:rsid w:val="00EA4542"/>
    <w:rsid w:val="00EA4624"/>
    <w:rsid w:val="00EA49DE"/>
    <w:rsid w:val="00EA52F5"/>
    <w:rsid w:val="00EA5370"/>
    <w:rsid w:val="00EA5483"/>
    <w:rsid w:val="00EA54CB"/>
    <w:rsid w:val="00EA5B7A"/>
    <w:rsid w:val="00EA6D41"/>
    <w:rsid w:val="00EA6DC1"/>
    <w:rsid w:val="00EA707B"/>
    <w:rsid w:val="00EA756D"/>
    <w:rsid w:val="00EA799D"/>
    <w:rsid w:val="00EB0348"/>
    <w:rsid w:val="00EB04A5"/>
    <w:rsid w:val="00EB072E"/>
    <w:rsid w:val="00EB0750"/>
    <w:rsid w:val="00EB0752"/>
    <w:rsid w:val="00EB08F5"/>
    <w:rsid w:val="00EB0D9B"/>
    <w:rsid w:val="00EB0FC8"/>
    <w:rsid w:val="00EB1733"/>
    <w:rsid w:val="00EB1A53"/>
    <w:rsid w:val="00EB1EFA"/>
    <w:rsid w:val="00EB2FF0"/>
    <w:rsid w:val="00EB3D8B"/>
    <w:rsid w:val="00EB44D2"/>
    <w:rsid w:val="00EB4886"/>
    <w:rsid w:val="00EB4B9E"/>
    <w:rsid w:val="00EB4BD2"/>
    <w:rsid w:val="00EB5879"/>
    <w:rsid w:val="00EB5AC3"/>
    <w:rsid w:val="00EB5AFC"/>
    <w:rsid w:val="00EB5B3B"/>
    <w:rsid w:val="00EB5B8B"/>
    <w:rsid w:val="00EB5CFE"/>
    <w:rsid w:val="00EB5F30"/>
    <w:rsid w:val="00EB600A"/>
    <w:rsid w:val="00EB60DC"/>
    <w:rsid w:val="00EB72A9"/>
    <w:rsid w:val="00EB78E3"/>
    <w:rsid w:val="00EB7C70"/>
    <w:rsid w:val="00EC07AA"/>
    <w:rsid w:val="00EC0BED"/>
    <w:rsid w:val="00EC188C"/>
    <w:rsid w:val="00EC1BFD"/>
    <w:rsid w:val="00EC1EFF"/>
    <w:rsid w:val="00EC21E8"/>
    <w:rsid w:val="00EC302C"/>
    <w:rsid w:val="00EC31E7"/>
    <w:rsid w:val="00EC3439"/>
    <w:rsid w:val="00EC34C9"/>
    <w:rsid w:val="00EC36F6"/>
    <w:rsid w:val="00EC4161"/>
    <w:rsid w:val="00EC471C"/>
    <w:rsid w:val="00EC47E9"/>
    <w:rsid w:val="00EC4F14"/>
    <w:rsid w:val="00EC528C"/>
    <w:rsid w:val="00EC5DC6"/>
    <w:rsid w:val="00EC5E6F"/>
    <w:rsid w:val="00EC640C"/>
    <w:rsid w:val="00EC6941"/>
    <w:rsid w:val="00EC6DBA"/>
    <w:rsid w:val="00EC71BF"/>
    <w:rsid w:val="00EC746E"/>
    <w:rsid w:val="00EC7884"/>
    <w:rsid w:val="00EC7A59"/>
    <w:rsid w:val="00EC7FAD"/>
    <w:rsid w:val="00ED00AA"/>
    <w:rsid w:val="00ED04BF"/>
    <w:rsid w:val="00ED0D4A"/>
    <w:rsid w:val="00ED14DB"/>
    <w:rsid w:val="00ED1660"/>
    <w:rsid w:val="00ED171E"/>
    <w:rsid w:val="00ED1842"/>
    <w:rsid w:val="00ED1A59"/>
    <w:rsid w:val="00ED204E"/>
    <w:rsid w:val="00ED2554"/>
    <w:rsid w:val="00ED2671"/>
    <w:rsid w:val="00ED295C"/>
    <w:rsid w:val="00ED2ABA"/>
    <w:rsid w:val="00ED3513"/>
    <w:rsid w:val="00ED353E"/>
    <w:rsid w:val="00ED44CB"/>
    <w:rsid w:val="00ED52E7"/>
    <w:rsid w:val="00ED5C39"/>
    <w:rsid w:val="00ED5CDA"/>
    <w:rsid w:val="00ED693F"/>
    <w:rsid w:val="00ED6C16"/>
    <w:rsid w:val="00ED775C"/>
    <w:rsid w:val="00ED777D"/>
    <w:rsid w:val="00ED7AF3"/>
    <w:rsid w:val="00ED7B26"/>
    <w:rsid w:val="00ED7ED7"/>
    <w:rsid w:val="00EE096B"/>
    <w:rsid w:val="00EE0A2A"/>
    <w:rsid w:val="00EE0BE2"/>
    <w:rsid w:val="00EE0E72"/>
    <w:rsid w:val="00EE1203"/>
    <w:rsid w:val="00EE184D"/>
    <w:rsid w:val="00EE20A1"/>
    <w:rsid w:val="00EE22E3"/>
    <w:rsid w:val="00EE2E98"/>
    <w:rsid w:val="00EE2EBA"/>
    <w:rsid w:val="00EE317A"/>
    <w:rsid w:val="00EE330B"/>
    <w:rsid w:val="00EE3377"/>
    <w:rsid w:val="00EE37D5"/>
    <w:rsid w:val="00EE3821"/>
    <w:rsid w:val="00EE39B4"/>
    <w:rsid w:val="00EE3F09"/>
    <w:rsid w:val="00EE5017"/>
    <w:rsid w:val="00EE5098"/>
    <w:rsid w:val="00EE5252"/>
    <w:rsid w:val="00EE5413"/>
    <w:rsid w:val="00EE57F1"/>
    <w:rsid w:val="00EE5800"/>
    <w:rsid w:val="00EE5D15"/>
    <w:rsid w:val="00EE69EE"/>
    <w:rsid w:val="00EE7158"/>
    <w:rsid w:val="00EE79FD"/>
    <w:rsid w:val="00EE7D36"/>
    <w:rsid w:val="00EF0B9F"/>
    <w:rsid w:val="00EF0FEC"/>
    <w:rsid w:val="00EF138B"/>
    <w:rsid w:val="00EF1401"/>
    <w:rsid w:val="00EF14F7"/>
    <w:rsid w:val="00EF1A65"/>
    <w:rsid w:val="00EF234E"/>
    <w:rsid w:val="00EF263F"/>
    <w:rsid w:val="00EF26F6"/>
    <w:rsid w:val="00EF3198"/>
    <w:rsid w:val="00EF3774"/>
    <w:rsid w:val="00EF3A6E"/>
    <w:rsid w:val="00EF3B08"/>
    <w:rsid w:val="00EF459A"/>
    <w:rsid w:val="00EF49EC"/>
    <w:rsid w:val="00EF4A1D"/>
    <w:rsid w:val="00EF4AA5"/>
    <w:rsid w:val="00EF4B08"/>
    <w:rsid w:val="00EF4FDB"/>
    <w:rsid w:val="00EF5282"/>
    <w:rsid w:val="00EF5862"/>
    <w:rsid w:val="00EF643E"/>
    <w:rsid w:val="00EF6621"/>
    <w:rsid w:val="00EF66C1"/>
    <w:rsid w:val="00EF7409"/>
    <w:rsid w:val="00EF783C"/>
    <w:rsid w:val="00EF7BD3"/>
    <w:rsid w:val="00F00258"/>
    <w:rsid w:val="00F002DA"/>
    <w:rsid w:val="00F00688"/>
    <w:rsid w:val="00F008F4"/>
    <w:rsid w:val="00F01495"/>
    <w:rsid w:val="00F01649"/>
    <w:rsid w:val="00F0271C"/>
    <w:rsid w:val="00F02B5F"/>
    <w:rsid w:val="00F02F09"/>
    <w:rsid w:val="00F044E9"/>
    <w:rsid w:val="00F04804"/>
    <w:rsid w:val="00F049DE"/>
    <w:rsid w:val="00F04DFE"/>
    <w:rsid w:val="00F054C2"/>
    <w:rsid w:val="00F06183"/>
    <w:rsid w:val="00F061F8"/>
    <w:rsid w:val="00F063A1"/>
    <w:rsid w:val="00F063AC"/>
    <w:rsid w:val="00F065ED"/>
    <w:rsid w:val="00F068F8"/>
    <w:rsid w:val="00F07632"/>
    <w:rsid w:val="00F1028A"/>
    <w:rsid w:val="00F103C0"/>
    <w:rsid w:val="00F10AC8"/>
    <w:rsid w:val="00F1121B"/>
    <w:rsid w:val="00F112AE"/>
    <w:rsid w:val="00F11362"/>
    <w:rsid w:val="00F115ED"/>
    <w:rsid w:val="00F122B1"/>
    <w:rsid w:val="00F123B6"/>
    <w:rsid w:val="00F1262B"/>
    <w:rsid w:val="00F127FE"/>
    <w:rsid w:val="00F1298B"/>
    <w:rsid w:val="00F12BC9"/>
    <w:rsid w:val="00F13178"/>
    <w:rsid w:val="00F1382E"/>
    <w:rsid w:val="00F13F99"/>
    <w:rsid w:val="00F13FF7"/>
    <w:rsid w:val="00F14414"/>
    <w:rsid w:val="00F14639"/>
    <w:rsid w:val="00F147FD"/>
    <w:rsid w:val="00F148EC"/>
    <w:rsid w:val="00F14DB0"/>
    <w:rsid w:val="00F15335"/>
    <w:rsid w:val="00F15439"/>
    <w:rsid w:val="00F1589B"/>
    <w:rsid w:val="00F158E3"/>
    <w:rsid w:val="00F15AB9"/>
    <w:rsid w:val="00F15C5D"/>
    <w:rsid w:val="00F16540"/>
    <w:rsid w:val="00F169CB"/>
    <w:rsid w:val="00F16A95"/>
    <w:rsid w:val="00F17790"/>
    <w:rsid w:val="00F177D7"/>
    <w:rsid w:val="00F179EE"/>
    <w:rsid w:val="00F20060"/>
    <w:rsid w:val="00F20373"/>
    <w:rsid w:val="00F204DA"/>
    <w:rsid w:val="00F2073D"/>
    <w:rsid w:val="00F210F4"/>
    <w:rsid w:val="00F21B37"/>
    <w:rsid w:val="00F221C8"/>
    <w:rsid w:val="00F223E8"/>
    <w:rsid w:val="00F22434"/>
    <w:rsid w:val="00F2248F"/>
    <w:rsid w:val="00F22CA7"/>
    <w:rsid w:val="00F2313D"/>
    <w:rsid w:val="00F235DB"/>
    <w:rsid w:val="00F237DB"/>
    <w:rsid w:val="00F23AF5"/>
    <w:rsid w:val="00F23F2C"/>
    <w:rsid w:val="00F242F5"/>
    <w:rsid w:val="00F2451C"/>
    <w:rsid w:val="00F2455F"/>
    <w:rsid w:val="00F24926"/>
    <w:rsid w:val="00F2499A"/>
    <w:rsid w:val="00F24A74"/>
    <w:rsid w:val="00F24D80"/>
    <w:rsid w:val="00F25389"/>
    <w:rsid w:val="00F258BD"/>
    <w:rsid w:val="00F25A31"/>
    <w:rsid w:val="00F25C21"/>
    <w:rsid w:val="00F262A6"/>
    <w:rsid w:val="00F26527"/>
    <w:rsid w:val="00F26B84"/>
    <w:rsid w:val="00F26BE3"/>
    <w:rsid w:val="00F26C7E"/>
    <w:rsid w:val="00F2745D"/>
    <w:rsid w:val="00F279E1"/>
    <w:rsid w:val="00F27B8E"/>
    <w:rsid w:val="00F27F70"/>
    <w:rsid w:val="00F30031"/>
    <w:rsid w:val="00F30622"/>
    <w:rsid w:val="00F310C9"/>
    <w:rsid w:val="00F31634"/>
    <w:rsid w:val="00F31AE5"/>
    <w:rsid w:val="00F31D8E"/>
    <w:rsid w:val="00F31DC9"/>
    <w:rsid w:val="00F320A4"/>
    <w:rsid w:val="00F323F3"/>
    <w:rsid w:val="00F328C2"/>
    <w:rsid w:val="00F3296C"/>
    <w:rsid w:val="00F3356E"/>
    <w:rsid w:val="00F33A73"/>
    <w:rsid w:val="00F34954"/>
    <w:rsid w:val="00F34B2B"/>
    <w:rsid w:val="00F34DE1"/>
    <w:rsid w:val="00F34FF7"/>
    <w:rsid w:val="00F353DC"/>
    <w:rsid w:val="00F36188"/>
    <w:rsid w:val="00F361F3"/>
    <w:rsid w:val="00F3707E"/>
    <w:rsid w:val="00F3769D"/>
    <w:rsid w:val="00F37B05"/>
    <w:rsid w:val="00F37C61"/>
    <w:rsid w:val="00F37EEB"/>
    <w:rsid w:val="00F37F3F"/>
    <w:rsid w:val="00F40FE2"/>
    <w:rsid w:val="00F411C4"/>
    <w:rsid w:val="00F41596"/>
    <w:rsid w:val="00F41AFA"/>
    <w:rsid w:val="00F42914"/>
    <w:rsid w:val="00F429BD"/>
    <w:rsid w:val="00F42F96"/>
    <w:rsid w:val="00F43412"/>
    <w:rsid w:val="00F44544"/>
    <w:rsid w:val="00F445EC"/>
    <w:rsid w:val="00F44913"/>
    <w:rsid w:val="00F44975"/>
    <w:rsid w:val="00F44BA8"/>
    <w:rsid w:val="00F44C33"/>
    <w:rsid w:val="00F4627F"/>
    <w:rsid w:val="00F47375"/>
    <w:rsid w:val="00F47ECA"/>
    <w:rsid w:val="00F50003"/>
    <w:rsid w:val="00F50421"/>
    <w:rsid w:val="00F50B03"/>
    <w:rsid w:val="00F510F2"/>
    <w:rsid w:val="00F51659"/>
    <w:rsid w:val="00F516FE"/>
    <w:rsid w:val="00F51C03"/>
    <w:rsid w:val="00F51D83"/>
    <w:rsid w:val="00F51EF1"/>
    <w:rsid w:val="00F5205A"/>
    <w:rsid w:val="00F52746"/>
    <w:rsid w:val="00F52B1B"/>
    <w:rsid w:val="00F52E92"/>
    <w:rsid w:val="00F53208"/>
    <w:rsid w:val="00F532FB"/>
    <w:rsid w:val="00F53375"/>
    <w:rsid w:val="00F53A6F"/>
    <w:rsid w:val="00F53F38"/>
    <w:rsid w:val="00F54114"/>
    <w:rsid w:val="00F5420E"/>
    <w:rsid w:val="00F542F5"/>
    <w:rsid w:val="00F54533"/>
    <w:rsid w:val="00F5473A"/>
    <w:rsid w:val="00F549F0"/>
    <w:rsid w:val="00F5564A"/>
    <w:rsid w:val="00F55BAF"/>
    <w:rsid w:val="00F55D96"/>
    <w:rsid w:val="00F55DF1"/>
    <w:rsid w:val="00F562D1"/>
    <w:rsid w:val="00F56DAC"/>
    <w:rsid w:val="00F56E8B"/>
    <w:rsid w:val="00F572D6"/>
    <w:rsid w:val="00F57560"/>
    <w:rsid w:val="00F578A6"/>
    <w:rsid w:val="00F57EF2"/>
    <w:rsid w:val="00F600BC"/>
    <w:rsid w:val="00F61514"/>
    <w:rsid w:val="00F61B3B"/>
    <w:rsid w:val="00F62004"/>
    <w:rsid w:val="00F621A1"/>
    <w:rsid w:val="00F621C9"/>
    <w:rsid w:val="00F621E1"/>
    <w:rsid w:val="00F62525"/>
    <w:rsid w:val="00F625B3"/>
    <w:rsid w:val="00F62A99"/>
    <w:rsid w:val="00F62AAA"/>
    <w:rsid w:val="00F634FB"/>
    <w:rsid w:val="00F6355F"/>
    <w:rsid w:val="00F6363D"/>
    <w:rsid w:val="00F63909"/>
    <w:rsid w:val="00F63926"/>
    <w:rsid w:val="00F63FBA"/>
    <w:rsid w:val="00F64F7F"/>
    <w:rsid w:val="00F65236"/>
    <w:rsid w:val="00F65445"/>
    <w:rsid w:val="00F65DE3"/>
    <w:rsid w:val="00F6698F"/>
    <w:rsid w:val="00F66D9B"/>
    <w:rsid w:val="00F66ECC"/>
    <w:rsid w:val="00F670B6"/>
    <w:rsid w:val="00F67275"/>
    <w:rsid w:val="00F675DD"/>
    <w:rsid w:val="00F676E5"/>
    <w:rsid w:val="00F6779F"/>
    <w:rsid w:val="00F7028E"/>
    <w:rsid w:val="00F7064F"/>
    <w:rsid w:val="00F70A33"/>
    <w:rsid w:val="00F70BC4"/>
    <w:rsid w:val="00F714AE"/>
    <w:rsid w:val="00F71916"/>
    <w:rsid w:val="00F723F0"/>
    <w:rsid w:val="00F7258E"/>
    <w:rsid w:val="00F72C0D"/>
    <w:rsid w:val="00F72DF3"/>
    <w:rsid w:val="00F735E2"/>
    <w:rsid w:val="00F73BDF"/>
    <w:rsid w:val="00F73F4D"/>
    <w:rsid w:val="00F73FB6"/>
    <w:rsid w:val="00F740B6"/>
    <w:rsid w:val="00F7414F"/>
    <w:rsid w:val="00F74207"/>
    <w:rsid w:val="00F74F35"/>
    <w:rsid w:val="00F756EE"/>
    <w:rsid w:val="00F758AA"/>
    <w:rsid w:val="00F75A7D"/>
    <w:rsid w:val="00F762A9"/>
    <w:rsid w:val="00F76623"/>
    <w:rsid w:val="00F766BB"/>
    <w:rsid w:val="00F76B09"/>
    <w:rsid w:val="00F76FD7"/>
    <w:rsid w:val="00F77016"/>
    <w:rsid w:val="00F7716C"/>
    <w:rsid w:val="00F7720E"/>
    <w:rsid w:val="00F77610"/>
    <w:rsid w:val="00F7769A"/>
    <w:rsid w:val="00F77DAB"/>
    <w:rsid w:val="00F8005A"/>
    <w:rsid w:val="00F80062"/>
    <w:rsid w:val="00F8013C"/>
    <w:rsid w:val="00F8015A"/>
    <w:rsid w:val="00F803E5"/>
    <w:rsid w:val="00F80402"/>
    <w:rsid w:val="00F805C4"/>
    <w:rsid w:val="00F80690"/>
    <w:rsid w:val="00F8075A"/>
    <w:rsid w:val="00F80968"/>
    <w:rsid w:val="00F80AE7"/>
    <w:rsid w:val="00F80F0A"/>
    <w:rsid w:val="00F82510"/>
    <w:rsid w:val="00F82F28"/>
    <w:rsid w:val="00F8327F"/>
    <w:rsid w:val="00F839C8"/>
    <w:rsid w:val="00F83C55"/>
    <w:rsid w:val="00F84129"/>
    <w:rsid w:val="00F84142"/>
    <w:rsid w:val="00F846F2"/>
    <w:rsid w:val="00F84ADE"/>
    <w:rsid w:val="00F84DF7"/>
    <w:rsid w:val="00F8500E"/>
    <w:rsid w:val="00F85225"/>
    <w:rsid w:val="00F852A9"/>
    <w:rsid w:val="00F85373"/>
    <w:rsid w:val="00F8671C"/>
    <w:rsid w:val="00F86825"/>
    <w:rsid w:val="00F86A3B"/>
    <w:rsid w:val="00F86D4E"/>
    <w:rsid w:val="00F877FF"/>
    <w:rsid w:val="00F8789E"/>
    <w:rsid w:val="00F87B07"/>
    <w:rsid w:val="00F90058"/>
    <w:rsid w:val="00F901D0"/>
    <w:rsid w:val="00F904F4"/>
    <w:rsid w:val="00F90658"/>
    <w:rsid w:val="00F9078E"/>
    <w:rsid w:val="00F90DC8"/>
    <w:rsid w:val="00F912D8"/>
    <w:rsid w:val="00F91405"/>
    <w:rsid w:val="00F91A90"/>
    <w:rsid w:val="00F91D48"/>
    <w:rsid w:val="00F91F08"/>
    <w:rsid w:val="00F920EE"/>
    <w:rsid w:val="00F92172"/>
    <w:rsid w:val="00F922B8"/>
    <w:rsid w:val="00F92735"/>
    <w:rsid w:val="00F927B4"/>
    <w:rsid w:val="00F9322B"/>
    <w:rsid w:val="00F9329E"/>
    <w:rsid w:val="00F93457"/>
    <w:rsid w:val="00F93F5E"/>
    <w:rsid w:val="00F94056"/>
    <w:rsid w:val="00F9440C"/>
    <w:rsid w:val="00F947FA"/>
    <w:rsid w:val="00F9504B"/>
    <w:rsid w:val="00F950FC"/>
    <w:rsid w:val="00F96A22"/>
    <w:rsid w:val="00F96A41"/>
    <w:rsid w:val="00F970E0"/>
    <w:rsid w:val="00F97C5F"/>
    <w:rsid w:val="00FA015C"/>
    <w:rsid w:val="00FA0632"/>
    <w:rsid w:val="00FA0750"/>
    <w:rsid w:val="00FA0879"/>
    <w:rsid w:val="00FA0DF0"/>
    <w:rsid w:val="00FA0F85"/>
    <w:rsid w:val="00FA125F"/>
    <w:rsid w:val="00FA14FF"/>
    <w:rsid w:val="00FA1940"/>
    <w:rsid w:val="00FA194F"/>
    <w:rsid w:val="00FA1B67"/>
    <w:rsid w:val="00FA1D24"/>
    <w:rsid w:val="00FA21DA"/>
    <w:rsid w:val="00FA22C6"/>
    <w:rsid w:val="00FA2B11"/>
    <w:rsid w:val="00FA2BEC"/>
    <w:rsid w:val="00FA2D67"/>
    <w:rsid w:val="00FA39A3"/>
    <w:rsid w:val="00FA3A68"/>
    <w:rsid w:val="00FA3A85"/>
    <w:rsid w:val="00FA3E82"/>
    <w:rsid w:val="00FA3EEA"/>
    <w:rsid w:val="00FA3F97"/>
    <w:rsid w:val="00FA40E3"/>
    <w:rsid w:val="00FA41F3"/>
    <w:rsid w:val="00FA4371"/>
    <w:rsid w:val="00FA4542"/>
    <w:rsid w:val="00FA4C0F"/>
    <w:rsid w:val="00FA4C64"/>
    <w:rsid w:val="00FA4D10"/>
    <w:rsid w:val="00FA4E95"/>
    <w:rsid w:val="00FA4FAE"/>
    <w:rsid w:val="00FA5C61"/>
    <w:rsid w:val="00FA68F8"/>
    <w:rsid w:val="00FA69A5"/>
    <w:rsid w:val="00FA6B1E"/>
    <w:rsid w:val="00FA6DA9"/>
    <w:rsid w:val="00FB0464"/>
    <w:rsid w:val="00FB09A9"/>
    <w:rsid w:val="00FB19AD"/>
    <w:rsid w:val="00FB1A8C"/>
    <w:rsid w:val="00FB1DB5"/>
    <w:rsid w:val="00FB2009"/>
    <w:rsid w:val="00FB228B"/>
    <w:rsid w:val="00FB234E"/>
    <w:rsid w:val="00FB2838"/>
    <w:rsid w:val="00FB28B7"/>
    <w:rsid w:val="00FB31DA"/>
    <w:rsid w:val="00FB331F"/>
    <w:rsid w:val="00FB3895"/>
    <w:rsid w:val="00FB3B10"/>
    <w:rsid w:val="00FB3E6C"/>
    <w:rsid w:val="00FB43D2"/>
    <w:rsid w:val="00FB48F5"/>
    <w:rsid w:val="00FB49BA"/>
    <w:rsid w:val="00FB4E13"/>
    <w:rsid w:val="00FB4F4F"/>
    <w:rsid w:val="00FB5772"/>
    <w:rsid w:val="00FB5A31"/>
    <w:rsid w:val="00FB5EB7"/>
    <w:rsid w:val="00FB5F58"/>
    <w:rsid w:val="00FB62C6"/>
    <w:rsid w:val="00FB6506"/>
    <w:rsid w:val="00FB6809"/>
    <w:rsid w:val="00FB688B"/>
    <w:rsid w:val="00FB6DD5"/>
    <w:rsid w:val="00FB6FA5"/>
    <w:rsid w:val="00FB7058"/>
    <w:rsid w:val="00FB7149"/>
    <w:rsid w:val="00FB7465"/>
    <w:rsid w:val="00FB7D16"/>
    <w:rsid w:val="00FC005F"/>
    <w:rsid w:val="00FC00C8"/>
    <w:rsid w:val="00FC0EBF"/>
    <w:rsid w:val="00FC115C"/>
    <w:rsid w:val="00FC13D1"/>
    <w:rsid w:val="00FC164A"/>
    <w:rsid w:val="00FC1B43"/>
    <w:rsid w:val="00FC1BE4"/>
    <w:rsid w:val="00FC1F46"/>
    <w:rsid w:val="00FC26F1"/>
    <w:rsid w:val="00FC2A21"/>
    <w:rsid w:val="00FC3478"/>
    <w:rsid w:val="00FC3FF4"/>
    <w:rsid w:val="00FC413B"/>
    <w:rsid w:val="00FC425D"/>
    <w:rsid w:val="00FC46C9"/>
    <w:rsid w:val="00FC4ADC"/>
    <w:rsid w:val="00FC4B3C"/>
    <w:rsid w:val="00FC4C3D"/>
    <w:rsid w:val="00FC571D"/>
    <w:rsid w:val="00FC5A0A"/>
    <w:rsid w:val="00FC5FD8"/>
    <w:rsid w:val="00FC646F"/>
    <w:rsid w:val="00FC665C"/>
    <w:rsid w:val="00FC6E84"/>
    <w:rsid w:val="00FC7479"/>
    <w:rsid w:val="00FC7553"/>
    <w:rsid w:val="00FC75F7"/>
    <w:rsid w:val="00FC7BDD"/>
    <w:rsid w:val="00FC7F87"/>
    <w:rsid w:val="00FD039F"/>
    <w:rsid w:val="00FD03EB"/>
    <w:rsid w:val="00FD0732"/>
    <w:rsid w:val="00FD161E"/>
    <w:rsid w:val="00FD1628"/>
    <w:rsid w:val="00FD1AED"/>
    <w:rsid w:val="00FD2763"/>
    <w:rsid w:val="00FD2C09"/>
    <w:rsid w:val="00FD2FBB"/>
    <w:rsid w:val="00FD3830"/>
    <w:rsid w:val="00FD3B45"/>
    <w:rsid w:val="00FD3C66"/>
    <w:rsid w:val="00FD44DB"/>
    <w:rsid w:val="00FD4EDA"/>
    <w:rsid w:val="00FD501A"/>
    <w:rsid w:val="00FD568C"/>
    <w:rsid w:val="00FD5CD3"/>
    <w:rsid w:val="00FD6DEB"/>
    <w:rsid w:val="00FD7114"/>
    <w:rsid w:val="00FD722D"/>
    <w:rsid w:val="00FD74B7"/>
    <w:rsid w:val="00FD75BB"/>
    <w:rsid w:val="00FD75CA"/>
    <w:rsid w:val="00FD7ABD"/>
    <w:rsid w:val="00FD7B8E"/>
    <w:rsid w:val="00FD7DC8"/>
    <w:rsid w:val="00FE0BAD"/>
    <w:rsid w:val="00FE1430"/>
    <w:rsid w:val="00FE14A8"/>
    <w:rsid w:val="00FE2006"/>
    <w:rsid w:val="00FE222A"/>
    <w:rsid w:val="00FE2268"/>
    <w:rsid w:val="00FE27F2"/>
    <w:rsid w:val="00FE2DF7"/>
    <w:rsid w:val="00FE2F69"/>
    <w:rsid w:val="00FE3595"/>
    <w:rsid w:val="00FE364D"/>
    <w:rsid w:val="00FE38BD"/>
    <w:rsid w:val="00FE3A73"/>
    <w:rsid w:val="00FE3C96"/>
    <w:rsid w:val="00FE4171"/>
    <w:rsid w:val="00FE5262"/>
    <w:rsid w:val="00FE53F6"/>
    <w:rsid w:val="00FE5A07"/>
    <w:rsid w:val="00FE6068"/>
    <w:rsid w:val="00FE63AD"/>
    <w:rsid w:val="00FE6E3E"/>
    <w:rsid w:val="00FE6EC6"/>
    <w:rsid w:val="00FE7906"/>
    <w:rsid w:val="00FE7B7D"/>
    <w:rsid w:val="00FE7F90"/>
    <w:rsid w:val="00FF023B"/>
    <w:rsid w:val="00FF06CF"/>
    <w:rsid w:val="00FF0993"/>
    <w:rsid w:val="00FF15E2"/>
    <w:rsid w:val="00FF16F5"/>
    <w:rsid w:val="00FF2BAC"/>
    <w:rsid w:val="00FF3A06"/>
    <w:rsid w:val="00FF3DDE"/>
    <w:rsid w:val="00FF3EBC"/>
    <w:rsid w:val="00FF40A5"/>
    <w:rsid w:val="00FF441D"/>
    <w:rsid w:val="00FF48C7"/>
    <w:rsid w:val="00FF5A56"/>
    <w:rsid w:val="00FF5BDF"/>
    <w:rsid w:val="00FF5EC6"/>
    <w:rsid w:val="00FF667D"/>
    <w:rsid w:val="00FF6C0E"/>
    <w:rsid w:val="00FF6D25"/>
    <w:rsid w:val="00FF6F77"/>
    <w:rsid w:val="00FF6FA0"/>
    <w:rsid w:val="00FF722A"/>
    <w:rsid w:val="00FF72B8"/>
    <w:rsid w:val="00FF7602"/>
    <w:rsid w:val="00FF7C5B"/>
    <w:rsid w:val="00FF7F8D"/>
    <w:rsid w:val="00FF7FFE"/>
    <w:rsid w:val="01E8CD2C"/>
    <w:rsid w:val="0233A5FD"/>
    <w:rsid w:val="0287F5C6"/>
    <w:rsid w:val="02AF7D66"/>
    <w:rsid w:val="02B2D503"/>
    <w:rsid w:val="02BCB449"/>
    <w:rsid w:val="02BF0A36"/>
    <w:rsid w:val="02D70E64"/>
    <w:rsid w:val="02E366DB"/>
    <w:rsid w:val="031D555F"/>
    <w:rsid w:val="032AA649"/>
    <w:rsid w:val="0351BE59"/>
    <w:rsid w:val="0355332F"/>
    <w:rsid w:val="03BA36B0"/>
    <w:rsid w:val="03DCD228"/>
    <w:rsid w:val="03E02A18"/>
    <w:rsid w:val="04167BB6"/>
    <w:rsid w:val="04221C4F"/>
    <w:rsid w:val="044A7FCF"/>
    <w:rsid w:val="047F7152"/>
    <w:rsid w:val="0482D21B"/>
    <w:rsid w:val="0486F6D5"/>
    <w:rsid w:val="048CCD1C"/>
    <w:rsid w:val="049542C6"/>
    <w:rsid w:val="049899AF"/>
    <w:rsid w:val="04B54066"/>
    <w:rsid w:val="04C54384"/>
    <w:rsid w:val="04C676AA"/>
    <w:rsid w:val="05192683"/>
    <w:rsid w:val="0520B593"/>
    <w:rsid w:val="05451942"/>
    <w:rsid w:val="0553FF95"/>
    <w:rsid w:val="05E53AD5"/>
    <w:rsid w:val="06505A49"/>
    <w:rsid w:val="066113E5"/>
    <w:rsid w:val="06C0EBA8"/>
    <w:rsid w:val="070E9629"/>
    <w:rsid w:val="07B71214"/>
    <w:rsid w:val="07DBE7C2"/>
    <w:rsid w:val="081945A1"/>
    <w:rsid w:val="0850C745"/>
    <w:rsid w:val="087CBA04"/>
    <w:rsid w:val="089A10CC"/>
    <w:rsid w:val="08E2C48B"/>
    <w:rsid w:val="097A0C00"/>
    <w:rsid w:val="09923E33"/>
    <w:rsid w:val="09C2F09D"/>
    <w:rsid w:val="09ECE7B6"/>
    <w:rsid w:val="09F65CA2"/>
    <w:rsid w:val="0A0A1D7F"/>
    <w:rsid w:val="0A1ED203"/>
    <w:rsid w:val="0A205CD1"/>
    <w:rsid w:val="0A506C01"/>
    <w:rsid w:val="0A596004"/>
    <w:rsid w:val="0AA40CEF"/>
    <w:rsid w:val="0AAC0709"/>
    <w:rsid w:val="0B42BF9B"/>
    <w:rsid w:val="0BAC197D"/>
    <w:rsid w:val="0BB45AC6"/>
    <w:rsid w:val="0C4CC41B"/>
    <w:rsid w:val="0C4DEC8B"/>
    <w:rsid w:val="0C7282FD"/>
    <w:rsid w:val="0C8F3C24"/>
    <w:rsid w:val="0C99A62D"/>
    <w:rsid w:val="0D44649C"/>
    <w:rsid w:val="0DBBA41C"/>
    <w:rsid w:val="0DD34919"/>
    <w:rsid w:val="0DDC1F02"/>
    <w:rsid w:val="0DE73E16"/>
    <w:rsid w:val="0E1E55D4"/>
    <w:rsid w:val="0E23E06F"/>
    <w:rsid w:val="0E265398"/>
    <w:rsid w:val="0E2AC8E4"/>
    <w:rsid w:val="0E58B468"/>
    <w:rsid w:val="0EAC82D0"/>
    <w:rsid w:val="0EC66CD1"/>
    <w:rsid w:val="0EE4C83E"/>
    <w:rsid w:val="0EF329E3"/>
    <w:rsid w:val="0F33B8BF"/>
    <w:rsid w:val="0F344106"/>
    <w:rsid w:val="0FAED867"/>
    <w:rsid w:val="0FC246B7"/>
    <w:rsid w:val="0FDFC1A2"/>
    <w:rsid w:val="102CB174"/>
    <w:rsid w:val="1044434A"/>
    <w:rsid w:val="104DF79A"/>
    <w:rsid w:val="105962AD"/>
    <w:rsid w:val="1067DA26"/>
    <w:rsid w:val="109EDEA2"/>
    <w:rsid w:val="10C6E3DC"/>
    <w:rsid w:val="10E35CBA"/>
    <w:rsid w:val="10F115A5"/>
    <w:rsid w:val="110FDD60"/>
    <w:rsid w:val="1113BFC4"/>
    <w:rsid w:val="1140CFD1"/>
    <w:rsid w:val="1145179F"/>
    <w:rsid w:val="114557E4"/>
    <w:rsid w:val="114F0A79"/>
    <w:rsid w:val="118C4BBA"/>
    <w:rsid w:val="11C18823"/>
    <w:rsid w:val="11C8193D"/>
    <w:rsid w:val="11CAFB35"/>
    <w:rsid w:val="11F253C8"/>
    <w:rsid w:val="1204AA0D"/>
    <w:rsid w:val="120BDB63"/>
    <w:rsid w:val="1225A32C"/>
    <w:rsid w:val="12722EF8"/>
    <w:rsid w:val="1272FAF9"/>
    <w:rsid w:val="127537EE"/>
    <w:rsid w:val="1276D352"/>
    <w:rsid w:val="128C2143"/>
    <w:rsid w:val="136126B7"/>
    <w:rsid w:val="13733C30"/>
    <w:rsid w:val="13A74C86"/>
    <w:rsid w:val="13B9187C"/>
    <w:rsid w:val="13DD2185"/>
    <w:rsid w:val="13E9D13D"/>
    <w:rsid w:val="14183AED"/>
    <w:rsid w:val="1422A0E3"/>
    <w:rsid w:val="1455217D"/>
    <w:rsid w:val="146CB710"/>
    <w:rsid w:val="1499A384"/>
    <w:rsid w:val="14A2F0E6"/>
    <w:rsid w:val="14E354D4"/>
    <w:rsid w:val="14ED63DB"/>
    <w:rsid w:val="15029BF7"/>
    <w:rsid w:val="157AF8D0"/>
    <w:rsid w:val="15D93948"/>
    <w:rsid w:val="16257668"/>
    <w:rsid w:val="163EC147"/>
    <w:rsid w:val="16E15F18"/>
    <w:rsid w:val="16E48FDD"/>
    <w:rsid w:val="17154BDF"/>
    <w:rsid w:val="1729C108"/>
    <w:rsid w:val="1737DB86"/>
    <w:rsid w:val="17447BF3"/>
    <w:rsid w:val="1753056B"/>
    <w:rsid w:val="17D5B33F"/>
    <w:rsid w:val="182B856E"/>
    <w:rsid w:val="186CC9EC"/>
    <w:rsid w:val="18C429A1"/>
    <w:rsid w:val="18EED5CC"/>
    <w:rsid w:val="19208877"/>
    <w:rsid w:val="19617B1A"/>
    <w:rsid w:val="196D7864"/>
    <w:rsid w:val="199784DD"/>
    <w:rsid w:val="199DAD73"/>
    <w:rsid w:val="19AFA79D"/>
    <w:rsid w:val="19E41B70"/>
    <w:rsid w:val="19EC204F"/>
    <w:rsid w:val="1A076165"/>
    <w:rsid w:val="1A0E3139"/>
    <w:rsid w:val="1A18CE7B"/>
    <w:rsid w:val="1A446F3E"/>
    <w:rsid w:val="1A8AA62D"/>
    <w:rsid w:val="1AAA7A66"/>
    <w:rsid w:val="1B078517"/>
    <w:rsid w:val="1B22B337"/>
    <w:rsid w:val="1B4D13EB"/>
    <w:rsid w:val="1B51BBDA"/>
    <w:rsid w:val="1B5A37A2"/>
    <w:rsid w:val="1B640691"/>
    <w:rsid w:val="1B6701B0"/>
    <w:rsid w:val="1B709BDB"/>
    <w:rsid w:val="1B9B9CF5"/>
    <w:rsid w:val="1BF609DD"/>
    <w:rsid w:val="1C2A5C2E"/>
    <w:rsid w:val="1C393982"/>
    <w:rsid w:val="1C44D2D7"/>
    <w:rsid w:val="1CB05AB6"/>
    <w:rsid w:val="1CC6FC70"/>
    <w:rsid w:val="1D04286D"/>
    <w:rsid w:val="1DA7B0DC"/>
    <w:rsid w:val="1DD05EA1"/>
    <w:rsid w:val="1E4006B7"/>
    <w:rsid w:val="1E43E2E0"/>
    <w:rsid w:val="1E4B7547"/>
    <w:rsid w:val="1E780D4C"/>
    <w:rsid w:val="1E89E144"/>
    <w:rsid w:val="1EE2BF63"/>
    <w:rsid w:val="1EFFBB31"/>
    <w:rsid w:val="1F2D432C"/>
    <w:rsid w:val="1F5E1750"/>
    <w:rsid w:val="1F61DBB5"/>
    <w:rsid w:val="1F669053"/>
    <w:rsid w:val="1F785AA1"/>
    <w:rsid w:val="1F7C44B3"/>
    <w:rsid w:val="1F9600B3"/>
    <w:rsid w:val="1FBB66BC"/>
    <w:rsid w:val="1FDCB9E8"/>
    <w:rsid w:val="2050309A"/>
    <w:rsid w:val="207F27C5"/>
    <w:rsid w:val="20A3D033"/>
    <w:rsid w:val="20FBF2A8"/>
    <w:rsid w:val="2142CAC8"/>
    <w:rsid w:val="21589732"/>
    <w:rsid w:val="21748675"/>
    <w:rsid w:val="21894727"/>
    <w:rsid w:val="21DF0BCC"/>
    <w:rsid w:val="21F67AC4"/>
    <w:rsid w:val="223172A3"/>
    <w:rsid w:val="2239421B"/>
    <w:rsid w:val="2286E408"/>
    <w:rsid w:val="22896AD1"/>
    <w:rsid w:val="229E78CE"/>
    <w:rsid w:val="22F2F871"/>
    <w:rsid w:val="2331B172"/>
    <w:rsid w:val="233CEC82"/>
    <w:rsid w:val="2344FEE8"/>
    <w:rsid w:val="23B5B78F"/>
    <w:rsid w:val="23BE7E69"/>
    <w:rsid w:val="240820C4"/>
    <w:rsid w:val="2422B469"/>
    <w:rsid w:val="2428731F"/>
    <w:rsid w:val="243A492F"/>
    <w:rsid w:val="244C587F"/>
    <w:rsid w:val="245A9143"/>
    <w:rsid w:val="24A0DD82"/>
    <w:rsid w:val="24EA5F48"/>
    <w:rsid w:val="251780F7"/>
    <w:rsid w:val="25609AB0"/>
    <w:rsid w:val="25736AF4"/>
    <w:rsid w:val="259FB391"/>
    <w:rsid w:val="25C934D7"/>
    <w:rsid w:val="25CD58D4"/>
    <w:rsid w:val="25CDB004"/>
    <w:rsid w:val="260C82B4"/>
    <w:rsid w:val="2612271D"/>
    <w:rsid w:val="26E63E92"/>
    <w:rsid w:val="26F66EDE"/>
    <w:rsid w:val="27267BFC"/>
    <w:rsid w:val="27A2B0B1"/>
    <w:rsid w:val="27ADF77E"/>
    <w:rsid w:val="27C5B978"/>
    <w:rsid w:val="27E7CBCD"/>
    <w:rsid w:val="28095443"/>
    <w:rsid w:val="282C55F8"/>
    <w:rsid w:val="28351810"/>
    <w:rsid w:val="2873BFA8"/>
    <w:rsid w:val="28B94F37"/>
    <w:rsid w:val="29380541"/>
    <w:rsid w:val="294857EF"/>
    <w:rsid w:val="296FC1A7"/>
    <w:rsid w:val="2981D78C"/>
    <w:rsid w:val="29839C2E"/>
    <w:rsid w:val="298491C3"/>
    <w:rsid w:val="29D67BAB"/>
    <w:rsid w:val="29DDD2E5"/>
    <w:rsid w:val="2A2B000D"/>
    <w:rsid w:val="2A2C371C"/>
    <w:rsid w:val="2AB1935E"/>
    <w:rsid w:val="2ABA0AAC"/>
    <w:rsid w:val="2B22626D"/>
    <w:rsid w:val="2BA151DF"/>
    <w:rsid w:val="2BC4EE96"/>
    <w:rsid w:val="2BD5AF21"/>
    <w:rsid w:val="2BD695DE"/>
    <w:rsid w:val="2BDCB6BF"/>
    <w:rsid w:val="2BEA32AE"/>
    <w:rsid w:val="2C17C4FD"/>
    <w:rsid w:val="2C23EC60"/>
    <w:rsid w:val="2C523BEB"/>
    <w:rsid w:val="2C59B883"/>
    <w:rsid w:val="2C86467A"/>
    <w:rsid w:val="2CB9F1FC"/>
    <w:rsid w:val="2D102689"/>
    <w:rsid w:val="2D221B68"/>
    <w:rsid w:val="2D4C5BF0"/>
    <w:rsid w:val="2D7D1202"/>
    <w:rsid w:val="2DF0F9AA"/>
    <w:rsid w:val="2DFD56C4"/>
    <w:rsid w:val="2DFF203B"/>
    <w:rsid w:val="2E142041"/>
    <w:rsid w:val="2E24093E"/>
    <w:rsid w:val="2E4372AC"/>
    <w:rsid w:val="2E9E50B1"/>
    <w:rsid w:val="2EB45E5D"/>
    <w:rsid w:val="2F06D840"/>
    <w:rsid w:val="2F77B1BF"/>
    <w:rsid w:val="2F7AF57A"/>
    <w:rsid w:val="2F9E2CDE"/>
    <w:rsid w:val="2FA95D10"/>
    <w:rsid w:val="2FD955FF"/>
    <w:rsid w:val="2FEFACC4"/>
    <w:rsid w:val="2FF45110"/>
    <w:rsid w:val="2FFACB38"/>
    <w:rsid w:val="2FFB3DCB"/>
    <w:rsid w:val="30A4DB7C"/>
    <w:rsid w:val="30EBF7D9"/>
    <w:rsid w:val="3139FD3F"/>
    <w:rsid w:val="316F5873"/>
    <w:rsid w:val="317FD257"/>
    <w:rsid w:val="318B59C2"/>
    <w:rsid w:val="31C2D1F9"/>
    <w:rsid w:val="31C40DD1"/>
    <w:rsid w:val="3209025A"/>
    <w:rsid w:val="32132455"/>
    <w:rsid w:val="321E03B7"/>
    <w:rsid w:val="32539113"/>
    <w:rsid w:val="326F158A"/>
    <w:rsid w:val="3277CF6E"/>
    <w:rsid w:val="327ED684"/>
    <w:rsid w:val="3282E384"/>
    <w:rsid w:val="329B4EC5"/>
    <w:rsid w:val="32E10D74"/>
    <w:rsid w:val="32F0521A"/>
    <w:rsid w:val="33208860"/>
    <w:rsid w:val="334FC2C2"/>
    <w:rsid w:val="33665AD9"/>
    <w:rsid w:val="336C40EF"/>
    <w:rsid w:val="3382C55D"/>
    <w:rsid w:val="33CB2314"/>
    <w:rsid w:val="34137A8C"/>
    <w:rsid w:val="341EAE00"/>
    <w:rsid w:val="34256FC2"/>
    <w:rsid w:val="342FE3A7"/>
    <w:rsid w:val="34B01C56"/>
    <w:rsid w:val="34C5C854"/>
    <w:rsid w:val="34D7AB0E"/>
    <w:rsid w:val="34DEF939"/>
    <w:rsid w:val="34E93C82"/>
    <w:rsid w:val="3502AEE4"/>
    <w:rsid w:val="3515D82C"/>
    <w:rsid w:val="3518B086"/>
    <w:rsid w:val="35510687"/>
    <w:rsid w:val="360381EC"/>
    <w:rsid w:val="3614EC53"/>
    <w:rsid w:val="3615FFCF"/>
    <w:rsid w:val="361A8D9D"/>
    <w:rsid w:val="36B1C9F3"/>
    <w:rsid w:val="3742E0C9"/>
    <w:rsid w:val="377721C8"/>
    <w:rsid w:val="37800CD7"/>
    <w:rsid w:val="37D12A5E"/>
    <w:rsid w:val="380389CD"/>
    <w:rsid w:val="3862A851"/>
    <w:rsid w:val="389B3900"/>
    <w:rsid w:val="38DCCFB9"/>
    <w:rsid w:val="38F5E0F5"/>
    <w:rsid w:val="38FDC2F3"/>
    <w:rsid w:val="39112820"/>
    <w:rsid w:val="396F71EF"/>
    <w:rsid w:val="39808727"/>
    <w:rsid w:val="39917287"/>
    <w:rsid w:val="39AD8756"/>
    <w:rsid w:val="39D35E9C"/>
    <w:rsid w:val="39D536C5"/>
    <w:rsid w:val="39F618D8"/>
    <w:rsid w:val="3A7DBC73"/>
    <w:rsid w:val="3AD6237A"/>
    <w:rsid w:val="3AF2DF60"/>
    <w:rsid w:val="3B0F19A8"/>
    <w:rsid w:val="3B3D7DDF"/>
    <w:rsid w:val="3B9C26C0"/>
    <w:rsid w:val="3BA6F4D2"/>
    <w:rsid w:val="3BAD5F8C"/>
    <w:rsid w:val="3C93887B"/>
    <w:rsid w:val="3CBC4B37"/>
    <w:rsid w:val="3CC737B1"/>
    <w:rsid w:val="3CC91349"/>
    <w:rsid w:val="3CE64005"/>
    <w:rsid w:val="3D0237C9"/>
    <w:rsid w:val="3D1E2C4A"/>
    <w:rsid w:val="3D23C380"/>
    <w:rsid w:val="3D6A64A3"/>
    <w:rsid w:val="3D7D0A32"/>
    <w:rsid w:val="3DB625DE"/>
    <w:rsid w:val="3E35A5E9"/>
    <w:rsid w:val="3E69185F"/>
    <w:rsid w:val="3E8F7F8B"/>
    <w:rsid w:val="3EBCDBD8"/>
    <w:rsid w:val="3EC4E37C"/>
    <w:rsid w:val="3EF3E510"/>
    <w:rsid w:val="3F01CF64"/>
    <w:rsid w:val="3F321EB5"/>
    <w:rsid w:val="3F56CB86"/>
    <w:rsid w:val="3F5E2816"/>
    <w:rsid w:val="3FAAF9FD"/>
    <w:rsid w:val="3FB9D071"/>
    <w:rsid w:val="400CEAE6"/>
    <w:rsid w:val="4010EF02"/>
    <w:rsid w:val="403B91CB"/>
    <w:rsid w:val="40461EA1"/>
    <w:rsid w:val="405CA39C"/>
    <w:rsid w:val="406DBA36"/>
    <w:rsid w:val="40905180"/>
    <w:rsid w:val="409D9E43"/>
    <w:rsid w:val="40D3F827"/>
    <w:rsid w:val="40E1C12C"/>
    <w:rsid w:val="410B2FEC"/>
    <w:rsid w:val="413C8852"/>
    <w:rsid w:val="4145C776"/>
    <w:rsid w:val="41727786"/>
    <w:rsid w:val="419AC561"/>
    <w:rsid w:val="41AEC239"/>
    <w:rsid w:val="41B0E74E"/>
    <w:rsid w:val="41EBE7DE"/>
    <w:rsid w:val="41FA1860"/>
    <w:rsid w:val="42062499"/>
    <w:rsid w:val="420CB07B"/>
    <w:rsid w:val="42119342"/>
    <w:rsid w:val="421F8AE1"/>
    <w:rsid w:val="4246216D"/>
    <w:rsid w:val="424FA371"/>
    <w:rsid w:val="42551EA4"/>
    <w:rsid w:val="4272A0CD"/>
    <w:rsid w:val="42CB8547"/>
    <w:rsid w:val="42E7AFF2"/>
    <w:rsid w:val="433695C2"/>
    <w:rsid w:val="4390862E"/>
    <w:rsid w:val="4397085F"/>
    <w:rsid w:val="440DEFD1"/>
    <w:rsid w:val="44150542"/>
    <w:rsid w:val="444A78B8"/>
    <w:rsid w:val="4457E58E"/>
    <w:rsid w:val="4484B00E"/>
    <w:rsid w:val="448BE64E"/>
    <w:rsid w:val="44C504F2"/>
    <w:rsid w:val="45051F58"/>
    <w:rsid w:val="45FE5095"/>
    <w:rsid w:val="46125755"/>
    <w:rsid w:val="464EE804"/>
    <w:rsid w:val="4653722A"/>
    <w:rsid w:val="465742EB"/>
    <w:rsid w:val="470AE838"/>
    <w:rsid w:val="470F3617"/>
    <w:rsid w:val="473A8E8B"/>
    <w:rsid w:val="47762307"/>
    <w:rsid w:val="47C21E90"/>
    <w:rsid w:val="48092028"/>
    <w:rsid w:val="48129161"/>
    <w:rsid w:val="48388759"/>
    <w:rsid w:val="4871230F"/>
    <w:rsid w:val="487A29D0"/>
    <w:rsid w:val="488FF461"/>
    <w:rsid w:val="48962E59"/>
    <w:rsid w:val="48977A2C"/>
    <w:rsid w:val="48A6B899"/>
    <w:rsid w:val="48DD7647"/>
    <w:rsid w:val="48F59CAF"/>
    <w:rsid w:val="4949F817"/>
    <w:rsid w:val="498C925C"/>
    <w:rsid w:val="49A7359D"/>
    <w:rsid w:val="49CCFFD2"/>
    <w:rsid w:val="4A11B62C"/>
    <w:rsid w:val="4A3E68E8"/>
    <w:rsid w:val="4A926BDE"/>
    <w:rsid w:val="4AACF792"/>
    <w:rsid w:val="4AF6D1CD"/>
    <w:rsid w:val="4AFB0094"/>
    <w:rsid w:val="4B1013B2"/>
    <w:rsid w:val="4B5C01C2"/>
    <w:rsid w:val="4B9F7584"/>
    <w:rsid w:val="4BB85A63"/>
    <w:rsid w:val="4BDE595B"/>
    <w:rsid w:val="4C283AB4"/>
    <w:rsid w:val="4C29B874"/>
    <w:rsid w:val="4C361D79"/>
    <w:rsid w:val="4C5689BA"/>
    <w:rsid w:val="4C607F34"/>
    <w:rsid w:val="4C9A7F4D"/>
    <w:rsid w:val="4CE266C5"/>
    <w:rsid w:val="4CFBCA40"/>
    <w:rsid w:val="4D1F1EA2"/>
    <w:rsid w:val="4D48D179"/>
    <w:rsid w:val="4DA2BF2B"/>
    <w:rsid w:val="4E1D68CC"/>
    <w:rsid w:val="4E451421"/>
    <w:rsid w:val="4E5C75F5"/>
    <w:rsid w:val="4E780CC7"/>
    <w:rsid w:val="4EAD90DB"/>
    <w:rsid w:val="4EE056FD"/>
    <w:rsid w:val="4F0CBF57"/>
    <w:rsid w:val="4F44B6AA"/>
    <w:rsid w:val="4F774E6A"/>
    <w:rsid w:val="4FAB3897"/>
    <w:rsid w:val="4FCB06C4"/>
    <w:rsid w:val="4FF41A6E"/>
    <w:rsid w:val="50591778"/>
    <w:rsid w:val="5101AD62"/>
    <w:rsid w:val="5126A585"/>
    <w:rsid w:val="514708F8"/>
    <w:rsid w:val="5154FDAA"/>
    <w:rsid w:val="5187CC42"/>
    <w:rsid w:val="51883BA8"/>
    <w:rsid w:val="5196DA11"/>
    <w:rsid w:val="51A2084E"/>
    <w:rsid w:val="51B21AE9"/>
    <w:rsid w:val="51B437C9"/>
    <w:rsid w:val="51F7F3BA"/>
    <w:rsid w:val="5263A974"/>
    <w:rsid w:val="529C022E"/>
    <w:rsid w:val="52AE3AA1"/>
    <w:rsid w:val="52BAD48B"/>
    <w:rsid w:val="5317CB8D"/>
    <w:rsid w:val="5320B3CE"/>
    <w:rsid w:val="533E88B5"/>
    <w:rsid w:val="5356661D"/>
    <w:rsid w:val="53ABD782"/>
    <w:rsid w:val="53E618EC"/>
    <w:rsid w:val="540FC48D"/>
    <w:rsid w:val="541827CD"/>
    <w:rsid w:val="544A0B02"/>
    <w:rsid w:val="544FD47A"/>
    <w:rsid w:val="54CB7BDE"/>
    <w:rsid w:val="54F2367E"/>
    <w:rsid w:val="54FBD71D"/>
    <w:rsid w:val="551CD25F"/>
    <w:rsid w:val="5575CAAC"/>
    <w:rsid w:val="558054A6"/>
    <w:rsid w:val="55894F97"/>
    <w:rsid w:val="558B86A7"/>
    <w:rsid w:val="55BCFE60"/>
    <w:rsid w:val="56120404"/>
    <w:rsid w:val="56A656D8"/>
    <w:rsid w:val="56F906AE"/>
    <w:rsid w:val="56FB0D0A"/>
    <w:rsid w:val="5708A53A"/>
    <w:rsid w:val="5737CE6E"/>
    <w:rsid w:val="576BEB40"/>
    <w:rsid w:val="576E3EDA"/>
    <w:rsid w:val="57764AC4"/>
    <w:rsid w:val="57A77B2E"/>
    <w:rsid w:val="57ED6DAD"/>
    <w:rsid w:val="58133D72"/>
    <w:rsid w:val="586671E8"/>
    <w:rsid w:val="587B0605"/>
    <w:rsid w:val="588852F0"/>
    <w:rsid w:val="58C7A42B"/>
    <w:rsid w:val="59070916"/>
    <w:rsid w:val="5942291D"/>
    <w:rsid w:val="59506237"/>
    <w:rsid w:val="5968E517"/>
    <w:rsid w:val="59DDC61B"/>
    <w:rsid w:val="5A10C4B3"/>
    <w:rsid w:val="5A25F07A"/>
    <w:rsid w:val="5A30A770"/>
    <w:rsid w:val="5A4FEE93"/>
    <w:rsid w:val="5A774726"/>
    <w:rsid w:val="5A8B92BE"/>
    <w:rsid w:val="5AABA984"/>
    <w:rsid w:val="5B1CA785"/>
    <w:rsid w:val="5B22E3EF"/>
    <w:rsid w:val="5B582EEE"/>
    <w:rsid w:val="5B72735A"/>
    <w:rsid w:val="5B87C42F"/>
    <w:rsid w:val="5B9173C4"/>
    <w:rsid w:val="5B93D0D4"/>
    <w:rsid w:val="5B9E9B54"/>
    <w:rsid w:val="5B9EC36D"/>
    <w:rsid w:val="5BA380F6"/>
    <w:rsid w:val="5C5EC0F3"/>
    <w:rsid w:val="5C7ABEFB"/>
    <w:rsid w:val="5CDF86D8"/>
    <w:rsid w:val="5D01601D"/>
    <w:rsid w:val="5D42058A"/>
    <w:rsid w:val="5D878F55"/>
    <w:rsid w:val="5DDCE128"/>
    <w:rsid w:val="5E5E9B0C"/>
    <w:rsid w:val="5E9D307E"/>
    <w:rsid w:val="5EA2C1A9"/>
    <w:rsid w:val="5EC3B4A5"/>
    <w:rsid w:val="5EEA594A"/>
    <w:rsid w:val="5F041893"/>
    <w:rsid w:val="5F5CA0DC"/>
    <w:rsid w:val="5F76562A"/>
    <w:rsid w:val="5FC5D5C1"/>
    <w:rsid w:val="600BB57D"/>
    <w:rsid w:val="60703007"/>
    <w:rsid w:val="60772DA5"/>
    <w:rsid w:val="607CA186"/>
    <w:rsid w:val="61019EAD"/>
    <w:rsid w:val="61053C2B"/>
    <w:rsid w:val="6106B71D"/>
    <w:rsid w:val="6181C6C1"/>
    <w:rsid w:val="61DFD4AE"/>
    <w:rsid w:val="6210CC84"/>
    <w:rsid w:val="6257A814"/>
    <w:rsid w:val="6282590B"/>
    <w:rsid w:val="629C9873"/>
    <w:rsid w:val="630B22AA"/>
    <w:rsid w:val="6326B12A"/>
    <w:rsid w:val="632D9170"/>
    <w:rsid w:val="637516ED"/>
    <w:rsid w:val="63BE6159"/>
    <w:rsid w:val="63C4D6B5"/>
    <w:rsid w:val="6419CE51"/>
    <w:rsid w:val="643C912F"/>
    <w:rsid w:val="644498C2"/>
    <w:rsid w:val="644EC9D4"/>
    <w:rsid w:val="64B4C578"/>
    <w:rsid w:val="64C6E3B4"/>
    <w:rsid w:val="64C961D1"/>
    <w:rsid w:val="6510E74E"/>
    <w:rsid w:val="6523A859"/>
    <w:rsid w:val="6539DDAD"/>
    <w:rsid w:val="656CC06A"/>
    <w:rsid w:val="65AF3108"/>
    <w:rsid w:val="65D50FD0"/>
    <w:rsid w:val="662E3FC2"/>
    <w:rsid w:val="6662B415"/>
    <w:rsid w:val="66A81A8B"/>
    <w:rsid w:val="670F7480"/>
    <w:rsid w:val="672C18D5"/>
    <w:rsid w:val="67A5B501"/>
    <w:rsid w:val="67EBCB6A"/>
    <w:rsid w:val="67EFEA5B"/>
    <w:rsid w:val="67EFFE5C"/>
    <w:rsid w:val="680C137E"/>
    <w:rsid w:val="681E557E"/>
    <w:rsid w:val="68541866"/>
    <w:rsid w:val="68877883"/>
    <w:rsid w:val="688CC7E3"/>
    <w:rsid w:val="68B7C3A7"/>
    <w:rsid w:val="68ED015C"/>
    <w:rsid w:val="6921E920"/>
    <w:rsid w:val="692AD878"/>
    <w:rsid w:val="69624352"/>
    <w:rsid w:val="6964A2B1"/>
    <w:rsid w:val="697EDB0F"/>
    <w:rsid w:val="69BA3D3B"/>
    <w:rsid w:val="69D3F410"/>
    <w:rsid w:val="69E45871"/>
    <w:rsid w:val="69E6CD8F"/>
    <w:rsid w:val="6A2CED88"/>
    <w:rsid w:val="6A605D61"/>
    <w:rsid w:val="6B01E8B9"/>
    <w:rsid w:val="6B0341B7"/>
    <w:rsid w:val="6B54F69B"/>
    <w:rsid w:val="6B6FC471"/>
    <w:rsid w:val="6B812DE3"/>
    <w:rsid w:val="6B814FC9"/>
    <w:rsid w:val="6C21FB87"/>
    <w:rsid w:val="6C39D6FD"/>
    <w:rsid w:val="6C60B3DC"/>
    <w:rsid w:val="6C910633"/>
    <w:rsid w:val="6CA6D98E"/>
    <w:rsid w:val="6CAFC52E"/>
    <w:rsid w:val="6CCA04AF"/>
    <w:rsid w:val="6CDF53D1"/>
    <w:rsid w:val="6D4B47B5"/>
    <w:rsid w:val="6D532BA9"/>
    <w:rsid w:val="6D57C011"/>
    <w:rsid w:val="6E004490"/>
    <w:rsid w:val="6E2CD694"/>
    <w:rsid w:val="6E2F26CB"/>
    <w:rsid w:val="6E7FE15E"/>
    <w:rsid w:val="6E945186"/>
    <w:rsid w:val="6F0A035C"/>
    <w:rsid w:val="6F1DE8CC"/>
    <w:rsid w:val="6F4EEB06"/>
    <w:rsid w:val="6FC8D9B6"/>
    <w:rsid w:val="6FCB5DE9"/>
    <w:rsid w:val="6FEE072A"/>
    <w:rsid w:val="6FF7334E"/>
    <w:rsid w:val="7097CA7C"/>
    <w:rsid w:val="70A6F368"/>
    <w:rsid w:val="70CD3B00"/>
    <w:rsid w:val="70EE5A17"/>
    <w:rsid w:val="710499FA"/>
    <w:rsid w:val="71371B09"/>
    <w:rsid w:val="7137E552"/>
    <w:rsid w:val="715DB9EF"/>
    <w:rsid w:val="71647756"/>
    <w:rsid w:val="7184DA8A"/>
    <w:rsid w:val="71A48A95"/>
    <w:rsid w:val="71EDE84E"/>
    <w:rsid w:val="72299918"/>
    <w:rsid w:val="7242C3C9"/>
    <w:rsid w:val="725DB07E"/>
    <w:rsid w:val="7261CF2B"/>
    <w:rsid w:val="72B98BCB"/>
    <w:rsid w:val="72C1F98B"/>
    <w:rsid w:val="72D3B5B3"/>
    <w:rsid w:val="72EB472B"/>
    <w:rsid w:val="730047B7"/>
    <w:rsid w:val="73240E46"/>
    <w:rsid w:val="7326BEAF"/>
    <w:rsid w:val="733686BC"/>
    <w:rsid w:val="73447E5B"/>
    <w:rsid w:val="734EE674"/>
    <w:rsid w:val="73B4B2DF"/>
    <w:rsid w:val="74060538"/>
    <w:rsid w:val="741C17BE"/>
    <w:rsid w:val="74482AE1"/>
    <w:rsid w:val="74483FFC"/>
    <w:rsid w:val="746EBBCB"/>
    <w:rsid w:val="74903AE3"/>
    <w:rsid w:val="749D965B"/>
    <w:rsid w:val="74B35BAF"/>
    <w:rsid w:val="74FE2218"/>
    <w:rsid w:val="7538944C"/>
    <w:rsid w:val="754129D7"/>
    <w:rsid w:val="75434A2A"/>
    <w:rsid w:val="75489067"/>
    <w:rsid w:val="75BC3A52"/>
    <w:rsid w:val="75D0CA71"/>
    <w:rsid w:val="75E5BA70"/>
    <w:rsid w:val="7632C152"/>
    <w:rsid w:val="765D8A45"/>
    <w:rsid w:val="76908CE2"/>
    <w:rsid w:val="76DF1A8B"/>
    <w:rsid w:val="771A836B"/>
    <w:rsid w:val="7749F08B"/>
    <w:rsid w:val="776EE9D4"/>
    <w:rsid w:val="77A37F9F"/>
    <w:rsid w:val="77FF3354"/>
    <w:rsid w:val="7803C415"/>
    <w:rsid w:val="78090EEB"/>
    <w:rsid w:val="781C95C6"/>
    <w:rsid w:val="7854F9CC"/>
    <w:rsid w:val="7870C9C0"/>
    <w:rsid w:val="789AF269"/>
    <w:rsid w:val="78B60E2B"/>
    <w:rsid w:val="78DF65CD"/>
    <w:rsid w:val="78E8AF13"/>
    <w:rsid w:val="792AE5E0"/>
    <w:rsid w:val="79302C1D"/>
    <w:rsid w:val="7961E2EF"/>
    <w:rsid w:val="798EB864"/>
    <w:rsid w:val="799A9782"/>
    <w:rsid w:val="7A226D2C"/>
    <w:rsid w:val="7A398A66"/>
    <w:rsid w:val="7A4005C0"/>
    <w:rsid w:val="7A73E8A6"/>
    <w:rsid w:val="7A7FF4E6"/>
    <w:rsid w:val="7ADBDB3A"/>
    <w:rsid w:val="7B18E582"/>
    <w:rsid w:val="7B9C9113"/>
    <w:rsid w:val="7BB0B5B3"/>
    <w:rsid w:val="7BE2BC68"/>
    <w:rsid w:val="7BF252E6"/>
    <w:rsid w:val="7C1ED552"/>
    <w:rsid w:val="7C2524E9"/>
    <w:rsid w:val="7C32F933"/>
    <w:rsid w:val="7C36913F"/>
    <w:rsid w:val="7C518B01"/>
    <w:rsid w:val="7C5A77B8"/>
    <w:rsid w:val="7C83C7A3"/>
    <w:rsid w:val="7C9D99F8"/>
    <w:rsid w:val="7CBEA8D2"/>
    <w:rsid w:val="7D08E21D"/>
    <w:rsid w:val="7D35627F"/>
    <w:rsid w:val="7D7037E4"/>
    <w:rsid w:val="7DAA31D1"/>
    <w:rsid w:val="7DC2DB81"/>
    <w:rsid w:val="7DEB5E2B"/>
    <w:rsid w:val="7E443FE9"/>
    <w:rsid w:val="7E737FB9"/>
    <w:rsid w:val="7EAF732D"/>
    <w:rsid w:val="7EB902EB"/>
    <w:rsid w:val="7EBCDA3B"/>
    <w:rsid w:val="7EC29773"/>
    <w:rsid w:val="7ECDD9C3"/>
    <w:rsid w:val="7EE442B1"/>
    <w:rsid w:val="7EFFBCF8"/>
    <w:rsid w:val="7F27CB95"/>
    <w:rsid w:val="7F62F627"/>
    <w:rsid w:val="7F6BE8B0"/>
    <w:rsid w:val="7F80ABC1"/>
    <w:rsid w:val="7FC2B562"/>
    <w:rsid w:val="7FD0A13A"/>
    <w:rsid w:val="7FE5B25D"/>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F9DAADD"/>
  <w15:chartTrackingRefBased/>
  <w15:docId w15:val="{A923F73F-5821-714C-B8D5-D32C05875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51E85"/>
    <w:pPr>
      <w:spacing w:after="0" w:line="240" w:lineRule="auto"/>
    </w:pPr>
    <w:rPr>
      <w:rFonts w:ascii="Arial" w:eastAsia="Times New Roman" w:hAnsi="Arial" w:cs="Times New Roman"/>
      <w:sz w:val="20"/>
      <w:szCs w:val="24"/>
      <w:lang w:val="en-US"/>
    </w:rPr>
  </w:style>
  <w:style w:type="paragraph" w:styleId="berschrift1">
    <w:name w:val="heading 1"/>
    <w:basedOn w:val="Standard"/>
    <w:next w:val="Standard"/>
    <w:link w:val="berschrift1Zchn"/>
    <w:uiPriority w:val="9"/>
    <w:qFormat/>
    <w:rsid w:val="00E00F44"/>
    <w:pPr>
      <w:keepNext/>
      <w:keepLines/>
      <w:pageBreakBefore/>
      <w:numPr>
        <w:numId w:val="40"/>
      </w:numPr>
      <w:spacing w:before="480" w:after="240"/>
      <w:outlineLvl w:val="0"/>
    </w:pPr>
    <w:rPr>
      <w:rFonts w:eastAsiaTheme="majorEastAsia" w:cstheme="majorBidi"/>
      <w:b/>
      <w:bCs/>
      <w:color w:val="DC690A"/>
      <w:sz w:val="24"/>
    </w:rPr>
  </w:style>
  <w:style w:type="paragraph" w:styleId="berschrift2">
    <w:name w:val="heading 2"/>
    <w:basedOn w:val="Standard"/>
    <w:next w:val="Standard"/>
    <w:link w:val="berschrift2Zchn"/>
    <w:uiPriority w:val="9"/>
    <w:unhideWhenUsed/>
    <w:qFormat/>
    <w:rsid w:val="00E00F44"/>
    <w:pPr>
      <w:keepNext/>
      <w:keepLines/>
      <w:numPr>
        <w:ilvl w:val="1"/>
        <w:numId w:val="40"/>
      </w:numPr>
      <w:spacing w:before="120" w:after="120"/>
      <w:ind w:left="578" w:hanging="578"/>
      <w:outlineLvl w:val="1"/>
    </w:pPr>
    <w:rPr>
      <w:rFonts w:eastAsiaTheme="majorEastAsia" w:cstheme="majorBidi"/>
      <w:color w:val="DC690A"/>
      <w:sz w:val="22"/>
      <w:szCs w:val="22"/>
    </w:rPr>
  </w:style>
  <w:style w:type="paragraph" w:styleId="berschrift3">
    <w:name w:val="heading 3"/>
    <w:basedOn w:val="Standard"/>
    <w:next w:val="Standard"/>
    <w:link w:val="berschrift3Zchn"/>
    <w:autoRedefine/>
    <w:uiPriority w:val="9"/>
    <w:unhideWhenUsed/>
    <w:qFormat/>
    <w:rsid w:val="001A6A31"/>
    <w:pPr>
      <w:keepNext/>
      <w:keepLines/>
      <w:numPr>
        <w:ilvl w:val="2"/>
        <w:numId w:val="40"/>
      </w:numPr>
      <w:spacing w:before="120" w:after="120"/>
      <w:outlineLvl w:val="2"/>
    </w:pPr>
    <w:rPr>
      <w:rFonts w:eastAsiaTheme="majorEastAsia" w:cs="Arial"/>
      <w:color w:val="DC690A"/>
    </w:rPr>
  </w:style>
  <w:style w:type="paragraph" w:styleId="berschrift4">
    <w:name w:val="heading 4"/>
    <w:basedOn w:val="Standard"/>
    <w:next w:val="Standard"/>
    <w:link w:val="berschrift4Zchn"/>
    <w:uiPriority w:val="9"/>
    <w:unhideWhenUsed/>
    <w:qFormat/>
    <w:rsid w:val="007547D4"/>
    <w:pPr>
      <w:keepNext/>
      <w:keepLines/>
      <w:numPr>
        <w:ilvl w:val="3"/>
        <w:numId w:val="40"/>
      </w:numPr>
      <w:spacing w:before="240"/>
      <w:ind w:left="1146" w:hanging="862"/>
      <w:outlineLvl w:val="3"/>
    </w:pPr>
    <w:rPr>
      <w:rFonts w:eastAsiaTheme="majorEastAsia" w:cstheme="majorBidi"/>
      <w:iCs/>
      <w:color w:val="DC690A"/>
    </w:rPr>
  </w:style>
  <w:style w:type="paragraph" w:styleId="berschrift5">
    <w:name w:val="heading 5"/>
    <w:basedOn w:val="Standard"/>
    <w:next w:val="Standard"/>
    <w:link w:val="berschrift5Zchn"/>
    <w:uiPriority w:val="9"/>
    <w:unhideWhenUsed/>
    <w:qFormat/>
    <w:rsid w:val="008C19C7"/>
    <w:pPr>
      <w:keepNext/>
      <w:keepLines/>
      <w:numPr>
        <w:ilvl w:val="4"/>
        <w:numId w:val="40"/>
      </w:numPr>
      <w:outlineLvl w:val="4"/>
    </w:pPr>
    <w:rPr>
      <w:rFonts w:eastAsiaTheme="majorEastAsia" w:cstheme="majorBidi"/>
      <w:color w:val="DC690A"/>
      <w:sz w:val="18"/>
    </w:rPr>
  </w:style>
  <w:style w:type="paragraph" w:styleId="berschrift6">
    <w:name w:val="heading 6"/>
    <w:basedOn w:val="Standard"/>
    <w:next w:val="Standard"/>
    <w:link w:val="berschrift6Zchn"/>
    <w:uiPriority w:val="9"/>
    <w:unhideWhenUsed/>
    <w:qFormat/>
    <w:rsid w:val="00735AB2"/>
    <w:pPr>
      <w:keepNext/>
      <w:keepLines/>
      <w:numPr>
        <w:ilvl w:val="5"/>
        <w:numId w:val="40"/>
      </w:numPr>
      <w:spacing w:before="40"/>
      <w:outlineLvl w:val="5"/>
    </w:pPr>
    <w:rPr>
      <w:rFonts w:asciiTheme="majorHAnsi" w:eastAsiaTheme="majorEastAsia" w:hAnsiTheme="majorHAnsi" w:cstheme="majorBidi"/>
      <w:color w:val="DC690A"/>
    </w:rPr>
  </w:style>
  <w:style w:type="paragraph" w:styleId="berschrift7">
    <w:name w:val="heading 7"/>
    <w:basedOn w:val="Standard"/>
    <w:next w:val="Standard"/>
    <w:link w:val="berschrift7Zchn"/>
    <w:uiPriority w:val="9"/>
    <w:unhideWhenUsed/>
    <w:qFormat/>
    <w:rsid w:val="662E3FC2"/>
    <w:pPr>
      <w:keepNext/>
      <w:keepLines/>
      <w:numPr>
        <w:ilvl w:val="6"/>
        <w:numId w:val="40"/>
      </w:numPr>
      <w:spacing w:before="40"/>
      <w:outlineLvl w:val="6"/>
    </w:pPr>
    <w:rPr>
      <w:rFonts w:asciiTheme="majorHAnsi" w:eastAsiaTheme="majorEastAsia" w:hAnsiTheme="majorHAnsi" w:cstheme="majorBidi"/>
      <w:i/>
      <w:iCs/>
      <w:color w:val="1F4D78"/>
    </w:rPr>
  </w:style>
  <w:style w:type="paragraph" w:styleId="berschrift8">
    <w:name w:val="heading 8"/>
    <w:basedOn w:val="Standard"/>
    <w:next w:val="Standard"/>
    <w:link w:val="berschrift8Zchn"/>
    <w:uiPriority w:val="9"/>
    <w:unhideWhenUsed/>
    <w:qFormat/>
    <w:rsid w:val="662E3FC2"/>
    <w:pPr>
      <w:keepNext/>
      <w:keepLines/>
      <w:numPr>
        <w:ilvl w:val="7"/>
        <w:numId w:val="40"/>
      </w:numPr>
      <w:spacing w:before="40"/>
      <w:outlineLvl w:val="7"/>
    </w:pPr>
    <w:rPr>
      <w:rFonts w:asciiTheme="majorHAnsi" w:eastAsiaTheme="majorEastAsia" w:hAnsiTheme="majorHAnsi" w:cstheme="majorBidi"/>
      <w:color w:val="272727"/>
      <w:sz w:val="21"/>
      <w:szCs w:val="21"/>
    </w:rPr>
  </w:style>
  <w:style w:type="paragraph" w:styleId="berschrift9">
    <w:name w:val="heading 9"/>
    <w:basedOn w:val="Standard"/>
    <w:next w:val="Standard"/>
    <w:link w:val="berschrift9Zchn"/>
    <w:uiPriority w:val="9"/>
    <w:semiHidden/>
    <w:unhideWhenUsed/>
    <w:qFormat/>
    <w:rsid w:val="662E3FC2"/>
    <w:pPr>
      <w:keepNext/>
      <w:keepLines/>
      <w:numPr>
        <w:ilvl w:val="8"/>
        <w:numId w:val="40"/>
      </w:numPr>
      <w:spacing w:before="40"/>
      <w:outlineLvl w:val="8"/>
    </w:pPr>
    <w:rPr>
      <w:rFonts w:asciiTheme="majorHAnsi" w:eastAsiaTheme="majorEastAsia" w:hAnsiTheme="majorHAnsi" w:cstheme="majorBidi"/>
      <w:i/>
      <w:iCs/>
      <w:color w:val="272727"/>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E10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E00F44"/>
    <w:rPr>
      <w:rFonts w:ascii="Arial" w:eastAsiaTheme="majorEastAsia" w:hAnsi="Arial" w:cstheme="majorBidi"/>
      <w:b/>
      <w:bCs/>
      <w:color w:val="DC690A"/>
      <w:sz w:val="24"/>
      <w:szCs w:val="24"/>
      <w:lang w:val="en-US"/>
    </w:rPr>
  </w:style>
  <w:style w:type="paragraph" w:styleId="Kopfzeile">
    <w:name w:val="header"/>
    <w:basedOn w:val="Standard"/>
    <w:link w:val="KopfzeileZchn"/>
    <w:uiPriority w:val="99"/>
    <w:unhideWhenUsed/>
    <w:rsid w:val="00675481"/>
    <w:pPr>
      <w:tabs>
        <w:tab w:val="center" w:pos="4536"/>
        <w:tab w:val="right" w:pos="9072"/>
      </w:tabs>
    </w:pPr>
  </w:style>
  <w:style w:type="character" w:customStyle="1" w:styleId="KopfzeileZchn">
    <w:name w:val="Kopfzeile Zchn"/>
    <w:basedOn w:val="Absatz-Standardschriftart"/>
    <w:link w:val="Kopfzeile"/>
    <w:uiPriority w:val="99"/>
    <w:rsid w:val="00675481"/>
  </w:style>
  <w:style w:type="paragraph" w:styleId="Fuzeile">
    <w:name w:val="footer"/>
    <w:basedOn w:val="Standard"/>
    <w:link w:val="FuzeileZchn"/>
    <w:uiPriority w:val="99"/>
    <w:unhideWhenUsed/>
    <w:rsid w:val="00675481"/>
    <w:pPr>
      <w:tabs>
        <w:tab w:val="center" w:pos="4536"/>
        <w:tab w:val="right" w:pos="9072"/>
      </w:tabs>
    </w:pPr>
  </w:style>
  <w:style w:type="character" w:customStyle="1" w:styleId="FuzeileZchn">
    <w:name w:val="Fußzeile Zchn"/>
    <w:basedOn w:val="Absatz-Standardschriftart"/>
    <w:link w:val="Fuzeile"/>
    <w:uiPriority w:val="99"/>
    <w:rsid w:val="00675481"/>
  </w:style>
  <w:style w:type="paragraph" w:styleId="Sprechblasentext">
    <w:name w:val="Balloon Text"/>
    <w:basedOn w:val="Standard"/>
    <w:link w:val="SprechblasentextZchn"/>
    <w:uiPriority w:val="99"/>
    <w:semiHidden/>
    <w:unhideWhenUsed/>
    <w:rsid w:val="00675481"/>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75481"/>
    <w:rPr>
      <w:rFonts w:ascii="Segoe UI" w:hAnsi="Segoe UI" w:cs="Segoe UI"/>
      <w:sz w:val="18"/>
      <w:szCs w:val="18"/>
    </w:rPr>
  </w:style>
  <w:style w:type="character" w:customStyle="1" w:styleId="berschrift3Zchn">
    <w:name w:val="Überschrift 3 Zchn"/>
    <w:basedOn w:val="Absatz-Standardschriftart"/>
    <w:link w:val="berschrift3"/>
    <w:uiPriority w:val="9"/>
    <w:rsid w:val="001A6A31"/>
    <w:rPr>
      <w:rFonts w:ascii="Arial" w:eastAsiaTheme="majorEastAsia" w:hAnsi="Arial" w:cs="Arial"/>
      <w:color w:val="DC690A"/>
      <w:sz w:val="20"/>
      <w:szCs w:val="24"/>
      <w:lang w:val="en-US"/>
    </w:rPr>
  </w:style>
  <w:style w:type="character" w:customStyle="1" w:styleId="berschrift2Zchn">
    <w:name w:val="Überschrift 2 Zchn"/>
    <w:basedOn w:val="Absatz-Standardschriftart"/>
    <w:link w:val="berschrift2"/>
    <w:uiPriority w:val="9"/>
    <w:rsid w:val="00E00F44"/>
    <w:rPr>
      <w:rFonts w:ascii="Arial" w:eastAsiaTheme="majorEastAsia" w:hAnsi="Arial" w:cstheme="majorBidi"/>
      <w:color w:val="DC690A"/>
      <w:lang w:val="en-US"/>
    </w:rPr>
  </w:style>
  <w:style w:type="character" w:customStyle="1" w:styleId="berschrift4Zchn">
    <w:name w:val="Überschrift 4 Zchn"/>
    <w:basedOn w:val="Absatz-Standardschriftart"/>
    <w:link w:val="berschrift4"/>
    <w:uiPriority w:val="9"/>
    <w:rsid w:val="008C19C7"/>
    <w:rPr>
      <w:rFonts w:ascii="Arial" w:eastAsiaTheme="majorEastAsia" w:hAnsi="Arial" w:cstheme="majorBidi"/>
      <w:iCs/>
      <w:color w:val="DC690A"/>
      <w:sz w:val="20"/>
      <w:szCs w:val="24"/>
      <w:lang w:val="en-US"/>
    </w:rPr>
  </w:style>
  <w:style w:type="paragraph" w:styleId="Listenabsatz">
    <w:name w:val="List Paragraph"/>
    <w:basedOn w:val="Standard"/>
    <w:link w:val="ListenabsatzZchn"/>
    <w:uiPriority w:val="34"/>
    <w:qFormat/>
    <w:rsid w:val="00735AB2"/>
    <w:pPr>
      <w:ind w:left="360" w:hanging="283"/>
    </w:pPr>
  </w:style>
  <w:style w:type="character" w:customStyle="1" w:styleId="berschrift5Zchn">
    <w:name w:val="Überschrift 5 Zchn"/>
    <w:basedOn w:val="Absatz-Standardschriftart"/>
    <w:link w:val="berschrift5"/>
    <w:uiPriority w:val="9"/>
    <w:rsid w:val="008C19C7"/>
    <w:rPr>
      <w:rFonts w:ascii="Arial" w:eastAsiaTheme="majorEastAsia" w:hAnsi="Arial" w:cstheme="majorBidi"/>
      <w:color w:val="DC690A"/>
      <w:sz w:val="18"/>
      <w:szCs w:val="24"/>
      <w:lang w:val="en-US"/>
    </w:rPr>
  </w:style>
  <w:style w:type="paragraph" w:styleId="KeinLeerraum">
    <w:name w:val="No Spacing"/>
    <w:aliases w:val="Perspektive"/>
    <w:uiPriority w:val="1"/>
    <w:qFormat/>
    <w:rsid w:val="00F73FB6"/>
    <w:pPr>
      <w:spacing w:after="0" w:line="240" w:lineRule="auto"/>
    </w:pPr>
    <w:rPr>
      <w:rFonts w:ascii="Arial" w:hAnsi="Arial"/>
      <w:sz w:val="20"/>
    </w:rPr>
  </w:style>
  <w:style w:type="character" w:styleId="Hyperlink">
    <w:name w:val="Hyperlink"/>
    <w:basedOn w:val="Absatz-Standardschriftart"/>
    <w:uiPriority w:val="99"/>
    <w:unhideWhenUsed/>
    <w:rsid w:val="00F73FB6"/>
    <w:rPr>
      <w:color w:val="0563C1"/>
      <w:u w:val="single"/>
    </w:rPr>
  </w:style>
  <w:style w:type="table" w:styleId="TabellemithellemGitternetz">
    <w:name w:val="Grid Table Light"/>
    <w:basedOn w:val="NormaleTabelle"/>
    <w:uiPriority w:val="40"/>
    <w:rsid w:val="00F73F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ichtaufgelsteErwhnung1">
    <w:name w:val="Nicht aufgelöste Erwähnung1"/>
    <w:basedOn w:val="Absatz-Standardschriftart"/>
    <w:uiPriority w:val="99"/>
    <w:semiHidden/>
    <w:unhideWhenUsed/>
    <w:rsid w:val="0099453B"/>
    <w:rPr>
      <w:color w:val="605E5C"/>
      <w:shd w:val="clear" w:color="auto" w:fill="E1DFDD"/>
    </w:rPr>
  </w:style>
  <w:style w:type="paragraph" w:styleId="Titel">
    <w:name w:val="Title"/>
    <w:basedOn w:val="Standard"/>
    <w:next w:val="Standard"/>
    <w:link w:val="TitelZchn"/>
    <w:uiPriority w:val="10"/>
    <w:qFormat/>
    <w:rsid w:val="662E3FC2"/>
    <w:pPr>
      <w:contextualSpacing/>
    </w:pPr>
    <w:rPr>
      <w:rFonts w:eastAsiaTheme="majorEastAsia" w:cstheme="majorBidi"/>
      <w:sz w:val="32"/>
      <w:szCs w:val="32"/>
    </w:rPr>
  </w:style>
  <w:style w:type="character" w:customStyle="1" w:styleId="TitelZchn">
    <w:name w:val="Titel Zchn"/>
    <w:basedOn w:val="Absatz-Standardschriftart"/>
    <w:link w:val="Titel"/>
    <w:uiPriority w:val="10"/>
    <w:rsid w:val="0039480D"/>
    <w:rPr>
      <w:rFonts w:ascii="Arial" w:eastAsiaTheme="majorEastAsia" w:hAnsi="Arial" w:cstheme="majorBidi"/>
      <w:sz w:val="32"/>
      <w:szCs w:val="32"/>
    </w:rPr>
  </w:style>
  <w:style w:type="paragraph" w:styleId="IntensivesZitat">
    <w:name w:val="Intense Quote"/>
    <w:basedOn w:val="Standard"/>
    <w:next w:val="Standard"/>
    <w:link w:val="IntensivesZitatZchn"/>
    <w:uiPriority w:val="30"/>
    <w:qFormat/>
    <w:rsid w:val="662E3FC2"/>
    <w:pPr>
      <w:spacing w:before="360" w:after="360"/>
      <w:ind w:left="864" w:right="864"/>
      <w:jc w:val="center"/>
    </w:pPr>
    <w:rPr>
      <w:i/>
      <w:iCs/>
      <w:color w:val="DC690A"/>
    </w:rPr>
  </w:style>
  <w:style w:type="character" w:customStyle="1" w:styleId="IntensivesZitatZchn">
    <w:name w:val="Intensives Zitat Zchn"/>
    <w:basedOn w:val="Absatz-Standardschriftart"/>
    <w:link w:val="IntensivesZitat"/>
    <w:uiPriority w:val="30"/>
    <w:rsid w:val="008A2AFC"/>
    <w:rPr>
      <w:rFonts w:ascii="Arial" w:hAnsi="Arial"/>
      <w:i/>
      <w:iCs/>
      <w:color w:val="DC690A"/>
      <w:sz w:val="20"/>
      <w:szCs w:val="20"/>
    </w:rPr>
  </w:style>
  <w:style w:type="character" w:customStyle="1" w:styleId="berschrift6Zchn">
    <w:name w:val="Überschrift 6 Zchn"/>
    <w:basedOn w:val="Absatz-Standardschriftart"/>
    <w:link w:val="berschrift6"/>
    <w:uiPriority w:val="9"/>
    <w:rsid w:val="00735AB2"/>
    <w:rPr>
      <w:rFonts w:asciiTheme="majorHAnsi" w:eastAsiaTheme="majorEastAsia" w:hAnsiTheme="majorHAnsi" w:cstheme="majorBidi"/>
      <w:color w:val="DC690A"/>
      <w:sz w:val="20"/>
      <w:szCs w:val="24"/>
      <w:lang w:val="en-US"/>
    </w:rPr>
  </w:style>
  <w:style w:type="character" w:customStyle="1" w:styleId="berschrift7Zchn">
    <w:name w:val="Überschrift 7 Zchn"/>
    <w:basedOn w:val="Absatz-Standardschriftart"/>
    <w:link w:val="berschrift7"/>
    <w:uiPriority w:val="9"/>
    <w:rsid w:val="0039480D"/>
    <w:rPr>
      <w:rFonts w:asciiTheme="majorHAnsi" w:eastAsiaTheme="majorEastAsia" w:hAnsiTheme="majorHAnsi" w:cstheme="majorBidi"/>
      <w:i/>
      <w:iCs/>
      <w:color w:val="1F4D78"/>
      <w:sz w:val="20"/>
      <w:szCs w:val="24"/>
      <w:lang w:val="en-US"/>
    </w:rPr>
  </w:style>
  <w:style w:type="character" w:customStyle="1" w:styleId="berschrift8Zchn">
    <w:name w:val="Überschrift 8 Zchn"/>
    <w:basedOn w:val="Absatz-Standardschriftart"/>
    <w:link w:val="berschrift8"/>
    <w:uiPriority w:val="9"/>
    <w:rsid w:val="0039480D"/>
    <w:rPr>
      <w:rFonts w:asciiTheme="majorHAnsi" w:eastAsiaTheme="majorEastAsia" w:hAnsiTheme="majorHAnsi" w:cstheme="majorBidi"/>
      <w:color w:val="272727"/>
      <w:sz w:val="21"/>
      <w:szCs w:val="21"/>
      <w:lang w:val="en-US"/>
    </w:rPr>
  </w:style>
  <w:style w:type="character" w:customStyle="1" w:styleId="berschrift9Zchn">
    <w:name w:val="Überschrift 9 Zchn"/>
    <w:basedOn w:val="Absatz-Standardschriftart"/>
    <w:link w:val="berschrift9"/>
    <w:uiPriority w:val="9"/>
    <w:semiHidden/>
    <w:rsid w:val="0039480D"/>
    <w:rPr>
      <w:rFonts w:asciiTheme="majorHAnsi" w:eastAsiaTheme="majorEastAsia" w:hAnsiTheme="majorHAnsi" w:cstheme="majorBidi"/>
      <w:i/>
      <w:iCs/>
      <w:color w:val="272727"/>
      <w:sz w:val="21"/>
      <w:szCs w:val="21"/>
      <w:lang w:val="en-US"/>
    </w:rPr>
  </w:style>
  <w:style w:type="paragraph" w:styleId="StandardWeb">
    <w:name w:val="Normal (Web)"/>
    <w:basedOn w:val="Standard"/>
    <w:uiPriority w:val="99"/>
    <w:unhideWhenUsed/>
    <w:rsid w:val="662E3FC2"/>
    <w:pPr>
      <w:spacing w:beforeAutospacing="1" w:afterAutospacing="1"/>
    </w:pPr>
    <w:rPr>
      <w:lang w:eastAsia="de-DE"/>
    </w:rPr>
  </w:style>
  <w:style w:type="character" w:customStyle="1" w:styleId="NichtaufgelsteErwhnung2">
    <w:name w:val="Nicht aufgelöste Erwähnung2"/>
    <w:basedOn w:val="Absatz-Standardschriftart"/>
    <w:uiPriority w:val="99"/>
    <w:semiHidden/>
    <w:unhideWhenUsed/>
    <w:rsid w:val="000F14B4"/>
    <w:rPr>
      <w:color w:val="605E5C"/>
      <w:shd w:val="clear" w:color="auto" w:fill="E1DFDD"/>
    </w:rPr>
  </w:style>
  <w:style w:type="paragraph" w:customStyle="1" w:styleId="AufzhlungEbene1">
    <w:name w:val="Aufzählung_Ebene1"/>
    <w:basedOn w:val="Listenabsatz"/>
    <w:uiPriority w:val="1"/>
    <w:rsid w:val="00AD2980"/>
  </w:style>
  <w:style w:type="paragraph" w:customStyle="1" w:styleId="AufzhlungEbene2">
    <w:name w:val="Aufzählung_Ebene2"/>
    <w:basedOn w:val="AufzhlungEbene1"/>
    <w:uiPriority w:val="1"/>
    <w:rsid w:val="662E3FC2"/>
    <w:pPr>
      <w:ind w:left="567"/>
    </w:pPr>
  </w:style>
  <w:style w:type="table" w:styleId="HelleListe-Akzent3">
    <w:name w:val="Light List Accent 3"/>
    <w:basedOn w:val="NormaleTabelle"/>
    <w:uiPriority w:val="61"/>
    <w:rsid w:val="009C5A1A"/>
    <w:pPr>
      <w:spacing w:after="0" w:line="240" w:lineRule="auto"/>
    </w:pPr>
    <w:rPr>
      <w:rFonts w:eastAsiaTheme="minorEastAsia"/>
      <w:lang w:eastAsia="de-D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entabelle3Akzent2">
    <w:name w:val="List Table 3 Accent 2"/>
    <w:basedOn w:val="NormaleTabelle"/>
    <w:uiPriority w:val="48"/>
    <w:rsid w:val="009C5A1A"/>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entabelle4Akzent2">
    <w:name w:val="List Table 4 Accent 2"/>
    <w:basedOn w:val="NormaleTabelle"/>
    <w:uiPriority w:val="49"/>
    <w:rsid w:val="00A364FA"/>
    <w:pPr>
      <w:spacing w:before="120" w:after="12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istenabsatzZchn">
    <w:name w:val="Listenabsatz Zchn"/>
    <w:basedOn w:val="Absatz-Standardschriftart"/>
    <w:link w:val="Listenabsatz"/>
    <w:uiPriority w:val="34"/>
    <w:rsid w:val="00735AB2"/>
    <w:rPr>
      <w:rFonts w:ascii="Arial" w:hAnsi="Arial"/>
      <w:sz w:val="20"/>
      <w:szCs w:val="20"/>
    </w:rPr>
  </w:style>
  <w:style w:type="paragraph" w:styleId="Verzeichnis1">
    <w:name w:val="toc 1"/>
    <w:basedOn w:val="Standard"/>
    <w:next w:val="Standard"/>
    <w:uiPriority w:val="39"/>
    <w:unhideWhenUsed/>
    <w:rsid w:val="662E3FC2"/>
    <w:pPr>
      <w:spacing w:before="120"/>
    </w:pPr>
    <w:rPr>
      <w:rFonts w:asciiTheme="minorHAnsi" w:hAnsiTheme="minorHAnsi" w:cstheme="minorHAnsi"/>
      <w:b/>
      <w:bCs/>
      <w:i/>
      <w:iCs/>
    </w:rPr>
  </w:style>
  <w:style w:type="character" w:customStyle="1" w:styleId="NichtaufgelsteErwhnung3">
    <w:name w:val="Nicht aufgelöste Erwähnung3"/>
    <w:basedOn w:val="Absatz-Standardschriftart"/>
    <w:uiPriority w:val="99"/>
    <w:semiHidden/>
    <w:unhideWhenUsed/>
    <w:rsid w:val="00487B2A"/>
    <w:rPr>
      <w:color w:val="605E5C"/>
      <w:shd w:val="clear" w:color="auto" w:fill="E1DFDD"/>
    </w:rPr>
  </w:style>
  <w:style w:type="table" w:styleId="Listentabelle6farbig">
    <w:name w:val="List Table 6 Colorful"/>
    <w:basedOn w:val="NormaleTabelle"/>
    <w:uiPriority w:val="51"/>
    <w:rsid w:val="00AE0C2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2">
    <w:name w:val="List Table 2"/>
    <w:basedOn w:val="NormaleTabelle"/>
    <w:uiPriority w:val="47"/>
    <w:rsid w:val="00AE0C2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Hinweise">
    <w:name w:val="Hinweise"/>
    <w:basedOn w:val="Standard"/>
    <w:link w:val="HinweiseZchn"/>
    <w:uiPriority w:val="1"/>
    <w:rsid w:val="00F91405"/>
    <w:rPr>
      <w:rFonts w:ascii="Comic Sans MS" w:hAnsi="Comic Sans MS" w:cs="Arial"/>
      <w:i/>
    </w:rPr>
  </w:style>
  <w:style w:type="paragraph" w:styleId="Beschriftung">
    <w:name w:val="caption"/>
    <w:aliases w:val="VDMA-EHB Bild Titel,Bild-Beschriftung,Figure title,table_title"/>
    <w:basedOn w:val="Standard"/>
    <w:next w:val="Standard"/>
    <w:link w:val="BeschriftungZchn"/>
    <w:uiPriority w:val="35"/>
    <w:unhideWhenUsed/>
    <w:qFormat/>
    <w:rsid w:val="00CF71EC"/>
    <w:pPr>
      <w:spacing w:after="200"/>
    </w:pPr>
    <w:rPr>
      <w:i/>
      <w:iCs/>
      <w:color w:val="000000" w:themeColor="text1"/>
      <w:sz w:val="18"/>
      <w:szCs w:val="18"/>
    </w:rPr>
  </w:style>
  <w:style w:type="numbering" w:customStyle="1" w:styleId="FormatvorlageAufgezhltLateinCourierNewLinks29cmHngend0">
    <w:name w:val="Formatvorlage Aufgezählt (Latein) Courier New Links:  29 cm Hängend:  0..."/>
    <w:basedOn w:val="KeineListe"/>
    <w:rsid w:val="00CD169D"/>
    <w:pPr>
      <w:numPr>
        <w:numId w:val="2"/>
      </w:numPr>
    </w:pPr>
  </w:style>
  <w:style w:type="character" w:customStyle="1" w:styleId="HinweiseZchn">
    <w:name w:val="Hinweise Zchn"/>
    <w:basedOn w:val="Absatz-Standardschriftart"/>
    <w:link w:val="Hinweise"/>
    <w:uiPriority w:val="1"/>
    <w:rsid w:val="00F91405"/>
    <w:rPr>
      <w:rFonts w:ascii="Comic Sans MS" w:hAnsi="Comic Sans MS" w:cs="Arial"/>
      <w:i/>
      <w:sz w:val="20"/>
    </w:rPr>
  </w:style>
  <w:style w:type="character" w:styleId="Platzhaltertext">
    <w:name w:val="Placeholder Text"/>
    <w:basedOn w:val="Absatz-Standardschriftart"/>
    <w:uiPriority w:val="99"/>
    <w:semiHidden/>
    <w:rsid w:val="00A2738E"/>
    <w:rPr>
      <w:color w:val="808080"/>
    </w:rPr>
  </w:style>
  <w:style w:type="table" w:styleId="EinfacheTabelle2">
    <w:name w:val="Plain Table 2"/>
    <w:basedOn w:val="NormaleTabelle"/>
    <w:uiPriority w:val="42"/>
    <w:rsid w:val="002F3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AAnmerkungen">
    <w:name w:val="HA_Anmerkungen"/>
    <w:basedOn w:val="Standard"/>
    <w:link w:val="HAAnmerkungenZchn"/>
    <w:uiPriority w:val="1"/>
    <w:qFormat/>
    <w:rsid w:val="662E3FC2"/>
    <w:pPr>
      <w:tabs>
        <w:tab w:val="left" w:pos="907"/>
      </w:tabs>
      <w:ind w:left="907" w:hanging="907"/>
    </w:pPr>
  </w:style>
  <w:style w:type="character" w:customStyle="1" w:styleId="HAAnmerkungenZchn">
    <w:name w:val="HA_Anmerkungen Zchn"/>
    <w:basedOn w:val="Absatz-Standardschriftart"/>
    <w:link w:val="HAAnmerkungen"/>
    <w:uiPriority w:val="1"/>
    <w:rsid w:val="008D1032"/>
    <w:rPr>
      <w:rFonts w:ascii="Arial" w:hAnsi="Arial"/>
      <w:sz w:val="20"/>
      <w:szCs w:val="20"/>
    </w:rPr>
  </w:style>
  <w:style w:type="character" w:styleId="BesuchterLink">
    <w:name w:val="FollowedHyperlink"/>
    <w:basedOn w:val="Absatz-Standardschriftart"/>
    <w:uiPriority w:val="99"/>
    <w:semiHidden/>
    <w:unhideWhenUsed/>
    <w:rsid w:val="00E465F7"/>
    <w:rPr>
      <w:color w:val="954F72" w:themeColor="followedHyperlink"/>
      <w:u w:val="single"/>
    </w:rPr>
  </w:style>
  <w:style w:type="character" w:customStyle="1" w:styleId="apple-converted-space">
    <w:name w:val="apple-converted-space"/>
    <w:basedOn w:val="Absatz-Standardschriftart"/>
    <w:rsid w:val="00C20406"/>
  </w:style>
  <w:style w:type="table" w:styleId="Listentabelle6farbigAkzent2">
    <w:name w:val="List Table 6 Colorful Accent 2"/>
    <w:basedOn w:val="NormaleTabelle"/>
    <w:uiPriority w:val="51"/>
    <w:rsid w:val="00751D13"/>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Inhaltsverzeichnisberschrift">
    <w:name w:val="TOC Heading"/>
    <w:aliases w:val="Unnumbered Heading"/>
    <w:basedOn w:val="berschrift1"/>
    <w:next w:val="Standard"/>
    <w:autoRedefine/>
    <w:uiPriority w:val="39"/>
    <w:unhideWhenUsed/>
    <w:qFormat/>
    <w:rsid w:val="00F93457"/>
    <w:pPr>
      <w:spacing w:before="200" w:after="0"/>
    </w:pPr>
    <w:rPr>
      <w:rFonts w:asciiTheme="majorHAnsi" w:hAnsiTheme="majorHAnsi"/>
      <w:b w:val="0"/>
      <w:bCs w:val="0"/>
      <w:color w:val="2E74B5" w:themeColor="accent1" w:themeShade="BF"/>
      <w:sz w:val="32"/>
      <w:szCs w:val="32"/>
      <w:lang w:eastAsia="de-DE"/>
    </w:rPr>
  </w:style>
  <w:style w:type="paragraph" w:styleId="Verzeichnis2">
    <w:name w:val="toc 2"/>
    <w:basedOn w:val="Standard"/>
    <w:next w:val="Standard"/>
    <w:uiPriority w:val="39"/>
    <w:unhideWhenUsed/>
    <w:rsid w:val="662E3FC2"/>
    <w:pPr>
      <w:spacing w:before="120"/>
      <w:ind w:left="200"/>
    </w:pPr>
    <w:rPr>
      <w:rFonts w:asciiTheme="minorHAnsi" w:hAnsiTheme="minorHAnsi" w:cstheme="minorHAnsi"/>
      <w:b/>
      <w:bCs/>
      <w:szCs w:val="22"/>
    </w:rPr>
  </w:style>
  <w:style w:type="paragraph" w:customStyle="1" w:styleId="TitelTextlinks">
    <w:name w:val="Titel_Text (links)"/>
    <w:basedOn w:val="Standard"/>
    <w:uiPriority w:val="9"/>
    <w:semiHidden/>
    <w:qFormat/>
    <w:rsid w:val="002738AC"/>
    <w:rPr>
      <w:lang w:eastAsia="de-DE"/>
    </w:rPr>
  </w:style>
  <w:style w:type="numbering" w:customStyle="1" w:styleId="berschriftennummerierung">
    <w:name w:val="Überschriftennummerierung"/>
    <w:rsid w:val="002738AC"/>
    <w:pPr>
      <w:numPr>
        <w:numId w:val="3"/>
      </w:numPr>
    </w:pPr>
  </w:style>
  <w:style w:type="paragraph" w:customStyle="1" w:styleId="paragraph">
    <w:name w:val="paragraph"/>
    <w:basedOn w:val="Standard"/>
    <w:uiPriority w:val="1"/>
    <w:rsid w:val="662E3FC2"/>
    <w:pPr>
      <w:spacing w:beforeAutospacing="1" w:afterAutospacing="1"/>
    </w:pPr>
    <w:rPr>
      <w:lang w:eastAsia="de-DE"/>
    </w:rPr>
  </w:style>
  <w:style w:type="character" w:customStyle="1" w:styleId="normaltextrun">
    <w:name w:val="normaltextrun"/>
    <w:basedOn w:val="Absatz-Standardschriftart"/>
    <w:rsid w:val="00731C9E"/>
  </w:style>
  <w:style w:type="character" w:customStyle="1" w:styleId="eop">
    <w:name w:val="eop"/>
    <w:basedOn w:val="Absatz-Standardschriftart"/>
    <w:rsid w:val="00731C9E"/>
  </w:style>
  <w:style w:type="character" w:customStyle="1" w:styleId="spellingerror">
    <w:name w:val="spellingerror"/>
    <w:basedOn w:val="Absatz-Standardschriftart"/>
    <w:rsid w:val="00731C9E"/>
  </w:style>
  <w:style w:type="paragraph" w:styleId="Verzeichnis3">
    <w:name w:val="toc 3"/>
    <w:basedOn w:val="Standard"/>
    <w:next w:val="Standard"/>
    <w:uiPriority w:val="39"/>
    <w:unhideWhenUsed/>
    <w:rsid w:val="662E3FC2"/>
    <w:pPr>
      <w:ind w:left="400"/>
    </w:pPr>
    <w:rPr>
      <w:rFonts w:asciiTheme="minorHAnsi" w:hAnsiTheme="minorHAnsi" w:cstheme="minorHAnsi"/>
    </w:rPr>
  </w:style>
  <w:style w:type="paragraph" w:styleId="Untertitel">
    <w:name w:val="Subtitle"/>
    <w:basedOn w:val="Standard"/>
    <w:next w:val="Standard"/>
    <w:link w:val="UntertitelZchn"/>
    <w:uiPriority w:val="11"/>
    <w:qFormat/>
    <w:rsid w:val="008B5EF2"/>
    <w:rPr>
      <w:rFonts w:eastAsiaTheme="minorEastAsia"/>
      <w:color w:val="5A5A5A"/>
    </w:rPr>
  </w:style>
  <w:style w:type="character" w:customStyle="1" w:styleId="UntertitelZchn">
    <w:name w:val="Untertitel Zchn"/>
    <w:basedOn w:val="Absatz-Standardschriftart"/>
    <w:link w:val="Untertitel"/>
    <w:uiPriority w:val="11"/>
    <w:rsid w:val="008B5EF2"/>
    <w:rPr>
      <w:rFonts w:ascii="Arial" w:eastAsiaTheme="minorEastAsia" w:hAnsi="Arial"/>
      <w:color w:val="5A5A5A"/>
      <w:sz w:val="20"/>
      <w:szCs w:val="20"/>
    </w:rPr>
  </w:style>
  <w:style w:type="paragraph" w:styleId="Zitat">
    <w:name w:val="Quote"/>
    <w:basedOn w:val="Standard"/>
    <w:next w:val="Standard"/>
    <w:link w:val="ZitatZchn"/>
    <w:uiPriority w:val="29"/>
    <w:qFormat/>
    <w:rsid w:val="008B5EF2"/>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B5EF2"/>
    <w:rPr>
      <w:rFonts w:ascii="Arial" w:hAnsi="Arial"/>
      <w:i/>
      <w:iCs/>
      <w:color w:val="404040" w:themeColor="text1" w:themeTint="BF"/>
      <w:sz w:val="20"/>
      <w:szCs w:val="20"/>
    </w:rPr>
  </w:style>
  <w:style w:type="paragraph" w:styleId="Verzeichnis4">
    <w:name w:val="toc 4"/>
    <w:basedOn w:val="Standard"/>
    <w:next w:val="Standard"/>
    <w:uiPriority w:val="39"/>
    <w:unhideWhenUsed/>
    <w:rsid w:val="008B5EF2"/>
    <w:pPr>
      <w:ind w:left="600"/>
    </w:pPr>
    <w:rPr>
      <w:rFonts w:asciiTheme="minorHAnsi" w:hAnsiTheme="minorHAnsi" w:cstheme="minorHAnsi"/>
    </w:rPr>
  </w:style>
  <w:style w:type="paragraph" w:styleId="Verzeichnis5">
    <w:name w:val="toc 5"/>
    <w:basedOn w:val="Standard"/>
    <w:next w:val="Standard"/>
    <w:uiPriority w:val="39"/>
    <w:unhideWhenUsed/>
    <w:rsid w:val="008B5EF2"/>
    <w:pPr>
      <w:ind w:left="800"/>
    </w:pPr>
    <w:rPr>
      <w:rFonts w:asciiTheme="minorHAnsi" w:hAnsiTheme="minorHAnsi" w:cstheme="minorHAnsi"/>
    </w:rPr>
  </w:style>
  <w:style w:type="paragraph" w:styleId="Verzeichnis6">
    <w:name w:val="toc 6"/>
    <w:basedOn w:val="Standard"/>
    <w:next w:val="Standard"/>
    <w:uiPriority w:val="39"/>
    <w:unhideWhenUsed/>
    <w:rsid w:val="008B5EF2"/>
    <w:pPr>
      <w:ind w:left="1000"/>
    </w:pPr>
    <w:rPr>
      <w:rFonts w:asciiTheme="minorHAnsi" w:hAnsiTheme="minorHAnsi" w:cstheme="minorHAnsi"/>
    </w:rPr>
  </w:style>
  <w:style w:type="paragraph" w:styleId="Verzeichnis7">
    <w:name w:val="toc 7"/>
    <w:basedOn w:val="Standard"/>
    <w:next w:val="Standard"/>
    <w:uiPriority w:val="39"/>
    <w:unhideWhenUsed/>
    <w:rsid w:val="008B5EF2"/>
    <w:pPr>
      <w:ind w:left="1200"/>
    </w:pPr>
    <w:rPr>
      <w:rFonts w:asciiTheme="minorHAnsi" w:hAnsiTheme="minorHAnsi" w:cstheme="minorHAnsi"/>
    </w:rPr>
  </w:style>
  <w:style w:type="paragraph" w:styleId="Verzeichnis8">
    <w:name w:val="toc 8"/>
    <w:basedOn w:val="Standard"/>
    <w:next w:val="Standard"/>
    <w:uiPriority w:val="39"/>
    <w:unhideWhenUsed/>
    <w:rsid w:val="008B5EF2"/>
    <w:pPr>
      <w:ind w:left="1400"/>
    </w:pPr>
    <w:rPr>
      <w:rFonts w:asciiTheme="minorHAnsi" w:hAnsiTheme="minorHAnsi" w:cstheme="minorHAnsi"/>
    </w:rPr>
  </w:style>
  <w:style w:type="paragraph" w:styleId="Verzeichnis9">
    <w:name w:val="toc 9"/>
    <w:basedOn w:val="Standard"/>
    <w:next w:val="Standard"/>
    <w:uiPriority w:val="39"/>
    <w:unhideWhenUsed/>
    <w:rsid w:val="008B5EF2"/>
    <w:pPr>
      <w:ind w:left="1600"/>
    </w:pPr>
    <w:rPr>
      <w:rFonts w:asciiTheme="minorHAnsi" w:hAnsiTheme="minorHAnsi" w:cstheme="minorHAnsi"/>
    </w:rPr>
  </w:style>
  <w:style w:type="paragraph" w:styleId="Endnotentext">
    <w:name w:val="endnote text"/>
    <w:basedOn w:val="Standard"/>
    <w:link w:val="EndnotentextZchn"/>
    <w:uiPriority w:val="99"/>
    <w:semiHidden/>
    <w:unhideWhenUsed/>
    <w:rsid w:val="008B5EF2"/>
  </w:style>
  <w:style w:type="character" w:customStyle="1" w:styleId="EndnotentextZchn">
    <w:name w:val="Endnotentext Zchn"/>
    <w:basedOn w:val="Absatz-Standardschriftart"/>
    <w:link w:val="Endnotentext"/>
    <w:uiPriority w:val="99"/>
    <w:semiHidden/>
    <w:rsid w:val="008B5EF2"/>
    <w:rPr>
      <w:rFonts w:ascii="Arial" w:hAnsi="Arial"/>
      <w:sz w:val="20"/>
      <w:szCs w:val="20"/>
    </w:rPr>
  </w:style>
  <w:style w:type="paragraph" w:styleId="Funotentext">
    <w:name w:val="footnote text"/>
    <w:basedOn w:val="Standard"/>
    <w:link w:val="FunotentextZchn"/>
    <w:uiPriority w:val="99"/>
    <w:semiHidden/>
    <w:unhideWhenUsed/>
    <w:rsid w:val="008B5EF2"/>
  </w:style>
  <w:style w:type="character" w:customStyle="1" w:styleId="FunotentextZchn">
    <w:name w:val="Fußnotentext Zchn"/>
    <w:basedOn w:val="Absatz-Standardschriftart"/>
    <w:link w:val="Funotentext"/>
    <w:uiPriority w:val="99"/>
    <w:semiHidden/>
    <w:rsid w:val="008B5EF2"/>
    <w:rPr>
      <w:rFonts w:ascii="Arial" w:hAnsi="Arial"/>
      <w:sz w:val="20"/>
      <w:szCs w:val="20"/>
    </w:rPr>
  </w:style>
  <w:style w:type="paragraph" w:styleId="berarbeitung">
    <w:name w:val="Revision"/>
    <w:hidden/>
    <w:uiPriority w:val="99"/>
    <w:semiHidden/>
    <w:rsid w:val="004B6EBD"/>
    <w:pPr>
      <w:spacing w:after="0" w:line="240" w:lineRule="auto"/>
    </w:pPr>
    <w:rPr>
      <w:rFonts w:ascii="Arial" w:hAnsi="Arial"/>
      <w:sz w:val="20"/>
      <w:szCs w:val="20"/>
    </w:rPr>
  </w:style>
  <w:style w:type="paragraph" w:styleId="Abbildungsverzeichnis">
    <w:name w:val="table of figures"/>
    <w:basedOn w:val="Standard"/>
    <w:next w:val="Standard"/>
    <w:uiPriority w:val="99"/>
    <w:unhideWhenUsed/>
    <w:rsid w:val="00B862F4"/>
    <w:pPr>
      <w:ind w:left="400" w:hanging="400"/>
    </w:pPr>
    <w:rPr>
      <w:rFonts w:asciiTheme="minorHAnsi" w:hAnsiTheme="minorHAnsi" w:cstheme="minorHAnsi"/>
      <w:b/>
      <w:bCs/>
    </w:rPr>
  </w:style>
  <w:style w:type="paragraph" w:styleId="Index1">
    <w:name w:val="index 1"/>
    <w:basedOn w:val="Standard"/>
    <w:next w:val="Standard"/>
    <w:autoRedefine/>
    <w:uiPriority w:val="99"/>
    <w:unhideWhenUsed/>
    <w:rsid w:val="00BA5B5F"/>
    <w:pPr>
      <w:ind w:left="200" w:hanging="200"/>
    </w:pPr>
  </w:style>
  <w:style w:type="paragraph" w:styleId="Index2">
    <w:name w:val="index 2"/>
    <w:basedOn w:val="Standard"/>
    <w:next w:val="Standard"/>
    <w:autoRedefine/>
    <w:uiPriority w:val="99"/>
    <w:unhideWhenUsed/>
    <w:rsid w:val="00BA5B5F"/>
    <w:pPr>
      <w:ind w:left="400" w:hanging="200"/>
    </w:pPr>
  </w:style>
  <w:style w:type="paragraph" w:styleId="Literaturverzeichnis">
    <w:name w:val="Bibliography"/>
    <w:basedOn w:val="Standard"/>
    <w:next w:val="Standard"/>
    <w:uiPriority w:val="37"/>
    <w:unhideWhenUsed/>
    <w:qFormat/>
    <w:rsid w:val="0002137D"/>
  </w:style>
  <w:style w:type="character" w:customStyle="1" w:styleId="UnresolvedMention1">
    <w:name w:val="Unresolved Mention1"/>
    <w:basedOn w:val="Absatz-Standardschriftart"/>
    <w:uiPriority w:val="99"/>
    <w:semiHidden/>
    <w:unhideWhenUsed/>
    <w:rsid w:val="008126DB"/>
    <w:rPr>
      <w:color w:val="605E5C"/>
      <w:shd w:val="clear" w:color="auto" w:fill="E1DFDD"/>
    </w:rPr>
  </w:style>
  <w:style w:type="character" w:styleId="Kommentarzeichen">
    <w:name w:val="annotation reference"/>
    <w:basedOn w:val="Absatz-Standardschriftart"/>
    <w:uiPriority w:val="99"/>
    <w:unhideWhenUsed/>
    <w:rsid w:val="00CA3FD7"/>
    <w:rPr>
      <w:sz w:val="16"/>
      <w:szCs w:val="16"/>
    </w:rPr>
  </w:style>
  <w:style w:type="paragraph" w:styleId="Kommentartext">
    <w:name w:val="annotation text"/>
    <w:basedOn w:val="Standard"/>
    <w:link w:val="KommentartextZchn"/>
    <w:unhideWhenUsed/>
    <w:rsid w:val="00CA3FD7"/>
  </w:style>
  <w:style w:type="character" w:customStyle="1" w:styleId="KommentartextZchn">
    <w:name w:val="Kommentartext Zchn"/>
    <w:basedOn w:val="Absatz-Standardschriftart"/>
    <w:link w:val="Kommentartext"/>
    <w:rsid w:val="00CA3FD7"/>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CA3FD7"/>
    <w:rPr>
      <w:b/>
      <w:bCs/>
    </w:rPr>
  </w:style>
  <w:style w:type="character" w:customStyle="1" w:styleId="KommentarthemaZchn">
    <w:name w:val="Kommentarthema Zchn"/>
    <w:basedOn w:val="KommentartextZchn"/>
    <w:link w:val="Kommentarthema"/>
    <w:uiPriority w:val="99"/>
    <w:semiHidden/>
    <w:rsid w:val="00CA3FD7"/>
    <w:rPr>
      <w:rFonts w:ascii="Arial" w:hAnsi="Arial"/>
      <w:b/>
      <w:bCs/>
      <w:sz w:val="20"/>
      <w:szCs w:val="20"/>
    </w:rPr>
  </w:style>
  <w:style w:type="paragraph" w:customStyle="1" w:styleId="xmsonormal">
    <w:name w:val="x_msonormal"/>
    <w:basedOn w:val="Standard"/>
    <w:rsid w:val="0088179A"/>
    <w:pPr>
      <w:spacing w:before="100" w:beforeAutospacing="1" w:after="100" w:afterAutospacing="1"/>
    </w:pPr>
  </w:style>
  <w:style w:type="paragraph" w:customStyle="1" w:styleId="VDMA-EHBAufzhlungb">
    <w:name w:val="VDMA-EHB Aufzählung b"/>
    <w:basedOn w:val="Standard"/>
    <w:rsid w:val="00161055"/>
    <w:pPr>
      <w:numPr>
        <w:numId w:val="4"/>
      </w:numPr>
    </w:pPr>
    <w:rPr>
      <w:lang w:eastAsia="de-DE"/>
    </w:rPr>
  </w:style>
  <w:style w:type="character" w:styleId="Fett">
    <w:name w:val="Strong"/>
    <w:basedOn w:val="Absatz-Standardschriftart"/>
    <w:uiPriority w:val="22"/>
    <w:qFormat/>
    <w:rsid w:val="00AC7025"/>
    <w:rPr>
      <w:b/>
      <w:bCs/>
    </w:rPr>
  </w:style>
  <w:style w:type="paragraph" w:customStyle="1" w:styleId="UnlistedHeading">
    <w:name w:val="Unlisted Heading"/>
    <w:basedOn w:val="berschrift1"/>
    <w:next w:val="Standard"/>
    <w:link w:val="UnlistedHeadingChar"/>
    <w:rsid w:val="00C84435"/>
    <w:pPr>
      <w:numPr>
        <w:numId w:val="0"/>
      </w:numPr>
      <w:ind w:left="284" w:hanging="284"/>
    </w:pPr>
  </w:style>
  <w:style w:type="character" w:customStyle="1" w:styleId="UnlistedHeadingChar">
    <w:name w:val="Unlisted Heading Char"/>
    <w:basedOn w:val="berschrift1Zchn"/>
    <w:link w:val="UnlistedHeading"/>
    <w:rsid w:val="00C84435"/>
    <w:rPr>
      <w:rFonts w:ascii="Arial" w:eastAsiaTheme="majorEastAsia" w:hAnsi="Arial" w:cstheme="majorBidi"/>
      <w:b/>
      <w:bCs/>
      <w:color w:val="DC690A"/>
      <w:sz w:val="24"/>
      <w:szCs w:val="24"/>
      <w:lang w:val="en-US"/>
    </w:rPr>
  </w:style>
  <w:style w:type="character" w:customStyle="1" w:styleId="cf01">
    <w:name w:val="cf01"/>
    <w:basedOn w:val="Absatz-Standardschriftart"/>
    <w:rsid w:val="00EF459A"/>
    <w:rPr>
      <w:rFonts w:ascii="Segoe UI" w:hAnsi="Segoe UI" w:cs="Segoe UI" w:hint="default"/>
      <w:sz w:val="18"/>
      <w:szCs w:val="18"/>
    </w:rPr>
  </w:style>
  <w:style w:type="character" w:customStyle="1" w:styleId="Mention1">
    <w:name w:val="Mention1"/>
    <w:basedOn w:val="Absatz-Standardschriftart"/>
    <w:uiPriority w:val="99"/>
    <w:unhideWhenUsed/>
    <w:rsid w:val="0089050F"/>
    <w:rPr>
      <w:color w:val="2B579A"/>
      <w:shd w:val="clear" w:color="auto" w:fill="E1DFDD"/>
    </w:rPr>
  </w:style>
  <w:style w:type="character" w:styleId="Endnotenzeichen">
    <w:name w:val="endnote reference"/>
    <w:basedOn w:val="Absatz-Standardschriftart"/>
    <w:uiPriority w:val="99"/>
    <w:semiHidden/>
    <w:unhideWhenUsed/>
    <w:rsid w:val="00850A88"/>
    <w:rPr>
      <w:vertAlign w:val="superscript"/>
    </w:rPr>
  </w:style>
  <w:style w:type="character" w:customStyle="1" w:styleId="BeschriftungZchn">
    <w:name w:val="Beschriftung Zchn"/>
    <w:aliases w:val="VDMA-EHB Bild Titel Zchn,Bild-Beschriftung Zchn,Figure title Zchn,table_title Zchn"/>
    <w:basedOn w:val="Absatz-Standardschriftart"/>
    <w:link w:val="Beschriftung"/>
    <w:uiPriority w:val="35"/>
    <w:rsid w:val="000F023A"/>
    <w:rPr>
      <w:rFonts w:ascii="Arial" w:hAnsi="Arial"/>
      <w:i/>
      <w:iCs/>
      <w:color w:val="000000" w:themeColor="text1"/>
      <w:sz w:val="18"/>
      <w:szCs w:val="18"/>
    </w:rPr>
  </w:style>
  <w:style w:type="character" w:styleId="Funotenzeichen">
    <w:name w:val="footnote reference"/>
    <w:basedOn w:val="Absatz-Standardschriftart"/>
    <w:uiPriority w:val="99"/>
    <w:semiHidden/>
    <w:unhideWhenUsed/>
    <w:rsid w:val="001B178C"/>
    <w:rPr>
      <w:vertAlign w:val="superscript"/>
    </w:rPr>
  </w:style>
  <w:style w:type="character" w:styleId="Seitenzahl">
    <w:name w:val="page number"/>
    <w:basedOn w:val="Absatz-Standardschriftart"/>
    <w:uiPriority w:val="99"/>
    <w:semiHidden/>
    <w:unhideWhenUsed/>
    <w:rsid w:val="000B5D19"/>
  </w:style>
  <w:style w:type="paragraph" w:customStyle="1" w:styleId="Name">
    <w:name w:val="Name"/>
    <w:basedOn w:val="Standard"/>
    <w:link w:val="NameZchn"/>
    <w:qFormat/>
    <w:rsid w:val="000B5D19"/>
    <w:pPr>
      <w:spacing w:after="120"/>
    </w:pPr>
    <w:rPr>
      <w:b/>
    </w:rPr>
  </w:style>
  <w:style w:type="paragraph" w:customStyle="1" w:styleId="Funktion">
    <w:name w:val="Funktion"/>
    <w:basedOn w:val="Standard"/>
    <w:link w:val="FunktionZchn"/>
    <w:qFormat/>
    <w:rsid w:val="000B5D19"/>
    <w:pPr>
      <w:spacing w:after="120"/>
    </w:pPr>
    <w:rPr>
      <w:rFonts w:asciiTheme="minorHAnsi" w:hAnsiTheme="minorHAnsi"/>
      <w:i/>
    </w:rPr>
  </w:style>
  <w:style w:type="character" w:customStyle="1" w:styleId="NameZchn">
    <w:name w:val="Name Zchn"/>
    <w:basedOn w:val="Absatz-Standardschriftart"/>
    <w:link w:val="Name"/>
    <w:rsid w:val="000B5D19"/>
    <w:rPr>
      <w:rFonts w:ascii="Arial" w:hAnsi="Arial"/>
      <w:b/>
      <w:szCs w:val="24"/>
    </w:rPr>
  </w:style>
  <w:style w:type="character" w:customStyle="1" w:styleId="FunktionZchn">
    <w:name w:val="Funktion Zchn"/>
    <w:basedOn w:val="Absatz-Standardschriftart"/>
    <w:link w:val="Funktion"/>
    <w:rsid w:val="000B5D19"/>
    <w:rPr>
      <w:i/>
      <w:sz w:val="24"/>
      <w:szCs w:val="24"/>
      <w:lang w:val="en-US"/>
    </w:rPr>
  </w:style>
  <w:style w:type="paragraph" w:customStyle="1" w:styleId="TitelTextzentriert">
    <w:name w:val="Titel_Text (zentriert)"/>
    <w:basedOn w:val="Titel"/>
    <w:uiPriority w:val="9"/>
    <w:semiHidden/>
    <w:rsid w:val="000B5D19"/>
    <w:pPr>
      <w:contextualSpacing w:val="0"/>
      <w:jc w:val="center"/>
    </w:pPr>
    <w:rPr>
      <w:rFonts w:eastAsia="Times New Roman" w:cs="Times New Roman"/>
      <w:bCs/>
      <w:sz w:val="24"/>
      <w:szCs w:val="24"/>
      <w:lang w:eastAsia="de-DE"/>
    </w:rPr>
  </w:style>
  <w:style w:type="character" w:customStyle="1" w:styleId="TitelZeichenfett">
    <w:name w:val="Titel_Zeichen (fett)"/>
    <w:basedOn w:val="Absatz-Standardschriftart"/>
    <w:uiPriority w:val="9"/>
    <w:semiHidden/>
    <w:qFormat/>
    <w:rsid w:val="000B5D19"/>
    <w:rPr>
      <w:b/>
    </w:rPr>
  </w:style>
  <w:style w:type="paragraph" w:customStyle="1" w:styleId="TitelTextgro">
    <w:name w:val="Titel_Text (groß)"/>
    <w:basedOn w:val="TitelTextzentriert"/>
    <w:uiPriority w:val="9"/>
    <w:semiHidden/>
    <w:rsid w:val="000B5D19"/>
    <w:rPr>
      <w:bCs w:val="0"/>
      <w:sz w:val="28"/>
    </w:rPr>
  </w:style>
  <w:style w:type="paragraph" w:customStyle="1" w:styleId="StandardReport">
    <w:name w:val="Standard Report"/>
    <w:basedOn w:val="Standard"/>
    <w:link w:val="StandardReportZchn"/>
    <w:rsid w:val="000B5D19"/>
    <w:pPr>
      <w:overflowPunct w:val="0"/>
      <w:autoSpaceDE w:val="0"/>
      <w:autoSpaceDN w:val="0"/>
      <w:adjustRightInd w:val="0"/>
      <w:spacing w:after="120"/>
      <w:textAlignment w:val="baseline"/>
    </w:pPr>
    <w:rPr>
      <w:lang w:eastAsia="de-DE"/>
    </w:rPr>
  </w:style>
  <w:style w:type="character" w:customStyle="1" w:styleId="StandardReportZchn">
    <w:name w:val="Standard Report Zchn"/>
    <w:basedOn w:val="Absatz-Standardschriftart"/>
    <w:link w:val="StandardReport"/>
    <w:rsid w:val="000B5D19"/>
    <w:rPr>
      <w:rFonts w:ascii="Arial" w:eastAsia="Times New Roman" w:hAnsi="Arial" w:cs="Times New Roman"/>
      <w:szCs w:val="20"/>
      <w:lang w:eastAsia="de-DE"/>
    </w:rPr>
  </w:style>
  <w:style w:type="character" w:customStyle="1" w:styleId="contextualspellingandgrammarerror">
    <w:name w:val="contextualspellingandgrammarerror"/>
    <w:basedOn w:val="Absatz-Standardschriftart"/>
    <w:rsid w:val="000B5D19"/>
  </w:style>
  <w:style w:type="paragraph" w:customStyle="1" w:styleId="Default">
    <w:name w:val="Default"/>
    <w:rsid w:val="000B5D19"/>
    <w:pPr>
      <w:autoSpaceDE w:val="0"/>
      <w:autoSpaceDN w:val="0"/>
      <w:adjustRightInd w:val="0"/>
      <w:spacing w:after="0" w:line="240" w:lineRule="auto"/>
      <w:jc w:val="left"/>
    </w:pPr>
    <w:rPr>
      <w:rFonts w:ascii="Arial" w:hAnsi="Arial" w:cs="Arial"/>
      <w:color w:val="000000"/>
      <w:sz w:val="24"/>
      <w:szCs w:val="24"/>
    </w:rPr>
  </w:style>
  <w:style w:type="character" w:customStyle="1" w:styleId="markedcontent">
    <w:name w:val="markedcontent"/>
    <w:basedOn w:val="Absatz-Standardschriftart"/>
    <w:rsid w:val="000B5D19"/>
  </w:style>
  <w:style w:type="paragraph" w:styleId="Index3">
    <w:name w:val="index 3"/>
    <w:basedOn w:val="Standard"/>
    <w:next w:val="Standard"/>
    <w:autoRedefine/>
    <w:uiPriority w:val="99"/>
    <w:unhideWhenUsed/>
    <w:rsid w:val="000B5D19"/>
    <w:pPr>
      <w:ind w:left="600" w:hanging="200"/>
    </w:pPr>
    <w:rPr>
      <w:rFonts w:asciiTheme="minorHAnsi" w:hAnsiTheme="minorHAnsi" w:cstheme="minorHAnsi"/>
      <w:sz w:val="18"/>
      <w:szCs w:val="18"/>
    </w:rPr>
  </w:style>
  <w:style w:type="paragraph" w:styleId="Index4">
    <w:name w:val="index 4"/>
    <w:basedOn w:val="Standard"/>
    <w:next w:val="Standard"/>
    <w:autoRedefine/>
    <w:uiPriority w:val="99"/>
    <w:unhideWhenUsed/>
    <w:rsid w:val="000B5D19"/>
    <w:pPr>
      <w:ind w:left="800" w:hanging="200"/>
    </w:pPr>
    <w:rPr>
      <w:rFonts w:asciiTheme="minorHAnsi" w:hAnsiTheme="minorHAnsi" w:cstheme="minorHAnsi"/>
      <w:sz w:val="18"/>
      <w:szCs w:val="18"/>
    </w:rPr>
  </w:style>
  <w:style w:type="paragraph" w:styleId="Index5">
    <w:name w:val="index 5"/>
    <w:basedOn w:val="Standard"/>
    <w:next w:val="Standard"/>
    <w:autoRedefine/>
    <w:uiPriority w:val="99"/>
    <w:unhideWhenUsed/>
    <w:rsid w:val="000B5D19"/>
    <w:pPr>
      <w:ind w:left="1000" w:hanging="200"/>
    </w:pPr>
    <w:rPr>
      <w:rFonts w:asciiTheme="minorHAnsi" w:hAnsiTheme="minorHAnsi" w:cstheme="minorHAnsi"/>
      <w:sz w:val="18"/>
      <w:szCs w:val="18"/>
    </w:rPr>
  </w:style>
  <w:style w:type="paragraph" w:styleId="Index6">
    <w:name w:val="index 6"/>
    <w:basedOn w:val="Standard"/>
    <w:next w:val="Standard"/>
    <w:autoRedefine/>
    <w:uiPriority w:val="99"/>
    <w:unhideWhenUsed/>
    <w:rsid w:val="000B5D19"/>
    <w:pPr>
      <w:ind w:left="1200" w:hanging="200"/>
    </w:pPr>
    <w:rPr>
      <w:rFonts w:asciiTheme="minorHAnsi" w:hAnsiTheme="minorHAnsi" w:cstheme="minorHAnsi"/>
      <w:sz w:val="18"/>
      <w:szCs w:val="18"/>
    </w:rPr>
  </w:style>
  <w:style w:type="paragraph" w:styleId="Index7">
    <w:name w:val="index 7"/>
    <w:basedOn w:val="Standard"/>
    <w:next w:val="Standard"/>
    <w:autoRedefine/>
    <w:uiPriority w:val="99"/>
    <w:unhideWhenUsed/>
    <w:rsid w:val="000B5D19"/>
    <w:pPr>
      <w:ind w:left="1400" w:hanging="200"/>
    </w:pPr>
    <w:rPr>
      <w:rFonts w:asciiTheme="minorHAnsi" w:hAnsiTheme="minorHAnsi" w:cstheme="minorHAnsi"/>
      <w:sz w:val="18"/>
      <w:szCs w:val="18"/>
    </w:rPr>
  </w:style>
  <w:style w:type="paragraph" w:styleId="Index8">
    <w:name w:val="index 8"/>
    <w:basedOn w:val="Standard"/>
    <w:next w:val="Standard"/>
    <w:autoRedefine/>
    <w:uiPriority w:val="99"/>
    <w:unhideWhenUsed/>
    <w:rsid w:val="000B5D19"/>
    <w:pPr>
      <w:ind w:left="1600" w:hanging="200"/>
    </w:pPr>
    <w:rPr>
      <w:rFonts w:asciiTheme="minorHAnsi" w:hAnsiTheme="minorHAnsi" w:cstheme="minorHAnsi"/>
      <w:sz w:val="18"/>
      <w:szCs w:val="18"/>
    </w:rPr>
  </w:style>
  <w:style w:type="paragraph" w:styleId="Index9">
    <w:name w:val="index 9"/>
    <w:basedOn w:val="Standard"/>
    <w:next w:val="Standard"/>
    <w:autoRedefine/>
    <w:uiPriority w:val="99"/>
    <w:unhideWhenUsed/>
    <w:rsid w:val="000B5D19"/>
    <w:pPr>
      <w:ind w:left="1800" w:hanging="200"/>
    </w:pPr>
    <w:rPr>
      <w:rFonts w:asciiTheme="minorHAnsi" w:hAnsiTheme="minorHAnsi" w:cstheme="minorHAnsi"/>
      <w:sz w:val="18"/>
      <w:szCs w:val="18"/>
    </w:rPr>
  </w:style>
  <w:style w:type="paragraph" w:styleId="Indexberschrift">
    <w:name w:val="index heading"/>
    <w:basedOn w:val="Standard"/>
    <w:next w:val="Index1"/>
    <w:uiPriority w:val="99"/>
    <w:unhideWhenUsed/>
    <w:rsid w:val="000B5D19"/>
    <w:pPr>
      <w:spacing w:before="240" w:after="120"/>
      <w:jc w:val="center"/>
    </w:pPr>
    <w:rPr>
      <w:rFonts w:asciiTheme="minorHAnsi" w:hAnsiTheme="minorHAnsi" w:cstheme="minorHAnsi"/>
      <w:b/>
      <w:bCs/>
      <w:sz w:val="26"/>
      <w:szCs w:val="26"/>
    </w:rPr>
  </w:style>
  <w:style w:type="paragraph" w:customStyle="1" w:styleId="pf0">
    <w:name w:val="pf0"/>
    <w:basedOn w:val="Standard"/>
    <w:rsid w:val="000B5D19"/>
    <w:pPr>
      <w:spacing w:before="100" w:beforeAutospacing="1" w:after="100" w:afterAutospacing="1"/>
    </w:pPr>
    <w:rPr>
      <w:lang w:eastAsia="de-DE"/>
    </w:rPr>
  </w:style>
  <w:style w:type="character" w:customStyle="1" w:styleId="scxw208599975">
    <w:name w:val="scxw208599975"/>
    <w:basedOn w:val="Absatz-Standardschriftart"/>
    <w:rsid w:val="000B5D19"/>
  </w:style>
  <w:style w:type="paragraph" w:customStyle="1" w:styleId="Anforderung">
    <w:name w:val="Anforderung"/>
    <w:basedOn w:val="Listenabsatz"/>
    <w:next w:val="AufzhlungEbene1"/>
    <w:link w:val="AnforderungZchn"/>
    <w:autoRedefine/>
    <w:qFormat/>
    <w:rsid w:val="000B5D19"/>
    <w:pPr>
      <w:numPr>
        <w:numId w:val="5"/>
      </w:numPr>
      <w:spacing w:after="120"/>
      <w:ind w:left="170"/>
      <w:outlineLvl w:val="4"/>
    </w:pPr>
    <w:rPr>
      <w:b/>
      <w:color w:val="000000" w:themeColor="text1"/>
      <w:u w:val="single"/>
    </w:rPr>
  </w:style>
  <w:style w:type="character" w:customStyle="1" w:styleId="AnforderungZchn">
    <w:name w:val="Anforderung Zchn"/>
    <w:basedOn w:val="ListenabsatzZchn"/>
    <w:link w:val="Anforderung"/>
    <w:rsid w:val="000B5D19"/>
    <w:rPr>
      <w:rFonts w:ascii="Times New Roman" w:eastAsia="Times New Roman" w:hAnsi="Times New Roman" w:cs="Times New Roman"/>
      <w:b/>
      <w:color w:val="000000" w:themeColor="text1"/>
      <w:sz w:val="24"/>
      <w:szCs w:val="24"/>
      <w:u w:val="single"/>
      <w:lang w:val="en-US"/>
    </w:rPr>
  </w:style>
  <w:style w:type="character" w:customStyle="1" w:styleId="ui-provider">
    <w:name w:val="ui-provider"/>
    <w:basedOn w:val="Absatz-Standardschriftart"/>
    <w:rsid w:val="000B5D19"/>
  </w:style>
  <w:style w:type="table" w:styleId="Gitternetztabelle4Akzent2">
    <w:name w:val="Grid Table 4 Accent 2"/>
    <w:basedOn w:val="NormaleTabelle"/>
    <w:uiPriority w:val="49"/>
    <w:rsid w:val="000B5D19"/>
    <w:pPr>
      <w:spacing w:after="0" w:line="240" w:lineRule="auto"/>
      <w:jc w:val="left"/>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entabelle5dunkelAkzent2">
    <w:name w:val="List Table 5 Dark Accent 2"/>
    <w:basedOn w:val="NormaleTabelle"/>
    <w:uiPriority w:val="50"/>
    <w:rsid w:val="000B5D19"/>
    <w:pPr>
      <w:spacing w:after="0" w:line="240" w:lineRule="auto"/>
      <w:jc w:val="left"/>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SchwacheHervorhebung">
    <w:name w:val="Subtle Emphasis"/>
    <w:basedOn w:val="Absatz-Standardschriftart"/>
    <w:uiPriority w:val="19"/>
    <w:qFormat/>
    <w:rsid w:val="000B5D19"/>
    <w:rPr>
      <w:i/>
      <w:iCs/>
      <w:color w:val="404040" w:themeColor="text1" w:themeTint="BF"/>
    </w:rPr>
  </w:style>
  <w:style w:type="paragraph" w:styleId="HTMLVorformatiert">
    <w:name w:val="HTML Preformatted"/>
    <w:basedOn w:val="Standard"/>
    <w:link w:val="HTMLVorformatiertZchn"/>
    <w:uiPriority w:val="99"/>
    <w:semiHidden/>
    <w:unhideWhenUsed/>
    <w:rsid w:val="000B5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VorformatiertZchn">
    <w:name w:val="HTML Vorformatiert Zchn"/>
    <w:basedOn w:val="Absatz-Standardschriftart"/>
    <w:link w:val="HTMLVorformatiert"/>
    <w:uiPriority w:val="99"/>
    <w:semiHidden/>
    <w:rsid w:val="000B5D19"/>
    <w:rPr>
      <w:rFonts w:ascii="Courier New" w:eastAsia="Times New Roman" w:hAnsi="Courier New" w:cs="Courier New"/>
      <w:sz w:val="20"/>
      <w:szCs w:val="20"/>
      <w:lang w:val="en-US"/>
    </w:rPr>
  </w:style>
  <w:style w:type="paragraph" w:customStyle="1" w:styleId="InlineCode">
    <w:name w:val="Inline Code"/>
    <w:basedOn w:val="Standard"/>
    <w:link w:val="InlineCodeChar"/>
    <w:qFormat/>
    <w:rsid w:val="00145340"/>
    <w:pPr>
      <w:shd w:val="clear" w:color="auto" w:fill="F2F2F2" w:themeFill="background1" w:themeFillShade="F2"/>
      <w:autoSpaceDE w:val="0"/>
      <w:autoSpaceDN w:val="0"/>
      <w:adjustRightInd w:val="0"/>
      <w:ind w:left="170"/>
    </w:pPr>
    <w:rPr>
      <w:rFonts w:ascii="Consolas" w:hAnsi="Consolas" w:cs="Arial"/>
      <w:color w:val="000000"/>
      <w:sz w:val="19"/>
      <w:lang w:val="en-GB"/>
    </w:rPr>
  </w:style>
  <w:style w:type="character" w:customStyle="1" w:styleId="InlineCodeChar">
    <w:name w:val="Inline Code Char"/>
    <w:basedOn w:val="Absatz-Standardschriftart"/>
    <w:link w:val="InlineCode"/>
    <w:rsid w:val="000B5D19"/>
    <w:rPr>
      <w:rFonts w:ascii="Consolas" w:hAnsi="Consolas" w:cs="Arial"/>
      <w:color w:val="000000"/>
      <w:sz w:val="19"/>
      <w:szCs w:val="24"/>
      <w:shd w:val="clear" w:color="auto" w:fill="F2F2F2" w:themeFill="background1" w:themeFillShade="F2"/>
      <w:lang w:val="en-GB"/>
    </w:rPr>
  </w:style>
  <w:style w:type="paragraph" w:customStyle="1" w:styleId="CodeBlock">
    <w:name w:val="Code Block"/>
    <w:basedOn w:val="InlineCode"/>
    <w:link w:val="CodeBlockChar"/>
    <w:qFormat/>
    <w:rsid w:val="006D6BE2"/>
    <w:pPr>
      <w:spacing w:after="60"/>
      <w:ind w:left="567"/>
    </w:pPr>
  </w:style>
  <w:style w:type="character" w:customStyle="1" w:styleId="CodeBlockChar">
    <w:name w:val="Code Block Char"/>
    <w:basedOn w:val="InlineCodeChar"/>
    <w:link w:val="CodeBlock"/>
    <w:rsid w:val="006D6BE2"/>
    <w:rPr>
      <w:rFonts w:ascii="Consolas" w:hAnsi="Consolas" w:cs="Arial"/>
      <w:color w:val="000000"/>
      <w:sz w:val="19"/>
      <w:szCs w:val="24"/>
      <w:shd w:val="clear" w:color="auto" w:fill="F2F2F2" w:themeFill="background1" w:themeFillShade="F2"/>
      <w:lang w:val="en-GB"/>
    </w:rPr>
  </w:style>
  <w:style w:type="paragraph" w:styleId="Textkrper">
    <w:name w:val="Body Text"/>
    <w:basedOn w:val="Standard"/>
    <w:link w:val="TextkrperZchn"/>
    <w:uiPriority w:val="99"/>
    <w:unhideWhenUsed/>
    <w:rsid w:val="000B5D19"/>
    <w:pPr>
      <w:spacing w:after="120"/>
    </w:pPr>
    <w:rPr>
      <w:szCs w:val="22"/>
    </w:rPr>
  </w:style>
  <w:style w:type="character" w:customStyle="1" w:styleId="TextkrperZchn">
    <w:name w:val="Textkörper Zchn"/>
    <w:basedOn w:val="Absatz-Standardschriftart"/>
    <w:link w:val="Textkrper"/>
    <w:uiPriority w:val="99"/>
    <w:rsid w:val="000B5D19"/>
    <w:rPr>
      <w:rFonts w:ascii="Arial" w:hAnsi="Arial"/>
      <w:sz w:val="20"/>
    </w:rPr>
  </w:style>
  <w:style w:type="table" w:customStyle="1" w:styleId="Tabellenraster1">
    <w:name w:val="Tabellenraster1"/>
    <w:basedOn w:val="NormaleTabelle"/>
    <w:next w:val="Tabellenraster"/>
    <w:uiPriority w:val="39"/>
    <w:rsid w:val="000B5D19"/>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KeineListe1">
    <w:name w:val="Keine Liste1"/>
    <w:next w:val="KeineListe"/>
    <w:uiPriority w:val="99"/>
    <w:semiHidden/>
    <w:unhideWhenUsed/>
    <w:rsid w:val="000B5D19"/>
  </w:style>
  <w:style w:type="table" w:customStyle="1" w:styleId="TabellemithellemGitternetz1">
    <w:name w:val="Tabelle mit hellem Gitternetz1"/>
    <w:basedOn w:val="NormaleTabelle"/>
    <w:next w:val="TabellemithellemGitternetz"/>
    <w:uiPriority w:val="40"/>
    <w:rsid w:val="000B5D19"/>
    <w:pPr>
      <w:spacing w:after="0" w:line="240" w:lineRule="auto"/>
      <w:jc w:val="left"/>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HelleListe-Akzent31">
    <w:name w:val="Helle Liste - Akzent 31"/>
    <w:basedOn w:val="NormaleTabelle"/>
    <w:next w:val="HelleListe-Akzent3"/>
    <w:uiPriority w:val="61"/>
    <w:rsid w:val="000B5D19"/>
    <w:pPr>
      <w:spacing w:after="0" w:line="240" w:lineRule="auto"/>
      <w:jc w:val="left"/>
    </w:pPr>
    <w:rPr>
      <w:rFonts w:eastAsiaTheme="minorEastAsia"/>
      <w:lang w:eastAsia="de-D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Listentabelle3Akzent21">
    <w:name w:val="Listentabelle 3 – Akzent 21"/>
    <w:basedOn w:val="NormaleTabelle"/>
    <w:next w:val="Listentabelle3Akzent2"/>
    <w:uiPriority w:val="48"/>
    <w:rsid w:val="000B5D19"/>
    <w:pPr>
      <w:spacing w:after="0" w:line="240" w:lineRule="auto"/>
      <w:jc w:val="left"/>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entabelle4Akzent21">
    <w:name w:val="Listentabelle 4 – Akzent 21"/>
    <w:basedOn w:val="NormaleTabelle"/>
    <w:next w:val="Listentabelle4Akzent2"/>
    <w:uiPriority w:val="49"/>
    <w:rsid w:val="000B5D19"/>
    <w:pPr>
      <w:spacing w:before="120" w:after="120" w:line="240" w:lineRule="auto"/>
      <w:jc w:val="left"/>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entabelle6farbig1">
    <w:name w:val="Listentabelle 6 farbig1"/>
    <w:basedOn w:val="NormaleTabelle"/>
    <w:next w:val="Listentabelle6farbig"/>
    <w:uiPriority w:val="51"/>
    <w:rsid w:val="000B5D19"/>
    <w:pPr>
      <w:spacing w:after="0" w:line="240" w:lineRule="auto"/>
      <w:jc w:val="left"/>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entabelle21">
    <w:name w:val="Listentabelle 21"/>
    <w:basedOn w:val="NormaleTabelle"/>
    <w:next w:val="Listentabelle2"/>
    <w:uiPriority w:val="47"/>
    <w:rsid w:val="000B5D19"/>
    <w:pPr>
      <w:spacing w:after="0" w:line="240" w:lineRule="auto"/>
      <w:jc w:val="left"/>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FormatvorlageAufgezhltLateinCourierNewLinks29cmHngend01">
    <w:name w:val="Formatvorlage Aufgezählt (Latein) Courier New Links:  29 cm Hängend:  0...1"/>
    <w:basedOn w:val="KeineListe"/>
    <w:rsid w:val="000B5D19"/>
  </w:style>
  <w:style w:type="table" w:customStyle="1" w:styleId="EinfacheTabelle21">
    <w:name w:val="Einfache Tabelle 21"/>
    <w:basedOn w:val="NormaleTabelle"/>
    <w:next w:val="EinfacheTabelle2"/>
    <w:uiPriority w:val="42"/>
    <w:rsid w:val="000B5D19"/>
    <w:pPr>
      <w:spacing w:after="0" w:line="240" w:lineRule="auto"/>
      <w:jc w:val="left"/>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0">
    <w:name w:val="Table Grid0"/>
    <w:rsid w:val="000B5D19"/>
    <w:pPr>
      <w:spacing w:after="0" w:line="240" w:lineRule="auto"/>
      <w:jc w:val="left"/>
    </w:pPr>
    <w:rPr>
      <w:rFonts w:eastAsiaTheme="minorEastAsia"/>
      <w:kern w:val="2"/>
      <w:sz w:val="24"/>
      <w:szCs w:val="24"/>
      <w:lang w:eastAsia="zh-CN"/>
      <w14:ligatures w14:val="standardContextual"/>
    </w:rPr>
    <w:tblPr>
      <w:tblCellMar>
        <w:top w:w="0" w:type="dxa"/>
        <w:left w:w="0" w:type="dxa"/>
        <w:bottom w:w="0" w:type="dxa"/>
        <w:right w:w="0" w:type="dxa"/>
      </w:tblCellMar>
    </w:tblPr>
  </w:style>
  <w:style w:type="table" w:customStyle="1" w:styleId="Tabellenraster2">
    <w:name w:val="Tabellenraster2"/>
    <w:basedOn w:val="NormaleTabelle"/>
    <w:next w:val="Tabellenraster"/>
    <w:uiPriority w:val="39"/>
    <w:rsid w:val="000B5D19"/>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2">
    <w:name w:val="List Bullet 2"/>
    <w:basedOn w:val="Standard"/>
    <w:uiPriority w:val="99"/>
    <w:unhideWhenUsed/>
    <w:rsid w:val="000B5D19"/>
    <w:pPr>
      <w:numPr>
        <w:numId w:val="6"/>
      </w:numPr>
      <w:tabs>
        <w:tab w:val="num" w:pos="720"/>
      </w:tabs>
      <w:spacing w:after="120"/>
      <w:contextualSpacing/>
    </w:pPr>
    <w:rPr>
      <w:szCs w:val="22"/>
    </w:rPr>
  </w:style>
  <w:style w:type="paragraph" w:styleId="Aufzhlungszeichen3">
    <w:name w:val="List Bullet 3"/>
    <w:basedOn w:val="Standard"/>
    <w:uiPriority w:val="99"/>
    <w:unhideWhenUsed/>
    <w:rsid w:val="000B5D19"/>
    <w:pPr>
      <w:numPr>
        <w:numId w:val="7"/>
      </w:numPr>
      <w:spacing w:after="120"/>
      <w:contextualSpacing/>
    </w:pPr>
    <w:rPr>
      <w:szCs w:val="22"/>
    </w:rPr>
  </w:style>
  <w:style w:type="paragraph" w:styleId="Aufzhlungszeichen4">
    <w:name w:val="List Bullet 4"/>
    <w:basedOn w:val="Standard"/>
    <w:uiPriority w:val="99"/>
    <w:unhideWhenUsed/>
    <w:rsid w:val="000B5D19"/>
    <w:pPr>
      <w:numPr>
        <w:numId w:val="8"/>
      </w:numPr>
      <w:tabs>
        <w:tab w:val="num" w:pos="360"/>
      </w:tabs>
      <w:spacing w:after="120"/>
      <w:contextualSpacing/>
    </w:pPr>
    <w:rPr>
      <w:szCs w:val="22"/>
    </w:rPr>
  </w:style>
  <w:style w:type="character" w:customStyle="1" w:styleId="pl-ent">
    <w:name w:val="pl-ent"/>
    <w:basedOn w:val="Absatz-Standardschriftart"/>
    <w:rsid w:val="000B5D19"/>
  </w:style>
  <w:style w:type="character" w:customStyle="1" w:styleId="pl-s">
    <w:name w:val="pl-s"/>
    <w:basedOn w:val="Absatz-Standardschriftart"/>
    <w:rsid w:val="000B5D19"/>
  </w:style>
  <w:style w:type="character" w:customStyle="1" w:styleId="pl-pds">
    <w:name w:val="pl-pds"/>
    <w:basedOn w:val="Absatz-Standardschriftart"/>
    <w:rsid w:val="000B5D19"/>
  </w:style>
  <w:style w:type="paragraph" w:customStyle="1" w:styleId="Formatvorlage1">
    <w:name w:val="Formatvorlage1"/>
    <w:basedOn w:val="berschrift1"/>
    <w:link w:val="Formatvorlage1Zchn"/>
    <w:qFormat/>
    <w:rsid w:val="000B5D19"/>
    <w:pPr>
      <w:pageBreakBefore w:val="0"/>
      <w:numPr>
        <w:numId w:val="9"/>
      </w:numPr>
    </w:pPr>
    <w:rPr>
      <w:bCs w:val="0"/>
      <w:szCs w:val="32"/>
      <w:lang w:eastAsia="zh-CN"/>
    </w:rPr>
  </w:style>
  <w:style w:type="character" w:customStyle="1" w:styleId="Formatvorlage1Zchn">
    <w:name w:val="Formatvorlage1 Zchn"/>
    <w:basedOn w:val="berschrift1Zchn"/>
    <w:link w:val="Formatvorlage1"/>
    <w:rsid w:val="000B5D19"/>
    <w:rPr>
      <w:rFonts w:ascii="Times New Roman" w:eastAsiaTheme="majorEastAsia" w:hAnsi="Times New Roman" w:cstheme="majorBidi"/>
      <w:b/>
      <w:bCs w:val="0"/>
      <w:color w:val="DC690A"/>
      <w:sz w:val="24"/>
      <w:szCs w:val="32"/>
      <w:lang w:val="en-US" w:eastAsia="zh-CN"/>
    </w:rPr>
  </w:style>
  <w:style w:type="paragraph" w:customStyle="1" w:styleId="Noborders">
    <w:name w:val="No borders"/>
    <w:basedOn w:val="Standard"/>
    <w:link w:val="NobordersChar"/>
    <w:qFormat/>
    <w:rsid w:val="000B5D19"/>
    <w:pPr>
      <w:pBdr>
        <w:top w:val="single" w:sz="4" w:space="1" w:color="auto"/>
        <w:left w:val="single" w:sz="4" w:space="4" w:color="auto"/>
        <w:bottom w:val="single" w:sz="4" w:space="1" w:color="auto"/>
        <w:right w:val="single" w:sz="4" w:space="4" w:color="auto"/>
      </w:pBdr>
    </w:pPr>
    <w:rPr>
      <w:rFonts w:asciiTheme="majorHAnsi" w:hAnsiTheme="majorHAnsi"/>
      <w:color w:val="000000" w:themeColor="text1"/>
      <w:sz w:val="16"/>
      <w:szCs w:val="22"/>
    </w:rPr>
  </w:style>
  <w:style w:type="character" w:customStyle="1" w:styleId="NobordersChar">
    <w:name w:val="No borders Char"/>
    <w:basedOn w:val="Absatz-Standardschriftart"/>
    <w:link w:val="Noborders"/>
    <w:rsid w:val="000B5D19"/>
    <w:rPr>
      <w:rFonts w:asciiTheme="majorHAnsi" w:hAnsiTheme="majorHAnsi"/>
      <w:color w:val="000000" w:themeColor="text1"/>
      <w:sz w:val="16"/>
    </w:rPr>
  </w:style>
  <w:style w:type="character" w:customStyle="1" w:styleId="cf11">
    <w:name w:val="cf11"/>
    <w:basedOn w:val="Absatz-Standardschriftart"/>
    <w:rsid w:val="000B5D19"/>
    <w:rPr>
      <w:rFonts w:ascii="Segoe UI" w:hAnsi="Segoe UI" w:cs="Segoe UI" w:hint="default"/>
      <w:b/>
      <w:bCs/>
      <w:sz w:val="18"/>
      <w:szCs w:val="18"/>
    </w:rPr>
  </w:style>
  <w:style w:type="table" w:styleId="Gitternetztabelle5dunkelAkzent1">
    <w:name w:val="Grid Table 5 Dark Accent 1"/>
    <w:basedOn w:val="NormaleTabelle"/>
    <w:uiPriority w:val="50"/>
    <w:rsid w:val="000B5D19"/>
    <w:pPr>
      <w:spacing w:after="0" w:line="240" w:lineRule="auto"/>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TableText">
    <w:name w:val="TableText"/>
    <w:basedOn w:val="Standard"/>
    <w:link w:val="TableTextChar"/>
    <w:qFormat/>
    <w:rsid w:val="0049562D"/>
    <w:pPr>
      <w:keepNext/>
      <w:tabs>
        <w:tab w:val="left" w:pos="252"/>
        <w:tab w:val="left" w:pos="522"/>
      </w:tabs>
      <w:spacing w:before="10" w:after="10"/>
    </w:pPr>
    <w:rPr>
      <w:rFonts w:asciiTheme="minorHAnsi" w:hAnsiTheme="minorHAnsi"/>
      <w:color w:val="000000"/>
      <w:sz w:val="16"/>
      <w:szCs w:val="22"/>
    </w:rPr>
  </w:style>
  <w:style w:type="character" w:customStyle="1" w:styleId="TableTextChar">
    <w:name w:val="TableText Char"/>
    <w:link w:val="TableText"/>
    <w:rsid w:val="0049562D"/>
    <w:rPr>
      <w:rFonts w:cs="Times New Roman"/>
      <w:color w:val="000000"/>
      <w:sz w:val="16"/>
      <w:lang w:val="en-US"/>
    </w:rPr>
  </w:style>
  <w:style w:type="table" w:styleId="Gitternetztabelle1hell">
    <w:name w:val="Grid Table 1 Light"/>
    <w:basedOn w:val="NormaleTabelle"/>
    <w:uiPriority w:val="46"/>
    <w:rsid w:val="0049562D"/>
    <w:pPr>
      <w:spacing w:after="0" w:line="240" w:lineRule="auto"/>
      <w:jc w:val="left"/>
    </w:pPr>
    <w:rPr>
      <w:rFonts w:ascii="Arial" w:eastAsia="Times New Roman" w:hAnsi="Arial" w:cs="Times New Roman"/>
      <w:sz w:val="20"/>
      <w:szCs w:val="20"/>
      <w:lang w:eastAsia="de-D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level1">
    <w:name w:val="level1"/>
    <w:basedOn w:val="Standard"/>
    <w:rsid w:val="004B6356"/>
    <w:pPr>
      <w:spacing w:before="100" w:beforeAutospacing="1" w:after="100" w:afterAutospacing="1"/>
    </w:pPr>
    <w:rPr>
      <w:lang w:eastAsia="de-DE"/>
    </w:rPr>
  </w:style>
  <w:style w:type="paragraph" w:customStyle="1" w:styleId="level2">
    <w:name w:val="level2"/>
    <w:basedOn w:val="Standard"/>
    <w:rsid w:val="004B6356"/>
    <w:pPr>
      <w:spacing w:before="100" w:beforeAutospacing="1" w:after="100" w:afterAutospacing="1"/>
    </w:pPr>
    <w:rPr>
      <w:lang w:eastAsia="de-DE"/>
    </w:rPr>
  </w:style>
  <w:style w:type="paragraph" w:customStyle="1" w:styleId="level3">
    <w:name w:val="level3"/>
    <w:basedOn w:val="Standard"/>
    <w:rsid w:val="004B6356"/>
    <w:pPr>
      <w:spacing w:before="100" w:beforeAutospacing="1" w:after="100" w:afterAutospacing="1"/>
    </w:pPr>
    <w:rPr>
      <w:lang w:eastAsia="de-DE"/>
    </w:rPr>
  </w:style>
  <w:style w:type="paragraph" w:customStyle="1" w:styleId="level4">
    <w:name w:val="level4"/>
    <w:basedOn w:val="Standard"/>
    <w:rsid w:val="004B6356"/>
    <w:pPr>
      <w:spacing w:before="100" w:beforeAutospacing="1" w:after="100" w:afterAutospacing="1"/>
    </w:pPr>
    <w:rPr>
      <w:lang w:eastAsia="de-DE"/>
    </w:rPr>
  </w:style>
  <w:style w:type="character" w:styleId="HTMLCode">
    <w:name w:val="HTML Code"/>
    <w:basedOn w:val="Absatz-Standardschriftart"/>
    <w:uiPriority w:val="99"/>
    <w:semiHidden/>
    <w:unhideWhenUsed/>
    <w:rsid w:val="00FE2F69"/>
    <w:rPr>
      <w:rFonts w:ascii="Courier New" w:eastAsia="Times New Roman" w:hAnsi="Courier New" w:cs="Courier New"/>
      <w:sz w:val="20"/>
      <w:szCs w:val="20"/>
    </w:rPr>
  </w:style>
  <w:style w:type="character" w:customStyle="1" w:styleId="UnresolvedMention2">
    <w:name w:val="Unresolved Mention2"/>
    <w:basedOn w:val="Absatz-Standardschriftart"/>
    <w:uiPriority w:val="99"/>
    <w:semiHidden/>
    <w:unhideWhenUsed/>
    <w:rsid w:val="00D81ADF"/>
    <w:rPr>
      <w:color w:val="605E5C"/>
      <w:shd w:val="clear" w:color="auto" w:fill="E1DFDD"/>
    </w:rPr>
  </w:style>
  <w:style w:type="character" w:customStyle="1" w:styleId="UnresolvedMention3">
    <w:name w:val="Unresolved Mention3"/>
    <w:basedOn w:val="Absatz-Standardschriftart"/>
    <w:uiPriority w:val="99"/>
    <w:semiHidden/>
    <w:unhideWhenUsed/>
    <w:rsid w:val="004A782F"/>
    <w:rPr>
      <w:color w:val="605E5C"/>
      <w:shd w:val="clear" w:color="auto" w:fill="E1DFDD"/>
    </w:rPr>
  </w:style>
  <w:style w:type="character" w:customStyle="1" w:styleId="Mention2">
    <w:name w:val="Mention2"/>
    <w:basedOn w:val="Absatz-Standardschriftart"/>
    <w:uiPriority w:val="99"/>
    <w:unhideWhenUsed/>
    <w:rsid w:val="006C1716"/>
    <w:rPr>
      <w:color w:val="2B579A"/>
      <w:shd w:val="clear" w:color="auto" w:fill="E1DFDD"/>
    </w:rPr>
  </w:style>
  <w:style w:type="character" w:styleId="Hervorhebung">
    <w:name w:val="Emphasis"/>
    <w:basedOn w:val="Absatz-Standardschriftart"/>
    <w:uiPriority w:val="20"/>
    <w:qFormat/>
    <w:rsid w:val="00FB31DA"/>
    <w:rPr>
      <w:i/>
      <w:iCs/>
    </w:rPr>
  </w:style>
  <w:style w:type="character" w:customStyle="1" w:styleId="UnresolvedMention4">
    <w:name w:val="Unresolved Mention4"/>
    <w:basedOn w:val="Absatz-Standardschriftart"/>
    <w:uiPriority w:val="99"/>
    <w:semiHidden/>
    <w:unhideWhenUsed/>
    <w:rsid w:val="00176280"/>
    <w:rPr>
      <w:color w:val="605E5C"/>
      <w:shd w:val="clear" w:color="auto" w:fill="E1DFDD"/>
    </w:rPr>
  </w:style>
  <w:style w:type="character" w:customStyle="1" w:styleId="Mention3">
    <w:name w:val="Mention3"/>
    <w:basedOn w:val="Absatz-Standardschriftart"/>
    <w:uiPriority w:val="99"/>
    <w:unhideWhenUsed/>
    <w:rsid w:val="00176280"/>
    <w:rPr>
      <w:color w:val="2B579A"/>
      <w:shd w:val="clear" w:color="auto" w:fill="E1DFDD"/>
    </w:rPr>
  </w:style>
  <w:style w:type="character" w:customStyle="1" w:styleId="apple-tab-span">
    <w:name w:val="apple-tab-span"/>
    <w:basedOn w:val="Absatz-Standardschriftart"/>
    <w:rsid w:val="00176280"/>
  </w:style>
  <w:style w:type="character" w:customStyle="1" w:styleId="Mention4">
    <w:name w:val="Mention4"/>
    <w:basedOn w:val="Absatz-Standardschriftart"/>
    <w:uiPriority w:val="99"/>
    <w:unhideWhenUsed/>
    <w:rsid w:val="00E10EA4"/>
    <w:rPr>
      <w:color w:val="2B579A"/>
      <w:shd w:val="clear" w:color="auto" w:fill="E1DFDD"/>
    </w:rPr>
  </w:style>
  <w:style w:type="character" w:customStyle="1" w:styleId="UnresolvedMention5">
    <w:name w:val="Unresolved Mention5"/>
    <w:basedOn w:val="Absatz-Standardschriftart"/>
    <w:uiPriority w:val="99"/>
    <w:semiHidden/>
    <w:unhideWhenUsed/>
    <w:rsid w:val="00E10EA4"/>
    <w:rPr>
      <w:color w:val="605E5C"/>
      <w:shd w:val="clear" w:color="auto" w:fill="E1DFDD"/>
    </w:rPr>
  </w:style>
  <w:style w:type="character" w:customStyle="1" w:styleId="UnresolvedMention6">
    <w:name w:val="Unresolved Mention6"/>
    <w:basedOn w:val="Absatz-Standardschriftart"/>
    <w:uiPriority w:val="99"/>
    <w:semiHidden/>
    <w:unhideWhenUsed/>
    <w:rsid w:val="00174D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32">
      <w:bodyDiv w:val="1"/>
      <w:marLeft w:val="0"/>
      <w:marRight w:val="0"/>
      <w:marTop w:val="0"/>
      <w:marBottom w:val="0"/>
      <w:divBdr>
        <w:top w:val="none" w:sz="0" w:space="0" w:color="auto"/>
        <w:left w:val="none" w:sz="0" w:space="0" w:color="auto"/>
        <w:bottom w:val="none" w:sz="0" w:space="0" w:color="auto"/>
        <w:right w:val="none" w:sz="0" w:space="0" w:color="auto"/>
      </w:divBdr>
    </w:div>
    <w:div w:id="1013878">
      <w:bodyDiv w:val="1"/>
      <w:marLeft w:val="0"/>
      <w:marRight w:val="0"/>
      <w:marTop w:val="0"/>
      <w:marBottom w:val="0"/>
      <w:divBdr>
        <w:top w:val="none" w:sz="0" w:space="0" w:color="auto"/>
        <w:left w:val="none" w:sz="0" w:space="0" w:color="auto"/>
        <w:bottom w:val="none" w:sz="0" w:space="0" w:color="auto"/>
        <w:right w:val="none" w:sz="0" w:space="0" w:color="auto"/>
      </w:divBdr>
    </w:div>
    <w:div w:id="1125900">
      <w:bodyDiv w:val="1"/>
      <w:marLeft w:val="0"/>
      <w:marRight w:val="0"/>
      <w:marTop w:val="0"/>
      <w:marBottom w:val="0"/>
      <w:divBdr>
        <w:top w:val="none" w:sz="0" w:space="0" w:color="auto"/>
        <w:left w:val="none" w:sz="0" w:space="0" w:color="auto"/>
        <w:bottom w:val="none" w:sz="0" w:space="0" w:color="auto"/>
        <w:right w:val="none" w:sz="0" w:space="0" w:color="auto"/>
      </w:divBdr>
      <w:divsChild>
        <w:div w:id="1898779859">
          <w:marLeft w:val="274"/>
          <w:marRight w:val="0"/>
          <w:marTop w:val="0"/>
          <w:marBottom w:val="120"/>
          <w:divBdr>
            <w:top w:val="none" w:sz="0" w:space="0" w:color="auto"/>
            <w:left w:val="none" w:sz="0" w:space="0" w:color="auto"/>
            <w:bottom w:val="none" w:sz="0" w:space="0" w:color="auto"/>
            <w:right w:val="none" w:sz="0" w:space="0" w:color="auto"/>
          </w:divBdr>
        </w:div>
      </w:divsChild>
    </w:div>
    <w:div w:id="1904228">
      <w:bodyDiv w:val="1"/>
      <w:marLeft w:val="0"/>
      <w:marRight w:val="0"/>
      <w:marTop w:val="0"/>
      <w:marBottom w:val="0"/>
      <w:divBdr>
        <w:top w:val="none" w:sz="0" w:space="0" w:color="auto"/>
        <w:left w:val="none" w:sz="0" w:space="0" w:color="auto"/>
        <w:bottom w:val="none" w:sz="0" w:space="0" w:color="auto"/>
        <w:right w:val="none" w:sz="0" w:space="0" w:color="auto"/>
      </w:divBdr>
    </w:div>
    <w:div w:id="2320440">
      <w:bodyDiv w:val="1"/>
      <w:marLeft w:val="0"/>
      <w:marRight w:val="0"/>
      <w:marTop w:val="0"/>
      <w:marBottom w:val="0"/>
      <w:divBdr>
        <w:top w:val="none" w:sz="0" w:space="0" w:color="auto"/>
        <w:left w:val="none" w:sz="0" w:space="0" w:color="auto"/>
        <w:bottom w:val="none" w:sz="0" w:space="0" w:color="auto"/>
        <w:right w:val="none" w:sz="0" w:space="0" w:color="auto"/>
      </w:divBdr>
    </w:div>
    <w:div w:id="2517322">
      <w:bodyDiv w:val="1"/>
      <w:marLeft w:val="0"/>
      <w:marRight w:val="0"/>
      <w:marTop w:val="0"/>
      <w:marBottom w:val="0"/>
      <w:divBdr>
        <w:top w:val="none" w:sz="0" w:space="0" w:color="auto"/>
        <w:left w:val="none" w:sz="0" w:space="0" w:color="auto"/>
        <w:bottom w:val="none" w:sz="0" w:space="0" w:color="auto"/>
        <w:right w:val="none" w:sz="0" w:space="0" w:color="auto"/>
      </w:divBdr>
    </w:div>
    <w:div w:id="2518757">
      <w:bodyDiv w:val="1"/>
      <w:marLeft w:val="0"/>
      <w:marRight w:val="0"/>
      <w:marTop w:val="0"/>
      <w:marBottom w:val="0"/>
      <w:divBdr>
        <w:top w:val="none" w:sz="0" w:space="0" w:color="auto"/>
        <w:left w:val="none" w:sz="0" w:space="0" w:color="auto"/>
        <w:bottom w:val="none" w:sz="0" w:space="0" w:color="auto"/>
        <w:right w:val="none" w:sz="0" w:space="0" w:color="auto"/>
      </w:divBdr>
    </w:div>
    <w:div w:id="2981776">
      <w:bodyDiv w:val="1"/>
      <w:marLeft w:val="0"/>
      <w:marRight w:val="0"/>
      <w:marTop w:val="0"/>
      <w:marBottom w:val="0"/>
      <w:divBdr>
        <w:top w:val="none" w:sz="0" w:space="0" w:color="auto"/>
        <w:left w:val="none" w:sz="0" w:space="0" w:color="auto"/>
        <w:bottom w:val="none" w:sz="0" w:space="0" w:color="auto"/>
        <w:right w:val="none" w:sz="0" w:space="0" w:color="auto"/>
      </w:divBdr>
    </w:div>
    <w:div w:id="3632300">
      <w:bodyDiv w:val="1"/>
      <w:marLeft w:val="0"/>
      <w:marRight w:val="0"/>
      <w:marTop w:val="0"/>
      <w:marBottom w:val="0"/>
      <w:divBdr>
        <w:top w:val="none" w:sz="0" w:space="0" w:color="auto"/>
        <w:left w:val="none" w:sz="0" w:space="0" w:color="auto"/>
        <w:bottom w:val="none" w:sz="0" w:space="0" w:color="auto"/>
        <w:right w:val="none" w:sz="0" w:space="0" w:color="auto"/>
      </w:divBdr>
    </w:div>
    <w:div w:id="4216121">
      <w:bodyDiv w:val="1"/>
      <w:marLeft w:val="0"/>
      <w:marRight w:val="0"/>
      <w:marTop w:val="0"/>
      <w:marBottom w:val="0"/>
      <w:divBdr>
        <w:top w:val="none" w:sz="0" w:space="0" w:color="auto"/>
        <w:left w:val="none" w:sz="0" w:space="0" w:color="auto"/>
        <w:bottom w:val="none" w:sz="0" w:space="0" w:color="auto"/>
        <w:right w:val="none" w:sz="0" w:space="0" w:color="auto"/>
      </w:divBdr>
    </w:div>
    <w:div w:id="4401173">
      <w:bodyDiv w:val="1"/>
      <w:marLeft w:val="0"/>
      <w:marRight w:val="0"/>
      <w:marTop w:val="0"/>
      <w:marBottom w:val="0"/>
      <w:divBdr>
        <w:top w:val="none" w:sz="0" w:space="0" w:color="auto"/>
        <w:left w:val="none" w:sz="0" w:space="0" w:color="auto"/>
        <w:bottom w:val="none" w:sz="0" w:space="0" w:color="auto"/>
        <w:right w:val="none" w:sz="0" w:space="0" w:color="auto"/>
      </w:divBdr>
    </w:div>
    <w:div w:id="5328392">
      <w:bodyDiv w:val="1"/>
      <w:marLeft w:val="0"/>
      <w:marRight w:val="0"/>
      <w:marTop w:val="0"/>
      <w:marBottom w:val="0"/>
      <w:divBdr>
        <w:top w:val="none" w:sz="0" w:space="0" w:color="auto"/>
        <w:left w:val="none" w:sz="0" w:space="0" w:color="auto"/>
        <w:bottom w:val="none" w:sz="0" w:space="0" w:color="auto"/>
        <w:right w:val="none" w:sz="0" w:space="0" w:color="auto"/>
      </w:divBdr>
    </w:div>
    <w:div w:id="7221073">
      <w:bodyDiv w:val="1"/>
      <w:marLeft w:val="0"/>
      <w:marRight w:val="0"/>
      <w:marTop w:val="0"/>
      <w:marBottom w:val="0"/>
      <w:divBdr>
        <w:top w:val="none" w:sz="0" w:space="0" w:color="auto"/>
        <w:left w:val="none" w:sz="0" w:space="0" w:color="auto"/>
        <w:bottom w:val="none" w:sz="0" w:space="0" w:color="auto"/>
        <w:right w:val="none" w:sz="0" w:space="0" w:color="auto"/>
      </w:divBdr>
    </w:div>
    <w:div w:id="8340010">
      <w:bodyDiv w:val="1"/>
      <w:marLeft w:val="0"/>
      <w:marRight w:val="0"/>
      <w:marTop w:val="0"/>
      <w:marBottom w:val="0"/>
      <w:divBdr>
        <w:top w:val="none" w:sz="0" w:space="0" w:color="auto"/>
        <w:left w:val="none" w:sz="0" w:space="0" w:color="auto"/>
        <w:bottom w:val="none" w:sz="0" w:space="0" w:color="auto"/>
        <w:right w:val="none" w:sz="0" w:space="0" w:color="auto"/>
      </w:divBdr>
    </w:div>
    <w:div w:id="8676144">
      <w:bodyDiv w:val="1"/>
      <w:marLeft w:val="0"/>
      <w:marRight w:val="0"/>
      <w:marTop w:val="0"/>
      <w:marBottom w:val="0"/>
      <w:divBdr>
        <w:top w:val="none" w:sz="0" w:space="0" w:color="auto"/>
        <w:left w:val="none" w:sz="0" w:space="0" w:color="auto"/>
        <w:bottom w:val="none" w:sz="0" w:space="0" w:color="auto"/>
        <w:right w:val="none" w:sz="0" w:space="0" w:color="auto"/>
      </w:divBdr>
    </w:div>
    <w:div w:id="9114339">
      <w:bodyDiv w:val="1"/>
      <w:marLeft w:val="0"/>
      <w:marRight w:val="0"/>
      <w:marTop w:val="0"/>
      <w:marBottom w:val="0"/>
      <w:divBdr>
        <w:top w:val="none" w:sz="0" w:space="0" w:color="auto"/>
        <w:left w:val="none" w:sz="0" w:space="0" w:color="auto"/>
        <w:bottom w:val="none" w:sz="0" w:space="0" w:color="auto"/>
        <w:right w:val="none" w:sz="0" w:space="0" w:color="auto"/>
      </w:divBdr>
    </w:div>
    <w:div w:id="9795534">
      <w:bodyDiv w:val="1"/>
      <w:marLeft w:val="0"/>
      <w:marRight w:val="0"/>
      <w:marTop w:val="0"/>
      <w:marBottom w:val="0"/>
      <w:divBdr>
        <w:top w:val="none" w:sz="0" w:space="0" w:color="auto"/>
        <w:left w:val="none" w:sz="0" w:space="0" w:color="auto"/>
        <w:bottom w:val="none" w:sz="0" w:space="0" w:color="auto"/>
        <w:right w:val="none" w:sz="0" w:space="0" w:color="auto"/>
      </w:divBdr>
    </w:div>
    <w:div w:id="9839992">
      <w:bodyDiv w:val="1"/>
      <w:marLeft w:val="0"/>
      <w:marRight w:val="0"/>
      <w:marTop w:val="0"/>
      <w:marBottom w:val="0"/>
      <w:divBdr>
        <w:top w:val="none" w:sz="0" w:space="0" w:color="auto"/>
        <w:left w:val="none" w:sz="0" w:space="0" w:color="auto"/>
        <w:bottom w:val="none" w:sz="0" w:space="0" w:color="auto"/>
        <w:right w:val="none" w:sz="0" w:space="0" w:color="auto"/>
      </w:divBdr>
    </w:div>
    <w:div w:id="10618177">
      <w:bodyDiv w:val="1"/>
      <w:marLeft w:val="0"/>
      <w:marRight w:val="0"/>
      <w:marTop w:val="0"/>
      <w:marBottom w:val="0"/>
      <w:divBdr>
        <w:top w:val="none" w:sz="0" w:space="0" w:color="auto"/>
        <w:left w:val="none" w:sz="0" w:space="0" w:color="auto"/>
        <w:bottom w:val="none" w:sz="0" w:space="0" w:color="auto"/>
        <w:right w:val="none" w:sz="0" w:space="0" w:color="auto"/>
      </w:divBdr>
    </w:div>
    <w:div w:id="11493091">
      <w:bodyDiv w:val="1"/>
      <w:marLeft w:val="0"/>
      <w:marRight w:val="0"/>
      <w:marTop w:val="0"/>
      <w:marBottom w:val="0"/>
      <w:divBdr>
        <w:top w:val="none" w:sz="0" w:space="0" w:color="auto"/>
        <w:left w:val="none" w:sz="0" w:space="0" w:color="auto"/>
        <w:bottom w:val="none" w:sz="0" w:space="0" w:color="auto"/>
        <w:right w:val="none" w:sz="0" w:space="0" w:color="auto"/>
      </w:divBdr>
    </w:div>
    <w:div w:id="11731429">
      <w:bodyDiv w:val="1"/>
      <w:marLeft w:val="0"/>
      <w:marRight w:val="0"/>
      <w:marTop w:val="0"/>
      <w:marBottom w:val="0"/>
      <w:divBdr>
        <w:top w:val="none" w:sz="0" w:space="0" w:color="auto"/>
        <w:left w:val="none" w:sz="0" w:space="0" w:color="auto"/>
        <w:bottom w:val="none" w:sz="0" w:space="0" w:color="auto"/>
        <w:right w:val="none" w:sz="0" w:space="0" w:color="auto"/>
      </w:divBdr>
    </w:div>
    <w:div w:id="12343533">
      <w:bodyDiv w:val="1"/>
      <w:marLeft w:val="0"/>
      <w:marRight w:val="0"/>
      <w:marTop w:val="0"/>
      <w:marBottom w:val="0"/>
      <w:divBdr>
        <w:top w:val="none" w:sz="0" w:space="0" w:color="auto"/>
        <w:left w:val="none" w:sz="0" w:space="0" w:color="auto"/>
        <w:bottom w:val="none" w:sz="0" w:space="0" w:color="auto"/>
        <w:right w:val="none" w:sz="0" w:space="0" w:color="auto"/>
      </w:divBdr>
      <w:divsChild>
        <w:div w:id="1874607343">
          <w:marLeft w:val="0"/>
          <w:marRight w:val="0"/>
          <w:marTop w:val="0"/>
          <w:marBottom w:val="0"/>
          <w:divBdr>
            <w:top w:val="none" w:sz="0" w:space="0" w:color="auto"/>
            <w:left w:val="none" w:sz="0" w:space="0" w:color="auto"/>
            <w:bottom w:val="none" w:sz="0" w:space="0" w:color="auto"/>
            <w:right w:val="none" w:sz="0" w:space="0" w:color="auto"/>
          </w:divBdr>
        </w:div>
      </w:divsChild>
    </w:div>
    <w:div w:id="15691664">
      <w:bodyDiv w:val="1"/>
      <w:marLeft w:val="0"/>
      <w:marRight w:val="0"/>
      <w:marTop w:val="0"/>
      <w:marBottom w:val="0"/>
      <w:divBdr>
        <w:top w:val="none" w:sz="0" w:space="0" w:color="auto"/>
        <w:left w:val="none" w:sz="0" w:space="0" w:color="auto"/>
        <w:bottom w:val="none" w:sz="0" w:space="0" w:color="auto"/>
        <w:right w:val="none" w:sz="0" w:space="0" w:color="auto"/>
      </w:divBdr>
    </w:div>
    <w:div w:id="15936387">
      <w:bodyDiv w:val="1"/>
      <w:marLeft w:val="0"/>
      <w:marRight w:val="0"/>
      <w:marTop w:val="0"/>
      <w:marBottom w:val="0"/>
      <w:divBdr>
        <w:top w:val="none" w:sz="0" w:space="0" w:color="auto"/>
        <w:left w:val="none" w:sz="0" w:space="0" w:color="auto"/>
        <w:bottom w:val="none" w:sz="0" w:space="0" w:color="auto"/>
        <w:right w:val="none" w:sz="0" w:space="0" w:color="auto"/>
      </w:divBdr>
    </w:div>
    <w:div w:id="16466517">
      <w:bodyDiv w:val="1"/>
      <w:marLeft w:val="0"/>
      <w:marRight w:val="0"/>
      <w:marTop w:val="0"/>
      <w:marBottom w:val="0"/>
      <w:divBdr>
        <w:top w:val="none" w:sz="0" w:space="0" w:color="auto"/>
        <w:left w:val="none" w:sz="0" w:space="0" w:color="auto"/>
        <w:bottom w:val="none" w:sz="0" w:space="0" w:color="auto"/>
        <w:right w:val="none" w:sz="0" w:space="0" w:color="auto"/>
      </w:divBdr>
    </w:div>
    <w:div w:id="17044259">
      <w:bodyDiv w:val="1"/>
      <w:marLeft w:val="0"/>
      <w:marRight w:val="0"/>
      <w:marTop w:val="0"/>
      <w:marBottom w:val="0"/>
      <w:divBdr>
        <w:top w:val="none" w:sz="0" w:space="0" w:color="auto"/>
        <w:left w:val="none" w:sz="0" w:space="0" w:color="auto"/>
        <w:bottom w:val="none" w:sz="0" w:space="0" w:color="auto"/>
        <w:right w:val="none" w:sz="0" w:space="0" w:color="auto"/>
      </w:divBdr>
    </w:div>
    <w:div w:id="17851653">
      <w:bodyDiv w:val="1"/>
      <w:marLeft w:val="0"/>
      <w:marRight w:val="0"/>
      <w:marTop w:val="0"/>
      <w:marBottom w:val="0"/>
      <w:divBdr>
        <w:top w:val="none" w:sz="0" w:space="0" w:color="auto"/>
        <w:left w:val="none" w:sz="0" w:space="0" w:color="auto"/>
        <w:bottom w:val="none" w:sz="0" w:space="0" w:color="auto"/>
        <w:right w:val="none" w:sz="0" w:space="0" w:color="auto"/>
      </w:divBdr>
    </w:div>
    <w:div w:id="19207810">
      <w:bodyDiv w:val="1"/>
      <w:marLeft w:val="0"/>
      <w:marRight w:val="0"/>
      <w:marTop w:val="0"/>
      <w:marBottom w:val="0"/>
      <w:divBdr>
        <w:top w:val="none" w:sz="0" w:space="0" w:color="auto"/>
        <w:left w:val="none" w:sz="0" w:space="0" w:color="auto"/>
        <w:bottom w:val="none" w:sz="0" w:space="0" w:color="auto"/>
        <w:right w:val="none" w:sz="0" w:space="0" w:color="auto"/>
      </w:divBdr>
    </w:div>
    <w:div w:id="19401404">
      <w:bodyDiv w:val="1"/>
      <w:marLeft w:val="0"/>
      <w:marRight w:val="0"/>
      <w:marTop w:val="0"/>
      <w:marBottom w:val="0"/>
      <w:divBdr>
        <w:top w:val="none" w:sz="0" w:space="0" w:color="auto"/>
        <w:left w:val="none" w:sz="0" w:space="0" w:color="auto"/>
        <w:bottom w:val="none" w:sz="0" w:space="0" w:color="auto"/>
        <w:right w:val="none" w:sz="0" w:space="0" w:color="auto"/>
      </w:divBdr>
    </w:div>
    <w:div w:id="20013596">
      <w:bodyDiv w:val="1"/>
      <w:marLeft w:val="0"/>
      <w:marRight w:val="0"/>
      <w:marTop w:val="0"/>
      <w:marBottom w:val="0"/>
      <w:divBdr>
        <w:top w:val="none" w:sz="0" w:space="0" w:color="auto"/>
        <w:left w:val="none" w:sz="0" w:space="0" w:color="auto"/>
        <w:bottom w:val="none" w:sz="0" w:space="0" w:color="auto"/>
        <w:right w:val="none" w:sz="0" w:space="0" w:color="auto"/>
      </w:divBdr>
    </w:div>
    <w:div w:id="20590011">
      <w:bodyDiv w:val="1"/>
      <w:marLeft w:val="0"/>
      <w:marRight w:val="0"/>
      <w:marTop w:val="0"/>
      <w:marBottom w:val="0"/>
      <w:divBdr>
        <w:top w:val="none" w:sz="0" w:space="0" w:color="auto"/>
        <w:left w:val="none" w:sz="0" w:space="0" w:color="auto"/>
        <w:bottom w:val="none" w:sz="0" w:space="0" w:color="auto"/>
        <w:right w:val="none" w:sz="0" w:space="0" w:color="auto"/>
      </w:divBdr>
    </w:div>
    <w:div w:id="21832751">
      <w:bodyDiv w:val="1"/>
      <w:marLeft w:val="0"/>
      <w:marRight w:val="0"/>
      <w:marTop w:val="0"/>
      <w:marBottom w:val="0"/>
      <w:divBdr>
        <w:top w:val="none" w:sz="0" w:space="0" w:color="auto"/>
        <w:left w:val="none" w:sz="0" w:space="0" w:color="auto"/>
        <w:bottom w:val="none" w:sz="0" w:space="0" w:color="auto"/>
        <w:right w:val="none" w:sz="0" w:space="0" w:color="auto"/>
      </w:divBdr>
    </w:div>
    <w:div w:id="22288880">
      <w:bodyDiv w:val="1"/>
      <w:marLeft w:val="0"/>
      <w:marRight w:val="0"/>
      <w:marTop w:val="0"/>
      <w:marBottom w:val="0"/>
      <w:divBdr>
        <w:top w:val="none" w:sz="0" w:space="0" w:color="auto"/>
        <w:left w:val="none" w:sz="0" w:space="0" w:color="auto"/>
        <w:bottom w:val="none" w:sz="0" w:space="0" w:color="auto"/>
        <w:right w:val="none" w:sz="0" w:space="0" w:color="auto"/>
      </w:divBdr>
    </w:div>
    <w:div w:id="22827322">
      <w:bodyDiv w:val="1"/>
      <w:marLeft w:val="0"/>
      <w:marRight w:val="0"/>
      <w:marTop w:val="0"/>
      <w:marBottom w:val="0"/>
      <w:divBdr>
        <w:top w:val="none" w:sz="0" w:space="0" w:color="auto"/>
        <w:left w:val="none" w:sz="0" w:space="0" w:color="auto"/>
        <w:bottom w:val="none" w:sz="0" w:space="0" w:color="auto"/>
        <w:right w:val="none" w:sz="0" w:space="0" w:color="auto"/>
      </w:divBdr>
    </w:div>
    <w:div w:id="22830094">
      <w:bodyDiv w:val="1"/>
      <w:marLeft w:val="0"/>
      <w:marRight w:val="0"/>
      <w:marTop w:val="0"/>
      <w:marBottom w:val="0"/>
      <w:divBdr>
        <w:top w:val="none" w:sz="0" w:space="0" w:color="auto"/>
        <w:left w:val="none" w:sz="0" w:space="0" w:color="auto"/>
        <w:bottom w:val="none" w:sz="0" w:space="0" w:color="auto"/>
        <w:right w:val="none" w:sz="0" w:space="0" w:color="auto"/>
      </w:divBdr>
    </w:div>
    <w:div w:id="22942147">
      <w:bodyDiv w:val="1"/>
      <w:marLeft w:val="0"/>
      <w:marRight w:val="0"/>
      <w:marTop w:val="0"/>
      <w:marBottom w:val="0"/>
      <w:divBdr>
        <w:top w:val="none" w:sz="0" w:space="0" w:color="auto"/>
        <w:left w:val="none" w:sz="0" w:space="0" w:color="auto"/>
        <w:bottom w:val="none" w:sz="0" w:space="0" w:color="auto"/>
        <w:right w:val="none" w:sz="0" w:space="0" w:color="auto"/>
      </w:divBdr>
    </w:div>
    <w:div w:id="23605419">
      <w:bodyDiv w:val="1"/>
      <w:marLeft w:val="0"/>
      <w:marRight w:val="0"/>
      <w:marTop w:val="0"/>
      <w:marBottom w:val="0"/>
      <w:divBdr>
        <w:top w:val="none" w:sz="0" w:space="0" w:color="auto"/>
        <w:left w:val="none" w:sz="0" w:space="0" w:color="auto"/>
        <w:bottom w:val="none" w:sz="0" w:space="0" w:color="auto"/>
        <w:right w:val="none" w:sz="0" w:space="0" w:color="auto"/>
      </w:divBdr>
    </w:div>
    <w:div w:id="24136436">
      <w:bodyDiv w:val="1"/>
      <w:marLeft w:val="0"/>
      <w:marRight w:val="0"/>
      <w:marTop w:val="0"/>
      <w:marBottom w:val="0"/>
      <w:divBdr>
        <w:top w:val="none" w:sz="0" w:space="0" w:color="auto"/>
        <w:left w:val="none" w:sz="0" w:space="0" w:color="auto"/>
        <w:bottom w:val="none" w:sz="0" w:space="0" w:color="auto"/>
        <w:right w:val="none" w:sz="0" w:space="0" w:color="auto"/>
      </w:divBdr>
    </w:div>
    <w:div w:id="24186193">
      <w:bodyDiv w:val="1"/>
      <w:marLeft w:val="0"/>
      <w:marRight w:val="0"/>
      <w:marTop w:val="0"/>
      <w:marBottom w:val="0"/>
      <w:divBdr>
        <w:top w:val="none" w:sz="0" w:space="0" w:color="auto"/>
        <w:left w:val="none" w:sz="0" w:space="0" w:color="auto"/>
        <w:bottom w:val="none" w:sz="0" w:space="0" w:color="auto"/>
        <w:right w:val="none" w:sz="0" w:space="0" w:color="auto"/>
      </w:divBdr>
    </w:div>
    <w:div w:id="24257772">
      <w:bodyDiv w:val="1"/>
      <w:marLeft w:val="0"/>
      <w:marRight w:val="0"/>
      <w:marTop w:val="0"/>
      <w:marBottom w:val="0"/>
      <w:divBdr>
        <w:top w:val="none" w:sz="0" w:space="0" w:color="auto"/>
        <w:left w:val="none" w:sz="0" w:space="0" w:color="auto"/>
        <w:bottom w:val="none" w:sz="0" w:space="0" w:color="auto"/>
        <w:right w:val="none" w:sz="0" w:space="0" w:color="auto"/>
      </w:divBdr>
    </w:div>
    <w:div w:id="24644406">
      <w:bodyDiv w:val="1"/>
      <w:marLeft w:val="0"/>
      <w:marRight w:val="0"/>
      <w:marTop w:val="0"/>
      <w:marBottom w:val="0"/>
      <w:divBdr>
        <w:top w:val="none" w:sz="0" w:space="0" w:color="auto"/>
        <w:left w:val="none" w:sz="0" w:space="0" w:color="auto"/>
        <w:bottom w:val="none" w:sz="0" w:space="0" w:color="auto"/>
        <w:right w:val="none" w:sz="0" w:space="0" w:color="auto"/>
      </w:divBdr>
    </w:div>
    <w:div w:id="24793333">
      <w:bodyDiv w:val="1"/>
      <w:marLeft w:val="0"/>
      <w:marRight w:val="0"/>
      <w:marTop w:val="0"/>
      <w:marBottom w:val="0"/>
      <w:divBdr>
        <w:top w:val="none" w:sz="0" w:space="0" w:color="auto"/>
        <w:left w:val="none" w:sz="0" w:space="0" w:color="auto"/>
        <w:bottom w:val="none" w:sz="0" w:space="0" w:color="auto"/>
        <w:right w:val="none" w:sz="0" w:space="0" w:color="auto"/>
      </w:divBdr>
    </w:div>
    <w:div w:id="25722315">
      <w:bodyDiv w:val="1"/>
      <w:marLeft w:val="0"/>
      <w:marRight w:val="0"/>
      <w:marTop w:val="0"/>
      <w:marBottom w:val="0"/>
      <w:divBdr>
        <w:top w:val="none" w:sz="0" w:space="0" w:color="auto"/>
        <w:left w:val="none" w:sz="0" w:space="0" w:color="auto"/>
        <w:bottom w:val="none" w:sz="0" w:space="0" w:color="auto"/>
        <w:right w:val="none" w:sz="0" w:space="0" w:color="auto"/>
      </w:divBdr>
    </w:div>
    <w:div w:id="25758077">
      <w:bodyDiv w:val="1"/>
      <w:marLeft w:val="0"/>
      <w:marRight w:val="0"/>
      <w:marTop w:val="0"/>
      <w:marBottom w:val="0"/>
      <w:divBdr>
        <w:top w:val="none" w:sz="0" w:space="0" w:color="auto"/>
        <w:left w:val="none" w:sz="0" w:space="0" w:color="auto"/>
        <w:bottom w:val="none" w:sz="0" w:space="0" w:color="auto"/>
        <w:right w:val="none" w:sz="0" w:space="0" w:color="auto"/>
      </w:divBdr>
    </w:div>
    <w:div w:id="26378008">
      <w:bodyDiv w:val="1"/>
      <w:marLeft w:val="0"/>
      <w:marRight w:val="0"/>
      <w:marTop w:val="0"/>
      <w:marBottom w:val="0"/>
      <w:divBdr>
        <w:top w:val="none" w:sz="0" w:space="0" w:color="auto"/>
        <w:left w:val="none" w:sz="0" w:space="0" w:color="auto"/>
        <w:bottom w:val="none" w:sz="0" w:space="0" w:color="auto"/>
        <w:right w:val="none" w:sz="0" w:space="0" w:color="auto"/>
      </w:divBdr>
    </w:div>
    <w:div w:id="26880973">
      <w:bodyDiv w:val="1"/>
      <w:marLeft w:val="0"/>
      <w:marRight w:val="0"/>
      <w:marTop w:val="0"/>
      <w:marBottom w:val="0"/>
      <w:divBdr>
        <w:top w:val="none" w:sz="0" w:space="0" w:color="auto"/>
        <w:left w:val="none" w:sz="0" w:space="0" w:color="auto"/>
        <w:bottom w:val="none" w:sz="0" w:space="0" w:color="auto"/>
        <w:right w:val="none" w:sz="0" w:space="0" w:color="auto"/>
      </w:divBdr>
    </w:div>
    <w:div w:id="26956708">
      <w:bodyDiv w:val="1"/>
      <w:marLeft w:val="0"/>
      <w:marRight w:val="0"/>
      <w:marTop w:val="0"/>
      <w:marBottom w:val="0"/>
      <w:divBdr>
        <w:top w:val="none" w:sz="0" w:space="0" w:color="auto"/>
        <w:left w:val="none" w:sz="0" w:space="0" w:color="auto"/>
        <w:bottom w:val="none" w:sz="0" w:space="0" w:color="auto"/>
        <w:right w:val="none" w:sz="0" w:space="0" w:color="auto"/>
      </w:divBdr>
    </w:div>
    <w:div w:id="30687571">
      <w:bodyDiv w:val="1"/>
      <w:marLeft w:val="0"/>
      <w:marRight w:val="0"/>
      <w:marTop w:val="0"/>
      <w:marBottom w:val="0"/>
      <w:divBdr>
        <w:top w:val="none" w:sz="0" w:space="0" w:color="auto"/>
        <w:left w:val="none" w:sz="0" w:space="0" w:color="auto"/>
        <w:bottom w:val="none" w:sz="0" w:space="0" w:color="auto"/>
        <w:right w:val="none" w:sz="0" w:space="0" w:color="auto"/>
      </w:divBdr>
    </w:div>
    <w:div w:id="30808395">
      <w:bodyDiv w:val="1"/>
      <w:marLeft w:val="0"/>
      <w:marRight w:val="0"/>
      <w:marTop w:val="0"/>
      <w:marBottom w:val="0"/>
      <w:divBdr>
        <w:top w:val="none" w:sz="0" w:space="0" w:color="auto"/>
        <w:left w:val="none" w:sz="0" w:space="0" w:color="auto"/>
        <w:bottom w:val="none" w:sz="0" w:space="0" w:color="auto"/>
        <w:right w:val="none" w:sz="0" w:space="0" w:color="auto"/>
      </w:divBdr>
    </w:div>
    <w:div w:id="31541019">
      <w:bodyDiv w:val="1"/>
      <w:marLeft w:val="0"/>
      <w:marRight w:val="0"/>
      <w:marTop w:val="0"/>
      <w:marBottom w:val="0"/>
      <w:divBdr>
        <w:top w:val="none" w:sz="0" w:space="0" w:color="auto"/>
        <w:left w:val="none" w:sz="0" w:space="0" w:color="auto"/>
        <w:bottom w:val="none" w:sz="0" w:space="0" w:color="auto"/>
        <w:right w:val="none" w:sz="0" w:space="0" w:color="auto"/>
      </w:divBdr>
    </w:div>
    <w:div w:id="32273703">
      <w:bodyDiv w:val="1"/>
      <w:marLeft w:val="0"/>
      <w:marRight w:val="0"/>
      <w:marTop w:val="0"/>
      <w:marBottom w:val="0"/>
      <w:divBdr>
        <w:top w:val="none" w:sz="0" w:space="0" w:color="auto"/>
        <w:left w:val="none" w:sz="0" w:space="0" w:color="auto"/>
        <w:bottom w:val="none" w:sz="0" w:space="0" w:color="auto"/>
        <w:right w:val="none" w:sz="0" w:space="0" w:color="auto"/>
      </w:divBdr>
    </w:div>
    <w:div w:id="32388323">
      <w:bodyDiv w:val="1"/>
      <w:marLeft w:val="0"/>
      <w:marRight w:val="0"/>
      <w:marTop w:val="0"/>
      <w:marBottom w:val="0"/>
      <w:divBdr>
        <w:top w:val="none" w:sz="0" w:space="0" w:color="auto"/>
        <w:left w:val="none" w:sz="0" w:space="0" w:color="auto"/>
        <w:bottom w:val="none" w:sz="0" w:space="0" w:color="auto"/>
        <w:right w:val="none" w:sz="0" w:space="0" w:color="auto"/>
      </w:divBdr>
    </w:div>
    <w:div w:id="32660423">
      <w:bodyDiv w:val="1"/>
      <w:marLeft w:val="0"/>
      <w:marRight w:val="0"/>
      <w:marTop w:val="0"/>
      <w:marBottom w:val="0"/>
      <w:divBdr>
        <w:top w:val="none" w:sz="0" w:space="0" w:color="auto"/>
        <w:left w:val="none" w:sz="0" w:space="0" w:color="auto"/>
        <w:bottom w:val="none" w:sz="0" w:space="0" w:color="auto"/>
        <w:right w:val="none" w:sz="0" w:space="0" w:color="auto"/>
      </w:divBdr>
    </w:div>
    <w:div w:id="32965962">
      <w:bodyDiv w:val="1"/>
      <w:marLeft w:val="0"/>
      <w:marRight w:val="0"/>
      <w:marTop w:val="0"/>
      <w:marBottom w:val="0"/>
      <w:divBdr>
        <w:top w:val="none" w:sz="0" w:space="0" w:color="auto"/>
        <w:left w:val="none" w:sz="0" w:space="0" w:color="auto"/>
        <w:bottom w:val="none" w:sz="0" w:space="0" w:color="auto"/>
        <w:right w:val="none" w:sz="0" w:space="0" w:color="auto"/>
      </w:divBdr>
    </w:div>
    <w:div w:id="34277083">
      <w:bodyDiv w:val="1"/>
      <w:marLeft w:val="0"/>
      <w:marRight w:val="0"/>
      <w:marTop w:val="0"/>
      <w:marBottom w:val="0"/>
      <w:divBdr>
        <w:top w:val="none" w:sz="0" w:space="0" w:color="auto"/>
        <w:left w:val="none" w:sz="0" w:space="0" w:color="auto"/>
        <w:bottom w:val="none" w:sz="0" w:space="0" w:color="auto"/>
        <w:right w:val="none" w:sz="0" w:space="0" w:color="auto"/>
      </w:divBdr>
    </w:div>
    <w:div w:id="35544781">
      <w:bodyDiv w:val="1"/>
      <w:marLeft w:val="0"/>
      <w:marRight w:val="0"/>
      <w:marTop w:val="0"/>
      <w:marBottom w:val="0"/>
      <w:divBdr>
        <w:top w:val="none" w:sz="0" w:space="0" w:color="auto"/>
        <w:left w:val="none" w:sz="0" w:space="0" w:color="auto"/>
        <w:bottom w:val="none" w:sz="0" w:space="0" w:color="auto"/>
        <w:right w:val="none" w:sz="0" w:space="0" w:color="auto"/>
      </w:divBdr>
    </w:div>
    <w:div w:id="36391443">
      <w:bodyDiv w:val="1"/>
      <w:marLeft w:val="0"/>
      <w:marRight w:val="0"/>
      <w:marTop w:val="0"/>
      <w:marBottom w:val="0"/>
      <w:divBdr>
        <w:top w:val="none" w:sz="0" w:space="0" w:color="auto"/>
        <w:left w:val="none" w:sz="0" w:space="0" w:color="auto"/>
        <w:bottom w:val="none" w:sz="0" w:space="0" w:color="auto"/>
        <w:right w:val="none" w:sz="0" w:space="0" w:color="auto"/>
      </w:divBdr>
    </w:div>
    <w:div w:id="36399348">
      <w:bodyDiv w:val="1"/>
      <w:marLeft w:val="0"/>
      <w:marRight w:val="0"/>
      <w:marTop w:val="0"/>
      <w:marBottom w:val="0"/>
      <w:divBdr>
        <w:top w:val="none" w:sz="0" w:space="0" w:color="auto"/>
        <w:left w:val="none" w:sz="0" w:space="0" w:color="auto"/>
        <w:bottom w:val="none" w:sz="0" w:space="0" w:color="auto"/>
        <w:right w:val="none" w:sz="0" w:space="0" w:color="auto"/>
      </w:divBdr>
    </w:div>
    <w:div w:id="37630989">
      <w:bodyDiv w:val="1"/>
      <w:marLeft w:val="0"/>
      <w:marRight w:val="0"/>
      <w:marTop w:val="0"/>
      <w:marBottom w:val="0"/>
      <w:divBdr>
        <w:top w:val="none" w:sz="0" w:space="0" w:color="auto"/>
        <w:left w:val="none" w:sz="0" w:space="0" w:color="auto"/>
        <w:bottom w:val="none" w:sz="0" w:space="0" w:color="auto"/>
        <w:right w:val="none" w:sz="0" w:space="0" w:color="auto"/>
      </w:divBdr>
    </w:div>
    <w:div w:id="37749640">
      <w:bodyDiv w:val="1"/>
      <w:marLeft w:val="0"/>
      <w:marRight w:val="0"/>
      <w:marTop w:val="0"/>
      <w:marBottom w:val="0"/>
      <w:divBdr>
        <w:top w:val="none" w:sz="0" w:space="0" w:color="auto"/>
        <w:left w:val="none" w:sz="0" w:space="0" w:color="auto"/>
        <w:bottom w:val="none" w:sz="0" w:space="0" w:color="auto"/>
        <w:right w:val="none" w:sz="0" w:space="0" w:color="auto"/>
      </w:divBdr>
    </w:div>
    <w:div w:id="38357529">
      <w:bodyDiv w:val="1"/>
      <w:marLeft w:val="0"/>
      <w:marRight w:val="0"/>
      <w:marTop w:val="0"/>
      <w:marBottom w:val="0"/>
      <w:divBdr>
        <w:top w:val="none" w:sz="0" w:space="0" w:color="auto"/>
        <w:left w:val="none" w:sz="0" w:space="0" w:color="auto"/>
        <w:bottom w:val="none" w:sz="0" w:space="0" w:color="auto"/>
        <w:right w:val="none" w:sz="0" w:space="0" w:color="auto"/>
      </w:divBdr>
    </w:div>
    <w:div w:id="38435514">
      <w:bodyDiv w:val="1"/>
      <w:marLeft w:val="0"/>
      <w:marRight w:val="0"/>
      <w:marTop w:val="0"/>
      <w:marBottom w:val="0"/>
      <w:divBdr>
        <w:top w:val="none" w:sz="0" w:space="0" w:color="auto"/>
        <w:left w:val="none" w:sz="0" w:space="0" w:color="auto"/>
        <w:bottom w:val="none" w:sz="0" w:space="0" w:color="auto"/>
        <w:right w:val="none" w:sz="0" w:space="0" w:color="auto"/>
      </w:divBdr>
    </w:div>
    <w:div w:id="38671490">
      <w:bodyDiv w:val="1"/>
      <w:marLeft w:val="0"/>
      <w:marRight w:val="0"/>
      <w:marTop w:val="0"/>
      <w:marBottom w:val="0"/>
      <w:divBdr>
        <w:top w:val="none" w:sz="0" w:space="0" w:color="auto"/>
        <w:left w:val="none" w:sz="0" w:space="0" w:color="auto"/>
        <w:bottom w:val="none" w:sz="0" w:space="0" w:color="auto"/>
        <w:right w:val="none" w:sz="0" w:space="0" w:color="auto"/>
      </w:divBdr>
    </w:div>
    <w:div w:id="38819500">
      <w:bodyDiv w:val="1"/>
      <w:marLeft w:val="0"/>
      <w:marRight w:val="0"/>
      <w:marTop w:val="0"/>
      <w:marBottom w:val="0"/>
      <w:divBdr>
        <w:top w:val="none" w:sz="0" w:space="0" w:color="auto"/>
        <w:left w:val="none" w:sz="0" w:space="0" w:color="auto"/>
        <w:bottom w:val="none" w:sz="0" w:space="0" w:color="auto"/>
        <w:right w:val="none" w:sz="0" w:space="0" w:color="auto"/>
      </w:divBdr>
    </w:div>
    <w:div w:id="38865960">
      <w:bodyDiv w:val="1"/>
      <w:marLeft w:val="0"/>
      <w:marRight w:val="0"/>
      <w:marTop w:val="0"/>
      <w:marBottom w:val="0"/>
      <w:divBdr>
        <w:top w:val="none" w:sz="0" w:space="0" w:color="auto"/>
        <w:left w:val="none" w:sz="0" w:space="0" w:color="auto"/>
        <w:bottom w:val="none" w:sz="0" w:space="0" w:color="auto"/>
        <w:right w:val="none" w:sz="0" w:space="0" w:color="auto"/>
      </w:divBdr>
    </w:div>
    <w:div w:id="40784917">
      <w:bodyDiv w:val="1"/>
      <w:marLeft w:val="0"/>
      <w:marRight w:val="0"/>
      <w:marTop w:val="0"/>
      <w:marBottom w:val="0"/>
      <w:divBdr>
        <w:top w:val="none" w:sz="0" w:space="0" w:color="auto"/>
        <w:left w:val="none" w:sz="0" w:space="0" w:color="auto"/>
        <w:bottom w:val="none" w:sz="0" w:space="0" w:color="auto"/>
        <w:right w:val="none" w:sz="0" w:space="0" w:color="auto"/>
      </w:divBdr>
    </w:div>
    <w:div w:id="41829669">
      <w:bodyDiv w:val="1"/>
      <w:marLeft w:val="0"/>
      <w:marRight w:val="0"/>
      <w:marTop w:val="0"/>
      <w:marBottom w:val="0"/>
      <w:divBdr>
        <w:top w:val="none" w:sz="0" w:space="0" w:color="auto"/>
        <w:left w:val="none" w:sz="0" w:space="0" w:color="auto"/>
        <w:bottom w:val="none" w:sz="0" w:space="0" w:color="auto"/>
        <w:right w:val="none" w:sz="0" w:space="0" w:color="auto"/>
      </w:divBdr>
    </w:div>
    <w:div w:id="41830289">
      <w:bodyDiv w:val="1"/>
      <w:marLeft w:val="0"/>
      <w:marRight w:val="0"/>
      <w:marTop w:val="0"/>
      <w:marBottom w:val="0"/>
      <w:divBdr>
        <w:top w:val="none" w:sz="0" w:space="0" w:color="auto"/>
        <w:left w:val="none" w:sz="0" w:space="0" w:color="auto"/>
        <w:bottom w:val="none" w:sz="0" w:space="0" w:color="auto"/>
        <w:right w:val="none" w:sz="0" w:space="0" w:color="auto"/>
      </w:divBdr>
    </w:div>
    <w:div w:id="43066833">
      <w:bodyDiv w:val="1"/>
      <w:marLeft w:val="0"/>
      <w:marRight w:val="0"/>
      <w:marTop w:val="0"/>
      <w:marBottom w:val="0"/>
      <w:divBdr>
        <w:top w:val="none" w:sz="0" w:space="0" w:color="auto"/>
        <w:left w:val="none" w:sz="0" w:space="0" w:color="auto"/>
        <w:bottom w:val="none" w:sz="0" w:space="0" w:color="auto"/>
        <w:right w:val="none" w:sz="0" w:space="0" w:color="auto"/>
      </w:divBdr>
    </w:div>
    <w:div w:id="43258822">
      <w:bodyDiv w:val="1"/>
      <w:marLeft w:val="0"/>
      <w:marRight w:val="0"/>
      <w:marTop w:val="0"/>
      <w:marBottom w:val="0"/>
      <w:divBdr>
        <w:top w:val="none" w:sz="0" w:space="0" w:color="auto"/>
        <w:left w:val="none" w:sz="0" w:space="0" w:color="auto"/>
        <w:bottom w:val="none" w:sz="0" w:space="0" w:color="auto"/>
        <w:right w:val="none" w:sz="0" w:space="0" w:color="auto"/>
      </w:divBdr>
    </w:div>
    <w:div w:id="43263627">
      <w:bodyDiv w:val="1"/>
      <w:marLeft w:val="0"/>
      <w:marRight w:val="0"/>
      <w:marTop w:val="0"/>
      <w:marBottom w:val="0"/>
      <w:divBdr>
        <w:top w:val="none" w:sz="0" w:space="0" w:color="auto"/>
        <w:left w:val="none" w:sz="0" w:space="0" w:color="auto"/>
        <w:bottom w:val="none" w:sz="0" w:space="0" w:color="auto"/>
        <w:right w:val="none" w:sz="0" w:space="0" w:color="auto"/>
      </w:divBdr>
    </w:div>
    <w:div w:id="44182163">
      <w:bodyDiv w:val="1"/>
      <w:marLeft w:val="0"/>
      <w:marRight w:val="0"/>
      <w:marTop w:val="0"/>
      <w:marBottom w:val="0"/>
      <w:divBdr>
        <w:top w:val="none" w:sz="0" w:space="0" w:color="auto"/>
        <w:left w:val="none" w:sz="0" w:space="0" w:color="auto"/>
        <w:bottom w:val="none" w:sz="0" w:space="0" w:color="auto"/>
        <w:right w:val="none" w:sz="0" w:space="0" w:color="auto"/>
      </w:divBdr>
    </w:div>
    <w:div w:id="44182704">
      <w:bodyDiv w:val="1"/>
      <w:marLeft w:val="0"/>
      <w:marRight w:val="0"/>
      <w:marTop w:val="0"/>
      <w:marBottom w:val="0"/>
      <w:divBdr>
        <w:top w:val="none" w:sz="0" w:space="0" w:color="auto"/>
        <w:left w:val="none" w:sz="0" w:space="0" w:color="auto"/>
        <w:bottom w:val="none" w:sz="0" w:space="0" w:color="auto"/>
        <w:right w:val="none" w:sz="0" w:space="0" w:color="auto"/>
      </w:divBdr>
    </w:div>
    <w:div w:id="45616479">
      <w:bodyDiv w:val="1"/>
      <w:marLeft w:val="0"/>
      <w:marRight w:val="0"/>
      <w:marTop w:val="0"/>
      <w:marBottom w:val="0"/>
      <w:divBdr>
        <w:top w:val="none" w:sz="0" w:space="0" w:color="auto"/>
        <w:left w:val="none" w:sz="0" w:space="0" w:color="auto"/>
        <w:bottom w:val="none" w:sz="0" w:space="0" w:color="auto"/>
        <w:right w:val="none" w:sz="0" w:space="0" w:color="auto"/>
      </w:divBdr>
    </w:div>
    <w:div w:id="45956145">
      <w:bodyDiv w:val="1"/>
      <w:marLeft w:val="0"/>
      <w:marRight w:val="0"/>
      <w:marTop w:val="0"/>
      <w:marBottom w:val="0"/>
      <w:divBdr>
        <w:top w:val="none" w:sz="0" w:space="0" w:color="auto"/>
        <w:left w:val="none" w:sz="0" w:space="0" w:color="auto"/>
        <w:bottom w:val="none" w:sz="0" w:space="0" w:color="auto"/>
        <w:right w:val="none" w:sz="0" w:space="0" w:color="auto"/>
      </w:divBdr>
    </w:div>
    <w:div w:id="46805297">
      <w:bodyDiv w:val="1"/>
      <w:marLeft w:val="0"/>
      <w:marRight w:val="0"/>
      <w:marTop w:val="0"/>
      <w:marBottom w:val="0"/>
      <w:divBdr>
        <w:top w:val="none" w:sz="0" w:space="0" w:color="auto"/>
        <w:left w:val="none" w:sz="0" w:space="0" w:color="auto"/>
        <w:bottom w:val="none" w:sz="0" w:space="0" w:color="auto"/>
        <w:right w:val="none" w:sz="0" w:space="0" w:color="auto"/>
      </w:divBdr>
    </w:div>
    <w:div w:id="48309585">
      <w:bodyDiv w:val="1"/>
      <w:marLeft w:val="0"/>
      <w:marRight w:val="0"/>
      <w:marTop w:val="0"/>
      <w:marBottom w:val="0"/>
      <w:divBdr>
        <w:top w:val="none" w:sz="0" w:space="0" w:color="auto"/>
        <w:left w:val="none" w:sz="0" w:space="0" w:color="auto"/>
        <w:bottom w:val="none" w:sz="0" w:space="0" w:color="auto"/>
        <w:right w:val="none" w:sz="0" w:space="0" w:color="auto"/>
      </w:divBdr>
    </w:div>
    <w:div w:id="48774312">
      <w:bodyDiv w:val="1"/>
      <w:marLeft w:val="0"/>
      <w:marRight w:val="0"/>
      <w:marTop w:val="0"/>
      <w:marBottom w:val="0"/>
      <w:divBdr>
        <w:top w:val="none" w:sz="0" w:space="0" w:color="auto"/>
        <w:left w:val="none" w:sz="0" w:space="0" w:color="auto"/>
        <w:bottom w:val="none" w:sz="0" w:space="0" w:color="auto"/>
        <w:right w:val="none" w:sz="0" w:space="0" w:color="auto"/>
      </w:divBdr>
    </w:div>
    <w:div w:id="49160648">
      <w:bodyDiv w:val="1"/>
      <w:marLeft w:val="0"/>
      <w:marRight w:val="0"/>
      <w:marTop w:val="0"/>
      <w:marBottom w:val="0"/>
      <w:divBdr>
        <w:top w:val="none" w:sz="0" w:space="0" w:color="auto"/>
        <w:left w:val="none" w:sz="0" w:space="0" w:color="auto"/>
        <w:bottom w:val="none" w:sz="0" w:space="0" w:color="auto"/>
        <w:right w:val="none" w:sz="0" w:space="0" w:color="auto"/>
      </w:divBdr>
    </w:div>
    <w:div w:id="49696778">
      <w:bodyDiv w:val="1"/>
      <w:marLeft w:val="0"/>
      <w:marRight w:val="0"/>
      <w:marTop w:val="0"/>
      <w:marBottom w:val="0"/>
      <w:divBdr>
        <w:top w:val="none" w:sz="0" w:space="0" w:color="auto"/>
        <w:left w:val="none" w:sz="0" w:space="0" w:color="auto"/>
        <w:bottom w:val="none" w:sz="0" w:space="0" w:color="auto"/>
        <w:right w:val="none" w:sz="0" w:space="0" w:color="auto"/>
      </w:divBdr>
    </w:div>
    <w:div w:id="49966353">
      <w:bodyDiv w:val="1"/>
      <w:marLeft w:val="0"/>
      <w:marRight w:val="0"/>
      <w:marTop w:val="0"/>
      <w:marBottom w:val="0"/>
      <w:divBdr>
        <w:top w:val="none" w:sz="0" w:space="0" w:color="auto"/>
        <w:left w:val="none" w:sz="0" w:space="0" w:color="auto"/>
        <w:bottom w:val="none" w:sz="0" w:space="0" w:color="auto"/>
        <w:right w:val="none" w:sz="0" w:space="0" w:color="auto"/>
      </w:divBdr>
    </w:div>
    <w:div w:id="50085269">
      <w:bodyDiv w:val="1"/>
      <w:marLeft w:val="0"/>
      <w:marRight w:val="0"/>
      <w:marTop w:val="0"/>
      <w:marBottom w:val="0"/>
      <w:divBdr>
        <w:top w:val="none" w:sz="0" w:space="0" w:color="auto"/>
        <w:left w:val="none" w:sz="0" w:space="0" w:color="auto"/>
        <w:bottom w:val="none" w:sz="0" w:space="0" w:color="auto"/>
        <w:right w:val="none" w:sz="0" w:space="0" w:color="auto"/>
      </w:divBdr>
    </w:div>
    <w:div w:id="50539145">
      <w:bodyDiv w:val="1"/>
      <w:marLeft w:val="0"/>
      <w:marRight w:val="0"/>
      <w:marTop w:val="0"/>
      <w:marBottom w:val="0"/>
      <w:divBdr>
        <w:top w:val="none" w:sz="0" w:space="0" w:color="auto"/>
        <w:left w:val="none" w:sz="0" w:space="0" w:color="auto"/>
        <w:bottom w:val="none" w:sz="0" w:space="0" w:color="auto"/>
        <w:right w:val="none" w:sz="0" w:space="0" w:color="auto"/>
      </w:divBdr>
    </w:div>
    <w:div w:id="50543631">
      <w:bodyDiv w:val="1"/>
      <w:marLeft w:val="0"/>
      <w:marRight w:val="0"/>
      <w:marTop w:val="0"/>
      <w:marBottom w:val="0"/>
      <w:divBdr>
        <w:top w:val="none" w:sz="0" w:space="0" w:color="auto"/>
        <w:left w:val="none" w:sz="0" w:space="0" w:color="auto"/>
        <w:bottom w:val="none" w:sz="0" w:space="0" w:color="auto"/>
        <w:right w:val="none" w:sz="0" w:space="0" w:color="auto"/>
      </w:divBdr>
    </w:div>
    <w:div w:id="50733370">
      <w:bodyDiv w:val="1"/>
      <w:marLeft w:val="0"/>
      <w:marRight w:val="0"/>
      <w:marTop w:val="0"/>
      <w:marBottom w:val="0"/>
      <w:divBdr>
        <w:top w:val="none" w:sz="0" w:space="0" w:color="auto"/>
        <w:left w:val="none" w:sz="0" w:space="0" w:color="auto"/>
        <w:bottom w:val="none" w:sz="0" w:space="0" w:color="auto"/>
        <w:right w:val="none" w:sz="0" w:space="0" w:color="auto"/>
      </w:divBdr>
    </w:div>
    <w:div w:id="51930617">
      <w:bodyDiv w:val="1"/>
      <w:marLeft w:val="0"/>
      <w:marRight w:val="0"/>
      <w:marTop w:val="0"/>
      <w:marBottom w:val="0"/>
      <w:divBdr>
        <w:top w:val="none" w:sz="0" w:space="0" w:color="auto"/>
        <w:left w:val="none" w:sz="0" w:space="0" w:color="auto"/>
        <w:bottom w:val="none" w:sz="0" w:space="0" w:color="auto"/>
        <w:right w:val="none" w:sz="0" w:space="0" w:color="auto"/>
      </w:divBdr>
    </w:div>
    <w:div w:id="53431028">
      <w:bodyDiv w:val="1"/>
      <w:marLeft w:val="0"/>
      <w:marRight w:val="0"/>
      <w:marTop w:val="0"/>
      <w:marBottom w:val="0"/>
      <w:divBdr>
        <w:top w:val="none" w:sz="0" w:space="0" w:color="auto"/>
        <w:left w:val="none" w:sz="0" w:space="0" w:color="auto"/>
        <w:bottom w:val="none" w:sz="0" w:space="0" w:color="auto"/>
        <w:right w:val="none" w:sz="0" w:space="0" w:color="auto"/>
      </w:divBdr>
    </w:div>
    <w:div w:id="53820755">
      <w:bodyDiv w:val="1"/>
      <w:marLeft w:val="0"/>
      <w:marRight w:val="0"/>
      <w:marTop w:val="0"/>
      <w:marBottom w:val="0"/>
      <w:divBdr>
        <w:top w:val="none" w:sz="0" w:space="0" w:color="auto"/>
        <w:left w:val="none" w:sz="0" w:space="0" w:color="auto"/>
        <w:bottom w:val="none" w:sz="0" w:space="0" w:color="auto"/>
        <w:right w:val="none" w:sz="0" w:space="0" w:color="auto"/>
      </w:divBdr>
    </w:div>
    <w:div w:id="53894502">
      <w:bodyDiv w:val="1"/>
      <w:marLeft w:val="0"/>
      <w:marRight w:val="0"/>
      <w:marTop w:val="0"/>
      <w:marBottom w:val="0"/>
      <w:divBdr>
        <w:top w:val="none" w:sz="0" w:space="0" w:color="auto"/>
        <w:left w:val="none" w:sz="0" w:space="0" w:color="auto"/>
        <w:bottom w:val="none" w:sz="0" w:space="0" w:color="auto"/>
        <w:right w:val="none" w:sz="0" w:space="0" w:color="auto"/>
      </w:divBdr>
    </w:div>
    <w:div w:id="54091908">
      <w:bodyDiv w:val="1"/>
      <w:marLeft w:val="0"/>
      <w:marRight w:val="0"/>
      <w:marTop w:val="0"/>
      <w:marBottom w:val="0"/>
      <w:divBdr>
        <w:top w:val="none" w:sz="0" w:space="0" w:color="auto"/>
        <w:left w:val="none" w:sz="0" w:space="0" w:color="auto"/>
        <w:bottom w:val="none" w:sz="0" w:space="0" w:color="auto"/>
        <w:right w:val="none" w:sz="0" w:space="0" w:color="auto"/>
      </w:divBdr>
    </w:div>
    <w:div w:id="54158589">
      <w:bodyDiv w:val="1"/>
      <w:marLeft w:val="0"/>
      <w:marRight w:val="0"/>
      <w:marTop w:val="0"/>
      <w:marBottom w:val="0"/>
      <w:divBdr>
        <w:top w:val="none" w:sz="0" w:space="0" w:color="auto"/>
        <w:left w:val="none" w:sz="0" w:space="0" w:color="auto"/>
        <w:bottom w:val="none" w:sz="0" w:space="0" w:color="auto"/>
        <w:right w:val="none" w:sz="0" w:space="0" w:color="auto"/>
      </w:divBdr>
    </w:div>
    <w:div w:id="54209035">
      <w:bodyDiv w:val="1"/>
      <w:marLeft w:val="0"/>
      <w:marRight w:val="0"/>
      <w:marTop w:val="0"/>
      <w:marBottom w:val="0"/>
      <w:divBdr>
        <w:top w:val="none" w:sz="0" w:space="0" w:color="auto"/>
        <w:left w:val="none" w:sz="0" w:space="0" w:color="auto"/>
        <w:bottom w:val="none" w:sz="0" w:space="0" w:color="auto"/>
        <w:right w:val="none" w:sz="0" w:space="0" w:color="auto"/>
      </w:divBdr>
    </w:div>
    <w:div w:id="54789492">
      <w:bodyDiv w:val="1"/>
      <w:marLeft w:val="0"/>
      <w:marRight w:val="0"/>
      <w:marTop w:val="0"/>
      <w:marBottom w:val="0"/>
      <w:divBdr>
        <w:top w:val="none" w:sz="0" w:space="0" w:color="auto"/>
        <w:left w:val="none" w:sz="0" w:space="0" w:color="auto"/>
        <w:bottom w:val="none" w:sz="0" w:space="0" w:color="auto"/>
        <w:right w:val="none" w:sz="0" w:space="0" w:color="auto"/>
      </w:divBdr>
    </w:div>
    <w:div w:id="54859094">
      <w:bodyDiv w:val="1"/>
      <w:marLeft w:val="0"/>
      <w:marRight w:val="0"/>
      <w:marTop w:val="0"/>
      <w:marBottom w:val="0"/>
      <w:divBdr>
        <w:top w:val="none" w:sz="0" w:space="0" w:color="auto"/>
        <w:left w:val="none" w:sz="0" w:space="0" w:color="auto"/>
        <w:bottom w:val="none" w:sz="0" w:space="0" w:color="auto"/>
        <w:right w:val="none" w:sz="0" w:space="0" w:color="auto"/>
      </w:divBdr>
    </w:div>
    <w:div w:id="55275975">
      <w:bodyDiv w:val="1"/>
      <w:marLeft w:val="0"/>
      <w:marRight w:val="0"/>
      <w:marTop w:val="0"/>
      <w:marBottom w:val="0"/>
      <w:divBdr>
        <w:top w:val="none" w:sz="0" w:space="0" w:color="auto"/>
        <w:left w:val="none" w:sz="0" w:space="0" w:color="auto"/>
        <w:bottom w:val="none" w:sz="0" w:space="0" w:color="auto"/>
        <w:right w:val="none" w:sz="0" w:space="0" w:color="auto"/>
      </w:divBdr>
    </w:div>
    <w:div w:id="55322776">
      <w:bodyDiv w:val="1"/>
      <w:marLeft w:val="0"/>
      <w:marRight w:val="0"/>
      <w:marTop w:val="0"/>
      <w:marBottom w:val="0"/>
      <w:divBdr>
        <w:top w:val="none" w:sz="0" w:space="0" w:color="auto"/>
        <w:left w:val="none" w:sz="0" w:space="0" w:color="auto"/>
        <w:bottom w:val="none" w:sz="0" w:space="0" w:color="auto"/>
        <w:right w:val="none" w:sz="0" w:space="0" w:color="auto"/>
      </w:divBdr>
    </w:div>
    <w:div w:id="56974693">
      <w:bodyDiv w:val="1"/>
      <w:marLeft w:val="0"/>
      <w:marRight w:val="0"/>
      <w:marTop w:val="0"/>
      <w:marBottom w:val="0"/>
      <w:divBdr>
        <w:top w:val="none" w:sz="0" w:space="0" w:color="auto"/>
        <w:left w:val="none" w:sz="0" w:space="0" w:color="auto"/>
        <w:bottom w:val="none" w:sz="0" w:space="0" w:color="auto"/>
        <w:right w:val="none" w:sz="0" w:space="0" w:color="auto"/>
      </w:divBdr>
    </w:div>
    <w:div w:id="56975557">
      <w:bodyDiv w:val="1"/>
      <w:marLeft w:val="0"/>
      <w:marRight w:val="0"/>
      <w:marTop w:val="0"/>
      <w:marBottom w:val="0"/>
      <w:divBdr>
        <w:top w:val="none" w:sz="0" w:space="0" w:color="auto"/>
        <w:left w:val="none" w:sz="0" w:space="0" w:color="auto"/>
        <w:bottom w:val="none" w:sz="0" w:space="0" w:color="auto"/>
        <w:right w:val="none" w:sz="0" w:space="0" w:color="auto"/>
      </w:divBdr>
    </w:div>
    <w:div w:id="57292198">
      <w:bodyDiv w:val="1"/>
      <w:marLeft w:val="0"/>
      <w:marRight w:val="0"/>
      <w:marTop w:val="0"/>
      <w:marBottom w:val="0"/>
      <w:divBdr>
        <w:top w:val="none" w:sz="0" w:space="0" w:color="auto"/>
        <w:left w:val="none" w:sz="0" w:space="0" w:color="auto"/>
        <w:bottom w:val="none" w:sz="0" w:space="0" w:color="auto"/>
        <w:right w:val="none" w:sz="0" w:space="0" w:color="auto"/>
      </w:divBdr>
    </w:div>
    <w:div w:id="58016092">
      <w:bodyDiv w:val="1"/>
      <w:marLeft w:val="0"/>
      <w:marRight w:val="0"/>
      <w:marTop w:val="0"/>
      <w:marBottom w:val="0"/>
      <w:divBdr>
        <w:top w:val="none" w:sz="0" w:space="0" w:color="auto"/>
        <w:left w:val="none" w:sz="0" w:space="0" w:color="auto"/>
        <w:bottom w:val="none" w:sz="0" w:space="0" w:color="auto"/>
        <w:right w:val="none" w:sz="0" w:space="0" w:color="auto"/>
      </w:divBdr>
    </w:div>
    <w:div w:id="58289191">
      <w:bodyDiv w:val="1"/>
      <w:marLeft w:val="0"/>
      <w:marRight w:val="0"/>
      <w:marTop w:val="0"/>
      <w:marBottom w:val="0"/>
      <w:divBdr>
        <w:top w:val="none" w:sz="0" w:space="0" w:color="auto"/>
        <w:left w:val="none" w:sz="0" w:space="0" w:color="auto"/>
        <w:bottom w:val="none" w:sz="0" w:space="0" w:color="auto"/>
        <w:right w:val="none" w:sz="0" w:space="0" w:color="auto"/>
      </w:divBdr>
    </w:div>
    <w:div w:id="59714924">
      <w:bodyDiv w:val="1"/>
      <w:marLeft w:val="0"/>
      <w:marRight w:val="0"/>
      <w:marTop w:val="0"/>
      <w:marBottom w:val="0"/>
      <w:divBdr>
        <w:top w:val="none" w:sz="0" w:space="0" w:color="auto"/>
        <w:left w:val="none" w:sz="0" w:space="0" w:color="auto"/>
        <w:bottom w:val="none" w:sz="0" w:space="0" w:color="auto"/>
        <w:right w:val="none" w:sz="0" w:space="0" w:color="auto"/>
      </w:divBdr>
    </w:div>
    <w:div w:id="60062390">
      <w:bodyDiv w:val="1"/>
      <w:marLeft w:val="0"/>
      <w:marRight w:val="0"/>
      <w:marTop w:val="0"/>
      <w:marBottom w:val="0"/>
      <w:divBdr>
        <w:top w:val="none" w:sz="0" w:space="0" w:color="auto"/>
        <w:left w:val="none" w:sz="0" w:space="0" w:color="auto"/>
        <w:bottom w:val="none" w:sz="0" w:space="0" w:color="auto"/>
        <w:right w:val="none" w:sz="0" w:space="0" w:color="auto"/>
      </w:divBdr>
    </w:div>
    <w:div w:id="60713856">
      <w:bodyDiv w:val="1"/>
      <w:marLeft w:val="0"/>
      <w:marRight w:val="0"/>
      <w:marTop w:val="0"/>
      <w:marBottom w:val="0"/>
      <w:divBdr>
        <w:top w:val="none" w:sz="0" w:space="0" w:color="auto"/>
        <w:left w:val="none" w:sz="0" w:space="0" w:color="auto"/>
        <w:bottom w:val="none" w:sz="0" w:space="0" w:color="auto"/>
        <w:right w:val="none" w:sz="0" w:space="0" w:color="auto"/>
      </w:divBdr>
    </w:div>
    <w:div w:id="61146153">
      <w:bodyDiv w:val="1"/>
      <w:marLeft w:val="0"/>
      <w:marRight w:val="0"/>
      <w:marTop w:val="0"/>
      <w:marBottom w:val="0"/>
      <w:divBdr>
        <w:top w:val="none" w:sz="0" w:space="0" w:color="auto"/>
        <w:left w:val="none" w:sz="0" w:space="0" w:color="auto"/>
        <w:bottom w:val="none" w:sz="0" w:space="0" w:color="auto"/>
        <w:right w:val="none" w:sz="0" w:space="0" w:color="auto"/>
      </w:divBdr>
    </w:div>
    <w:div w:id="61174798">
      <w:bodyDiv w:val="1"/>
      <w:marLeft w:val="0"/>
      <w:marRight w:val="0"/>
      <w:marTop w:val="0"/>
      <w:marBottom w:val="0"/>
      <w:divBdr>
        <w:top w:val="none" w:sz="0" w:space="0" w:color="auto"/>
        <w:left w:val="none" w:sz="0" w:space="0" w:color="auto"/>
        <w:bottom w:val="none" w:sz="0" w:space="0" w:color="auto"/>
        <w:right w:val="none" w:sz="0" w:space="0" w:color="auto"/>
      </w:divBdr>
    </w:div>
    <w:div w:id="63114383">
      <w:bodyDiv w:val="1"/>
      <w:marLeft w:val="0"/>
      <w:marRight w:val="0"/>
      <w:marTop w:val="0"/>
      <w:marBottom w:val="0"/>
      <w:divBdr>
        <w:top w:val="none" w:sz="0" w:space="0" w:color="auto"/>
        <w:left w:val="none" w:sz="0" w:space="0" w:color="auto"/>
        <w:bottom w:val="none" w:sz="0" w:space="0" w:color="auto"/>
        <w:right w:val="none" w:sz="0" w:space="0" w:color="auto"/>
      </w:divBdr>
    </w:div>
    <w:div w:id="63916582">
      <w:bodyDiv w:val="1"/>
      <w:marLeft w:val="0"/>
      <w:marRight w:val="0"/>
      <w:marTop w:val="0"/>
      <w:marBottom w:val="0"/>
      <w:divBdr>
        <w:top w:val="none" w:sz="0" w:space="0" w:color="auto"/>
        <w:left w:val="none" w:sz="0" w:space="0" w:color="auto"/>
        <w:bottom w:val="none" w:sz="0" w:space="0" w:color="auto"/>
        <w:right w:val="none" w:sz="0" w:space="0" w:color="auto"/>
      </w:divBdr>
    </w:div>
    <w:div w:id="65079518">
      <w:bodyDiv w:val="1"/>
      <w:marLeft w:val="0"/>
      <w:marRight w:val="0"/>
      <w:marTop w:val="0"/>
      <w:marBottom w:val="0"/>
      <w:divBdr>
        <w:top w:val="none" w:sz="0" w:space="0" w:color="auto"/>
        <w:left w:val="none" w:sz="0" w:space="0" w:color="auto"/>
        <w:bottom w:val="none" w:sz="0" w:space="0" w:color="auto"/>
        <w:right w:val="none" w:sz="0" w:space="0" w:color="auto"/>
      </w:divBdr>
    </w:div>
    <w:div w:id="65105179">
      <w:bodyDiv w:val="1"/>
      <w:marLeft w:val="0"/>
      <w:marRight w:val="0"/>
      <w:marTop w:val="0"/>
      <w:marBottom w:val="0"/>
      <w:divBdr>
        <w:top w:val="none" w:sz="0" w:space="0" w:color="auto"/>
        <w:left w:val="none" w:sz="0" w:space="0" w:color="auto"/>
        <w:bottom w:val="none" w:sz="0" w:space="0" w:color="auto"/>
        <w:right w:val="none" w:sz="0" w:space="0" w:color="auto"/>
      </w:divBdr>
      <w:divsChild>
        <w:div w:id="287901837">
          <w:marLeft w:val="0"/>
          <w:marRight w:val="0"/>
          <w:marTop w:val="0"/>
          <w:marBottom w:val="0"/>
          <w:divBdr>
            <w:top w:val="none" w:sz="0" w:space="0" w:color="auto"/>
            <w:left w:val="none" w:sz="0" w:space="0" w:color="auto"/>
            <w:bottom w:val="none" w:sz="0" w:space="0" w:color="auto"/>
            <w:right w:val="none" w:sz="0" w:space="0" w:color="auto"/>
          </w:divBdr>
          <w:divsChild>
            <w:div w:id="43676461">
              <w:marLeft w:val="0"/>
              <w:marRight w:val="0"/>
              <w:marTop w:val="312"/>
              <w:marBottom w:val="144"/>
              <w:divBdr>
                <w:top w:val="single" w:sz="2" w:space="0" w:color="000000"/>
                <w:left w:val="single" w:sz="2" w:space="0" w:color="000000"/>
                <w:bottom w:val="single" w:sz="2" w:space="0" w:color="000000"/>
                <w:right w:val="single" w:sz="2" w:space="0" w:color="000000"/>
              </w:divBdr>
            </w:div>
            <w:div w:id="60562241">
              <w:marLeft w:val="0"/>
              <w:marRight w:val="0"/>
              <w:marTop w:val="0"/>
              <w:marBottom w:val="0"/>
              <w:divBdr>
                <w:top w:val="single" w:sz="2" w:space="0" w:color="000000"/>
                <w:left w:val="single" w:sz="2" w:space="0" w:color="000000"/>
                <w:bottom w:val="single" w:sz="2" w:space="0" w:color="000000"/>
                <w:right w:val="single" w:sz="2" w:space="0" w:color="000000"/>
              </w:divBdr>
            </w:div>
            <w:div w:id="317657669">
              <w:marLeft w:val="0"/>
              <w:marRight w:val="0"/>
              <w:marTop w:val="0"/>
              <w:marBottom w:val="0"/>
              <w:divBdr>
                <w:top w:val="single" w:sz="2" w:space="0" w:color="000000"/>
                <w:left w:val="single" w:sz="2" w:space="0" w:color="000000"/>
                <w:bottom w:val="single" w:sz="2" w:space="0" w:color="000000"/>
                <w:right w:val="single" w:sz="2" w:space="0" w:color="000000"/>
              </w:divBdr>
            </w:div>
            <w:div w:id="638851235">
              <w:marLeft w:val="0"/>
              <w:marRight w:val="0"/>
              <w:marTop w:val="0"/>
              <w:marBottom w:val="0"/>
              <w:divBdr>
                <w:top w:val="single" w:sz="2" w:space="0" w:color="000000"/>
                <w:left w:val="single" w:sz="2" w:space="0" w:color="000000"/>
                <w:bottom w:val="single" w:sz="2" w:space="0" w:color="000000"/>
                <w:right w:val="single" w:sz="2" w:space="0" w:color="000000"/>
              </w:divBdr>
            </w:div>
            <w:div w:id="793788603">
              <w:marLeft w:val="0"/>
              <w:marRight w:val="0"/>
              <w:marTop w:val="0"/>
              <w:marBottom w:val="0"/>
              <w:divBdr>
                <w:top w:val="single" w:sz="2" w:space="0" w:color="000000"/>
                <w:left w:val="single" w:sz="2" w:space="0" w:color="000000"/>
                <w:bottom w:val="single" w:sz="2" w:space="0" w:color="000000"/>
                <w:right w:val="single" w:sz="2" w:space="0" w:color="000000"/>
              </w:divBdr>
            </w:div>
            <w:div w:id="1094745340">
              <w:marLeft w:val="0"/>
              <w:marRight w:val="0"/>
              <w:marTop w:val="0"/>
              <w:marBottom w:val="0"/>
              <w:divBdr>
                <w:top w:val="single" w:sz="2" w:space="0" w:color="000000"/>
                <w:left w:val="single" w:sz="2" w:space="0" w:color="000000"/>
                <w:bottom w:val="single" w:sz="2" w:space="0" w:color="000000"/>
                <w:right w:val="single" w:sz="2" w:space="0" w:color="000000"/>
              </w:divBdr>
            </w:div>
            <w:div w:id="1223104581">
              <w:marLeft w:val="0"/>
              <w:marRight w:val="0"/>
              <w:marTop w:val="0"/>
              <w:marBottom w:val="0"/>
              <w:divBdr>
                <w:top w:val="single" w:sz="2" w:space="0" w:color="000000"/>
                <w:left w:val="single" w:sz="2" w:space="0" w:color="000000"/>
                <w:bottom w:val="single" w:sz="2" w:space="0" w:color="000000"/>
                <w:right w:val="single" w:sz="2" w:space="0" w:color="000000"/>
              </w:divBdr>
            </w:div>
            <w:div w:id="1520922647">
              <w:marLeft w:val="0"/>
              <w:marRight w:val="0"/>
              <w:marTop w:val="0"/>
              <w:marBottom w:val="0"/>
              <w:divBdr>
                <w:top w:val="single" w:sz="2" w:space="0" w:color="000000"/>
                <w:left w:val="single" w:sz="2" w:space="0" w:color="000000"/>
                <w:bottom w:val="single" w:sz="2" w:space="0" w:color="000000"/>
                <w:right w:val="single" w:sz="2" w:space="0" w:color="000000"/>
              </w:divBdr>
            </w:div>
            <w:div w:id="19166260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6418025">
      <w:bodyDiv w:val="1"/>
      <w:marLeft w:val="0"/>
      <w:marRight w:val="0"/>
      <w:marTop w:val="0"/>
      <w:marBottom w:val="0"/>
      <w:divBdr>
        <w:top w:val="none" w:sz="0" w:space="0" w:color="auto"/>
        <w:left w:val="none" w:sz="0" w:space="0" w:color="auto"/>
        <w:bottom w:val="none" w:sz="0" w:space="0" w:color="auto"/>
        <w:right w:val="none" w:sz="0" w:space="0" w:color="auto"/>
      </w:divBdr>
    </w:div>
    <w:div w:id="67076056">
      <w:bodyDiv w:val="1"/>
      <w:marLeft w:val="0"/>
      <w:marRight w:val="0"/>
      <w:marTop w:val="0"/>
      <w:marBottom w:val="0"/>
      <w:divBdr>
        <w:top w:val="none" w:sz="0" w:space="0" w:color="auto"/>
        <w:left w:val="none" w:sz="0" w:space="0" w:color="auto"/>
        <w:bottom w:val="none" w:sz="0" w:space="0" w:color="auto"/>
        <w:right w:val="none" w:sz="0" w:space="0" w:color="auto"/>
      </w:divBdr>
    </w:div>
    <w:div w:id="67385380">
      <w:bodyDiv w:val="1"/>
      <w:marLeft w:val="0"/>
      <w:marRight w:val="0"/>
      <w:marTop w:val="0"/>
      <w:marBottom w:val="0"/>
      <w:divBdr>
        <w:top w:val="none" w:sz="0" w:space="0" w:color="auto"/>
        <w:left w:val="none" w:sz="0" w:space="0" w:color="auto"/>
        <w:bottom w:val="none" w:sz="0" w:space="0" w:color="auto"/>
        <w:right w:val="none" w:sz="0" w:space="0" w:color="auto"/>
      </w:divBdr>
    </w:div>
    <w:div w:id="69037641">
      <w:bodyDiv w:val="1"/>
      <w:marLeft w:val="0"/>
      <w:marRight w:val="0"/>
      <w:marTop w:val="0"/>
      <w:marBottom w:val="0"/>
      <w:divBdr>
        <w:top w:val="none" w:sz="0" w:space="0" w:color="auto"/>
        <w:left w:val="none" w:sz="0" w:space="0" w:color="auto"/>
        <w:bottom w:val="none" w:sz="0" w:space="0" w:color="auto"/>
        <w:right w:val="none" w:sz="0" w:space="0" w:color="auto"/>
      </w:divBdr>
    </w:div>
    <w:div w:id="69232946">
      <w:bodyDiv w:val="1"/>
      <w:marLeft w:val="0"/>
      <w:marRight w:val="0"/>
      <w:marTop w:val="0"/>
      <w:marBottom w:val="0"/>
      <w:divBdr>
        <w:top w:val="none" w:sz="0" w:space="0" w:color="auto"/>
        <w:left w:val="none" w:sz="0" w:space="0" w:color="auto"/>
        <w:bottom w:val="none" w:sz="0" w:space="0" w:color="auto"/>
        <w:right w:val="none" w:sz="0" w:space="0" w:color="auto"/>
      </w:divBdr>
    </w:div>
    <w:div w:id="69279496">
      <w:bodyDiv w:val="1"/>
      <w:marLeft w:val="0"/>
      <w:marRight w:val="0"/>
      <w:marTop w:val="0"/>
      <w:marBottom w:val="0"/>
      <w:divBdr>
        <w:top w:val="none" w:sz="0" w:space="0" w:color="auto"/>
        <w:left w:val="none" w:sz="0" w:space="0" w:color="auto"/>
        <w:bottom w:val="none" w:sz="0" w:space="0" w:color="auto"/>
        <w:right w:val="none" w:sz="0" w:space="0" w:color="auto"/>
      </w:divBdr>
    </w:div>
    <w:div w:id="70078654">
      <w:bodyDiv w:val="1"/>
      <w:marLeft w:val="0"/>
      <w:marRight w:val="0"/>
      <w:marTop w:val="0"/>
      <w:marBottom w:val="0"/>
      <w:divBdr>
        <w:top w:val="none" w:sz="0" w:space="0" w:color="auto"/>
        <w:left w:val="none" w:sz="0" w:space="0" w:color="auto"/>
        <w:bottom w:val="none" w:sz="0" w:space="0" w:color="auto"/>
        <w:right w:val="none" w:sz="0" w:space="0" w:color="auto"/>
      </w:divBdr>
      <w:divsChild>
        <w:div w:id="1771387921">
          <w:marLeft w:val="0"/>
          <w:marRight w:val="0"/>
          <w:marTop w:val="0"/>
          <w:marBottom w:val="0"/>
          <w:divBdr>
            <w:top w:val="none" w:sz="0" w:space="0" w:color="auto"/>
            <w:left w:val="none" w:sz="0" w:space="0" w:color="auto"/>
            <w:bottom w:val="none" w:sz="0" w:space="0" w:color="auto"/>
            <w:right w:val="none" w:sz="0" w:space="0" w:color="auto"/>
          </w:divBdr>
          <w:divsChild>
            <w:div w:id="1679498638">
              <w:marLeft w:val="0"/>
              <w:marRight w:val="0"/>
              <w:marTop w:val="0"/>
              <w:marBottom w:val="0"/>
              <w:divBdr>
                <w:top w:val="none" w:sz="0" w:space="0" w:color="auto"/>
                <w:left w:val="none" w:sz="0" w:space="0" w:color="auto"/>
                <w:bottom w:val="none" w:sz="0" w:space="0" w:color="auto"/>
                <w:right w:val="none" w:sz="0" w:space="0" w:color="auto"/>
              </w:divBdr>
              <w:divsChild>
                <w:div w:id="187866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0810">
      <w:bodyDiv w:val="1"/>
      <w:marLeft w:val="0"/>
      <w:marRight w:val="0"/>
      <w:marTop w:val="0"/>
      <w:marBottom w:val="0"/>
      <w:divBdr>
        <w:top w:val="none" w:sz="0" w:space="0" w:color="auto"/>
        <w:left w:val="none" w:sz="0" w:space="0" w:color="auto"/>
        <w:bottom w:val="none" w:sz="0" w:space="0" w:color="auto"/>
        <w:right w:val="none" w:sz="0" w:space="0" w:color="auto"/>
      </w:divBdr>
    </w:div>
    <w:div w:id="72826911">
      <w:bodyDiv w:val="1"/>
      <w:marLeft w:val="0"/>
      <w:marRight w:val="0"/>
      <w:marTop w:val="0"/>
      <w:marBottom w:val="0"/>
      <w:divBdr>
        <w:top w:val="none" w:sz="0" w:space="0" w:color="auto"/>
        <w:left w:val="none" w:sz="0" w:space="0" w:color="auto"/>
        <w:bottom w:val="none" w:sz="0" w:space="0" w:color="auto"/>
        <w:right w:val="none" w:sz="0" w:space="0" w:color="auto"/>
      </w:divBdr>
    </w:div>
    <w:div w:id="74252677">
      <w:bodyDiv w:val="1"/>
      <w:marLeft w:val="0"/>
      <w:marRight w:val="0"/>
      <w:marTop w:val="0"/>
      <w:marBottom w:val="0"/>
      <w:divBdr>
        <w:top w:val="none" w:sz="0" w:space="0" w:color="auto"/>
        <w:left w:val="none" w:sz="0" w:space="0" w:color="auto"/>
        <w:bottom w:val="none" w:sz="0" w:space="0" w:color="auto"/>
        <w:right w:val="none" w:sz="0" w:space="0" w:color="auto"/>
      </w:divBdr>
    </w:div>
    <w:div w:id="77334097">
      <w:bodyDiv w:val="1"/>
      <w:marLeft w:val="0"/>
      <w:marRight w:val="0"/>
      <w:marTop w:val="0"/>
      <w:marBottom w:val="0"/>
      <w:divBdr>
        <w:top w:val="none" w:sz="0" w:space="0" w:color="auto"/>
        <w:left w:val="none" w:sz="0" w:space="0" w:color="auto"/>
        <w:bottom w:val="none" w:sz="0" w:space="0" w:color="auto"/>
        <w:right w:val="none" w:sz="0" w:space="0" w:color="auto"/>
      </w:divBdr>
    </w:div>
    <w:div w:id="77408791">
      <w:bodyDiv w:val="1"/>
      <w:marLeft w:val="0"/>
      <w:marRight w:val="0"/>
      <w:marTop w:val="0"/>
      <w:marBottom w:val="0"/>
      <w:divBdr>
        <w:top w:val="none" w:sz="0" w:space="0" w:color="auto"/>
        <w:left w:val="none" w:sz="0" w:space="0" w:color="auto"/>
        <w:bottom w:val="none" w:sz="0" w:space="0" w:color="auto"/>
        <w:right w:val="none" w:sz="0" w:space="0" w:color="auto"/>
      </w:divBdr>
    </w:div>
    <w:div w:id="77411238">
      <w:bodyDiv w:val="1"/>
      <w:marLeft w:val="0"/>
      <w:marRight w:val="0"/>
      <w:marTop w:val="0"/>
      <w:marBottom w:val="0"/>
      <w:divBdr>
        <w:top w:val="none" w:sz="0" w:space="0" w:color="auto"/>
        <w:left w:val="none" w:sz="0" w:space="0" w:color="auto"/>
        <w:bottom w:val="none" w:sz="0" w:space="0" w:color="auto"/>
        <w:right w:val="none" w:sz="0" w:space="0" w:color="auto"/>
      </w:divBdr>
    </w:div>
    <w:div w:id="77870744">
      <w:bodyDiv w:val="1"/>
      <w:marLeft w:val="0"/>
      <w:marRight w:val="0"/>
      <w:marTop w:val="0"/>
      <w:marBottom w:val="0"/>
      <w:divBdr>
        <w:top w:val="none" w:sz="0" w:space="0" w:color="auto"/>
        <w:left w:val="none" w:sz="0" w:space="0" w:color="auto"/>
        <w:bottom w:val="none" w:sz="0" w:space="0" w:color="auto"/>
        <w:right w:val="none" w:sz="0" w:space="0" w:color="auto"/>
      </w:divBdr>
    </w:div>
    <w:div w:id="77943483">
      <w:bodyDiv w:val="1"/>
      <w:marLeft w:val="0"/>
      <w:marRight w:val="0"/>
      <w:marTop w:val="0"/>
      <w:marBottom w:val="0"/>
      <w:divBdr>
        <w:top w:val="none" w:sz="0" w:space="0" w:color="auto"/>
        <w:left w:val="none" w:sz="0" w:space="0" w:color="auto"/>
        <w:bottom w:val="none" w:sz="0" w:space="0" w:color="auto"/>
        <w:right w:val="none" w:sz="0" w:space="0" w:color="auto"/>
      </w:divBdr>
    </w:div>
    <w:div w:id="79261641">
      <w:bodyDiv w:val="1"/>
      <w:marLeft w:val="0"/>
      <w:marRight w:val="0"/>
      <w:marTop w:val="0"/>
      <w:marBottom w:val="0"/>
      <w:divBdr>
        <w:top w:val="none" w:sz="0" w:space="0" w:color="auto"/>
        <w:left w:val="none" w:sz="0" w:space="0" w:color="auto"/>
        <w:bottom w:val="none" w:sz="0" w:space="0" w:color="auto"/>
        <w:right w:val="none" w:sz="0" w:space="0" w:color="auto"/>
      </w:divBdr>
    </w:div>
    <w:div w:id="79496953">
      <w:bodyDiv w:val="1"/>
      <w:marLeft w:val="0"/>
      <w:marRight w:val="0"/>
      <w:marTop w:val="0"/>
      <w:marBottom w:val="0"/>
      <w:divBdr>
        <w:top w:val="none" w:sz="0" w:space="0" w:color="auto"/>
        <w:left w:val="none" w:sz="0" w:space="0" w:color="auto"/>
        <w:bottom w:val="none" w:sz="0" w:space="0" w:color="auto"/>
        <w:right w:val="none" w:sz="0" w:space="0" w:color="auto"/>
      </w:divBdr>
    </w:div>
    <w:div w:id="80883488">
      <w:bodyDiv w:val="1"/>
      <w:marLeft w:val="0"/>
      <w:marRight w:val="0"/>
      <w:marTop w:val="0"/>
      <w:marBottom w:val="0"/>
      <w:divBdr>
        <w:top w:val="none" w:sz="0" w:space="0" w:color="auto"/>
        <w:left w:val="none" w:sz="0" w:space="0" w:color="auto"/>
        <w:bottom w:val="none" w:sz="0" w:space="0" w:color="auto"/>
        <w:right w:val="none" w:sz="0" w:space="0" w:color="auto"/>
      </w:divBdr>
    </w:div>
    <w:div w:id="82336675">
      <w:bodyDiv w:val="1"/>
      <w:marLeft w:val="0"/>
      <w:marRight w:val="0"/>
      <w:marTop w:val="0"/>
      <w:marBottom w:val="0"/>
      <w:divBdr>
        <w:top w:val="none" w:sz="0" w:space="0" w:color="auto"/>
        <w:left w:val="none" w:sz="0" w:space="0" w:color="auto"/>
        <w:bottom w:val="none" w:sz="0" w:space="0" w:color="auto"/>
        <w:right w:val="none" w:sz="0" w:space="0" w:color="auto"/>
      </w:divBdr>
    </w:div>
    <w:div w:id="82341265">
      <w:bodyDiv w:val="1"/>
      <w:marLeft w:val="0"/>
      <w:marRight w:val="0"/>
      <w:marTop w:val="0"/>
      <w:marBottom w:val="0"/>
      <w:divBdr>
        <w:top w:val="none" w:sz="0" w:space="0" w:color="auto"/>
        <w:left w:val="none" w:sz="0" w:space="0" w:color="auto"/>
        <w:bottom w:val="none" w:sz="0" w:space="0" w:color="auto"/>
        <w:right w:val="none" w:sz="0" w:space="0" w:color="auto"/>
      </w:divBdr>
    </w:div>
    <w:div w:id="82731061">
      <w:bodyDiv w:val="1"/>
      <w:marLeft w:val="0"/>
      <w:marRight w:val="0"/>
      <w:marTop w:val="0"/>
      <w:marBottom w:val="0"/>
      <w:divBdr>
        <w:top w:val="none" w:sz="0" w:space="0" w:color="auto"/>
        <w:left w:val="none" w:sz="0" w:space="0" w:color="auto"/>
        <w:bottom w:val="none" w:sz="0" w:space="0" w:color="auto"/>
        <w:right w:val="none" w:sz="0" w:space="0" w:color="auto"/>
      </w:divBdr>
    </w:div>
    <w:div w:id="83918698">
      <w:bodyDiv w:val="1"/>
      <w:marLeft w:val="0"/>
      <w:marRight w:val="0"/>
      <w:marTop w:val="0"/>
      <w:marBottom w:val="0"/>
      <w:divBdr>
        <w:top w:val="none" w:sz="0" w:space="0" w:color="auto"/>
        <w:left w:val="none" w:sz="0" w:space="0" w:color="auto"/>
        <w:bottom w:val="none" w:sz="0" w:space="0" w:color="auto"/>
        <w:right w:val="none" w:sz="0" w:space="0" w:color="auto"/>
      </w:divBdr>
    </w:div>
    <w:div w:id="84419867">
      <w:bodyDiv w:val="1"/>
      <w:marLeft w:val="0"/>
      <w:marRight w:val="0"/>
      <w:marTop w:val="0"/>
      <w:marBottom w:val="0"/>
      <w:divBdr>
        <w:top w:val="none" w:sz="0" w:space="0" w:color="auto"/>
        <w:left w:val="none" w:sz="0" w:space="0" w:color="auto"/>
        <w:bottom w:val="none" w:sz="0" w:space="0" w:color="auto"/>
        <w:right w:val="none" w:sz="0" w:space="0" w:color="auto"/>
      </w:divBdr>
    </w:div>
    <w:div w:id="87193475">
      <w:bodyDiv w:val="1"/>
      <w:marLeft w:val="0"/>
      <w:marRight w:val="0"/>
      <w:marTop w:val="0"/>
      <w:marBottom w:val="0"/>
      <w:divBdr>
        <w:top w:val="none" w:sz="0" w:space="0" w:color="auto"/>
        <w:left w:val="none" w:sz="0" w:space="0" w:color="auto"/>
        <w:bottom w:val="none" w:sz="0" w:space="0" w:color="auto"/>
        <w:right w:val="none" w:sz="0" w:space="0" w:color="auto"/>
      </w:divBdr>
    </w:div>
    <w:div w:id="87433875">
      <w:bodyDiv w:val="1"/>
      <w:marLeft w:val="0"/>
      <w:marRight w:val="0"/>
      <w:marTop w:val="0"/>
      <w:marBottom w:val="0"/>
      <w:divBdr>
        <w:top w:val="none" w:sz="0" w:space="0" w:color="auto"/>
        <w:left w:val="none" w:sz="0" w:space="0" w:color="auto"/>
        <w:bottom w:val="none" w:sz="0" w:space="0" w:color="auto"/>
        <w:right w:val="none" w:sz="0" w:space="0" w:color="auto"/>
      </w:divBdr>
    </w:div>
    <w:div w:id="87502017">
      <w:bodyDiv w:val="1"/>
      <w:marLeft w:val="0"/>
      <w:marRight w:val="0"/>
      <w:marTop w:val="0"/>
      <w:marBottom w:val="0"/>
      <w:divBdr>
        <w:top w:val="none" w:sz="0" w:space="0" w:color="auto"/>
        <w:left w:val="none" w:sz="0" w:space="0" w:color="auto"/>
        <w:bottom w:val="none" w:sz="0" w:space="0" w:color="auto"/>
        <w:right w:val="none" w:sz="0" w:space="0" w:color="auto"/>
      </w:divBdr>
    </w:div>
    <w:div w:id="87972291">
      <w:bodyDiv w:val="1"/>
      <w:marLeft w:val="0"/>
      <w:marRight w:val="0"/>
      <w:marTop w:val="0"/>
      <w:marBottom w:val="0"/>
      <w:divBdr>
        <w:top w:val="none" w:sz="0" w:space="0" w:color="auto"/>
        <w:left w:val="none" w:sz="0" w:space="0" w:color="auto"/>
        <w:bottom w:val="none" w:sz="0" w:space="0" w:color="auto"/>
        <w:right w:val="none" w:sz="0" w:space="0" w:color="auto"/>
      </w:divBdr>
    </w:div>
    <w:div w:id="88162439">
      <w:bodyDiv w:val="1"/>
      <w:marLeft w:val="0"/>
      <w:marRight w:val="0"/>
      <w:marTop w:val="0"/>
      <w:marBottom w:val="0"/>
      <w:divBdr>
        <w:top w:val="none" w:sz="0" w:space="0" w:color="auto"/>
        <w:left w:val="none" w:sz="0" w:space="0" w:color="auto"/>
        <w:bottom w:val="none" w:sz="0" w:space="0" w:color="auto"/>
        <w:right w:val="none" w:sz="0" w:space="0" w:color="auto"/>
      </w:divBdr>
    </w:div>
    <w:div w:id="88353476">
      <w:bodyDiv w:val="1"/>
      <w:marLeft w:val="0"/>
      <w:marRight w:val="0"/>
      <w:marTop w:val="0"/>
      <w:marBottom w:val="0"/>
      <w:divBdr>
        <w:top w:val="none" w:sz="0" w:space="0" w:color="auto"/>
        <w:left w:val="none" w:sz="0" w:space="0" w:color="auto"/>
        <w:bottom w:val="none" w:sz="0" w:space="0" w:color="auto"/>
        <w:right w:val="none" w:sz="0" w:space="0" w:color="auto"/>
      </w:divBdr>
    </w:div>
    <w:div w:id="89207790">
      <w:bodyDiv w:val="1"/>
      <w:marLeft w:val="0"/>
      <w:marRight w:val="0"/>
      <w:marTop w:val="0"/>
      <w:marBottom w:val="0"/>
      <w:divBdr>
        <w:top w:val="none" w:sz="0" w:space="0" w:color="auto"/>
        <w:left w:val="none" w:sz="0" w:space="0" w:color="auto"/>
        <w:bottom w:val="none" w:sz="0" w:space="0" w:color="auto"/>
        <w:right w:val="none" w:sz="0" w:space="0" w:color="auto"/>
      </w:divBdr>
    </w:div>
    <w:div w:id="89592561">
      <w:bodyDiv w:val="1"/>
      <w:marLeft w:val="0"/>
      <w:marRight w:val="0"/>
      <w:marTop w:val="0"/>
      <w:marBottom w:val="0"/>
      <w:divBdr>
        <w:top w:val="none" w:sz="0" w:space="0" w:color="auto"/>
        <w:left w:val="none" w:sz="0" w:space="0" w:color="auto"/>
        <w:bottom w:val="none" w:sz="0" w:space="0" w:color="auto"/>
        <w:right w:val="none" w:sz="0" w:space="0" w:color="auto"/>
      </w:divBdr>
      <w:divsChild>
        <w:div w:id="520631771">
          <w:marLeft w:val="547"/>
          <w:marRight w:val="0"/>
          <w:marTop w:val="0"/>
          <w:marBottom w:val="0"/>
          <w:divBdr>
            <w:top w:val="none" w:sz="0" w:space="0" w:color="auto"/>
            <w:left w:val="none" w:sz="0" w:space="0" w:color="auto"/>
            <w:bottom w:val="none" w:sz="0" w:space="0" w:color="auto"/>
            <w:right w:val="none" w:sz="0" w:space="0" w:color="auto"/>
          </w:divBdr>
        </w:div>
        <w:div w:id="887910895">
          <w:marLeft w:val="547"/>
          <w:marRight w:val="0"/>
          <w:marTop w:val="0"/>
          <w:marBottom w:val="0"/>
          <w:divBdr>
            <w:top w:val="none" w:sz="0" w:space="0" w:color="auto"/>
            <w:left w:val="none" w:sz="0" w:space="0" w:color="auto"/>
            <w:bottom w:val="none" w:sz="0" w:space="0" w:color="auto"/>
            <w:right w:val="none" w:sz="0" w:space="0" w:color="auto"/>
          </w:divBdr>
        </w:div>
        <w:div w:id="1301808743">
          <w:marLeft w:val="547"/>
          <w:marRight w:val="0"/>
          <w:marTop w:val="0"/>
          <w:marBottom w:val="0"/>
          <w:divBdr>
            <w:top w:val="none" w:sz="0" w:space="0" w:color="auto"/>
            <w:left w:val="none" w:sz="0" w:space="0" w:color="auto"/>
            <w:bottom w:val="none" w:sz="0" w:space="0" w:color="auto"/>
            <w:right w:val="none" w:sz="0" w:space="0" w:color="auto"/>
          </w:divBdr>
        </w:div>
      </w:divsChild>
    </w:div>
    <w:div w:id="90243703">
      <w:bodyDiv w:val="1"/>
      <w:marLeft w:val="0"/>
      <w:marRight w:val="0"/>
      <w:marTop w:val="0"/>
      <w:marBottom w:val="0"/>
      <w:divBdr>
        <w:top w:val="none" w:sz="0" w:space="0" w:color="auto"/>
        <w:left w:val="none" w:sz="0" w:space="0" w:color="auto"/>
        <w:bottom w:val="none" w:sz="0" w:space="0" w:color="auto"/>
        <w:right w:val="none" w:sz="0" w:space="0" w:color="auto"/>
      </w:divBdr>
    </w:div>
    <w:div w:id="91630086">
      <w:bodyDiv w:val="1"/>
      <w:marLeft w:val="0"/>
      <w:marRight w:val="0"/>
      <w:marTop w:val="0"/>
      <w:marBottom w:val="0"/>
      <w:divBdr>
        <w:top w:val="none" w:sz="0" w:space="0" w:color="auto"/>
        <w:left w:val="none" w:sz="0" w:space="0" w:color="auto"/>
        <w:bottom w:val="none" w:sz="0" w:space="0" w:color="auto"/>
        <w:right w:val="none" w:sz="0" w:space="0" w:color="auto"/>
      </w:divBdr>
    </w:div>
    <w:div w:id="92747700">
      <w:bodyDiv w:val="1"/>
      <w:marLeft w:val="0"/>
      <w:marRight w:val="0"/>
      <w:marTop w:val="0"/>
      <w:marBottom w:val="0"/>
      <w:divBdr>
        <w:top w:val="none" w:sz="0" w:space="0" w:color="auto"/>
        <w:left w:val="none" w:sz="0" w:space="0" w:color="auto"/>
        <w:bottom w:val="none" w:sz="0" w:space="0" w:color="auto"/>
        <w:right w:val="none" w:sz="0" w:space="0" w:color="auto"/>
      </w:divBdr>
    </w:div>
    <w:div w:id="93290380">
      <w:bodyDiv w:val="1"/>
      <w:marLeft w:val="0"/>
      <w:marRight w:val="0"/>
      <w:marTop w:val="0"/>
      <w:marBottom w:val="0"/>
      <w:divBdr>
        <w:top w:val="none" w:sz="0" w:space="0" w:color="auto"/>
        <w:left w:val="none" w:sz="0" w:space="0" w:color="auto"/>
        <w:bottom w:val="none" w:sz="0" w:space="0" w:color="auto"/>
        <w:right w:val="none" w:sz="0" w:space="0" w:color="auto"/>
      </w:divBdr>
    </w:div>
    <w:div w:id="93329433">
      <w:bodyDiv w:val="1"/>
      <w:marLeft w:val="0"/>
      <w:marRight w:val="0"/>
      <w:marTop w:val="0"/>
      <w:marBottom w:val="0"/>
      <w:divBdr>
        <w:top w:val="none" w:sz="0" w:space="0" w:color="auto"/>
        <w:left w:val="none" w:sz="0" w:space="0" w:color="auto"/>
        <w:bottom w:val="none" w:sz="0" w:space="0" w:color="auto"/>
        <w:right w:val="none" w:sz="0" w:space="0" w:color="auto"/>
      </w:divBdr>
    </w:div>
    <w:div w:id="93672631">
      <w:bodyDiv w:val="1"/>
      <w:marLeft w:val="0"/>
      <w:marRight w:val="0"/>
      <w:marTop w:val="0"/>
      <w:marBottom w:val="0"/>
      <w:divBdr>
        <w:top w:val="none" w:sz="0" w:space="0" w:color="auto"/>
        <w:left w:val="none" w:sz="0" w:space="0" w:color="auto"/>
        <w:bottom w:val="none" w:sz="0" w:space="0" w:color="auto"/>
        <w:right w:val="none" w:sz="0" w:space="0" w:color="auto"/>
      </w:divBdr>
    </w:div>
    <w:div w:id="93744865">
      <w:bodyDiv w:val="1"/>
      <w:marLeft w:val="0"/>
      <w:marRight w:val="0"/>
      <w:marTop w:val="0"/>
      <w:marBottom w:val="0"/>
      <w:divBdr>
        <w:top w:val="none" w:sz="0" w:space="0" w:color="auto"/>
        <w:left w:val="none" w:sz="0" w:space="0" w:color="auto"/>
        <w:bottom w:val="none" w:sz="0" w:space="0" w:color="auto"/>
        <w:right w:val="none" w:sz="0" w:space="0" w:color="auto"/>
      </w:divBdr>
    </w:div>
    <w:div w:id="93987069">
      <w:bodyDiv w:val="1"/>
      <w:marLeft w:val="0"/>
      <w:marRight w:val="0"/>
      <w:marTop w:val="0"/>
      <w:marBottom w:val="0"/>
      <w:divBdr>
        <w:top w:val="none" w:sz="0" w:space="0" w:color="auto"/>
        <w:left w:val="none" w:sz="0" w:space="0" w:color="auto"/>
        <w:bottom w:val="none" w:sz="0" w:space="0" w:color="auto"/>
        <w:right w:val="none" w:sz="0" w:space="0" w:color="auto"/>
      </w:divBdr>
    </w:div>
    <w:div w:id="95252722">
      <w:bodyDiv w:val="1"/>
      <w:marLeft w:val="0"/>
      <w:marRight w:val="0"/>
      <w:marTop w:val="0"/>
      <w:marBottom w:val="0"/>
      <w:divBdr>
        <w:top w:val="none" w:sz="0" w:space="0" w:color="auto"/>
        <w:left w:val="none" w:sz="0" w:space="0" w:color="auto"/>
        <w:bottom w:val="none" w:sz="0" w:space="0" w:color="auto"/>
        <w:right w:val="none" w:sz="0" w:space="0" w:color="auto"/>
      </w:divBdr>
    </w:div>
    <w:div w:id="95489658">
      <w:bodyDiv w:val="1"/>
      <w:marLeft w:val="0"/>
      <w:marRight w:val="0"/>
      <w:marTop w:val="0"/>
      <w:marBottom w:val="0"/>
      <w:divBdr>
        <w:top w:val="none" w:sz="0" w:space="0" w:color="auto"/>
        <w:left w:val="none" w:sz="0" w:space="0" w:color="auto"/>
        <w:bottom w:val="none" w:sz="0" w:space="0" w:color="auto"/>
        <w:right w:val="none" w:sz="0" w:space="0" w:color="auto"/>
      </w:divBdr>
    </w:div>
    <w:div w:id="95751746">
      <w:bodyDiv w:val="1"/>
      <w:marLeft w:val="0"/>
      <w:marRight w:val="0"/>
      <w:marTop w:val="0"/>
      <w:marBottom w:val="0"/>
      <w:divBdr>
        <w:top w:val="none" w:sz="0" w:space="0" w:color="auto"/>
        <w:left w:val="none" w:sz="0" w:space="0" w:color="auto"/>
        <w:bottom w:val="none" w:sz="0" w:space="0" w:color="auto"/>
        <w:right w:val="none" w:sz="0" w:space="0" w:color="auto"/>
      </w:divBdr>
    </w:div>
    <w:div w:id="95951982">
      <w:bodyDiv w:val="1"/>
      <w:marLeft w:val="0"/>
      <w:marRight w:val="0"/>
      <w:marTop w:val="0"/>
      <w:marBottom w:val="0"/>
      <w:divBdr>
        <w:top w:val="none" w:sz="0" w:space="0" w:color="auto"/>
        <w:left w:val="none" w:sz="0" w:space="0" w:color="auto"/>
        <w:bottom w:val="none" w:sz="0" w:space="0" w:color="auto"/>
        <w:right w:val="none" w:sz="0" w:space="0" w:color="auto"/>
      </w:divBdr>
    </w:div>
    <w:div w:id="95953578">
      <w:bodyDiv w:val="1"/>
      <w:marLeft w:val="0"/>
      <w:marRight w:val="0"/>
      <w:marTop w:val="0"/>
      <w:marBottom w:val="0"/>
      <w:divBdr>
        <w:top w:val="none" w:sz="0" w:space="0" w:color="auto"/>
        <w:left w:val="none" w:sz="0" w:space="0" w:color="auto"/>
        <w:bottom w:val="none" w:sz="0" w:space="0" w:color="auto"/>
        <w:right w:val="none" w:sz="0" w:space="0" w:color="auto"/>
      </w:divBdr>
    </w:div>
    <w:div w:id="96100104">
      <w:bodyDiv w:val="1"/>
      <w:marLeft w:val="0"/>
      <w:marRight w:val="0"/>
      <w:marTop w:val="0"/>
      <w:marBottom w:val="0"/>
      <w:divBdr>
        <w:top w:val="none" w:sz="0" w:space="0" w:color="auto"/>
        <w:left w:val="none" w:sz="0" w:space="0" w:color="auto"/>
        <w:bottom w:val="none" w:sz="0" w:space="0" w:color="auto"/>
        <w:right w:val="none" w:sz="0" w:space="0" w:color="auto"/>
      </w:divBdr>
    </w:div>
    <w:div w:id="96414283">
      <w:bodyDiv w:val="1"/>
      <w:marLeft w:val="0"/>
      <w:marRight w:val="0"/>
      <w:marTop w:val="0"/>
      <w:marBottom w:val="0"/>
      <w:divBdr>
        <w:top w:val="none" w:sz="0" w:space="0" w:color="auto"/>
        <w:left w:val="none" w:sz="0" w:space="0" w:color="auto"/>
        <w:bottom w:val="none" w:sz="0" w:space="0" w:color="auto"/>
        <w:right w:val="none" w:sz="0" w:space="0" w:color="auto"/>
      </w:divBdr>
      <w:divsChild>
        <w:div w:id="89595115">
          <w:marLeft w:val="547"/>
          <w:marRight w:val="0"/>
          <w:marTop w:val="0"/>
          <w:marBottom w:val="60"/>
          <w:divBdr>
            <w:top w:val="none" w:sz="0" w:space="0" w:color="auto"/>
            <w:left w:val="none" w:sz="0" w:space="0" w:color="auto"/>
            <w:bottom w:val="none" w:sz="0" w:space="0" w:color="auto"/>
            <w:right w:val="none" w:sz="0" w:space="0" w:color="auto"/>
          </w:divBdr>
        </w:div>
        <w:div w:id="523519751">
          <w:marLeft w:val="547"/>
          <w:marRight w:val="0"/>
          <w:marTop w:val="0"/>
          <w:marBottom w:val="60"/>
          <w:divBdr>
            <w:top w:val="none" w:sz="0" w:space="0" w:color="auto"/>
            <w:left w:val="none" w:sz="0" w:space="0" w:color="auto"/>
            <w:bottom w:val="none" w:sz="0" w:space="0" w:color="auto"/>
            <w:right w:val="none" w:sz="0" w:space="0" w:color="auto"/>
          </w:divBdr>
        </w:div>
        <w:div w:id="591477438">
          <w:marLeft w:val="547"/>
          <w:marRight w:val="0"/>
          <w:marTop w:val="0"/>
          <w:marBottom w:val="60"/>
          <w:divBdr>
            <w:top w:val="none" w:sz="0" w:space="0" w:color="auto"/>
            <w:left w:val="none" w:sz="0" w:space="0" w:color="auto"/>
            <w:bottom w:val="none" w:sz="0" w:space="0" w:color="auto"/>
            <w:right w:val="none" w:sz="0" w:space="0" w:color="auto"/>
          </w:divBdr>
        </w:div>
        <w:div w:id="624116452">
          <w:marLeft w:val="547"/>
          <w:marRight w:val="0"/>
          <w:marTop w:val="0"/>
          <w:marBottom w:val="60"/>
          <w:divBdr>
            <w:top w:val="none" w:sz="0" w:space="0" w:color="auto"/>
            <w:left w:val="none" w:sz="0" w:space="0" w:color="auto"/>
            <w:bottom w:val="none" w:sz="0" w:space="0" w:color="auto"/>
            <w:right w:val="none" w:sz="0" w:space="0" w:color="auto"/>
          </w:divBdr>
        </w:div>
        <w:div w:id="932709312">
          <w:marLeft w:val="547"/>
          <w:marRight w:val="0"/>
          <w:marTop w:val="0"/>
          <w:marBottom w:val="60"/>
          <w:divBdr>
            <w:top w:val="none" w:sz="0" w:space="0" w:color="auto"/>
            <w:left w:val="none" w:sz="0" w:space="0" w:color="auto"/>
            <w:bottom w:val="none" w:sz="0" w:space="0" w:color="auto"/>
            <w:right w:val="none" w:sz="0" w:space="0" w:color="auto"/>
          </w:divBdr>
        </w:div>
        <w:div w:id="1030302063">
          <w:marLeft w:val="547"/>
          <w:marRight w:val="0"/>
          <w:marTop w:val="0"/>
          <w:marBottom w:val="60"/>
          <w:divBdr>
            <w:top w:val="none" w:sz="0" w:space="0" w:color="auto"/>
            <w:left w:val="none" w:sz="0" w:space="0" w:color="auto"/>
            <w:bottom w:val="none" w:sz="0" w:space="0" w:color="auto"/>
            <w:right w:val="none" w:sz="0" w:space="0" w:color="auto"/>
          </w:divBdr>
        </w:div>
        <w:div w:id="1431118350">
          <w:marLeft w:val="547"/>
          <w:marRight w:val="0"/>
          <w:marTop w:val="0"/>
          <w:marBottom w:val="60"/>
          <w:divBdr>
            <w:top w:val="none" w:sz="0" w:space="0" w:color="auto"/>
            <w:left w:val="none" w:sz="0" w:space="0" w:color="auto"/>
            <w:bottom w:val="none" w:sz="0" w:space="0" w:color="auto"/>
            <w:right w:val="none" w:sz="0" w:space="0" w:color="auto"/>
          </w:divBdr>
        </w:div>
        <w:div w:id="1551070468">
          <w:marLeft w:val="547"/>
          <w:marRight w:val="0"/>
          <w:marTop w:val="0"/>
          <w:marBottom w:val="60"/>
          <w:divBdr>
            <w:top w:val="none" w:sz="0" w:space="0" w:color="auto"/>
            <w:left w:val="none" w:sz="0" w:space="0" w:color="auto"/>
            <w:bottom w:val="none" w:sz="0" w:space="0" w:color="auto"/>
            <w:right w:val="none" w:sz="0" w:space="0" w:color="auto"/>
          </w:divBdr>
        </w:div>
        <w:div w:id="1836456933">
          <w:marLeft w:val="547"/>
          <w:marRight w:val="0"/>
          <w:marTop w:val="0"/>
          <w:marBottom w:val="60"/>
          <w:divBdr>
            <w:top w:val="none" w:sz="0" w:space="0" w:color="auto"/>
            <w:left w:val="none" w:sz="0" w:space="0" w:color="auto"/>
            <w:bottom w:val="none" w:sz="0" w:space="0" w:color="auto"/>
            <w:right w:val="none" w:sz="0" w:space="0" w:color="auto"/>
          </w:divBdr>
        </w:div>
        <w:div w:id="1890680785">
          <w:marLeft w:val="547"/>
          <w:marRight w:val="0"/>
          <w:marTop w:val="0"/>
          <w:marBottom w:val="60"/>
          <w:divBdr>
            <w:top w:val="none" w:sz="0" w:space="0" w:color="auto"/>
            <w:left w:val="none" w:sz="0" w:space="0" w:color="auto"/>
            <w:bottom w:val="none" w:sz="0" w:space="0" w:color="auto"/>
            <w:right w:val="none" w:sz="0" w:space="0" w:color="auto"/>
          </w:divBdr>
        </w:div>
        <w:div w:id="1897544334">
          <w:marLeft w:val="547"/>
          <w:marRight w:val="0"/>
          <w:marTop w:val="0"/>
          <w:marBottom w:val="60"/>
          <w:divBdr>
            <w:top w:val="none" w:sz="0" w:space="0" w:color="auto"/>
            <w:left w:val="none" w:sz="0" w:space="0" w:color="auto"/>
            <w:bottom w:val="none" w:sz="0" w:space="0" w:color="auto"/>
            <w:right w:val="none" w:sz="0" w:space="0" w:color="auto"/>
          </w:divBdr>
        </w:div>
        <w:div w:id="1978678531">
          <w:marLeft w:val="547"/>
          <w:marRight w:val="0"/>
          <w:marTop w:val="0"/>
          <w:marBottom w:val="60"/>
          <w:divBdr>
            <w:top w:val="none" w:sz="0" w:space="0" w:color="auto"/>
            <w:left w:val="none" w:sz="0" w:space="0" w:color="auto"/>
            <w:bottom w:val="none" w:sz="0" w:space="0" w:color="auto"/>
            <w:right w:val="none" w:sz="0" w:space="0" w:color="auto"/>
          </w:divBdr>
        </w:div>
        <w:div w:id="2121335336">
          <w:marLeft w:val="547"/>
          <w:marRight w:val="0"/>
          <w:marTop w:val="0"/>
          <w:marBottom w:val="60"/>
          <w:divBdr>
            <w:top w:val="none" w:sz="0" w:space="0" w:color="auto"/>
            <w:left w:val="none" w:sz="0" w:space="0" w:color="auto"/>
            <w:bottom w:val="none" w:sz="0" w:space="0" w:color="auto"/>
            <w:right w:val="none" w:sz="0" w:space="0" w:color="auto"/>
          </w:divBdr>
        </w:div>
      </w:divsChild>
    </w:div>
    <w:div w:id="96875506">
      <w:bodyDiv w:val="1"/>
      <w:marLeft w:val="0"/>
      <w:marRight w:val="0"/>
      <w:marTop w:val="0"/>
      <w:marBottom w:val="0"/>
      <w:divBdr>
        <w:top w:val="none" w:sz="0" w:space="0" w:color="auto"/>
        <w:left w:val="none" w:sz="0" w:space="0" w:color="auto"/>
        <w:bottom w:val="none" w:sz="0" w:space="0" w:color="auto"/>
        <w:right w:val="none" w:sz="0" w:space="0" w:color="auto"/>
      </w:divBdr>
    </w:div>
    <w:div w:id="97722021">
      <w:bodyDiv w:val="1"/>
      <w:marLeft w:val="0"/>
      <w:marRight w:val="0"/>
      <w:marTop w:val="0"/>
      <w:marBottom w:val="0"/>
      <w:divBdr>
        <w:top w:val="none" w:sz="0" w:space="0" w:color="auto"/>
        <w:left w:val="none" w:sz="0" w:space="0" w:color="auto"/>
        <w:bottom w:val="none" w:sz="0" w:space="0" w:color="auto"/>
        <w:right w:val="none" w:sz="0" w:space="0" w:color="auto"/>
      </w:divBdr>
    </w:div>
    <w:div w:id="97795981">
      <w:bodyDiv w:val="1"/>
      <w:marLeft w:val="0"/>
      <w:marRight w:val="0"/>
      <w:marTop w:val="0"/>
      <w:marBottom w:val="0"/>
      <w:divBdr>
        <w:top w:val="none" w:sz="0" w:space="0" w:color="auto"/>
        <w:left w:val="none" w:sz="0" w:space="0" w:color="auto"/>
        <w:bottom w:val="none" w:sz="0" w:space="0" w:color="auto"/>
        <w:right w:val="none" w:sz="0" w:space="0" w:color="auto"/>
      </w:divBdr>
    </w:div>
    <w:div w:id="98069735">
      <w:bodyDiv w:val="1"/>
      <w:marLeft w:val="0"/>
      <w:marRight w:val="0"/>
      <w:marTop w:val="0"/>
      <w:marBottom w:val="0"/>
      <w:divBdr>
        <w:top w:val="none" w:sz="0" w:space="0" w:color="auto"/>
        <w:left w:val="none" w:sz="0" w:space="0" w:color="auto"/>
        <w:bottom w:val="none" w:sz="0" w:space="0" w:color="auto"/>
        <w:right w:val="none" w:sz="0" w:space="0" w:color="auto"/>
      </w:divBdr>
    </w:div>
    <w:div w:id="98911115">
      <w:bodyDiv w:val="1"/>
      <w:marLeft w:val="0"/>
      <w:marRight w:val="0"/>
      <w:marTop w:val="0"/>
      <w:marBottom w:val="0"/>
      <w:divBdr>
        <w:top w:val="none" w:sz="0" w:space="0" w:color="auto"/>
        <w:left w:val="none" w:sz="0" w:space="0" w:color="auto"/>
        <w:bottom w:val="none" w:sz="0" w:space="0" w:color="auto"/>
        <w:right w:val="none" w:sz="0" w:space="0" w:color="auto"/>
      </w:divBdr>
    </w:div>
    <w:div w:id="99768106">
      <w:bodyDiv w:val="1"/>
      <w:marLeft w:val="0"/>
      <w:marRight w:val="0"/>
      <w:marTop w:val="0"/>
      <w:marBottom w:val="0"/>
      <w:divBdr>
        <w:top w:val="none" w:sz="0" w:space="0" w:color="auto"/>
        <w:left w:val="none" w:sz="0" w:space="0" w:color="auto"/>
        <w:bottom w:val="none" w:sz="0" w:space="0" w:color="auto"/>
        <w:right w:val="none" w:sz="0" w:space="0" w:color="auto"/>
      </w:divBdr>
    </w:div>
    <w:div w:id="100027473">
      <w:bodyDiv w:val="1"/>
      <w:marLeft w:val="0"/>
      <w:marRight w:val="0"/>
      <w:marTop w:val="0"/>
      <w:marBottom w:val="0"/>
      <w:divBdr>
        <w:top w:val="none" w:sz="0" w:space="0" w:color="auto"/>
        <w:left w:val="none" w:sz="0" w:space="0" w:color="auto"/>
        <w:bottom w:val="none" w:sz="0" w:space="0" w:color="auto"/>
        <w:right w:val="none" w:sz="0" w:space="0" w:color="auto"/>
      </w:divBdr>
    </w:div>
    <w:div w:id="100491715">
      <w:bodyDiv w:val="1"/>
      <w:marLeft w:val="0"/>
      <w:marRight w:val="0"/>
      <w:marTop w:val="0"/>
      <w:marBottom w:val="0"/>
      <w:divBdr>
        <w:top w:val="none" w:sz="0" w:space="0" w:color="auto"/>
        <w:left w:val="none" w:sz="0" w:space="0" w:color="auto"/>
        <w:bottom w:val="none" w:sz="0" w:space="0" w:color="auto"/>
        <w:right w:val="none" w:sz="0" w:space="0" w:color="auto"/>
      </w:divBdr>
      <w:divsChild>
        <w:div w:id="710107513">
          <w:marLeft w:val="360"/>
          <w:marRight w:val="0"/>
          <w:marTop w:val="200"/>
          <w:marBottom w:val="0"/>
          <w:divBdr>
            <w:top w:val="none" w:sz="0" w:space="0" w:color="auto"/>
            <w:left w:val="none" w:sz="0" w:space="0" w:color="auto"/>
            <w:bottom w:val="none" w:sz="0" w:space="0" w:color="auto"/>
            <w:right w:val="none" w:sz="0" w:space="0" w:color="auto"/>
          </w:divBdr>
        </w:div>
        <w:div w:id="1681740381">
          <w:marLeft w:val="360"/>
          <w:marRight w:val="0"/>
          <w:marTop w:val="200"/>
          <w:marBottom w:val="0"/>
          <w:divBdr>
            <w:top w:val="none" w:sz="0" w:space="0" w:color="auto"/>
            <w:left w:val="none" w:sz="0" w:space="0" w:color="auto"/>
            <w:bottom w:val="none" w:sz="0" w:space="0" w:color="auto"/>
            <w:right w:val="none" w:sz="0" w:space="0" w:color="auto"/>
          </w:divBdr>
        </w:div>
        <w:div w:id="1720012749">
          <w:marLeft w:val="360"/>
          <w:marRight w:val="0"/>
          <w:marTop w:val="200"/>
          <w:marBottom w:val="0"/>
          <w:divBdr>
            <w:top w:val="none" w:sz="0" w:space="0" w:color="auto"/>
            <w:left w:val="none" w:sz="0" w:space="0" w:color="auto"/>
            <w:bottom w:val="none" w:sz="0" w:space="0" w:color="auto"/>
            <w:right w:val="none" w:sz="0" w:space="0" w:color="auto"/>
          </w:divBdr>
        </w:div>
        <w:div w:id="1820687889">
          <w:marLeft w:val="360"/>
          <w:marRight w:val="0"/>
          <w:marTop w:val="200"/>
          <w:marBottom w:val="0"/>
          <w:divBdr>
            <w:top w:val="none" w:sz="0" w:space="0" w:color="auto"/>
            <w:left w:val="none" w:sz="0" w:space="0" w:color="auto"/>
            <w:bottom w:val="none" w:sz="0" w:space="0" w:color="auto"/>
            <w:right w:val="none" w:sz="0" w:space="0" w:color="auto"/>
          </w:divBdr>
        </w:div>
        <w:div w:id="2120907474">
          <w:marLeft w:val="360"/>
          <w:marRight w:val="0"/>
          <w:marTop w:val="200"/>
          <w:marBottom w:val="0"/>
          <w:divBdr>
            <w:top w:val="none" w:sz="0" w:space="0" w:color="auto"/>
            <w:left w:val="none" w:sz="0" w:space="0" w:color="auto"/>
            <w:bottom w:val="none" w:sz="0" w:space="0" w:color="auto"/>
            <w:right w:val="none" w:sz="0" w:space="0" w:color="auto"/>
          </w:divBdr>
        </w:div>
      </w:divsChild>
    </w:div>
    <w:div w:id="101653426">
      <w:bodyDiv w:val="1"/>
      <w:marLeft w:val="0"/>
      <w:marRight w:val="0"/>
      <w:marTop w:val="0"/>
      <w:marBottom w:val="0"/>
      <w:divBdr>
        <w:top w:val="none" w:sz="0" w:space="0" w:color="auto"/>
        <w:left w:val="none" w:sz="0" w:space="0" w:color="auto"/>
        <w:bottom w:val="none" w:sz="0" w:space="0" w:color="auto"/>
        <w:right w:val="none" w:sz="0" w:space="0" w:color="auto"/>
      </w:divBdr>
    </w:div>
    <w:div w:id="101927403">
      <w:bodyDiv w:val="1"/>
      <w:marLeft w:val="0"/>
      <w:marRight w:val="0"/>
      <w:marTop w:val="0"/>
      <w:marBottom w:val="0"/>
      <w:divBdr>
        <w:top w:val="none" w:sz="0" w:space="0" w:color="auto"/>
        <w:left w:val="none" w:sz="0" w:space="0" w:color="auto"/>
        <w:bottom w:val="none" w:sz="0" w:space="0" w:color="auto"/>
        <w:right w:val="none" w:sz="0" w:space="0" w:color="auto"/>
      </w:divBdr>
    </w:div>
    <w:div w:id="102237738">
      <w:bodyDiv w:val="1"/>
      <w:marLeft w:val="0"/>
      <w:marRight w:val="0"/>
      <w:marTop w:val="0"/>
      <w:marBottom w:val="0"/>
      <w:divBdr>
        <w:top w:val="none" w:sz="0" w:space="0" w:color="auto"/>
        <w:left w:val="none" w:sz="0" w:space="0" w:color="auto"/>
        <w:bottom w:val="none" w:sz="0" w:space="0" w:color="auto"/>
        <w:right w:val="none" w:sz="0" w:space="0" w:color="auto"/>
      </w:divBdr>
    </w:div>
    <w:div w:id="102917361">
      <w:bodyDiv w:val="1"/>
      <w:marLeft w:val="0"/>
      <w:marRight w:val="0"/>
      <w:marTop w:val="0"/>
      <w:marBottom w:val="0"/>
      <w:divBdr>
        <w:top w:val="none" w:sz="0" w:space="0" w:color="auto"/>
        <w:left w:val="none" w:sz="0" w:space="0" w:color="auto"/>
        <w:bottom w:val="none" w:sz="0" w:space="0" w:color="auto"/>
        <w:right w:val="none" w:sz="0" w:space="0" w:color="auto"/>
      </w:divBdr>
    </w:div>
    <w:div w:id="102963195">
      <w:bodyDiv w:val="1"/>
      <w:marLeft w:val="0"/>
      <w:marRight w:val="0"/>
      <w:marTop w:val="0"/>
      <w:marBottom w:val="0"/>
      <w:divBdr>
        <w:top w:val="none" w:sz="0" w:space="0" w:color="auto"/>
        <w:left w:val="none" w:sz="0" w:space="0" w:color="auto"/>
        <w:bottom w:val="none" w:sz="0" w:space="0" w:color="auto"/>
        <w:right w:val="none" w:sz="0" w:space="0" w:color="auto"/>
      </w:divBdr>
    </w:div>
    <w:div w:id="105079340">
      <w:bodyDiv w:val="1"/>
      <w:marLeft w:val="0"/>
      <w:marRight w:val="0"/>
      <w:marTop w:val="0"/>
      <w:marBottom w:val="0"/>
      <w:divBdr>
        <w:top w:val="none" w:sz="0" w:space="0" w:color="auto"/>
        <w:left w:val="none" w:sz="0" w:space="0" w:color="auto"/>
        <w:bottom w:val="none" w:sz="0" w:space="0" w:color="auto"/>
        <w:right w:val="none" w:sz="0" w:space="0" w:color="auto"/>
      </w:divBdr>
    </w:div>
    <w:div w:id="105545456">
      <w:bodyDiv w:val="1"/>
      <w:marLeft w:val="0"/>
      <w:marRight w:val="0"/>
      <w:marTop w:val="0"/>
      <w:marBottom w:val="0"/>
      <w:divBdr>
        <w:top w:val="none" w:sz="0" w:space="0" w:color="auto"/>
        <w:left w:val="none" w:sz="0" w:space="0" w:color="auto"/>
        <w:bottom w:val="none" w:sz="0" w:space="0" w:color="auto"/>
        <w:right w:val="none" w:sz="0" w:space="0" w:color="auto"/>
      </w:divBdr>
    </w:div>
    <w:div w:id="105584606">
      <w:bodyDiv w:val="1"/>
      <w:marLeft w:val="0"/>
      <w:marRight w:val="0"/>
      <w:marTop w:val="0"/>
      <w:marBottom w:val="0"/>
      <w:divBdr>
        <w:top w:val="none" w:sz="0" w:space="0" w:color="auto"/>
        <w:left w:val="none" w:sz="0" w:space="0" w:color="auto"/>
        <w:bottom w:val="none" w:sz="0" w:space="0" w:color="auto"/>
        <w:right w:val="none" w:sz="0" w:space="0" w:color="auto"/>
      </w:divBdr>
    </w:div>
    <w:div w:id="106627688">
      <w:bodyDiv w:val="1"/>
      <w:marLeft w:val="0"/>
      <w:marRight w:val="0"/>
      <w:marTop w:val="0"/>
      <w:marBottom w:val="0"/>
      <w:divBdr>
        <w:top w:val="none" w:sz="0" w:space="0" w:color="auto"/>
        <w:left w:val="none" w:sz="0" w:space="0" w:color="auto"/>
        <w:bottom w:val="none" w:sz="0" w:space="0" w:color="auto"/>
        <w:right w:val="none" w:sz="0" w:space="0" w:color="auto"/>
      </w:divBdr>
    </w:div>
    <w:div w:id="107311321">
      <w:bodyDiv w:val="1"/>
      <w:marLeft w:val="0"/>
      <w:marRight w:val="0"/>
      <w:marTop w:val="0"/>
      <w:marBottom w:val="0"/>
      <w:divBdr>
        <w:top w:val="none" w:sz="0" w:space="0" w:color="auto"/>
        <w:left w:val="none" w:sz="0" w:space="0" w:color="auto"/>
        <w:bottom w:val="none" w:sz="0" w:space="0" w:color="auto"/>
        <w:right w:val="none" w:sz="0" w:space="0" w:color="auto"/>
      </w:divBdr>
    </w:div>
    <w:div w:id="107355277">
      <w:bodyDiv w:val="1"/>
      <w:marLeft w:val="0"/>
      <w:marRight w:val="0"/>
      <w:marTop w:val="0"/>
      <w:marBottom w:val="0"/>
      <w:divBdr>
        <w:top w:val="none" w:sz="0" w:space="0" w:color="auto"/>
        <w:left w:val="none" w:sz="0" w:space="0" w:color="auto"/>
        <w:bottom w:val="none" w:sz="0" w:space="0" w:color="auto"/>
        <w:right w:val="none" w:sz="0" w:space="0" w:color="auto"/>
      </w:divBdr>
    </w:div>
    <w:div w:id="109788931">
      <w:bodyDiv w:val="1"/>
      <w:marLeft w:val="0"/>
      <w:marRight w:val="0"/>
      <w:marTop w:val="0"/>
      <w:marBottom w:val="0"/>
      <w:divBdr>
        <w:top w:val="none" w:sz="0" w:space="0" w:color="auto"/>
        <w:left w:val="none" w:sz="0" w:space="0" w:color="auto"/>
        <w:bottom w:val="none" w:sz="0" w:space="0" w:color="auto"/>
        <w:right w:val="none" w:sz="0" w:space="0" w:color="auto"/>
      </w:divBdr>
    </w:div>
    <w:div w:id="109934245">
      <w:bodyDiv w:val="1"/>
      <w:marLeft w:val="0"/>
      <w:marRight w:val="0"/>
      <w:marTop w:val="0"/>
      <w:marBottom w:val="0"/>
      <w:divBdr>
        <w:top w:val="none" w:sz="0" w:space="0" w:color="auto"/>
        <w:left w:val="none" w:sz="0" w:space="0" w:color="auto"/>
        <w:bottom w:val="none" w:sz="0" w:space="0" w:color="auto"/>
        <w:right w:val="none" w:sz="0" w:space="0" w:color="auto"/>
      </w:divBdr>
    </w:div>
    <w:div w:id="110323225">
      <w:bodyDiv w:val="1"/>
      <w:marLeft w:val="0"/>
      <w:marRight w:val="0"/>
      <w:marTop w:val="0"/>
      <w:marBottom w:val="0"/>
      <w:divBdr>
        <w:top w:val="none" w:sz="0" w:space="0" w:color="auto"/>
        <w:left w:val="none" w:sz="0" w:space="0" w:color="auto"/>
        <w:bottom w:val="none" w:sz="0" w:space="0" w:color="auto"/>
        <w:right w:val="none" w:sz="0" w:space="0" w:color="auto"/>
      </w:divBdr>
    </w:div>
    <w:div w:id="110708544">
      <w:bodyDiv w:val="1"/>
      <w:marLeft w:val="0"/>
      <w:marRight w:val="0"/>
      <w:marTop w:val="0"/>
      <w:marBottom w:val="0"/>
      <w:divBdr>
        <w:top w:val="none" w:sz="0" w:space="0" w:color="auto"/>
        <w:left w:val="none" w:sz="0" w:space="0" w:color="auto"/>
        <w:bottom w:val="none" w:sz="0" w:space="0" w:color="auto"/>
        <w:right w:val="none" w:sz="0" w:space="0" w:color="auto"/>
      </w:divBdr>
    </w:div>
    <w:div w:id="110781732">
      <w:bodyDiv w:val="1"/>
      <w:marLeft w:val="0"/>
      <w:marRight w:val="0"/>
      <w:marTop w:val="0"/>
      <w:marBottom w:val="0"/>
      <w:divBdr>
        <w:top w:val="none" w:sz="0" w:space="0" w:color="auto"/>
        <w:left w:val="none" w:sz="0" w:space="0" w:color="auto"/>
        <w:bottom w:val="none" w:sz="0" w:space="0" w:color="auto"/>
        <w:right w:val="none" w:sz="0" w:space="0" w:color="auto"/>
      </w:divBdr>
    </w:div>
    <w:div w:id="111754273">
      <w:bodyDiv w:val="1"/>
      <w:marLeft w:val="0"/>
      <w:marRight w:val="0"/>
      <w:marTop w:val="0"/>
      <w:marBottom w:val="0"/>
      <w:divBdr>
        <w:top w:val="none" w:sz="0" w:space="0" w:color="auto"/>
        <w:left w:val="none" w:sz="0" w:space="0" w:color="auto"/>
        <w:bottom w:val="none" w:sz="0" w:space="0" w:color="auto"/>
        <w:right w:val="none" w:sz="0" w:space="0" w:color="auto"/>
      </w:divBdr>
    </w:div>
    <w:div w:id="112482334">
      <w:bodyDiv w:val="1"/>
      <w:marLeft w:val="0"/>
      <w:marRight w:val="0"/>
      <w:marTop w:val="0"/>
      <w:marBottom w:val="0"/>
      <w:divBdr>
        <w:top w:val="none" w:sz="0" w:space="0" w:color="auto"/>
        <w:left w:val="none" w:sz="0" w:space="0" w:color="auto"/>
        <w:bottom w:val="none" w:sz="0" w:space="0" w:color="auto"/>
        <w:right w:val="none" w:sz="0" w:space="0" w:color="auto"/>
      </w:divBdr>
    </w:div>
    <w:div w:id="112603626">
      <w:bodyDiv w:val="1"/>
      <w:marLeft w:val="0"/>
      <w:marRight w:val="0"/>
      <w:marTop w:val="0"/>
      <w:marBottom w:val="0"/>
      <w:divBdr>
        <w:top w:val="none" w:sz="0" w:space="0" w:color="auto"/>
        <w:left w:val="none" w:sz="0" w:space="0" w:color="auto"/>
        <w:bottom w:val="none" w:sz="0" w:space="0" w:color="auto"/>
        <w:right w:val="none" w:sz="0" w:space="0" w:color="auto"/>
      </w:divBdr>
    </w:div>
    <w:div w:id="113184683">
      <w:bodyDiv w:val="1"/>
      <w:marLeft w:val="0"/>
      <w:marRight w:val="0"/>
      <w:marTop w:val="0"/>
      <w:marBottom w:val="0"/>
      <w:divBdr>
        <w:top w:val="none" w:sz="0" w:space="0" w:color="auto"/>
        <w:left w:val="none" w:sz="0" w:space="0" w:color="auto"/>
        <w:bottom w:val="none" w:sz="0" w:space="0" w:color="auto"/>
        <w:right w:val="none" w:sz="0" w:space="0" w:color="auto"/>
      </w:divBdr>
    </w:div>
    <w:div w:id="113402510">
      <w:bodyDiv w:val="1"/>
      <w:marLeft w:val="0"/>
      <w:marRight w:val="0"/>
      <w:marTop w:val="0"/>
      <w:marBottom w:val="0"/>
      <w:divBdr>
        <w:top w:val="none" w:sz="0" w:space="0" w:color="auto"/>
        <w:left w:val="none" w:sz="0" w:space="0" w:color="auto"/>
        <w:bottom w:val="none" w:sz="0" w:space="0" w:color="auto"/>
        <w:right w:val="none" w:sz="0" w:space="0" w:color="auto"/>
      </w:divBdr>
    </w:div>
    <w:div w:id="113912081">
      <w:bodyDiv w:val="1"/>
      <w:marLeft w:val="0"/>
      <w:marRight w:val="0"/>
      <w:marTop w:val="0"/>
      <w:marBottom w:val="0"/>
      <w:divBdr>
        <w:top w:val="none" w:sz="0" w:space="0" w:color="auto"/>
        <w:left w:val="none" w:sz="0" w:space="0" w:color="auto"/>
        <w:bottom w:val="none" w:sz="0" w:space="0" w:color="auto"/>
        <w:right w:val="none" w:sz="0" w:space="0" w:color="auto"/>
      </w:divBdr>
    </w:div>
    <w:div w:id="114569834">
      <w:bodyDiv w:val="1"/>
      <w:marLeft w:val="0"/>
      <w:marRight w:val="0"/>
      <w:marTop w:val="0"/>
      <w:marBottom w:val="0"/>
      <w:divBdr>
        <w:top w:val="none" w:sz="0" w:space="0" w:color="auto"/>
        <w:left w:val="none" w:sz="0" w:space="0" w:color="auto"/>
        <w:bottom w:val="none" w:sz="0" w:space="0" w:color="auto"/>
        <w:right w:val="none" w:sz="0" w:space="0" w:color="auto"/>
      </w:divBdr>
    </w:div>
    <w:div w:id="114717508">
      <w:bodyDiv w:val="1"/>
      <w:marLeft w:val="0"/>
      <w:marRight w:val="0"/>
      <w:marTop w:val="0"/>
      <w:marBottom w:val="0"/>
      <w:divBdr>
        <w:top w:val="none" w:sz="0" w:space="0" w:color="auto"/>
        <w:left w:val="none" w:sz="0" w:space="0" w:color="auto"/>
        <w:bottom w:val="none" w:sz="0" w:space="0" w:color="auto"/>
        <w:right w:val="none" w:sz="0" w:space="0" w:color="auto"/>
      </w:divBdr>
    </w:div>
    <w:div w:id="115367122">
      <w:bodyDiv w:val="1"/>
      <w:marLeft w:val="0"/>
      <w:marRight w:val="0"/>
      <w:marTop w:val="0"/>
      <w:marBottom w:val="0"/>
      <w:divBdr>
        <w:top w:val="none" w:sz="0" w:space="0" w:color="auto"/>
        <w:left w:val="none" w:sz="0" w:space="0" w:color="auto"/>
        <w:bottom w:val="none" w:sz="0" w:space="0" w:color="auto"/>
        <w:right w:val="none" w:sz="0" w:space="0" w:color="auto"/>
      </w:divBdr>
    </w:div>
    <w:div w:id="115567187">
      <w:bodyDiv w:val="1"/>
      <w:marLeft w:val="0"/>
      <w:marRight w:val="0"/>
      <w:marTop w:val="0"/>
      <w:marBottom w:val="0"/>
      <w:divBdr>
        <w:top w:val="none" w:sz="0" w:space="0" w:color="auto"/>
        <w:left w:val="none" w:sz="0" w:space="0" w:color="auto"/>
        <w:bottom w:val="none" w:sz="0" w:space="0" w:color="auto"/>
        <w:right w:val="none" w:sz="0" w:space="0" w:color="auto"/>
      </w:divBdr>
    </w:div>
    <w:div w:id="116922959">
      <w:bodyDiv w:val="1"/>
      <w:marLeft w:val="0"/>
      <w:marRight w:val="0"/>
      <w:marTop w:val="0"/>
      <w:marBottom w:val="0"/>
      <w:divBdr>
        <w:top w:val="none" w:sz="0" w:space="0" w:color="auto"/>
        <w:left w:val="none" w:sz="0" w:space="0" w:color="auto"/>
        <w:bottom w:val="none" w:sz="0" w:space="0" w:color="auto"/>
        <w:right w:val="none" w:sz="0" w:space="0" w:color="auto"/>
      </w:divBdr>
    </w:div>
    <w:div w:id="117260667">
      <w:bodyDiv w:val="1"/>
      <w:marLeft w:val="0"/>
      <w:marRight w:val="0"/>
      <w:marTop w:val="0"/>
      <w:marBottom w:val="0"/>
      <w:divBdr>
        <w:top w:val="none" w:sz="0" w:space="0" w:color="auto"/>
        <w:left w:val="none" w:sz="0" w:space="0" w:color="auto"/>
        <w:bottom w:val="none" w:sz="0" w:space="0" w:color="auto"/>
        <w:right w:val="none" w:sz="0" w:space="0" w:color="auto"/>
      </w:divBdr>
    </w:div>
    <w:div w:id="117382871">
      <w:bodyDiv w:val="1"/>
      <w:marLeft w:val="0"/>
      <w:marRight w:val="0"/>
      <w:marTop w:val="0"/>
      <w:marBottom w:val="0"/>
      <w:divBdr>
        <w:top w:val="none" w:sz="0" w:space="0" w:color="auto"/>
        <w:left w:val="none" w:sz="0" w:space="0" w:color="auto"/>
        <w:bottom w:val="none" w:sz="0" w:space="0" w:color="auto"/>
        <w:right w:val="none" w:sz="0" w:space="0" w:color="auto"/>
      </w:divBdr>
    </w:div>
    <w:div w:id="117916576">
      <w:bodyDiv w:val="1"/>
      <w:marLeft w:val="0"/>
      <w:marRight w:val="0"/>
      <w:marTop w:val="0"/>
      <w:marBottom w:val="0"/>
      <w:divBdr>
        <w:top w:val="none" w:sz="0" w:space="0" w:color="auto"/>
        <w:left w:val="none" w:sz="0" w:space="0" w:color="auto"/>
        <w:bottom w:val="none" w:sz="0" w:space="0" w:color="auto"/>
        <w:right w:val="none" w:sz="0" w:space="0" w:color="auto"/>
      </w:divBdr>
    </w:div>
    <w:div w:id="118110312">
      <w:bodyDiv w:val="1"/>
      <w:marLeft w:val="0"/>
      <w:marRight w:val="0"/>
      <w:marTop w:val="0"/>
      <w:marBottom w:val="0"/>
      <w:divBdr>
        <w:top w:val="none" w:sz="0" w:space="0" w:color="auto"/>
        <w:left w:val="none" w:sz="0" w:space="0" w:color="auto"/>
        <w:bottom w:val="none" w:sz="0" w:space="0" w:color="auto"/>
        <w:right w:val="none" w:sz="0" w:space="0" w:color="auto"/>
      </w:divBdr>
    </w:div>
    <w:div w:id="118191230">
      <w:bodyDiv w:val="1"/>
      <w:marLeft w:val="0"/>
      <w:marRight w:val="0"/>
      <w:marTop w:val="0"/>
      <w:marBottom w:val="0"/>
      <w:divBdr>
        <w:top w:val="none" w:sz="0" w:space="0" w:color="auto"/>
        <w:left w:val="none" w:sz="0" w:space="0" w:color="auto"/>
        <w:bottom w:val="none" w:sz="0" w:space="0" w:color="auto"/>
        <w:right w:val="none" w:sz="0" w:space="0" w:color="auto"/>
      </w:divBdr>
    </w:div>
    <w:div w:id="119883218">
      <w:bodyDiv w:val="1"/>
      <w:marLeft w:val="0"/>
      <w:marRight w:val="0"/>
      <w:marTop w:val="0"/>
      <w:marBottom w:val="0"/>
      <w:divBdr>
        <w:top w:val="none" w:sz="0" w:space="0" w:color="auto"/>
        <w:left w:val="none" w:sz="0" w:space="0" w:color="auto"/>
        <w:bottom w:val="none" w:sz="0" w:space="0" w:color="auto"/>
        <w:right w:val="none" w:sz="0" w:space="0" w:color="auto"/>
      </w:divBdr>
    </w:div>
    <w:div w:id="120390011">
      <w:bodyDiv w:val="1"/>
      <w:marLeft w:val="0"/>
      <w:marRight w:val="0"/>
      <w:marTop w:val="0"/>
      <w:marBottom w:val="0"/>
      <w:divBdr>
        <w:top w:val="none" w:sz="0" w:space="0" w:color="auto"/>
        <w:left w:val="none" w:sz="0" w:space="0" w:color="auto"/>
        <w:bottom w:val="none" w:sz="0" w:space="0" w:color="auto"/>
        <w:right w:val="none" w:sz="0" w:space="0" w:color="auto"/>
      </w:divBdr>
    </w:div>
    <w:div w:id="121315726">
      <w:bodyDiv w:val="1"/>
      <w:marLeft w:val="0"/>
      <w:marRight w:val="0"/>
      <w:marTop w:val="0"/>
      <w:marBottom w:val="0"/>
      <w:divBdr>
        <w:top w:val="none" w:sz="0" w:space="0" w:color="auto"/>
        <w:left w:val="none" w:sz="0" w:space="0" w:color="auto"/>
        <w:bottom w:val="none" w:sz="0" w:space="0" w:color="auto"/>
        <w:right w:val="none" w:sz="0" w:space="0" w:color="auto"/>
      </w:divBdr>
    </w:div>
    <w:div w:id="121847850">
      <w:bodyDiv w:val="1"/>
      <w:marLeft w:val="0"/>
      <w:marRight w:val="0"/>
      <w:marTop w:val="0"/>
      <w:marBottom w:val="0"/>
      <w:divBdr>
        <w:top w:val="none" w:sz="0" w:space="0" w:color="auto"/>
        <w:left w:val="none" w:sz="0" w:space="0" w:color="auto"/>
        <w:bottom w:val="none" w:sz="0" w:space="0" w:color="auto"/>
        <w:right w:val="none" w:sz="0" w:space="0" w:color="auto"/>
      </w:divBdr>
    </w:div>
    <w:div w:id="122887065">
      <w:bodyDiv w:val="1"/>
      <w:marLeft w:val="0"/>
      <w:marRight w:val="0"/>
      <w:marTop w:val="0"/>
      <w:marBottom w:val="0"/>
      <w:divBdr>
        <w:top w:val="none" w:sz="0" w:space="0" w:color="auto"/>
        <w:left w:val="none" w:sz="0" w:space="0" w:color="auto"/>
        <w:bottom w:val="none" w:sz="0" w:space="0" w:color="auto"/>
        <w:right w:val="none" w:sz="0" w:space="0" w:color="auto"/>
      </w:divBdr>
    </w:div>
    <w:div w:id="123736743">
      <w:bodyDiv w:val="1"/>
      <w:marLeft w:val="0"/>
      <w:marRight w:val="0"/>
      <w:marTop w:val="0"/>
      <w:marBottom w:val="0"/>
      <w:divBdr>
        <w:top w:val="none" w:sz="0" w:space="0" w:color="auto"/>
        <w:left w:val="none" w:sz="0" w:space="0" w:color="auto"/>
        <w:bottom w:val="none" w:sz="0" w:space="0" w:color="auto"/>
        <w:right w:val="none" w:sz="0" w:space="0" w:color="auto"/>
      </w:divBdr>
    </w:div>
    <w:div w:id="124126627">
      <w:bodyDiv w:val="1"/>
      <w:marLeft w:val="0"/>
      <w:marRight w:val="0"/>
      <w:marTop w:val="0"/>
      <w:marBottom w:val="0"/>
      <w:divBdr>
        <w:top w:val="none" w:sz="0" w:space="0" w:color="auto"/>
        <w:left w:val="none" w:sz="0" w:space="0" w:color="auto"/>
        <w:bottom w:val="none" w:sz="0" w:space="0" w:color="auto"/>
        <w:right w:val="none" w:sz="0" w:space="0" w:color="auto"/>
      </w:divBdr>
    </w:div>
    <w:div w:id="124398747">
      <w:bodyDiv w:val="1"/>
      <w:marLeft w:val="0"/>
      <w:marRight w:val="0"/>
      <w:marTop w:val="0"/>
      <w:marBottom w:val="0"/>
      <w:divBdr>
        <w:top w:val="none" w:sz="0" w:space="0" w:color="auto"/>
        <w:left w:val="none" w:sz="0" w:space="0" w:color="auto"/>
        <w:bottom w:val="none" w:sz="0" w:space="0" w:color="auto"/>
        <w:right w:val="none" w:sz="0" w:space="0" w:color="auto"/>
      </w:divBdr>
    </w:div>
    <w:div w:id="125008643">
      <w:bodyDiv w:val="1"/>
      <w:marLeft w:val="0"/>
      <w:marRight w:val="0"/>
      <w:marTop w:val="0"/>
      <w:marBottom w:val="0"/>
      <w:divBdr>
        <w:top w:val="none" w:sz="0" w:space="0" w:color="auto"/>
        <w:left w:val="none" w:sz="0" w:space="0" w:color="auto"/>
        <w:bottom w:val="none" w:sz="0" w:space="0" w:color="auto"/>
        <w:right w:val="none" w:sz="0" w:space="0" w:color="auto"/>
      </w:divBdr>
    </w:div>
    <w:div w:id="125047669">
      <w:bodyDiv w:val="1"/>
      <w:marLeft w:val="0"/>
      <w:marRight w:val="0"/>
      <w:marTop w:val="0"/>
      <w:marBottom w:val="0"/>
      <w:divBdr>
        <w:top w:val="none" w:sz="0" w:space="0" w:color="auto"/>
        <w:left w:val="none" w:sz="0" w:space="0" w:color="auto"/>
        <w:bottom w:val="none" w:sz="0" w:space="0" w:color="auto"/>
        <w:right w:val="none" w:sz="0" w:space="0" w:color="auto"/>
      </w:divBdr>
    </w:div>
    <w:div w:id="125707850">
      <w:bodyDiv w:val="1"/>
      <w:marLeft w:val="0"/>
      <w:marRight w:val="0"/>
      <w:marTop w:val="0"/>
      <w:marBottom w:val="0"/>
      <w:divBdr>
        <w:top w:val="none" w:sz="0" w:space="0" w:color="auto"/>
        <w:left w:val="none" w:sz="0" w:space="0" w:color="auto"/>
        <w:bottom w:val="none" w:sz="0" w:space="0" w:color="auto"/>
        <w:right w:val="none" w:sz="0" w:space="0" w:color="auto"/>
      </w:divBdr>
    </w:div>
    <w:div w:id="126901812">
      <w:bodyDiv w:val="1"/>
      <w:marLeft w:val="0"/>
      <w:marRight w:val="0"/>
      <w:marTop w:val="0"/>
      <w:marBottom w:val="0"/>
      <w:divBdr>
        <w:top w:val="none" w:sz="0" w:space="0" w:color="auto"/>
        <w:left w:val="none" w:sz="0" w:space="0" w:color="auto"/>
        <w:bottom w:val="none" w:sz="0" w:space="0" w:color="auto"/>
        <w:right w:val="none" w:sz="0" w:space="0" w:color="auto"/>
      </w:divBdr>
    </w:div>
    <w:div w:id="127670355">
      <w:bodyDiv w:val="1"/>
      <w:marLeft w:val="0"/>
      <w:marRight w:val="0"/>
      <w:marTop w:val="0"/>
      <w:marBottom w:val="0"/>
      <w:divBdr>
        <w:top w:val="none" w:sz="0" w:space="0" w:color="auto"/>
        <w:left w:val="none" w:sz="0" w:space="0" w:color="auto"/>
        <w:bottom w:val="none" w:sz="0" w:space="0" w:color="auto"/>
        <w:right w:val="none" w:sz="0" w:space="0" w:color="auto"/>
      </w:divBdr>
    </w:div>
    <w:div w:id="127817379">
      <w:bodyDiv w:val="1"/>
      <w:marLeft w:val="0"/>
      <w:marRight w:val="0"/>
      <w:marTop w:val="0"/>
      <w:marBottom w:val="0"/>
      <w:divBdr>
        <w:top w:val="none" w:sz="0" w:space="0" w:color="auto"/>
        <w:left w:val="none" w:sz="0" w:space="0" w:color="auto"/>
        <w:bottom w:val="none" w:sz="0" w:space="0" w:color="auto"/>
        <w:right w:val="none" w:sz="0" w:space="0" w:color="auto"/>
      </w:divBdr>
    </w:div>
    <w:div w:id="128516958">
      <w:bodyDiv w:val="1"/>
      <w:marLeft w:val="0"/>
      <w:marRight w:val="0"/>
      <w:marTop w:val="0"/>
      <w:marBottom w:val="0"/>
      <w:divBdr>
        <w:top w:val="none" w:sz="0" w:space="0" w:color="auto"/>
        <w:left w:val="none" w:sz="0" w:space="0" w:color="auto"/>
        <w:bottom w:val="none" w:sz="0" w:space="0" w:color="auto"/>
        <w:right w:val="none" w:sz="0" w:space="0" w:color="auto"/>
      </w:divBdr>
    </w:div>
    <w:div w:id="129321762">
      <w:bodyDiv w:val="1"/>
      <w:marLeft w:val="0"/>
      <w:marRight w:val="0"/>
      <w:marTop w:val="0"/>
      <w:marBottom w:val="0"/>
      <w:divBdr>
        <w:top w:val="none" w:sz="0" w:space="0" w:color="auto"/>
        <w:left w:val="none" w:sz="0" w:space="0" w:color="auto"/>
        <w:bottom w:val="none" w:sz="0" w:space="0" w:color="auto"/>
        <w:right w:val="none" w:sz="0" w:space="0" w:color="auto"/>
      </w:divBdr>
    </w:div>
    <w:div w:id="130905933">
      <w:bodyDiv w:val="1"/>
      <w:marLeft w:val="0"/>
      <w:marRight w:val="0"/>
      <w:marTop w:val="0"/>
      <w:marBottom w:val="0"/>
      <w:divBdr>
        <w:top w:val="none" w:sz="0" w:space="0" w:color="auto"/>
        <w:left w:val="none" w:sz="0" w:space="0" w:color="auto"/>
        <w:bottom w:val="none" w:sz="0" w:space="0" w:color="auto"/>
        <w:right w:val="none" w:sz="0" w:space="0" w:color="auto"/>
      </w:divBdr>
    </w:div>
    <w:div w:id="130947122">
      <w:bodyDiv w:val="1"/>
      <w:marLeft w:val="0"/>
      <w:marRight w:val="0"/>
      <w:marTop w:val="0"/>
      <w:marBottom w:val="0"/>
      <w:divBdr>
        <w:top w:val="none" w:sz="0" w:space="0" w:color="auto"/>
        <w:left w:val="none" w:sz="0" w:space="0" w:color="auto"/>
        <w:bottom w:val="none" w:sz="0" w:space="0" w:color="auto"/>
        <w:right w:val="none" w:sz="0" w:space="0" w:color="auto"/>
      </w:divBdr>
    </w:div>
    <w:div w:id="131944194">
      <w:bodyDiv w:val="1"/>
      <w:marLeft w:val="0"/>
      <w:marRight w:val="0"/>
      <w:marTop w:val="0"/>
      <w:marBottom w:val="0"/>
      <w:divBdr>
        <w:top w:val="none" w:sz="0" w:space="0" w:color="auto"/>
        <w:left w:val="none" w:sz="0" w:space="0" w:color="auto"/>
        <w:bottom w:val="none" w:sz="0" w:space="0" w:color="auto"/>
        <w:right w:val="none" w:sz="0" w:space="0" w:color="auto"/>
      </w:divBdr>
    </w:div>
    <w:div w:id="132257275">
      <w:bodyDiv w:val="1"/>
      <w:marLeft w:val="0"/>
      <w:marRight w:val="0"/>
      <w:marTop w:val="0"/>
      <w:marBottom w:val="0"/>
      <w:divBdr>
        <w:top w:val="none" w:sz="0" w:space="0" w:color="auto"/>
        <w:left w:val="none" w:sz="0" w:space="0" w:color="auto"/>
        <w:bottom w:val="none" w:sz="0" w:space="0" w:color="auto"/>
        <w:right w:val="none" w:sz="0" w:space="0" w:color="auto"/>
      </w:divBdr>
    </w:div>
    <w:div w:id="132404082">
      <w:bodyDiv w:val="1"/>
      <w:marLeft w:val="0"/>
      <w:marRight w:val="0"/>
      <w:marTop w:val="0"/>
      <w:marBottom w:val="0"/>
      <w:divBdr>
        <w:top w:val="none" w:sz="0" w:space="0" w:color="auto"/>
        <w:left w:val="none" w:sz="0" w:space="0" w:color="auto"/>
        <w:bottom w:val="none" w:sz="0" w:space="0" w:color="auto"/>
        <w:right w:val="none" w:sz="0" w:space="0" w:color="auto"/>
      </w:divBdr>
    </w:div>
    <w:div w:id="133909747">
      <w:bodyDiv w:val="1"/>
      <w:marLeft w:val="0"/>
      <w:marRight w:val="0"/>
      <w:marTop w:val="0"/>
      <w:marBottom w:val="0"/>
      <w:divBdr>
        <w:top w:val="none" w:sz="0" w:space="0" w:color="auto"/>
        <w:left w:val="none" w:sz="0" w:space="0" w:color="auto"/>
        <w:bottom w:val="none" w:sz="0" w:space="0" w:color="auto"/>
        <w:right w:val="none" w:sz="0" w:space="0" w:color="auto"/>
      </w:divBdr>
    </w:div>
    <w:div w:id="133912394">
      <w:bodyDiv w:val="1"/>
      <w:marLeft w:val="0"/>
      <w:marRight w:val="0"/>
      <w:marTop w:val="0"/>
      <w:marBottom w:val="0"/>
      <w:divBdr>
        <w:top w:val="none" w:sz="0" w:space="0" w:color="auto"/>
        <w:left w:val="none" w:sz="0" w:space="0" w:color="auto"/>
        <w:bottom w:val="none" w:sz="0" w:space="0" w:color="auto"/>
        <w:right w:val="none" w:sz="0" w:space="0" w:color="auto"/>
      </w:divBdr>
    </w:div>
    <w:div w:id="133914262">
      <w:bodyDiv w:val="1"/>
      <w:marLeft w:val="0"/>
      <w:marRight w:val="0"/>
      <w:marTop w:val="0"/>
      <w:marBottom w:val="0"/>
      <w:divBdr>
        <w:top w:val="none" w:sz="0" w:space="0" w:color="auto"/>
        <w:left w:val="none" w:sz="0" w:space="0" w:color="auto"/>
        <w:bottom w:val="none" w:sz="0" w:space="0" w:color="auto"/>
        <w:right w:val="none" w:sz="0" w:space="0" w:color="auto"/>
      </w:divBdr>
    </w:div>
    <w:div w:id="134108768">
      <w:bodyDiv w:val="1"/>
      <w:marLeft w:val="0"/>
      <w:marRight w:val="0"/>
      <w:marTop w:val="0"/>
      <w:marBottom w:val="0"/>
      <w:divBdr>
        <w:top w:val="none" w:sz="0" w:space="0" w:color="auto"/>
        <w:left w:val="none" w:sz="0" w:space="0" w:color="auto"/>
        <w:bottom w:val="none" w:sz="0" w:space="0" w:color="auto"/>
        <w:right w:val="none" w:sz="0" w:space="0" w:color="auto"/>
      </w:divBdr>
    </w:div>
    <w:div w:id="134228269">
      <w:bodyDiv w:val="1"/>
      <w:marLeft w:val="0"/>
      <w:marRight w:val="0"/>
      <w:marTop w:val="0"/>
      <w:marBottom w:val="0"/>
      <w:divBdr>
        <w:top w:val="none" w:sz="0" w:space="0" w:color="auto"/>
        <w:left w:val="none" w:sz="0" w:space="0" w:color="auto"/>
        <w:bottom w:val="none" w:sz="0" w:space="0" w:color="auto"/>
        <w:right w:val="none" w:sz="0" w:space="0" w:color="auto"/>
      </w:divBdr>
    </w:div>
    <w:div w:id="134684230">
      <w:bodyDiv w:val="1"/>
      <w:marLeft w:val="0"/>
      <w:marRight w:val="0"/>
      <w:marTop w:val="0"/>
      <w:marBottom w:val="0"/>
      <w:divBdr>
        <w:top w:val="none" w:sz="0" w:space="0" w:color="auto"/>
        <w:left w:val="none" w:sz="0" w:space="0" w:color="auto"/>
        <w:bottom w:val="none" w:sz="0" w:space="0" w:color="auto"/>
        <w:right w:val="none" w:sz="0" w:space="0" w:color="auto"/>
      </w:divBdr>
    </w:div>
    <w:div w:id="134959261">
      <w:bodyDiv w:val="1"/>
      <w:marLeft w:val="0"/>
      <w:marRight w:val="0"/>
      <w:marTop w:val="0"/>
      <w:marBottom w:val="0"/>
      <w:divBdr>
        <w:top w:val="none" w:sz="0" w:space="0" w:color="auto"/>
        <w:left w:val="none" w:sz="0" w:space="0" w:color="auto"/>
        <w:bottom w:val="none" w:sz="0" w:space="0" w:color="auto"/>
        <w:right w:val="none" w:sz="0" w:space="0" w:color="auto"/>
      </w:divBdr>
    </w:div>
    <w:div w:id="135606382">
      <w:bodyDiv w:val="1"/>
      <w:marLeft w:val="0"/>
      <w:marRight w:val="0"/>
      <w:marTop w:val="0"/>
      <w:marBottom w:val="0"/>
      <w:divBdr>
        <w:top w:val="none" w:sz="0" w:space="0" w:color="auto"/>
        <w:left w:val="none" w:sz="0" w:space="0" w:color="auto"/>
        <w:bottom w:val="none" w:sz="0" w:space="0" w:color="auto"/>
        <w:right w:val="none" w:sz="0" w:space="0" w:color="auto"/>
      </w:divBdr>
    </w:div>
    <w:div w:id="135685928">
      <w:bodyDiv w:val="1"/>
      <w:marLeft w:val="0"/>
      <w:marRight w:val="0"/>
      <w:marTop w:val="0"/>
      <w:marBottom w:val="0"/>
      <w:divBdr>
        <w:top w:val="none" w:sz="0" w:space="0" w:color="auto"/>
        <w:left w:val="none" w:sz="0" w:space="0" w:color="auto"/>
        <w:bottom w:val="none" w:sz="0" w:space="0" w:color="auto"/>
        <w:right w:val="none" w:sz="0" w:space="0" w:color="auto"/>
      </w:divBdr>
    </w:div>
    <w:div w:id="135800909">
      <w:bodyDiv w:val="1"/>
      <w:marLeft w:val="0"/>
      <w:marRight w:val="0"/>
      <w:marTop w:val="0"/>
      <w:marBottom w:val="0"/>
      <w:divBdr>
        <w:top w:val="none" w:sz="0" w:space="0" w:color="auto"/>
        <w:left w:val="none" w:sz="0" w:space="0" w:color="auto"/>
        <w:bottom w:val="none" w:sz="0" w:space="0" w:color="auto"/>
        <w:right w:val="none" w:sz="0" w:space="0" w:color="auto"/>
      </w:divBdr>
    </w:div>
    <w:div w:id="136530158">
      <w:bodyDiv w:val="1"/>
      <w:marLeft w:val="0"/>
      <w:marRight w:val="0"/>
      <w:marTop w:val="0"/>
      <w:marBottom w:val="0"/>
      <w:divBdr>
        <w:top w:val="none" w:sz="0" w:space="0" w:color="auto"/>
        <w:left w:val="none" w:sz="0" w:space="0" w:color="auto"/>
        <w:bottom w:val="none" w:sz="0" w:space="0" w:color="auto"/>
        <w:right w:val="none" w:sz="0" w:space="0" w:color="auto"/>
      </w:divBdr>
    </w:div>
    <w:div w:id="137068348">
      <w:bodyDiv w:val="1"/>
      <w:marLeft w:val="0"/>
      <w:marRight w:val="0"/>
      <w:marTop w:val="0"/>
      <w:marBottom w:val="0"/>
      <w:divBdr>
        <w:top w:val="none" w:sz="0" w:space="0" w:color="auto"/>
        <w:left w:val="none" w:sz="0" w:space="0" w:color="auto"/>
        <w:bottom w:val="none" w:sz="0" w:space="0" w:color="auto"/>
        <w:right w:val="none" w:sz="0" w:space="0" w:color="auto"/>
      </w:divBdr>
    </w:div>
    <w:div w:id="137695085">
      <w:bodyDiv w:val="1"/>
      <w:marLeft w:val="0"/>
      <w:marRight w:val="0"/>
      <w:marTop w:val="0"/>
      <w:marBottom w:val="0"/>
      <w:divBdr>
        <w:top w:val="none" w:sz="0" w:space="0" w:color="auto"/>
        <w:left w:val="none" w:sz="0" w:space="0" w:color="auto"/>
        <w:bottom w:val="none" w:sz="0" w:space="0" w:color="auto"/>
        <w:right w:val="none" w:sz="0" w:space="0" w:color="auto"/>
      </w:divBdr>
    </w:div>
    <w:div w:id="138084739">
      <w:bodyDiv w:val="1"/>
      <w:marLeft w:val="0"/>
      <w:marRight w:val="0"/>
      <w:marTop w:val="0"/>
      <w:marBottom w:val="0"/>
      <w:divBdr>
        <w:top w:val="none" w:sz="0" w:space="0" w:color="auto"/>
        <w:left w:val="none" w:sz="0" w:space="0" w:color="auto"/>
        <w:bottom w:val="none" w:sz="0" w:space="0" w:color="auto"/>
        <w:right w:val="none" w:sz="0" w:space="0" w:color="auto"/>
      </w:divBdr>
    </w:div>
    <w:div w:id="138160285">
      <w:bodyDiv w:val="1"/>
      <w:marLeft w:val="0"/>
      <w:marRight w:val="0"/>
      <w:marTop w:val="0"/>
      <w:marBottom w:val="0"/>
      <w:divBdr>
        <w:top w:val="none" w:sz="0" w:space="0" w:color="auto"/>
        <w:left w:val="none" w:sz="0" w:space="0" w:color="auto"/>
        <w:bottom w:val="none" w:sz="0" w:space="0" w:color="auto"/>
        <w:right w:val="none" w:sz="0" w:space="0" w:color="auto"/>
      </w:divBdr>
    </w:div>
    <w:div w:id="138615541">
      <w:bodyDiv w:val="1"/>
      <w:marLeft w:val="0"/>
      <w:marRight w:val="0"/>
      <w:marTop w:val="0"/>
      <w:marBottom w:val="0"/>
      <w:divBdr>
        <w:top w:val="none" w:sz="0" w:space="0" w:color="auto"/>
        <w:left w:val="none" w:sz="0" w:space="0" w:color="auto"/>
        <w:bottom w:val="none" w:sz="0" w:space="0" w:color="auto"/>
        <w:right w:val="none" w:sz="0" w:space="0" w:color="auto"/>
      </w:divBdr>
    </w:div>
    <w:div w:id="139276059">
      <w:bodyDiv w:val="1"/>
      <w:marLeft w:val="0"/>
      <w:marRight w:val="0"/>
      <w:marTop w:val="0"/>
      <w:marBottom w:val="0"/>
      <w:divBdr>
        <w:top w:val="none" w:sz="0" w:space="0" w:color="auto"/>
        <w:left w:val="none" w:sz="0" w:space="0" w:color="auto"/>
        <w:bottom w:val="none" w:sz="0" w:space="0" w:color="auto"/>
        <w:right w:val="none" w:sz="0" w:space="0" w:color="auto"/>
      </w:divBdr>
    </w:div>
    <w:div w:id="140391980">
      <w:bodyDiv w:val="1"/>
      <w:marLeft w:val="0"/>
      <w:marRight w:val="0"/>
      <w:marTop w:val="0"/>
      <w:marBottom w:val="0"/>
      <w:divBdr>
        <w:top w:val="none" w:sz="0" w:space="0" w:color="auto"/>
        <w:left w:val="none" w:sz="0" w:space="0" w:color="auto"/>
        <w:bottom w:val="none" w:sz="0" w:space="0" w:color="auto"/>
        <w:right w:val="none" w:sz="0" w:space="0" w:color="auto"/>
      </w:divBdr>
    </w:div>
    <w:div w:id="141315151">
      <w:bodyDiv w:val="1"/>
      <w:marLeft w:val="0"/>
      <w:marRight w:val="0"/>
      <w:marTop w:val="0"/>
      <w:marBottom w:val="0"/>
      <w:divBdr>
        <w:top w:val="none" w:sz="0" w:space="0" w:color="auto"/>
        <w:left w:val="none" w:sz="0" w:space="0" w:color="auto"/>
        <w:bottom w:val="none" w:sz="0" w:space="0" w:color="auto"/>
        <w:right w:val="none" w:sz="0" w:space="0" w:color="auto"/>
      </w:divBdr>
    </w:div>
    <w:div w:id="141317780">
      <w:bodyDiv w:val="1"/>
      <w:marLeft w:val="0"/>
      <w:marRight w:val="0"/>
      <w:marTop w:val="0"/>
      <w:marBottom w:val="0"/>
      <w:divBdr>
        <w:top w:val="none" w:sz="0" w:space="0" w:color="auto"/>
        <w:left w:val="none" w:sz="0" w:space="0" w:color="auto"/>
        <w:bottom w:val="none" w:sz="0" w:space="0" w:color="auto"/>
        <w:right w:val="none" w:sz="0" w:space="0" w:color="auto"/>
      </w:divBdr>
    </w:div>
    <w:div w:id="142044181">
      <w:bodyDiv w:val="1"/>
      <w:marLeft w:val="0"/>
      <w:marRight w:val="0"/>
      <w:marTop w:val="0"/>
      <w:marBottom w:val="0"/>
      <w:divBdr>
        <w:top w:val="none" w:sz="0" w:space="0" w:color="auto"/>
        <w:left w:val="none" w:sz="0" w:space="0" w:color="auto"/>
        <w:bottom w:val="none" w:sz="0" w:space="0" w:color="auto"/>
        <w:right w:val="none" w:sz="0" w:space="0" w:color="auto"/>
      </w:divBdr>
    </w:div>
    <w:div w:id="142819182">
      <w:bodyDiv w:val="1"/>
      <w:marLeft w:val="0"/>
      <w:marRight w:val="0"/>
      <w:marTop w:val="0"/>
      <w:marBottom w:val="0"/>
      <w:divBdr>
        <w:top w:val="none" w:sz="0" w:space="0" w:color="auto"/>
        <w:left w:val="none" w:sz="0" w:space="0" w:color="auto"/>
        <w:bottom w:val="none" w:sz="0" w:space="0" w:color="auto"/>
        <w:right w:val="none" w:sz="0" w:space="0" w:color="auto"/>
      </w:divBdr>
    </w:div>
    <w:div w:id="142935343">
      <w:bodyDiv w:val="1"/>
      <w:marLeft w:val="0"/>
      <w:marRight w:val="0"/>
      <w:marTop w:val="0"/>
      <w:marBottom w:val="0"/>
      <w:divBdr>
        <w:top w:val="none" w:sz="0" w:space="0" w:color="auto"/>
        <w:left w:val="none" w:sz="0" w:space="0" w:color="auto"/>
        <w:bottom w:val="none" w:sz="0" w:space="0" w:color="auto"/>
        <w:right w:val="none" w:sz="0" w:space="0" w:color="auto"/>
      </w:divBdr>
    </w:div>
    <w:div w:id="144053656">
      <w:bodyDiv w:val="1"/>
      <w:marLeft w:val="0"/>
      <w:marRight w:val="0"/>
      <w:marTop w:val="0"/>
      <w:marBottom w:val="0"/>
      <w:divBdr>
        <w:top w:val="none" w:sz="0" w:space="0" w:color="auto"/>
        <w:left w:val="none" w:sz="0" w:space="0" w:color="auto"/>
        <w:bottom w:val="none" w:sz="0" w:space="0" w:color="auto"/>
        <w:right w:val="none" w:sz="0" w:space="0" w:color="auto"/>
      </w:divBdr>
    </w:div>
    <w:div w:id="144902739">
      <w:bodyDiv w:val="1"/>
      <w:marLeft w:val="0"/>
      <w:marRight w:val="0"/>
      <w:marTop w:val="0"/>
      <w:marBottom w:val="0"/>
      <w:divBdr>
        <w:top w:val="none" w:sz="0" w:space="0" w:color="auto"/>
        <w:left w:val="none" w:sz="0" w:space="0" w:color="auto"/>
        <w:bottom w:val="none" w:sz="0" w:space="0" w:color="auto"/>
        <w:right w:val="none" w:sz="0" w:space="0" w:color="auto"/>
      </w:divBdr>
    </w:div>
    <w:div w:id="146092362">
      <w:bodyDiv w:val="1"/>
      <w:marLeft w:val="0"/>
      <w:marRight w:val="0"/>
      <w:marTop w:val="0"/>
      <w:marBottom w:val="0"/>
      <w:divBdr>
        <w:top w:val="none" w:sz="0" w:space="0" w:color="auto"/>
        <w:left w:val="none" w:sz="0" w:space="0" w:color="auto"/>
        <w:bottom w:val="none" w:sz="0" w:space="0" w:color="auto"/>
        <w:right w:val="none" w:sz="0" w:space="0" w:color="auto"/>
      </w:divBdr>
    </w:div>
    <w:div w:id="146944836">
      <w:bodyDiv w:val="1"/>
      <w:marLeft w:val="0"/>
      <w:marRight w:val="0"/>
      <w:marTop w:val="0"/>
      <w:marBottom w:val="0"/>
      <w:divBdr>
        <w:top w:val="none" w:sz="0" w:space="0" w:color="auto"/>
        <w:left w:val="none" w:sz="0" w:space="0" w:color="auto"/>
        <w:bottom w:val="none" w:sz="0" w:space="0" w:color="auto"/>
        <w:right w:val="none" w:sz="0" w:space="0" w:color="auto"/>
      </w:divBdr>
      <w:divsChild>
        <w:div w:id="1594438246">
          <w:marLeft w:val="0"/>
          <w:marRight w:val="0"/>
          <w:marTop w:val="0"/>
          <w:marBottom w:val="0"/>
          <w:divBdr>
            <w:top w:val="none" w:sz="0" w:space="0" w:color="auto"/>
            <w:left w:val="none" w:sz="0" w:space="0" w:color="auto"/>
            <w:bottom w:val="none" w:sz="0" w:space="0" w:color="auto"/>
            <w:right w:val="none" w:sz="0" w:space="0" w:color="auto"/>
          </w:divBdr>
          <w:divsChild>
            <w:div w:id="1671831203">
              <w:marLeft w:val="0"/>
              <w:marRight w:val="0"/>
              <w:marTop w:val="0"/>
              <w:marBottom w:val="0"/>
              <w:divBdr>
                <w:top w:val="none" w:sz="0" w:space="0" w:color="auto"/>
                <w:left w:val="none" w:sz="0" w:space="0" w:color="auto"/>
                <w:bottom w:val="none" w:sz="0" w:space="0" w:color="auto"/>
                <w:right w:val="none" w:sz="0" w:space="0" w:color="auto"/>
              </w:divBdr>
              <w:divsChild>
                <w:div w:id="19251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265">
      <w:bodyDiv w:val="1"/>
      <w:marLeft w:val="0"/>
      <w:marRight w:val="0"/>
      <w:marTop w:val="0"/>
      <w:marBottom w:val="0"/>
      <w:divBdr>
        <w:top w:val="none" w:sz="0" w:space="0" w:color="auto"/>
        <w:left w:val="none" w:sz="0" w:space="0" w:color="auto"/>
        <w:bottom w:val="none" w:sz="0" w:space="0" w:color="auto"/>
        <w:right w:val="none" w:sz="0" w:space="0" w:color="auto"/>
      </w:divBdr>
    </w:div>
    <w:div w:id="148716382">
      <w:bodyDiv w:val="1"/>
      <w:marLeft w:val="0"/>
      <w:marRight w:val="0"/>
      <w:marTop w:val="0"/>
      <w:marBottom w:val="0"/>
      <w:divBdr>
        <w:top w:val="none" w:sz="0" w:space="0" w:color="auto"/>
        <w:left w:val="none" w:sz="0" w:space="0" w:color="auto"/>
        <w:bottom w:val="none" w:sz="0" w:space="0" w:color="auto"/>
        <w:right w:val="none" w:sz="0" w:space="0" w:color="auto"/>
      </w:divBdr>
    </w:div>
    <w:div w:id="149172403">
      <w:bodyDiv w:val="1"/>
      <w:marLeft w:val="0"/>
      <w:marRight w:val="0"/>
      <w:marTop w:val="0"/>
      <w:marBottom w:val="0"/>
      <w:divBdr>
        <w:top w:val="none" w:sz="0" w:space="0" w:color="auto"/>
        <w:left w:val="none" w:sz="0" w:space="0" w:color="auto"/>
        <w:bottom w:val="none" w:sz="0" w:space="0" w:color="auto"/>
        <w:right w:val="none" w:sz="0" w:space="0" w:color="auto"/>
      </w:divBdr>
      <w:divsChild>
        <w:div w:id="915087716">
          <w:marLeft w:val="0"/>
          <w:marRight w:val="0"/>
          <w:marTop w:val="0"/>
          <w:marBottom w:val="0"/>
          <w:divBdr>
            <w:top w:val="none" w:sz="0" w:space="0" w:color="auto"/>
            <w:left w:val="none" w:sz="0" w:space="0" w:color="auto"/>
            <w:bottom w:val="none" w:sz="0" w:space="0" w:color="auto"/>
            <w:right w:val="none" w:sz="0" w:space="0" w:color="auto"/>
          </w:divBdr>
          <w:divsChild>
            <w:div w:id="713390334">
              <w:marLeft w:val="0"/>
              <w:marRight w:val="0"/>
              <w:marTop w:val="0"/>
              <w:marBottom w:val="0"/>
              <w:divBdr>
                <w:top w:val="single" w:sz="2" w:space="0" w:color="000000"/>
                <w:left w:val="single" w:sz="2" w:space="0" w:color="000000"/>
                <w:bottom w:val="single" w:sz="2" w:space="0" w:color="000000"/>
                <w:right w:val="single" w:sz="2" w:space="0" w:color="000000"/>
              </w:divBdr>
            </w:div>
            <w:div w:id="758404586">
              <w:marLeft w:val="0"/>
              <w:marRight w:val="0"/>
              <w:marTop w:val="0"/>
              <w:marBottom w:val="0"/>
              <w:divBdr>
                <w:top w:val="single" w:sz="2" w:space="0" w:color="000000"/>
                <w:left w:val="single" w:sz="2" w:space="0" w:color="000000"/>
                <w:bottom w:val="single" w:sz="2" w:space="0" w:color="000000"/>
                <w:right w:val="single" w:sz="2" w:space="0" w:color="000000"/>
              </w:divBdr>
            </w:div>
            <w:div w:id="801074882">
              <w:marLeft w:val="0"/>
              <w:marRight w:val="0"/>
              <w:marTop w:val="0"/>
              <w:marBottom w:val="0"/>
              <w:divBdr>
                <w:top w:val="single" w:sz="2" w:space="0" w:color="000000"/>
                <w:left w:val="single" w:sz="2" w:space="0" w:color="000000"/>
                <w:bottom w:val="single" w:sz="2" w:space="0" w:color="000000"/>
                <w:right w:val="single" w:sz="2" w:space="0" w:color="000000"/>
              </w:divBdr>
            </w:div>
            <w:div w:id="861551961">
              <w:marLeft w:val="0"/>
              <w:marRight w:val="0"/>
              <w:marTop w:val="0"/>
              <w:marBottom w:val="0"/>
              <w:divBdr>
                <w:top w:val="single" w:sz="2" w:space="0" w:color="000000"/>
                <w:left w:val="single" w:sz="2" w:space="0" w:color="000000"/>
                <w:bottom w:val="single" w:sz="2" w:space="0" w:color="000000"/>
                <w:right w:val="single" w:sz="2" w:space="0" w:color="000000"/>
              </w:divBdr>
            </w:div>
            <w:div w:id="1561207882">
              <w:marLeft w:val="0"/>
              <w:marRight w:val="0"/>
              <w:marTop w:val="0"/>
              <w:marBottom w:val="0"/>
              <w:divBdr>
                <w:top w:val="single" w:sz="2" w:space="0" w:color="000000"/>
                <w:left w:val="single" w:sz="2" w:space="0" w:color="000000"/>
                <w:bottom w:val="single" w:sz="2" w:space="0" w:color="000000"/>
                <w:right w:val="single" w:sz="2" w:space="0" w:color="000000"/>
              </w:divBdr>
            </w:div>
            <w:div w:id="16755256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9489856">
      <w:bodyDiv w:val="1"/>
      <w:marLeft w:val="0"/>
      <w:marRight w:val="0"/>
      <w:marTop w:val="0"/>
      <w:marBottom w:val="0"/>
      <w:divBdr>
        <w:top w:val="none" w:sz="0" w:space="0" w:color="auto"/>
        <w:left w:val="none" w:sz="0" w:space="0" w:color="auto"/>
        <w:bottom w:val="none" w:sz="0" w:space="0" w:color="auto"/>
        <w:right w:val="none" w:sz="0" w:space="0" w:color="auto"/>
      </w:divBdr>
    </w:div>
    <w:div w:id="149684529">
      <w:bodyDiv w:val="1"/>
      <w:marLeft w:val="0"/>
      <w:marRight w:val="0"/>
      <w:marTop w:val="0"/>
      <w:marBottom w:val="0"/>
      <w:divBdr>
        <w:top w:val="none" w:sz="0" w:space="0" w:color="auto"/>
        <w:left w:val="none" w:sz="0" w:space="0" w:color="auto"/>
        <w:bottom w:val="none" w:sz="0" w:space="0" w:color="auto"/>
        <w:right w:val="none" w:sz="0" w:space="0" w:color="auto"/>
      </w:divBdr>
    </w:div>
    <w:div w:id="149686499">
      <w:bodyDiv w:val="1"/>
      <w:marLeft w:val="0"/>
      <w:marRight w:val="0"/>
      <w:marTop w:val="0"/>
      <w:marBottom w:val="0"/>
      <w:divBdr>
        <w:top w:val="none" w:sz="0" w:space="0" w:color="auto"/>
        <w:left w:val="none" w:sz="0" w:space="0" w:color="auto"/>
        <w:bottom w:val="none" w:sz="0" w:space="0" w:color="auto"/>
        <w:right w:val="none" w:sz="0" w:space="0" w:color="auto"/>
      </w:divBdr>
    </w:div>
    <w:div w:id="150760096">
      <w:bodyDiv w:val="1"/>
      <w:marLeft w:val="0"/>
      <w:marRight w:val="0"/>
      <w:marTop w:val="0"/>
      <w:marBottom w:val="0"/>
      <w:divBdr>
        <w:top w:val="none" w:sz="0" w:space="0" w:color="auto"/>
        <w:left w:val="none" w:sz="0" w:space="0" w:color="auto"/>
        <w:bottom w:val="none" w:sz="0" w:space="0" w:color="auto"/>
        <w:right w:val="none" w:sz="0" w:space="0" w:color="auto"/>
      </w:divBdr>
    </w:div>
    <w:div w:id="151331665">
      <w:bodyDiv w:val="1"/>
      <w:marLeft w:val="0"/>
      <w:marRight w:val="0"/>
      <w:marTop w:val="0"/>
      <w:marBottom w:val="0"/>
      <w:divBdr>
        <w:top w:val="none" w:sz="0" w:space="0" w:color="auto"/>
        <w:left w:val="none" w:sz="0" w:space="0" w:color="auto"/>
        <w:bottom w:val="none" w:sz="0" w:space="0" w:color="auto"/>
        <w:right w:val="none" w:sz="0" w:space="0" w:color="auto"/>
      </w:divBdr>
    </w:div>
    <w:div w:id="151801022">
      <w:bodyDiv w:val="1"/>
      <w:marLeft w:val="0"/>
      <w:marRight w:val="0"/>
      <w:marTop w:val="0"/>
      <w:marBottom w:val="0"/>
      <w:divBdr>
        <w:top w:val="none" w:sz="0" w:space="0" w:color="auto"/>
        <w:left w:val="none" w:sz="0" w:space="0" w:color="auto"/>
        <w:bottom w:val="none" w:sz="0" w:space="0" w:color="auto"/>
        <w:right w:val="none" w:sz="0" w:space="0" w:color="auto"/>
      </w:divBdr>
    </w:div>
    <w:div w:id="152188081">
      <w:bodyDiv w:val="1"/>
      <w:marLeft w:val="0"/>
      <w:marRight w:val="0"/>
      <w:marTop w:val="0"/>
      <w:marBottom w:val="0"/>
      <w:divBdr>
        <w:top w:val="none" w:sz="0" w:space="0" w:color="auto"/>
        <w:left w:val="none" w:sz="0" w:space="0" w:color="auto"/>
        <w:bottom w:val="none" w:sz="0" w:space="0" w:color="auto"/>
        <w:right w:val="none" w:sz="0" w:space="0" w:color="auto"/>
      </w:divBdr>
    </w:div>
    <w:div w:id="152642480">
      <w:bodyDiv w:val="1"/>
      <w:marLeft w:val="0"/>
      <w:marRight w:val="0"/>
      <w:marTop w:val="0"/>
      <w:marBottom w:val="0"/>
      <w:divBdr>
        <w:top w:val="none" w:sz="0" w:space="0" w:color="auto"/>
        <w:left w:val="none" w:sz="0" w:space="0" w:color="auto"/>
        <w:bottom w:val="none" w:sz="0" w:space="0" w:color="auto"/>
        <w:right w:val="none" w:sz="0" w:space="0" w:color="auto"/>
      </w:divBdr>
    </w:div>
    <w:div w:id="152766530">
      <w:bodyDiv w:val="1"/>
      <w:marLeft w:val="0"/>
      <w:marRight w:val="0"/>
      <w:marTop w:val="0"/>
      <w:marBottom w:val="0"/>
      <w:divBdr>
        <w:top w:val="none" w:sz="0" w:space="0" w:color="auto"/>
        <w:left w:val="none" w:sz="0" w:space="0" w:color="auto"/>
        <w:bottom w:val="none" w:sz="0" w:space="0" w:color="auto"/>
        <w:right w:val="none" w:sz="0" w:space="0" w:color="auto"/>
      </w:divBdr>
    </w:div>
    <w:div w:id="154155510">
      <w:bodyDiv w:val="1"/>
      <w:marLeft w:val="0"/>
      <w:marRight w:val="0"/>
      <w:marTop w:val="0"/>
      <w:marBottom w:val="0"/>
      <w:divBdr>
        <w:top w:val="none" w:sz="0" w:space="0" w:color="auto"/>
        <w:left w:val="none" w:sz="0" w:space="0" w:color="auto"/>
        <w:bottom w:val="none" w:sz="0" w:space="0" w:color="auto"/>
        <w:right w:val="none" w:sz="0" w:space="0" w:color="auto"/>
      </w:divBdr>
    </w:div>
    <w:div w:id="154959394">
      <w:bodyDiv w:val="1"/>
      <w:marLeft w:val="0"/>
      <w:marRight w:val="0"/>
      <w:marTop w:val="0"/>
      <w:marBottom w:val="0"/>
      <w:divBdr>
        <w:top w:val="none" w:sz="0" w:space="0" w:color="auto"/>
        <w:left w:val="none" w:sz="0" w:space="0" w:color="auto"/>
        <w:bottom w:val="none" w:sz="0" w:space="0" w:color="auto"/>
        <w:right w:val="none" w:sz="0" w:space="0" w:color="auto"/>
      </w:divBdr>
    </w:div>
    <w:div w:id="155851564">
      <w:bodyDiv w:val="1"/>
      <w:marLeft w:val="0"/>
      <w:marRight w:val="0"/>
      <w:marTop w:val="0"/>
      <w:marBottom w:val="0"/>
      <w:divBdr>
        <w:top w:val="none" w:sz="0" w:space="0" w:color="auto"/>
        <w:left w:val="none" w:sz="0" w:space="0" w:color="auto"/>
        <w:bottom w:val="none" w:sz="0" w:space="0" w:color="auto"/>
        <w:right w:val="none" w:sz="0" w:space="0" w:color="auto"/>
      </w:divBdr>
    </w:div>
    <w:div w:id="156195235">
      <w:bodyDiv w:val="1"/>
      <w:marLeft w:val="0"/>
      <w:marRight w:val="0"/>
      <w:marTop w:val="0"/>
      <w:marBottom w:val="0"/>
      <w:divBdr>
        <w:top w:val="none" w:sz="0" w:space="0" w:color="auto"/>
        <w:left w:val="none" w:sz="0" w:space="0" w:color="auto"/>
        <w:bottom w:val="none" w:sz="0" w:space="0" w:color="auto"/>
        <w:right w:val="none" w:sz="0" w:space="0" w:color="auto"/>
      </w:divBdr>
    </w:div>
    <w:div w:id="156383200">
      <w:bodyDiv w:val="1"/>
      <w:marLeft w:val="0"/>
      <w:marRight w:val="0"/>
      <w:marTop w:val="0"/>
      <w:marBottom w:val="0"/>
      <w:divBdr>
        <w:top w:val="none" w:sz="0" w:space="0" w:color="auto"/>
        <w:left w:val="none" w:sz="0" w:space="0" w:color="auto"/>
        <w:bottom w:val="none" w:sz="0" w:space="0" w:color="auto"/>
        <w:right w:val="none" w:sz="0" w:space="0" w:color="auto"/>
      </w:divBdr>
    </w:div>
    <w:div w:id="156579403">
      <w:bodyDiv w:val="1"/>
      <w:marLeft w:val="0"/>
      <w:marRight w:val="0"/>
      <w:marTop w:val="0"/>
      <w:marBottom w:val="0"/>
      <w:divBdr>
        <w:top w:val="none" w:sz="0" w:space="0" w:color="auto"/>
        <w:left w:val="none" w:sz="0" w:space="0" w:color="auto"/>
        <w:bottom w:val="none" w:sz="0" w:space="0" w:color="auto"/>
        <w:right w:val="none" w:sz="0" w:space="0" w:color="auto"/>
      </w:divBdr>
    </w:div>
    <w:div w:id="157233635">
      <w:bodyDiv w:val="1"/>
      <w:marLeft w:val="0"/>
      <w:marRight w:val="0"/>
      <w:marTop w:val="0"/>
      <w:marBottom w:val="0"/>
      <w:divBdr>
        <w:top w:val="none" w:sz="0" w:space="0" w:color="auto"/>
        <w:left w:val="none" w:sz="0" w:space="0" w:color="auto"/>
        <w:bottom w:val="none" w:sz="0" w:space="0" w:color="auto"/>
        <w:right w:val="none" w:sz="0" w:space="0" w:color="auto"/>
      </w:divBdr>
    </w:div>
    <w:div w:id="157962034">
      <w:bodyDiv w:val="1"/>
      <w:marLeft w:val="0"/>
      <w:marRight w:val="0"/>
      <w:marTop w:val="0"/>
      <w:marBottom w:val="0"/>
      <w:divBdr>
        <w:top w:val="none" w:sz="0" w:space="0" w:color="auto"/>
        <w:left w:val="none" w:sz="0" w:space="0" w:color="auto"/>
        <w:bottom w:val="none" w:sz="0" w:space="0" w:color="auto"/>
        <w:right w:val="none" w:sz="0" w:space="0" w:color="auto"/>
      </w:divBdr>
    </w:div>
    <w:div w:id="158891696">
      <w:bodyDiv w:val="1"/>
      <w:marLeft w:val="0"/>
      <w:marRight w:val="0"/>
      <w:marTop w:val="0"/>
      <w:marBottom w:val="0"/>
      <w:divBdr>
        <w:top w:val="none" w:sz="0" w:space="0" w:color="auto"/>
        <w:left w:val="none" w:sz="0" w:space="0" w:color="auto"/>
        <w:bottom w:val="none" w:sz="0" w:space="0" w:color="auto"/>
        <w:right w:val="none" w:sz="0" w:space="0" w:color="auto"/>
      </w:divBdr>
    </w:div>
    <w:div w:id="159348104">
      <w:bodyDiv w:val="1"/>
      <w:marLeft w:val="0"/>
      <w:marRight w:val="0"/>
      <w:marTop w:val="0"/>
      <w:marBottom w:val="0"/>
      <w:divBdr>
        <w:top w:val="none" w:sz="0" w:space="0" w:color="auto"/>
        <w:left w:val="none" w:sz="0" w:space="0" w:color="auto"/>
        <w:bottom w:val="none" w:sz="0" w:space="0" w:color="auto"/>
        <w:right w:val="none" w:sz="0" w:space="0" w:color="auto"/>
      </w:divBdr>
    </w:div>
    <w:div w:id="159850717">
      <w:bodyDiv w:val="1"/>
      <w:marLeft w:val="0"/>
      <w:marRight w:val="0"/>
      <w:marTop w:val="0"/>
      <w:marBottom w:val="0"/>
      <w:divBdr>
        <w:top w:val="none" w:sz="0" w:space="0" w:color="auto"/>
        <w:left w:val="none" w:sz="0" w:space="0" w:color="auto"/>
        <w:bottom w:val="none" w:sz="0" w:space="0" w:color="auto"/>
        <w:right w:val="none" w:sz="0" w:space="0" w:color="auto"/>
      </w:divBdr>
    </w:div>
    <w:div w:id="159931586">
      <w:bodyDiv w:val="1"/>
      <w:marLeft w:val="0"/>
      <w:marRight w:val="0"/>
      <w:marTop w:val="0"/>
      <w:marBottom w:val="0"/>
      <w:divBdr>
        <w:top w:val="none" w:sz="0" w:space="0" w:color="auto"/>
        <w:left w:val="none" w:sz="0" w:space="0" w:color="auto"/>
        <w:bottom w:val="none" w:sz="0" w:space="0" w:color="auto"/>
        <w:right w:val="none" w:sz="0" w:space="0" w:color="auto"/>
      </w:divBdr>
    </w:div>
    <w:div w:id="160124784">
      <w:bodyDiv w:val="1"/>
      <w:marLeft w:val="0"/>
      <w:marRight w:val="0"/>
      <w:marTop w:val="0"/>
      <w:marBottom w:val="0"/>
      <w:divBdr>
        <w:top w:val="none" w:sz="0" w:space="0" w:color="auto"/>
        <w:left w:val="none" w:sz="0" w:space="0" w:color="auto"/>
        <w:bottom w:val="none" w:sz="0" w:space="0" w:color="auto"/>
        <w:right w:val="none" w:sz="0" w:space="0" w:color="auto"/>
      </w:divBdr>
    </w:div>
    <w:div w:id="160512512">
      <w:bodyDiv w:val="1"/>
      <w:marLeft w:val="0"/>
      <w:marRight w:val="0"/>
      <w:marTop w:val="0"/>
      <w:marBottom w:val="0"/>
      <w:divBdr>
        <w:top w:val="none" w:sz="0" w:space="0" w:color="auto"/>
        <w:left w:val="none" w:sz="0" w:space="0" w:color="auto"/>
        <w:bottom w:val="none" w:sz="0" w:space="0" w:color="auto"/>
        <w:right w:val="none" w:sz="0" w:space="0" w:color="auto"/>
      </w:divBdr>
    </w:div>
    <w:div w:id="160777896">
      <w:bodyDiv w:val="1"/>
      <w:marLeft w:val="0"/>
      <w:marRight w:val="0"/>
      <w:marTop w:val="0"/>
      <w:marBottom w:val="0"/>
      <w:divBdr>
        <w:top w:val="none" w:sz="0" w:space="0" w:color="auto"/>
        <w:left w:val="none" w:sz="0" w:space="0" w:color="auto"/>
        <w:bottom w:val="none" w:sz="0" w:space="0" w:color="auto"/>
        <w:right w:val="none" w:sz="0" w:space="0" w:color="auto"/>
      </w:divBdr>
    </w:div>
    <w:div w:id="160781920">
      <w:bodyDiv w:val="1"/>
      <w:marLeft w:val="0"/>
      <w:marRight w:val="0"/>
      <w:marTop w:val="0"/>
      <w:marBottom w:val="0"/>
      <w:divBdr>
        <w:top w:val="none" w:sz="0" w:space="0" w:color="auto"/>
        <w:left w:val="none" w:sz="0" w:space="0" w:color="auto"/>
        <w:bottom w:val="none" w:sz="0" w:space="0" w:color="auto"/>
        <w:right w:val="none" w:sz="0" w:space="0" w:color="auto"/>
      </w:divBdr>
    </w:div>
    <w:div w:id="160825867">
      <w:bodyDiv w:val="1"/>
      <w:marLeft w:val="0"/>
      <w:marRight w:val="0"/>
      <w:marTop w:val="0"/>
      <w:marBottom w:val="0"/>
      <w:divBdr>
        <w:top w:val="none" w:sz="0" w:space="0" w:color="auto"/>
        <w:left w:val="none" w:sz="0" w:space="0" w:color="auto"/>
        <w:bottom w:val="none" w:sz="0" w:space="0" w:color="auto"/>
        <w:right w:val="none" w:sz="0" w:space="0" w:color="auto"/>
      </w:divBdr>
    </w:div>
    <w:div w:id="161314809">
      <w:bodyDiv w:val="1"/>
      <w:marLeft w:val="0"/>
      <w:marRight w:val="0"/>
      <w:marTop w:val="0"/>
      <w:marBottom w:val="0"/>
      <w:divBdr>
        <w:top w:val="none" w:sz="0" w:space="0" w:color="auto"/>
        <w:left w:val="none" w:sz="0" w:space="0" w:color="auto"/>
        <w:bottom w:val="none" w:sz="0" w:space="0" w:color="auto"/>
        <w:right w:val="none" w:sz="0" w:space="0" w:color="auto"/>
      </w:divBdr>
    </w:div>
    <w:div w:id="161360680">
      <w:bodyDiv w:val="1"/>
      <w:marLeft w:val="0"/>
      <w:marRight w:val="0"/>
      <w:marTop w:val="0"/>
      <w:marBottom w:val="0"/>
      <w:divBdr>
        <w:top w:val="none" w:sz="0" w:space="0" w:color="auto"/>
        <w:left w:val="none" w:sz="0" w:space="0" w:color="auto"/>
        <w:bottom w:val="none" w:sz="0" w:space="0" w:color="auto"/>
        <w:right w:val="none" w:sz="0" w:space="0" w:color="auto"/>
      </w:divBdr>
    </w:div>
    <w:div w:id="161700317">
      <w:bodyDiv w:val="1"/>
      <w:marLeft w:val="0"/>
      <w:marRight w:val="0"/>
      <w:marTop w:val="0"/>
      <w:marBottom w:val="0"/>
      <w:divBdr>
        <w:top w:val="none" w:sz="0" w:space="0" w:color="auto"/>
        <w:left w:val="none" w:sz="0" w:space="0" w:color="auto"/>
        <w:bottom w:val="none" w:sz="0" w:space="0" w:color="auto"/>
        <w:right w:val="none" w:sz="0" w:space="0" w:color="auto"/>
      </w:divBdr>
    </w:div>
    <w:div w:id="161893601">
      <w:bodyDiv w:val="1"/>
      <w:marLeft w:val="0"/>
      <w:marRight w:val="0"/>
      <w:marTop w:val="0"/>
      <w:marBottom w:val="0"/>
      <w:divBdr>
        <w:top w:val="none" w:sz="0" w:space="0" w:color="auto"/>
        <w:left w:val="none" w:sz="0" w:space="0" w:color="auto"/>
        <w:bottom w:val="none" w:sz="0" w:space="0" w:color="auto"/>
        <w:right w:val="none" w:sz="0" w:space="0" w:color="auto"/>
      </w:divBdr>
    </w:div>
    <w:div w:id="162473226">
      <w:bodyDiv w:val="1"/>
      <w:marLeft w:val="0"/>
      <w:marRight w:val="0"/>
      <w:marTop w:val="0"/>
      <w:marBottom w:val="0"/>
      <w:divBdr>
        <w:top w:val="none" w:sz="0" w:space="0" w:color="auto"/>
        <w:left w:val="none" w:sz="0" w:space="0" w:color="auto"/>
        <w:bottom w:val="none" w:sz="0" w:space="0" w:color="auto"/>
        <w:right w:val="none" w:sz="0" w:space="0" w:color="auto"/>
      </w:divBdr>
    </w:div>
    <w:div w:id="163781722">
      <w:bodyDiv w:val="1"/>
      <w:marLeft w:val="0"/>
      <w:marRight w:val="0"/>
      <w:marTop w:val="0"/>
      <w:marBottom w:val="0"/>
      <w:divBdr>
        <w:top w:val="none" w:sz="0" w:space="0" w:color="auto"/>
        <w:left w:val="none" w:sz="0" w:space="0" w:color="auto"/>
        <w:bottom w:val="none" w:sz="0" w:space="0" w:color="auto"/>
        <w:right w:val="none" w:sz="0" w:space="0" w:color="auto"/>
      </w:divBdr>
    </w:div>
    <w:div w:id="164787672">
      <w:bodyDiv w:val="1"/>
      <w:marLeft w:val="0"/>
      <w:marRight w:val="0"/>
      <w:marTop w:val="0"/>
      <w:marBottom w:val="0"/>
      <w:divBdr>
        <w:top w:val="none" w:sz="0" w:space="0" w:color="auto"/>
        <w:left w:val="none" w:sz="0" w:space="0" w:color="auto"/>
        <w:bottom w:val="none" w:sz="0" w:space="0" w:color="auto"/>
        <w:right w:val="none" w:sz="0" w:space="0" w:color="auto"/>
      </w:divBdr>
    </w:div>
    <w:div w:id="165484385">
      <w:bodyDiv w:val="1"/>
      <w:marLeft w:val="0"/>
      <w:marRight w:val="0"/>
      <w:marTop w:val="0"/>
      <w:marBottom w:val="0"/>
      <w:divBdr>
        <w:top w:val="none" w:sz="0" w:space="0" w:color="auto"/>
        <w:left w:val="none" w:sz="0" w:space="0" w:color="auto"/>
        <w:bottom w:val="none" w:sz="0" w:space="0" w:color="auto"/>
        <w:right w:val="none" w:sz="0" w:space="0" w:color="auto"/>
      </w:divBdr>
    </w:div>
    <w:div w:id="165825629">
      <w:bodyDiv w:val="1"/>
      <w:marLeft w:val="0"/>
      <w:marRight w:val="0"/>
      <w:marTop w:val="0"/>
      <w:marBottom w:val="0"/>
      <w:divBdr>
        <w:top w:val="none" w:sz="0" w:space="0" w:color="auto"/>
        <w:left w:val="none" w:sz="0" w:space="0" w:color="auto"/>
        <w:bottom w:val="none" w:sz="0" w:space="0" w:color="auto"/>
        <w:right w:val="none" w:sz="0" w:space="0" w:color="auto"/>
      </w:divBdr>
    </w:div>
    <w:div w:id="166482888">
      <w:bodyDiv w:val="1"/>
      <w:marLeft w:val="0"/>
      <w:marRight w:val="0"/>
      <w:marTop w:val="0"/>
      <w:marBottom w:val="0"/>
      <w:divBdr>
        <w:top w:val="none" w:sz="0" w:space="0" w:color="auto"/>
        <w:left w:val="none" w:sz="0" w:space="0" w:color="auto"/>
        <w:bottom w:val="none" w:sz="0" w:space="0" w:color="auto"/>
        <w:right w:val="none" w:sz="0" w:space="0" w:color="auto"/>
      </w:divBdr>
    </w:div>
    <w:div w:id="167528233">
      <w:bodyDiv w:val="1"/>
      <w:marLeft w:val="0"/>
      <w:marRight w:val="0"/>
      <w:marTop w:val="0"/>
      <w:marBottom w:val="0"/>
      <w:divBdr>
        <w:top w:val="none" w:sz="0" w:space="0" w:color="auto"/>
        <w:left w:val="none" w:sz="0" w:space="0" w:color="auto"/>
        <w:bottom w:val="none" w:sz="0" w:space="0" w:color="auto"/>
        <w:right w:val="none" w:sz="0" w:space="0" w:color="auto"/>
      </w:divBdr>
    </w:div>
    <w:div w:id="168637326">
      <w:bodyDiv w:val="1"/>
      <w:marLeft w:val="0"/>
      <w:marRight w:val="0"/>
      <w:marTop w:val="0"/>
      <w:marBottom w:val="0"/>
      <w:divBdr>
        <w:top w:val="none" w:sz="0" w:space="0" w:color="auto"/>
        <w:left w:val="none" w:sz="0" w:space="0" w:color="auto"/>
        <w:bottom w:val="none" w:sz="0" w:space="0" w:color="auto"/>
        <w:right w:val="none" w:sz="0" w:space="0" w:color="auto"/>
      </w:divBdr>
    </w:div>
    <w:div w:id="169151206">
      <w:bodyDiv w:val="1"/>
      <w:marLeft w:val="0"/>
      <w:marRight w:val="0"/>
      <w:marTop w:val="0"/>
      <w:marBottom w:val="0"/>
      <w:divBdr>
        <w:top w:val="none" w:sz="0" w:space="0" w:color="auto"/>
        <w:left w:val="none" w:sz="0" w:space="0" w:color="auto"/>
        <w:bottom w:val="none" w:sz="0" w:space="0" w:color="auto"/>
        <w:right w:val="none" w:sz="0" w:space="0" w:color="auto"/>
      </w:divBdr>
    </w:div>
    <w:div w:id="170950247">
      <w:bodyDiv w:val="1"/>
      <w:marLeft w:val="0"/>
      <w:marRight w:val="0"/>
      <w:marTop w:val="0"/>
      <w:marBottom w:val="0"/>
      <w:divBdr>
        <w:top w:val="none" w:sz="0" w:space="0" w:color="auto"/>
        <w:left w:val="none" w:sz="0" w:space="0" w:color="auto"/>
        <w:bottom w:val="none" w:sz="0" w:space="0" w:color="auto"/>
        <w:right w:val="none" w:sz="0" w:space="0" w:color="auto"/>
      </w:divBdr>
    </w:div>
    <w:div w:id="171141532">
      <w:bodyDiv w:val="1"/>
      <w:marLeft w:val="0"/>
      <w:marRight w:val="0"/>
      <w:marTop w:val="0"/>
      <w:marBottom w:val="0"/>
      <w:divBdr>
        <w:top w:val="none" w:sz="0" w:space="0" w:color="auto"/>
        <w:left w:val="none" w:sz="0" w:space="0" w:color="auto"/>
        <w:bottom w:val="none" w:sz="0" w:space="0" w:color="auto"/>
        <w:right w:val="none" w:sz="0" w:space="0" w:color="auto"/>
      </w:divBdr>
    </w:div>
    <w:div w:id="172455590">
      <w:bodyDiv w:val="1"/>
      <w:marLeft w:val="0"/>
      <w:marRight w:val="0"/>
      <w:marTop w:val="0"/>
      <w:marBottom w:val="0"/>
      <w:divBdr>
        <w:top w:val="none" w:sz="0" w:space="0" w:color="auto"/>
        <w:left w:val="none" w:sz="0" w:space="0" w:color="auto"/>
        <w:bottom w:val="none" w:sz="0" w:space="0" w:color="auto"/>
        <w:right w:val="none" w:sz="0" w:space="0" w:color="auto"/>
      </w:divBdr>
    </w:div>
    <w:div w:id="172839212">
      <w:bodyDiv w:val="1"/>
      <w:marLeft w:val="0"/>
      <w:marRight w:val="0"/>
      <w:marTop w:val="0"/>
      <w:marBottom w:val="0"/>
      <w:divBdr>
        <w:top w:val="none" w:sz="0" w:space="0" w:color="auto"/>
        <w:left w:val="none" w:sz="0" w:space="0" w:color="auto"/>
        <w:bottom w:val="none" w:sz="0" w:space="0" w:color="auto"/>
        <w:right w:val="none" w:sz="0" w:space="0" w:color="auto"/>
      </w:divBdr>
    </w:div>
    <w:div w:id="173501713">
      <w:bodyDiv w:val="1"/>
      <w:marLeft w:val="0"/>
      <w:marRight w:val="0"/>
      <w:marTop w:val="0"/>
      <w:marBottom w:val="0"/>
      <w:divBdr>
        <w:top w:val="none" w:sz="0" w:space="0" w:color="auto"/>
        <w:left w:val="none" w:sz="0" w:space="0" w:color="auto"/>
        <w:bottom w:val="none" w:sz="0" w:space="0" w:color="auto"/>
        <w:right w:val="none" w:sz="0" w:space="0" w:color="auto"/>
      </w:divBdr>
    </w:div>
    <w:div w:id="173956783">
      <w:bodyDiv w:val="1"/>
      <w:marLeft w:val="0"/>
      <w:marRight w:val="0"/>
      <w:marTop w:val="0"/>
      <w:marBottom w:val="0"/>
      <w:divBdr>
        <w:top w:val="none" w:sz="0" w:space="0" w:color="auto"/>
        <w:left w:val="none" w:sz="0" w:space="0" w:color="auto"/>
        <w:bottom w:val="none" w:sz="0" w:space="0" w:color="auto"/>
        <w:right w:val="none" w:sz="0" w:space="0" w:color="auto"/>
      </w:divBdr>
    </w:div>
    <w:div w:id="175924507">
      <w:bodyDiv w:val="1"/>
      <w:marLeft w:val="0"/>
      <w:marRight w:val="0"/>
      <w:marTop w:val="0"/>
      <w:marBottom w:val="0"/>
      <w:divBdr>
        <w:top w:val="none" w:sz="0" w:space="0" w:color="auto"/>
        <w:left w:val="none" w:sz="0" w:space="0" w:color="auto"/>
        <w:bottom w:val="none" w:sz="0" w:space="0" w:color="auto"/>
        <w:right w:val="none" w:sz="0" w:space="0" w:color="auto"/>
      </w:divBdr>
    </w:div>
    <w:div w:id="176308909">
      <w:bodyDiv w:val="1"/>
      <w:marLeft w:val="0"/>
      <w:marRight w:val="0"/>
      <w:marTop w:val="0"/>
      <w:marBottom w:val="0"/>
      <w:divBdr>
        <w:top w:val="none" w:sz="0" w:space="0" w:color="auto"/>
        <w:left w:val="none" w:sz="0" w:space="0" w:color="auto"/>
        <w:bottom w:val="none" w:sz="0" w:space="0" w:color="auto"/>
        <w:right w:val="none" w:sz="0" w:space="0" w:color="auto"/>
      </w:divBdr>
    </w:div>
    <w:div w:id="176315640">
      <w:bodyDiv w:val="1"/>
      <w:marLeft w:val="0"/>
      <w:marRight w:val="0"/>
      <w:marTop w:val="0"/>
      <w:marBottom w:val="0"/>
      <w:divBdr>
        <w:top w:val="none" w:sz="0" w:space="0" w:color="auto"/>
        <w:left w:val="none" w:sz="0" w:space="0" w:color="auto"/>
        <w:bottom w:val="none" w:sz="0" w:space="0" w:color="auto"/>
        <w:right w:val="none" w:sz="0" w:space="0" w:color="auto"/>
      </w:divBdr>
    </w:div>
    <w:div w:id="177743120">
      <w:bodyDiv w:val="1"/>
      <w:marLeft w:val="0"/>
      <w:marRight w:val="0"/>
      <w:marTop w:val="0"/>
      <w:marBottom w:val="0"/>
      <w:divBdr>
        <w:top w:val="none" w:sz="0" w:space="0" w:color="auto"/>
        <w:left w:val="none" w:sz="0" w:space="0" w:color="auto"/>
        <w:bottom w:val="none" w:sz="0" w:space="0" w:color="auto"/>
        <w:right w:val="none" w:sz="0" w:space="0" w:color="auto"/>
      </w:divBdr>
    </w:div>
    <w:div w:id="177936851">
      <w:bodyDiv w:val="1"/>
      <w:marLeft w:val="0"/>
      <w:marRight w:val="0"/>
      <w:marTop w:val="0"/>
      <w:marBottom w:val="0"/>
      <w:divBdr>
        <w:top w:val="none" w:sz="0" w:space="0" w:color="auto"/>
        <w:left w:val="none" w:sz="0" w:space="0" w:color="auto"/>
        <w:bottom w:val="none" w:sz="0" w:space="0" w:color="auto"/>
        <w:right w:val="none" w:sz="0" w:space="0" w:color="auto"/>
      </w:divBdr>
    </w:div>
    <w:div w:id="178155386">
      <w:bodyDiv w:val="1"/>
      <w:marLeft w:val="0"/>
      <w:marRight w:val="0"/>
      <w:marTop w:val="0"/>
      <w:marBottom w:val="0"/>
      <w:divBdr>
        <w:top w:val="none" w:sz="0" w:space="0" w:color="auto"/>
        <w:left w:val="none" w:sz="0" w:space="0" w:color="auto"/>
        <w:bottom w:val="none" w:sz="0" w:space="0" w:color="auto"/>
        <w:right w:val="none" w:sz="0" w:space="0" w:color="auto"/>
      </w:divBdr>
    </w:div>
    <w:div w:id="178784642">
      <w:bodyDiv w:val="1"/>
      <w:marLeft w:val="0"/>
      <w:marRight w:val="0"/>
      <w:marTop w:val="0"/>
      <w:marBottom w:val="0"/>
      <w:divBdr>
        <w:top w:val="none" w:sz="0" w:space="0" w:color="auto"/>
        <w:left w:val="none" w:sz="0" w:space="0" w:color="auto"/>
        <w:bottom w:val="none" w:sz="0" w:space="0" w:color="auto"/>
        <w:right w:val="none" w:sz="0" w:space="0" w:color="auto"/>
      </w:divBdr>
    </w:div>
    <w:div w:id="179203675">
      <w:bodyDiv w:val="1"/>
      <w:marLeft w:val="0"/>
      <w:marRight w:val="0"/>
      <w:marTop w:val="0"/>
      <w:marBottom w:val="0"/>
      <w:divBdr>
        <w:top w:val="none" w:sz="0" w:space="0" w:color="auto"/>
        <w:left w:val="none" w:sz="0" w:space="0" w:color="auto"/>
        <w:bottom w:val="none" w:sz="0" w:space="0" w:color="auto"/>
        <w:right w:val="none" w:sz="0" w:space="0" w:color="auto"/>
      </w:divBdr>
    </w:div>
    <w:div w:id="179509007">
      <w:bodyDiv w:val="1"/>
      <w:marLeft w:val="0"/>
      <w:marRight w:val="0"/>
      <w:marTop w:val="0"/>
      <w:marBottom w:val="0"/>
      <w:divBdr>
        <w:top w:val="none" w:sz="0" w:space="0" w:color="auto"/>
        <w:left w:val="none" w:sz="0" w:space="0" w:color="auto"/>
        <w:bottom w:val="none" w:sz="0" w:space="0" w:color="auto"/>
        <w:right w:val="none" w:sz="0" w:space="0" w:color="auto"/>
      </w:divBdr>
    </w:div>
    <w:div w:id="179899175">
      <w:bodyDiv w:val="1"/>
      <w:marLeft w:val="0"/>
      <w:marRight w:val="0"/>
      <w:marTop w:val="0"/>
      <w:marBottom w:val="0"/>
      <w:divBdr>
        <w:top w:val="none" w:sz="0" w:space="0" w:color="auto"/>
        <w:left w:val="none" w:sz="0" w:space="0" w:color="auto"/>
        <w:bottom w:val="none" w:sz="0" w:space="0" w:color="auto"/>
        <w:right w:val="none" w:sz="0" w:space="0" w:color="auto"/>
      </w:divBdr>
    </w:div>
    <w:div w:id="180900766">
      <w:bodyDiv w:val="1"/>
      <w:marLeft w:val="0"/>
      <w:marRight w:val="0"/>
      <w:marTop w:val="0"/>
      <w:marBottom w:val="0"/>
      <w:divBdr>
        <w:top w:val="none" w:sz="0" w:space="0" w:color="auto"/>
        <w:left w:val="none" w:sz="0" w:space="0" w:color="auto"/>
        <w:bottom w:val="none" w:sz="0" w:space="0" w:color="auto"/>
        <w:right w:val="none" w:sz="0" w:space="0" w:color="auto"/>
      </w:divBdr>
    </w:div>
    <w:div w:id="181015042">
      <w:bodyDiv w:val="1"/>
      <w:marLeft w:val="0"/>
      <w:marRight w:val="0"/>
      <w:marTop w:val="0"/>
      <w:marBottom w:val="0"/>
      <w:divBdr>
        <w:top w:val="none" w:sz="0" w:space="0" w:color="auto"/>
        <w:left w:val="none" w:sz="0" w:space="0" w:color="auto"/>
        <w:bottom w:val="none" w:sz="0" w:space="0" w:color="auto"/>
        <w:right w:val="none" w:sz="0" w:space="0" w:color="auto"/>
      </w:divBdr>
    </w:div>
    <w:div w:id="181627808">
      <w:bodyDiv w:val="1"/>
      <w:marLeft w:val="0"/>
      <w:marRight w:val="0"/>
      <w:marTop w:val="0"/>
      <w:marBottom w:val="0"/>
      <w:divBdr>
        <w:top w:val="none" w:sz="0" w:space="0" w:color="auto"/>
        <w:left w:val="none" w:sz="0" w:space="0" w:color="auto"/>
        <w:bottom w:val="none" w:sz="0" w:space="0" w:color="auto"/>
        <w:right w:val="none" w:sz="0" w:space="0" w:color="auto"/>
      </w:divBdr>
    </w:div>
    <w:div w:id="182671997">
      <w:bodyDiv w:val="1"/>
      <w:marLeft w:val="0"/>
      <w:marRight w:val="0"/>
      <w:marTop w:val="0"/>
      <w:marBottom w:val="0"/>
      <w:divBdr>
        <w:top w:val="none" w:sz="0" w:space="0" w:color="auto"/>
        <w:left w:val="none" w:sz="0" w:space="0" w:color="auto"/>
        <w:bottom w:val="none" w:sz="0" w:space="0" w:color="auto"/>
        <w:right w:val="none" w:sz="0" w:space="0" w:color="auto"/>
      </w:divBdr>
    </w:div>
    <w:div w:id="183330051">
      <w:bodyDiv w:val="1"/>
      <w:marLeft w:val="0"/>
      <w:marRight w:val="0"/>
      <w:marTop w:val="0"/>
      <w:marBottom w:val="0"/>
      <w:divBdr>
        <w:top w:val="none" w:sz="0" w:space="0" w:color="auto"/>
        <w:left w:val="none" w:sz="0" w:space="0" w:color="auto"/>
        <w:bottom w:val="none" w:sz="0" w:space="0" w:color="auto"/>
        <w:right w:val="none" w:sz="0" w:space="0" w:color="auto"/>
      </w:divBdr>
    </w:div>
    <w:div w:id="183598423">
      <w:bodyDiv w:val="1"/>
      <w:marLeft w:val="0"/>
      <w:marRight w:val="0"/>
      <w:marTop w:val="0"/>
      <w:marBottom w:val="0"/>
      <w:divBdr>
        <w:top w:val="none" w:sz="0" w:space="0" w:color="auto"/>
        <w:left w:val="none" w:sz="0" w:space="0" w:color="auto"/>
        <w:bottom w:val="none" w:sz="0" w:space="0" w:color="auto"/>
        <w:right w:val="none" w:sz="0" w:space="0" w:color="auto"/>
      </w:divBdr>
    </w:div>
    <w:div w:id="184178645">
      <w:bodyDiv w:val="1"/>
      <w:marLeft w:val="0"/>
      <w:marRight w:val="0"/>
      <w:marTop w:val="0"/>
      <w:marBottom w:val="0"/>
      <w:divBdr>
        <w:top w:val="none" w:sz="0" w:space="0" w:color="auto"/>
        <w:left w:val="none" w:sz="0" w:space="0" w:color="auto"/>
        <w:bottom w:val="none" w:sz="0" w:space="0" w:color="auto"/>
        <w:right w:val="none" w:sz="0" w:space="0" w:color="auto"/>
      </w:divBdr>
    </w:div>
    <w:div w:id="184484925">
      <w:bodyDiv w:val="1"/>
      <w:marLeft w:val="0"/>
      <w:marRight w:val="0"/>
      <w:marTop w:val="0"/>
      <w:marBottom w:val="0"/>
      <w:divBdr>
        <w:top w:val="none" w:sz="0" w:space="0" w:color="auto"/>
        <w:left w:val="none" w:sz="0" w:space="0" w:color="auto"/>
        <w:bottom w:val="none" w:sz="0" w:space="0" w:color="auto"/>
        <w:right w:val="none" w:sz="0" w:space="0" w:color="auto"/>
      </w:divBdr>
    </w:div>
    <w:div w:id="185099207">
      <w:bodyDiv w:val="1"/>
      <w:marLeft w:val="0"/>
      <w:marRight w:val="0"/>
      <w:marTop w:val="0"/>
      <w:marBottom w:val="0"/>
      <w:divBdr>
        <w:top w:val="none" w:sz="0" w:space="0" w:color="auto"/>
        <w:left w:val="none" w:sz="0" w:space="0" w:color="auto"/>
        <w:bottom w:val="none" w:sz="0" w:space="0" w:color="auto"/>
        <w:right w:val="none" w:sz="0" w:space="0" w:color="auto"/>
      </w:divBdr>
    </w:div>
    <w:div w:id="185871218">
      <w:bodyDiv w:val="1"/>
      <w:marLeft w:val="0"/>
      <w:marRight w:val="0"/>
      <w:marTop w:val="0"/>
      <w:marBottom w:val="0"/>
      <w:divBdr>
        <w:top w:val="none" w:sz="0" w:space="0" w:color="auto"/>
        <w:left w:val="none" w:sz="0" w:space="0" w:color="auto"/>
        <w:bottom w:val="none" w:sz="0" w:space="0" w:color="auto"/>
        <w:right w:val="none" w:sz="0" w:space="0" w:color="auto"/>
      </w:divBdr>
    </w:div>
    <w:div w:id="186062003">
      <w:bodyDiv w:val="1"/>
      <w:marLeft w:val="0"/>
      <w:marRight w:val="0"/>
      <w:marTop w:val="0"/>
      <w:marBottom w:val="0"/>
      <w:divBdr>
        <w:top w:val="none" w:sz="0" w:space="0" w:color="auto"/>
        <w:left w:val="none" w:sz="0" w:space="0" w:color="auto"/>
        <w:bottom w:val="none" w:sz="0" w:space="0" w:color="auto"/>
        <w:right w:val="none" w:sz="0" w:space="0" w:color="auto"/>
      </w:divBdr>
    </w:div>
    <w:div w:id="186216483">
      <w:bodyDiv w:val="1"/>
      <w:marLeft w:val="0"/>
      <w:marRight w:val="0"/>
      <w:marTop w:val="0"/>
      <w:marBottom w:val="0"/>
      <w:divBdr>
        <w:top w:val="none" w:sz="0" w:space="0" w:color="auto"/>
        <w:left w:val="none" w:sz="0" w:space="0" w:color="auto"/>
        <w:bottom w:val="none" w:sz="0" w:space="0" w:color="auto"/>
        <w:right w:val="none" w:sz="0" w:space="0" w:color="auto"/>
      </w:divBdr>
    </w:div>
    <w:div w:id="186601623">
      <w:bodyDiv w:val="1"/>
      <w:marLeft w:val="0"/>
      <w:marRight w:val="0"/>
      <w:marTop w:val="0"/>
      <w:marBottom w:val="0"/>
      <w:divBdr>
        <w:top w:val="none" w:sz="0" w:space="0" w:color="auto"/>
        <w:left w:val="none" w:sz="0" w:space="0" w:color="auto"/>
        <w:bottom w:val="none" w:sz="0" w:space="0" w:color="auto"/>
        <w:right w:val="none" w:sz="0" w:space="0" w:color="auto"/>
      </w:divBdr>
    </w:div>
    <w:div w:id="187333992">
      <w:bodyDiv w:val="1"/>
      <w:marLeft w:val="0"/>
      <w:marRight w:val="0"/>
      <w:marTop w:val="0"/>
      <w:marBottom w:val="0"/>
      <w:divBdr>
        <w:top w:val="none" w:sz="0" w:space="0" w:color="auto"/>
        <w:left w:val="none" w:sz="0" w:space="0" w:color="auto"/>
        <w:bottom w:val="none" w:sz="0" w:space="0" w:color="auto"/>
        <w:right w:val="none" w:sz="0" w:space="0" w:color="auto"/>
      </w:divBdr>
    </w:div>
    <w:div w:id="187761910">
      <w:bodyDiv w:val="1"/>
      <w:marLeft w:val="0"/>
      <w:marRight w:val="0"/>
      <w:marTop w:val="0"/>
      <w:marBottom w:val="0"/>
      <w:divBdr>
        <w:top w:val="none" w:sz="0" w:space="0" w:color="auto"/>
        <w:left w:val="none" w:sz="0" w:space="0" w:color="auto"/>
        <w:bottom w:val="none" w:sz="0" w:space="0" w:color="auto"/>
        <w:right w:val="none" w:sz="0" w:space="0" w:color="auto"/>
      </w:divBdr>
    </w:div>
    <w:div w:id="187908738">
      <w:bodyDiv w:val="1"/>
      <w:marLeft w:val="0"/>
      <w:marRight w:val="0"/>
      <w:marTop w:val="0"/>
      <w:marBottom w:val="0"/>
      <w:divBdr>
        <w:top w:val="none" w:sz="0" w:space="0" w:color="auto"/>
        <w:left w:val="none" w:sz="0" w:space="0" w:color="auto"/>
        <w:bottom w:val="none" w:sz="0" w:space="0" w:color="auto"/>
        <w:right w:val="none" w:sz="0" w:space="0" w:color="auto"/>
      </w:divBdr>
    </w:div>
    <w:div w:id="188104828">
      <w:bodyDiv w:val="1"/>
      <w:marLeft w:val="0"/>
      <w:marRight w:val="0"/>
      <w:marTop w:val="0"/>
      <w:marBottom w:val="0"/>
      <w:divBdr>
        <w:top w:val="none" w:sz="0" w:space="0" w:color="auto"/>
        <w:left w:val="none" w:sz="0" w:space="0" w:color="auto"/>
        <w:bottom w:val="none" w:sz="0" w:space="0" w:color="auto"/>
        <w:right w:val="none" w:sz="0" w:space="0" w:color="auto"/>
      </w:divBdr>
      <w:divsChild>
        <w:div w:id="995182063">
          <w:marLeft w:val="0"/>
          <w:marRight w:val="0"/>
          <w:marTop w:val="0"/>
          <w:marBottom w:val="0"/>
          <w:divBdr>
            <w:top w:val="none" w:sz="0" w:space="0" w:color="auto"/>
            <w:left w:val="none" w:sz="0" w:space="0" w:color="auto"/>
            <w:bottom w:val="none" w:sz="0" w:space="0" w:color="auto"/>
            <w:right w:val="none" w:sz="0" w:space="0" w:color="auto"/>
          </w:divBdr>
          <w:divsChild>
            <w:div w:id="1649557957">
              <w:marLeft w:val="0"/>
              <w:marRight w:val="0"/>
              <w:marTop w:val="0"/>
              <w:marBottom w:val="0"/>
              <w:divBdr>
                <w:top w:val="none" w:sz="0" w:space="0" w:color="auto"/>
                <w:left w:val="none" w:sz="0" w:space="0" w:color="auto"/>
                <w:bottom w:val="none" w:sz="0" w:space="0" w:color="auto"/>
                <w:right w:val="none" w:sz="0" w:space="0" w:color="auto"/>
              </w:divBdr>
              <w:divsChild>
                <w:div w:id="4292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80007">
      <w:bodyDiv w:val="1"/>
      <w:marLeft w:val="0"/>
      <w:marRight w:val="0"/>
      <w:marTop w:val="0"/>
      <w:marBottom w:val="0"/>
      <w:divBdr>
        <w:top w:val="none" w:sz="0" w:space="0" w:color="auto"/>
        <w:left w:val="none" w:sz="0" w:space="0" w:color="auto"/>
        <w:bottom w:val="none" w:sz="0" w:space="0" w:color="auto"/>
        <w:right w:val="none" w:sz="0" w:space="0" w:color="auto"/>
      </w:divBdr>
    </w:div>
    <w:div w:id="188766450">
      <w:bodyDiv w:val="1"/>
      <w:marLeft w:val="0"/>
      <w:marRight w:val="0"/>
      <w:marTop w:val="0"/>
      <w:marBottom w:val="0"/>
      <w:divBdr>
        <w:top w:val="none" w:sz="0" w:space="0" w:color="auto"/>
        <w:left w:val="none" w:sz="0" w:space="0" w:color="auto"/>
        <w:bottom w:val="none" w:sz="0" w:space="0" w:color="auto"/>
        <w:right w:val="none" w:sz="0" w:space="0" w:color="auto"/>
      </w:divBdr>
    </w:div>
    <w:div w:id="189222247">
      <w:bodyDiv w:val="1"/>
      <w:marLeft w:val="0"/>
      <w:marRight w:val="0"/>
      <w:marTop w:val="0"/>
      <w:marBottom w:val="0"/>
      <w:divBdr>
        <w:top w:val="none" w:sz="0" w:space="0" w:color="auto"/>
        <w:left w:val="none" w:sz="0" w:space="0" w:color="auto"/>
        <w:bottom w:val="none" w:sz="0" w:space="0" w:color="auto"/>
        <w:right w:val="none" w:sz="0" w:space="0" w:color="auto"/>
      </w:divBdr>
    </w:div>
    <w:div w:id="189728796">
      <w:bodyDiv w:val="1"/>
      <w:marLeft w:val="0"/>
      <w:marRight w:val="0"/>
      <w:marTop w:val="0"/>
      <w:marBottom w:val="0"/>
      <w:divBdr>
        <w:top w:val="none" w:sz="0" w:space="0" w:color="auto"/>
        <w:left w:val="none" w:sz="0" w:space="0" w:color="auto"/>
        <w:bottom w:val="none" w:sz="0" w:space="0" w:color="auto"/>
        <w:right w:val="none" w:sz="0" w:space="0" w:color="auto"/>
      </w:divBdr>
    </w:div>
    <w:div w:id="191311935">
      <w:bodyDiv w:val="1"/>
      <w:marLeft w:val="0"/>
      <w:marRight w:val="0"/>
      <w:marTop w:val="0"/>
      <w:marBottom w:val="0"/>
      <w:divBdr>
        <w:top w:val="none" w:sz="0" w:space="0" w:color="auto"/>
        <w:left w:val="none" w:sz="0" w:space="0" w:color="auto"/>
        <w:bottom w:val="none" w:sz="0" w:space="0" w:color="auto"/>
        <w:right w:val="none" w:sz="0" w:space="0" w:color="auto"/>
      </w:divBdr>
    </w:div>
    <w:div w:id="191504914">
      <w:bodyDiv w:val="1"/>
      <w:marLeft w:val="0"/>
      <w:marRight w:val="0"/>
      <w:marTop w:val="0"/>
      <w:marBottom w:val="0"/>
      <w:divBdr>
        <w:top w:val="none" w:sz="0" w:space="0" w:color="auto"/>
        <w:left w:val="none" w:sz="0" w:space="0" w:color="auto"/>
        <w:bottom w:val="none" w:sz="0" w:space="0" w:color="auto"/>
        <w:right w:val="none" w:sz="0" w:space="0" w:color="auto"/>
      </w:divBdr>
    </w:div>
    <w:div w:id="193035328">
      <w:bodyDiv w:val="1"/>
      <w:marLeft w:val="0"/>
      <w:marRight w:val="0"/>
      <w:marTop w:val="0"/>
      <w:marBottom w:val="0"/>
      <w:divBdr>
        <w:top w:val="none" w:sz="0" w:space="0" w:color="auto"/>
        <w:left w:val="none" w:sz="0" w:space="0" w:color="auto"/>
        <w:bottom w:val="none" w:sz="0" w:space="0" w:color="auto"/>
        <w:right w:val="none" w:sz="0" w:space="0" w:color="auto"/>
      </w:divBdr>
    </w:div>
    <w:div w:id="193036271">
      <w:bodyDiv w:val="1"/>
      <w:marLeft w:val="0"/>
      <w:marRight w:val="0"/>
      <w:marTop w:val="0"/>
      <w:marBottom w:val="0"/>
      <w:divBdr>
        <w:top w:val="none" w:sz="0" w:space="0" w:color="auto"/>
        <w:left w:val="none" w:sz="0" w:space="0" w:color="auto"/>
        <w:bottom w:val="none" w:sz="0" w:space="0" w:color="auto"/>
        <w:right w:val="none" w:sz="0" w:space="0" w:color="auto"/>
      </w:divBdr>
    </w:div>
    <w:div w:id="193732901">
      <w:bodyDiv w:val="1"/>
      <w:marLeft w:val="0"/>
      <w:marRight w:val="0"/>
      <w:marTop w:val="0"/>
      <w:marBottom w:val="0"/>
      <w:divBdr>
        <w:top w:val="none" w:sz="0" w:space="0" w:color="auto"/>
        <w:left w:val="none" w:sz="0" w:space="0" w:color="auto"/>
        <w:bottom w:val="none" w:sz="0" w:space="0" w:color="auto"/>
        <w:right w:val="none" w:sz="0" w:space="0" w:color="auto"/>
      </w:divBdr>
    </w:div>
    <w:div w:id="193808673">
      <w:bodyDiv w:val="1"/>
      <w:marLeft w:val="0"/>
      <w:marRight w:val="0"/>
      <w:marTop w:val="0"/>
      <w:marBottom w:val="0"/>
      <w:divBdr>
        <w:top w:val="none" w:sz="0" w:space="0" w:color="auto"/>
        <w:left w:val="none" w:sz="0" w:space="0" w:color="auto"/>
        <w:bottom w:val="none" w:sz="0" w:space="0" w:color="auto"/>
        <w:right w:val="none" w:sz="0" w:space="0" w:color="auto"/>
      </w:divBdr>
    </w:div>
    <w:div w:id="194272849">
      <w:bodyDiv w:val="1"/>
      <w:marLeft w:val="0"/>
      <w:marRight w:val="0"/>
      <w:marTop w:val="0"/>
      <w:marBottom w:val="0"/>
      <w:divBdr>
        <w:top w:val="none" w:sz="0" w:space="0" w:color="auto"/>
        <w:left w:val="none" w:sz="0" w:space="0" w:color="auto"/>
        <w:bottom w:val="none" w:sz="0" w:space="0" w:color="auto"/>
        <w:right w:val="none" w:sz="0" w:space="0" w:color="auto"/>
      </w:divBdr>
    </w:div>
    <w:div w:id="195002152">
      <w:bodyDiv w:val="1"/>
      <w:marLeft w:val="0"/>
      <w:marRight w:val="0"/>
      <w:marTop w:val="0"/>
      <w:marBottom w:val="0"/>
      <w:divBdr>
        <w:top w:val="none" w:sz="0" w:space="0" w:color="auto"/>
        <w:left w:val="none" w:sz="0" w:space="0" w:color="auto"/>
        <w:bottom w:val="none" w:sz="0" w:space="0" w:color="auto"/>
        <w:right w:val="none" w:sz="0" w:space="0" w:color="auto"/>
      </w:divBdr>
    </w:div>
    <w:div w:id="195773583">
      <w:bodyDiv w:val="1"/>
      <w:marLeft w:val="0"/>
      <w:marRight w:val="0"/>
      <w:marTop w:val="0"/>
      <w:marBottom w:val="0"/>
      <w:divBdr>
        <w:top w:val="none" w:sz="0" w:space="0" w:color="auto"/>
        <w:left w:val="none" w:sz="0" w:space="0" w:color="auto"/>
        <w:bottom w:val="none" w:sz="0" w:space="0" w:color="auto"/>
        <w:right w:val="none" w:sz="0" w:space="0" w:color="auto"/>
      </w:divBdr>
    </w:div>
    <w:div w:id="196353797">
      <w:bodyDiv w:val="1"/>
      <w:marLeft w:val="0"/>
      <w:marRight w:val="0"/>
      <w:marTop w:val="0"/>
      <w:marBottom w:val="0"/>
      <w:divBdr>
        <w:top w:val="none" w:sz="0" w:space="0" w:color="auto"/>
        <w:left w:val="none" w:sz="0" w:space="0" w:color="auto"/>
        <w:bottom w:val="none" w:sz="0" w:space="0" w:color="auto"/>
        <w:right w:val="none" w:sz="0" w:space="0" w:color="auto"/>
      </w:divBdr>
    </w:div>
    <w:div w:id="196477203">
      <w:bodyDiv w:val="1"/>
      <w:marLeft w:val="0"/>
      <w:marRight w:val="0"/>
      <w:marTop w:val="0"/>
      <w:marBottom w:val="0"/>
      <w:divBdr>
        <w:top w:val="none" w:sz="0" w:space="0" w:color="auto"/>
        <w:left w:val="none" w:sz="0" w:space="0" w:color="auto"/>
        <w:bottom w:val="none" w:sz="0" w:space="0" w:color="auto"/>
        <w:right w:val="none" w:sz="0" w:space="0" w:color="auto"/>
      </w:divBdr>
    </w:div>
    <w:div w:id="196821801">
      <w:bodyDiv w:val="1"/>
      <w:marLeft w:val="0"/>
      <w:marRight w:val="0"/>
      <w:marTop w:val="0"/>
      <w:marBottom w:val="0"/>
      <w:divBdr>
        <w:top w:val="none" w:sz="0" w:space="0" w:color="auto"/>
        <w:left w:val="none" w:sz="0" w:space="0" w:color="auto"/>
        <w:bottom w:val="none" w:sz="0" w:space="0" w:color="auto"/>
        <w:right w:val="none" w:sz="0" w:space="0" w:color="auto"/>
      </w:divBdr>
    </w:div>
    <w:div w:id="197360619">
      <w:bodyDiv w:val="1"/>
      <w:marLeft w:val="0"/>
      <w:marRight w:val="0"/>
      <w:marTop w:val="0"/>
      <w:marBottom w:val="0"/>
      <w:divBdr>
        <w:top w:val="none" w:sz="0" w:space="0" w:color="auto"/>
        <w:left w:val="none" w:sz="0" w:space="0" w:color="auto"/>
        <w:bottom w:val="none" w:sz="0" w:space="0" w:color="auto"/>
        <w:right w:val="none" w:sz="0" w:space="0" w:color="auto"/>
      </w:divBdr>
    </w:div>
    <w:div w:id="198712052">
      <w:bodyDiv w:val="1"/>
      <w:marLeft w:val="0"/>
      <w:marRight w:val="0"/>
      <w:marTop w:val="0"/>
      <w:marBottom w:val="0"/>
      <w:divBdr>
        <w:top w:val="none" w:sz="0" w:space="0" w:color="auto"/>
        <w:left w:val="none" w:sz="0" w:space="0" w:color="auto"/>
        <w:bottom w:val="none" w:sz="0" w:space="0" w:color="auto"/>
        <w:right w:val="none" w:sz="0" w:space="0" w:color="auto"/>
      </w:divBdr>
    </w:div>
    <w:div w:id="198780994">
      <w:bodyDiv w:val="1"/>
      <w:marLeft w:val="0"/>
      <w:marRight w:val="0"/>
      <w:marTop w:val="0"/>
      <w:marBottom w:val="0"/>
      <w:divBdr>
        <w:top w:val="none" w:sz="0" w:space="0" w:color="auto"/>
        <w:left w:val="none" w:sz="0" w:space="0" w:color="auto"/>
        <w:bottom w:val="none" w:sz="0" w:space="0" w:color="auto"/>
        <w:right w:val="none" w:sz="0" w:space="0" w:color="auto"/>
      </w:divBdr>
    </w:div>
    <w:div w:id="199708438">
      <w:bodyDiv w:val="1"/>
      <w:marLeft w:val="0"/>
      <w:marRight w:val="0"/>
      <w:marTop w:val="0"/>
      <w:marBottom w:val="0"/>
      <w:divBdr>
        <w:top w:val="none" w:sz="0" w:space="0" w:color="auto"/>
        <w:left w:val="none" w:sz="0" w:space="0" w:color="auto"/>
        <w:bottom w:val="none" w:sz="0" w:space="0" w:color="auto"/>
        <w:right w:val="none" w:sz="0" w:space="0" w:color="auto"/>
      </w:divBdr>
    </w:div>
    <w:div w:id="200021558">
      <w:bodyDiv w:val="1"/>
      <w:marLeft w:val="0"/>
      <w:marRight w:val="0"/>
      <w:marTop w:val="0"/>
      <w:marBottom w:val="0"/>
      <w:divBdr>
        <w:top w:val="none" w:sz="0" w:space="0" w:color="auto"/>
        <w:left w:val="none" w:sz="0" w:space="0" w:color="auto"/>
        <w:bottom w:val="none" w:sz="0" w:space="0" w:color="auto"/>
        <w:right w:val="none" w:sz="0" w:space="0" w:color="auto"/>
      </w:divBdr>
    </w:div>
    <w:div w:id="200945350">
      <w:bodyDiv w:val="1"/>
      <w:marLeft w:val="0"/>
      <w:marRight w:val="0"/>
      <w:marTop w:val="0"/>
      <w:marBottom w:val="0"/>
      <w:divBdr>
        <w:top w:val="none" w:sz="0" w:space="0" w:color="auto"/>
        <w:left w:val="none" w:sz="0" w:space="0" w:color="auto"/>
        <w:bottom w:val="none" w:sz="0" w:space="0" w:color="auto"/>
        <w:right w:val="none" w:sz="0" w:space="0" w:color="auto"/>
      </w:divBdr>
    </w:div>
    <w:div w:id="202135562">
      <w:bodyDiv w:val="1"/>
      <w:marLeft w:val="0"/>
      <w:marRight w:val="0"/>
      <w:marTop w:val="0"/>
      <w:marBottom w:val="0"/>
      <w:divBdr>
        <w:top w:val="none" w:sz="0" w:space="0" w:color="auto"/>
        <w:left w:val="none" w:sz="0" w:space="0" w:color="auto"/>
        <w:bottom w:val="none" w:sz="0" w:space="0" w:color="auto"/>
        <w:right w:val="none" w:sz="0" w:space="0" w:color="auto"/>
      </w:divBdr>
    </w:div>
    <w:div w:id="203295439">
      <w:bodyDiv w:val="1"/>
      <w:marLeft w:val="0"/>
      <w:marRight w:val="0"/>
      <w:marTop w:val="0"/>
      <w:marBottom w:val="0"/>
      <w:divBdr>
        <w:top w:val="none" w:sz="0" w:space="0" w:color="auto"/>
        <w:left w:val="none" w:sz="0" w:space="0" w:color="auto"/>
        <w:bottom w:val="none" w:sz="0" w:space="0" w:color="auto"/>
        <w:right w:val="none" w:sz="0" w:space="0" w:color="auto"/>
      </w:divBdr>
    </w:div>
    <w:div w:id="203637799">
      <w:bodyDiv w:val="1"/>
      <w:marLeft w:val="0"/>
      <w:marRight w:val="0"/>
      <w:marTop w:val="0"/>
      <w:marBottom w:val="0"/>
      <w:divBdr>
        <w:top w:val="none" w:sz="0" w:space="0" w:color="auto"/>
        <w:left w:val="none" w:sz="0" w:space="0" w:color="auto"/>
        <w:bottom w:val="none" w:sz="0" w:space="0" w:color="auto"/>
        <w:right w:val="none" w:sz="0" w:space="0" w:color="auto"/>
      </w:divBdr>
    </w:div>
    <w:div w:id="204028785">
      <w:bodyDiv w:val="1"/>
      <w:marLeft w:val="0"/>
      <w:marRight w:val="0"/>
      <w:marTop w:val="0"/>
      <w:marBottom w:val="0"/>
      <w:divBdr>
        <w:top w:val="none" w:sz="0" w:space="0" w:color="auto"/>
        <w:left w:val="none" w:sz="0" w:space="0" w:color="auto"/>
        <w:bottom w:val="none" w:sz="0" w:space="0" w:color="auto"/>
        <w:right w:val="none" w:sz="0" w:space="0" w:color="auto"/>
      </w:divBdr>
    </w:div>
    <w:div w:id="205333868">
      <w:bodyDiv w:val="1"/>
      <w:marLeft w:val="0"/>
      <w:marRight w:val="0"/>
      <w:marTop w:val="0"/>
      <w:marBottom w:val="0"/>
      <w:divBdr>
        <w:top w:val="none" w:sz="0" w:space="0" w:color="auto"/>
        <w:left w:val="none" w:sz="0" w:space="0" w:color="auto"/>
        <w:bottom w:val="none" w:sz="0" w:space="0" w:color="auto"/>
        <w:right w:val="none" w:sz="0" w:space="0" w:color="auto"/>
      </w:divBdr>
    </w:div>
    <w:div w:id="205415113">
      <w:bodyDiv w:val="1"/>
      <w:marLeft w:val="0"/>
      <w:marRight w:val="0"/>
      <w:marTop w:val="0"/>
      <w:marBottom w:val="0"/>
      <w:divBdr>
        <w:top w:val="none" w:sz="0" w:space="0" w:color="auto"/>
        <w:left w:val="none" w:sz="0" w:space="0" w:color="auto"/>
        <w:bottom w:val="none" w:sz="0" w:space="0" w:color="auto"/>
        <w:right w:val="none" w:sz="0" w:space="0" w:color="auto"/>
      </w:divBdr>
    </w:div>
    <w:div w:id="205531217">
      <w:bodyDiv w:val="1"/>
      <w:marLeft w:val="0"/>
      <w:marRight w:val="0"/>
      <w:marTop w:val="0"/>
      <w:marBottom w:val="0"/>
      <w:divBdr>
        <w:top w:val="none" w:sz="0" w:space="0" w:color="auto"/>
        <w:left w:val="none" w:sz="0" w:space="0" w:color="auto"/>
        <w:bottom w:val="none" w:sz="0" w:space="0" w:color="auto"/>
        <w:right w:val="none" w:sz="0" w:space="0" w:color="auto"/>
      </w:divBdr>
    </w:div>
    <w:div w:id="205607157">
      <w:bodyDiv w:val="1"/>
      <w:marLeft w:val="0"/>
      <w:marRight w:val="0"/>
      <w:marTop w:val="0"/>
      <w:marBottom w:val="0"/>
      <w:divBdr>
        <w:top w:val="none" w:sz="0" w:space="0" w:color="auto"/>
        <w:left w:val="none" w:sz="0" w:space="0" w:color="auto"/>
        <w:bottom w:val="none" w:sz="0" w:space="0" w:color="auto"/>
        <w:right w:val="none" w:sz="0" w:space="0" w:color="auto"/>
      </w:divBdr>
    </w:div>
    <w:div w:id="205652764">
      <w:bodyDiv w:val="1"/>
      <w:marLeft w:val="0"/>
      <w:marRight w:val="0"/>
      <w:marTop w:val="0"/>
      <w:marBottom w:val="0"/>
      <w:divBdr>
        <w:top w:val="none" w:sz="0" w:space="0" w:color="auto"/>
        <w:left w:val="none" w:sz="0" w:space="0" w:color="auto"/>
        <w:bottom w:val="none" w:sz="0" w:space="0" w:color="auto"/>
        <w:right w:val="none" w:sz="0" w:space="0" w:color="auto"/>
      </w:divBdr>
      <w:divsChild>
        <w:div w:id="231815289">
          <w:marLeft w:val="547"/>
          <w:marRight w:val="0"/>
          <w:marTop w:val="200"/>
          <w:marBottom w:val="0"/>
          <w:divBdr>
            <w:top w:val="none" w:sz="0" w:space="0" w:color="auto"/>
            <w:left w:val="none" w:sz="0" w:space="0" w:color="auto"/>
            <w:bottom w:val="none" w:sz="0" w:space="0" w:color="auto"/>
            <w:right w:val="none" w:sz="0" w:space="0" w:color="auto"/>
          </w:divBdr>
        </w:div>
        <w:div w:id="724720039">
          <w:marLeft w:val="547"/>
          <w:marRight w:val="0"/>
          <w:marTop w:val="200"/>
          <w:marBottom w:val="0"/>
          <w:divBdr>
            <w:top w:val="none" w:sz="0" w:space="0" w:color="auto"/>
            <w:left w:val="none" w:sz="0" w:space="0" w:color="auto"/>
            <w:bottom w:val="none" w:sz="0" w:space="0" w:color="auto"/>
            <w:right w:val="none" w:sz="0" w:space="0" w:color="auto"/>
          </w:divBdr>
        </w:div>
        <w:div w:id="1798335342">
          <w:marLeft w:val="547"/>
          <w:marRight w:val="0"/>
          <w:marTop w:val="200"/>
          <w:marBottom w:val="0"/>
          <w:divBdr>
            <w:top w:val="none" w:sz="0" w:space="0" w:color="auto"/>
            <w:left w:val="none" w:sz="0" w:space="0" w:color="auto"/>
            <w:bottom w:val="none" w:sz="0" w:space="0" w:color="auto"/>
            <w:right w:val="none" w:sz="0" w:space="0" w:color="auto"/>
          </w:divBdr>
        </w:div>
      </w:divsChild>
    </w:div>
    <w:div w:id="206063436">
      <w:bodyDiv w:val="1"/>
      <w:marLeft w:val="0"/>
      <w:marRight w:val="0"/>
      <w:marTop w:val="0"/>
      <w:marBottom w:val="0"/>
      <w:divBdr>
        <w:top w:val="none" w:sz="0" w:space="0" w:color="auto"/>
        <w:left w:val="none" w:sz="0" w:space="0" w:color="auto"/>
        <w:bottom w:val="none" w:sz="0" w:space="0" w:color="auto"/>
        <w:right w:val="none" w:sz="0" w:space="0" w:color="auto"/>
      </w:divBdr>
    </w:div>
    <w:div w:id="206377778">
      <w:bodyDiv w:val="1"/>
      <w:marLeft w:val="0"/>
      <w:marRight w:val="0"/>
      <w:marTop w:val="0"/>
      <w:marBottom w:val="0"/>
      <w:divBdr>
        <w:top w:val="none" w:sz="0" w:space="0" w:color="auto"/>
        <w:left w:val="none" w:sz="0" w:space="0" w:color="auto"/>
        <w:bottom w:val="none" w:sz="0" w:space="0" w:color="auto"/>
        <w:right w:val="none" w:sz="0" w:space="0" w:color="auto"/>
      </w:divBdr>
    </w:div>
    <w:div w:id="207110274">
      <w:bodyDiv w:val="1"/>
      <w:marLeft w:val="0"/>
      <w:marRight w:val="0"/>
      <w:marTop w:val="0"/>
      <w:marBottom w:val="0"/>
      <w:divBdr>
        <w:top w:val="none" w:sz="0" w:space="0" w:color="auto"/>
        <w:left w:val="none" w:sz="0" w:space="0" w:color="auto"/>
        <w:bottom w:val="none" w:sz="0" w:space="0" w:color="auto"/>
        <w:right w:val="none" w:sz="0" w:space="0" w:color="auto"/>
      </w:divBdr>
    </w:div>
    <w:div w:id="207301173">
      <w:bodyDiv w:val="1"/>
      <w:marLeft w:val="0"/>
      <w:marRight w:val="0"/>
      <w:marTop w:val="0"/>
      <w:marBottom w:val="0"/>
      <w:divBdr>
        <w:top w:val="none" w:sz="0" w:space="0" w:color="auto"/>
        <w:left w:val="none" w:sz="0" w:space="0" w:color="auto"/>
        <w:bottom w:val="none" w:sz="0" w:space="0" w:color="auto"/>
        <w:right w:val="none" w:sz="0" w:space="0" w:color="auto"/>
      </w:divBdr>
    </w:div>
    <w:div w:id="207841916">
      <w:bodyDiv w:val="1"/>
      <w:marLeft w:val="0"/>
      <w:marRight w:val="0"/>
      <w:marTop w:val="0"/>
      <w:marBottom w:val="0"/>
      <w:divBdr>
        <w:top w:val="none" w:sz="0" w:space="0" w:color="auto"/>
        <w:left w:val="none" w:sz="0" w:space="0" w:color="auto"/>
        <w:bottom w:val="none" w:sz="0" w:space="0" w:color="auto"/>
        <w:right w:val="none" w:sz="0" w:space="0" w:color="auto"/>
      </w:divBdr>
    </w:div>
    <w:div w:id="208805305">
      <w:bodyDiv w:val="1"/>
      <w:marLeft w:val="0"/>
      <w:marRight w:val="0"/>
      <w:marTop w:val="0"/>
      <w:marBottom w:val="0"/>
      <w:divBdr>
        <w:top w:val="none" w:sz="0" w:space="0" w:color="auto"/>
        <w:left w:val="none" w:sz="0" w:space="0" w:color="auto"/>
        <w:bottom w:val="none" w:sz="0" w:space="0" w:color="auto"/>
        <w:right w:val="none" w:sz="0" w:space="0" w:color="auto"/>
      </w:divBdr>
    </w:div>
    <w:div w:id="209729887">
      <w:bodyDiv w:val="1"/>
      <w:marLeft w:val="0"/>
      <w:marRight w:val="0"/>
      <w:marTop w:val="0"/>
      <w:marBottom w:val="0"/>
      <w:divBdr>
        <w:top w:val="none" w:sz="0" w:space="0" w:color="auto"/>
        <w:left w:val="none" w:sz="0" w:space="0" w:color="auto"/>
        <w:bottom w:val="none" w:sz="0" w:space="0" w:color="auto"/>
        <w:right w:val="none" w:sz="0" w:space="0" w:color="auto"/>
      </w:divBdr>
    </w:div>
    <w:div w:id="209806442">
      <w:bodyDiv w:val="1"/>
      <w:marLeft w:val="0"/>
      <w:marRight w:val="0"/>
      <w:marTop w:val="0"/>
      <w:marBottom w:val="0"/>
      <w:divBdr>
        <w:top w:val="none" w:sz="0" w:space="0" w:color="auto"/>
        <w:left w:val="none" w:sz="0" w:space="0" w:color="auto"/>
        <w:bottom w:val="none" w:sz="0" w:space="0" w:color="auto"/>
        <w:right w:val="none" w:sz="0" w:space="0" w:color="auto"/>
      </w:divBdr>
    </w:div>
    <w:div w:id="210583057">
      <w:bodyDiv w:val="1"/>
      <w:marLeft w:val="0"/>
      <w:marRight w:val="0"/>
      <w:marTop w:val="0"/>
      <w:marBottom w:val="0"/>
      <w:divBdr>
        <w:top w:val="none" w:sz="0" w:space="0" w:color="auto"/>
        <w:left w:val="none" w:sz="0" w:space="0" w:color="auto"/>
        <w:bottom w:val="none" w:sz="0" w:space="0" w:color="auto"/>
        <w:right w:val="none" w:sz="0" w:space="0" w:color="auto"/>
      </w:divBdr>
    </w:div>
    <w:div w:id="211383538">
      <w:bodyDiv w:val="1"/>
      <w:marLeft w:val="0"/>
      <w:marRight w:val="0"/>
      <w:marTop w:val="0"/>
      <w:marBottom w:val="0"/>
      <w:divBdr>
        <w:top w:val="none" w:sz="0" w:space="0" w:color="auto"/>
        <w:left w:val="none" w:sz="0" w:space="0" w:color="auto"/>
        <w:bottom w:val="none" w:sz="0" w:space="0" w:color="auto"/>
        <w:right w:val="none" w:sz="0" w:space="0" w:color="auto"/>
      </w:divBdr>
    </w:div>
    <w:div w:id="211423775">
      <w:bodyDiv w:val="1"/>
      <w:marLeft w:val="0"/>
      <w:marRight w:val="0"/>
      <w:marTop w:val="0"/>
      <w:marBottom w:val="0"/>
      <w:divBdr>
        <w:top w:val="none" w:sz="0" w:space="0" w:color="auto"/>
        <w:left w:val="none" w:sz="0" w:space="0" w:color="auto"/>
        <w:bottom w:val="none" w:sz="0" w:space="0" w:color="auto"/>
        <w:right w:val="none" w:sz="0" w:space="0" w:color="auto"/>
      </w:divBdr>
    </w:div>
    <w:div w:id="211770170">
      <w:bodyDiv w:val="1"/>
      <w:marLeft w:val="0"/>
      <w:marRight w:val="0"/>
      <w:marTop w:val="0"/>
      <w:marBottom w:val="0"/>
      <w:divBdr>
        <w:top w:val="none" w:sz="0" w:space="0" w:color="auto"/>
        <w:left w:val="none" w:sz="0" w:space="0" w:color="auto"/>
        <w:bottom w:val="none" w:sz="0" w:space="0" w:color="auto"/>
        <w:right w:val="none" w:sz="0" w:space="0" w:color="auto"/>
      </w:divBdr>
    </w:div>
    <w:div w:id="212230016">
      <w:bodyDiv w:val="1"/>
      <w:marLeft w:val="0"/>
      <w:marRight w:val="0"/>
      <w:marTop w:val="0"/>
      <w:marBottom w:val="0"/>
      <w:divBdr>
        <w:top w:val="none" w:sz="0" w:space="0" w:color="auto"/>
        <w:left w:val="none" w:sz="0" w:space="0" w:color="auto"/>
        <w:bottom w:val="none" w:sz="0" w:space="0" w:color="auto"/>
        <w:right w:val="none" w:sz="0" w:space="0" w:color="auto"/>
      </w:divBdr>
    </w:div>
    <w:div w:id="212889558">
      <w:bodyDiv w:val="1"/>
      <w:marLeft w:val="0"/>
      <w:marRight w:val="0"/>
      <w:marTop w:val="0"/>
      <w:marBottom w:val="0"/>
      <w:divBdr>
        <w:top w:val="none" w:sz="0" w:space="0" w:color="auto"/>
        <w:left w:val="none" w:sz="0" w:space="0" w:color="auto"/>
        <w:bottom w:val="none" w:sz="0" w:space="0" w:color="auto"/>
        <w:right w:val="none" w:sz="0" w:space="0" w:color="auto"/>
      </w:divBdr>
    </w:div>
    <w:div w:id="213351611">
      <w:bodyDiv w:val="1"/>
      <w:marLeft w:val="0"/>
      <w:marRight w:val="0"/>
      <w:marTop w:val="0"/>
      <w:marBottom w:val="0"/>
      <w:divBdr>
        <w:top w:val="none" w:sz="0" w:space="0" w:color="auto"/>
        <w:left w:val="none" w:sz="0" w:space="0" w:color="auto"/>
        <w:bottom w:val="none" w:sz="0" w:space="0" w:color="auto"/>
        <w:right w:val="none" w:sz="0" w:space="0" w:color="auto"/>
      </w:divBdr>
    </w:div>
    <w:div w:id="214661852">
      <w:bodyDiv w:val="1"/>
      <w:marLeft w:val="0"/>
      <w:marRight w:val="0"/>
      <w:marTop w:val="0"/>
      <w:marBottom w:val="0"/>
      <w:divBdr>
        <w:top w:val="none" w:sz="0" w:space="0" w:color="auto"/>
        <w:left w:val="none" w:sz="0" w:space="0" w:color="auto"/>
        <w:bottom w:val="none" w:sz="0" w:space="0" w:color="auto"/>
        <w:right w:val="none" w:sz="0" w:space="0" w:color="auto"/>
      </w:divBdr>
    </w:div>
    <w:div w:id="216667029">
      <w:bodyDiv w:val="1"/>
      <w:marLeft w:val="0"/>
      <w:marRight w:val="0"/>
      <w:marTop w:val="0"/>
      <w:marBottom w:val="0"/>
      <w:divBdr>
        <w:top w:val="none" w:sz="0" w:space="0" w:color="auto"/>
        <w:left w:val="none" w:sz="0" w:space="0" w:color="auto"/>
        <w:bottom w:val="none" w:sz="0" w:space="0" w:color="auto"/>
        <w:right w:val="none" w:sz="0" w:space="0" w:color="auto"/>
      </w:divBdr>
    </w:div>
    <w:div w:id="216817800">
      <w:bodyDiv w:val="1"/>
      <w:marLeft w:val="0"/>
      <w:marRight w:val="0"/>
      <w:marTop w:val="0"/>
      <w:marBottom w:val="0"/>
      <w:divBdr>
        <w:top w:val="none" w:sz="0" w:space="0" w:color="auto"/>
        <w:left w:val="none" w:sz="0" w:space="0" w:color="auto"/>
        <w:bottom w:val="none" w:sz="0" w:space="0" w:color="auto"/>
        <w:right w:val="none" w:sz="0" w:space="0" w:color="auto"/>
      </w:divBdr>
    </w:div>
    <w:div w:id="217282272">
      <w:bodyDiv w:val="1"/>
      <w:marLeft w:val="0"/>
      <w:marRight w:val="0"/>
      <w:marTop w:val="0"/>
      <w:marBottom w:val="0"/>
      <w:divBdr>
        <w:top w:val="none" w:sz="0" w:space="0" w:color="auto"/>
        <w:left w:val="none" w:sz="0" w:space="0" w:color="auto"/>
        <w:bottom w:val="none" w:sz="0" w:space="0" w:color="auto"/>
        <w:right w:val="none" w:sz="0" w:space="0" w:color="auto"/>
      </w:divBdr>
    </w:div>
    <w:div w:id="217590888">
      <w:bodyDiv w:val="1"/>
      <w:marLeft w:val="0"/>
      <w:marRight w:val="0"/>
      <w:marTop w:val="0"/>
      <w:marBottom w:val="0"/>
      <w:divBdr>
        <w:top w:val="none" w:sz="0" w:space="0" w:color="auto"/>
        <w:left w:val="none" w:sz="0" w:space="0" w:color="auto"/>
        <w:bottom w:val="none" w:sz="0" w:space="0" w:color="auto"/>
        <w:right w:val="none" w:sz="0" w:space="0" w:color="auto"/>
      </w:divBdr>
    </w:div>
    <w:div w:id="217715833">
      <w:bodyDiv w:val="1"/>
      <w:marLeft w:val="0"/>
      <w:marRight w:val="0"/>
      <w:marTop w:val="0"/>
      <w:marBottom w:val="0"/>
      <w:divBdr>
        <w:top w:val="none" w:sz="0" w:space="0" w:color="auto"/>
        <w:left w:val="none" w:sz="0" w:space="0" w:color="auto"/>
        <w:bottom w:val="none" w:sz="0" w:space="0" w:color="auto"/>
        <w:right w:val="none" w:sz="0" w:space="0" w:color="auto"/>
      </w:divBdr>
    </w:div>
    <w:div w:id="217907561">
      <w:bodyDiv w:val="1"/>
      <w:marLeft w:val="0"/>
      <w:marRight w:val="0"/>
      <w:marTop w:val="0"/>
      <w:marBottom w:val="0"/>
      <w:divBdr>
        <w:top w:val="none" w:sz="0" w:space="0" w:color="auto"/>
        <w:left w:val="none" w:sz="0" w:space="0" w:color="auto"/>
        <w:bottom w:val="none" w:sz="0" w:space="0" w:color="auto"/>
        <w:right w:val="none" w:sz="0" w:space="0" w:color="auto"/>
      </w:divBdr>
    </w:div>
    <w:div w:id="220136261">
      <w:bodyDiv w:val="1"/>
      <w:marLeft w:val="0"/>
      <w:marRight w:val="0"/>
      <w:marTop w:val="0"/>
      <w:marBottom w:val="0"/>
      <w:divBdr>
        <w:top w:val="none" w:sz="0" w:space="0" w:color="auto"/>
        <w:left w:val="none" w:sz="0" w:space="0" w:color="auto"/>
        <w:bottom w:val="none" w:sz="0" w:space="0" w:color="auto"/>
        <w:right w:val="none" w:sz="0" w:space="0" w:color="auto"/>
      </w:divBdr>
    </w:div>
    <w:div w:id="220212256">
      <w:bodyDiv w:val="1"/>
      <w:marLeft w:val="0"/>
      <w:marRight w:val="0"/>
      <w:marTop w:val="0"/>
      <w:marBottom w:val="0"/>
      <w:divBdr>
        <w:top w:val="none" w:sz="0" w:space="0" w:color="auto"/>
        <w:left w:val="none" w:sz="0" w:space="0" w:color="auto"/>
        <w:bottom w:val="none" w:sz="0" w:space="0" w:color="auto"/>
        <w:right w:val="none" w:sz="0" w:space="0" w:color="auto"/>
      </w:divBdr>
    </w:div>
    <w:div w:id="221060216">
      <w:bodyDiv w:val="1"/>
      <w:marLeft w:val="0"/>
      <w:marRight w:val="0"/>
      <w:marTop w:val="0"/>
      <w:marBottom w:val="0"/>
      <w:divBdr>
        <w:top w:val="none" w:sz="0" w:space="0" w:color="auto"/>
        <w:left w:val="none" w:sz="0" w:space="0" w:color="auto"/>
        <w:bottom w:val="none" w:sz="0" w:space="0" w:color="auto"/>
        <w:right w:val="none" w:sz="0" w:space="0" w:color="auto"/>
      </w:divBdr>
    </w:div>
    <w:div w:id="221185738">
      <w:bodyDiv w:val="1"/>
      <w:marLeft w:val="0"/>
      <w:marRight w:val="0"/>
      <w:marTop w:val="0"/>
      <w:marBottom w:val="0"/>
      <w:divBdr>
        <w:top w:val="none" w:sz="0" w:space="0" w:color="auto"/>
        <w:left w:val="none" w:sz="0" w:space="0" w:color="auto"/>
        <w:bottom w:val="none" w:sz="0" w:space="0" w:color="auto"/>
        <w:right w:val="none" w:sz="0" w:space="0" w:color="auto"/>
      </w:divBdr>
    </w:div>
    <w:div w:id="224609104">
      <w:bodyDiv w:val="1"/>
      <w:marLeft w:val="0"/>
      <w:marRight w:val="0"/>
      <w:marTop w:val="0"/>
      <w:marBottom w:val="0"/>
      <w:divBdr>
        <w:top w:val="none" w:sz="0" w:space="0" w:color="auto"/>
        <w:left w:val="none" w:sz="0" w:space="0" w:color="auto"/>
        <w:bottom w:val="none" w:sz="0" w:space="0" w:color="auto"/>
        <w:right w:val="none" w:sz="0" w:space="0" w:color="auto"/>
      </w:divBdr>
    </w:div>
    <w:div w:id="225652053">
      <w:bodyDiv w:val="1"/>
      <w:marLeft w:val="0"/>
      <w:marRight w:val="0"/>
      <w:marTop w:val="0"/>
      <w:marBottom w:val="0"/>
      <w:divBdr>
        <w:top w:val="none" w:sz="0" w:space="0" w:color="auto"/>
        <w:left w:val="none" w:sz="0" w:space="0" w:color="auto"/>
        <w:bottom w:val="none" w:sz="0" w:space="0" w:color="auto"/>
        <w:right w:val="none" w:sz="0" w:space="0" w:color="auto"/>
      </w:divBdr>
    </w:div>
    <w:div w:id="226771044">
      <w:bodyDiv w:val="1"/>
      <w:marLeft w:val="0"/>
      <w:marRight w:val="0"/>
      <w:marTop w:val="0"/>
      <w:marBottom w:val="0"/>
      <w:divBdr>
        <w:top w:val="none" w:sz="0" w:space="0" w:color="auto"/>
        <w:left w:val="none" w:sz="0" w:space="0" w:color="auto"/>
        <w:bottom w:val="none" w:sz="0" w:space="0" w:color="auto"/>
        <w:right w:val="none" w:sz="0" w:space="0" w:color="auto"/>
      </w:divBdr>
    </w:div>
    <w:div w:id="227230936">
      <w:bodyDiv w:val="1"/>
      <w:marLeft w:val="0"/>
      <w:marRight w:val="0"/>
      <w:marTop w:val="0"/>
      <w:marBottom w:val="0"/>
      <w:divBdr>
        <w:top w:val="none" w:sz="0" w:space="0" w:color="auto"/>
        <w:left w:val="none" w:sz="0" w:space="0" w:color="auto"/>
        <w:bottom w:val="none" w:sz="0" w:space="0" w:color="auto"/>
        <w:right w:val="none" w:sz="0" w:space="0" w:color="auto"/>
      </w:divBdr>
    </w:div>
    <w:div w:id="227959123">
      <w:bodyDiv w:val="1"/>
      <w:marLeft w:val="0"/>
      <w:marRight w:val="0"/>
      <w:marTop w:val="0"/>
      <w:marBottom w:val="0"/>
      <w:divBdr>
        <w:top w:val="none" w:sz="0" w:space="0" w:color="auto"/>
        <w:left w:val="none" w:sz="0" w:space="0" w:color="auto"/>
        <w:bottom w:val="none" w:sz="0" w:space="0" w:color="auto"/>
        <w:right w:val="none" w:sz="0" w:space="0" w:color="auto"/>
      </w:divBdr>
    </w:div>
    <w:div w:id="228736648">
      <w:bodyDiv w:val="1"/>
      <w:marLeft w:val="0"/>
      <w:marRight w:val="0"/>
      <w:marTop w:val="0"/>
      <w:marBottom w:val="0"/>
      <w:divBdr>
        <w:top w:val="none" w:sz="0" w:space="0" w:color="auto"/>
        <w:left w:val="none" w:sz="0" w:space="0" w:color="auto"/>
        <w:bottom w:val="none" w:sz="0" w:space="0" w:color="auto"/>
        <w:right w:val="none" w:sz="0" w:space="0" w:color="auto"/>
      </w:divBdr>
    </w:div>
    <w:div w:id="229075746">
      <w:bodyDiv w:val="1"/>
      <w:marLeft w:val="0"/>
      <w:marRight w:val="0"/>
      <w:marTop w:val="0"/>
      <w:marBottom w:val="0"/>
      <w:divBdr>
        <w:top w:val="none" w:sz="0" w:space="0" w:color="auto"/>
        <w:left w:val="none" w:sz="0" w:space="0" w:color="auto"/>
        <w:bottom w:val="none" w:sz="0" w:space="0" w:color="auto"/>
        <w:right w:val="none" w:sz="0" w:space="0" w:color="auto"/>
      </w:divBdr>
    </w:div>
    <w:div w:id="229732157">
      <w:bodyDiv w:val="1"/>
      <w:marLeft w:val="0"/>
      <w:marRight w:val="0"/>
      <w:marTop w:val="0"/>
      <w:marBottom w:val="0"/>
      <w:divBdr>
        <w:top w:val="none" w:sz="0" w:space="0" w:color="auto"/>
        <w:left w:val="none" w:sz="0" w:space="0" w:color="auto"/>
        <w:bottom w:val="none" w:sz="0" w:space="0" w:color="auto"/>
        <w:right w:val="none" w:sz="0" w:space="0" w:color="auto"/>
      </w:divBdr>
    </w:div>
    <w:div w:id="230047480">
      <w:bodyDiv w:val="1"/>
      <w:marLeft w:val="0"/>
      <w:marRight w:val="0"/>
      <w:marTop w:val="0"/>
      <w:marBottom w:val="0"/>
      <w:divBdr>
        <w:top w:val="none" w:sz="0" w:space="0" w:color="auto"/>
        <w:left w:val="none" w:sz="0" w:space="0" w:color="auto"/>
        <w:bottom w:val="none" w:sz="0" w:space="0" w:color="auto"/>
        <w:right w:val="none" w:sz="0" w:space="0" w:color="auto"/>
      </w:divBdr>
    </w:div>
    <w:div w:id="230122086">
      <w:bodyDiv w:val="1"/>
      <w:marLeft w:val="0"/>
      <w:marRight w:val="0"/>
      <w:marTop w:val="0"/>
      <w:marBottom w:val="0"/>
      <w:divBdr>
        <w:top w:val="none" w:sz="0" w:space="0" w:color="auto"/>
        <w:left w:val="none" w:sz="0" w:space="0" w:color="auto"/>
        <w:bottom w:val="none" w:sz="0" w:space="0" w:color="auto"/>
        <w:right w:val="none" w:sz="0" w:space="0" w:color="auto"/>
      </w:divBdr>
    </w:div>
    <w:div w:id="230503572">
      <w:bodyDiv w:val="1"/>
      <w:marLeft w:val="0"/>
      <w:marRight w:val="0"/>
      <w:marTop w:val="0"/>
      <w:marBottom w:val="0"/>
      <w:divBdr>
        <w:top w:val="none" w:sz="0" w:space="0" w:color="auto"/>
        <w:left w:val="none" w:sz="0" w:space="0" w:color="auto"/>
        <w:bottom w:val="none" w:sz="0" w:space="0" w:color="auto"/>
        <w:right w:val="none" w:sz="0" w:space="0" w:color="auto"/>
      </w:divBdr>
    </w:div>
    <w:div w:id="230506639">
      <w:bodyDiv w:val="1"/>
      <w:marLeft w:val="0"/>
      <w:marRight w:val="0"/>
      <w:marTop w:val="0"/>
      <w:marBottom w:val="0"/>
      <w:divBdr>
        <w:top w:val="none" w:sz="0" w:space="0" w:color="auto"/>
        <w:left w:val="none" w:sz="0" w:space="0" w:color="auto"/>
        <w:bottom w:val="none" w:sz="0" w:space="0" w:color="auto"/>
        <w:right w:val="none" w:sz="0" w:space="0" w:color="auto"/>
      </w:divBdr>
    </w:div>
    <w:div w:id="230628026">
      <w:bodyDiv w:val="1"/>
      <w:marLeft w:val="0"/>
      <w:marRight w:val="0"/>
      <w:marTop w:val="0"/>
      <w:marBottom w:val="0"/>
      <w:divBdr>
        <w:top w:val="none" w:sz="0" w:space="0" w:color="auto"/>
        <w:left w:val="none" w:sz="0" w:space="0" w:color="auto"/>
        <w:bottom w:val="none" w:sz="0" w:space="0" w:color="auto"/>
        <w:right w:val="none" w:sz="0" w:space="0" w:color="auto"/>
      </w:divBdr>
    </w:div>
    <w:div w:id="230970517">
      <w:bodyDiv w:val="1"/>
      <w:marLeft w:val="0"/>
      <w:marRight w:val="0"/>
      <w:marTop w:val="0"/>
      <w:marBottom w:val="0"/>
      <w:divBdr>
        <w:top w:val="none" w:sz="0" w:space="0" w:color="auto"/>
        <w:left w:val="none" w:sz="0" w:space="0" w:color="auto"/>
        <w:bottom w:val="none" w:sz="0" w:space="0" w:color="auto"/>
        <w:right w:val="none" w:sz="0" w:space="0" w:color="auto"/>
      </w:divBdr>
    </w:div>
    <w:div w:id="231159122">
      <w:bodyDiv w:val="1"/>
      <w:marLeft w:val="0"/>
      <w:marRight w:val="0"/>
      <w:marTop w:val="0"/>
      <w:marBottom w:val="0"/>
      <w:divBdr>
        <w:top w:val="none" w:sz="0" w:space="0" w:color="auto"/>
        <w:left w:val="none" w:sz="0" w:space="0" w:color="auto"/>
        <w:bottom w:val="none" w:sz="0" w:space="0" w:color="auto"/>
        <w:right w:val="none" w:sz="0" w:space="0" w:color="auto"/>
      </w:divBdr>
    </w:div>
    <w:div w:id="231962689">
      <w:bodyDiv w:val="1"/>
      <w:marLeft w:val="0"/>
      <w:marRight w:val="0"/>
      <w:marTop w:val="0"/>
      <w:marBottom w:val="0"/>
      <w:divBdr>
        <w:top w:val="none" w:sz="0" w:space="0" w:color="auto"/>
        <w:left w:val="none" w:sz="0" w:space="0" w:color="auto"/>
        <w:bottom w:val="none" w:sz="0" w:space="0" w:color="auto"/>
        <w:right w:val="none" w:sz="0" w:space="0" w:color="auto"/>
      </w:divBdr>
    </w:div>
    <w:div w:id="232397441">
      <w:bodyDiv w:val="1"/>
      <w:marLeft w:val="0"/>
      <w:marRight w:val="0"/>
      <w:marTop w:val="0"/>
      <w:marBottom w:val="0"/>
      <w:divBdr>
        <w:top w:val="none" w:sz="0" w:space="0" w:color="auto"/>
        <w:left w:val="none" w:sz="0" w:space="0" w:color="auto"/>
        <w:bottom w:val="none" w:sz="0" w:space="0" w:color="auto"/>
        <w:right w:val="none" w:sz="0" w:space="0" w:color="auto"/>
      </w:divBdr>
    </w:div>
    <w:div w:id="232665637">
      <w:bodyDiv w:val="1"/>
      <w:marLeft w:val="0"/>
      <w:marRight w:val="0"/>
      <w:marTop w:val="0"/>
      <w:marBottom w:val="0"/>
      <w:divBdr>
        <w:top w:val="none" w:sz="0" w:space="0" w:color="auto"/>
        <w:left w:val="none" w:sz="0" w:space="0" w:color="auto"/>
        <w:bottom w:val="none" w:sz="0" w:space="0" w:color="auto"/>
        <w:right w:val="none" w:sz="0" w:space="0" w:color="auto"/>
      </w:divBdr>
    </w:div>
    <w:div w:id="233245933">
      <w:bodyDiv w:val="1"/>
      <w:marLeft w:val="0"/>
      <w:marRight w:val="0"/>
      <w:marTop w:val="0"/>
      <w:marBottom w:val="0"/>
      <w:divBdr>
        <w:top w:val="none" w:sz="0" w:space="0" w:color="auto"/>
        <w:left w:val="none" w:sz="0" w:space="0" w:color="auto"/>
        <w:bottom w:val="none" w:sz="0" w:space="0" w:color="auto"/>
        <w:right w:val="none" w:sz="0" w:space="0" w:color="auto"/>
      </w:divBdr>
    </w:div>
    <w:div w:id="233441339">
      <w:bodyDiv w:val="1"/>
      <w:marLeft w:val="0"/>
      <w:marRight w:val="0"/>
      <w:marTop w:val="0"/>
      <w:marBottom w:val="0"/>
      <w:divBdr>
        <w:top w:val="none" w:sz="0" w:space="0" w:color="auto"/>
        <w:left w:val="none" w:sz="0" w:space="0" w:color="auto"/>
        <w:bottom w:val="none" w:sz="0" w:space="0" w:color="auto"/>
        <w:right w:val="none" w:sz="0" w:space="0" w:color="auto"/>
      </w:divBdr>
    </w:div>
    <w:div w:id="235827335">
      <w:bodyDiv w:val="1"/>
      <w:marLeft w:val="0"/>
      <w:marRight w:val="0"/>
      <w:marTop w:val="0"/>
      <w:marBottom w:val="0"/>
      <w:divBdr>
        <w:top w:val="none" w:sz="0" w:space="0" w:color="auto"/>
        <w:left w:val="none" w:sz="0" w:space="0" w:color="auto"/>
        <w:bottom w:val="none" w:sz="0" w:space="0" w:color="auto"/>
        <w:right w:val="none" w:sz="0" w:space="0" w:color="auto"/>
      </w:divBdr>
    </w:div>
    <w:div w:id="235864933">
      <w:bodyDiv w:val="1"/>
      <w:marLeft w:val="0"/>
      <w:marRight w:val="0"/>
      <w:marTop w:val="0"/>
      <w:marBottom w:val="0"/>
      <w:divBdr>
        <w:top w:val="none" w:sz="0" w:space="0" w:color="auto"/>
        <w:left w:val="none" w:sz="0" w:space="0" w:color="auto"/>
        <w:bottom w:val="none" w:sz="0" w:space="0" w:color="auto"/>
        <w:right w:val="none" w:sz="0" w:space="0" w:color="auto"/>
      </w:divBdr>
    </w:div>
    <w:div w:id="236719135">
      <w:bodyDiv w:val="1"/>
      <w:marLeft w:val="0"/>
      <w:marRight w:val="0"/>
      <w:marTop w:val="0"/>
      <w:marBottom w:val="0"/>
      <w:divBdr>
        <w:top w:val="none" w:sz="0" w:space="0" w:color="auto"/>
        <w:left w:val="none" w:sz="0" w:space="0" w:color="auto"/>
        <w:bottom w:val="none" w:sz="0" w:space="0" w:color="auto"/>
        <w:right w:val="none" w:sz="0" w:space="0" w:color="auto"/>
      </w:divBdr>
    </w:div>
    <w:div w:id="237062748">
      <w:bodyDiv w:val="1"/>
      <w:marLeft w:val="0"/>
      <w:marRight w:val="0"/>
      <w:marTop w:val="0"/>
      <w:marBottom w:val="0"/>
      <w:divBdr>
        <w:top w:val="none" w:sz="0" w:space="0" w:color="auto"/>
        <w:left w:val="none" w:sz="0" w:space="0" w:color="auto"/>
        <w:bottom w:val="none" w:sz="0" w:space="0" w:color="auto"/>
        <w:right w:val="none" w:sz="0" w:space="0" w:color="auto"/>
      </w:divBdr>
    </w:div>
    <w:div w:id="237255036">
      <w:bodyDiv w:val="1"/>
      <w:marLeft w:val="0"/>
      <w:marRight w:val="0"/>
      <w:marTop w:val="0"/>
      <w:marBottom w:val="0"/>
      <w:divBdr>
        <w:top w:val="none" w:sz="0" w:space="0" w:color="auto"/>
        <w:left w:val="none" w:sz="0" w:space="0" w:color="auto"/>
        <w:bottom w:val="none" w:sz="0" w:space="0" w:color="auto"/>
        <w:right w:val="none" w:sz="0" w:space="0" w:color="auto"/>
      </w:divBdr>
    </w:div>
    <w:div w:id="237441684">
      <w:bodyDiv w:val="1"/>
      <w:marLeft w:val="0"/>
      <w:marRight w:val="0"/>
      <w:marTop w:val="0"/>
      <w:marBottom w:val="0"/>
      <w:divBdr>
        <w:top w:val="none" w:sz="0" w:space="0" w:color="auto"/>
        <w:left w:val="none" w:sz="0" w:space="0" w:color="auto"/>
        <w:bottom w:val="none" w:sz="0" w:space="0" w:color="auto"/>
        <w:right w:val="none" w:sz="0" w:space="0" w:color="auto"/>
      </w:divBdr>
    </w:div>
    <w:div w:id="237984144">
      <w:bodyDiv w:val="1"/>
      <w:marLeft w:val="0"/>
      <w:marRight w:val="0"/>
      <w:marTop w:val="0"/>
      <w:marBottom w:val="0"/>
      <w:divBdr>
        <w:top w:val="none" w:sz="0" w:space="0" w:color="auto"/>
        <w:left w:val="none" w:sz="0" w:space="0" w:color="auto"/>
        <w:bottom w:val="none" w:sz="0" w:space="0" w:color="auto"/>
        <w:right w:val="none" w:sz="0" w:space="0" w:color="auto"/>
      </w:divBdr>
    </w:div>
    <w:div w:id="238758846">
      <w:bodyDiv w:val="1"/>
      <w:marLeft w:val="0"/>
      <w:marRight w:val="0"/>
      <w:marTop w:val="0"/>
      <w:marBottom w:val="0"/>
      <w:divBdr>
        <w:top w:val="none" w:sz="0" w:space="0" w:color="auto"/>
        <w:left w:val="none" w:sz="0" w:space="0" w:color="auto"/>
        <w:bottom w:val="none" w:sz="0" w:space="0" w:color="auto"/>
        <w:right w:val="none" w:sz="0" w:space="0" w:color="auto"/>
      </w:divBdr>
    </w:div>
    <w:div w:id="240218289">
      <w:bodyDiv w:val="1"/>
      <w:marLeft w:val="0"/>
      <w:marRight w:val="0"/>
      <w:marTop w:val="0"/>
      <w:marBottom w:val="0"/>
      <w:divBdr>
        <w:top w:val="none" w:sz="0" w:space="0" w:color="auto"/>
        <w:left w:val="none" w:sz="0" w:space="0" w:color="auto"/>
        <w:bottom w:val="none" w:sz="0" w:space="0" w:color="auto"/>
        <w:right w:val="none" w:sz="0" w:space="0" w:color="auto"/>
      </w:divBdr>
    </w:div>
    <w:div w:id="241451833">
      <w:bodyDiv w:val="1"/>
      <w:marLeft w:val="0"/>
      <w:marRight w:val="0"/>
      <w:marTop w:val="0"/>
      <w:marBottom w:val="0"/>
      <w:divBdr>
        <w:top w:val="none" w:sz="0" w:space="0" w:color="auto"/>
        <w:left w:val="none" w:sz="0" w:space="0" w:color="auto"/>
        <w:bottom w:val="none" w:sz="0" w:space="0" w:color="auto"/>
        <w:right w:val="none" w:sz="0" w:space="0" w:color="auto"/>
      </w:divBdr>
    </w:div>
    <w:div w:id="241646961">
      <w:bodyDiv w:val="1"/>
      <w:marLeft w:val="0"/>
      <w:marRight w:val="0"/>
      <w:marTop w:val="0"/>
      <w:marBottom w:val="0"/>
      <w:divBdr>
        <w:top w:val="none" w:sz="0" w:space="0" w:color="auto"/>
        <w:left w:val="none" w:sz="0" w:space="0" w:color="auto"/>
        <w:bottom w:val="none" w:sz="0" w:space="0" w:color="auto"/>
        <w:right w:val="none" w:sz="0" w:space="0" w:color="auto"/>
      </w:divBdr>
    </w:div>
    <w:div w:id="242762649">
      <w:bodyDiv w:val="1"/>
      <w:marLeft w:val="0"/>
      <w:marRight w:val="0"/>
      <w:marTop w:val="0"/>
      <w:marBottom w:val="0"/>
      <w:divBdr>
        <w:top w:val="none" w:sz="0" w:space="0" w:color="auto"/>
        <w:left w:val="none" w:sz="0" w:space="0" w:color="auto"/>
        <w:bottom w:val="none" w:sz="0" w:space="0" w:color="auto"/>
        <w:right w:val="none" w:sz="0" w:space="0" w:color="auto"/>
      </w:divBdr>
    </w:div>
    <w:div w:id="242833304">
      <w:bodyDiv w:val="1"/>
      <w:marLeft w:val="0"/>
      <w:marRight w:val="0"/>
      <w:marTop w:val="0"/>
      <w:marBottom w:val="0"/>
      <w:divBdr>
        <w:top w:val="none" w:sz="0" w:space="0" w:color="auto"/>
        <w:left w:val="none" w:sz="0" w:space="0" w:color="auto"/>
        <w:bottom w:val="none" w:sz="0" w:space="0" w:color="auto"/>
        <w:right w:val="none" w:sz="0" w:space="0" w:color="auto"/>
      </w:divBdr>
      <w:divsChild>
        <w:div w:id="1852641145">
          <w:marLeft w:val="0"/>
          <w:marRight w:val="0"/>
          <w:marTop w:val="0"/>
          <w:marBottom w:val="0"/>
          <w:divBdr>
            <w:top w:val="none" w:sz="0" w:space="0" w:color="auto"/>
            <w:left w:val="none" w:sz="0" w:space="0" w:color="auto"/>
            <w:bottom w:val="none" w:sz="0" w:space="0" w:color="auto"/>
            <w:right w:val="none" w:sz="0" w:space="0" w:color="auto"/>
          </w:divBdr>
          <w:divsChild>
            <w:div w:id="1875581900">
              <w:marLeft w:val="0"/>
              <w:marRight w:val="0"/>
              <w:marTop w:val="0"/>
              <w:marBottom w:val="0"/>
              <w:divBdr>
                <w:top w:val="none" w:sz="0" w:space="0" w:color="auto"/>
                <w:left w:val="none" w:sz="0" w:space="0" w:color="auto"/>
                <w:bottom w:val="none" w:sz="0" w:space="0" w:color="auto"/>
                <w:right w:val="none" w:sz="0" w:space="0" w:color="auto"/>
              </w:divBdr>
              <w:divsChild>
                <w:div w:id="17438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79203">
      <w:bodyDiv w:val="1"/>
      <w:marLeft w:val="0"/>
      <w:marRight w:val="0"/>
      <w:marTop w:val="0"/>
      <w:marBottom w:val="0"/>
      <w:divBdr>
        <w:top w:val="none" w:sz="0" w:space="0" w:color="auto"/>
        <w:left w:val="none" w:sz="0" w:space="0" w:color="auto"/>
        <w:bottom w:val="none" w:sz="0" w:space="0" w:color="auto"/>
        <w:right w:val="none" w:sz="0" w:space="0" w:color="auto"/>
      </w:divBdr>
      <w:divsChild>
        <w:div w:id="309603134">
          <w:marLeft w:val="0"/>
          <w:marRight w:val="0"/>
          <w:marTop w:val="0"/>
          <w:marBottom w:val="0"/>
          <w:divBdr>
            <w:top w:val="none" w:sz="0" w:space="0" w:color="auto"/>
            <w:left w:val="none" w:sz="0" w:space="0" w:color="auto"/>
            <w:bottom w:val="none" w:sz="0" w:space="0" w:color="auto"/>
            <w:right w:val="none" w:sz="0" w:space="0" w:color="auto"/>
          </w:divBdr>
          <w:divsChild>
            <w:div w:id="1865053693">
              <w:marLeft w:val="0"/>
              <w:marRight w:val="0"/>
              <w:marTop w:val="0"/>
              <w:marBottom w:val="0"/>
              <w:divBdr>
                <w:top w:val="none" w:sz="0" w:space="0" w:color="auto"/>
                <w:left w:val="none" w:sz="0" w:space="0" w:color="auto"/>
                <w:bottom w:val="none" w:sz="0" w:space="0" w:color="auto"/>
                <w:right w:val="none" w:sz="0" w:space="0" w:color="auto"/>
              </w:divBdr>
              <w:divsChild>
                <w:div w:id="36965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078868">
      <w:bodyDiv w:val="1"/>
      <w:marLeft w:val="0"/>
      <w:marRight w:val="0"/>
      <w:marTop w:val="0"/>
      <w:marBottom w:val="0"/>
      <w:divBdr>
        <w:top w:val="none" w:sz="0" w:space="0" w:color="auto"/>
        <w:left w:val="none" w:sz="0" w:space="0" w:color="auto"/>
        <w:bottom w:val="none" w:sz="0" w:space="0" w:color="auto"/>
        <w:right w:val="none" w:sz="0" w:space="0" w:color="auto"/>
      </w:divBdr>
    </w:div>
    <w:div w:id="243223941">
      <w:bodyDiv w:val="1"/>
      <w:marLeft w:val="0"/>
      <w:marRight w:val="0"/>
      <w:marTop w:val="0"/>
      <w:marBottom w:val="0"/>
      <w:divBdr>
        <w:top w:val="none" w:sz="0" w:space="0" w:color="auto"/>
        <w:left w:val="none" w:sz="0" w:space="0" w:color="auto"/>
        <w:bottom w:val="none" w:sz="0" w:space="0" w:color="auto"/>
        <w:right w:val="none" w:sz="0" w:space="0" w:color="auto"/>
      </w:divBdr>
    </w:div>
    <w:div w:id="243804382">
      <w:bodyDiv w:val="1"/>
      <w:marLeft w:val="0"/>
      <w:marRight w:val="0"/>
      <w:marTop w:val="0"/>
      <w:marBottom w:val="0"/>
      <w:divBdr>
        <w:top w:val="none" w:sz="0" w:space="0" w:color="auto"/>
        <w:left w:val="none" w:sz="0" w:space="0" w:color="auto"/>
        <w:bottom w:val="none" w:sz="0" w:space="0" w:color="auto"/>
        <w:right w:val="none" w:sz="0" w:space="0" w:color="auto"/>
      </w:divBdr>
    </w:div>
    <w:div w:id="244459531">
      <w:bodyDiv w:val="1"/>
      <w:marLeft w:val="0"/>
      <w:marRight w:val="0"/>
      <w:marTop w:val="0"/>
      <w:marBottom w:val="0"/>
      <w:divBdr>
        <w:top w:val="none" w:sz="0" w:space="0" w:color="auto"/>
        <w:left w:val="none" w:sz="0" w:space="0" w:color="auto"/>
        <w:bottom w:val="none" w:sz="0" w:space="0" w:color="auto"/>
        <w:right w:val="none" w:sz="0" w:space="0" w:color="auto"/>
      </w:divBdr>
    </w:div>
    <w:div w:id="245309346">
      <w:bodyDiv w:val="1"/>
      <w:marLeft w:val="0"/>
      <w:marRight w:val="0"/>
      <w:marTop w:val="0"/>
      <w:marBottom w:val="0"/>
      <w:divBdr>
        <w:top w:val="none" w:sz="0" w:space="0" w:color="auto"/>
        <w:left w:val="none" w:sz="0" w:space="0" w:color="auto"/>
        <w:bottom w:val="none" w:sz="0" w:space="0" w:color="auto"/>
        <w:right w:val="none" w:sz="0" w:space="0" w:color="auto"/>
      </w:divBdr>
    </w:div>
    <w:div w:id="245501450">
      <w:bodyDiv w:val="1"/>
      <w:marLeft w:val="0"/>
      <w:marRight w:val="0"/>
      <w:marTop w:val="0"/>
      <w:marBottom w:val="0"/>
      <w:divBdr>
        <w:top w:val="none" w:sz="0" w:space="0" w:color="auto"/>
        <w:left w:val="none" w:sz="0" w:space="0" w:color="auto"/>
        <w:bottom w:val="none" w:sz="0" w:space="0" w:color="auto"/>
        <w:right w:val="none" w:sz="0" w:space="0" w:color="auto"/>
      </w:divBdr>
    </w:div>
    <w:div w:id="246959591">
      <w:bodyDiv w:val="1"/>
      <w:marLeft w:val="0"/>
      <w:marRight w:val="0"/>
      <w:marTop w:val="0"/>
      <w:marBottom w:val="0"/>
      <w:divBdr>
        <w:top w:val="none" w:sz="0" w:space="0" w:color="auto"/>
        <w:left w:val="none" w:sz="0" w:space="0" w:color="auto"/>
        <w:bottom w:val="none" w:sz="0" w:space="0" w:color="auto"/>
        <w:right w:val="none" w:sz="0" w:space="0" w:color="auto"/>
      </w:divBdr>
    </w:div>
    <w:div w:id="247272071">
      <w:bodyDiv w:val="1"/>
      <w:marLeft w:val="0"/>
      <w:marRight w:val="0"/>
      <w:marTop w:val="0"/>
      <w:marBottom w:val="0"/>
      <w:divBdr>
        <w:top w:val="none" w:sz="0" w:space="0" w:color="auto"/>
        <w:left w:val="none" w:sz="0" w:space="0" w:color="auto"/>
        <w:bottom w:val="none" w:sz="0" w:space="0" w:color="auto"/>
        <w:right w:val="none" w:sz="0" w:space="0" w:color="auto"/>
      </w:divBdr>
    </w:div>
    <w:div w:id="247816475">
      <w:bodyDiv w:val="1"/>
      <w:marLeft w:val="0"/>
      <w:marRight w:val="0"/>
      <w:marTop w:val="0"/>
      <w:marBottom w:val="0"/>
      <w:divBdr>
        <w:top w:val="none" w:sz="0" w:space="0" w:color="auto"/>
        <w:left w:val="none" w:sz="0" w:space="0" w:color="auto"/>
        <w:bottom w:val="none" w:sz="0" w:space="0" w:color="auto"/>
        <w:right w:val="none" w:sz="0" w:space="0" w:color="auto"/>
      </w:divBdr>
    </w:div>
    <w:div w:id="248009789">
      <w:bodyDiv w:val="1"/>
      <w:marLeft w:val="0"/>
      <w:marRight w:val="0"/>
      <w:marTop w:val="0"/>
      <w:marBottom w:val="0"/>
      <w:divBdr>
        <w:top w:val="none" w:sz="0" w:space="0" w:color="auto"/>
        <w:left w:val="none" w:sz="0" w:space="0" w:color="auto"/>
        <w:bottom w:val="none" w:sz="0" w:space="0" w:color="auto"/>
        <w:right w:val="none" w:sz="0" w:space="0" w:color="auto"/>
      </w:divBdr>
    </w:div>
    <w:div w:id="248075535">
      <w:bodyDiv w:val="1"/>
      <w:marLeft w:val="0"/>
      <w:marRight w:val="0"/>
      <w:marTop w:val="0"/>
      <w:marBottom w:val="0"/>
      <w:divBdr>
        <w:top w:val="none" w:sz="0" w:space="0" w:color="auto"/>
        <w:left w:val="none" w:sz="0" w:space="0" w:color="auto"/>
        <w:bottom w:val="none" w:sz="0" w:space="0" w:color="auto"/>
        <w:right w:val="none" w:sz="0" w:space="0" w:color="auto"/>
      </w:divBdr>
    </w:div>
    <w:div w:id="248584549">
      <w:bodyDiv w:val="1"/>
      <w:marLeft w:val="0"/>
      <w:marRight w:val="0"/>
      <w:marTop w:val="0"/>
      <w:marBottom w:val="0"/>
      <w:divBdr>
        <w:top w:val="none" w:sz="0" w:space="0" w:color="auto"/>
        <w:left w:val="none" w:sz="0" w:space="0" w:color="auto"/>
        <w:bottom w:val="none" w:sz="0" w:space="0" w:color="auto"/>
        <w:right w:val="none" w:sz="0" w:space="0" w:color="auto"/>
      </w:divBdr>
    </w:div>
    <w:div w:id="249394574">
      <w:bodyDiv w:val="1"/>
      <w:marLeft w:val="0"/>
      <w:marRight w:val="0"/>
      <w:marTop w:val="0"/>
      <w:marBottom w:val="0"/>
      <w:divBdr>
        <w:top w:val="none" w:sz="0" w:space="0" w:color="auto"/>
        <w:left w:val="none" w:sz="0" w:space="0" w:color="auto"/>
        <w:bottom w:val="none" w:sz="0" w:space="0" w:color="auto"/>
        <w:right w:val="none" w:sz="0" w:space="0" w:color="auto"/>
      </w:divBdr>
    </w:div>
    <w:div w:id="249776093">
      <w:bodyDiv w:val="1"/>
      <w:marLeft w:val="0"/>
      <w:marRight w:val="0"/>
      <w:marTop w:val="0"/>
      <w:marBottom w:val="0"/>
      <w:divBdr>
        <w:top w:val="none" w:sz="0" w:space="0" w:color="auto"/>
        <w:left w:val="none" w:sz="0" w:space="0" w:color="auto"/>
        <w:bottom w:val="none" w:sz="0" w:space="0" w:color="auto"/>
        <w:right w:val="none" w:sz="0" w:space="0" w:color="auto"/>
      </w:divBdr>
    </w:div>
    <w:div w:id="250624535">
      <w:bodyDiv w:val="1"/>
      <w:marLeft w:val="0"/>
      <w:marRight w:val="0"/>
      <w:marTop w:val="0"/>
      <w:marBottom w:val="0"/>
      <w:divBdr>
        <w:top w:val="none" w:sz="0" w:space="0" w:color="auto"/>
        <w:left w:val="none" w:sz="0" w:space="0" w:color="auto"/>
        <w:bottom w:val="none" w:sz="0" w:space="0" w:color="auto"/>
        <w:right w:val="none" w:sz="0" w:space="0" w:color="auto"/>
      </w:divBdr>
    </w:div>
    <w:div w:id="250745079">
      <w:bodyDiv w:val="1"/>
      <w:marLeft w:val="0"/>
      <w:marRight w:val="0"/>
      <w:marTop w:val="0"/>
      <w:marBottom w:val="0"/>
      <w:divBdr>
        <w:top w:val="none" w:sz="0" w:space="0" w:color="auto"/>
        <w:left w:val="none" w:sz="0" w:space="0" w:color="auto"/>
        <w:bottom w:val="none" w:sz="0" w:space="0" w:color="auto"/>
        <w:right w:val="none" w:sz="0" w:space="0" w:color="auto"/>
      </w:divBdr>
    </w:div>
    <w:div w:id="251203736">
      <w:bodyDiv w:val="1"/>
      <w:marLeft w:val="0"/>
      <w:marRight w:val="0"/>
      <w:marTop w:val="0"/>
      <w:marBottom w:val="0"/>
      <w:divBdr>
        <w:top w:val="none" w:sz="0" w:space="0" w:color="auto"/>
        <w:left w:val="none" w:sz="0" w:space="0" w:color="auto"/>
        <w:bottom w:val="none" w:sz="0" w:space="0" w:color="auto"/>
        <w:right w:val="none" w:sz="0" w:space="0" w:color="auto"/>
      </w:divBdr>
    </w:div>
    <w:div w:id="251594615">
      <w:bodyDiv w:val="1"/>
      <w:marLeft w:val="0"/>
      <w:marRight w:val="0"/>
      <w:marTop w:val="0"/>
      <w:marBottom w:val="0"/>
      <w:divBdr>
        <w:top w:val="none" w:sz="0" w:space="0" w:color="auto"/>
        <w:left w:val="none" w:sz="0" w:space="0" w:color="auto"/>
        <w:bottom w:val="none" w:sz="0" w:space="0" w:color="auto"/>
        <w:right w:val="none" w:sz="0" w:space="0" w:color="auto"/>
      </w:divBdr>
    </w:div>
    <w:div w:id="251858309">
      <w:bodyDiv w:val="1"/>
      <w:marLeft w:val="0"/>
      <w:marRight w:val="0"/>
      <w:marTop w:val="0"/>
      <w:marBottom w:val="0"/>
      <w:divBdr>
        <w:top w:val="none" w:sz="0" w:space="0" w:color="auto"/>
        <w:left w:val="none" w:sz="0" w:space="0" w:color="auto"/>
        <w:bottom w:val="none" w:sz="0" w:space="0" w:color="auto"/>
        <w:right w:val="none" w:sz="0" w:space="0" w:color="auto"/>
      </w:divBdr>
    </w:div>
    <w:div w:id="253049462">
      <w:bodyDiv w:val="1"/>
      <w:marLeft w:val="0"/>
      <w:marRight w:val="0"/>
      <w:marTop w:val="0"/>
      <w:marBottom w:val="0"/>
      <w:divBdr>
        <w:top w:val="none" w:sz="0" w:space="0" w:color="auto"/>
        <w:left w:val="none" w:sz="0" w:space="0" w:color="auto"/>
        <w:bottom w:val="none" w:sz="0" w:space="0" w:color="auto"/>
        <w:right w:val="none" w:sz="0" w:space="0" w:color="auto"/>
      </w:divBdr>
    </w:div>
    <w:div w:id="253364165">
      <w:bodyDiv w:val="1"/>
      <w:marLeft w:val="0"/>
      <w:marRight w:val="0"/>
      <w:marTop w:val="0"/>
      <w:marBottom w:val="0"/>
      <w:divBdr>
        <w:top w:val="none" w:sz="0" w:space="0" w:color="auto"/>
        <w:left w:val="none" w:sz="0" w:space="0" w:color="auto"/>
        <w:bottom w:val="none" w:sz="0" w:space="0" w:color="auto"/>
        <w:right w:val="none" w:sz="0" w:space="0" w:color="auto"/>
      </w:divBdr>
    </w:div>
    <w:div w:id="253586521">
      <w:bodyDiv w:val="1"/>
      <w:marLeft w:val="0"/>
      <w:marRight w:val="0"/>
      <w:marTop w:val="0"/>
      <w:marBottom w:val="0"/>
      <w:divBdr>
        <w:top w:val="none" w:sz="0" w:space="0" w:color="auto"/>
        <w:left w:val="none" w:sz="0" w:space="0" w:color="auto"/>
        <w:bottom w:val="none" w:sz="0" w:space="0" w:color="auto"/>
        <w:right w:val="none" w:sz="0" w:space="0" w:color="auto"/>
      </w:divBdr>
    </w:div>
    <w:div w:id="253901400">
      <w:bodyDiv w:val="1"/>
      <w:marLeft w:val="0"/>
      <w:marRight w:val="0"/>
      <w:marTop w:val="0"/>
      <w:marBottom w:val="0"/>
      <w:divBdr>
        <w:top w:val="none" w:sz="0" w:space="0" w:color="auto"/>
        <w:left w:val="none" w:sz="0" w:space="0" w:color="auto"/>
        <w:bottom w:val="none" w:sz="0" w:space="0" w:color="auto"/>
        <w:right w:val="none" w:sz="0" w:space="0" w:color="auto"/>
      </w:divBdr>
    </w:div>
    <w:div w:id="253973056">
      <w:bodyDiv w:val="1"/>
      <w:marLeft w:val="0"/>
      <w:marRight w:val="0"/>
      <w:marTop w:val="0"/>
      <w:marBottom w:val="0"/>
      <w:divBdr>
        <w:top w:val="none" w:sz="0" w:space="0" w:color="auto"/>
        <w:left w:val="none" w:sz="0" w:space="0" w:color="auto"/>
        <w:bottom w:val="none" w:sz="0" w:space="0" w:color="auto"/>
        <w:right w:val="none" w:sz="0" w:space="0" w:color="auto"/>
      </w:divBdr>
    </w:div>
    <w:div w:id="254628343">
      <w:bodyDiv w:val="1"/>
      <w:marLeft w:val="0"/>
      <w:marRight w:val="0"/>
      <w:marTop w:val="0"/>
      <w:marBottom w:val="0"/>
      <w:divBdr>
        <w:top w:val="none" w:sz="0" w:space="0" w:color="auto"/>
        <w:left w:val="none" w:sz="0" w:space="0" w:color="auto"/>
        <w:bottom w:val="none" w:sz="0" w:space="0" w:color="auto"/>
        <w:right w:val="none" w:sz="0" w:space="0" w:color="auto"/>
      </w:divBdr>
    </w:div>
    <w:div w:id="254673780">
      <w:bodyDiv w:val="1"/>
      <w:marLeft w:val="0"/>
      <w:marRight w:val="0"/>
      <w:marTop w:val="0"/>
      <w:marBottom w:val="0"/>
      <w:divBdr>
        <w:top w:val="none" w:sz="0" w:space="0" w:color="auto"/>
        <w:left w:val="none" w:sz="0" w:space="0" w:color="auto"/>
        <w:bottom w:val="none" w:sz="0" w:space="0" w:color="auto"/>
        <w:right w:val="none" w:sz="0" w:space="0" w:color="auto"/>
      </w:divBdr>
    </w:div>
    <w:div w:id="254944573">
      <w:bodyDiv w:val="1"/>
      <w:marLeft w:val="0"/>
      <w:marRight w:val="0"/>
      <w:marTop w:val="0"/>
      <w:marBottom w:val="0"/>
      <w:divBdr>
        <w:top w:val="none" w:sz="0" w:space="0" w:color="auto"/>
        <w:left w:val="none" w:sz="0" w:space="0" w:color="auto"/>
        <w:bottom w:val="none" w:sz="0" w:space="0" w:color="auto"/>
        <w:right w:val="none" w:sz="0" w:space="0" w:color="auto"/>
      </w:divBdr>
    </w:div>
    <w:div w:id="256528196">
      <w:bodyDiv w:val="1"/>
      <w:marLeft w:val="0"/>
      <w:marRight w:val="0"/>
      <w:marTop w:val="0"/>
      <w:marBottom w:val="0"/>
      <w:divBdr>
        <w:top w:val="none" w:sz="0" w:space="0" w:color="auto"/>
        <w:left w:val="none" w:sz="0" w:space="0" w:color="auto"/>
        <w:bottom w:val="none" w:sz="0" w:space="0" w:color="auto"/>
        <w:right w:val="none" w:sz="0" w:space="0" w:color="auto"/>
      </w:divBdr>
    </w:div>
    <w:div w:id="258031951">
      <w:bodyDiv w:val="1"/>
      <w:marLeft w:val="0"/>
      <w:marRight w:val="0"/>
      <w:marTop w:val="0"/>
      <w:marBottom w:val="0"/>
      <w:divBdr>
        <w:top w:val="none" w:sz="0" w:space="0" w:color="auto"/>
        <w:left w:val="none" w:sz="0" w:space="0" w:color="auto"/>
        <w:bottom w:val="none" w:sz="0" w:space="0" w:color="auto"/>
        <w:right w:val="none" w:sz="0" w:space="0" w:color="auto"/>
      </w:divBdr>
    </w:div>
    <w:div w:id="258371028">
      <w:bodyDiv w:val="1"/>
      <w:marLeft w:val="0"/>
      <w:marRight w:val="0"/>
      <w:marTop w:val="0"/>
      <w:marBottom w:val="0"/>
      <w:divBdr>
        <w:top w:val="none" w:sz="0" w:space="0" w:color="auto"/>
        <w:left w:val="none" w:sz="0" w:space="0" w:color="auto"/>
        <w:bottom w:val="none" w:sz="0" w:space="0" w:color="auto"/>
        <w:right w:val="none" w:sz="0" w:space="0" w:color="auto"/>
      </w:divBdr>
    </w:div>
    <w:div w:id="258568221">
      <w:bodyDiv w:val="1"/>
      <w:marLeft w:val="0"/>
      <w:marRight w:val="0"/>
      <w:marTop w:val="0"/>
      <w:marBottom w:val="0"/>
      <w:divBdr>
        <w:top w:val="none" w:sz="0" w:space="0" w:color="auto"/>
        <w:left w:val="none" w:sz="0" w:space="0" w:color="auto"/>
        <w:bottom w:val="none" w:sz="0" w:space="0" w:color="auto"/>
        <w:right w:val="none" w:sz="0" w:space="0" w:color="auto"/>
      </w:divBdr>
    </w:div>
    <w:div w:id="258878245">
      <w:bodyDiv w:val="1"/>
      <w:marLeft w:val="0"/>
      <w:marRight w:val="0"/>
      <w:marTop w:val="0"/>
      <w:marBottom w:val="0"/>
      <w:divBdr>
        <w:top w:val="none" w:sz="0" w:space="0" w:color="auto"/>
        <w:left w:val="none" w:sz="0" w:space="0" w:color="auto"/>
        <w:bottom w:val="none" w:sz="0" w:space="0" w:color="auto"/>
        <w:right w:val="none" w:sz="0" w:space="0" w:color="auto"/>
      </w:divBdr>
    </w:div>
    <w:div w:id="259799472">
      <w:bodyDiv w:val="1"/>
      <w:marLeft w:val="0"/>
      <w:marRight w:val="0"/>
      <w:marTop w:val="0"/>
      <w:marBottom w:val="0"/>
      <w:divBdr>
        <w:top w:val="none" w:sz="0" w:space="0" w:color="auto"/>
        <w:left w:val="none" w:sz="0" w:space="0" w:color="auto"/>
        <w:bottom w:val="none" w:sz="0" w:space="0" w:color="auto"/>
        <w:right w:val="none" w:sz="0" w:space="0" w:color="auto"/>
      </w:divBdr>
    </w:div>
    <w:div w:id="260916070">
      <w:bodyDiv w:val="1"/>
      <w:marLeft w:val="0"/>
      <w:marRight w:val="0"/>
      <w:marTop w:val="0"/>
      <w:marBottom w:val="0"/>
      <w:divBdr>
        <w:top w:val="none" w:sz="0" w:space="0" w:color="auto"/>
        <w:left w:val="none" w:sz="0" w:space="0" w:color="auto"/>
        <w:bottom w:val="none" w:sz="0" w:space="0" w:color="auto"/>
        <w:right w:val="none" w:sz="0" w:space="0" w:color="auto"/>
      </w:divBdr>
    </w:div>
    <w:div w:id="260916875">
      <w:bodyDiv w:val="1"/>
      <w:marLeft w:val="0"/>
      <w:marRight w:val="0"/>
      <w:marTop w:val="0"/>
      <w:marBottom w:val="0"/>
      <w:divBdr>
        <w:top w:val="none" w:sz="0" w:space="0" w:color="auto"/>
        <w:left w:val="none" w:sz="0" w:space="0" w:color="auto"/>
        <w:bottom w:val="none" w:sz="0" w:space="0" w:color="auto"/>
        <w:right w:val="none" w:sz="0" w:space="0" w:color="auto"/>
      </w:divBdr>
    </w:div>
    <w:div w:id="261574667">
      <w:bodyDiv w:val="1"/>
      <w:marLeft w:val="0"/>
      <w:marRight w:val="0"/>
      <w:marTop w:val="0"/>
      <w:marBottom w:val="0"/>
      <w:divBdr>
        <w:top w:val="none" w:sz="0" w:space="0" w:color="auto"/>
        <w:left w:val="none" w:sz="0" w:space="0" w:color="auto"/>
        <w:bottom w:val="none" w:sz="0" w:space="0" w:color="auto"/>
        <w:right w:val="none" w:sz="0" w:space="0" w:color="auto"/>
      </w:divBdr>
    </w:div>
    <w:div w:id="261770472">
      <w:bodyDiv w:val="1"/>
      <w:marLeft w:val="0"/>
      <w:marRight w:val="0"/>
      <w:marTop w:val="0"/>
      <w:marBottom w:val="0"/>
      <w:divBdr>
        <w:top w:val="none" w:sz="0" w:space="0" w:color="auto"/>
        <w:left w:val="none" w:sz="0" w:space="0" w:color="auto"/>
        <w:bottom w:val="none" w:sz="0" w:space="0" w:color="auto"/>
        <w:right w:val="none" w:sz="0" w:space="0" w:color="auto"/>
      </w:divBdr>
    </w:div>
    <w:div w:id="262229791">
      <w:bodyDiv w:val="1"/>
      <w:marLeft w:val="0"/>
      <w:marRight w:val="0"/>
      <w:marTop w:val="0"/>
      <w:marBottom w:val="0"/>
      <w:divBdr>
        <w:top w:val="none" w:sz="0" w:space="0" w:color="auto"/>
        <w:left w:val="none" w:sz="0" w:space="0" w:color="auto"/>
        <w:bottom w:val="none" w:sz="0" w:space="0" w:color="auto"/>
        <w:right w:val="none" w:sz="0" w:space="0" w:color="auto"/>
      </w:divBdr>
    </w:div>
    <w:div w:id="262341121">
      <w:bodyDiv w:val="1"/>
      <w:marLeft w:val="0"/>
      <w:marRight w:val="0"/>
      <w:marTop w:val="0"/>
      <w:marBottom w:val="0"/>
      <w:divBdr>
        <w:top w:val="none" w:sz="0" w:space="0" w:color="auto"/>
        <w:left w:val="none" w:sz="0" w:space="0" w:color="auto"/>
        <w:bottom w:val="none" w:sz="0" w:space="0" w:color="auto"/>
        <w:right w:val="none" w:sz="0" w:space="0" w:color="auto"/>
      </w:divBdr>
    </w:div>
    <w:div w:id="262420561">
      <w:bodyDiv w:val="1"/>
      <w:marLeft w:val="0"/>
      <w:marRight w:val="0"/>
      <w:marTop w:val="0"/>
      <w:marBottom w:val="0"/>
      <w:divBdr>
        <w:top w:val="none" w:sz="0" w:space="0" w:color="auto"/>
        <w:left w:val="none" w:sz="0" w:space="0" w:color="auto"/>
        <w:bottom w:val="none" w:sz="0" w:space="0" w:color="auto"/>
        <w:right w:val="none" w:sz="0" w:space="0" w:color="auto"/>
      </w:divBdr>
    </w:div>
    <w:div w:id="263151637">
      <w:bodyDiv w:val="1"/>
      <w:marLeft w:val="0"/>
      <w:marRight w:val="0"/>
      <w:marTop w:val="0"/>
      <w:marBottom w:val="0"/>
      <w:divBdr>
        <w:top w:val="none" w:sz="0" w:space="0" w:color="auto"/>
        <w:left w:val="none" w:sz="0" w:space="0" w:color="auto"/>
        <w:bottom w:val="none" w:sz="0" w:space="0" w:color="auto"/>
        <w:right w:val="none" w:sz="0" w:space="0" w:color="auto"/>
      </w:divBdr>
    </w:div>
    <w:div w:id="263419439">
      <w:bodyDiv w:val="1"/>
      <w:marLeft w:val="0"/>
      <w:marRight w:val="0"/>
      <w:marTop w:val="0"/>
      <w:marBottom w:val="0"/>
      <w:divBdr>
        <w:top w:val="none" w:sz="0" w:space="0" w:color="auto"/>
        <w:left w:val="none" w:sz="0" w:space="0" w:color="auto"/>
        <w:bottom w:val="none" w:sz="0" w:space="0" w:color="auto"/>
        <w:right w:val="none" w:sz="0" w:space="0" w:color="auto"/>
      </w:divBdr>
    </w:div>
    <w:div w:id="263536716">
      <w:bodyDiv w:val="1"/>
      <w:marLeft w:val="0"/>
      <w:marRight w:val="0"/>
      <w:marTop w:val="0"/>
      <w:marBottom w:val="0"/>
      <w:divBdr>
        <w:top w:val="none" w:sz="0" w:space="0" w:color="auto"/>
        <w:left w:val="none" w:sz="0" w:space="0" w:color="auto"/>
        <w:bottom w:val="none" w:sz="0" w:space="0" w:color="auto"/>
        <w:right w:val="none" w:sz="0" w:space="0" w:color="auto"/>
      </w:divBdr>
    </w:div>
    <w:div w:id="263657797">
      <w:bodyDiv w:val="1"/>
      <w:marLeft w:val="0"/>
      <w:marRight w:val="0"/>
      <w:marTop w:val="0"/>
      <w:marBottom w:val="0"/>
      <w:divBdr>
        <w:top w:val="none" w:sz="0" w:space="0" w:color="auto"/>
        <w:left w:val="none" w:sz="0" w:space="0" w:color="auto"/>
        <w:bottom w:val="none" w:sz="0" w:space="0" w:color="auto"/>
        <w:right w:val="none" w:sz="0" w:space="0" w:color="auto"/>
      </w:divBdr>
    </w:div>
    <w:div w:id="263806951">
      <w:bodyDiv w:val="1"/>
      <w:marLeft w:val="0"/>
      <w:marRight w:val="0"/>
      <w:marTop w:val="0"/>
      <w:marBottom w:val="0"/>
      <w:divBdr>
        <w:top w:val="none" w:sz="0" w:space="0" w:color="auto"/>
        <w:left w:val="none" w:sz="0" w:space="0" w:color="auto"/>
        <w:bottom w:val="none" w:sz="0" w:space="0" w:color="auto"/>
        <w:right w:val="none" w:sz="0" w:space="0" w:color="auto"/>
      </w:divBdr>
    </w:div>
    <w:div w:id="264503756">
      <w:bodyDiv w:val="1"/>
      <w:marLeft w:val="0"/>
      <w:marRight w:val="0"/>
      <w:marTop w:val="0"/>
      <w:marBottom w:val="0"/>
      <w:divBdr>
        <w:top w:val="none" w:sz="0" w:space="0" w:color="auto"/>
        <w:left w:val="none" w:sz="0" w:space="0" w:color="auto"/>
        <w:bottom w:val="none" w:sz="0" w:space="0" w:color="auto"/>
        <w:right w:val="none" w:sz="0" w:space="0" w:color="auto"/>
      </w:divBdr>
    </w:div>
    <w:div w:id="266815541">
      <w:bodyDiv w:val="1"/>
      <w:marLeft w:val="0"/>
      <w:marRight w:val="0"/>
      <w:marTop w:val="0"/>
      <w:marBottom w:val="0"/>
      <w:divBdr>
        <w:top w:val="none" w:sz="0" w:space="0" w:color="auto"/>
        <w:left w:val="none" w:sz="0" w:space="0" w:color="auto"/>
        <w:bottom w:val="none" w:sz="0" w:space="0" w:color="auto"/>
        <w:right w:val="none" w:sz="0" w:space="0" w:color="auto"/>
      </w:divBdr>
    </w:div>
    <w:div w:id="268389499">
      <w:bodyDiv w:val="1"/>
      <w:marLeft w:val="0"/>
      <w:marRight w:val="0"/>
      <w:marTop w:val="0"/>
      <w:marBottom w:val="0"/>
      <w:divBdr>
        <w:top w:val="none" w:sz="0" w:space="0" w:color="auto"/>
        <w:left w:val="none" w:sz="0" w:space="0" w:color="auto"/>
        <w:bottom w:val="none" w:sz="0" w:space="0" w:color="auto"/>
        <w:right w:val="none" w:sz="0" w:space="0" w:color="auto"/>
      </w:divBdr>
    </w:div>
    <w:div w:id="268588593">
      <w:bodyDiv w:val="1"/>
      <w:marLeft w:val="0"/>
      <w:marRight w:val="0"/>
      <w:marTop w:val="0"/>
      <w:marBottom w:val="0"/>
      <w:divBdr>
        <w:top w:val="none" w:sz="0" w:space="0" w:color="auto"/>
        <w:left w:val="none" w:sz="0" w:space="0" w:color="auto"/>
        <w:bottom w:val="none" w:sz="0" w:space="0" w:color="auto"/>
        <w:right w:val="none" w:sz="0" w:space="0" w:color="auto"/>
      </w:divBdr>
    </w:div>
    <w:div w:id="270942172">
      <w:bodyDiv w:val="1"/>
      <w:marLeft w:val="0"/>
      <w:marRight w:val="0"/>
      <w:marTop w:val="0"/>
      <w:marBottom w:val="0"/>
      <w:divBdr>
        <w:top w:val="none" w:sz="0" w:space="0" w:color="auto"/>
        <w:left w:val="none" w:sz="0" w:space="0" w:color="auto"/>
        <w:bottom w:val="none" w:sz="0" w:space="0" w:color="auto"/>
        <w:right w:val="none" w:sz="0" w:space="0" w:color="auto"/>
      </w:divBdr>
    </w:div>
    <w:div w:id="272060777">
      <w:bodyDiv w:val="1"/>
      <w:marLeft w:val="0"/>
      <w:marRight w:val="0"/>
      <w:marTop w:val="0"/>
      <w:marBottom w:val="0"/>
      <w:divBdr>
        <w:top w:val="none" w:sz="0" w:space="0" w:color="auto"/>
        <w:left w:val="none" w:sz="0" w:space="0" w:color="auto"/>
        <w:bottom w:val="none" w:sz="0" w:space="0" w:color="auto"/>
        <w:right w:val="none" w:sz="0" w:space="0" w:color="auto"/>
      </w:divBdr>
    </w:div>
    <w:div w:id="272520236">
      <w:bodyDiv w:val="1"/>
      <w:marLeft w:val="0"/>
      <w:marRight w:val="0"/>
      <w:marTop w:val="0"/>
      <w:marBottom w:val="0"/>
      <w:divBdr>
        <w:top w:val="none" w:sz="0" w:space="0" w:color="auto"/>
        <w:left w:val="none" w:sz="0" w:space="0" w:color="auto"/>
        <w:bottom w:val="none" w:sz="0" w:space="0" w:color="auto"/>
        <w:right w:val="none" w:sz="0" w:space="0" w:color="auto"/>
      </w:divBdr>
    </w:div>
    <w:div w:id="272906211">
      <w:bodyDiv w:val="1"/>
      <w:marLeft w:val="0"/>
      <w:marRight w:val="0"/>
      <w:marTop w:val="0"/>
      <w:marBottom w:val="0"/>
      <w:divBdr>
        <w:top w:val="none" w:sz="0" w:space="0" w:color="auto"/>
        <w:left w:val="none" w:sz="0" w:space="0" w:color="auto"/>
        <w:bottom w:val="none" w:sz="0" w:space="0" w:color="auto"/>
        <w:right w:val="none" w:sz="0" w:space="0" w:color="auto"/>
      </w:divBdr>
    </w:div>
    <w:div w:id="273438749">
      <w:bodyDiv w:val="1"/>
      <w:marLeft w:val="0"/>
      <w:marRight w:val="0"/>
      <w:marTop w:val="0"/>
      <w:marBottom w:val="0"/>
      <w:divBdr>
        <w:top w:val="none" w:sz="0" w:space="0" w:color="auto"/>
        <w:left w:val="none" w:sz="0" w:space="0" w:color="auto"/>
        <w:bottom w:val="none" w:sz="0" w:space="0" w:color="auto"/>
        <w:right w:val="none" w:sz="0" w:space="0" w:color="auto"/>
      </w:divBdr>
    </w:div>
    <w:div w:id="274336210">
      <w:bodyDiv w:val="1"/>
      <w:marLeft w:val="0"/>
      <w:marRight w:val="0"/>
      <w:marTop w:val="0"/>
      <w:marBottom w:val="0"/>
      <w:divBdr>
        <w:top w:val="none" w:sz="0" w:space="0" w:color="auto"/>
        <w:left w:val="none" w:sz="0" w:space="0" w:color="auto"/>
        <w:bottom w:val="none" w:sz="0" w:space="0" w:color="auto"/>
        <w:right w:val="none" w:sz="0" w:space="0" w:color="auto"/>
      </w:divBdr>
    </w:div>
    <w:div w:id="274530974">
      <w:bodyDiv w:val="1"/>
      <w:marLeft w:val="0"/>
      <w:marRight w:val="0"/>
      <w:marTop w:val="0"/>
      <w:marBottom w:val="0"/>
      <w:divBdr>
        <w:top w:val="none" w:sz="0" w:space="0" w:color="auto"/>
        <w:left w:val="none" w:sz="0" w:space="0" w:color="auto"/>
        <w:bottom w:val="none" w:sz="0" w:space="0" w:color="auto"/>
        <w:right w:val="none" w:sz="0" w:space="0" w:color="auto"/>
      </w:divBdr>
    </w:div>
    <w:div w:id="274678482">
      <w:bodyDiv w:val="1"/>
      <w:marLeft w:val="0"/>
      <w:marRight w:val="0"/>
      <w:marTop w:val="0"/>
      <w:marBottom w:val="0"/>
      <w:divBdr>
        <w:top w:val="none" w:sz="0" w:space="0" w:color="auto"/>
        <w:left w:val="none" w:sz="0" w:space="0" w:color="auto"/>
        <w:bottom w:val="none" w:sz="0" w:space="0" w:color="auto"/>
        <w:right w:val="none" w:sz="0" w:space="0" w:color="auto"/>
      </w:divBdr>
    </w:div>
    <w:div w:id="276522906">
      <w:bodyDiv w:val="1"/>
      <w:marLeft w:val="0"/>
      <w:marRight w:val="0"/>
      <w:marTop w:val="0"/>
      <w:marBottom w:val="0"/>
      <w:divBdr>
        <w:top w:val="none" w:sz="0" w:space="0" w:color="auto"/>
        <w:left w:val="none" w:sz="0" w:space="0" w:color="auto"/>
        <w:bottom w:val="none" w:sz="0" w:space="0" w:color="auto"/>
        <w:right w:val="none" w:sz="0" w:space="0" w:color="auto"/>
      </w:divBdr>
    </w:div>
    <w:div w:id="276563447">
      <w:bodyDiv w:val="1"/>
      <w:marLeft w:val="0"/>
      <w:marRight w:val="0"/>
      <w:marTop w:val="0"/>
      <w:marBottom w:val="0"/>
      <w:divBdr>
        <w:top w:val="none" w:sz="0" w:space="0" w:color="auto"/>
        <w:left w:val="none" w:sz="0" w:space="0" w:color="auto"/>
        <w:bottom w:val="none" w:sz="0" w:space="0" w:color="auto"/>
        <w:right w:val="none" w:sz="0" w:space="0" w:color="auto"/>
      </w:divBdr>
    </w:div>
    <w:div w:id="276640325">
      <w:bodyDiv w:val="1"/>
      <w:marLeft w:val="0"/>
      <w:marRight w:val="0"/>
      <w:marTop w:val="0"/>
      <w:marBottom w:val="0"/>
      <w:divBdr>
        <w:top w:val="none" w:sz="0" w:space="0" w:color="auto"/>
        <w:left w:val="none" w:sz="0" w:space="0" w:color="auto"/>
        <w:bottom w:val="none" w:sz="0" w:space="0" w:color="auto"/>
        <w:right w:val="none" w:sz="0" w:space="0" w:color="auto"/>
      </w:divBdr>
    </w:div>
    <w:div w:id="276716826">
      <w:bodyDiv w:val="1"/>
      <w:marLeft w:val="0"/>
      <w:marRight w:val="0"/>
      <w:marTop w:val="0"/>
      <w:marBottom w:val="0"/>
      <w:divBdr>
        <w:top w:val="none" w:sz="0" w:space="0" w:color="auto"/>
        <w:left w:val="none" w:sz="0" w:space="0" w:color="auto"/>
        <w:bottom w:val="none" w:sz="0" w:space="0" w:color="auto"/>
        <w:right w:val="none" w:sz="0" w:space="0" w:color="auto"/>
      </w:divBdr>
    </w:div>
    <w:div w:id="277369653">
      <w:bodyDiv w:val="1"/>
      <w:marLeft w:val="0"/>
      <w:marRight w:val="0"/>
      <w:marTop w:val="0"/>
      <w:marBottom w:val="0"/>
      <w:divBdr>
        <w:top w:val="none" w:sz="0" w:space="0" w:color="auto"/>
        <w:left w:val="none" w:sz="0" w:space="0" w:color="auto"/>
        <w:bottom w:val="none" w:sz="0" w:space="0" w:color="auto"/>
        <w:right w:val="none" w:sz="0" w:space="0" w:color="auto"/>
      </w:divBdr>
    </w:div>
    <w:div w:id="277687905">
      <w:bodyDiv w:val="1"/>
      <w:marLeft w:val="0"/>
      <w:marRight w:val="0"/>
      <w:marTop w:val="0"/>
      <w:marBottom w:val="0"/>
      <w:divBdr>
        <w:top w:val="none" w:sz="0" w:space="0" w:color="auto"/>
        <w:left w:val="none" w:sz="0" w:space="0" w:color="auto"/>
        <w:bottom w:val="none" w:sz="0" w:space="0" w:color="auto"/>
        <w:right w:val="none" w:sz="0" w:space="0" w:color="auto"/>
      </w:divBdr>
    </w:div>
    <w:div w:id="277839085">
      <w:bodyDiv w:val="1"/>
      <w:marLeft w:val="0"/>
      <w:marRight w:val="0"/>
      <w:marTop w:val="0"/>
      <w:marBottom w:val="0"/>
      <w:divBdr>
        <w:top w:val="none" w:sz="0" w:space="0" w:color="auto"/>
        <w:left w:val="none" w:sz="0" w:space="0" w:color="auto"/>
        <w:bottom w:val="none" w:sz="0" w:space="0" w:color="auto"/>
        <w:right w:val="none" w:sz="0" w:space="0" w:color="auto"/>
      </w:divBdr>
    </w:div>
    <w:div w:id="278414923">
      <w:bodyDiv w:val="1"/>
      <w:marLeft w:val="0"/>
      <w:marRight w:val="0"/>
      <w:marTop w:val="0"/>
      <w:marBottom w:val="0"/>
      <w:divBdr>
        <w:top w:val="none" w:sz="0" w:space="0" w:color="auto"/>
        <w:left w:val="none" w:sz="0" w:space="0" w:color="auto"/>
        <w:bottom w:val="none" w:sz="0" w:space="0" w:color="auto"/>
        <w:right w:val="none" w:sz="0" w:space="0" w:color="auto"/>
      </w:divBdr>
    </w:div>
    <w:div w:id="278873677">
      <w:bodyDiv w:val="1"/>
      <w:marLeft w:val="0"/>
      <w:marRight w:val="0"/>
      <w:marTop w:val="0"/>
      <w:marBottom w:val="0"/>
      <w:divBdr>
        <w:top w:val="none" w:sz="0" w:space="0" w:color="auto"/>
        <w:left w:val="none" w:sz="0" w:space="0" w:color="auto"/>
        <w:bottom w:val="none" w:sz="0" w:space="0" w:color="auto"/>
        <w:right w:val="none" w:sz="0" w:space="0" w:color="auto"/>
      </w:divBdr>
    </w:div>
    <w:div w:id="278879903">
      <w:bodyDiv w:val="1"/>
      <w:marLeft w:val="0"/>
      <w:marRight w:val="0"/>
      <w:marTop w:val="0"/>
      <w:marBottom w:val="0"/>
      <w:divBdr>
        <w:top w:val="none" w:sz="0" w:space="0" w:color="auto"/>
        <w:left w:val="none" w:sz="0" w:space="0" w:color="auto"/>
        <w:bottom w:val="none" w:sz="0" w:space="0" w:color="auto"/>
        <w:right w:val="none" w:sz="0" w:space="0" w:color="auto"/>
      </w:divBdr>
    </w:div>
    <w:div w:id="279150094">
      <w:bodyDiv w:val="1"/>
      <w:marLeft w:val="0"/>
      <w:marRight w:val="0"/>
      <w:marTop w:val="0"/>
      <w:marBottom w:val="0"/>
      <w:divBdr>
        <w:top w:val="none" w:sz="0" w:space="0" w:color="auto"/>
        <w:left w:val="none" w:sz="0" w:space="0" w:color="auto"/>
        <w:bottom w:val="none" w:sz="0" w:space="0" w:color="auto"/>
        <w:right w:val="none" w:sz="0" w:space="0" w:color="auto"/>
      </w:divBdr>
      <w:divsChild>
        <w:div w:id="939413143">
          <w:marLeft w:val="0"/>
          <w:marRight w:val="0"/>
          <w:marTop w:val="0"/>
          <w:marBottom w:val="0"/>
          <w:divBdr>
            <w:top w:val="none" w:sz="0" w:space="0" w:color="auto"/>
            <w:left w:val="none" w:sz="0" w:space="0" w:color="auto"/>
            <w:bottom w:val="none" w:sz="0" w:space="0" w:color="auto"/>
            <w:right w:val="none" w:sz="0" w:space="0" w:color="auto"/>
          </w:divBdr>
          <w:divsChild>
            <w:div w:id="202257928">
              <w:marLeft w:val="0"/>
              <w:marRight w:val="0"/>
              <w:marTop w:val="0"/>
              <w:marBottom w:val="0"/>
              <w:divBdr>
                <w:top w:val="single" w:sz="2" w:space="0" w:color="000000"/>
                <w:left w:val="single" w:sz="2" w:space="0" w:color="000000"/>
                <w:bottom w:val="single" w:sz="2" w:space="0" w:color="000000"/>
                <w:right w:val="single" w:sz="2" w:space="0" w:color="000000"/>
              </w:divBdr>
            </w:div>
            <w:div w:id="324213498">
              <w:marLeft w:val="0"/>
              <w:marRight w:val="0"/>
              <w:marTop w:val="0"/>
              <w:marBottom w:val="0"/>
              <w:divBdr>
                <w:top w:val="single" w:sz="2" w:space="0" w:color="000000"/>
                <w:left w:val="single" w:sz="2" w:space="0" w:color="000000"/>
                <w:bottom w:val="single" w:sz="2" w:space="0" w:color="000000"/>
                <w:right w:val="single" w:sz="2" w:space="0" w:color="000000"/>
              </w:divBdr>
            </w:div>
            <w:div w:id="1219782005">
              <w:marLeft w:val="0"/>
              <w:marRight w:val="0"/>
              <w:marTop w:val="0"/>
              <w:marBottom w:val="0"/>
              <w:divBdr>
                <w:top w:val="single" w:sz="2" w:space="0" w:color="000000"/>
                <w:left w:val="single" w:sz="2" w:space="0" w:color="000000"/>
                <w:bottom w:val="single" w:sz="2" w:space="0" w:color="000000"/>
                <w:right w:val="single" w:sz="2" w:space="0" w:color="000000"/>
              </w:divBdr>
            </w:div>
            <w:div w:id="1456213778">
              <w:marLeft w:val="0"/>
              <w:marRight w:val="0"/>
              <w:marTop w:val="0"/>
              <w:marBottom w:val="0"/>
              <w:divBdr>
                <w:top w:val="single" w:sz="2" w:space="0" w:color="000000"/>
                <w:left w:val="single" w:sz="2" w:space="0" w:color="000000"/>
                <w:bottom w:val="single" w:sz="2" w:space="0" w:color="000000"/>
                <w:right w:val="single" w:sz="2" w:space="0" w:color="000000"/>
              </w:divBdr>
            </w:div>
            <w:div w:id="19766442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79456433">
      <w:bodyDiv w:val="1"/>
      <w:marLeft w:val="0"/>
      <w:marRight w:val="0"/>
      <w:marTop w:val="0"/>
      <w:marBottom w:val="0"/>
      <w:divBdr>
        <w:top w:val="none" w:sz="0" w:space="0" w:color="auto"/>
        <w:left w:val="none" w:sz="0" w:space="0" w:color="auto"/>
        <w:bottom w:val="none" w:sz="0" w:space="0" w:color="auto"/>
        <w:right w:val="none" w:sz="0" w:space="0" w:color="auto"/>
      </w:divBdr>
      <w:divsChild>
        <w:div w:id="454326047">
          <w:marLeft w:val="0"/>
          <w:marRight w:val="0"/>
          <w:marTop w:val="0"/>
          <w:marBottom w:val="0"/>
          <w:divBdr>
            <w:top w:val="none" w:sz="0" w:space="0" w:color="auto"/>
            <w:left w:val="none" w:sz="0" w:space="0" w:color="auto"/>
            <w:bottom w:val="none" w:sz="0" w:space="0" w:color="auto"/>
            <w:right w:val="none" w:sz="0" w:space="0" w:color="auto"/>
          </w:divBdr>
          <w:divsChild>
            <w:div w:id="1474509">
              <w:marLeft w:val="0"/>
              <w:marRight w:val="0"/>
              <w:marTop w:val="0"/>
              <w:marBottom w:val="0"/>
              <w:divBdr>
                <w:top w:val="none" w:sz="0" w:space="0" w:color="auto"/>
                <w:left w:val="none" w:sz="0" w:space="0" w:color="auto"/>
                <w:bottom w:val="none" w:sz="0" w:space="0" w:color="auto"/>
                <w:right w:val="none" w:sz="0" w:space="0" w:color="auto"/>
              </w:divBdr>
              <w:divsChild>
                <w:div w:id="97445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536184">
      <w:bodyDiv w:val="1"/>
      <w:marLeft w:val="0"/>
      <w:marRight w:val="0"/>
      <w:marTop w:val="0"/>
      <w:marBottom w:val="0"/>
      <w:divBdr>
        <w:top w:val="none" w:sz="0" w:space="0" w:color="auto"/>
        <w:left w:val="none" w:sz="0" w:space="0" w:color="auto"/>
        <w:bottom w:val="none" w:sz="0" w:space="0" w:color="auto"/>
        <w:right w:val="none" w:sz="0" w:space="0" w:color="auto"/>
      </w:divBdr>
    </w:div>
    <w:div w:id="279994169">
      <w:bodyDiv w:val="1"/>
      <w:marLeft w:val="0"/>
      <w:marRight w:val="0"/>
      <w:marTop w:val="0"/>
      <w:marBottom w:val="0"/>
      <w:divBdr>
        <w:top w:val="none" w:sz="0" w:space="0" w:color="auto"/>
        <w:left w:val="none" w:sz="0" w:space="0" w:color="auto"/>
        <w:bottom w:val="none" w:sz="0" w:space="0" w:color="auto"/>
        <w:right w:val="none" w:sz="0" w:space="0" w:color="auto"/>
      </w:divBdr>
    </w:div>
    <w:div w:id="280190489">
      <w:bodyDiv w:val="1"/>
      <w:marLeft w:val="0"/>
      <w:marRight w:val="0"/>
      <w:marTop w:val="0"/>
      <w:marBottom w:val="0"/>
      <w:divBdr>
        <w:top w:val="none" w:sz="0" w:space="0" w:color="auto"/>
        <w:left w:val="none" w:sz="0" w:space="0" w:color="auto"/>
        <w:bottom w:val="none" w:sz="0" w:space="0" w:color="auto"/>
        <w:right w:val="none" w:sz="0" w:space="0" w:color="auto"/>
      </w:divBdr>
    </w:div>
    <w:div w:id="280497321">
      <w:bodyDiv w:val="1"/>
      <w:marLeft w:val="0"/>
      <w:marRight w:val="0"/>
      <w:marTop w:val="0"/>
      <w:marBottom w:val="0"/>
      <w:divBdr>
        <w:top w:val="none" w:sz="0" w:space="0" w:color="auto"/>
        <w:left w:val="none" w:sz="0" w:space="0" w:color="auto"/>
        <w:bottom w:val="none" w:sz="0" w:space="0" w:color="auto"/>
        <w:right w:val="none" w:sz="0" w:space="0" w:color="auto"/>
      </w:divBdr>
    </w:div>
    <w:div w:id="280652394">
      <w:bodyDiv w:val="1"/>
      <w:marLeft w:val="0"/>
      <w:marRight w:val="0"/>
      <w:marTop w:val="0"/>
      <w:marBottom w:val="0"/>
      <w:divBdr>
        <w:top w:val="none" w:sz="0" w:space="0" w:color="auto"/>
        <w:left w:val="none" w:sz="0" w:space="0" w:color="auto"/>
        <w:bottom w:val="none" w:sz="0" w:space="0" w:color="auto"/>
        <w:right w:val="none" w:sz="0" w:space="0" w:color="auto"/>
      </w:divBdr>
    </w:div>
    <w:div w:id="281347160">
      <w:bodyDiv w:val="1"/>
      <w:marLeft w:val="0"/>
      <w:marRight w:val="0"/>
      <w:marTop w:val="0"/>
      <w:marBottom w:val="0"/>
      <w:divBdr>
        <w:top w:val="none" w:sz="0" w:space="0" w:color="auto"/>
        <w:left w:val="none" w:sz="0" w:space="0" w:color="auto"/>
        <w:bottom w:val="none" w:sz="0" w:space="0" w:color="auto"/>
        <w:right w:val="none" w:sz="0" w:space="0" w:color="auto"/>
      </w:divBdr>
    </w:div>
    <w:div w:id="281882384">
      <w:bodyDiv w:val="1"/>
      <w:marLeft w:val="0"/>
      <w:marRight w:val="0"/>
      <w:marTop w:val="0"/>
      <w:marBottom w:val="0"/>
      <w:divBdr>
        <w:top w:val="none" w:sz="0" w:space="0" w:color="auto"/>
        <w:left w:val="none" w:sz="0" w:space="0" w:color="auto"/>
        <w:bottom w:val="none" w:sz="0" w:space="0" w:color="auto"/>
        <w:right w:val="none" w:sz="0" w:space="0" w:color="auto"/>
      </w:divBdr>
    </w:div>
    <w:div w:id="282200770">
      <w:bodyDiv w:val="1"/>
      <w:marLeft w:val="0"/>
      <w:marRight w:val="0"/>
      <w:marTop w:val="0"/>
      <w:marBottom w:val="0"/>
      <w:divBdr>
        <w:top w:val="none" w:sz="0" w:space="0" w:color="auto"/>
        <w:left w:val="none" w:sz="0" w:space="0" w:color="auto"/>
        <w:bottom w:val="none" w:sz="0" w:space="0" w:color="auto"/>
        <w:right w:val="none" w:sz="0" w:space="0" w:color="auto"/>
      </w:divBdr>
    </w:div>
    <w:div w:id="282225169">
      <w:bodyDiv w:val="1"/>
      <w:marLeft w:val="0"/>
      <w:marRight w:val="0"/>
      <w:marTop w:val="0"/>
      <w:marBottom w:val="0"/>
      <w:divBdr>
        <w:top w:val="none" w:sz="0" w:space="0" w:color="auto"/>
        <w:left w:val="none" w:sz="0" w:space="0" w:color="auto"/>
        <w:bottom w:val="none" w:sz="0" w:space="0" w:color="auto"/>
        <w:right w:val="none" w:sz="0" w:space="0" w:color="auto"/>
      </w:divBdr>
    </w:div>
    <w:div w:id="282346922">
      <w:bodyDiv w:val="1"/>
      <w:marLeft w:val="0"/>
      <w:marRight w:val="0"/>
      <w:marTop w:val="0"/>
      <w:marBottom w:val="0"/>
      <w:divBdr>
        <w:top w:val="none" w:sz="0" w:space="0" w:color="auto"/>
        <w:left w:val="none" w:sz="0" w:space="0" w:color="auto"/>
        <w:bottom w:val="none" w:sz="0" w:space="0" w:color="auto"/>
        <w:right w:val="none" w:sz="0" w:space="0" w:color="auto"/>
      </w:divBdr>
    </w:div>
    <w:div w:id="282807248">
      <w:bodyDiv w:val="1"/>
      <w:marLeft w:val="0"/>
      <w:marRight w:val="0"/>
      <w:marTop w:val="0"/>
      <w:marBottom w:val="0"/>
      <w:divBdr>
        <w:top w:val="none" w:sz="0" w:space="0" w:color="auto"/>
        <w:left w:val="none" w:sz="0" w:space="0" w:color="auto"/>
        <w:bottom w:val="none" w:sz="0" w:space="0" w:color="auto"/>
        <w:right w:val="none" w:sz="0" w:space="0" w:color="auto"/>
      </w:divBdr>
    </w:div>
    <w:div w:id="283578902">
      <w:bodyDiv w:val="1"/>
      <w:marLeft w:val="0"/>
      <w:marRight w:val="0"/>
      <w:marTop w:val="0"/>
      <w:marBottom w:val="0"/>
      <w:divBdr>
        <w:top w:val="none" w:sz="0" w:space="0" w:color="auto"/>
        <w:left w:val="none" w:sz="0" w:space="0" w:color="auto"/>
        <w:bottom w:val="none" w:sz="0" w:space="0" w:color="auto"/>
        <w:right w:val="none" w:sz="0" w:space="0" w:color="auto"/>
      </w:divBdr>
    </w:div>
    <w:div w:id="284427526">
      <w:bodyDiv w:val="1"/>
      <w:marLeft w:val="0"/>
      <w:marRight w:val="0"/>
      <w:marTop w:val="0"/>
      <w:marBottom w:val="0"/>
      <w:divBdr>
        <w:top w:val="none" w:sz="0" w:space="0" w:color="auto"/>
        <w:left w:val="none" w:sz="0" w:space="0" w:color="auto"/>
        <w:bottom w:val="none" w:sz="0" w:space="0" w:color="auto"/>
        <w:right w:val="none" w:sz="0" w:space="0" w:color="auto"/>
      </w:divBdr>
    </w:div>
    <w:div w:id="284822430">
      <w:bodyDiv w:val="1"/>
      <w:marLeft w:val="0"/>
      <w:marRight w:val="0"/>
      <w:marTop w:val="0"/>
      <w:marBottom w:val="0"/>
      <w:divBdr>
        <w:top w:val="none" w:sz="0" w:space="0" w:color="auto"/>
        <w:left w:val="none" w:sz="0" w:space="0" w:color="auto"/>
        <w:bottom w:val="none" w:sz="0" w:space="0" w:color="auto"/>
        <w:right w:val="none" w:sz="0" w:space="0" w:color="auto"/>
      </w:divBdr>
    </w:div>
    <w:div w:id="285937055">
      <w:bodyDiv w:val="1"/>
      <w:marLeft w:val="0"/>
      <w:marRight w:val="0"/>
      <w:marTop w:val="0"/>
      <w:marBottom w:val="0"/>
      <w:divBdr>
        <w:top w:val="none" w:sz="0" w:space="0" w:color="auto"/>
        <w:left w:val="none" w:sz="0" w:space="0" w:color="auto"/>
        <w:bottom w:val="none" w:sz="0" w:space="0" w:color="auto"/>
        <w:right w:val="none" w:sz="0" w:space="0" w:color="auto"/>
      </w:divBdr>
    </w:div>
    <w:div w:id="286130925">
      <w:bodyDiv w:val="1"/>
      <w:marLeft w:val="0"/>
      <w:marRight w:val="0"/>
      <w:marTop w:val="0"/>
      <w:marBottom w:val="0"/>
      <w:divBdr>
        <w:top w:val="none" w:sz="0" w:space="0" w:color="auto"/>
        <w:left w:val="none" w:sz="0" w:space="0" w:color="auto"/>
        <w:bottom w:val="none" w:sz="0" w:space="0" w:color="auto"/>
        <w:right w:val="none" w:sz="0" w:space="0" w:color="auto"/>
      </w:divBdr>
    </w:div>
    <w:div w:id="287200219">
      <w:bodyDiv w:val="1"/>
      <w:marLeft w:val="0"/>
      <w:marRight w:val="0"/>
      <w:marTop w:val="0"/>
      <w:marBottom w:val="0"/>
      <w:divBdr>
        <w:top w:val="none" w:sz="0" w:space="0" w:color="auto"/>
        <w:left w:val="none" w:sz="0" w:space="0" w:color="auto"/>
        <w:bottom w:val="none" w:sz="0" w:space="0" w:color="auto"/>
        <w:right w:val="none" w:sz="0" w:space="0" w:color="auto"/>
      </w:divBdr>
    </w:div>
    <w:div w:id="287245453">
      <w:bodyDiv w:val="1"/>
      <w:marLeft w:val="0"/>
      <w:marRight w:val="0"/>
      <w:marTop w:val="0"/>
      <w:marBottom w:val="0"/>
      <w:divBdr>
        <w:top w:val="none" w:sz="0" w:space="0" w:color="auto"/>
        <w:left w:val="none" w:sz="0" w:space="0" w:color="auto"/>
        <w:bottom w:val="none" w:sz="0" w:space="0" w:color="auto"/>
        <w:right w:val="none" w:sz="0" w:space="0" w:color="auto"/>
      </w:divBdr>
    </w:div>
    <w:div w:id="287273604">
      <w:bodyDiv w:val="1"/>
      <w:marLeft w:val="0"/>
      <w:marRight w:val="0"/>
      <w:marTop w:val="0"/>
      <w:marBottom w:val="0"/>
      <w:divBdr>
        <w:top w:val="none" w:sz="0" w:space="0" w:color="auto"/>
        <w:left w:val="none" w:sz="0" w:space="0" w:color="auto"/>
        <w:bottom w:val="none" w:sz="0" w:space="0" w:color="auto"/>
        <w:right w:val="none" w:sz="0" w:space="0" w:color="auto"/>
      </w:divBdr>
    </w:div>
    <w:div w:id="287708044">
      <w:bodyDiv w:val="1"/>
      <w:marLeft w:val="0"/>
      <w:marRight w:val="0"/>
      <w:marTop w:val="0"/>
      <w:marBottom w:val="0"/>
      <w:divBdr>
        <w:top w:val="none" w:sz="0" w:space="0" w:color="auto"/>
        <w:left w:val="none" w:sz="0" w:space="0" w:color="auto"/>
        <w:bottom w:val="none" w:sz="0" w:space="0" w:color="auto"/>
        <w:right w:val="none" w:sz="0" w:space="0" w:color="auto"/>
      </w:divBdr>
    </w:div>
    <w:div w:id="287971838">
      <w:bodyDiv w:val="1"/>
      <w:marLeft w:val="0"/>
      <w:marRight w:val="0"/>
      <w:marTop w:val="0"/>
      <w:marBottom w:val="0"/>
      <w:divBdr>
        <w:top w:val="none" w:sz="0" w:space="0" w:color="auto"/>
        <w:left w:val="none" w:sz="0" w:space="0" w:color="auto"/>
        <w:bottom w:val="none" w:sz="0" w:space="0" w:color="auto"/>
        <w:right w:val="none" w:sz="0" w:space="0" w:color="auto"/>
      </w:divBdr>
    </w:div>
    <w:div w:id="288511708">
      <w:bodyDiv w:val="1"/>
      <w:marLeft w:val="0"/>
      <w:marRight w:val="0"/>
      <w:marTop w:val="0"/>
      <w:marBottom w:val="0"/>
      <w:divBdr>
        <w:top w:val="none" w:sz="0" w:space="0" w:color="auto"/>
        <w:left w:val="none" w:sz="0" w:space="0" w:color="auto"/>
        <w:bottom w:val="none" w:sz="0" w:space="0" w:color="auto"/>
        <w:right w:val="none" w:sz="0" w:space="0" w:color="auto"/>
      </w:divBdr>
    </w:div>
    <w:div w:id="290015446">
      <w:bodyDiv w:val="1"/>
      <w:marLeft w:val="0"/>
      <w:marRight w:val="0"/>
      <w:marTop w:val="0"/>
      <w:marBottom w:val="0"/>
      <w:divBdr>
        <w:top w:val="none" w:sz="0" w:space="0" w:color="auto"/>
        <w:left w:val="none" w:sz="0" w:space="0" w:color="auto"/>
        <w:bottom w:val="none" w:sz="0" w:space="0" w:color="auto"/>
        <w:right w:val="none" w:sz="0" w:space="0" w:color="auto"/>
      </w:divBdr>
    </w:div>
    <w:div w:id="292372316">
      <w:bodyDiv w:val="1"/>
      <w:marLeft w:val="0"/>
      <w:marRight w:val="0"/>
      <w:marTop w:val="0"/>
      <w:marBottom w:val="0"/>
      <w:divBdr>
        <w:top w:val="none" w:sz="0" w:space="0" w:color="auto"/>
        <w:left w:val="none" w:sz="0" w:space="0" w:color="auto"/>
        <w:bottom w:val="none" w:sz="0" w:space="0" w:color="auto"/>
        <w:right w:val="none" w:sz="0" w:space="0" w:color="auto"/>
      </w:divBdr>
    </w:div>
    <w:div w:id="292563407">
      <w:bodyDiv w:val="1"/>
      <w:marLeft w:val="0"/>
      <w:marRight w:val="0"/>
      <w:marTop w:val="0"/>
      <w:marBottom w:val="0"/>
      <w:divBdr>
        <w:top w:val="none" w:sz="0" w:space="0" w:color="auto"/>
        <w:left w:val="none" w:sz="0" w:space="0" w:color="auto"/>
        <w:bottom w:val="none" w:sz="0" w:space="0" w:color="auto"/>
        <w:right w:val="none" w:sz="0" w:space="0" w:color="auto"/>
      </w:divBdr>
    </w:div>
    <w:div w:id="292684105">
      <w:bodyDiv w:val="1"/>
      <w:marLeft w:val="0"/>
      <w:marRight w:val="0"/>
      <w:marTop w:val="0"/>
      <w:marBottom w:val="0"/>
      <w:divBdr>
        <w:top w:val="none" w:sz="0" w:space="0" w:color="auto"/>
        <w:left w:val="none" w:sz="0" w:space="0" w:color="auto"/>
        <w:bottom w:val="none" w:sz="0" w:space="0" w:color="auto"/>
        <w:right w:val="none" w:sz="0" w:space="0" w:color="auto"/>
      </w:divBdr>
    </w:div>
    <w:div w:id="292760289">
      <w:bodyDiv w:val="1"/>
      <w:marLeft w:val="0"/>
      <w:marRight w:val="0"/>
      <w:marTop w:val="0"/>
      <w:marBottom w:val="0"/>
      <w:divBdr>
        <w:top w:val="none" w:sz="0" w:space="0" w:color="auto"/>
        <w:left w:val="none" w:sz="0" w:space="0" w:color="auto"/>
        <w:bottom w:val="none" w:sz="0" w:space="0" w:color="auto"/>
        <w:right w:val="none" w:sz="0" w:space="0" w:color="auto"/>
      </w:divBdr>
    </w:div>
    <w:div w:id="292948988">
      <w:bodyDiv w:val="1"/>
      <w:marLeft w:val="0"/>
      <w:marRight w:val="0"/>
      <w:marTop w:val="0"/>
      <w:marBottom w:val="0"/>
      <w:divBdr>
        <w:top w:val="none" w:sz="0" w:space="0" w:color="auto"/>
        <w:left w:val="none" w:sz="0" w:space="0" w:color="auto"/>
        <w:bottom w:val="none" w:sz="0" w:space="0" w:color="auto"/>
        <w:right w:val="none" w:sz="0" w:space="0" w:color="auto"/>
      </w:divBdr>
    </w:div>
    <w:div w:id="293220599">
      <w:bodyDiv w:val="1"/>
      <w:marLeft w:val="0"/>
      <w:marRight w:val="0"/>
      <w:marTop w:val="0"/>
      <w:marBottom w:val="0"/>
      <w:divBdr>
        <w:top w:val="none" w:sz="0" w:space="0" w:color="auto"/>
        <w:left w:val="none" w:sz="0" w:space="0" w:color="auto"/>
        <w:bottom w:val="none" w:sz="0" w:space="0" w:color="auto"/>
        <w:right w:val="none" w:sz="0" w:space="0" w:color="auto"/>
      </w:divBdr>
    </w:div>
    <w:div w:id="294532235">
      <w:bodyDiv w:val="1"/>
      <w:marLeft w:val="0"/>
      <w:marRight w:val="0"/>
      <w:marTop w:val="0"/>
      <w:marBottom w:val="0"/>
      <w:divBdr>
        <w:top w:val="none" w:sz="0" w:space="0" w:color="auto"/>
        <w:left w:val="none" w:sz="0" w:space="0" w:color="auto"/>
        <w:bottom w:val="none" w:sz="0" w:space="0" w:color="auto"/>
        <w:right w:val="none" w:sz="0" w:space="0" w:color="auto"/>
      </w:divBdr>
    </w:div>
    <w:div w:id="294604892">
      <w:bodyDiv w:val="1"/>
      <w:marLeft w:val="0"/>
      <w:marRight w:val="0"/>
      <w:marTop w:val="0"/>
      <w:marBottom w:val="0"/>
      <w:divBdr>
        <w:top w:val="none" w:sz="0" w:space="0" w:color="auto"/>
        <w:left w:val="none" w:sz="0" w:space="0" w:color="auto"/>
        <w:bottom w:val="none" w:sz="0" w:space="0" w:color="auto"/>
        <w:right w:val="none" w:sz="0" w:space="0" w:color="auto"/>
      </w:divBdr>
    </w:div>
    <w:div w:id="295992156">
      <w:bodyDiv w:val="1"/>
      <w:marLeft w:val="0"/>
      <w:marRight w:val="0"/>
      <w:marTop w:val="0"/>
      <w:marBottom w:val="0"/>
      <w:divBdr>
        <w:top w:val="none" w:sz="0" w:space="0" w:color="auto"/>
        <w:left w:val="none" w:sz="0" w:space="0" w:color="auto"/>
        <w:bottom w:val="none" w:sz="0" w:space="0" w:color="auto"/>
        <w:right w:val="none" w:sz="0" w:space="0" w:color="auto"/>
      </w:divBdr>
    </w:div>
    <w:div w:id="296186625">
      <w:bodyDiv w:val="1"/>
      <w:marLeft w:val="0"/>
      <w:marRight w:val="0"/>
      <w:marTop w:val="0"/>
      <w:marBottom w:val="0"/>
      <w:divBdr>
        <w:top w:val="none" w:sz="0" w:space="0" w:color="auto"/>
        <w:left w:val="none" w:sz="0" w:space="0" w:color="auto"/>
        <w:bottom w:val="none" w:sz="0" w:space="0" w:color="auto"/>
        <w:right w:val="none" w:sz="0" w:space="0" w:color="auto"/>
      </w:divBdr>
    </w:div>
    <w:div w:id="298069231">
      <w:bodyDiv w:val="1"/>
      <w:marLeft w:val="0"/>
      <w:marRight w:val="0"/>
      <w:marTop w:val="0"/>
      <w:marBottom w:val="0"/>
      <w:divBdr>
        <w:top w:val="none" w:sz="0" w:space="0" w:color="auto"/>
        <w:left w:val="none" w:sz="0" w:space="0" w:color="auto"/>
        <w:bottom w:val="none" w:sz="0" w:space="0" w:color="auto"/>
        <w:right w:val="none" w:sz="0" w:space="0" w:color="auto"/>
      </w:divBdr>
    </w:div>
    <w:div w:id="298078367">
      <w:bodyDiv w:val="1"/>
      <w:marLeft w:val="0"/>
      <w:marRight w:val="0"/>
      <w:marTop w:val="0"/>
      <w:marBottom w:val="0"/>
      <w:divBdr>
        <w:top w:val="none" w:sz="0" w:space="0" w:color="auto"/>
        <w:left w:val="none" w:sz="0" w:space="0" w:color="auto"/>
        <w:bottom w:val="none" w:sz="0" w:space="0" w:color="auto"/>
        <w:right w:val="none" w:sz="0" w:space="0" w:color="auto"/>
      </w:divBdr>
    </w:div>
    <w:div w:id="298078886">
      <w:bodyDiv w:val="1"/>
      <w:marLeft w:val="0"/>
      <w:marRight w:val="0"/>
      <w:marTop w:val="0"/>
      <w:marBottom w:val="0"/>
      <w:divBdr>
        <w:top w:val="none" w:sz="0" w:space="0" w:color="auto"/>
        <w:left w:val="none" w:sz="0" w:space="0" w:color="auto"/>
        <w:bottom w:val="none" w:sz="0" w:space="0" w:color="auto"/>
        <w:right w:val="none" w:sz="0" w:space="0" w:color="auto"/>
      </w:divBdr>
    </w:div>
    <w:div w:id="299313484">
      <w:bodyDiv w:val="1"/>
      <w:marLeft w:val="0"/>
      <w:marRight w:val="0"/>
      <w:marTop w:val="0"/>
      <w:marBottom w:val="0"/>
      <w:divBdr>
        <w:top w:val="none" w:sz="0" w:space="0" w:color="auto"/>
        <w:left w:val="none" w:sz="0" w:space="0" w:color="auto"/>
        <w:bottom w:val="none" w:sz="0" w:space="0" w:color="auto"/>
        <w:right w:val="none" w:sz="0" w:space="0" w:color="auto"/>
      </w:divBdr>
    </w:div>
    <w:div w:id="299459631">
      <w:bodyDiv w:val="1"/>
      <w:marLeft w:val="0"/>
      <w:marRight w:val="0"/>
      <w:marTop w:val="0"/>
      <w:marBottom w:val="0"/>
      <w:divBdr>
        <w:top w:val="none" w:sz="0" w:space="0" w:color="auto"/>
        <w:left w:val="none" w:sz="0" w:space="0" w:color="auto"/>
        <w:bottom w:val="none" w:sz="0" w:space="0" w:color="auto"/>
        <w:right w:val="none" w:sz="0" w:space="0" w:color="auto"/>
      </w:divBdr>
    </w:div>
    <w:div w:id="299464194">
      <w:bodyDiv w:val="1"/>
      <w:marLeft w:val="0"/>
      <w:marRight w:val="0"/>
      <w:marTop w:val="0"/>
      <w:marBottom w:val="0"/>
      <w:divBdr>
        <w:top w:val="none" w:sz="0" w:space="0" w:color="auto"/>
        <w:left w:val="none" w:sz="0" w:space="0" w:color="auto"/>
        <w:bottom w:val="none" w:sz="0" w:space="0" w:color="auto"/>
        <w:right w:val="none" w:sz="0" w:space="0" w:color="auto"/>
      </w:divBdr>
    </w:div>
    <w:div w:id="299766537">
      <w:bodyDiv w:val="1"/>
      <w:marLeft w:val="0"/>
      <w:marRight w:val="0"/>
      <w:marTop w:val="0"/>
      <w:marBottom w:val="0"/>
      <w:divBdr>
        <w:top w:val="none" w:sz="0" w:space="0" w:color="auto"/>
        <w:left w:val="none" w:sz="0" w:space="0" w:color="auto"/>
        <w:bottom w:val="none" w:sz="0" w:space="0" w:color="auto"/>
        <w:right w:val="none" w:sz="0" w:space="0" w:color="auto"/>
      </w:divBdr>
    </w:div>
    <w:div w:id="299774075">
      <w:bodyDiv w:val="1"/>
      <w:marLeft w:val="0"/>
      <w:marRight w:val="0"/>
      <w:marTop w:val="0"/>
      <w:marBottom w:val="0"/>
      <w:divBdr>
        <w:top w:val="none" w:sz="0" w:space="0" w:color="auto"/>
        <w:left w:val="none" w:sz="0" w:space="0" w:color="auto"/>
        <w:bottom w:val="none" w:sz="0" w:space="0" w:color="auto"/>
        <w:right w:val="none" w:sz="0" w:space="0" w:color="auto"/>
      </w:divBdr>
    </w:div>
    <w:div w:id="300038893">
      <w:bodyDiv w:val="1"/>
      <w:marLeft w:val="0"/>
      <w:marRight w:val="0"/>
      <w:marTop w:val="0"/>
      <w:marBottom w:val="0"/>
      <w:divBdr>
        <w:top w:val="none" w:sz="0" w:space="0" w:color="auto"/>
        <w:left w:val="none" w:sz="0" w:space="0" w:color="auto"/>
        <w:bottom w:val="none" w:sz="0" w:space="0" w:color="auto"/>
        <w:right w:val="none" w:sz="0" w:space="0" w:color="auto"/>
      </w:divBdr>
    </w:div>
    <w:div w:id="301622601">
      <w:bodyDiv w:val="1"/>
      <w:marLeft w:val="0"/>
      <w:marRight w:val="0"/>
      <w:marTop w:val="0"/>
      <w:marBottom w:val="0"/>
      <w:divBdr>
        <w:top w:val="none" w:sz="0" w:space="0" w:color="auto"/>
        <w:left w:val="none" w:sz="0" w:space="0" w:color="auto"/>
        <w:bottom w:val="none" w:sz="0" w:space="0" w:color="auto"/>
        <w:right w:val="none" w:sz="0" w:space="0" w:color="auto"/>
      </w:divBdr>
    </w:div>
    <w:div w:id="302003431">
      <w:bodyDiv w:val="1"/>
      <w:marLeft w:val="0"/>
      <w:marRight w:val="0"/>
      <w:marTop w:val="0"/>
      <w:marBottom w:val="0"/>
      <w:divBdr>
        <w:top w:val="none" w:sz="0" w:space="0" w:color="auto"/>
        <w:left w:val="none" w:sz="0" w:space="0" w:color="auto"/>
        <w:bottom w:val="none" w:sz="0" w:space="0" w:color="auto"/>
        <w:right w:val="none" w:sz="0" w:space="0" w:color="auto"/>
      </w:divBdr>
    </w:div>
    <w:div w:id="302318798">
      <w:bodyDiv w:val="1"/>
      <w:marLeft w:val="0"/>
      <w:marRight w:val="0"/>
      <w:marTop w:val="0"/>
      <w:marBottom w:val="0"/>
      <w:divBdr>
        <w:top w:val="none" w:sz="0" w:space="0" w:color="auto"/>
        <w:left w:val="none" w:sz="0" w:space="0" w:color="auto"/>
        <w:bottom w:val="none" w:sz="0" w:space="0" w:color="auto"/>
        <w:right w:val="none" w:sz="0" w:space="0" w:color="auto"/>
      </w:divBdr>
    </w:div>
    <w:div w:id="302732255">
      <w:bodyDiv w:val="1"/>
      <w:marLeft w:val="0"/>
      <w:marRight w:val="0"/>
      <w:marTop w:val="0"/>
      <w:marBottom w:val="0"/>
      <w:divBdr>
        <w:top w:val="none" w:sz="0" w:space="0" w:color="auto"/>
        <w:left w:val="none" w:sz="0" w:space="0" w:color="auto"/>
        <w:bottom w:val="none" w:sz="0" w:space="0" w:color="auto"/>
        <w:right w:val="none" w:sz="0" w:space="0" w:color="auto"/>
      </w:divBdr>
    </w:div>
    <w:div w:id="303118189">
      <w:bodyDiv w:val="1"/>
      <w:marLeft w:val="0"/>
      <w:marRight w:val="0"/>
      <w:marTop w:val="0"/>
      <w:marBottom w:val="0"/>
      <w:divBdr>
        <w:top w:val="none" w:sz="0" w:space="0" w:color="auto"/>
        <w:left w:val="none" w:sz="0" w:space="0" w:color="auto"/>
        <w:bottom w:val="none" w:sz="0" w:space="0" w:color="auto"/>
        <w:right w:val="none" w:sz="0" w:space="0" w:color="auto"/>
      </w:divBdr>
    </w:div>
    <w:div w:id="303195689">
      <w:bodyDiv w:val="1"/>
      <w:marLeft w:val="0"/>
      <w:marRight w:val="0"/>
      <w:marTop w:val="0"/>
      <w:marBottom w:val="0"/>
      <w:divBdr>
        <w:top w:val="none" w:sz="0" w:space="0" w:color="auto"/>
        <w:left w:val="none" w:sz="0" w:space="0" w:color="auto"/>
        <w:bottom w:val="none" w:sz="0" w:space="0" w:color="auto"/>
        <w:right w:val="none" w:sz="0" w:space="0" w:color="auto"/>
      </w:divBdr>
    </w:div>
    <w:div w:id="303315608">
      <w:bodyDiv w:val="1"/>
      <w:marLeft w:val="0"/>
      <w:marRight w:val="0"/>
      <w:marTop w:val="0"/>
      <w:marBottom w:val="0"/>
      <w:divBdr>
        <w:top w:val="none" w:sz="0" w:space="0" w:color="auto"/>
        <w:left w:val="none" w:sz="0" w:space="0" w:color="auto"/>
        <w:bottom w:val="none" w:sz="0" w:space="0" w:color="auto"/>
        <w:right w:val="none" w:sz="0" w:space="0" w:color="auto"/>
      </w:divBdr>
    </w:div>
    <w:div w:id="303976200">
      <w:bodyDiv w:val="1"/>
      <w:marLeft w:val="0"/>
      <w:marRight w:val="0"/>
      <w:marTop w:val="0"/>
      <w:marBottom w:val="0"/>
      <w:divBdr>
        <w:top w:val="none" w:sz="0" w:space="0" w:color="auto"/>
        <w:left w:val="none" w:sz="0" w:space="0" w:color="auto"/>
        <w:bottom w:val="none" w:sz="0" w:space="0" w:color="auto"/>
        <w:right w:val="none" w:sz="0" w:space="0" w:color="auto"/>
      </w:divBdr>
    </w:div>
    <w:div w:id="304049764">
      <w:bodyDiv w:val="1"/>
      <w:marLeft w:val="0"/>
      <w:marRight w:val="0"/>
      <w:marTop w:val="0"/>
      <w:marBottom w:val="0"/>
      <w:divBdr>
        <w:top w:val="none" w:sz="0" w:space="0" w:color="auto"/>
        <w:left w:val="none" w:sz="0" w:space="0" w:color="auto"/>
        <w:bottom w:val="none" w:sz="0" w:space="0" w:color="auto"/>
        <w:right w:val="none" w:sz="0" w:space="0" w:color="auto"/>
      </w:divBdr>
    </w:div>
    <w:div w:id="304163971">
      <w:bodyDiv w:val="1"/>
      <w:marLeft w:val="0"/>
      <w:marRight w:val="0"/>
      <w:marTop w:val="0"/>
      <w:marBottom w:val="0"/>
      <w:divBdr>
        <w:top w:val="none" w:sz="0" w:space="0" w:color="auto"/>
        <w:left w:val="none" w:sz="0" w:space="0" w:color="auto"/>
        <w:bottom w:val="none" w:sz="0" w:space="0" w:color="auto"/>
        <w:right w:val="none" w:sz="0" w:space="0" w:color="auto"/>
      </w:divBdr>
    </w:div>
    <w:div w:id="304627755">
      <w:bodyDiv w:val="1"/>
      <w:marLeft w:val="0"/>
      <w:marRight w:val="0"/>
      <w:marTop w:val="0"/>
      <w:marBottom w:val="0"/>
      <w:divBdr>
        <w:top w:val="none" w:sz="0" w:space="0" w:color="auto"/>
        <w:left w:val="none" w:sz="0" w:space="0" w:color="auto"/>
        <w:bottom w:val="none" w:sz="0" w:space="0" w:color="auto"/>
        <w:right w:val="none" w:sz="0" w:space="0" w:color="auto"/>
      </w:divBdr>
    </w:div>
    <w:div w:id="305085039">
      <w:bodyDiv w:val="1"/>
      <w:marLeft w:val="0"/>
      <w:marRight w:val="0"/>
      <w:marTop w:val="0"/>
      <w:marBottom w:val="0"/>
      <w:divBdr>
        <w:top w:val="none" w:sz="0" w:space="0" w:color="auto"/>
        <w:left w:val="none" w:sz="0" w:space="0" w:color="auto"/>
        <w:bottom w:val="none" w:sz="0" w:space="0" w:color="auto"/>
        <w:right w:val="none" w:sz="0" w:space="0" w:color="auto"/>
      </w:divBdr>
    </w:div>
    <w:div w:id="306396847">
      <w:bodyDiv w:val="1"/>
      <w:marLeft w:val="0"/>
      <w:marRight w:val="0"/>
      <w:marTop w:val="0"/>
      <w:marBottom w:val="0"/>
      <w:divBdr>
        <w:top w:val="none" w:sz="0" w:space="0" w:color="auto"/>
        <w:left w:val="none" w:sz="0" w:space="0" w:color="auto"/>
        <w:bottom w:val="none" w:sz="0" w:space="0" w:color="auto"/>
        <w:right w:val="none" w:sz="0" w:space="0" w:color="auto"/>
      </w:divBdr>
    </w:div>
    <w:div w:id="306473922">
      <w:bodyDiv w:val="1"/>
      <w:marLeft w:val="0"/>
      <w:marRight w:val="0"/>
      <w:marTop w:val="0"/>
      <w:marBottom w:val="0"/>
      <w:divBdr>
        <w:top w:val="none" w:sz="0" w:space="0" w:color="auto"/>
        <w:left w:val="none" w:sz="0" w:space="0" w:color="auto"/>
        <w:bottom w:val="none" w:sz="0" w:space="0" w:color="auto"/>
        <w:right w:val="none" w:sz="0" w:space="0" w:color="auto"/>
      </w:divBdr>
    </w:div>
    <w:div w:id="307243063">
      <w:bodyDiv w:val="1"/>
      <w:marLeft w:val="0"/>
      <w:marRight w:val="0"/>
      <w:marTop w:val="0"/>
      <w:marBottom w:val="0"/>
      <w:divBdr>
        <w:top w:val="none" w:sz="0" w:space="0" w:color="auto"/>
        <w:left w:val="none" w:sz="0" w:space="0" w:color="auto"/>
        <w:bottom w:val="none" w:sz="0" w:space="0" w:color="auto"/>
        <w:right w:val="none" w:sz="0" w:space="0" w:color="auto"/>
      </w:divBdr>
    </w:div>
    <w:div w:id="309292092">
      <w:bodyDiv w:val="1"/>
      <w:marLeft w:val="0"/>
      <w:marRight w:val="0"/>
      <w:marTop w:val="0"/>
      <w:marBottom w:val="0"/>
      <w:divBdr>
        <w:top w:val="none" w:sz="0" w:space="0" w:color="auto"/>
        <w:left w:val="none" w:sz="0" w:space="0" w:color="auto"/>
        <w:bottom w:val="none" w:sz="0" w:space="0" w:color="auto"/>
        <w:right w:val="none" w:sz="0" w:space="0" w:color="auto"/>
      </w:divBdr>
    </w:div>
    <w:div w:id="309940309">
      <w:bodyDiv w:val="1"/>
      <w:marLeft w:val="0"/>
      <w:marRight w:val="0"/>
      <w:marTop w:val="0"/>
      <w:marBottom w:val="0"/>
      <w:divBdr>
        <w:top w:val="none" w:sz="0" w:space="0" w:color="auto"/>
        <w:left w:val="none" w:sz="0" w:space="0" w:color="auto"/>
        <w:bottom w:val="none" w:sz="0" w:space="0" w:color="auto"/>
        <w:right w:val="none" w:sz="0" w:space="0" w:color="auto"/>
      </w:divBdr>
    </w:div>
    <w:div w:id="311105969">
      <w:bodyDiv w:val="1"/>
      <w:marLeft w:val="0"/>
      <w:marRight w:val="0"/>
      <w:marTop w:val="0"/>
      <w:marBottom w:val="0"/>
      <w:divBdr>
        <w:top w:val="none" w:sz="0" w:space="0" w:color="auto"/>
        <w:left w:val="none" w:sz="0" w:space="0" w:color="auto"/>
        <w:bottom w:val="none" w:sz="0" w:space="0" w:color="auto"/>
        <w:right w:val="none" w:sz="0" w:space="0" w:color="auto"/>
      </w:divBdr>
    </w:div>
    <w:div w:id="311249986">
      <w:bodyDiv w:val="1"/>
      <w:marLeft w:val="0"/>
      <w:marRight w:val="0"/>
      <w:marTop w:val="0"/>
      <w:marBottom w:val="0"/>
      <w:divBdr>
        <w:top w:val="none" w:sz="0" w:space="0" w:color="auto"/>
        <w:left w:val="none" w:sz="0" w:space="0" w:color="auto"/>
        <w:bottom w:val="none" w:sz="0" w:space="0" w:color="auto"/>
        <w:right w:val="none" w:sz="0" w:space="0" w:color="auto"/>
      </w:divBdr>
    </w:div>
    <w:div w:id="311449825">
      <w:bodyDiv w:val="1"/>
      <w:marLeft w:val="0"/>
      <w:marRight w:val="0"/>
      <w:marTop w:val="0"/>
      <w:marBottom w:val="0"/>
      <w:divBdr>
        <w:top w:val="none" w:sz="0" w:space="0" w:color="auto"/>
        <w:left w:val="none" w:sz="0" w:space="0" w:color="auto"/>
        <w:bottom w:val="none" w:sz="0" w:space="0" w:color="auto"/>
        <w:right w:val="none" w:sz="0" w:space="0" w:color="auto"/>
      </w:divBdr>
    </w:div>
    <w:div w:id="311570864">
      <w:bodyDiv w:val="1"/>
      <w:marLeft w:val="0"/>
      <w:marRight w:val="0"/>
      <w:marTop w:val="0"/>
      <w:marBottom w:val="0"/>
      <w:divBdr>
        <w:top w:val="none" w:sz="0" w:space="0" w:color="auto"/>
        <w:left w:val="none" w:sz="0" w:space="0" w:color="auto"/>
        <w:bottom w:val="none" w:sz="0" w:space="0" w:color="auto"/>
        <w:right w:val="none" w:sz="0" w:space="0" w:color="auto"/>
      </w:divBdr>
    </w:div>
    <w:div w:id="311639999">
      <w:bodyDiv w:val="1"/>
      <w:marLeft w:val="0"/>
      <w:marRight w:val="0"/>
      <w:marTop w:val="0"/>
      <w:marBottom w:val="0"/>
      <w:divBdr>
        <w:top w:val="none" w:sz="0" w:space="0" w:color="auto"/>
        <w:left w:val="none" w:sz="0" w:space="0" w:color="auto"/>
        <w:bottom w:val="none" w:sz="0" w:space="0" w:color="auto"/>
        <w:right w:val="none" w:sz="0" w:space="0" w:color="auto"/>
      </w:divBdr>
    </w:div>
    <w:div w:id="311835978">
      <w:bodyDiv w:val="1"/>
      <w:marLeft w:val="0"/>
      <w:marRight w:val="0"/>
      <w:marTop w:val="0"/>
      <w:marBottom w:val="0"/>
      <w:divBdr>
        <w:top w:val="none" w:sz="0" w:space="0" w:color="auto"/>
        <w:left w:val="none" w:sz="0" w:space="0" w:color="auto"/>
        <w:bottom w:val="none" w:sz="0" w:space="0" w:color="auto"/>
        <w:right w:val="none" w:sz="0" w:space="0" w:color="auto"/>
      </w:divBdr>
    </w:div>
    <w:div w:id="312417686">
      <w:bodyDiv w:val="1"/>
      <w:marLeft w:val="0"/>
      <w:marRight w:val="0"/>
      <w:marTop w:val="0"/>
      <w:marBottom w:val="0"/>
      <w:divBdr>
        <w:top w:val="none" w:sz="0" w:space="0" w:color="auto"/>
        <w:left w:val="none" w:sz="0" w:space="0" w:color="auto"/>
        <w:bottom w:val="none" w:sz="0" w:space="0" w:color="auto"/>
        <w:right w:val="none" w:sz="0" w:space="0" w:color="auto"/>
      </w:divBdr>
    </w:div>
    <w:div w:id="312830632">
      <w:bodyDiv w:val="1"/>
      <w:marLeft w:val="0"/>
      <w:marRight w:val="0"/>
      <w:marTop w:val="0"/>
      <w:marBottom w:val="0"/>
      <w:divBdr>
        <w:top w:val="none" w:sz="0" w:space="0" w:color="auto"/>
        <w:left w:val="none" w:sz="0" w:space="0" w:color="auto"/>
        <w:bottom w:val="none" w:sz="0" w:space="0" w:color="auto"/>
        <w:right w:val="none" w:sz="0" w:space="0" w:color="auto"/>
      </w:divBdr>
    </w:div>
    <w:div w:id="313948979">
      <w:bodyDiv w:val="1"/>
      <w:marLeft w:val="0"/>
      <w:marRight w:val="0"/>
      <w:marTop w:val="0"/>
      <w:marBottom w:val="0"/>
      <w:divBdr>
        <w:top w:val="none" w:sz="0" w:space="0" w:color="auto"/>
        <w:left w:val="none" w:sz="0" w:space="0" w:color="auto"/>
        <w:bottom w:val="none" w:sz="0" w:space="0" w:color="auto"/>
        <w:right w:val="none" w:sz="0" w:space="0" w:color="auto"/>
      </w:divBdr>
    </w:div>
    <w:div w:id="316694510">
      <w:bodyDiv w:val="1"/>
      <w:marLeft w:val="0"/>
      <w:marRight w:val="0"/>
      <w:marTop w:val="0"/>
      <w:marBottom w:val="0"/>
      <w:divBdr>
        <w:top w:val="none" w:sz="0" w:space="0" w:color="auto"/>
        <w:left w:val="none" w:sz="0" w:space="0" w:color="auto"/>
        <w:bottom w:val="none" w:sz="0" w:space="0" w:color="auto"/>
        <w:right w:val="none" w:sz="0" w:space="0" w:color="auto"/>
      </w:divBdr>
    </w:div>
    <w:div w:id="316765362">
      <w:bodyDiv w:val="1"/>
      <w:marLeft w:val="0"/>
      <w:marRight w:val="0"/>
      <w:marTop w:val="0"/>
      <w:marBottom w:val="0"/>
      <w:divBdr>
        <w:top w:val="none" w:sz="0" w:space="0" w:color="auto"/>
        <w:left w:val="none" w:sz="0" w:space="0" w:color="auto"/>
        <w:bottom w:val="none" w:sz="0" w:space="0" w:color="auto"/>
        <w:right w:val="none" w:sz="0" w:space="0" w:color="auto"/>
      </w:divBdr>
    </w:div>
    <w:div w:id="317344006">
      <w:bodyDiv w:val="1"/>
      <w:marLeft w:val="0"/>
      <w:marRight w:val="0"/>
      <w:marTop w:val="0"/>
      <w:marBottom w:val="0"/>
      <w:divBdr>
        <w:top w:val="none" w:sz="0" w:space="0" w:color="auto"/>
        <w:left w:val="none" w:sz="0" w:space="0" w:color="auto"/>
        <w:bottom w:val="none" w:sz="0" w:space="0" w:color="auto"/>
        <w:right w:val="none" w:sz="0" w:space="0" w:color="auto"/>
      </w:divBdr>
    </w:div>
    <w:div w:id="317418670">
      <w:bodyDiv w:val="1"/>
      <w:marLeft w:val="0"/>
      <w:marRight w:val="0"/>
      <w:marTop w:val="0"/>
      <w:marBottom w:val="0"/>
      <w:divBdr>
        <w:top w:val="none" w:sz="0" w:space="0" w:color="auto"/>
        <w:left w:val="none" w:sz="0" w:space="0" w:color="auto"/>
        <w:bottom w:val="none" w:sz="0" w:space="0" w:color="auto"/>
        <w:right w:val="none" w:sz="0" w:space="0" w:color="auto"/>
      </w:divBdr>
    </w:div>
    <w:div w:id="317657429">
      <w:bodyDiv w:val="1"/>
      <w:marLeft w:val="0"/>
      <w:marRight w:val="0"/>
      <w:marTop w:val="0"/>
      <w:marBottom w:val="0"/>
      <w:divBdr>
        <w:top w:val="none" w:sz="0" w:space="0" w:color="auto"/>
        <w:left w:val="none" w:sz="0" w:space="0" w:color="auto"/>
        <w:bottom w:val="none" w:sz="0" w:space="0" w:color="auto"/>
        <w:right w:val="none" w:sz="0" w:space="0" w:color="auto"/>
      </w:divBdr>
    </w:div>
    <w:div w:id="317929565">
      <w:bodyDiv w:val="1"/>
      <w:marLeft w:val="0"/>
      <w:marRight w:val="0"/>
      <w:marTop w:val="0"/>
      <w:marBottom w:val="0"/>
      <w:divBdr>
        <w:top w:val="none" w:sz="0" w:space="0" w:color="auto"/>
        <w:left w:val="none" w:sz="0" w:space="0" w:color="auto"/>
        <w:bottom w:val="none" w:sz="0" w:space="0" w:color="auto"/>
        <w:right w:val="none" w:sz="0" w:space="0" w:color="auto"/>
      </w:divBdr>
    </w:div>
    <w:div w:id="317996094">
      <w:bodyDiv w:val="1"/>
      <w:marLeft w:val="0"/>
      <w:marRight w:val="0"/>
      <w:marTop w:val="0"/>
      <w:marBottom w:val="0"/>
      <w:divBdr>
        <w:top w:val="none" w:sz="0" w:space="0" w:color="auto"/>
        <w:left w:val="none" w:sz="0" w:space="0" w:color="auto"/>
        <w:bottom w:val="none" w:sz="0" w:space="0" w:color="auto"/>
        <w:right w:val="none" w:sz="0" w:space="0" w:color="auto"/>
      </w:divBdr>
    </w:div>
    <w:div w:id="318074105">
      <w:bodyDiv w:val="1"/>
      <w:marLeft w:val="0"/>
      <w:marRight w:val="0"/>
      <w:marTop w:val="0"/>
      <w:marBottom w:val="0"/>
      <w:divBdr>
        <w:top w:val="none" w:sz="0" w:space="0" w:color="auto"/>
        <w:left w:val="none" w:sz="0" w:space="0" w:color="auto"/>
        <w:bottom w:val="none" w:sz="0" w:space="0" w:color="auto"/>
        <w:right w:val="none" w:sz="0" w:space="0" w:color="auto"/>
      </w:divBdr>
    </w:div>
    <w:div w:id="318579905">
      <w:bodyDiv w:val="1"/>
      <w:marLeft w:val="0"/>
      <w:marRight w:val="0"/>
      <w:marTop w:val="0"/>
      <w:marBottom w:val="0"/>
      <w:divBdr>
        <w:top w:val="none" w:sz="0" w:space="0" w:color="auto"/>
        <w:left w:val="none" w:sz="0" w:space="0" w:color="auto"/>
        <w:bottom w:val="none" w:sz="0" w:space="0" w:color="auto"/>
        <w:right w:val="none" w:sz="0" w:space="0" w:color="auto"/>
      </w:divBdr>
    </w:div>
    <w:div w:id="318731142">
      <w:bodyDiv w:val="1"/>
      <w:marLeft w:val="0"/>
      <w:marRight w:val="0"/>
      <w:marTop w:val="0"/>
      <w:marBottom w:val="0"/>
      <w:divBdr>
        <w:top w:val="none" w:sz="0" w:space="0" w:color="auto"/>
        <w:left w:val="none" w:sz="0" w:space="0" w:color="auto"/>
        <w:bottom w:val="none" w:sz="0" w:space="0" w:color="auto"/>
        <w:right w:val="none" w:sz="0" w:space="0" w:color="auto"/>
      </w:divBdr>
    </w:div>
    <w:div w:id="319161224">
      <w:bodyDiv w:val="1"/>
      <w:marLeft w:val="0"/>
      <w:marRight w:val="0"/>
      <w:marTop w:val="0"/>
      <w:marBottom w:val="0"/>
      <w:divBdr>
        <w:top w:val="none" w:sz="0" w:space="0" w:color="auto"/>
        <w:left w:val="none" w:sz="0" w:space="0" w:color="auto"/>
        <w:bottom w:val="none" w:sz="0" w:space="0" w:color="auto"/>
        <w:right w:val="none" w:sz="0" w:space="0" w:color="auto"/>
      </w:divBdr>
      <w:divsChild>
        <w:div w:id="1395011307">
          <w:marLeft w:val="0"/>
          <w:marRight w:val="0"/>
          <w:marTop w:val="0"/>
          <w:marBottom w:val="0"/>
          <w:divBdr>
            <w:top w:val="none" w:sz="0" w:space="0" w:color="auto"/>
            <w:left w:val="none" w:sz="0" w:space="0" w:color="auto"/>
            <w:bottom w:val="none" w:sz="0" w:space="0" w:color="auto"/>
            <w:right w:val="none" w:sz="0" w:space="0" w:color="auto"/>
          </w:divBdr>
          <w:divsChild>
            <w:div w:id="1462382360">
              <w:marLeft w:val="0"/>
              <w:marRight w:val="0"/>
              <w:marTop w:val="0"/>
              <w:marBottom w:val="0"/>
              <w:divBdr>
                <w:top w:val="none" w:sz="0" w:space="0" w:color="auto"/>
                <w:left w:val="none" w:sz="0" w:space="0" w:color="auto"/>
                <w:bottom w:val="none" w:sz="0" w:space="0" w:color="auto"/>
                <w:right w:val="none" w:sz="0" w:space="0" w:color="auto"/>
              </w:divBdr>
              <w:divsChild>
                <w:div w:id="8260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35915">
      <w:bodyDiv w:val="1"/>
      <w:marLeft w:val="0"/>
      <w:marRight w:val="0"/>
      <w:marTop w:val="0"/>
      <w:marBottom w:val="0"/>
      <w:divBdr>
        <w:top w:val="none" w:sz="0" w:space="0" w:color="auto"/>
        <w:left w:val="none" w:sz="0" w:space="0" w:color="auto"/>
        <w:bottom w:val="none" w:sz="0" w:space="0" w:color="auto"/>
        <w:right w:val="none" w:sz="0" w:space="0" w:color="auto"/>
      </w:divBdr>
    </w:div>
    <w:div w:id="319584412">
      <w:bodyDiv w:val="1"/>
      <w:marLeft w:val="0"/>
      <w:marRight w:val="0"/>
      <w:marTop w:val="0"/>
      <w:marBottom w:val="0"/>
      <w:divBdr>
        <w:top w:val="none" w:sz="0" w:space="0" w:color="auto"/>
        <w:left w:val="none" w:sz="0" w:space="0" w:color="auto"/>
        <w:bottom w:val="none" w:sz="0" w:space="0" w:color="auto"/>
        <w:right w:val="none" w:sz="0" w:space="0" w:color="auto"/>
      </w:divBdr>
    </w:div>
    <w:div w:id="320500521">
      <w:bodyDiv w:val="1"/>
      <w:marLeft w:val="0"/>
      <w:marRight w:val="0"/>
      <w:marTop w:val="0"/>
      <w:marBottom w:val="0"/>
      <w:divBdr>
        <w:top w:val="none" w:sz="0" w:space="0" w:color="auto"/>
        <w:left w:val="none" w:sz="0" w:space="0" w:color="auto"/>
        <w:bottom w:val="none" w:sz="0" w:space="0" w:color="auto"/>
        <w:right w:val="none" w:sz="0" w:space="0" w:color="auto"/>
      </w:divBdr>
    </w:div>
    <w:div w:id="321592632">
      <w:bodyDiv w:val="1"/>
      <w:marLeft w:val="0"/>
      <w:marRight w:val="0"/>
      <w:marTop w:val="0"/>
      <w:marBottom w:val="0"/>
      <w:divBdr>
        <w:top w:val="none" w:sz="0" w:space="0" w:color="auto"/>
        <w:left w:val="none" w:sz="0" w:space="0" w:color="auto"/>
        <w:bottom w:val="none" w:sz="0" w:space="0" w:color="auto"/>
        <w:right w:val="none" w:sz="0" w:space="0" w:color="auto"/>
      </w:divBdr>
    </w:div>
    <w:div w:id="322322483">
      <w:bodyDiv w:val="1"/>
      <w:marLeft w:val="0"/>
      <w:marRight w:val="0"/>
      <w:marTop w:val="0"/>
      <w:marBottom w:val="0"/>
      <w:divBdr>
        <w:top w:val="none" w:sz="0" w:space="0" w:color="auto"/>
        <w:left w:val="none" w:sz="0" w:space="0" w:color="auto"/>
        <w:bottom w:val="none" w:sz="0" w:space="0" w:color="auto"/>
        <w:right w:val="none" w:sz="0" w:space="0" w:color="auto"/>
      </w:divBdr>
    </w:div>
    <w:div w:id="323049116">
      <w:bodyDiv w:val="1"/>
      <w:marLeft w:val="0"/>
      <w:marRight w:val="0"/>
      <w:marTop w:val="0"/>
      <w:marBottom w:val="0"/>
      <w:divBdr>
        <w:top w:val="none" w:sz="0" w:space="0" w:color="auto"/>
        <w:left w:val="none" w:sz="0" w:space="0" w:color="auto"/>
        <w:bottom w:val="none" w:sz="0" w:space="0" w:color="auto"/>
        <w:right w:val="none" w:sz="0" w:space="0" w:color="auto"/>
      </w:divBdr>
    </w:div>
    <w:div w:id="323122582">
      <w:bodyDiv w:val="1"/>
      <w:marLeft w:val="0"/>
      <w:marRight w:val="0"/>
      <w:marTop w:val="0"/>
      <w:marBottom w:val="0"/>
      <w:divBdr>
        <w:top w:val="none" w:sz="0" w:space="0" w:color="auto"/>
        <w:left w:val="none" w:sz="0" w:space="0" w:color="auto"/>
        <w:bottom w:val="none" w:sz="0" w:space="0" w:color="auto"/>
        <w:right w:val="none" w:sz="0" w:space="0" w:color="auto"/>
      </w:divBdr>
    </w:div>
    <w:div w:id="323364771">
      <w:bodyDiv w:val="1"/>
      <w:marLeft w:val="0"/>
      <w:marRight w:val="0"/>
      <w:marTop w:val="0"/>
      <w:marBottom w:val="0"/>
      <w:divBdr>
        <w:top w:val="none" w:sz="0" w:space="0" w:color="auto"/>
        <w:left w:val="none" w:sz="0" w:space="0" w:color="auto"/>
        <w:bottom w:val="none" w:sz="0" w:space="0" w:color="auto"/>
        <w:right w:val="none" w:sz="0" w:space="0" w:color="auto"/>
      </w:divBdr>
    </w:div>
    <w:div w:id="323826657">
      <w:bodyDiv w:val="1"/>
      <w:marLeft w:val="0"/>
      <w:marRight w:val="0"/>
      <w:marTop w:val="0"/>
      <w:marBottom w:val="0"/>
      <w:divBdr>
        <w:top w:val="none" w:sz="0" w:space="0" w:color="auto"/>
        <w:left w:val="none" w:sz="0" w:space="0" w:color="auto"/>
        <w:bottom w:val="none" w:sz="0" w:space="0" w:color="auto"/>
        <w:right w:val="none" w:sz="0" w:space="0" w:color="auto"/>
      </w:divBdr>
    </w:div>
    <w:div w:id="324862085">
      <w:bodyDiv w:val="1"/>
      <w:marLeft w:val="0"/>
      <w:marRight w:val="0"/>
      <w:marTop w:val="0"/>
      <w:marBottom w:val="0"/>
      <w:divBdr>
        <w:top w:val="none" w:sz="0" w:space="0" w:color="auto"/>
        <w:left w:val="none" w:sz="0" w:space="0" w:color="auto"/>
        <w:bottom w:val="none" w:sz="0" w:space="0" w:color="auto"/>
        <w:right w:val="none" w:sz="0" w:space="0" w:color="auto"/>
      </w:divBdr>
    </w:div>
    <w:div w:id="325978715">
      <w:bodyDiv w:val="1"/>
      <w:marLeft w:val="0"/>
      <w:marRight w:val="0"/>
      <w:marTop w:val="0"/>
      <w:marBottom w:val="0"/>
      <w:divBdr>
        <w:top w:val="none" w:sz="0" w:space="0" w:color="auto"/>
        <w:left w:val="none" w:sz="0" w:space="0" w:color="auto"/>
        <w:bottom w:val="none" w:sz="0" w:space="0" w:color="auto"/>
        <w:right w:val="none" w:sz="0" w:space="0" w:color="auto"/>
      </w:divBdr>
    </w:div>
    <w:div w:id="326516710">
      <w:bodyDiv w:val="1"/>
      <w:marLeft w:val="0"/>
      <w:marRight w:val="0"/>
      <w:marTop w:val="0"/>
      <w:marBottom w:val="0"/>
      <w:divBdr>
        <w:top w:val="none" w:sz="0" w:space="0" w:color="auto"/>
        <w:left w:val="none" w:sz="0" w:space="0" w:color="auto"/>
        <w:bottom w:val="none" w:sz="0" w:space="0" w:color="auto"/>
        <w:right w:val="none" w:sz="0" w:space="0" w:color="auto"/>
      </w:divBdr>
    </w:div>
    <w:div w:id="327368461">
      <w:bodyDiv w:val="1"/>
      <w:marLeft w:val="0"/>
      <w:marRight w:val="0"/>
      <w:marTop w:val="0"/>
      <w:marBottom w:val="0"/>
      <w:divBdr>
        <w:top w:val="none" w:sz="0" w:space="0" w:color="auto"/>
        <w:left w:val="none" w:sz="0" w:space="0" w:color="auto"/>
        <w:bottom w:val="none" w:sz="0" w:space="0" w:color="auto"/>
        <w:right w:val="none" w:sz="0" w:space="0" w:color="auto"/>
      </w:divBdr>
    </w:div>
    <w:div w:id="327905730">
      <w:bodyDiv w:val="1"/>
      <w:marLeft w:val="0"/>
      <w:marRight w:val="0"/>
      <w:marTop w:val="0"/>
      <w:marBottom w:val="0"/>
      <w:divBdr>
        <w:top w:val="none" w:sz="0" w:space="0" w:color="auto"/>
        <w:left w:val="none" w:sz="0" w:space="0" w:color="auto"/>
        <w:bottom w:val="none" w:sz="0" w:space="0" w:color="auto"/>
        <w:right w:val="none" w:sz="0" w:space="0" w:color="auto"/>
      </w:divBdr>
    </w:div>
    <w:div w:id="327906136">
      <w:bodyDiv w:val="1"/>
      <w:marLeft w:val="0"/>
      <w:marRight w:val="0"/>
      <w:marTop w:val="0"/>
      <w:marBottom w:val="0"/>
      <w:divBdr>
        <w:top w:val="none" w:sz="0" w:space="0" w:color="auto"/>
        <w:left w:val="none" w:sz="0" w:space="0" w:color="auto"/>
        <w:bottom w:val="none" w:sz="0" w:space="0" w:color="auto"/>
        <w:right w:val="none" w:sz="0" w:space="0" w:color="auto"/>
      </w:divBdr>
    </w:div>
    <w:div w:id="328362965">
      <w:bodyDiv w:val="1"/>
      <w:marLeft w:val="0"/>
      <w:marRight w:val="0"/>
      <w:marTop w:val="0"/>
      <w:marBottom w:val="0"/>
      <w:divBdr>
        <w:top w:val="none" w:sz="0" w:space="0" w:color="auto"/>
        <w:left w:val="none" w:sz="0" w:space="0" w:color="auto"/>
        <w:bottom w:val="none" w:sz="0" w:space="0" w:color="auto"/>
        <w:right w:val="none" w:sz="0" w:space="0" w:color="auto"/>
      </w:divBdr>
    </w:div>
    <w:div w:id="328605693">
      <w:bodyDiv w:val="1"/>
      <w:marLeft w:val="0"/>
      <w:marRight w:val="0"/>
      <w:marTop w:val="0"/>
      <w:marBottom w:val="0"/>
      <w:divBdr>
        <w:top w:val="none" w:sz="0" w:space="0" w:color="auto"/>
        <w:left w:val="none" w:sz="0" w:space="0" w:color="auto"/>
        <w:bottom w:val="none" w:sz="0" w:space="0" w:color="auto"/>
        <w:right w:val="none" w:sz="0" w:space="0" w:color="auto"/>
      </w:divBdr>
    </w:div>
    <w:div w:id="329988432">
      <w:bodyDiv w:val="1"/>
      <w:marLeft w:val="0"/>
      <w:marRight w:val="0"/>
      <w:marTop w:val="0"/>
      <w:marBottom w:val="0"/>
      <w:divBdr>
        <w:top w:val="none" w:sz="0" w:space="0" w:color="auto"/>
        <w:left w:val="none" w:sz="0" w:space="0" w:color="auto"/>
        <w:bottom w:val="none" w:sz="0" w:space="0" w:color="auto"/>
        <w:right w:val="none" w:sz="0" w:space="0" w:color="auto"/>
      </w:divBdr>
    </w:div>
    <w:div w:id="330641872">
      <w:bodyDiv w:val="1"/>
      <w:marLeft w:val="0"/>
      <w:marRight w:val="0"/>
      <w:marTop w:val="0"/>
      <w:marBottom w:val="0"/>
      <w:divBdr>
        <w:top w:val="none" w:sz="0" w:space="0" w:color="auto"/>
        <w:left w:val="none" w:sz="0" w:space="0" w:color="auto"/>
        <w:bottom w:val="none" w:sz="0" w:space="0" w:color="auto"/>
        <w:right w:val="none" w:sz="0" w:space="0" w:color="auto"/>
      </w:divBdr>
    </w:div>
    <w:div w:id="331488913">
      <w:bodyDiv w:val="1"/>
      <w:marLeft w:val="0"/>
      <w:marRight w:val="0"/>
      <w:marTop w:val="0"/>
      <w:marBottom w:val="0"/>
      <w:divBdr>
        <w:top w:val="none" w:sz="0" w:space="0" w:color="auto"/>
        <w:left w:val="none" w:sz="0" w:space="0" w:color="auto"/>
        <w:bottom w:val="none" w:sz="0" w:space="0" w:color="auto"/>
        <w:right w:val="none" w:sz="0" w:space="0" w:color="auto"/>
      </w:divBdr>
    </w:div>
    <w:div w:id="332491730">
      <w:bodyDiv w:val="1"/>
      <w:marLeft w:val="0"/>
      <w:marRight w:val="0"/>
      <w:marTop w:val="0"/>
      <w:marBottom w:val="0"/>
      <w:divBdr>
        <w:top w:val="none" w:sz="0" w:space="0" w:color="auto"/>
        <w:left w:val="none" w:sz="0" w:space="0" w:color="auto"/>
        <w:bottom w:val="none" w:sz="0" w:space="0" w:color="auto"/>
        <w:right w:val="none" w:sz="0" w:space="0" w:color="auto"/>
      </w:divBdr>
    </w:div>
    <w:div w:id="332802255">
      <w:bodyDiv w:val="1"/>
      <w:marLeft w:val="0"/>
      <w:marRight w:val="0"/>
      <w:marTop w:val="0"/>
      <w:marBottom w:val="0"/>
      <w:divBdr>
        <w:top w:val="none" w:sz="0" w:space="0" w:color="auto"/>
        <w:left w:val="none" w:sz="0" w:space="0" w:color="auto"/>
        <w:bottom w:val="none" w:sz="0" w:space="0" w:color="auto"/>
        <w:right w:val="none" w:sz="0" w:space="0" w:color="auto"/>
      </w:divBdr>
    </w:div>
    <w:div w:id="332878279">
      <w:bodyDiv w:val="1"/>
      <w:marLeft w:val="0"/>
      <w:marRight w:val="0"/>
      <w:marTop w:val="0"/>
      <w:marBottom w:val="0"/>
      <w:divBdr>
        <w:top w:val="none" w:sz="0" w:space="0" w:color="auto"/>
        <w:left w:val="none" w:sz="0" w:space="0" w:color="auto"/>
        <w:bottom w:val="none" w:sz="0" w:space="0" w:color="auto"/>
        <w:right w:val="none" w:sz="0" w:space="0" w:color="auto"/>
      </w:divBdr>
    </w:div>
    <w:div w:id="333262106">
      <w:bodyDiv w:val="1"/>
      <w:marLeft w:val="0"/>
      <w:marRight w:val="0"/>
      <w:marTop w:val="0"/>
      <w:marBottom w:val="0"/>
      <w:divBdr>
        <w:top w:val="none" w:sz="0" w:space="0" w:color="auto"/>
        <w:left w:val="none" w:sz="0" w:space="0" w:color="auto"/>
        <w:bottom w:val="none" w:sz="0" w:space="0" w:color="auto"/>
        <w:right w:val="none" w:sz="0" w:space="0" w:color="auto"/>
      </w:divBdr>
    </w:div>
    <w:div w:id="333798905">
      <w:bodyDiv w:val="1"/>
      <w:marLeft w:val="0"/>
      <w:marRight w:val="0"/>
      <w:marTop w:val="0"/>
      <w:marBottom w:val="0"/>
      <w:divBdr>
        <w:top w:val="none" w:sz="0" w:space="0" w:color="auto"/>
        <w:left w:val="none" w:sz="0" w:space="0" w:color="auto"/>
        <w:bottom w:val="none" w:sz="0" w:space="0" w:color="auto"/>
        <w:right w:val="none" w:sz="0" w:space="0" w:color="auto"/>
      </w:divBdr>
    </w:div>
    <w:div w:id="333801343">
      <w:bodyDiv w:val="1"/>
      <w:marLeft w:val="0"/>
      <w:marRight w:val="0"/>
      <w:marTop w:val="0"/>
      <w:marBottom w:val="0"/>
      <w:divBdr>
        <w:top w:val="none" w:sz="0" w:space="0" w:color="auto"/>
        <w:left w:val="none" w:sz="0" w:space="0" w:color="auto"/>
        <w:bottom w:val="none" w:sz="0" w:space="0" w:color="auto"/>
        <w:right w:val="none" w:sz="0" w:space="0" w:color="auto"/>
      </w:divBdr>
    </w:div>
    <w:div w:id="334698370">
      <w:bodyDiv w:val="1"/>
      <w:marLeft w:val="0"/>
      <w:marRight w:val="0"/>
      <w:marTop w:val="0"/>
      <w:marBottom w:val="0"/>
      <w:divBdr>
        <w:top w:val="none" w:sz="0" w:space="0" w:color="auto"/>
        <w:left w:val="none" w:sz="0" w:space="0" w:color="auto"/>
        <w:bottom w:val="none" w:sz="0" w:space="0" w:color="auto"/>
        <w:right w:val="none" w:sz="0" w:space="0" w:color="auto"/>
      </w:divBdr>
    </w:div>
    <w:div w:id="335228145">
      <w:bodyDiv w:val="1"/>
      <w:marLeft w:val="0"/>
      <w:marRight w:val="0"/>
      <w:marTop w:val="0"/>
      <w:marBottom w:val="0"/>
      <w:divBdr>
        <w:top w:val="none" w:sz="0" w:space="0" w:color="auto"/>
        <w:left w:val="none" w:sz="0" w:space="0" w:color="auto"/>
        <w:bottom w:val="none" w:sz="0" w:space="0" w:color="auto"/>
        <w:right w:val="none" w:sz="0" w:space="0" w:color="auto"/>
      </w:divBdr>
    </w:div>
    <w:div w:id="335503835">
      <w:bodyDiv w:val="1"/>
      <w:marLeft w:val="0"/>
      <w:marRight w:val="0"/>
      <w:marTop w:val="0"/>
      <w:marBottom w:val="0"/>
      <w:divBdr>
        <w:top w:val="none" w:sz="0" w:space="0" w:color="auto"/>
        <w:left w:val="none" w:sz="0" w:space="0" w:color="auto"/>
        <w:bottom w:val="none" w:sz="0" w:space="0" w:color="auto"/>
        <w:right w:val="none" w:sz="0" w:space="0" w:color="auto"/>
      </w:divBdr>
    </w:div>
    <w:div w:id="335765659">
      <w:bodyDiv w:val="1"/>
      <w:marLeft w:val="0"/>
      <w:marRight w:val="0"/>
      <w:marTop w:val="0"/>
      <w:marBottom w:val="0"/>
      <w:divBdr>
        <w:top w:val="none" w:sz="0" w:space="0" w:color="auto"/>
        <w:left w:val="none" w:sz="0" w:space="0" w:color="auto"/>
        <w:bottom w:val="none" w:sz="0" w:space="0" w:color="auto"/>
        <w:right w:val="none" w:sz="0" w:space="0" w:color="auto"/>
      </w:divBdr>
    </w:div>
    <w:div w:id="336730111">
      <w:bodyDiv w:val="1"/>
      <w:marLeft w:val="0"/>
      <w:marRight w:val="0"/>
      <w:marTop w:val="0"/>
      <w:marBottom w:val="0"/>
      <w:divBdr>
        <w:top w:val="none" w:sz="0" w:space="0" w:color="auto"/>
        <w:left w:val="none" w:sz="0" w:space="0" w:color="auto"/>
        <w:bottom w:val="none" w:sz="0" w:space="0" w:color="auto"/>
        <w:right w:val="none" w:sz="0" w:space="0" w:color="auto"/>
      </w:divBdr>
    </w:div>
    <w:div w:id="336925852">
      <w:bodyDiv w:val="1"/>
      <w:marLeft w:val="0"/>
      <w:marRight w:val="0"/>
      <w:marTop w:val="0"/>
      <w:marBottom w:val="0"/>
      <w:divBdr>
        <w:top w:val="none" w:sz="0" w:space="0" w:color="auto"/>
        <w:left w:val="none" w:sz="0" w:space="0" w:color="auto"/>
        <w:bottom w:val="none" w:sz="0" w:space="0" w:color="auto"/>
        <w:right w:val="none" w:sz="0" w:space="0" w:color="auto"/>
      </w:divBdr>
    </w:div>
    <w:div w:id="337657942">
      <w:bodyDiv w:val="1"/>
      <w:marLeft w:val="0"/>
      <w:marRight w:val="0"/>
      <w:marTop w:val="0"/>
      <w:marBottom w:val="0"/>
      <w:divBdr>
        <w:top w:val="none" w:sz="0" w:space="0" w:color="auto"/>
        <w:left w:val="none" w:sz="0" w:space="0" w:color="auto"/>
        <w:bottom w:val="none" w:sz="0" w:space="0" w:color="auto"/>
        <w:right w:val="none" w:sz="0" w:space="0" w:color="auto"/>
      </w:divBdr>
    </w:div>
    <w:div w:id="338118575">
      <w:bodyDiv w:val="1"/>
      <w:marLeft w:val="0"/>
      <w:marRight w:val="0"/>
      <w:marTop w:val="0"/>
      <w:marBottom w:val="0"/>
      <w:divBdr>
        <w:top w:val="none" w:sz="0" w:space="0" w:color="auto"/>
        <w:left w:val="none" w:sz="0" w:space="0" w:color="auto"/>
        <w:bottom w:val="none" w:sz="0" w:space="0" w:color="auto"/>
        <w:right w:val="none" w:sz="0" w:space="0" w:color="auto"/>
      </w:divBdr>
    </w:div>
    <w:div w:id="338238574">
      <w:bodyDiv w:val="1"/>
      <w:marLeft w:val="0"/>
      <w:marRight w:val="0"/>
      <w:marTop w:val="0"/>
      <w:marBottom w:val="0"/>
      <w:divBdr>
        <w:top w:val="none" w:sz="0" w:space="0" w:color="auto"/>
        <w:left w:val="none" w:sz="0" w:space="0" w:color="auto"/>
        <w:bottom w:val="none" w:sz="0" w:space="0" w:color="auto"/>
        <w:right w:val="none" w:sz="0" w:space="0" w:color="auto"/>
      </w:divBdr>
    </w:div>
    <w:div w:id="339085469">
      <w:bodyDiv w:val="1"/>
      <w:marLeft w:val="0"/>
      <w:marRight w:val="0"/>
      <w:marTop w:val="0"/>
      <w:marBottom w:val="0"/>
      <w:divBdr>
        <w:top w:val="none" w:sz="0" w:space="0" w:color="auto"/>
        <w:left w:val="none" w:sz="0" w:space="0" w:color="auto"/>
        <w:bottom w:val="none" w:sz="0" w:space="0" w:color="auto"/>
        <w:right w:val="none" w:sz="0" w:space="0" w:color="auto"/>
      </w:divBdr>
    </w:div>
    <w:div w:id="339700718">
      <w:bodyDiv w:val="1"/>
      <w:marLeft w:val="0"/>
      <w:marRight w:val="0"/>
      <w:marTop w:val="0"/>
      <w:marBottom w:val="0"/>
      <w:divBdr>
        <w:top w:val="none" w:sz="0" w:space="0" w:color="auto"/>
        <w:left w:val="none" w:sz="0" w:space="0" w:color="auto"/>
        <w:bottom w:val="none" w:sz="0" w:space="0" w:color="auto"/>
        <w:right w:val="none" w:sz="0" w:space="0" w:color="auto"/>
      </w:divBdr>
    </w:div>
    <w:div w:id="340789204">
      <w:bodyDiv w:val="1"/>
      <w:marLeft w:val="0"/>
      <w:marRight w:val="0"/>
      <w:marTop w:val="0"/>
      <w:marBottom w:val="0"/>
      <w:divBdr>
        <w:top w:val="none" w:sz="0" w:space="0" w:color="auto"/>
        <w:left w:val="none" w:sz="0" w:space="0" w:color="auto"/>
        <w:bottom w:val="none" w:sz="0" w:space="0" w:color="auto"/>
        <w:right w:val="none" w:sz="0" w:space="0" w:color="auto"/>
      </w:divBdr>
    </w:div>
    <w:div w:id="341011314">
      <w:bodyDiv w:val="1"/>
      <w:marLeft w:val="0"/>
      <w:marRight w:val="0"/>
      <w:marTop w:val="0"/>
      <w:marBottom w:val="0"/>
      <w:divBdr>
        <w:top w:val="none" w:sz="0" w:space="0" w:color="auto"/>
        <w:left w:val="none" w:sz="0" w:space="0" w:color="auto"/>
        <w:bottom w:val="none" w:sz="0" w:space="0" w:color="auto"/>
        <w:right w:val="none" w:sz="0" w:space="0" w:color="auto"/>
      </w:divBdr>
    </w:div>
    <w:div w:id="341590776">
      <w:bodyDiv w:val="1"/>
      <w:marLeft w:val="0"/>
      <w:marRight w:val="0"/>
      <w:marTop w:val="0"/>
      <w:marBottom w:val="0"/>
      <w:divBdr>
        <w:top w:val="none" w:sz="0" w:space="0" w:color="auto"/>
        <w:left w:val="none" w:sz="0" w:space="0" w:color="auto"/>
        <w:bottom w:val="none" w:sz="0" w:space="0" w:color="auto"/>
        <w:right w:val="none" w:sz="0" w:space="0" w:color="auto"/>
      </w:divBdr>
      <w:divsChild>
        <w:div w:id="82917507">
          <w:marLeft w:val="446"/>
          <w:marRight w:val="0"/>
          <w:marTop w:val="120"/>
          <w:marBottom w:val="0"/>
          <w:divBdr>
            <w:top w:val="none" w:sz="0" w:space="0" w:color="auto"/>
            <w:left w:val="none" w:sz="0" w:space="0" w:color="auto"/>
            <w:bottom w:val="none" w:sz="0" w:space="0" w:color="auto"/>
            <w:right w:val="none" w:sz="0" w:space="0" w:color="auto"/>
          </w:divBdr>
        </w:div>
        <w:div w:id="486289187">
          <w:marLeft w:val="1080"/>
          <w:marRight w:val="0"/>
          <w:marTop w:val="100"/>
          <w:marBottom w:val="0"/>
          <w:divBdr>
            <w:top w:val="none" w:sz="0" w:space="0" w:color="auto"/>
            <w:left w:val="none" w:sz="0" w:space="0" w:color="auto"/>
            <w:bottom w:val="none" w:sz="0" w:space="0" w:color="auto"/>
            <w:right w:val="none" w:sz="0" w:space="0" w:color="auto"/>
          </w:divBdr>
        </w:div>
        <w:div w:id="542254034">
          <w:marLeft w:val="1166"/>
          <w:marRight w:val="0"/>
          <w:marTop w:val="120"/>
          <w:marBottom w:val="0"/>
          <w:divBdr>
            <w:top w:val="none" w:sz="0" w:space="0" w:color="auto"/>
            <w:left w:val="none" w:sz="0" w:space="0" w:color="auto"/>
            <w:bottom w:val="none" w:sz="0" w:space="0" w:color="auto"/>
            <w:right w:val="none" w:sz="0" w:space="0" w:color="auto"/>
          </w:divBdr>
        </w:div>
        <w:div w:id="552080281">
          <w:marLeft w:val="1080"/>
          <w:marRight w:val="0"/>
          <w:marTop w:val="100"/>
          <w:marBottom w:val="0"/>
          <w:divBdr>
            <w:top w:val="none" w:sz="0" w:space="0" w:color="auto"/>
            <w:left w:val="none" w:sz="0" w:space="0" w:color="auto"/>
            <w:bottom w:val="none" w:sz="0" w:space="0" w:color="auto"/>
            <w:right w:val="none" w:sz="0" w:space="0" w:color="auto"/>
          </w:divBdr>
        </w:div>
        <w:div w:id="1043939684">
          <w:marLeft w:val="446"/>
          <w:marRight w:val="0"/>
          <w:marTop w:val="120"/>
          <w:marBottom w:val="0"/>
          <w:divBdr>
            <w:top w:val="none" w:sz="0" w:space="0" w:color="auto"/>
            <w:left w:val="none" w:sz="0" w:space="0" w:color="auto"/>
            <w:bottom w:val="none" w:sz="0" w:space="0" w:color="auto"/>
            <w:right w:val="none" w:sz="0" w:space="0" w:color="auto"/>
          </w:divBdr>
        </w:div>
        <w:div w:id="1419062524">
          <w:marLeft w:val="1166"/>
          <w:marRight w:val="0"/>
          <w:marTop w:val="120"/>
          <w:marBottom w:val="0"/>
          <w:divBdr>
            <w:top w:val="none" w:sz="0" w:space="0" w:color="auto"/>
            <w:left w:val="none" w:sz="0" w:space="0" w:color="auto"/>
            <w:bottom w:val="none" w:sz="0" w:space="0" w:color="auto"/>
            <w:right w:val="none" w:sz="0" w:space="0" w:color="auto"/>
          </w:divBdr>
        </w:div>
        <w:div w:id="1687172197">
          <w:marLeft w:val="1166"/>
          <w:marRight w:val="0"/>
          <w:marTop w:val="120"/>
          <w:marBottom w:val="0"/>
          <w:divBdr>
            <w:top w:val="none" w:sz="0" w:space="0" w:color="auto"/>
            <w:left w:val="none" w:sz="0" w:space="0" w:color="auto"/>
            <w:bottom w:val="none" w:sz="0" w:space="0" w:color="auto"/>
            <w:right w:val="none" w:sz="0" w:space="0" w:color="auto"/>
          </w:divBdr>
        </w:div>
      </w:divsChild>
    </w:div>
    <w:div w:id="343213859">
      <w:bodyDiv w:val="1"/>
      <w:marLeft w:val="0"/>
      <w:marRight w:val="0"/>
      <w:marTop w:val="0"/>
      <w:marBottom w:val="0"/>
      <w:divBdr>
        <w:top w:val="none" w:sz="0" w:space="0" w:color="auto"/>
        <w:left w:val="none" w:sz="0" w:space="0" w:color="auto"/>
        <w:bottom w:val="none" w:sz="0" w:space="0" w:color="auto"/>
        <w:right w:val="none" w:sz="0" w:space="0" w:color="auto"/>
      </w:divBdr>
    </w:div>
    <w:div w:id="345596735">
      <w:bodyDiv w:val="1"/>
      <w:marLeft w:val="0"/>
      <w:marRight w:val="0"/>
      <w:marTop w:val="0"/>
      <w:marBottom w:val="0"/>
      <w:divBdr>
        <w:top w:val="none" w:sz="0" w:space="0" w:color="auto"/>
        <w:left w:val="none" w:sz="0" w:space="0" w:color="auto"/>
        <w:bottom w:val="none" w:sz="0" w:space="0" w:color="auto"/>
        <w:right w:val="none" w:sz="0" w:space="0" w:color="auto"/>
      </w:divBdr>
    </w:div>
    <w:div w:id="347290190">
      <w:bodyDiv w:val="1"/>
      <w:marLeft w:val="0"/>
      <w:marRight w:val="0"/>
      <w:marTop w:val="0"/>
      <w:marBottom w:val="0"/>
      <w:divBdr>
        <w:top w:val="none" w:sz="0" w:space="0" w:color="auto"/>
        <w:left w:val="none" w:sz="0" w:space="0" w:color="auto"/>
        <w:bottom w:val="none" w:sz="0" w:space="0" w:color="auto"/>
        <w:right w:val="none" w:sz="0" w:space="0" w:color="auto"/>
      </w:divBdr>
    </w:div>
    <w:div w:id="348727775">
      <w:bodyDiv w:val="1"/>
      <w:marLeft w:val="0"/>
      <w:marRight w:val="0"/>
      <w:marTop w:val="0"/>
      <w:marBottom w:val="0"/>
      <w:divBdr>
        <w:top w:val="none" w:sz="0" w:space="0" w:color="auto"/>
        <w:left w:val="none" w:sz="0" w:space="0" w:color="auto"/>
        <w:bottom w:val="none" w:sz="0" w:space="0" w:color="auto"/>
        <w:right w:val="none" w:sz="0" w:space="0" w:color="auto"/>
      </w:divBdr>
    </w:div>
    <w:div w:id="349338002">
      <w:bodyDiv w:val="1"/>
      <w:marLeft w:val="0"/>
      <w:marRight w:val="0"/>
      <w:marTop w:val="0"/>
      <w:marBottom w:val="0"/>
      <w:divBdr>
        <w:top w:val="none" w:sz="0" w:space="0" w:color="auto"/>
        <w:left w:val="none" w:sz="0" w:space="0" w:color="auto"/>
        <w:bottom w:val="none" w:sz="0" w:space="0" w:color="auto"/>
        <w:right w:val="none" w:sz="0" w:space="0" w:color="auto"/>
      </w:divBdr>
      <w:divsChild>
        <w:div w:id="1923027883">
          <w:marLeft w:val="0"/>
          <w:marRight w:val="0"/>
          <w:marTop w:val="0"/>
          <w:marBottom w:val="0"/>
          <w:divBdr>
            <w:top w:val="none" w:sz="0" w:space="0" w:color="auto"/>
            <w:left w:val="none" w:sz="0" w:space="0" w:color="auto"/>
            <w:bottom w:val="none" w:sz="0" w:space="0" w:color="auto"/>
            <w:right w:val="none" w:sz="0" w:space="0" w:color="auto"/>
          </w:divBdr>
          <w:divsChild>
            <w:div w:id="1006328738">
              <w:marLeft w:val="0"/>
              <w:marRight w:val="0"/>
              <w:marTop w:val="0"/>
              <w:marBottom w:val="0"/>
              <w:divBdr>
                <w:top w:val="none" w:sz="0" w:space="0" w:color="auto"/>
                <w:left w:val="none" w:sz="0" w:space="0" w:color="auto"/>
                <w:bottom w:val="none" w:sz="0" w:space="0" w:color="auto"/>
                <w:right w:val="none" w:sz="0" w:space="0" w:color="auto"/>
              </w:divBdr>
              <w:divsChild>
                <w:div w:id="14260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913832">
      <w:bodyDiv w:val="1"/>
      <w:marLeft w:val="0"/>
      <w:marRight w:val="0"/>
      <w:marTop w:val="0"/>
      <w:marBottom w:val="0"/>
      <w:divBdr>
        <w:top w:val="none" w:sz="0" w:space="0" w:color="auto"/>
        <w:left w:val="none" w:sz="0" w:space="0" w:color="auto"/>
        <w:bottom w:val="none" w:sz="0" w:space="0" w:color="auto"/>
        <w:right w:val="none" w:sz="0" w:space="0" w:color="auto"/>
      </w:divBdr>
    </w:div>
    <w:div w:id="350372885">
      <w:bodyDiv w:val="1"/>
      <w:marLeft w:val="0"/>
      <w:marRight w:val="0"/>
      <w:marTop w:val="0"/>
      <w:marBottom w:val="0"/>
      <w:divBdr>
        <w:top w:val="none" w:sz="0" w:space="0" w:color="auto"/>
        <w:left w:val="none" w:sz="0" w:space="0" w:color="auto"/>
        <w:bottom w:val="none" w:sz="0" w:space="0" w:color="auto"/>
        <w:right w:val="none" w:sz="0" w:space="0" w:color="auto"/>
      </w:divBdr>
    </w:div>
    <w:div w:id="350421156">
      <w:bodyDiv w:val="1"/>
      <w:marLeft w:val="0"/>
      <w:marRight w:val="0"/>
      <w:marTop w:val="0"/>
      <w:marBottom w:val="0"/>
      <w:divBdr>
        <w:top w:val="none" w:sz="0" w:space="0" w:color="auto"/>
        <w:left w:val="none" w:sz="0" w:space="0" w:color="auto"/>
        <w:bottom w:val="none" w:sz="0" w:space="0" w:color="auto"/>
        <w:right w:val="none" w:sz="0" w:space="0" w:color="auto"/>
      </w:divBdr>
    </w:div>
    <w:div w:id="352149004">
      <w:bodyDiv w:val="1"/>
      <w:marLeft w:val="0"/>
      <w:marRight w:val="0"/>
      <w:marTop w:val="0"/>
      <w:marBottom w:val="0"/>
      <w:divBdr>
        <w:top w:val="none" w:sz="0" w:space="0" w:color="auto"/>
        <w:left w:val="none" w:sz="0" w:space="0" w:color="auto"/>
        <w:bottom w:val="none" w:sz="0" w:space="0" w:color="auto"/>
        <w:right w:val="none" w:sz="0" w:space="0" w:color="auto"/>
      </w:divBdr>
    </w:div>
    <w:div w:id="352584174">
      <w:bodyDiv w:val="1"/>
      <w:marLeft w:val="0"/>
      <w:marRight w:val="0"/>
      <w:marTop w:val="0"/>
      <w:marBottom w:val="0"/>
      <w:divBdr>
        <w:top w:val="none" w:sz="0" w:space="0" w:color="auto"/>
        <w:left w:val="none" w:sz="0" w:space="0" w:color="auto"/>
        <w:bottom w:val="none" w:sz="0" w:space="0" w:color="auto"/>
        <w:right w:val="none" w:sz="0" w:space="0" w:color="auto"/>
      </w:divBdr>
    </w:div>
    <w:div w:id="353003190">
      <w:bodyDiv w:val="1"/>
      <w:marLeft w:val="0"/>
      <w:marRight w:val="0"/>
      <w:marTop w:val="0"/>
      <w:marBottom w:val="0"/>
      <w:divBdr>
        <w:top w:val="none" w:sz="0" w:space="0" w:color="auto"/>
        <w:left w:val="none" w:sz="0" w:space="0" w:color="auto"/>
        <w:bottom w:val="none" w:sz="0" w:space="0" w:color="auto"/>
        <w:right w:val="none" w:sz="0" w:space="0" w:color="auto"/>
      </w:divBdr>
    </w:div>
    <w:div w:id="353850159">
      <w:bodyDiv w:val="1"/>
      <w:marLeft w:val="0"/>
      <w:marRight w:val="0"/>
      <w:marTop w:val="0"/>
      <w:marBottom w:val="0"/>
      <w:divBdr>
        <w:top w:val="none" w:sz="0" w:space="0" w:color="auto"/>
        <w:left w:val="none" w:sz="0" w:space="0" w:color="auto"/>
        <w:bottom w:val="none" w:sz="0" w:space="0" w:color="auto"/>
        <w:right w:val="none" w:sz="0" w:space="0" w:color="auto"/>
      </w:divBdr>
    </w:div>
    <w:div w:id="354505839">
      <w:bodyDiv w:val="1"/>
      <w:marLeft w:val="0"/>
      <w:marRight w:val="0"/>
      <w:marTop w:val="0"/>
      <w:marBottom w:val="0"/>
      <w:divBdr>
        <w:top w:val="none" w:sz="0" w:space="0" w:color="auto"/>
        <w:left w:val="none" w:sz="0" w:space="0" w:color="auto"/>
        <w:bottom w:val="none" w:sz="0" w:space="0" w:color="auto"/>
        <w:right w:val="none" w:sz="0" w:space="0" w:color="auto"/>
      </w:divBdr>
    </w:div>
    <w:div w:id="354573297">
      <w:bodyDiv w:val="1"/>
      <w:marLeft w:val="0"/>
      <w:marRight w:val="0"/>
      <w:marTop w:val="0"/>
      <w:marBottom w:val="0"/>
      <w:divBdr>
        <w:top w:val="none" w:sz="0" w:space="0" w:color="auto"/>
        <w:left w:val="none" w:sz="0" w:space="0" w:color="auto"/>
        <w:bottom w:val="none" w:sz="0" w:space="0" w:color="auto"/>
        <w:right w:val="none" w:sz="0" w:space="0" w:color="auto"/>
      </w:divBdr>
    </w:div>
    <w:div w:id="354697151">
      <w:bodyDiv w:val="1"/>
      <w:marLeft w:val="0"/>
      <w:marRight w:val="0"/>
      <w:marTop w:val="0"/>
      <w:marBottom w:val="0"/>
      <w:divBdr>
        <w:top w:val="none" w:sz="0" w:space="0" w:color="auto"/>
        <w:left w:val="none" w:sz="0" w:space="0" w:color="auto"/>
        <w:bottom w:val="none" w:sz="0" w:space="0" w:color="auto"/>
        <w:right w:val="none" w:sz="0" w:space="0" w:color="auto"/>
      </w:divBdr>
    </w:div>
    <w:div w:id="356080724">
      <w:bodyDiv w:val="1"/>
      <w:marLeft w:val="0"/>
      <w:marRight w:val="0"/>
      <w:marTop w:val="0"/>
      <w:marBottom w:val="0"/>
      <w:divBdr>
        <w:top w:val="none" w:sz="0" w:space="0" w:color="auto"/>
        <w:left w:val="none" w:sz="0" w:space="0" w:color="auto"/>
        <w:bottom w:val="none" w:sz="0" w:space="0" w:color="auto"/>
        <w:right w:val="none" w:sz="0" w:space="0" w:color="auto"/>
      </w:divBdr>
    </w:div>
    <w:div w:id="357514772">
      <w:bodyDiv w:val="1"/>
      <w:marLeft w:val="0"/>
      <w:marRight w:val="0"/>
      <w:marTop w:val="0"/>
      <w:marBottom w:val="0"/>
      <w:divBdr>
        <w:top w:val="none" w:sz="0" w:space="0" w:color="auto"/>
        <w:left w:val="none" w:sz="0" w:space="0" w:color="auto"/>
        <w:bottom w:val="none" w:sz="0" w:space="0" w:color="auto"/>
        <w:right w:val="none" w:sz="0" w:space="0" w:color="auto"/>
      </w:divBdr>
    </w:div>
    <w:div w:id="358704890">
      <w:bodyDiv w:val="1"/>
      <w:marLeft w:val="0"/>
      <w:marRight w:val="0"/>
      <w:marTop w:val="0"/>
      <w:marBottom w:val="0"/>
      <w:divBdr>
        <w:top w:val="none" w:sz="0" w:space="0" w:color="auto"/>
        <w:left w:val="none" w:sz="0" w:space="0" w:color="auto"/>
        <w:bottom w:val="none" w:sz="0" w:space="0" w:color="auto"/>
        <w:right w:val="none" w:sz="0" w:space="0" w:color="auto"/>
      </w:divBdr>
    </w:div>
    <w:div w:id="358824473">
      <w:bodyDiv w:val="1"/>
      <w:marLeft w:val="0"/>
      <w:marRight w:val="0"/>
      <w:marTop w:val="0"/>
      <w:marBottom w:val="0"/>
      <w:divBdr>
        <w:top w:val="none" w:sz="0" w:space="0" w:color="auto"/>
        <w:left w:val="none" w:sz="0" w:space="0" w:color="auto"/>
        <w:bottom w:val="none" w:sz="0" w:space="0" w:color="auto"/>
        <w:right w:val="none" w:sz="0" w:space="0" w:color="auto"/>
      </w:divBdr>
    </w:div>
    <w:div w:id="359284447">
      <w:bodyDiv w:val="1"/>
      <w:marLeft w:val="0"/>
      <w:marRight w:val="0"/>
      <w:marTop w:val="0"/>
      <w:marBottom w:val="0"/>
      <w:divBdr>
        <w:top w:val="none" w:sz="0" w:space="0" w:color="auto"/>
        <w:left w:val="none" w:sz="0" w:space="0" w:color="auto"/>
        <w:bottom w:val="none" w:sz="0" w:space="0" w:color="auto"/>
        <w:right w:val="none" w:sz="0" w:space="0" w:color="auto"/>
      </w:divBdr>
    </w:div>
    <w:div w:id="359399802">
      <w:bodyDiv w:val="1"/>
      <w:marLeft w:val="0"/>
      <w:marRight w:val="0"/>
      <w:marTop w:val="0"/>
      <w:marBottom w:val="0"/>
      <w:divBdr>
        <w:top w:val="none" w:sz="0" w:space="0" w:color="auto"/>
        <w:left w:val="none" w:sz="0" w:space="0" w:color="auto"/>
        <w:bottom w:val="none" w:sz="0" w:space="0" w:color="auto"/>
        <w:right w:val="none" w:sz="0" w:space="0" w:color="auto"/>
      </w:divBdr>
    </w:div>
    <w:div w:id="360204800">
      <w:bodyDiv w:val="1"/>
      <w:marLeft w:val="0"/>
      <w:marRight w:val="0"/>
      <w:marTop w:val="0"/>
      <w:marBottom w:val="0"/>
      <w:divBdr>
        <w:top w:val="none" w:sz="0" w:space="0" w:color="auto"/>
        <w:left w:val="none" w:sz="0" w:space="0" w:color="auto"/>
        <w:bottom w:val="none" w:sz="0" w:space="0" w:color="auto"/>
        <w:right w:val="none" w:sz="0" w:space="0" w:color="auto"/>
      </w:divBdr>
    </w:div>
    <w:div w:id="360206418">
      <w:bodyDiv w:val="1"/>
      <w:marLeft w:val="0"/>
      <w:marRight w:val="0"/>
      <w:marTop w:val="0"/>
      <w:marBottom w:val="0"/>
      <w:divBdr>
        <w:top w:val="none" w:sz="0" w:space="0" w:color="auto"/>
        <w:left w:val="none" w:sz="0" w:space="0" w:color="auto"/>
        <w:bottom w:val="none" w:sz="0" w:space="0" w:color="auto"/>
        <w:right w:val="none" w:sz="0" w:space="0" w:color="auto"/>
      </w:divBdr>
    </w:div>
    <w:div w:id="360404547">
      <w:bodyDiv w:val="1"/>
      <w:marLeft w:val="0"/>
      <w:marRight w:val="0"/>
      <w:marTop w:val="0"/>
      <w:marBottom w:val="0"/>
      <w:divBdr>
        <w:top w:val="none" w:sz="0" w:space="0" w:color="auto"/>
        <w:left w:val="none" w:sz="0" w:space="0" w:color="auto"/>
        <w:bottom w:val="none" w:sz="0" w:space="0" w:color="auto"/>
        <w:right w:val="none" w:sz="0" w:space="0" w:color="auto"/>
      </w:divBdr>
    </w:div>
    <w:div w:id="360787381">
      <w:bodyDiv w:val="1"/>
      <w:marLeft w:val="0"/>
      <w:marRight w:val="0"/>
      <w:marTop w:val="0"/>
      <w:marBottom w:val="0"/>
      <w:divBdr>
        <w:top w:val="none" w:sz="0" w:space="0" w:color="auto"/>
        <w:left w:val="none" w:sz="0" w:space="0" w:color="auto"/>
        <w:bottom w:val="none" w:sz="0" w:space="0" w:color="auto"/>
        <w:right w:val="none" w:sz="0" w:space="0" w:color="auto"/>
      </w:divBdr>
    </w:div>
    <w:div w:id="361246278">
      <w:bodyDiv w:val="1"/>
      <w:marLeft w:val="0"/>
      <w:marRight w:val="0"/>
      <w:marTop w:val="0"/>
      <w:marBottom w:val="0"/>
      <w:divBdr>
        <w:top w:val="none" w:sz="0" w:space="0" w:color="auto"/>
        <w:left w:val="none" w:sz="0" w:space="0" w:color="auto"/>
        <w:bottom w:val="none" w:sz="0" w:space="0" w:color="auto"/>
        <w:right w:val="none" w:sz="0" w:space="0" w:color="auto"/>
      </w:divBdr>
    </w:div>
    <w:div w:id="361396131">
      <w:bodyDiv w:val="1"/>
      <w:marLeft w:val="0"/>
      <w:marRight w:val="0"/>
      <w:marTop w:val="0"/>
      <w:marBottom w:val="0"/>
      <w:divBdr>
        <w:top w:val="none" w:sz="0" w:space="0" w:color="auto"/>
        <w:left w:val="none" w:sz="0" w:space="0" w:color="auto"/>
        <w:bottom w:val="none" w:sz="0" w:space="0" w:color="auto"/>
        <w:right w:val="none" w:sz="0" w:space="0" w:color="auto"/>
      </w:divBdr>
    </w:div>
    <w:div w:id="362438662">
      <w:bodyDiv w:val="1"/>
      <w:marLeft w:val="0"/>
      <w:marRight w:val="0"/>
      <w:marTop w:val="0"/>
      <w:marBottom w:val="0"/>
      <w:divBdr>
        <w:top w:val="none" w:sz="0" w:space="0" w:color="auto"/>
        <w:left w:val="none" w:sz="0" w:space="0" w:color="auto"/>
        <w:bottom w:val="none" w:sz="0" w:space="0" w:color="auto"/>
        <w:right w:val="none" w:sz="0" w:space="0" w:color="auto"/>
      </w:divBdr>
    </w:div>
    <w:div w:id="362950501">
      <w:bodyDiv w:val="1"/>
      <w:marLeft w:val="0"/>
      <w:marRight w:val="0"/>
      <w:marTop w:val="0"/>
      <w:marBottom w:val="0"/>
      <w:divBdr>
        <w:top w:val="none" w:sz="0" w:space="0" w:color="auto"/>
        <w:left w:val="none" w:sz="0" w:space="0" w:color="auto"/>
        <w:bottom w:val="none" w:sz="0" w:space="0" w:color="auto"/>
        <w:right w:val="none" w:sz="0" w:space="0" w:color="auto"/>
      </w:divBdr>
    </w:div>
    <w:div w:id="363293711">
      <w:bodyDiv w:val="1"/>
      <w:marLeft w:val="0"/>
      <w:marRight w:val="0"/>
      <w:marTop w:val="0"/>
      <w:marBottom w:val="0"/>
      <w:divBdr>
        <w:top w:val="none" w:sz="0" w:space="0" w:color="auto"/>
        <w:left w:val="none" w:sz="0" w:space="0" w:color="auto"/>
        <w:bottom w:val="none" w:sz="0" w:space="0" w:color="auto"/>
        <w:right w:val="none" w:sz="0" w:space="0" w:color="auto"/>
      </w:divBdr>
      <w:divsChild>
        <w:div w:id="1023289300">
          <w:marLeft w:val="0"/>
          <w:marRight w:val="0"/>
          <w:marTop w:val="0"/>
          <w:marBottom w:val="0"/>
          <w:divBdr>
            <w:top w:val="none" w:sz="0" w:space="0" w:color="auto"/>
            <w:left w:val="none" w:sz="0" w:space="0" w:color="auto"/>
            <w:bottom w:val="none" w:sz="0" w:space="0" w:color="auto"/>
            <w:right w:val="none" w:sz="0" w:space="0" w:color="auto"/>
          </w:divBdr>
          <w:divsChild>
            <w:div w:id="1887716588">
              <w:marLeft w:val="0"/>
              <w:marRight w:val="0"/>
              <w:marTop w:val="0"/>
              <w:marBottom w:val="0"/>
              <w:divBdr>
                <w:top w:val="none" w:sz="0" w:space="0" w:color="auto"/>
                <w:left w:val="none" w:sz="0" w:space="0" w:color="auto"/>
                <w:bottom w:val="none" w:sz="0" w:space="0" w:color="auto"/>
                <w:right w:val="none" w:sz="0" w:space="0" w:color="auto"/>
              </w:divBdr>
              <w:divsChild>
                <w:div w:id="74842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453630">
      <w:bodyDiv w:val="1"/>
      <w:marLeft w:val="0"/>
      <w:marRight w:val="0"/>
      <w:marTop w:val="0"/>
      <w:marBottom w:val="0"/>
      <w:divBdr>
        <w:top w:val="none" w:sz="0" w:space="0" w:color="auto"/>
        <w:left w:val="none" w:sz="0" w:space="0" w:color="auto"/>
        <w:bottom w:val="none" w:sz="0" w:space="0" w:color="auto"/>
        <w:right w:val="none" w:sz="0" w:space="0" w:color="auto"/>
      </w:divBdr>
    </w:div>
    <w:div w:id="366561500">
      <w:bodyDiv w:val="1"/>
      <w:marLeft w:val="0"/>
      <w:marRight w:val="0"/>
      <w:marTop w:val="0"/>
      <w:marBottom w:val="0"/>
      <w:divBdr>
        <w:top w:val="none" w:sz="0" w:space="0" w:color="auto"/>
        <w:left w:val="none" w:sz="0" w:space="0" w:color="auto"/>
        <w:bottom w:val="none" w:sz="0" w:space="0" w:color="auto"/>
        <w:right w:val="none" w:sz="0" w:space="0" w:color="auto"/>
      </w:divBdr>
    </w:div>
    <w:div w:id="366562524">
      <w:bodyDiv w:val="1"/>
      <w:marLeft w:val="0"/>
      <w:marRight w:val="0"/>
      <w:marTop w:val="0"/>
      <w:marBottom w:val="0"/>
      <w:divBdr>
        <w:top w:val="none" w:sz="0" w:space="0" w:color="auto"/>
        <w:left w:val="none" w:sz="0" w:space="0" w:color="auto"/>
        <w:bottom w:val="none" w:sz="0" w:space="0" w:color="auto"/>
        <w:right w:val="none" w:sz="0" w:space="0" w:color="auto"/>
      </w:divBdr>
    </w:div>
    <w:div w:id="366954140">
      <w:bodyDiv w:val="1"/>
      <w:marLeft w:val="0"/>
      <w:marRight w:val="0"/>
      <w:marTop w:val="0"/>
      <w:marBottom w:val="0"/>
      <w:divBdr>
        <w:top w:val="none" w:sz="0" w:space="0" w:color="auto"/>
        <w:left w:val="none" w:sz="0" w:space="0" w:color="auto"/>
        <w:bottom w:val="none" w:sz="0" w:space="0" w:color="auto"/>
        <w:right w:val="none" w:sz="0" w:space="0" w:color="auto"/>
      </w:divBdr>
    </w:div>
    <w:div w:id="367492355">
      <w:bodyDiv w:val="1"/>
      <w:marLeft w:val="0"/>
      <w:marRight w:val="0"/>
      <w:marTop w:val="0"/>
      <w:marBottom w:val="0"/>
      <w:divBdr>
        <w:top w:val="none" w:sz="0" w:space="0" w:color="auto"/>
        <w:left w:val="none" w:sz="0" w:space="0" w:color="auto"/>
        <w:bottom w:val="none" w:sz="0" w:space="0" w:color="auto"/>
        <w:right w:val="none" w:sz="0" w:space="0" w:color="auto"/>
      </w:divBdr>
    </w:div>
    <w:div w:id="367921408">
      <w:bodyDiv w:val="1"/>
      <w:marLeft w:val="0"/>
      <w:marRight w:val="0"/>
      <w:marTop w:val="0"/>
      <w:marBottom w:val="0"/>
      <w:divBdr>
        <w:top w:val="none" w:sz="0" w:space="0" w:color="auto"/>
        <w:left w:val="none" w:sz="0" w:space="0" w:color="auto"/>
        <w:bottom w:val="none" w:sz="0" w:space="0" w:color="auto"/>
        <w:right w:val="none" w:sz="0" w:space="0" w:color="auto"/>
      </w:divBdr>
    </w:div>
    <w:div w:id="368190607">
      <w:bodyDiv w:val="1"/>
      <w:marLeft w:val="0"/>
      <w:marRight w:val="0"/>
      <w:marTop w:val="0"/>
      <w:marBottom w:val="0"/>
      <w:divBdr>
        <w:top w:val="none" w:sz="0" w:space="0" w:color="auto"/>
        <w:left w:val="none" w:sz="0" w:space="0" w:color="auto"/>
        <w:bottom w:val="none" w:sz="0" w:space="0" w:color="auto"/>
        <w:right w:val="none" w:sz="0" w:space="0" w:color="auto"/>
      </w:divBdr>
    </w:div>
    <w:div w:id="368533698">
      <w:bodyDiv w:val="1"/>
      <w:marLeft w:val="0"/>
      <w:marRight w:val="0"/>
      <w:marTop w:val="0"/>
      <w:marBottom w:val="0"/>
      <w:divBdr>
        <w:top w:val="none" w:sz="0" w:space="0" w:color="auto"/>
        <w:left w:val="none" w:sz="0" w:space="0" w:color="auto"/>
        <w:bottom w:val="none" w:sz="0" w:space="0" w:color="auto"/>
        <w:right w:val="none" w:sz="0" w:space="0" w:color="auto"/>
      </w:divBdr>
      <w:divsChild>
        <w:div w:id="168641768">
          <w:marLeft w:val="0"/>
          <w:marRight w:val="0"/>
          <w:marTop w:val="0"/>
          <w:marBottom w:val="0"/>
          <w:divBdr>
            <w:top w:val="none" w:sz="0" w:space="0" w:color="auto"/>
            <w:left w:val="none" w:sz="0" w:space="0" w:color="auto"/>
            <w:bottom w:val="none" w:sz="0" w:space="0" w:color="auto"/>
            <w:right w:val="none" w:sz="0" w:space="0" w:color="auto"/>
          </w:divBdr>
          <w:divsChild>
            <w:div w:id="1287853635">
              <w:marLeft w:val="0"/>
              <w:marRight w:val="0"/>
              <w:marTop w:val="0"/>
              <w:marBottom w:val="0"/>
              <w:divBdr>
                <w:top w:val="none" w:sz="0" w:space="0" w:color="auto"/>
                <w:left w:val="none" w:sz="0" w:space="0" w:color="auto"/>
                <w:bottom w:val="none" w:sz="0" w:space="0" w:color="auto"/>
                <w:right w:val="none" w:sz="0" w:space="0" w:color="auto"/>
              </w:divBdr>
              <w:divsChild>
                <w:div w:id="10111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15540">
      <w:bodyDiv w:val="1"/>
      <w:marLeft w:val="0"/>
      <w:marRight w:val="0"/>
      <w:marTop w:val="0"/>
      <w:marBottom w:val="0"/>
      <w:divBdr>
        <w:top w:val="none" w:sz="0" w:space="0" w:color="auto"/>
        <w:left w:val="none" w:sz="0" w:space="0" w:color="auto"/>
        <w:bottom w:val="none" w:sz="0" w:space="0" w:color="auto"/>
        <w:right w:val="none" w:sz="0" w:space="0" w:color="auto"/>
      </w:divBdr>
    </w:div>
    <w:div w:id="369845159">
      <w:bodyDiv w:val="1"/>
      <w:marLeft w:val="0"/>
      <w:marRight w:val="0"/>
      <w:marTop w:val="0"/>
      <w:marBottom w:val="0"/>
      <w:divBdr>
        <w:top w:val="none" w:sz="0" w:space="0" w:color="auto"/>
        <w:left w:val="none" w:sz="0" w:space="0" w:color="auto"/>
        <w:bottom w:val="none" w:sz="0" w:space="0" w:color="auto"/>
        <w:right w:val="none" w:sz="0" w:space="0" w:color="auto"/>
      </w:divBdr>
    </w:div>
    <w:div w:id="369917037">
      <w:bodyDiv w:val="1"/>
      <w:marLeft w:val="0"/>
      <w:marRight w:val="0"/>
      <w:marTop w:val="0"/>
      <w:marBottom w:val="0"/>
      <w:divBdr>
        <w:top w:val="none" w:sz="0" w:space="0" w:color="auto"/>
        <w:left w:val="none" w:sz="0" w:space="0" w:color="auto"/>
        <w:bottom w:val="none" w:sz="0" w:space="0" w:color="auto"/>
        <w:right w:val="none" w:sz="0" w:space="0" w:color="auto"/>
      </w:divBdr>
    </w:div>
    <w:div w:id="370300647">
      <w:bodyDiv w:val="1"/>
      <w:marLeft w:val="0"/>
      <w:marRight w:val="0"/>
      <w:marTop w:val="0"/>
      <w:marBottom w:val="0"/>
      <w:divBdr>
        <w:top w:val="none" w:sz="0" w:space="0" w:color="auto"/>
        <w:left w:val="none" w:sz="0" w:space="0" w:color="auto"/>
        <w:bottom w:val="none" w:sz="0" w:space="0" w:color="auto"/>
        <w:right w:val="none" w:sz="0" w:space="0" w:color="auto"/>
      </w:divBdr>
    </w:div>
    <w:div w:id="370502516">
      <w:bodyDiv w:val="1"/>
      <w:marLeft w:val="0"/>
      <w:marRight w:val="0"/>
      <w:marTop w:val="0"/>
      <w:marBottom w:val="0"/>
      <w:divBdr>
        <w:top w:val="none" w:sz="0" w:space="0" w:color="auto"/>
        <w:left w:val="none" w:sz="0" w:space="0" w:color="auto"/>
        <w:bottom w:val="none" w:sz="0" w:space="0" w:color="auto"/>
        <w:right w:val="none" w:sz="0" w:space="0" w:color="auto"/>
      </w:divBdr>
    </w:div>
    <w:div w:id="370882339">
      <w:bodyDiv w:val="1"/>
      <w:marLeft w:val="0"/>
      <w:marRight w:val="0"/>
      <w:marTop w:val="0"/>
      <w:marBottom w:val="0"/>
      <w:divBdr>
        <w:top w:val="none" w:sz="0" w:space="0" w:color="auto"/>
        <w:left w:val="none" w:sz="0" w:space="0" w:color="auto"/>
        <w:bottom w:val="none" w:sz="0" w:space="0" w:color="auto"/>
        <w:right w:val="none" w:sz="0" w:space="0" w:color="auto"/>
      </w:divBdr>
    </w:div>
    <w:div w:id="373888560">
      <w:bodyDiv w:val="1"/>
      <w:marLeft w:val="0"/>
      <w:marRight w:val="0"/>
      <w:marTop w:val="0"/>
      <w:marBottom w:val="0"/>
      <w:divBdr>
        <w:top w:val="none" w:sz="0" w:space="0" w:color="auto"/>
        <w:left w:val="none" w:sz="0" w:space="0" w:color="auto"/>
        <w:bottom w:val="none" w:sz="0" w:space="0" w:color="auto"/>
        <w:right w:val="none" w:sz="0" w:space="0" w:color="auto"/>
      </w:divBdr>
    </w:div>
    <w:div w:id="375469114">
      <w:bodyDiv w:val="1"/>
      <w:marLeft w:val="0"/>
      <w:marRight w:val="0"/>
      <w:marTop w:val="0"/>
      <w:marBottom w:val="0"/>
      <w:divBdr>
        <w:top w:val="none" w:sz="0" w:space="0" w:color="auto"/>
        <w:left w:val="none" w:sz="0" w:space="0" w:color="auto"/>
        <w:bottom w:val="none" w:sz="0" w:space="0" w:color="auto"/>
        <w:right w:val="none" w:sz="0" w:space="0" w:color="auto"/>
      </w:divBdr>
    </w:div>
    <w:div w:id="378021066">
      <w:bodyDiv w:val="1"/>
      <w:marLeft w:val="0"/>
      <w:marRight w:val="0"/>
      <w:marTop w:val="0"/>
      <w:marBottom w:val="0"/>
      <w:divBdr>
        <w:top w:val="none" w:sz="0" w:space="0" w:color="auto"/>
        <w:left w:val="none" w:sz="0" w:space="0" w:color="auto"/>
        <w:bottom w:val="none" w:sz="0" w:space="0" w:color="auto"/>
        <w:right w:val="none" w:sz="0" w:space="0" w:color="auto"/>
      </w:divBdr>
    </w:div>
    <w:div w:id="378675703">
      <w:bodyDiv w:val="1"/>
      <w:marLeft w:val="0"/>
      <w:marRight w:val="0"/>
      <w:marTop w:val="0"/>
      <w:marBottom w:val="0"/>
      <w:divBdr>
        <w:top w:val="none" w:sz="0" w:space="0" w:color="auto"/>
        <w:left w:val="none" w:sz="0" w:space="0" w:color="auto"/>
        <w:bottom w:val="none" w:sz="0" w:space="0" w:color="auto"/>
        <w:right w:val="none" w:sz="0" w:space="0" w:color="auto"/>
      </w:divBdr>
    </w:div>
    <w:div w:id="380400036">
      <w:bodyDiv w:val="1"/>
      <w:marLeft w:val="0"/>
      <w:marRight w:val="0"/>
      <w:marTop w:val="0"/>
      <w:marBottom w:val="0"/>
      <w:divBdr>
        <w:top w:val="none" w:sz="0" w:space="0" w:color="auto"/>
        <w:left w:val="none" w:sz="0" w:space="0" w:color="auto"/>
        <w:bottom w:val="none" w:sz="0" w:space="0" w:color="auto"/>
        <w:right w:val="none" w:sz="0" w:space="0" w:color="auto"/>
      </w:divBdr>
    </w:div>
    <w:div w:id="381635347">
      <w:bodyDiv w:val="1"/>
      <w:marLeft w:val="0"/>
      <w:marRight w:val="0"/>
      <w:marTop w:val="0"/>
      <w:marBottom w:val="0"/>
      <w:divBdr>
        <w:top w:val="none" w:sz="0" w:space="0" w:color="auto"/>
        <w:left w:val="none" w:sz="0" w:space="0" w:color="auto"/>
        <w:bottom w:val="none" w:sz="0" w:space="0" w:color="auto"/>
        <w:right w:val="none" w:sz="0" w:space="0" w:color="auto"/>
      </w:divBdr>
    </w:div>
    <w:div w:id="382876732">
      <w:bodyDiv w:val="1"/>
      <w:marLeft w:val="0"/>
      <w:marRight w:val="0"/>
      <w:marTop w:val="0"/>
      <w:marBottom w:val="0"/>
      <w:divBdr>
        <w:top w:val="none" w:sz="0" w:space="0" w:color="auto"/>
        <w:left w:val="none" w:sz="0" w:space="0" w:color="auto"/>
        <w:bottom w:val="none" w:sz="0" w:space="0" w:color="auto"/>
        <w:right w:val="none" w:sz="0" w:space="0" w:color="auto"/>
      </w:divBdr>
    </w:div>
    <w:div w:id="383453170">
      <w:bodyDiv w:val="1"/>
      <w:marLeft w:val="0"/>
      <w:marRight w:val="0"/>
      <w:marTop w:val="0"/>
      <w:marBottom w:val="0"/>
      <w:divBdr>
        <w:top w:val="none" w:sz="0" w:space="0" w:color="auto"/>
        <w:left w:val="none" w:sz="0" w:space="0" w:color="auto"/>
        <w:bottom w:val="none" w:sz="0" w:space="0" w:color="auto"/>
        <w:right w:val="none" w:sz="0" w:space="0" w:color="auto"/>
      </w:divBdr>
    </w:div>
    <w:div w:id="383600641">
      <w:bodyDiv w:val="1"/>
      <w:marLeft w:val="0"/>
      <w:marRight w:val="0"/>
      <w:marTop w:val="0"/>
      <w:marBottom w:val="0"/>
      <w:divBdr>
        <w:top w:val="none" w:sz="0" w:space="0" w:color="auto"/>
        <w:left w:val="none" w:sz="0" w:space="0" w:color="auto"/>
        <w:bottom w:val="none" w:sz="0" w:space="0" w:color="auto"/>
        <w:right w:val="none" w:sz="0" w:space="0" w:color="auto"/>
      </w:divBdr>
      <w:divsChild>
        <w:div w:id="256451784">
          <w:marLeft w:val="0"/>
          <w:marRight w:val="0"/>
          <w:marTop w:val="0"/>
          <w:marBottom w:val="0"/>
          <w:divBdr>
            <w:top w:val="none" w:sz="0" w:space="0" w:color="auto"/>
            <w:left w:val="none" w:sz="0" w:space="0" w:color="auto"/>
            <w:bottom w:val="none" w:sz="0" w:space="0" w:color="auto"/>
            <w:right w:val="none" w:sz="0" w:space="0" w:color="auto"/>
          </w:divBdr>
        </w:div>
      </w:divsChild>
    </w:div>
    <w:div w:id="385690089">
      <w:bodyDiv w:val="1"/>
      <w:marLeft w:val="0"/>
      <w:marRight w:val="0"/>
      <w:marTop w:val="0"/>
      <w:marBottom w:val="0"/>
      <w:divBdr>
        <w:top w:val="none" w:sz="0" w:space="0" w:color="auto"/>
        <w:left w:val="none" w:sz="0" w:space="0" w:color="auto"/>
        <w:bottom w:val="none" w:sz="0" w:space="0" w:color="auto"/>
        <w:right w:val="none" w:sz="0" w:space="0" w:color="auto"/>
      </w:divBdr>
    </w:div>
    <w:div w:id="386298638">
      <w:bodyDiv w:val="1"/>
      <w:marLeft w:val="0"/>
      <w:marRight w:val="0"/>
      <w:marTop w:val="0"/>
      <w:marBottom w:val="0"/>
      <w:divBdr>
        <w:top w:val="none" w:sz="0" w:space="0" w:color="auto"/>
        <w:left w:val="none" w:sz="0" w:space="0" w:color="auto"/>
        <w:bottom w:val="none" w:sz="0" w:space="0" w:color="auto"/>
        <w:right w:val="none" w:sz="0" w:space="0" w:color="auto"/>
      </w:divBdr>
    </w:div>
    <w:div w:id="386493374">
      <w:bodyDiv w:val="1"/>
      <w:marLeft w:val="0"/>
      <w:marRight w:val="0"/>
      <w:marTop w:val="0"/>
      <w:marBottom w:val="0"/>
      <w:divBdr>
        <w:top w:val="none" w:sz="0" w:space="0" w:color="auto"/>
        <w:left w:val="none" w:sz="0" w:space="0" w:color="auto"/>
        <w:bottom w:val="none" w:sz="0" w:space="0" w:color="auto"/>
        <w:right w:val="none" w:sz="0" w:space="0" w:color="auto"/>
      </w:divBdr>
    </w:div>
    <w:div w:id="386537581">
      <w:bodyDiv w:val="1"/>
      <w:marLeft w:val="0"/>
      <w:marRight w:val="0"/>
      <w:marTop w:val="0"/>
      <w:marBottom w:val="0"/>
      <w:divBdr>
        <w:top w:val="none" w:sz="0" w:space="0" w:color="auto"/>
        <w:left w:val="none" w:sz="0" w:space="0" w:color="auto"/>
        <w:bottom w:val="none" w:sz="0" w:space="0" w:color="auto"/>
        <w:right w:val="none" w:sz="0" w:space="0" w:color="auto"/>
      </w:divBdr>
    </w:div>
    <w:div w:id="387076542">
      <w:bodyDiv w:val="1"/>
      <w:marLeft w:val="0"/>
      <w:marRight w:val="0"/>
      <w:marTop w:val="0"/>
      <w:marBottom w:val="0"/>
      <w:divBdr>
        <w:top w:val="none" w:sz="0" w:space="0" w:color="auto"/>
        <w:left w:val="none" w:sz="0" w:space="0" w:color="auto"/>
        <w:bottom w:val="none" w:sz="0" w:space="0" w:color="auto"/>
        <w:right w:val="none" w:sz="0" w:space="0" w:color="auto"/>
      </w:divBdr>
    </w:div>
    <w:div w:id="387808220">
      <w:bodyDiv w:val="1"/>
      <w:marLeft w:val="0"/>
      <w:marRight w:val="0"/>
      <w:marTop w:val="0"/>
      <w:marBottom w:val="0"/>
      <w:divBdr>
        <w:top w:val="none" w:sz="0" w:space="0" w:color="auto"/>
        <w:left w:val="none" w:sz="0" w:space="0" w:color="auto"/>
        <w:bottom w:val="none" w:sz="0" w:space="0" w:color="auto"/>
        <w:right w:val="none" w:sz="0" w:space="0" w:color="auto"/>
      </w:divBdr>
    </w:div>
    <w:div w:id="388920361">
      <w:bodyDiv w:val="1"/>
      <w:marLeft w:val="0"/>
      <w:marRight w:val="0"/>
      <w:marTop w:val="0"/>
      <w:marBottom w:val="0"/>
      <w:divBdr>
        <w:top w:val="none" w:sz="0" w:space="0" w:color="auto"/>
        <w:left w:val="none" w:sz="0" w:space="0" w:color="auto"/>
        <w:bottom w:val="none" w:sz="0" w:space="0" w:color="auto"/>
        <w:right w:val="none" w:sz="0" w:space="0" w:color="auto"/>
      </w:divBdr>
    </w:div>
    <w:div w:id="389888946">
      <w:bodyDiv w:val="1"/>
      <w:marLeft w:val="0"/>
      <w:marRight w:val="0"/>
      <w:marTop w:val="0"/>
      <w:marBottom w:val="0"/>
      <w:divBdr>
        <w:top w:val="none" w:sz="0" w:space="0" w:color="auto"/>
        <w:left w:val="none" w:sz="0" w:space="0" w:color="auto"/>
        <w:bottom w:val="none" w:sz="0" w:space="0" w:color="auto"/>
        <w:right w:val="none" w:sz="0" w:space="0" w:color="auto"/>
      </w:divBdr>
    </w:div>
    <w:div w:id="391080958">
      <w:bodyDiv w:val="1"/>
      <w:marLeft w:val="0"/>
      <w:marRight w:val="0"/>
      <w:marTop w:val="0"/>
      <w:marBottom w:val="0"/>
      <w:divBdr>
        <w:top w:val="none" w:sz="0" w:space="0" w:color="auto"/>
        <w:left w:val="none" w:sz="0" w:space="0" w:color="auto"/>
        <w:bottom w:val="none" w:sz="0" w:space="0" w:color="auto"/>
        <w:right w:val="none" w:sz="0" w:space="0" w:color="auto"/>
      </w:divBdr>
    </w:div>
    <w:div w:id="391999391">
      <w:bodyDiv w:val="1"/>
      <w:marLeft w:val="0"/>
      <w:marRight w:val="0"/>
      <w:marTop w:val="0"/>
      <w:marBottom w:val="0"/>
      <w:divBdr>
        <w:top w:val="none" w:sz="0" w:space="0" w:color="auto"/>
        <w:left w:val="none" w:sz="0" w:space="0" w:color="auto"/>
        <w:bottom w:val="none" w:sz="0" w:space="0" w:color="auto"/>
        <w:right w:val="none" w:sz="0" w:space="0" w:color="auto"/>
      </w:divBdr>
    </w:div>
    <w:div w:id="392167532">
      <w:bodyDiv w:val="1"/>
      <w:marLeft w:val="0"/>
      <w:marRight w:val="0"/>
      <w:marTop w:val="0"/>
      <w:marBottom w:val="0"/>
      <w:divBdr>
        <w:top w:val="none" w:sz="0" w:space="0" w:color="auto"/>
        <w:left w:val="none" w:sz="0" w:space="0" w:color="auto"/>
        <w:bottom w:val="none" w:sz="0" w:space="0" w:color="auto"/>
        <w:right w:val="none" w:sz="0" w:space="0" w:color="auto"/>
      </w:divBdr>
    </w:div>
    <w:div w:id="392968233">
      <w:bodyDiv w:val="1"/>
      <w:marLeft w:val="0"/>
      <w:marRight w:val="0"/>
      <w:marTop w:val="0"/>
      <w:marBottom w:val="0"/>
      <w:divBdr>
        <w:top w:val="none" w:sz="0" w:space="0" w:color="auto"/>
        <w:left w:val="none" w:sz="0" w:space="0" w:color="auto"/>
        <w:bottom w:val="none" w:sz="0" w:space="0" w:color="auto"/>
        <w:right w:val="none" w:sz="0" w:space="0" w:color="auto"/>
      </w:divBdr>
    </w:div>
    <w:div w:id="395008174">
      <w:bodyDiv w:val="1"/>
      <w:marLeft w:val="0"/>
      <w:marRight w:val="0"/>
      <w:marTop w:val="0"/>
      <w:marBottom w:val="0"/>
      <w:divBdr>
        <w:top w:val="none" w:sz="0" w:space="0" w:color="auto"/>
        <w:left w:val="none" w:sz="0" w:space="0" w:color="auto"/>
        <w:bottom w:val="none" w:sz="0" w:space="0" w:color="auto"/>
        <w:right w:val="none" w:sz="0" w:space="0" w:color="auto"/>
      </w:divBdr>
    </w:div>
    <w:div w:id="395396519">
      <w:bodyDiv w:val="1"/>
      <w:marLeft w:val="0"/>
      <w:marRight w:val="0"/>
      <w:marTop w:val="0"/>
      <w:marBottom w:val="0"/>
      <w:divBdr>
        <w:top w:val="none" w:sz="0" w:space="0" w:color="auto"/>
        <w:left w:val="none" w:sz="0" w:space="0" w:color="auto"/>
        <w:bottom w:val="none" w:sz="0" w:space="0" w:color="auto"/>
        <w:right w:val="none" w:sz="0" w:space="0" w:color="auto"/>
      </w:divBdr>
    </w:div>
    <w:div w:id="395401185">
      <w:bodyDiv w:val="1"/>
      <w:marLeft w:val="0"/>
      <w:marRight w:val="0"/>
      <w:marTop w:val="0"/>
      <w:marBottom w:val="0"/>
      <w:divBdr>
        <w:top w:val="none" w:sz="0" w:space="0" w:color="auto"/>
        <w:left w:val="none" w:sz="0" w:space="0" w:color="auto"/>
        <w:bottom w:val="none" w:sz="0" w:space="0" w:color="auto"/>
        <w:right w:val="none" w:sz="0" w:space="0" w:color="auto"/>
      </w:divBdr>
    </w:div>
    <w:div w:id="395511953">
      <w:bodyDiv w:val="1"/>
      <w:marLeft w:val="0"/>
      <w:marRight w:val="0"/>
      <w:marTop w:val="0"/>
      <w:marBottom w:val="0"/>
      <w:divBdr>
        <w:top w:val="none" w:sz="0" w:space="0" w:color="auto"/>
        <w:left w:val="none" w:sz="0" w:space="0" w:color="auto"/>
        <w:bottom w:val="none" w:sz="0" w:space="0" w:color="auto"/>
        <w:right w:val="none" w:sz="0" w:space="0" w:color="auto"/>
      </w:divBdr>
    </w:div>
    <w:div w:id="395973648">
      <w:bodyDiv w:val="1"/>
      <w:marLeft w:val="0"/>
      <w:marRight w:val="0"/>
      <w:marTop w:val="0"/>
      <w:marBottom w:val="0"/>
      <w:divBdr>
        <w:top w:val="none" w:sz="0" w:space="0" w:color="auto"/>
        <w:left w:val="none" w:sz="0" w:space="0" w:color="auto"/>
        <w:bottom w:val="none" w:sz="0" w:space="0" w:color="auto"/>
        <w:right w:val="none" w:sz="0" w:space="0" w:color="auto"/>
      </w:divBdr>
    </w:div>
    <w:div w:id="396048982">
      <w:bodyDiv w:val="1"/>
      <w:marLeft w:val="0"/>
      <w:marRight w:val="0"/>
      <w:marTop w:val="0"/>
      <w:marBottom w:val="0"/>
      <w:divBdr>
        <w:top w:val="none" w:sz="0" w:space="0" w:color="auto"/>
        <w:left w:val="none" w:sz="0" w:space="0" w:color="auto"/>
        <w:bottom w:val="none" w:sz="0" w:space="0" w:color="auto"/>
        <w:right w:val="none" w:sz="0" w:space="0" w:color="auto"/>
      </w:divBdr>
    </w:div>
    <w:div w:id="396131323">
      <w:bodyDiv w:val="1"/>
      <w:marLeft w:val="0"/>
      <w:marRight w:val="0"/>
      <w:marTop w:val="0"/>
      <w:marBottom w:val="0"/>
      <w:divBdr>
        <w:top w:val="none" w:sz="0" w:space="0" w:color="auto"/>
        <w:left w:val="none" w:sz="0" w:space="0" w:color="auto"/>
        <w:bottom w:val="none" w:sz="0" w:space="0" w:color="auto"/>
        <w:right w:val="none" w:sz="0" w:space="0" w:color="auto"/>
      </w:divBdr>
    </w:div>
    <w:div w:id="396319052">
      <w:bodyDiv w:val="1"/>
      <w:marLeft w:val="0"/>
      <w:marRight w:val="0"/>
      <w:marTop w:val="0"/>
      <w:marBottom w:val="0"/>
      <w:divBdr>
        <w:top w:val="none" w:sz="0" w:space="0" w:color="auto"/>
        <w:left w:val="none" w:sz="0" w:space="0" w:color="auto"/>
        <w:bottom w:val="none" w:sz="0" w:space="0" w:color="auto"/>
        <w:right w:val="none" w:sz="0" w:space="0" w:color="auto"/>
      </w:divBdr>
    </w:div>
    <w:div w:id="396976675">
      <w:bodyDiv w:val="1"/>
      <w:marLeft w:val="0"/>
      <w:marRight w:val="0"/>
      <w:marTop w:val="0"/>
      <w:marBottom w:val="0"/>
      <w:divBdr>
        <w:top w:val="none" w:sz="0" w:space="0" w:color="auto"/>
        <w:left w:val="none" w:sz="0" w:space="0" w:color="auto"/>
        <w:bottom w:val="none" w:sz="0" w:space="0" w:color="auto"/>
        <w:right w:val="none" w:sz="0" w:space="0" w:color="auto"/>
      </w:divBdr>
    </w:div>
    <w:div w:id="397019075">
      <w:bodyDiv w:val="1"/>
      <w:marLeft w:val="0"/>
      <w:marRight w:val="0"/>
      <w:marTop w:val="0"/>
      <w:marBottom w:val="0"/>
      <w:divBdr>
        <w:top w:val="none" w:sz="0" w:space="0" w:color="auto"/>
        <w:left w:val="none" w:sz="0" w:space="0" w:color="auto"/>
        <w:bottom w:val="none" w:sz="0" w:space="0" w:color="auto"/>
        <w:right w:val="none" w:sz="0" w:space="0" w:color="auto"/>
      </w:divBdr>
    </w:div>
    <w:div w:id="398022826">
      <w:bodyDiv w:val="1"/>
      <w:marLeft w:val="0"/>
      <w:marRight w:val="0"/>
      <w:marTop w:val="0"/>
      <w:marBottom w:val="0"/>
      <w:divBdr>
        <w:top w:val="none" w:sz="0" w:space="0" w:color="auto"/>
        <w:left w:val="none" w:sz="0" w:space="0" w:color="auto"/>
        <w:bottom w:val="none" w:sz="0" w:space="0" w:color="auto"/>
        <w:right w:val="none" w:sz="0" w:space="0" w:color="auto"/>
      </w:divBdr>
    </w:div>
    <w:div w:id="398480349">
      <w:bodyDiv w:val="1"/>
      <w:marLeft w:val="0"/>
      <w:marRight w:val="0"/>
      <w:marTop w:val="0"/>
      <w:marBottom w:val="0"/>
      <w:divBdr>
        <w:top w:val="none" w:sz="0" w:space="0" w:color="auto"/>
        <w:left w:val="none" w:sz="0" w:space="0" w:color="auto"/>
        <w:bottom w:val="none" w:sz="0" w:space="0" w:color="auto"/>
        <w:right w:val="none" w:sz="0" w:space="0" w:color="auto"/>
      </w:divBdr>
    </w:div>
    <w:div w:id="398671895">
      <w:bodyDiv w:val="1"/>
      <w:marLeft w:val="0"/>
      <w:marRight w:val="0"/>
      <w:marTop w:val="0"/>
      <w:marBottom w:val="0"/>
      <w:divBdr>
        <w:top w:val="none" w:sz="0" w:space="0" w:color="auto"/>
        <w:left w:val="none" w:sz="0" w:space="0" w:color="auto"/>
        <w:bottom w:val="none" w:sz="0" w:space="0" w:color="auto"/>
        <w:right w:val="none" w:sz="0" w:space="0" w:color="auto"/>
      </w:divBdr>
    </w:div>
    <w:div w:id="399326250">
      <w:bodyDiv w:val="1"/>
      <w:marLeft w:val="0"/>
      <w:marRight w:val="0"/>
      <w:marTop w:val="0"/>
      <w:marBottom w:val="0"/>
      <w:divBdr>
        <w:top w:val="none" w:sz="0" w:space="0" w:color="auto"/>
        <w:left w:val="none" w:sz="0" w:space="0" w:color="auto"/>
        <w:bottom w:val="none" w:sz="0" w:space="0" w:color="auto"/>
        <w:right w:val="none" w:sz="0" w:space="0" w:color="auto"/>
      </w:divBdr>
    </w:div>
    <w:div w:id="399450307">
      <w:bodyDiv w:val="1"/>
      <w:marLeft w:val="0"/>
      <w:marRight w:val="0"/>
      <w:marTop w:val="0"/>
      <w:marBottom w:val="0"/>
      <w:divBdr>
        <w:top w:val="none" w:sz="0" w:space="0" w:color="auto"/>
        <w:left w:val="none" w:sz="0" w:space="0" w:color="auto"/>
        <w:bottom w:val="none" w:sz="0" w:space="0" w:color="auto"/>
        <w:right w:val="none" w:sz="0" w:space="0" w:color="auto"/>
      </w:divBdr>
    </w:div>
    <w:div w:id="400056213">
      <w:bodyDiv w:val="1"/>
      <w:marLeft w:val="0"/>
      <w:marRight w:val="0"/>
      <w:marTop w:val="0"/>
      <w:marBottom w:val="0"/>
      <w:divBdr>
        <w:top w:val="none" w:sz="0" w:space="0" w:color="auto"/>
        <w:left w:val="none" w:sz="0" w:space="0" w:color="auto"/>
        <w:bottom w:val="none" w:sz="0" w:space="0" w:color="auto"/>
        <w:right w:val="none" w:sz="0" w:space="0" w:color="auto"/>
      </w:divBdr>
    </w:div>
    <w:div w:id="400097950">
      <w:bodyDiv w:val="1"/>
      <w:marLeft w:val="0"/>
      <w:marRight w:val="0"/>
      <w:marTop w:val="0"/>
      <w:marBottom w:val="0"/>
      <w:divBdr>
        <w:top w:val="none" w:sz="0" w:space="0" w:color="auto"/>
        <w:left w:val="none" w:sz="0" w:space="0" w:color="auto"/>
        <w:bottom w:val="none" w:sz="0" w:space="0" w:color="auto"/>
        <w:right w:val="none" w:sz="0" w:space="0" w:color="auto"/>
      </w:divBdr>
    </w:div>
    <w:div w:id="400101322">
      <w:bodyDiv w:val="1"/>
      <w:marLeft w:val="0"/>
      <w:marRight w:val="0"/>
      <w:marTop w:val="0"/>
      <w:marBottom w:val="0"/>
      <w:divBdr>
        <w:top w:val="none" w:sz="0" w:space="0" w:color="auto"/>
        <w:left w:val="none" w:sz="0" w:space="0" w:color="auto"/>
        <w:bottom w:val="none" w:sz="0" w:space="0" w:color="auto"/>
        <w:right w:val="none" w:sz="0" w:space="0" w:color="auto"/>
      </w:divBdr>
    </w:div>
    <w:div w:id="400369327">
      <w:bodyDiv w:val="1"/>
      <w:marLeft w:val="0"/>
      <w:marRight w:val="0"/>
      <w:marTop w:val="0"/>
      <w:marBottom w:val="0"/>
      <w:divBdr>
        <w:top w:val="none" w:sz="0" w:space="0" w:color="auto"/>
        <w:left w:val="none" w:sz="0" w:space="0" w:color="auto"/>
        <w:bottom w:val="none" w:sz="0" w:space="0" w:color="auto"/>
        <w:right w:val="none" w:sz="0" w:space="0" w:color="auto"/>
      </w:divBdr>
    </w:div>
    <w:div w:id="401369399">
      <w:bodyDiv w:val="1"/>
      <w:marLeft w:val="0"/>
      <w:marRight w:val="0"/>
      <w:marTop w:val="0"/>
      <w:marBottom w:val="0"/>
      <w:divBdr>
        <w:top w:val="none" w:sz="0" w:space="0" w:color="auto"/>
        <w:left w:val="none" w:sz="0" w:space="0" w:color="auto"/>
        <w:bottom w:val="none" w:sz="0" w:space="0" w:color="auto"/>
        <w:right w:val="none" w:sz="0" w:space="0" w:color="auto"/>
      </w:divBdr>
    </w:div>
    <w:div w:id="401416879">
      <w:bodyDiv w:val="1"/>
      <w:marLeft w:val="0"/>
      <w:marRight w:val="0"/>
      <w:marTop w:val="0"/>
      <w:marBottom w:val="0"/>
      <w:divBdr>
        <w:top w:val="none" w:sz="0" w:space="0" w:color="auto"/>
        <w:left w:val="none" w:sz="0" w:space="0" w:color="auto"/>
        <w:bottom w:val="none" w:sz="0" w:space="0" w:color="auto"/>
        <w:right w:val="none" w:sz="0" w:space="0" w:color="auto"/>
      </w:divBdr>
    </w:div>
    <w:div w:id="402029090">
      <w:bodyDiv w:val="1"/>
      <w:marLeft w:val="0"/>
      <w:marRight w:val="0"/>
      <w:marTop w:val="0"/>
      <w:marBottom w:val="0"/>
      <w:divBdr>
        <w:top w:val="none" w:sz="0" w:space="0" w:color="auto"/>
        <w:left w:val="none" w:sz="0" w:space="0" w:color="auto"/>
        <w:bottom w:val="none" w:sz="0" w:space="0" w:color="auto"/>
        <w:right w:val="none" w:sz="0" w:space="0" w:color="auto"/>
      </w:divBdr>
    </w:div>
    <w:div w:id="402064073">
      <w:bodyDiv w:val="1"/>
      <w:marLeft w:val="0"/>
      <w:marRight w:val="0"/>
      <w:marTop w:val="0"/>
      <w:marBottom w:val="0"/>
      <w:divBdr>
        <w:top w:val="none" w:sz="0" w:space="0" w:color="auto"/>
        <w:left w:val="none" w:sz="0" w:space="0" w:color="auto"/>
        <w:bottom w:val="none" w:sz="0" w:space="0" w:color="auto"/>
        <w:right w:val="none" w:sz="0" w:space="0" w:color="auto"/>
      </w:divBdr>
    </w:div>
    <w:div w:id="402457546">
      <w:bodyDiv w:val="1"/>
      <w:marLeft w:val="0"/>
      <w:marRight w:val="0"/>
      <w:marTop w:val="0"/>
      <w:marBottom w:val="0"/>
      <w:divBdr>
        <w:top w:val="none" w:sz="0" w:space="0" w:color="auto"/>
        <w:left w:val="none" w:sz="0" w:space="0" w:color="auto"/>
        <w:bottom w:val="none" w:sz="0" w:space="0" w:color="auto"/>
        <w:right w:val="none" w:sz="0" w:space="0" w:color="auto"/>
      </w:divBdr>
    </w:div>
    <w:div w:id="404038638">
      <w:bodyDiv w:val="1"/>
      <w:marLeft w:val="0"/>
      <w:marRight w:val="0"/>
      <w:marTop w:val="0"/>
      <w:marBottom w:val="0"/>
      <w:divBdr>
        <w:top w:val="none" w:sz="0" w:space="0" w:color="auto"/>
        <w:left w:val="none" w:sz="0" w:space="0" w:color="auto"/>
        <w:bottom w:val="none" w:sz="0" w:space="0" w:color="auto"/>
        <w:right w:val="none" w:sz="0" w:space="0" w:color="auto"/>
      </w:divBdr>
    </w:div>
    <w:div w:id="404692961">
      <w:bodyDiv w:val="1"/>
      <w:marLeft w:val="0"/>
      <w:marRight w:val="0"/>
      <w:marTop w:val="0"/>
      <w:marBottom w:val="0"/>
      <w:divBdr>
        <w:top w:val="none" w:sz="0" w:space="0" w:color="auto"/>
        <w:left w:val="none" w:sz="0" w:space="0" w:color="auto"/>
        <w:bottom w:val="none" w:sz="0" w:space="0" w:color="auto"/>
        <w:right w:val="none" w:sz="0" w:space="0" w:color="auto"/>
      </w:divBdr>
    </w:div>
    <w:div w:id="404761797">
      <w:bodyDiv w:val="1"/>
      <w:marLeft w:val="0"/>
      <w:marRight w:val="0"/>
      <w:marTop w:val="0"/>
      <w:marBottom w:val="0"/>
      <w:divBdr>
        <w:top w:val="none" w:sz="0" w:space="0" w:color="auto"/>
        <w:left w:val="none" w:sz="0" w:space="0" w:color="auto"/>
        <w:bottom w:val="none" w:sz="0" w:space="0" w:color="auto"/>
        <w:right w:val="none" w:sz="0" w:space="0" w:color="auto"/>
      </w:divBdr>
    </w:div>
    <w:div w:id="405030044">
      <w:bodyDiv w:val="1"/>
      <w:marLeft w:val="0"/>
      <w:marRight w:val="0"/>
      <w:marTop w:val="0"/>
      <w:marBottom w:val="0"/>
      <w:divBdr>
        <w:top w:val="none" w:sz="0" w:space="0" w:color="auto"/>
        <w:left w:val="none" w:sz="0" w:space="0" w:color="auto"/>
        <w:bottom w:val="none" w:sz="0" w:space="0" w:color="auto"/>
        <w:right w:val="none" w:sz="0" w:space="0" w:color="auto"/>
      </w:divBdr>
    </w:div>
    <w:div w:id="405038343">
      <w:bodyDiv w:val="1"/>
      <w:marLeft w:val="0"/>
      <w:marRight w:val="0"/>
      <w:marTop w:val="0"/>
      <w:marBottom w:val="0"/>
      <w:divBdr>
        <w:top w:val="none" w:sz="0" w:space="0" w:color="auto"/>
        <w:left w:val="none" w:sz="0" w:space="0" w:color="auto"/>
        <w:bottom w:val="none" w:sz="0" w:space="0" w:color="auto"/>
        <w:right w:val="none" w:sz="0" w:space="0" w:color="auto"/>
      </w:divBdr>
    </w:div>
    <w:div w:id="406149296">
      <w:bodyDiv w:val="1"/>
      <w:marLeft w:val="0"/>
      <w:marRight w:val="0"/>
      <w:marTop w:val="0"/>
      <w:marBottom w:val="0"/>
      <w:divBdr>
        <w:top w:val="none" w:sz="0" w:space="0" w:color="auto"/>
        <w:left w:val="none" w:sz="0" w:space="0" w:color="auto"/>
        <w:bottom w:val="none" w:sz="0" w:space="0" w:color="auto"/>
        <w:right w:val="none" w:sz="0" w:space="0" w:color="auto"/>
      </w:divBdr>
    </w:div>
    <w:div w:id="407657121">
      <w:bodyDiv w:val="1"/>
      <w:marLeft w:val="0"/>
      <w:marRight w:val="0"/>
      <w:marTop w:val="0"/>
      <w:marBottom w:val="0"/>
      <w:divBdr>
        <w:top w:val="none" w:sz="0" w:space="0" w:color="auto"/>
        <w:left w:val="none" w:sz="0" w:space="0" w:color="auto"/>
        <w:bottom w:val="none" w:sz="0" w:space="0" w:color="auto"/>
        <w:right w:val="none" w:sz="0" w:space="0" w:color="auto"/>
      </w:divBdr>
    </w:div>
    <w:div w:id="408429422">
      <w:bodyDiv w:val="1"/>
      <w:marLeft w:val="0"/>
      <w:marRight w:val="0"/>
      <w:marTop w:val="0"/>
      <w:marBottom w:val="0"/>
      <w:divBdr>
        <w:top w:val="none" w:sz="0" w:space="0" w:color="auto"/>
        <w:left w:val="none" w:sz="0" w:space="0" w:color="auto"/>
        <w:bottom w:val="none" w:sz="0" w:space="0" w:color="auto"/>
        <w:right w:val="none" w:sz="0" w:space="0" w:color="auto"/>
      </w:divBdr>
    </w:div>
    <w:div w:id="408699167">
      <w:bodyDiv w:val="1"/>
      <w:marLeft w:val="0"/>
      <w:marRight w:val="0"/>
      <w:marTop w:val="0"/>
      <w:marBottom w:val="0"/>
      <w:divBdr>
        <w:top w:val="none" w:sz="0" w:space="0" w:color="auto"/>
        <w:left w:val="none" w:sz="0" w:space="0" w:color="auto"/>
        <w:bottom w:val="none" w:sz="0" w:space="0" w:color="auto"/>
        <w:right w:val="none" w:sz="0" w:space="0" w:color="auto"/>
      </w:divBdr>
    </w:div>
    <w:div w:id="409888212">
      <w:bodyDiv w:val="1"/>
      <w:marLeft w:val="0"/>
      <w:marRight w:val="0"/>
      <w:marTop w:val="0"/>
      <w:marBottom w:val="0"/>
      <w:divBdr>
        <w:top w:val="none" w:sz="0" w:space="0" w:color="auto"/>
        <w:left w:val="none" w:sz="0" w:space="0" w:color="auto"/>
        <w:bottom w:val="none" w:sz="0" w:space="0" w:color="auto"/>
        <w:right w:val="none" w:sz="0" w:space="0" w:color="auto"/>
      </w:divBdr>
    </w:div>
    <w:div w:id="411783073">
      <w:bodyDiv w:val="1"/>
      <w:marLeft w:val="0"/>
      <w:marRight w:val="0"/>
      <w:marTop w:val="0"/>
      <w:marBottom w:val="0"/>
      <w:divBdr>
        <w:top w:val="none" w:sz="0" w:space="0" w:color="auto"/>
        <w:left w:val="none" w:sz="0" w:space="0" w:color="auto"/>
        <w:bottom w:val="none" w:sz="0" w:space="0" w:color="auto"/>
        <w:right w:val="none" w:sz="0" w:space="0" w:color="auto"/>
      </w:divBdr>
    </w:div>
    <w:div w:id="412897764">
      <w:bodyDiv w:val="1"/>
      <w:marLeft w:val="0"/>
      <w:marRight w:val="0"/>
      <w:marTop w:val="0"/>
      <w:marBottom w:val="0"/>
      <w:divBdr>
        <w:top w:val="none" w:sz="0" w:space="0" w:color="auto"/>
        <w:left w:val="none" w:sz="0" w:space="0" w:color="auto"/>
        <w:bottom w:val="none" w:sz="0" w:space="0" w:color="auto"/>
        <w:right w:val="none" w:sz="0" w:space="0" w:color="auto"/>
      </w:divBdr>
    </w:div>
    <w:div w:id="413472966">
      <w:bodyDiv w:val="1"/>
      <w:marLeft w:val="0"/>
      <w:marRight w:val="0"/>
      <w:marTop w:val="0"/>
      <w:marBottom w:val="0"/>
      <w:divBdr>
        <w:top w:val="none" w:sz="0" w:space="0" w:color="auto"/>
        <w:left w:val="none" w:sz="0" w:space="0" w:color="auto"/>
        <w:bottom w:val="none" w:sz="0" w:space="0" w:color="auto"/>
        <w:right w:val="none" w:sz="0" w:space="0" w:color="auto"/>
      </w:divBdr>
    </w:div>
    <w:div w:id="413672661">
      <w:bodyDiv w:val="1"/>
      <w:marLeft w:val="0"/>
      <w:marRight w:val="0"/>
      <w:marTop w:val="0"/>
      <w:marBottom w:val="0"/>
      <w:divBdr>
        <w:top w:val="none" w:sz="0" w:space="0" w:color="auto"/>
        <w:left w:val="none" w:sz="0" w:space="0" w:color="auto"/>
        <w:bottom w:val="none" w:sz="0" w:space="0" w:color="auto"/>
        <w:right w:val="none" w:sz="0" w:space="0" w:color="auto"/>
      </w:divBdr>
    </w:div>
    <w:div w:id="413941566">
      <w:bodyDiv w:val="1"/>
      <w:marLeft w:val="0"/>
      <w:marRight w:val="0"/>
      <w:marTop w:val="0"/>
      <w:marBottom w:val="0"/>
      <w:divBdr>
        <w:top w:val="none" w:sz="0" w:space="0" w:color="auto"/>
        <w:left w:val="none" w:sz="0" w:space="0" w:color="auto"/>
        <w:bottom w:val="none" w:sz="0" w:space="0" w:color="auto"/>
        <w:right w:val="none" w:sz="0" w:space="0" w:color="auto"/>
      </w:divBdr>
    </w:div>
    <w:div w:id="415521701">
      <w:bodyDiv w:val="1"/>
      <w:marLeft w:val="0"/>
      <w:marRight w:val="0"/>
      <w:marTop w:val="0"/>
      <w:marBottom w:val="0"/>
      <w:divBdr>
        <w:top w:val="none" w:sz="0" w:space="0" w:color="auto"/>
        <w:left w:val="none" w:sz="0" w:space="0" w:color="auto"/>
        <w:bottom w:val="none" w:sz="0" w:space="0" w:color="auto"/>
        <w:right w:val="none" w:sz="0" w:space="0" w:color="auto"/>
      </w:divBdr>
    </w:div>
    <w:div w:id="418447731">
      <w:bodyDiv w:val="1"/>
      <w:marLeft w:val="0"/>
      <w:marRight w:val="0"/>
      <w:marTop w:val="0"/>
      <w:marBottom w:val="0"/>
      <w:divBdr>
        <w:top w:val="none" w:sz="0" w:space="0" w:color="auto"/>
        <w:left w:val="none" w:sz="0" w:space="0" w:color="auto"/>
        <w:bottom w:val="none" w:sz="0" w:space="0" w:color="auto"/>
        <w:right w:val="none" w:sz="0" w:space="0" w:color="auto"/>
      </w:divBdr>
    </w:div>
    <w:div w:id="418524421">
      <w:bodyDiv w:val="1"/>
      <w:marLeft w:val="0"/>
      <w:marRight w:val="0"/>
      <w:marTop w:val="0"/>
      <w:marBottom w:val="0"/>
      <w:divBdr>
        <w:top w:val="none" w:sz="0" w:space="0" w:color="auto"/>
        <w:left w:val="none" w:sz="0" w:space="0" w:color="auto"/>
        <w:bottom w:val="none" w:sz="0" w:space="0" w:color="auto"/>
        <w:right w:val="none" w:sz="0" w:space="0" w:color="auto"/>
      </w:divBdr>
    </w:div>
    <w:div w:id="418792630">
      <w:bodyDiv w:val="1"/>
      <w:marLeft w:val="0"/>
      <w:marRight w:val="0"/>
      <w:marTop w:val="0"/>
      <w:marBottom w:val="0"/>
      <w:divBdr>
        <w:top w:val="none" w:sz="0" w:space="0" w:color="auto"/>
        <w:left w:val="none" w:sz="0" w:space="0" w:color="auto"/>
        <w:bottom w:val="none" w:sz="0" w:space="0" w:color="auto"/>
        <w:right w:val="none" w:sz="0" w:space="0" w:color="auto"/>
      </w:divBdr>
    </w:div>
    <w:div w:id="419061585">
      <w:bodyDiv w:val="1"/>
      <w:marLeft w:val="0"/>
      <w:marRight w:val="0"/>
      <w:marTop w:val="0"/>
      <w:marBottom w:val="0"/>
      <w:divBdr>
        <w:top w:val="none" w:sz="0" w:space="0" w:color="auto"/>
        <w:left w:val="none" w:sz="0" w:space="0" w:color="auto"/>
        <w:bottom w:val="none" w:sz="0" w:space="0" w:color="auto"/>
        <w:right w:val="none" w:sz="0" w:space="0" w:color="auto"/>
      </w:divBdr>
    </w:div>
    <w:div w:id="419181063">
      <w:bodyDiv w:val="1"/>
      <w:marLeft w:val="0"/>
      <w:marRight w:val="0"/>
      <w:marTop w:val="0"/>
      <w:marBottom w:val="0"/>
      <w:divBdr>
        <w:top w:val="none" w:sz="0" w:space="0" w:color="auto"/>
        <w:left w:val="none" w:sz="0" w:space="0" w:color="auto"/>
        <w:bottom w:val="none" w:sz="0" w:space="0" w:color="auto"/>
        <w:right w:val="none" w:sz="0" w:space="0" w:color="auto"/>
      </w:divBdr>
    </w:div>
    <w:div w:id="420031924">
      <w:bodyDiv w:val="1"/>
      <w:marLeft w:val="0"/>
      <w:marRight w:val="0"/>
      <w:marTop w:val="0"/>
      <w:marBottom w:val="0"/>
      <w:divBdr>
        <w:top w:val="none" w:sz="0" w:space="0" w:color="auto"/>
        <w:left w:val="none" w:sz="0" w:space="0" w:color="auto"/>
        <w:bottom w:val="none" w:sz="0" w:space="0" w:color="auto"/>
        <w:right w:val="none" w:sz="0" w:space="0" w:color="auto"/>
      </w:divBdr>
    </w:div>
    <w:div w:id="425422345">
      <w:bodyDiv w:val="1"/>
      <w:marLeft w:val="0"/>
      <w:marRight w:val="0"/>
      <w:marTop w:val="0"/>
      <w:marBottom w:val="0"/>
      <w:divBdr>
        <w:top w:val="none" w:sz="0" w:space="0" w:color="auto"/>
        <w:left w:val="none" w:sz="0" w:space="0" w:color="auto"/>
        <w:bottom w:val="none" w:sz="0" w:space="0" w:color="auto"/>
        <w:right w:val="none" w:sz="0" w:space="0" w:color="auto"/>
      </w:divBdr>
    </w:div>
    <w:div w:id="425616707">
      <w:bodyDiv w:val="1"/>
      <w:marLeft w:val="0"/>
      <w:marRight w:val="0"/>
      <w:marTop w:val="0"/>
      <w:marBottom w:val="0"/>
      <w:divBdr>
        <w:top w:val="none" w:sz="0" w:space="0" w:color="auto"/>
        <w:left w:val="none" w:sz="0" w:space="0" w:color="auto"/>
        <w:bottom w:val="none" w:sz="0" w:space="0" w:color="auto"/>
        <w:right w:val="none" w:sz="0" w:space="0" w:color="auto"/>
      </w:divBdr>
    </w:div>
    <w:div w:id="426003293">
      <w:bodyDiv w:val="1"/>
      <w:marLeft w:val="0"/>
      <w:marRight w:val="0"/>
      <w:marTop w:val="0"/>
      <w:marBottom w:val="0"/>
      <w:divBdr>
        <w:top w:val="none" w:sz="0" w:space="0" w:color="auto"/>
        <w:left w:val="none" w:sz="0" w:space="0" w:color="auto"/>
        <w:bottom w:val="none" w:sz="0" w:space="0" w:color="auto"/>
        <w:right w:val="none" w:sz="0" w:space="0" w:color="auto"/>
      </w:divBdr>
    </w:div>
    <w:div w:id="426005133">
      <w:bodyDiv w:val="1"/>
      <w:marLeft w:val="0"/>
      <w:marRight w:val="0"/>
      <w:marTop w:val="0"/>
      <w:marBottom w:val="0"/>
      <w:divBdr>
        <w:top w:val="none" w:sz="0" w:space="0" w:color="auto"/>
        <w:left w:val="none" w:sz="0" w:space="0" w:color="auto"/>
        <w:bottom w:val="none" w:sz="0" w:space="0" w:color="auto"/>
        <w:right w:val="none" w:sz="0" w:space="0" w:color="auto"/>
      </w:divBdr>
    </w:div>
    <w:div w:id="427234430">
      <w:bodyDiv w:val="1"/>
      <w:marLeft w:val="0"/>
      <w:marRight w:val="0"/>
      <w:marTop w:val="0"/>
      <w:marBottom w:val="0"/>
      <w:divBdr>
        <w:top w:val="none" w:sz="0" w:space="0" w:color="auto"/>
        <w:left w:val="none" w:sz="0" w:space="0" w:color="auto"/>
        <w:bottom w:val="none" w:sz="0" w:space="0" w:color="auto"/>
        <w:right w:val="none" w:sz="0" w:space="0" w:color="auto"/>
      </w:divBdr>
    </w:div>
    <w:div w:id="427847626">
      <w:bodyDiv w:val="1"/>
      <w:marLeft w:val="0"/>
      <w:marRight w:val="0"/>
      <w:marTop w:val="0"/>
      <w:marBottom w:val="0"/>
      <w:divBdr>
        <w:top w:val="none" w:sz="0" w:space="0" w:color="auto"/>
        <w:left w:val="none" w:sz="0" w:space="0" w:color="auto"/>
        <w:bottom w:val="none" w:sz="0" w:space="0" w:color="auto"/>
        <w:right w:val="none" w:sz="0" w:space="0" w:color="auto"/>
      </w:divBdr>
    </w:div>
    <w:div w:id="429470875">
      <w:bodyDiv w:val="1"/>
      <w:marLeft w:val="0"/>
      <w:marRight w:val="0"/>
      <w:marTop w:val="0"/>
      <w:marBottom w:val="0"/>
      <w:divBdr>
        <w:top w:val="none" w:sz="0" w:space="0" w:color="auto"/>
        <w:left w:val="none" w:sz="0" w:space="0" w:color="auto"/>
        <w:bottom w:val="none" w:sz="0" w:space="0" w:color="auto"/>
        <w:right w:val="none" w:sz="0" w:space="0" w:color="auto"/>
      </w:divBdr>
    </w:div>
    <w:div w:id="431165921">
      <w:bodyDiv w:val="1"/>
      <w:marLeft w:val="0"/>
      <w:marRight w:val="0"/>
      <w:marTop w:val="0"/>
      <w:marBottom w:val="0"/>
      <w:divBdr>
        <w:top w:val="none" w:sz="0" w:space="0" w:color="auto"/>
        <w:left w:val="none" w:sz="0" w:space="0" w:color="auto"/>
        <w:bottom w:val="none" w:sz="0" w:space="0" w:color="auto"/>
        <w:right w:val="none" w:sz="0" w:space="0" w:color="auto"/>
      </w:divBdr>
    </w:div>
    <w:div w:id="431167780">
      <w:bodyDiv w:val="1"/>
      <w:marLeft w:val="0"/>
      <w:marRight w:val="0"/>
      <w:marTop w:val="0"/>
      <w:marBottom w:val="0"/>
      <w:divBdr>
        <w:top w:val="none" w:sz="0" w:space="0" w:color="auto"/>
        <w:left w:val="none" w:sz="0" w:space="0" w:color="auto"/>
        <w:bottom w:val="none" w:sz="0" w:space="0" w:color="auto"/>
        <w:right w:val="none" w:sz="0" w:space="0" w:color="auto"/>
      </w:divBdr>
    </w:div>
    <w:div w:id="431361001">
      <w:bodyDiv w:val="1"/>
      <w:marLeft w:val="0"/>
      <w:marRight w:val="0"/>
      <w:marTop w:val="0"/>
      <w:marBottom w:val="0"/>
      <w:divBdr>
        <w:top w:val="none" w:sz="0" w:space="0" w:color="auto"/>
        <w:left w:val="none" w:sz="0" w:space="0" w:color="auto"/>
        <w:bottom w:val="none" w:sz="0" w:space="0" w:color="auto"/>
        <w:right w:val="none" w:sz="0" w:space="0" w:color="auto"/>
      </w:divBdr>
    </w:div>
    <w:div w:id="432166086">
      <w:bodyDiv w:val="1"/>
      <w:marLeft w:val="0"/>
      <w:marRight w:val="0"/>
      <w:marTop w:val="0"/>
      <w:marBottom w:val="0"/>
      <w:divBdr>
        <w:top w:val="none" w:sz="0" w:space="0" w:color="auto"/>
        <w:left w:val="none" w:sz="0" w:space="0" w:color="auto"/>
        <w:bottom w:val="none" w:sz="0" w:space="0" w:color="auto"/>
        <w:right w:val="none" w:sz="0" w:space="0" w:color="auto"/>
      </w:divBdr>
    </w:div>
    <w:div w:id="432677047">
      <w:bodyDiv w:val="1"/>
      <w:marLeft w:val="0"/>
      <w:marRight w:val="0"/>
      <w:marTop w:val="0"/>
      <w:marBottom w:val="0"/>
      <w:divBdr>
        <w:top w:val="none" w:sz="0" w:space="0" w:color="auto"/>
        <w:left w:val="none" w:sz="0" w:space="0" w:color="auto"/>
        <w:bottom w:val="none" w:sz="0" w:space="0" w:color="auto"/>
        <w:right w:val="none" w:sz="0" w:space="0" w:color="auto"/>
      </w:divBdr>
    </w:div>
    <w:div w:id="432939350">
      <w:bodyDiv w:val="1"/>
      <w:marLeft w:val="0"/>
      <w:marRight w:val="0"/>
      <w:marTop w:val="0"/>
      <w:marBottom w:val="0"/>
      <w:divBdr>
        <w:top w:val="none" w:sz="0" w:space="0" w:color="auto"/>
        <w:left w:val="none" w:sz="0" w:space="0" w:color="auto"/>
        <w:bottom w:val="none" w:sz="0" w:space="0" w:color="auto"/>
        <w:right w:val="none" w:sz="0" w:space="0" w:color="auto"/>
      </w:divBdr>
    </w:div>
    <w:div w:id="433089500">
      <w:bodyDiv w:val="1"/>
      <w:marLeft w:val="0"/>
      <w:marRight w:val="0"/>
      <w:marTop w:val="0"/>
      <w:marBottom w:val="0"/>
      <w:divBdr>
        <w:top w:val="none" w:sz="0" w:space="0" w:color="auto"/>
        <w:left w:val="none" w:sz="0" w:space="0" w:color="auto"/>
        <w:bottom w:val="none" w:sz="0" w:space="0" w:color="auto"/>
        <w:right w:val="none" w:sz="0" w:space="0" w:color="auto"/>
      </w:divBdr>
    </w:div>
    <w:div w:id="433289364">
      <w:bodyDiv w:val="1"/>
      <w:marLeft w:val="0"/>
      <w:marRight w:val="0"/>
      <w:marTop w:val="0"/>
      <w:marBottom w:val="0"/>
      <w:divBdr>
        <w:top w:val="none" w:sz="0" w:space="0" w:color="auto"/>
        <w:left w:val="none" w:sz="0" w:space="0" w:color="auto"/>
        <w:bottom w:val="none" w:sz="0" w:space="0" w:color="auto"/>
        <w:right w:val="none" w:sz="0" w:space="0" w:color="auto"/>
      </w:divBdr>
    </w:div>
    <w:div w:id="433668971">
      <w:bodyDiv w:val="1"/>
      <w:marLeft w:val="0"/>
      <w:marRight w:val="0"/>
      <w:marTop w:val="0"/>
      <w:marBottom w:val="0"/>
      <w:divBdr>
        <w:top w:val="none" w:sz="0" w:space="0" w:color="auto"/>
        <w:left w:val="none" w:sz="0" w:space="0" w:color="auto"/>
        <w:bottom w:val="none" w:sz="0" w:space="0" w:color="auto"/>
        <w:right w:val="none" w:sz="0" w:space="0" w:color="auto"/>
      </w:divBdr>
    </w:div>
    <w:div w:id="434327313">
      <w:bodyDiv w:val="1"/>
      <w:marLeft w:val="0"/>
      <w:marRight w:val="0"/>
      <w:marTop w:val="0"/>
      <w:marBottom w:val="0"/>
      <w:divBdr>
        <w:top w:val="none" w:sz="0" w:space="0" w:color="auto"/>
        <w:left w:val="none" w:sz="0" w:space="0" w:color="auto"/>
        <w:bottom w:val="none" w:sz="0" w:space="0" w:color="auto"/>
        <w:right w:val="none" w:sz="0" w:space="0" w:color="auto"/>
      </w:divBdr>
    </w:div>
    <w:div w:id="437069909">
      <w:bodyDiv w:val="1"/>
      <w:marLeft w:val="0"/>
      <w:marRight w:val="0"/>
      <w:marTop w:val="0"/>
      <w:marBottom w:val="0"/>
      <w:divBdr>
        <w:top w:val="none" w:sz="0" w:space="0" w:color="auto"/>
        <w:left w:val="none" w:sz="0" w:space="0" w:color="auto"/>
        <w:bottom w:val="none" w:sz="0" w:space="0" w:color="auto"/>
        <w:right w:val="none" w:sz="0" w:space="0" w:color="auto"/>
      </w:divBdr>
    </w:div>
    <w:div w:id="437914260">
      <w:bodyDiv w:val="1"/>
      <w:marLeft w:val="0"/>
      <w:marRight w:val="0"/>
      <w:marTop w:val="0"/>
      <w:marBottom w:val="0"/>
      <w:divBdr>
        <w:top w:val="none" w:sz="0" w:space="0" w:color="auto"/>
        <w:left w:val="none" w:sz="0" w:space="0" w:color="auto"/>
        <w:bottom w:val="none" w:sz="0" w:space="0" w:color="auto"/>
        <w:right w:val="none" w:sz="0" w:space="0" w:color="auto"/>
      </w:divBdr>
    </w:div>
    <w:div w:id="439109119">
      <w:bodyDiv w:val="1"/>
      <w:marLeft w:val="0"/>
      <w:marRight w:val="0"/>
      <w:marTop w:val="0"/>
      <w:marBottom w:val="0"/>
      <w:divBdr>
        <w:top w:val="none" w:sz="0" w:space="0" w:color="auto"/>
        <w:left w:val="none" w:sz="0" w:space="0" w:color="auto"/>
        <w:bottom w:val="none" w:sz="0" w:space="0" w:color="auto"/>
        <w:right w:val="none" w:sz="0" w:space="0" w:color="auto"/>
      </w:divBdr>
    </w:div>
    <w:div w:id="439952791">
      <w:bodyDiv w:val="1"/>
      <w:marLeft w:val="0"/>
      <w:marRight w:val="0"/>
      <w:marTop w:val="0"/>
      <w:marBottom w:val="0"/>
      <w:divBdr>
        <w:top w:val="none" w:sz="0" w:space="0" w:color="auto"/>
        <w:left w:val="none" w:sz="0" w:space="0" w:color="auto"/>
        <w:bottom w:val="none" w:sz="0" w:space="0" w:color="auto"/>
        <w:right w:val="none" w:sz="0" w:space="0" w:color="auto"/>
      </w:divBdr>
    </w:div>
    <w:div w:id="440075841">
      <w:bodyDiv w:val="1"/>
      <w:marLeft w:val="0"/>
      <w:marRight w:val="0"/>
      <w:marTop w:val="0"/>
      <w:marBottom w:val="0"/>
      <w:divBdr>
        <w:top w:val="none" w:sz="0" w:space="0" w:color="auto"/>
        <w:left w:val="none" w:sz="0" w:space="0" w:color="auto"/>
        <w:bottom w:val="none" w:sz="0" w:space="0" w:color="auto"/>
        <w:right w:val="none" w:sz="0" w:space="0" w:color="auto"/>
      </w:divBdr>
    </w:div>
    <w:div w:id="441340050">
      <w:bodyDiv w:val="1"/>
      <w:marLeft w:val="0"/>
      <w:marRight w:val="0"/>
      <w:marTop w:val="0"/>
      <w:marBottom w:val="0"/>
      <w:divBdr>
        <w:top w:val="none" w:sz="0" w:space="0" w:color="auto"/>
        <w:left w:val="none" w:sz="0" w:space="0" w:color="auto"/>
        <w:bottom w:val="none" w:sz="0" w:space="0" w:color="auto"/>
        <w:right w:val="none" w:sz="0" w:space="0" w:color="auto"/>
      </w:divBdr>
    </w:div>
    <w:div w:id="442268361">
      <w:bodyDiv w:val="1"/>
      <w:marLeft w:val="0"/>
      <w:marRight w:val="0"/>
      <w:marTop w:val="0"/>
      <w:marBottom w:val="0"/>
      <w:divBdr>
        <w:top w:val="none" w:sz="0" w:space="0" w:color="auto"/>
        <w:left w:val="none" w:sz="0" w:space="0" w:color="auto"/>
        <w:bottom w:val="none" w:sz="0" w:space="0" w:color="auto"/>
        <w:right w:val="none" w:sz="0" w:space="0" w:color="auto"/>
      </w:divBdr>
    </w:div>
    <w:div w:id="442963957">
      <w:bodyDiv w:val="1"/>
      <w:marLeft w:val="0"/>
      <w:marRight w:val="0"/>
      <w:marTop w:val="0"/>
      <w:marBottom w:val="0"/>
      <w:divBdr>
        <w:top w:val="none" w:sz="0" w:space="0" w:color="auto"/>
        <w:left w:val="none" w:sz="0" w:space="0" w:color="auto"/>
        <w:bottom w:val="none" w:sz="0" w:space="0" w:color="auto"/>
        <w:right w:val="none" w:sz="0" w:space="0" w:color="auto"/>
      </w:divBdr>
    </w:div>
    <w:div w:id="443766958">
      <w:bodyDiv w:val="1"/>
      <w:marLeft w:val="0"/>
      <w:marRight w:val="0"/>
      <w:marTop w:val="0"/>
      <w:marBottom w:val="0"/>
      <w:divBdr>
        <w:top w:val="none" w:sz="0" w:space="0" w:color="auto"/>
        <w:left w:val="none" w:sz="0" w:space="0" w:color="auto"/>
        <w:bottom w:val="none" w:sz="0" w:space="0" w:color="auto"/>
        <w:right w:val="none" w:sz="0" w:space="0" w:color="auto"/>
      </w:divBdr>
    </w:div>
    <w:div w:id="444009943">
      <w:bodyDiv w:val="1"/>
      <w:marLeft w:val="0"/>
      <w:marRight w:val="0"/>
      <w:marTop w:val="0"/>
      <w:marBottom w:val="0"/>
      <w:divBdr>
        <w:top w:val="none" w:sz="0" w:space="0" w:color="auto"/>
        <w:left w:val="none" w:sz="0" w:space="0" w:color="auto"/>
        <w:bottom w:val="none" w:sz="0" w:space="0" w:color="auto"/>
        <w:right w:val="none" w:sz="0" w:space="0" w:color="auto"/>
      </w:divBdr>
    </w:div>
    <w:div w:id="444079737">
      <w:bodyDiv w:val="1"/>
      <w:marLeft w:val="0"/>
      <w:marRight w:val="0"/>
      <w:marTop w:val="0"/>
      <w:marBottom w:val="0"/>
      <w:divBdr>
        <w:top w:val="none" w:sz="0" w:space="0" w:color="auto"/>
        <w:left w:val="none" w:sz="0" w:space="0" w:color="auto"/>
        <w:bottom w:val="none" w:sz="0" w:space="0" w:color="auto"/>
        <w:right w:val="none" w:sz="0" w:space="0" w:color="auto"/>
      </w:divBdr>
    </w:div>
    <w:div w:id="445464560">
      <w:bodyDiv w:val="1"/>
      <w:marLeft w:val="0"/>
      <w:marRight w:val="0"/>
      <w:marTop w:val="0"/>
      <w:marBottom w:val="0"/>
      <w:divBdr>
        <w:top w:val="none" w:sz="0" w:space="0" w:color="auto"/>
        <w:left w:val="none" w:sz="0" w:space="0" w:color="auto"/>
        <w:bottom w:val="none" w:sz="0" w:space="0" w:color="auto"/>
        <w:right w:val="none" w:sz="0" w:space="0" w:color="auto"/>
      </w:divBdr>
    </w:div>
    <w:div w:id="448209880">
      <w:bodyDiv w:val="1"/>
      <w:marLeft w:val="0"/>
      <w:marRight w:val="0"/>
      <w:marTop w:val="0"/>
      <w:marBottom w:val="0"/>
      <w:divBdr>
        <w:top w:val="none" w:sz="0" w:space="0" w:color="auto"/>
        <w:left w:val="none" w:sz="0" w:space="0" w:color="auto"/>
        <w:bottom w:val="none" w:sz="0" w:space="0" w:color="auto"/>
        <w:right w:val="none" w:sz="0" w:space="0" w:color="auto"/>
      </w:divBdr>
    </w:div>
    <w:div w:id="449517735">
      <w:bodyDiv w:val="1"/>
      <w:marLeft w:val="0"/>
      <w:marRight w:val="0"/>
      <w:marTop w:val="0"/>
      <w:marBottom w:val="0"/>
      <w:divBdr>
        <w:top w:val="none" w:sz="0" w:space="0" w:color="auto"/>
        <w:left w:val="none" w:sz="0" w:space="0" w:color="auto"/>
        <w:bottom w:val="none" w:sz="0" w:space="0" w:color="auto"/>
        <w:right w:val="none" w:sz="0" w:space="0" w:color="auto"/>
      </w:divBdr>
    </w:div>
    <w:div w:id="449931972">
      <w:bodyDiv w:val="1"/>
      <w:marLeft w:val="0"/>
      <w:marRight w:val="0"/>
      <w:marTop w:val="0"/>
      <w:marBottom w:val="0"/>
      <w:divBdr>
        <w:top w:val="none" w:sz="0" w:space="0" w:color="auto"/>
        <w:left w:val="none" w:sz="0" w:space="0" w:color="auto"/>
        <w:bottom w:val="none" w:sz="0" w:space="0" w:color="auto"/>
        <w:right w:val="none" w:sz="0" w:space="0" w:color="auto"/>
      </w:divBdr>
    </w:div>
    <w:div w:id="451365350">
      <w:bodyDiv w:val="1"/>
      <w:marLeft w:val="0"/>
      <w:marRight w:val="0"/>
      <w:marTop w:val="0"/>
      <w:marBottom w:val="0"/>
      <w:divBdr>
        <w:top w:val="none" w:sz="0" w:space="0" w:color="auto"/>
        <w:left w:val="none" w:sz="0" w:space="0" w:color="auto"/>
        <w:bottom w:val="none" w:sz="0" w:space="0" w:color="auto"/>
        <w:right w:val="none" w:sz="0" w:space="0" w:color="auto"/>
      </w:divBdr>
    </w:div>
    <w:div w:id="451440627">
      <w:bodyDiv w:val="1"/>
      <w:marLeft w:val="0"/>
      <w:marRight w:val="0"/>
      <w:marTop w:val="0"/>
      <w:marBottom w:val="0"/>
      <w:divBdr>
        <w:top w:val="none" w:sz="0" w:space="0" w:color="auto"/>
        <w:left w:val="none" w:sz="0" w:space="0" w:color="auto"/>
        <w:bottom w:val="none" w:sz="0" w:space="0" w:color="auto"/>
        <w:right w:val="none" w:sz="0" w:space="0" w:color="auto"/>
      </w:divBdr>
    </w:div>
    <w:div w:id="451872302">
      <w:bodyDiv w:val="1"/>
      <w:marLeft w:val="0"/>
      <w:marRight w:val="0"/>
      <w:marTop w:val="0"/>
      <w:marBottom w:val="0"/>
      <w:divBdr>
        <w:top w:val="none" w:sz="0" w:space="0" w:color="auto"/>
        <w:left w:val="none" w:sz="0" w:space="0" w:color="auto"/>
        <w:bottom w:val="none" w:sz="0" w:space="0" w:color="auto"/>
        <w:right w:val="none" w:sz="0" w:space="0" w:color="auto"/>
      </w:divBdr>
    </w:div>
    <w:div w:id="452330965">
      <w:bodyDiv w:val="1"/>
      <w:marLeft w:val="0"/>
      <w:marRight w:val="0"/>
      <w:marTop w:val="0"/>
      <w:marBottom w:val="0"/>
      <w:divBdr>
        <w:top w:val="none" w:sz="0" w:space="0" w:color="auto"/>
        <w:left w:val="none" w:sz="0" w:space="0" w:color="auto"/>
        <w:bottom w:val="none" w:sz="0" w:space="0" w:color="auto"/>
        <w:right w:val="none" w:sz="0" w:space="0" w:color="auto"/>
      </w:divBdr>
    </w:div>
    <w:div w:id="453207988">
      <w:bodyDiv w:val="1"/>
      <w:marLeft w:val="0"/>
      <w:marRight w:val="0"/>
      <w:marTop w:val="0"/>
      <w:marBottom w:val="0"/>
      <w:divBdr>
        <w:top w:val="none" w:sz="0" w:space="0" w:color="auto"/>
        <w:left w:val="none" w:sz="0" w:space="0" w:color="auto"/>
        <w:bottom w:val="none" w:sz="0" w:space="0" w:color="auto"/>
        <w:right w:val="none" w:sz="0" w:space="0" w:color="auto"/>
      </w:divBdr>
    </w:div>
    <w:div w:id="453408199">
      <w:bodyDiv w:val="1"/>
      <w:marLeft w:val="0"/>
      <w:marRight w:val="0"/>
      <w:marTop w:val="0"/>
      <w:marBottom w:val="0"/>
      <w:divBdr>
        <w:top w:val="none" w:sz="0" w:space="0" w:color="auto"/>
        <w:left w:val="none" w:sz="0" w:space="0" w:color="auto"/>
        <w:bottom w:val="none" w:sz="0" w:space="0" w:color="auto"/>
        <w:right w:val="none" w:sz="0" w:space="0" w:color="auto"/>
      </w:divBdr>
    </w:div>
    <w:div w:id="453910585">
      <w:bodyDiv w:val="1"/>
      <w:marLeft w:val="0"/>
      <w:marRight w:val="0"/>
      <w:marTop w:val="0"/>
      <w:marBottom w:val="0"/>
      <w:divBdr>
        <w:top w:val="none" w:sz="0" w:space="0" w:color="auto"/>
        <w:left w:val="none" w:sz="0" w:space="0" w:color="auto"/>
        <w:bottom w:val="none" w:sz="0" w:space="0" w:color="auto"/>
        <w:right w:val="none" w:sz="0" w:space="0" w:color="auto"/>
      </w:divBdr>
    </w:div>
    <w:div w:id="455484717">
      <w:bodyDiv w:val="1"/>
      <w:marLeft w:val="0"/>
      <w:marRight w:val="0"/>
      <w:marTop w:val="0"/>
      <w:marBottom w:val="0"/>
      <w:divBdr>
        <w:top w:val="none" w:sz="0" w:space="0" w:color="auto"/>
        <w:left w:val="none" w:sz="0" w:space="0" w:color="auto"/>
        <w:bottom w:val="none" w:sz="0" w:space="0" w:color="auto"/>
        <w:right w:val="none" w:sz="0" w:space="0" w:color="auto"/>
      </w:divBdr>
    </w:div>
    <w:div w:id="455608409">
      <w:bodyDiv w:val="1"/>
      <w:marLeft w:val="0"/>
      <w:marRight w:val="0"/>
      <w:marTop w:val="0"/>
      <w:marBottom w:val="0"/>
      <w:divBdr>
        <w:top w:val="none" w:sz="0" w:space="0" w:color="auto"/>
        <w:left w:val="none" w:sz="0" w:space="0" w:color="auto"/>
        <w:bottom w:val="none" w:sz="0" w:space="0" w:color="auto"/>
        <w:right w:val="none" w:sz="0" w:space="0" w:color="auto"/>
      </w:divBdr>
      <w:divsChild>
        <w:div w:id="403071057">
          <w:marLeft w:val="0"/>
          <w:marRight w:val="0"/>
          <w:marTop w:val="0"/>
          <w:marBottom w:val="0"/>
          <w:divBdr>
            <w:top w:val="none" w:sz="0" w:space="0" w:color="auto"/>
            <w:left w:val="none" w:sz="0" w:space="0" w:color="auto"/>
            <w:bottom w:val="none" w:sz="0" w:space="0" w:color="auto"/>
            <w:right w:val="none" w:sz="0" w:space="0" w:color="auto"/>
          </w:divBdr>
          <w:divsChild>
            <w:div w:id="1388722210">
              <w:marLeft w:val="0"/>
              <w:marRight w:val="0"/>
              <w:marTop w:val="0"/>
              <w:marBottom w:val="0"/>
              <w:divBdr>
                <w:top w:val="none" w:sz="0" w:space="0" w:color="auto"/>
                <w:left w:val="none" w:sz="0" w:space="0" w:color="auto"/>
                <w:bottom w:val="none" w:sz="0" w:space="0" w:color="auto"/>
                <w:right w:val="none" w:sz="0" w:space="0" w:color="auto"/>
              </w:divBdr>
              <w:divsChild>
                <w:div w:id="12499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803164">
      <w:bodyDiv w:val="1"/>
      <w:marLeft w:val="0"/>
      <w:marRight w:val="0"/>
      <w:marTop w:val="0"/>
      <w:marBottom w:val="0"/>
      <w:divBdr>
        <w:top w:val="none" w:sz="0" w:space="0" w:color="auto"/>
        <w:left w:val="none" w:sz="0" w:space="0" w:color="auto"/>
        <w:bottom w:val="none" w:sz="0" w:space="0" w:color="auto"/>
        <w:right w:val="none" w:sz="0" w:space="0" w:color="auto"/>
      </w:divBdr>
    </w:div>
    <w:div w:id="457263933">
      <w:bodyDiv w:val="1"/>
      <w:marLeft w:val="0"/>
      <w:marRight w:val="0"/>
      <w:marTop w:val="0"/>
      <w:marBottom w:val="0"/>
      <w:divBdr>
        <w:top w:val="none" w:sz="0" w:space="0" w:color="auto"/>
        <w:left w:val="none" w:sz="0" w:space="0" w:color="auto"/>
        <w:bottom w:val="none" w:sz="0" w:space="0" w:color="auto"/>
        <w:right w:val="none" w:sz="0" w:space="0" w:color="auto"/>
      </w:divBdr>
    </w:div>
    <w:div w:id="457842406">
      <w:bodyDiv w:val="1"/>
      <w:marLeft w:val="0"/>
      <w:marRight w:val="0"/>
      <w:marTop w:val="0"/>
      <w:marBottom w:val="0"/>
      <w:divBdr>
        <w:top w:val="none" w:sz="0" w:space="0" w:color="auto"/>
        <w:left w:val="none" w:sz="0" w:space="0" w:color="auto"/>
        <w:bottom w:val="none" w:sz="0" w:space="0" w:color="auto"/>
        <w:right w:val="none" w:sz="0" w:space="0" w:color="auto"/>
      </w:divBdr>
    </w:div>
    <w:div w:id="459425797">
      <w:bodyDiv w:val="1"/>
      <w:marLeft w:val="0"/>
      <w:marRight w:val="0"/>
      <w:marTop w:val="0"/>
      <w:marBottom w:val="0"/>
      <w:divBdr>
        <w:top w:val="none" w:sz="0" w:space="0" w:color="auto"/>
        <w:left w:val="none" w:sz="0" w:space="0" w:color="auto"/>
        <w:bottom w:val="none" w:sz="0" w:space="0" w:color="auto"/>
        <w:right w:val="none" w:sz="0" w:space="0" w:color="auto"/>
      </w:divBdr>
    </w:div>
    <w:div w:id="459764189">
      <w:bodyDiv w:val="1"/>
      <w:marLeft w:val="0"/>
      <w:marRight w:val="0"/>
      <w:marTop w:val="0"/>
      <w:marBottom w:val="0"/>
      <w:divBdr>
        <w:top w:val="none" w:sz="0" w:space="0" w:color="auto"/>
        <w:left w:val="none" w:sz="0" w:space="0" w:color="auto"/>
        <w:bottom w:val="none" w:sz="0" w:space="0" w:color="auto"/>
        <w:right w:val="none" w:sz="0" w:space="0" w:color="auto"/>
      </w:divBdr>
    </w:div>
    <w:div w:id="459882859">
      <w:bodyDiv w:val="1"/>
      <w:marLeft w:val="0"/>
      <w:marRight w:val="0"/>
      <w:marTop w:val="0"/>
      <w:marBottom w:val="0"/>
      <w:divBdr>
        <w:top w:val="none" w:sz="0" w:space="0" w:color="auto"/>
        <w:left w:val="none" w:sz="0" w:space="0" w:color="auto"/>
        <w:bottom w:val="none" w:sz="0" w:space="0" w:color="auto"/>
        <w:right w:val="none" w:sz="0" w:space="0" w:color="auto"/>
      </w:divBdr>
      <w:divsChild>
        <w:div w:id="148636369">
          <w:marLeft w:val="0"/>
          <w:marRight w:val="0"/>
          <w:marTop w:val="0"/>
          <w:marBottom w:val="0"/>
          <w:divBdr>
            <w:top w:val="none" w:sz="0" w:space="0" w:color="auto"/>
            <w:left w:val="none" w:sz="0" w:space="0" w:color="auto"/>
            <w:bottom w:val="none" w:sz="0" w:space="0" w:color="auto"/>
            <w:right w:val="none" w:sz="0" w:space="0" w:color="auto"/>
          </w:divBdr>
        </w:div>
        <w:div w:id="828986526">
          <w:marLeft w:val="0"/>
          <w:marRight w:val="0"/>
          <w:marTop w:val="0"/>
          <w:marBottom w:val="0"/>
          <w:divBdr>
            <w:top w:val="none" w:sz="0" w:space="0" w:color="auto"/>
            <w:left w:val="none" w:sz="0" w:space="0" w:color="auto"/>
            <w:bottom w:val="none" w:sz="0" w:space="0" w:color="auto"/>
            <w:right w:val="none" w:sz="0" w:space="0" w:color="auto"/>
          </w:divBdr>
        </w:div>
        <w:div w:id="1097553376">
          <w:marLeft w:val="0"/>
          <w:marRight w:val="0"/>
          <w:marTop w:val="0"/>
          <w:marBottom w:val="0"/>
          <w:divBdr>
            <w:top w:val="none" w:sz="0" w:space="0" w:color="auto"/>
            <w:left w:val="none" w:sz="0" w:space="0" w:color="auto"/>
            <w:bottom w:val="none" w:sz="0" w:space="0" w:color="auto"/>
            <w:right w:val="none" w:sz="0" w:space="0" w:color="auto"/>
          </w:divBdr>
        </w:div>
      </w:divsChild>
    </w:div>
    <w:div w:id="460653069">
      <w:bodyDiv w:val="1"/>
      <w:marLeft w:val="0"/>
      <w:marRight w:val="0"/>
      <w:marTop w:val="0"/>
      <w:marBottom w:val="0"/>
      <w:divBdr>
        <w:top w:val="none" w:sz="0" w:space="0" w:color="auto"/>
        <w:left w:val="none" w:sz="0" w:space="0" w:color="auto"/>
        <w:bottom w:val="none" w:sz="0" w:space="0" w:color="auto"/>
        <w:right w:val="none" w:sz="0" w:space="0" w:color="auto"/>
      </w:divBdr>
    </w:div>
    <w:div w:id="461121553">
      <w:bodyDiv w:val="1"/>
      <w:marLeft w:val="0"/>
      <w:marRight w:val="0"/>
      <w:marTop w:val="0"/>
      <w:marBottom w:val="0"/>
      <w:divBdr>
        <w:top w:val="none" w:sz="0" w:space="0" w:color="auto"/>
        <w:left w:val="none" w:sz="0" w:space="0" w:color="auto"/>
        <w:bottom w:val="none" w:sz="0" w:space="0" w:color="auto"/>
        <w:right w:val="none" w:sz="0" w:space="0" w:color="auto"/>
      </w:divBdr>
    </w:div>
    <w:div w:id="461926067">
      <w:bodyDiv w:val="1"/>
      <w:marLeft w:val="0"/>
      <w:marRight w:val="0"/>
      <w:marTop w:val="0"/>
      <w:marBottom w:val="0"/>
      <w:divBdr>
        <w:top w:val="none" w:sz="0" w:space="0" w:color="auto"/>
        <w:left w:val="none" w:sz="0" w:space="0" w:color="auto"/>
        <w:bottom w:val="none" w:sz="0" w:space="0" w:color="auto"/>
        <w:right w:val="none" w:sz="0" w:space="0" w:color="auto"/>
      </w:divBdr>
    </w:div>
    <w:div w:id="462626128">
      <w:bodyDiv w:val="1"/>
      <w:marLeft w:val="0"/>
      <w:marRight w:val="0"/>
      <w:marTop w:val="0"/>
      <w:marBottom w:val="0"/>
      <w:divBdr>
        <w:top w:val="none" w:sz="0" w:space="0" w:color="auto"/>
        <w:left w:val="none" w:sz="0" w:space="0" w:color="auto"/>
        <w:bottom w:val="none" w:sz="0" w:space="0" w:color="auto"/>
        <w:right w:val="none" w:sz="0" w:space="0" w:color="auto"/>
      </w:divBdr>
    </w:div>
    <w:div w:id="463238014">
      <w:bodyDiv w:val="1"/>
      <w:marLeft w:val="0"/>
      <w:marRight w:val="0"/>
      <w:marTop w:val="0"/>
      <w:marBottom w:val="0"/>
      <w:divBdr>
        <w:top w:val="none" w:sz="0" w:space="0" w:color="auto"/>
        <w:left w:val="none" w:sz="0" w:space="0" w:color="auto"/>
        <w:bottom w:val="none" w:sz="0" w:space="0" w:color="auto"/>
        <w:right w:val="none" w:sz="0" w:space="0" w:color="auto"/>
      </w:divBdr>
    </w:div>
    <w:div w:id="463816014">
      <w:bodyDiv w:val="1"/>
      <w:marLeft w:val="0"/>
      <w:marRight w:val="0"/>
      <w:marTop w:val="0"/>
      <w:marBottom w:val="0"/>
      <w:divBdr>
        <w:top w:val="none" w:sz="0" w:space="0" w:color="auto"/>
        <w:left w:val="none" w:sz="0" w:space="0" w:color="auto"/>
        <w:bottom w:val="none" w:sz="0" w:space="0" w:color="auto"/>
        <w:right w:val="none" w:sz="0" w:space="0" w:color="auto"/>
      </w:divBdr>
    </w:div>
    <w:div w:id="463890356">
      <w:bodyDiv w:val="1"/>
      <w:marLeft w:val="0"/>
      <w:marRight w:val="0"/>
      <w:marTop w:val="0"/>
      <w:marBottom w:val="0"/>
      <w:divBdr>
        <w:top w:val="none" w:sz="0" w:space="0" w:color="auto"/>
        <w:left w:val="none" w:sz="0" w:space="0" w:color="auto"/>
        <w:bottom w:val="none" w:sz="0" w:space="0" w:color="auto"/>
        <w:right w:val="none" w:sz="0" w:space="0" w:color="auto"/>
      </w:divBdr>
    </w:div>
    <w:div w:id="464273136">
      <w:bodyDiv w:val="1"/>
      <w:marLeft w:val="0"/>
      <w:marRight w:val="0"/>
      <w:marTop w:val="0"/>
      <w:marBottom w:val="0"/>
      <w:divBdr>
        <w:top w:val="none" w:sz="0" w:space="0" w:color="auto"/>
        <w:left w:val="none" w:sz="0" w:space="0" w:color="auto"/>
        <w:bottom w:val="none" w:sz="0" w:space="0" w:color="auto"/>
        <w:right w:val="none" w:sz="0" w:space="0" w:color="auto"/>
      </w:divBdr>
    </w:div>
    <w:div w:id="466167055">
      <w:bodyDiv w:val="1"/>
      <w:marLeft w:val="0"/>
      <w:marRight w:val="0"/>
      <w:marTop w:val="0"/>
      <w:marBottom w:val="0"/>
      <w:divBdr>
        <w:top w:val="none" w:sz="0" w:space="0" w:color="auto"/>
        <w:left w:val="none" w:sz="0" w:space="0" w:color="auto"/>
        <w:bottom w:val="none" w:sz="0" w:space="0" w:color="auto"/>
        <w:right w:val="none" w:sz="0" w:space="0" w:color="auto"/>
      </w:divBdr>
    </w:div>
    <w:div w:id="466510636">
      <w:bodyDiv w:val="1"/>
      <w:marLeft w:val="0"/>
      <w:marRight w:val="0"/>
      <w:marTop w:val="0"/>
      <w:marBottom w:val="0"/>
      <w:divBdr>
        <w:top w:val="none" w:sz="0" w:space="0" w:color="auto"/>
        <w:left w:val="none" w:sz="0" w:space="0" w:color="auto"/>
        <w:bottom w:val="none" w:sz="0" w:space="0" w:color="auto"/>
        <w:right w:val="none" w:sz="0" w:space="0" w:color="auto"/>
      </w:divBdr>
    </w:div>
    <w:div w:id="466901680">
      <w:bodyDiv w:val="1"/>
      <w:marLeft w:val="0"/>
      <w:marRight w:val="0"/>
      <w:marTop w:val="0"/>
      <w:marBottom w:val="0"/>
      <w:divBdr>
        <w:top w:val="none" w:sz="0" w:space="0" w:color="auto"/>
        <w:left w:val="none" w:sz="0" w:space="0" w:color="auto"/>
        <w:bottom w:val="none" w:sz="0" w:space="0" w:color="auto"/>
        <w:right w:val="none" w:sz="0" w:space="0" w:color="auto"/>
      </w:divBdr>
    </w:div>
    <w:div w:id="468325715">
      <w:bodyDiv w:val="1"/>
      <w:marLeft w:val="0"/>
      <w:marRight w:val="0"/>
      <w:marTop w:val="0"/>
      <w:marBottom w:val="0"/>
      <w:divBdr>
        <w:top w:val="none" w:sz="0" w:space="0" w:color="auto"/>
        <w:left w:val="none" w:sz="0" w:space="0" w:color="auto"/>
        <w:bottom w:val="none" w:sz="0" w:space="0" w:color="auto"/>
        <w:right w:val="none" w:sz="0" w:space="0" w:color="auto"/>
      </w:divBdr>
    </w:div>
    <w:div w:id="468476016">
      <w:bodyDiv w:val="1"/>
      <w:marLeft w:val="0"/>
      <w:marRight w:val="0"/>
      <w:marTop w:val="0"/>
      <w:marBottom w:val="0"/>
      <w:divBdr>
        <w:top w:val="none" w:sz="0" w:space="0" w:color="auto"/>
        <w:left w:val="none" w:sz="0" w:space="0" w:color="auto"/>
        <w:bottom w:val="none" w:sz="0" w:space="0" w:color="auto"/>
        <w:right w:val="none" w:sz="0" w:space="0" w:color="auto"/>
      </w:divBdr>
    </w:div>
    <w:div w:id="468933918">
      <w:bodyDiv w:val="1"/>
      <w:marLeft w:val="0"/>
      <w:marRight w:val="0"/>
      <w:marTop w:val="0"/>
      <w:marBottom w:val="0"/>
      <w:divBdr>
        <w:top w:val="none" w:sz="0" w:space="0" w:color="auto"/>
        <w:left w:val="none" w:sz="0" w:space="0" w:color="auto"/>
        <w:bottom w:val="none" w:sz="0" w:space="0" w:color="auto"/>
        <w:right w:val="none" w:sz="0" w:space="0" w:color="auto"/>
      </w:divBdr>
    </w:div>
    <w:div w:id="470172810">
      <w:bodyDiv w:val="1"/>
      <w:marLeft w:val="0"/>
      <w:marRight w:val="0"/>
      <w:marTop w:val="0"/>
      <w:marBottom w:val="0"/>
      <w:divBdr>
        <w:top w:val="none" w:sz="0" w:space="0" w:color="auto"/>
        <w:left w:val="none" w:sz="0" w:space="0" w:color="auto"/>
        <w:bottom w:val="none" w:sz="0" w:space="0" w:color="auto"/>
        <w:right w:val="none" w:sz="0" w:space="0" w:color="auto"/>
      </w:divBdr>
    </w:div>
    <w:div w:id="470442892">
      <w:bodyDiv w:val="1"/>
      <w:marLeft w:val="0"/>
      <w:marRight w:val="0"/>
      <w:marTop w:val="0"/>
      <w:marBottom w:val="0"/>
      <w:divBdr>
        <w:top w:val="none" w:sz="0" w:space="0" w:color="auto"/>
        <w:left w:val="none" w:sz="0" w:space="0" w:color="auto"/>
        <w:bottom w:val="none" w:sz="0" w:space="0" w:color="auto"/>
        <w:right w:val="none" w:sz="0" w:space="0" w:color="auto"/>
      </w:divBdr>
    </w:div>
    <w:div w:id="470825280">
      <w:bodyDiv w:val="1"/>
      <w:marLeft w:val="0"/>
      <w:marRight w:val="0"/>
      <w:marTop w:val="0"/>
      <w:marBottom w:val="0"/>
      <w:divBdr>
        <w:top w:val="none" w:sz="0" w:space="0" w:color="auto"/>
        <w:left w:val="none" w:sz="0" w:space="0" w:color="auto"/>
        <w:bottom w:val="none" w:sz="0" w:space="0" w:color="auto"/>
        <w:right w:val="none" w:sz="0" w:space="0" w:color="auto"/>
      </w:divBdr>
    </w:div>
    <w:div w:id="472481576">
      <w:bodyDiv w:val="1"/>
      <w:marLeft w:val="0"/>
      <w:marRight w:val="0"/>
      <w:marTop w:val="0"/>
      <w:marBottom w:val="0"/>
      <w:divBdr>
        <w:top w:val="none" w:sz="0" w:space="0" w:color="auto"/>
        <w:left w:val="none" w:sz="0" w:space="0" w:color="auto"/>
        <w:bottom w:val="none" w:sz="0" w:space="0" w:color="auto"/>
        <w:right w:val="none" w:sz="0" w:space="0" w:color="auto"/>
      </w:divBdr>
    </w:div>
    <w:div w:id="473109754">
      <w:bodyDiv w:val="1"/>
      <w:marLeft w:val="0"/>
      <w:marRight w:val="0"/>
      <w:marTop w:val="0"/>
      <w:marBottom w:val="0"/>
      <w:divBdr>
        <w:top w:val="none" w:sz="0" w:space="0" w:color="auto"/>
        <w:left w:val="none" w:sz="0" w:space="0" w:color="auto"/>
        <w:bottom w:val="none" w:sz="0" w:space="0" w:color="auto"/>
        <w:right w:val="none" w:sz="0" w:space="0" w:color="auto"/>
      </w:divBdr>
    </w:div>
    <w:div w:id="473110693">
      <w:bodyDiv w:val="1"/>
      <w:marLeft w:val="0"/>
      <w:marRight w:val="0"/>
      <w:marTop w:val="0"/>
      <w:marBottom w:val="0"/>
      <w:divBdr>
        <w:top w:val="none" w:sz="0" w:space="0" w:color="auto"/>
        <w:left w:val="none" w:sz="0" w:space="0" w:color="auto"/>
        <w:bottom w:val="none" w:sz="0" w:space="0" w:color="auto"/>
        <w:right w:val="none" w:sz="0" w:space="0" w:color="auto"/>
      </w:divBdr>
    </w:div>
    <w:div w:id="473527986">
      <w:bodyDiv w:val="1"/>
      <w:marLeft w:val="0"/>
      <w:marRight w:val="0"/>
      <w:marTop w:val="0"/>
      <w:marBottom w:val="0"/>
      <w:divBdr>
        <w:top w:val="none" w:sz="0" w:space="0" w:color="auto"/>
        <w:left w:val="none" w:sz="0" w:space="0" w:color="auto"/>
        <w:bottom w:val="none" w:sz="0" w:space="0" w:color="auto"/>
        <w:right w:val="none" w:sz="0" w:space="0" w:color="auto"/>
      </w:divBdr>
    </w:div>
    <w:div w:id="473646743">
      <w:bodyDiv w:val="1"/>
      <w:marLeft w:val="0"/>
      <w:marRight w:val="0"/>
      <w:marTop w:val="0"/>
      <w:marBottom w:val="0"/>
      <w:divBdr>
        <w:top w:val="none" w:sz="0" w:space="0" w:color="auto"/>
        <w:left w:val="none" w:sz="0" w:space="0" w:color="auto"/>
        <w:bottom w:val="none" w:sz="0" w:space="0" w:color="auto"/>
        <w:right w:val="none" w:sz="0" w:space="0" w:color="auto"/>
      </w:divBdr>
    </w:div>
    <w:div w:id="475294676">
      <w:bodyDiv w:val="1"/>
      <w:marLeft w:val="0"/>
      <w:marRight w:val="0"/>
      <w:marTop w:val="0"/>
      <w:marBottom w:val="0"/>
      <w:divBdr>
        <w:top w:val="none" w:sz="0" w:space="0" w:color="auto"/>
        <w:left w:val="none" w:sz="0" w:space="0" w:color="auto"/>
        <w:bottom w:val="none" w:sz="0" w:space="0" w:color="auto"/>
        <w:right w:val="none" w:sz="0" w:space="0" w:color="auto"/>
      </w:divBdr>
    </w:div>
    <w:div w:id="475297052">
      <w:bodyDiv w:val="1"/>
      <w:marLeft w:val="0"/>
      <w:marRight w:val="0"/>
      <w:marTop w:val="0"/>
      <w:marBottom w:val="0"/>
      <w:divBdr>
        <w:top w:val="none" w:sz="0" w:space="0" w:color="auto"/>
        <w:left w:val="none" w:sz="0" w:space="0" w:color="auto"/>
        <w:bottom w:val="none" w:sz="0" w:space="0" w:color="auto"/>
        <w:right w:val="none" w:sz="0" w:space="0" w:color="auto"/>
      </w:divBdr>
    </w:div>
    <w:div w:id="476193671">
      <w:bodyDiv w:val="1"/>
      <w:marLeft w:val="0"/>
      <w:marRight w:val="0"/>
      <w:marTop w:val="0"/>
      <w:marBottom w:val="0"/>
      <w:divBdr>
        <w:top w:val="none" w:sz="0" w:space="0" w:color="auto"/>
        <w:left w:val="none" w:sz="0" w:space="0" w:color="auto"/>
        <w:bottom w:val="none" w:sz="0" w:space="0" w:color="auto"/>
        <w:right w:val="none" w:sz="0" w:space="0" w:color="auto"/>
      </w:divBdr>
    </w:div>
    <w:div w:id="476461681">
      <w:bodyDiv w:val="1"/>
      <w:marLeft w:val="0"/>
      <w:marRight w:val="0"/>
      <w:marTop w:val="0"/>
      <w:marBottom w:val="0"/>
      <w:divBdr>
        <w:top w:val="none" w:sz="0" w:space="0" w:color="auto"/>
        <w:left w:val="none" w:sz="0" w:space="0" w:color="auto"/>
        <w:bottom w:val="none" w:sz="0" w:space="0" w:color="auto"/>
        <w:right w:val="none" w:sz="0" w:space="0" w:color="auto"/>
      </w:divBdr>
    </w:div>
    <w:div w:id="477966454">
      <w:bodyDiv w:val="1"/>
      <w:marLeft w:val="0"/>
      <w:marRight w:val="0"/>
      <w:marTop w:val="0"/>
      <w:marBottom w:val="0"/>
      <w:divBdr>
        <w:top w:val="none" w:sz="0" w:space="0" w:color="auto"/>
        <w:left w:val="none" w:sz="0" w:space="0" w:color="auto"/>
        <w:bottom w:val="none" w:sz="0" w:space="0" w:color="auto"/>
        <w:right w:val="none" w:sz="0" w:space="0" w:color="auto"/>
      </w:divBdr>
    </w:div>
    <w:div w:id="478110212">
      <w:bodyDiv w:val="1"/>
      <w:marLeft w:val="0"/>
      <w:marRight w:val="0"/>
      <w:marTop w:val="0"/>
      <w:marBottom w:val="0"/>
      <w:divBdr>
        <w:top w:val="none" w:sz="0" w:space="0" w:color="auto"/>
        <w:left w:val="none" w:sz="0" w:space="0" w:color="auto"/>
        <w:bottom w:val="none" w:sz="0" w:space="0" w:color="auto"/>
        <w:right w:val="none" w:sz="0" w:space="0" w:color="auto"/>
      </w:divBdr>
    </w:div>
    <w:div w:id="478502148">
      <w:bodyDiv w:val="1"/>
      <w:marLeft w:val="0"/>
      <w:marRight w:val="0"/>
      <w:marTop w:val="0"/>
      <w:marBottom w:val="0"/>
      <w:divBdr>
        <w:top w:val="none" w:sz="0" w:space="0" w:color="auto"/>
        <w:left w:val="none" w:sz="0" w:space="0" w:color="auto"/>
        <w:bottom w:val="none" w:sz="0" w:space="0" w:color="auto"/>
        <w:right w:val="none" w:sz="0" w:space="0" w:color="auto"/>
      </w:divBdr>
    </w:div>
    <w:div w:id="478812802">
      <w:bodyDiv w:val="1"/>
      <w:marLeft w:val="0"/>
      <w:marRight w:val="0"/>
      <w:marTop w:val="0"/>
      <w:marBottom w:val="0"/>
      <w:divBdr>
        <w:top w:val="none" w:sz="0" w:space="0" w:color="auto"/>
        <w:left w:val="none" w:sz="0" w:space="0" w:color="auto"/>
        <w:bottom w:val="none" w:sz="0" w:space="0" w:color="auto"/>
        <w:right w:val="none" w:sz="0" w:space="0" w:color="auto"/>
      </w:divBdr>
    </w:div>
    <w:div w:id="479201823">
      <w:bodyDiv w:val="1"/>
      <w:marLeft w:val="0"/>
      <w:marRight w:val="0"/>
      <w:marTop w:val="0"/>
      <w:marBottom w:val="0"/>
      <w:divBdr>
        <w:top w:val="none" w:sz="0" w:space="0" w:color="auto"/>
        <w:left w:val="none" w:sz="0" w:space="0" w:color="auto"/>
        <w:bottom w:val="none" w:sz="0" w:space="0" w:color="auto"/>
        <w:right w:val="none" w:sz="0" w:space="0" w:color="auto"/>
      </w:divBdr>
    </w:div>
    <w:div w:id="480846927">
      <w:bodyDiv w:val="1"/>
      <w:marLeft w:val="0"/>
      <w:marRight w:val="0"/>
      <w:marTop w:val="0"/>
      <w:marBottom w:val="0"/>
      <w:divBdr>
        <w:top w:val="none" w:sz="0" w:space="0" w:color="auto"/>
        <w:left w:val="none" w:sz="0" w:space="0" w:color="auto"/>
        <w:bottom w:val="none" w:sz="0" w:space="0" w:color="auto"/>
        <w:right w:val="none" w:sz="0" w:space="0" w:color="auto"/>
      </w:divBdr>
    </w:div>
    <w:div w:id="481891201">
      <w:bodyDiv w:val="1"/>
      <w:marLeft w:val="0"/>
      <w:marRight w:val="0"/>
      <w:marTop w:val="0"/>
      <w:marBottom w:val="0"/>
      <w:divBdr>
        <w:top w:val="none" w:sz="0" w:space="0" w:color="auto"/>
        <w:left w:val="none" w:sz="0" w:space="0" w:color="auto"/>
        <w:bottom w:val="none" w:sz="0" w:space="0" w:color="auto"/>
        <w:right w:val="none" w:sz="0" w:space="0" w:color="auto"/>
      </w:divBdr>
      <w:divsChild>
        <w:div w:id="608857808">
          <w:marLeft w:val="0"/>
          <w:marRight w:val="0"/>
          <w:marTop w:val="0"/>
          <w:marBottom w:val="0"/>
          <w:divBdr>
            <w:top w:val="none" w:sz="0" w:space="0" w:color="auto"/>
            <w:left w:val="none" w:sz="0" w:space="0" w:color="auto"/>
            <w:bottom w:val="none" w:sz="0" w:space="0" w:color="auto"/>
            <w:right w:val="none" w:sz="0" w:space="0" w:color="auto"/>
          </w:divBdr>
        </w:div>
      </w:divsChild>
    </w:div>
    <w:div w:id="482283094">
      <w:bodyDiv w:val="1"/>
      <w:marLeft w:val="0"/>
      <w:marRight w:val="0"/>
      <w:marTop w:val="0"/>
      <w:marBottom w:val="0"/>
      <w:divBdr>
        <w:top w:val="none" w:sz="0" w:space="0" w:color="auto"/>
        <w:left w:val="none" w:sz="0" w:space="0" w:color="auto"/>
        <w:bottom w:val="none" w:sz="0" w:space="0" w:color="auto"/>
        <w:right w:val="none" w:sz="0" w:space="0" w:color="auto"/>
      </w:divBdr>
    </w:div>
    <w:div w:id="482814861">
      <w:bodyDiv w:val="1"/>
      <w:marLeft w:val="0"/>
      <w:marRight w:val="0"/>
      <w:marTop w:val="0"/>
      <w:marBottom w:val="0"/>
      <w:divBdr>
        <w:top w:val="none" w:sz="0" w:space="0" w:color="auto"/>
        <w:left w:val="none" w:sz="0" w:space="0" w:color="auto"/>
        <w:bottom w:val="none" w:sz="0" w:space="0" w:color="auto"/>
        <w:right w:val="none" w:sz="0" w:space="0" w:color="auto"/>
      </w:divBdr>
      <w:divsChild>
        <w:div w:id="1023476407">
          <w:marLeft w:val="446"/>
          <w:marRight w:val="0"/>
          <w:marTop w:val="0"/>
          <w:marBottom w:val="0"/>
          <w:divBdr>
            <w:top w:val="none" w:sz="0" w:space="0" w:color="auto"/>
            <w:left w:val="none" w:sz="0" w:space="0" w:color="auto"/>
            <w:bottom w:val="none" w:sz="0" w:space="0" w:color="auto"/>
            <w:right w:val="none" w:sz="0" w:space="0" w:color="auto"/>
          </w:divBdr>
        </w:div>
      </w:divsChild>
    </w:div>
    <w:div w:id="482891521">
      <w:bodyDiv w:val="1"/>
      <w:marLeft w:val="0"/>
      <w:marRight w:val="0"/>
      <w:marTop w:val="0"/>
      <w:marBottom w:val="0"/>
      <w:divBdr>
        <w:top w:val="none" w:sz="0" w:space="0" w:color="auto"/>
        <w:left w:val="none" w:sz="0" w:space="0" w:color="auto"/>
        <w:bottom w:val="none" w:sz="0" w:space="0" w:color="auto"/>
        <w:right w:val="none" w:sz="0" w:space="0" w:color="auto"/>
      </w:divBdr>
    </w:div>
    <w:div w:id="483131403">
      <w:bodyDiv w:val="1"/>
      <w:marLeft w:val="0"/>
      <w:marRight w:val="0"/>
      <w:marTop w:val="0"/>
      <w:marBottom w:val="0"/>
      <w:divBdr>
        <w:top w:val="none" w:sz="0" w:space="0" w:color="auto"/>
        <w:left w:val="none" w:sz="0" w:space="0" w:color="auto"/>
        <w:bottom w:val="none" w:sz="0" w:space="0" w:color="auto"/>
        <w:right w:val="none" w:sz="0" w:space="0" w:color="auto"/>
      </w:divBdr>
    </w:div>
    <w:div w:id="483936361">
      <w:bodyDiv w:val="1"/>
      <w:marLeft w:val="0"/>
      <w:marRight w:val="0"/>
      <w:marTop w:val="0"/>
      <w:marBottom w:val="0"/>
      <w:divBdr>
        <w:top w:val="none" w:sz="0" w:space="0" w:color="auto"/>
        <w:left w:val="none" w:sz="0" w:space="0" w:color="auto"/>
        <w:bottom w:val="none" w:sz="0" w:space="0" w:color="auto"/>
        <w:right w:val="none" w:sz="0" w:space="0" w:color="auto"/>
      </w:divBdr>
    </w:div>
    <w:div w:id="484010065">
      <w:bodyDiv w:val="1"/>
      <w:marLeft w:val="0"/>
      <w:marRight w:val="0"/>
      <w:marTop w:val="0"/>
      <w:marBottom w:val="0"/>
      <w:divBdr>
        <w:top w:val="none" w:sz="0" w:space="0" w:color="auto"/>
        <w:left w:val="none" w:sz="0" w:space="0" w:color="auto"/>
        <w:bottom w:val="none" w:sz="0" w:space="0" w:color="auto"/>
        <w:right w:val="none" w:sz="0" w:space="0" w:color="auto"/>
      </w:divBdr>
    </w:div>
    <w:div w:id="484318144">
      <w:bodyDiv w:val="1"/>
      <w:marLeft w:val="0"/>
      <w:marRight w:val="0"/>
      <w:marTop w:val="0"/>
      <w:marBottom w:val="0"/>
      <w:divBdr>
        <w:top w:val="none" w:sz="0" w:space="0" w:color="auto"/>
        <w:left w:val="none" w:sz="0" w:space="0" w:color="auto"/>
        <w:bottom w:val="none" w:sz="0" w:space="0" w:color="auto"/>
        <w:right w:val="none" w:sz="0" w:space="0" w:color="auto"/>
      </w:divBdr>
    </w:div>
    <w:div w:id="484704853">
      <w:bodyDiv w:val="1"/>
      <w:marLeft w:val="0"/>
      <w:marRight w:val="0"/>
      <w:marTop w:val="0"/>
      <w:marBottom w:val="0"/>
      <w:divBdr>
        <w:top w:val="none" w:sz="0" w:space="0" w:color="auto"/>
        <w:left w:val="none" w:sz="0" w:space="0" w:color="auto"/>
        <w:bottom w:val="none" w:sz="0" w:space="0" w:color="auto"/>
        <w:right w:val="none" w:sz="0" w:space="0" w:color="auto"/>
      </w:divBdr>
    </w:div>
    <w:div w:id="485172946">
      <w:bodyDiv w:val="1"/>
      <w:marLeft w:val="0"/>
      <w:marRight w:val="0"/>
      <w:marTop w:val="0"/>
      <w:marBottom w:val="0"/>
      <w:divBdr>
        <w:top w:val="none" w:sz="0" w:space="0" w:color="auto"/>
        <w:left w:val="none" w:sz="0" w:space="0" w:color="auto"/>
        <w:bottom w:val="none" w:sz="0" w:space="0" w:color="auto"/>
        <w:right w:val="none" w:sz="0" w:space="0" w:color="auto"/>
      </w:divBdr>
    </w:div>
    <w:div w:id="485709537">
      <w:bodyDiv w:val="1"/>
      <w:marLeft w:val="0"/>
      <w:marRight w:val="0"/>
      <w:marTop w:val="0"/>
      <w:marBottom w:val="0"/>
      <w:divBdr>
        <w:top w:val="none" w:sz="0" w:space="0" w:color="auto"/>
        <w:left w:val="none" w:sz="0" w:space="0" w:color="auto"/>
        <w:bottom w:val="none" w:sz="0" w:space="0" w:color="auto"/>
        <w:right w:val="none" w:sz="0" w:space="0" w:color="auto"/>
      </w:divBdr>
      <w:divsChild>
        <w:div w:id="152069329">
          <w:marLeft w:val="994"/>
          <w:marRight w:val="0"/>
          <w:marTop w:val="0"/>
          <w:marBottom w:val="60"/>
          <w:divBdr>
            <w:top w:val="none" w:sz="0" w:space="0" w:color="auto"/>
            <w:left w:val="none" w:sz="0" w:space="0" w:color="auto"/>
            <w:bottom w:val="none" w:sz="0" w:space="0" w:color="auto"/>
            <w:right w:val="none" w:sz="0" w:space="0" w:color="auto"/>
          </w:divBdr>
        </w:div>
        <w:div w:id="244653769">
          <w:marLeft w:val="994"/>
          <w:marRight w:val="0"/>
          <w:marTop w:val="0"/>
          <w:marBottom w:val="60"/>
          <w:divBdr>
            <w:top w:val="none" w:sz="0" w:space="0" w:color="auto"/>
            <w:left w:val="none" w:sz="0" w:space="0" w:color="auto"/>
            <w:bottom w:val="none" w:sz="0" w:space="0" w:color="auto"/>
            <w:right w:val="none" w:sz="0" w:space="0" w:color="auto"/>
          </w:divBdr>
        </w:div>
        <w:div w:id="582565549">
          <w:marLeft w:val="994"/>
          <w:marRight w:val="0"/>
          <w:marTop w:val="0"/>
          <w:marBottom w:val="60"/>
          <w:divBdr>
            <w:top w:val="none" w:sz="0" w:space="0" w:color="auto"/>
            <w:left w:val="none" w:sz="0" w:space="0" w:color="auto"/>
            <w:bottom w:val="none" w:sz="0" w:space="0" w:color="auto"/>
            <w:right w:val="none" w:sz="0" w:space="0" w:color="auto"/>
          </w:divBdr>
        </w:div>
        <w:div w:id="1200972147">
          <w:marLeft w:val="994"/>
          <w:marRight w:val="0"/>
          <w:marTop w:val="0"/>
          <w:marBottom w:val="60"/>
          <w:divBdr>
            <w:top w:val="none" w:sz="0" w:space="0" w:color="auto"/>
            <w:left w:val="none" w:sz="0" w:space="0" w:color="auto"/>
            <w:bottom w:val="none" w:sz="0" w:space="0" w:color="auto"/>
            <w:right w:val="none" w:sz="0" w:space="0" w:color="auto"/>
          </w:divBdr>
        </w:div>
      </w:divsChild>
    </w:div>
    <w:div w:id="486171862">
      <w:bodyDiv w:val="1"/>
      <w:marLeft w:val="0"/>
      <w:marRight w:val="0"/>
      <w:marTop w:val="0"/>
      <w:marBottom w:val="0"/>
      <w:divBdr>
        <w:top w:val="none" w:sz="0" w:space="0" w:color="auto"/>
        <w:left w:val="none" w:sz="0" w:space="0" w:color="auto"/>
        <w:bottom w:val="none" w:sz="0" w:space="0" w:color="auto"/>
        <w:right w:val="none" w:sz="0" w:space="0" w:color="auto"/>
      </w:divBdr>
    </w:div>
    <w:div w:id="486357648">
      <w:bodyDiv w:val="1"/>
      <w:marLeft w:val="0"/>
      <w:marRight w:val="0"/>
      <w:marTop w:val="0"/>
      <w:marBottom w:val="0"/>
      <w:divBdr>
        <w:top w:val="none" w:sz="0" w:space="0" w:color="auto"/>
        <w:left w:val="none" w:sz="0" w:space="0" w:color="auto"/>
        <w:bottom w:val="none" w:sz="0" w:space="0" w:color="auto"/>
        <w:right w:val="none" w:sz="0" w:space="0" w:color="auto"/>
      </w:divBdr>
    </w:div>
    <w:div w:id="486479069">
      <w:bodyDiv w:val="1"/>
      <w:marLeft w:val="0"/>
      <w:marRight w:val="0"/>
      <w:marTop w:val="0"/>
      <w:marBottom w:val="0"/>
      <w:divBdr>
        <w:top w:val="none" w:sz="0" w:space="0" w:color="auto"/>
        <w:left w:val="none" w:sz="0" w:space="0" w:color="auto"/>
        <w:bottom w:val="none" w:sz="0" w:space="0" w:color="auto"/>
        <w:right w:val="none" w:sz="0" w:space="0" w:color="auto"/>
      </w:divBdr>
    </w:div>
    <w:div w:id="486824605">
      <w:bodyDiv w:val="1"/>
      <w:marLeft w:val="0"/>
      <w:marRight w:val="0"/>
      <w:marTop w:val="0"/>
      <w:marBottom w:val="0"/>
      <w:divBdr>
        <w:top w:val="none" w:sz="0" w:space="0" w:color="auto"/>
        <w:left w:val="none" w:sz="0" w:space="0" w:color="auto"/>
        <w:bottom w:val="none" w:sz="0" w:space="0" w:color="auto"/>
        <w:right w:val="none" w:sz="0" w:space="0" w:color="auto"/>
      </w:divBdr>
    </w:div>
    <w:div w:id="486871238">
      <w:bodyDiv w:val="1"/>
      <w:marLeft w:val="0"/>
      <w:marRight w:val="0"/>
      <w:marTop w:val="0"/>
      <w:marBottom w:val="0"/>
      <w:divBdr>
        <w:top w:val="none" w:sz="0" w:space="0" w:color="auto"/>
        <w:left w:val="none" w:sz="0" w:space="0" w:color="auto"/>
        <w:bottom w:val="none" w:sz="0" w:space="0" w:color="auto"/>
        <w:right w:val="none" w:sz="0" w:space="0" w:color="auto"/>
      </w:divBdr>
    </w:div>
    <w:div w:id="486899028">
      <w:bodyDiv w:val="1"/>
      <w:marLeft w:val="0"/>
      <w:marRight w:val="0"/>
      <w:marTop w:val="0"/>
      <w:marBottom w:val="0"/>
      <w:divBdr>
        <w:top w:val="none" w:sz="0" w:space="0" w:color="auto"/>
        <w:left w:val="none" w:sz="0" w:space="0" w:color="auto"/>
        <w:bottom w:val="none" w:sz="0" w:space="0" w:color="auto"/>
        <w:right w:val="none" w:sz="0" w:space="0" w:color="auto"/>
      </w:divBdr>
    </w:div>
    <w:div w:id="486941954">
      <w:bodyDiv w:val="1"/>
      <w:marLeft w:val="0"/>
      <w:marRight w:val="0"/>
      <w:marTop w:val="0"/>
      <w:marBottom w:val="0"/>
      <w:divBdr>
        <w:top w:val="none" w:sz="0" w:space="0" w:color="auto"/>
        <w:left w:val="none" w:sz="0" w:space="0" w:color="auto"/>
        <w:bottom w:val="none" w:sz="0" w:space="0" w:color="auto"/>
        <w:right w:val="none" w:sz="0" w:space="0" w:color="auto"/>
      </w:divBdr>
    </w:div>
    <w:div w:id="487399862">
      <w:bodyDiv w:val="1"/>
      <w:marLeft w:val="0"/>
      <w:marRight w:val="0"/>
      <w:marTop w:val="0"/>
      <w:marBottom w:val="0"/>
      <w:divBdr>
        <w:top w:val="none" w:sz="0" w:space="0" w:color="auto"/>
        <w:left w:val="none" w:sz="0" w:space="0" w:color="auto"/>
        <w:bottom w:val="none" w:sz="0" w:space="0" w:color="auto"/>
        <w:right w:val="none" w:sz="0" w:space="0" w:color="auto"/>
      </w:divBdr>
    </w:div>
    <w:div w:id="487862892">
      <w:bodyDiv w:val="1"/>
      <w:marLeft w:val="0"/>
      <w:marRight w:val="0"/>
      <w:marTop w:val="0"/>
      <w:marBottom w:val="0"/>
      <w:divBdr>
        <w:top w:val="none" w:sz="0" w:space="0" w:color="auto"/>
        <w:left w:val="none" w:sz="0" w:space="0" w:color="auto"/>
        <w:bottom w:val="none" w:sz="0" w:space="0" w:color="auto"/>
        <w:right w:val="none" w:sz="0" w:space="0" w:color="auto"/>
      </w:divBdr>
    </w:div>
    <w:div w:id="487870562">
      <w:bodyDiv w:val="1"/>
      <w:marLeft w:val="0"/>
      <w:marRight w:val="0"/>
      <w:marTop w:val="0"/>
      <w:marBottom w:val="0"/>
      <w:divBdr>
        <w:top w:val="none" w:sz="0" w:space="0" w:color="auto"/>
        <w:left w:val="none" w:sz="0" w:space="0" w:color="auto"/>
        <w:bottom w:val="none" w:sz="0" w:space="0" w:color="auto"/>
        <w:right w:val="none" w:sz="0" w:space="0" w:color="auto"/>
      </w:divBdr>
    </w:div>
    <w:div w:id="488594376">
      <w:bodyDiv w:val="1"/>
      <w:marLeft w:val="0"/>
      <w:marRight w:val="0"/>
      <w:marTop w:val="0"/>
      <w:marBottom w:val="0"/>
      <w:divBdr>
        <w:top w:val="none" w:sz="0" w:space="0" w:color="auto"/>
        <w:left w:val="none" w:sz="0" w:space="0" w:color="auto"/>
        <w:bottom w:val="none" w:sz="0" w:space="0" w:color="auto"/>
        <w:right w:val="none" w:sz="0" w:space="0" w:color="auto"/>
      </w:divBdr>
    </w:div>
    <w:div w:id="488983111">
      <w:bodyDiv w:val="1"/>
      <w:marLeft w:val="0"/>
      <w:marRight w:val="0"/>
      <w:marTop w:val="0"/>
      <w:marBottom w:val="0"/>
      <w:divBdr>
        <w:top w:val="none" w:sz="0" w:space="0" w:color="auto"/>
        <w:left w:val="none" w:sz="0" w:space="0" w:color="auto"/>
        <w:bottom w:val="none" w:sz="0" w:space="0" w:color="auto"/>
        <w:right w:val="none" w:sz="0" w:space="0" w:color="auto"/>
      </w:divBdr>
    </w:div>
    <w:div w:id="490146195">
      <w:bodyDiv w:val="1"/>
      <w:marLeft w:val="0"/>
      <w:marRight w:val="0"/>
      <w:marTop w:val="0"/>
      <w:marBottom w:val="0"/>
      <w:divBdr>
        <w:top w:val="none" w:sz="0" w:space="0" w:color="auto"/>
        <w:left w:val="none" w:sz="0" w:space="0" w:color="auto"/>
        <w:bottom w:val="none" w:sz="0" w:space="0" w:color="auto"/>
        <w:right w:val="none" w:sz="0" w:space="0" w:color="auto"/>
      </w:divBdr>
    </w:div>
    <w:div w:id="490487849">
      <w:bodyDiv w:val="1"/>
      <w:marLeft w:val="0"/>
      <w:marRight w:val="0"/>
      <w:marTop w:val="0"/>
      <w:marBottom w:val="0"/>
      <w:divBdr>
        <w:top w:val="none" w:sz="0" w:space="0" w:color="auto"/>
        <w:left w:val="none" w:sz="0" w:space="0" w:color="auto"/>
        <w:bottom w:val="none" w:sz="0" w:space="0" w:color="auto"/>
        <w:right w:val="none" w:sz="0" w:space="0" w:color="auto"/>
      </w:divBdr>
    </w:div>
    <w:div w:id="490491235">
      <w:bodyDiv w:val="1"/>
      <w:marLeft w:val="0"/>
      <w:marRight w:val="0"/>
      <w:marTop w:val="0"/>
      <w:marBottom w:val="0"/>
      <w:divBdr>
        <w:top w:val="none" w:sz="0" w:space="0" w:color="auto"/>
        <w:left w:val="none" w:sz="0" w:space="0" w:color="auto"/>
        <w:bottom w:val="none" w:sz="0" w:space="0" w:color="auto"/>
        <w:right w:val="none" w:sz="0" w:space="0" w:color="auto"/>
      </w:divBdr>
    </w:div>
    <w:div w:id="491458515">
      <w:bodyDiv w:val="1"/>
      <w:marLeft w:val="0"/>
      <w:marRight w:val="0"/>
      <w:marTop w:val="0"/>
      <w:marBottom w:val="0"/>
      <w:divBdr>
        <w:top w:val="none" w:sz="0" w:space="0" w:color="auto"/>
        <w:left w:val="none" w:sz="0" w:space="0" w:color="auto"/>
        <w:bottom w:val="none" w:sz="0" w:space="0" w:color="auto"/>
        <w:right w:val="none" w:sz="0" w:space="0" w:color="auto"/>
      </w:divBdr>
    </w:div>
    <w:div w:id="491532093">
      <w:bodyDiv w:val="1"/>
      <w:marLeft w:val="0"/>
      <w:marRight w:val="0"/>
      <w:marTop w:val="0"/>
      <w:marBottom w:val="0"/>
      <w:divBdr>
        <w:top w:val="none" w:sz="0" w:space="0" w:color="auto"/>
        <w:left w:val="none" w:sz="0" w:space="0" w:color="auto"/>
        <w:bottom w:val="none" w:sz="0" w:space="0" w:color="auto"/>
        <w:right w:val="none" w:sz="0" w:space="0" w:color="auto"/>
      </w:divBdr>
    </w:div>
    <w:div w:id="491677899">
      <w:bodyDiv w:val="1"/>
      <w:marLeft w:val="0"/>
      <w:marRight w:val="0"/>
      <w:marTop w:val="0"/>
      <w:marBottom w:val="0"/>
      <w:divBdr>
        <w:top w:val="none" w:sz="0" w:space="0" w:color="auto"/>
        <w:left w:val="none" w:sz="0" w:space="0" w:color="auto"/>
        <w:bottom w:val="none" w:sz="0" w:space="0" w:color="auto"/>
        <w:right w:val="none" w:sz="0" w:space="0" w:color="auto"/>
      </w:divBdr>
    </w:div>
    <w:div w:id="492183939">
      <w:bodyDiv w:val="1"/>
      <w:marLeft w:val="0"/>
      <w:marRight w:val="0"/>
      <w:marTop w:val="0"/>
      <w:marBottom w:val="0"/>
      <w:divBdr>
        <w:top w:val="none" w:sz="0" w:space="0" w:color="auto"/>
        <w:left w:val="none" w:sz="0" w:space="0" w:color="auto"/>
        <w:bottom w:val="none" w:sz="0" w:space="0" w:color="auto"/>
        <w:right w:val="none" w:sz="0" w:space="0" w:color="auto"/>
      </w:divBdr>
    </w:div>
    <w:div w:id="493648531">
      <w:bodyDiv w:val="1"/>
      <w:marLeft w:val="0"/>
      <w:marRight w:val="0"/>
      <w:marTop w:val="0"/>
      <w:marBottom w:val="0"/>
      <w:divBdr>
        <w:top w:val="none" w:sz="0" w:space="0" w:color="auto"/>
        <w:left w:val="none" w:sz="0" w:space="0" w:color="auto"/>
        <w:bottom w:val="none" w:sz="0" w:space="0" w:color="auto"/>
        <w:right w:val="none" w:sz="0" w:space="0" w:color="auto"/>
      </w:divBdr>
    </w:div>
    <w:div w:id="494339138">
      <w:bodyDiv w:val="1"/>
      <w:marLeft w:val="0"/>
      <w:marRight w:val="0"/>
      <w:marTop w:val="0"/>
      <w:marBottom w:val="0"/>
      <w:divBdr>
        <w:top w:val="none" w:sz="0" w:space="0" w:color="auto"/>
        <w:left w:val="none" w:sz="0" w:space="0" w:color="auto"/>
        <w:bottom w:val="none" w:sz="0" w:space="0" w:color="auto"/>
        <w:right w:val="none" w:sz="0" w:space="0" w:color="auto"/>
      </w:divBdr>
    </w:div>
    <w:div w:id="494733261">
      <w:bodyDiv w:val="1"/>
      <w:marLeft w:val="0"/>
      <w:marRight w:val="0"/>
      <w:marTop w:val="0"/>
      <w:marBottom w:val="0"/>
      <w:divBdr>
        <w:top w:val="none" w:sz="0" w:space="0" w:color="auto"/>
        <w:left w:val="none" w:sz="0" w:space="0" w:color="auto"/>
        <w:bottom w:val="none" w:sz="0" w:space="0" w:color="auto"/>
        <w:right w:val="none" w:sz="0" w:space="0" w:color="auto"/>
      </w:divBdr>
    </w:div>
    <w:div w:id="495154139">
      <w:bodyDiv w:val="1"/>
      <w:marLeft w:val="0"/>
      <w:marRight w:val="0"/>
      <w:marTop w:val="0"/>
      <w:marBottom w:val="0"/>
      <w:divBdr>
        <w:top w:val="none" w:sz="0" w:space="0" w:color="auto"/>
        <w:left w:val="none" w:sz="0" w:space="0" w:color="auto"/>
        <w:bottom w:val="none" w:sz="0" w:space="0" w:color="auto"/>
        <w:right w:val="none" w:sz="0" w:space="0" w:color="auto"/>
      </w:divBdr>
    </w:div>
    <w:div w:id="495877656">
      <w:bodyDiv w:val="1"/>
      <w:marLeft w:val="0"/>
      <w:marRight w:val="0"/>
      <w:marTop w:val="0"/>
      <w:marBottom w:val="0"/>
      <w:divBdr>
        <w:top w:val="none" w:sz="0" w:space="0" w:color="auto"/>
        <w:left w:val="none" w:sz="0" w:space="0" w:color="auto"/>
        <w:bottom w:val="none" w:sz="0" w:space="0" w:color="auto"/>
        <w:right w:val="none" w:sz="0" w:space="0" w:color="auto"/>
      </w:divBdr>
    </w:div>
    <w:div w:id="495918918">
      <w:bodyDiv w:val="1"/>
      <w:marLeft w:val="0"/>
      <w:marRight w:val="0"/>
      <w:marTop w:val="0"/>
      <w:marBottom w:val="0"/>
      <w:divBdr>
        <w:top w:val="none" w:sz="0" w:space="0" w:color="auto"/>
        <w:left w:val="none" w:sz="0" w:space="0" w:color="auto"/>
        <w:bottom w:val="none" w:sz="0" w:space="0" w:color="auto"/>
        <w:right w:val="none" w:sz="0" w:space="0" w:color="auto"/>
      </w:divBdr>
    </w:div>
    <w:div w:id="496189405">
      <w:bodyDiv w:val="1"/>
      <w:marLeft w:val="0"/>
      <w:marRight w:val="0"/>
      <w:marTop w:val="0"/>
      <w:marBottom w:val="0"/>
      <w:divBdr>
        <w:top w:val="none" w:sz="0" w:space="0" w:color="auto"/>
        <w:left w:val="none" w:sz="0" w:space="0" w:color="auto"/>
        <w:bottom w:val="none" w:sz="0" w:space="0" w:color="auto"/>
        <w:right w:val="none" w:sz="0" w:space="0" w:color="auto"/>
      </w:divBdr>
    </w:div>
    <w:div w:id="496579220">
      <w:bodyDiv w:val="1"/>
      <w:marLeft w:val="0"/>
      <w:marRight w:val="0"/>
      <w:marTop w:val="0"/>
      <w:marBottom w:val="0"/>
      <w:divBdr>
        <w:top w:val="none" w:sz="0" w:space="0" w:color="auto"/>
        <w:left w:val="none" w:sz="0" w:space="0" w:color="auto"/>
        <w:bottom w:val="none" w:sz="0" w:space="0" w:color="auto"/>
        <w:right w:val="none" w:sz="0" w:space="0" w:color="auto"/>
      </w:divBdr>
    </w:div>
    <w:div w:id="497304119">
      <w:bodyDiv w:val="1"/>
      <w:marLeft w:val="0"/>
      <w:marRight w:val="0"/>
      <w:marTop w:val="0"/>
      <w:marBottom w:val="0"/>
      <w:divBdr>
        <w:top w:val="none" w:sz="0" w:space="0" w:color="auto"/>
        <w:left w:val="none" w:sz="0" w:space="0" w:color="auto"/>
        <w:bottom w:val="none" w:sz="0" w:space="0" w:color="auto"/>
        <w:right w:val="none" w:sz="0" w:space="0" w:color="auto"/>
      </w:divBdr>
    </w:div>
    <w:div w:id="497774951">
      <w:bodyDiv w:val="1"/>
      <w:marLeft w:val="0"/>
      <w:marRight w:val="0"/>
      <w:marTop w:val="0"/>
      <w:marBottom w:val="0"/>
      <w:divBdr>
        <w:top w:val="none" w:sz="0" w:space="0" w:color="auto"/>
        <w:left w:val="none" w:sz="0" w:space="0" w:color="auto"/>
        <w:bottom w:val="none" w:sz="0" w:space="0" w:color="auto"/>
        <w:right w:val="none" w:sz="0" w:space="0" w:color="auto"/>
      </w:divBdr>
    </w:div>
    <w:div w:id="498663442">
      <w:bodyDiv w:val="1"/>
      <w:marLeft w:val="0"/>
      <w:marRight w:val="0"/>
      <w:marTop w:val="0"/>
      <w:marBottom w:val="0"/>
      <w:divBdr>
        <w:top w:val="none" w:sz="0" w:space="0" w:color="auto"/>
        <w:left w:val="none" w:sz="0" w:space="0" w:color="auto"/>
        <w:bottom w:val="none" w:sz="0" w:space="0" w:color="auto"/>
        <w:right w:val="none" w:sz="0" w:space="0" w:color="auto"/>
      </w:divBdr>
    </w:div>
    <w:div w:id="499122435">
      <w:bodyDiv w:val="1"/>
      <w:marLeft w:val="0"/>
      <w:marRight w:val="0"/>
      <w:marTop w:val="0"/>
      <w:marBottom w:val="0"/>
      <w:divBdr>
        <w:top w:val="none" w:sz="0" w:space="0" w:color="auto"/>
        <w:left w:val="none" w:sz="0" w:space="0" w:color="auto"/>
        <w:bottom w:val="none" w:sz="0" w:space="0" w:color="auto"/>
        <w:right w:val="none" w:sz="0" w:space="0" w:color="auto"/>
      </w:divBdr>
    </w:div>
    <w:div w:id="501242023">
      <w:bodyDiv w:val="1"/>
      <w:marLeft w:val="0"/>
      <w:marRight w:val="0"/>
      <w:marTop w:val="0"/>
      <w:marBottom w:val="0"/>
      <w:divBdr>
        <w:top w:val="none" w:sz="0" w:space="0" w:color="auto"/>
        <w:left w:val="none" w:sz="0" w:space="0" w:color="auto"/>
        <w:bottom w:val="none" w:sz="0" w:space="0" w:color="auto"/>
        <w:right w:val="none" w:sz="0" w:space="0" w:color="auto"/>
      </w:divBdr>
    </w:div>
    <w:div w:id="501630093">
      <w:bodyDiv w:val="1"/>
      <w:marLeft w:val="0"/>
      <w:marRight w:val="0"/>
      <w:marTop w:val="0"/>
      <w:marBottom w:val="0"/>
      <w:divBdr>
        <w:top w:val="none" w:sz="0" w:space="0" w:color="auto"/>
        <w:left w:val="none" w:sz="0" w:space="0" w:color="auto"/>
        <w:bottom w:val="none" w:sz="0" w:space="0" w:color="auto"/>
        <w:right w:val="none" w:sz="0" w:space="0" w:color="auto"/>
      </w:divBdr>
    </w:div>
    <w:div w:id="503058731">
      <w:bodyDiv w:val="1"/>
      <w:marLeft w:val="0"/>
      <w:marRight w:val="0"/>
      <w:marTop w:val="0"/>
      <w:marBottom w:val="0"/>
      <w:divBdr>
        <w:top w:val="none" w:sz="0" w:space="0" w:color="auto"/>
        <w:left w:val="none" w:sz="0" w:space="0" w:color="auto"/>
        <w:bottom w:val="none" w:sz="0" w:space="0" w:color="auto"/>
        <w:right w:val="none" w:sz="0" w:space="0" w:color="auto"/>
      </w:divBdr>
    </w:div>
    <w:div w:id="503666131">
      <w:bodyDiv w:val="1"/>
      <w:marLeft w:val="0"/>
      <w:marRight w:val="0"/>
      <w:marTop w:val="0"/>
      <w:marBottom w:val="0"/>
      <w:divBdr>
        <w:top w:val="none" w:sz="0" w:space="0" w:color="auto"/>
        <w:left w:val="none" w:sz="0" w:space="0" w:color="auto"/>
        <w:bottom w:val="none" w:sz="0" w:space="0" w:color="auto"/>
        <w:right w:val="none" w:sz="0" w:space="0" w:color="auto"/>
      </w:divBdr>
    </w:div>
    <w:div w:id="504515921">
      <w:bodyDiv w:val="1"/>
      <w:marLeft w:val="0"/>
      <w:marRight w:val="0"/>
      <w:marTop w:val="0"/>
      <w:marBottom w:val="0"/>
      <w:divBdr>
        <w:top w:val="none" w:sz="0" w:space="0" w:color="auto"/>
        <w:left w:val="none" w:sz="0" w:space="0" w:color="auto"/>
        <w:bottom w:val="none" w:sz="0" w:space="0" w:color="auto"/>
        <w:right w:val="none" w:sz="0" w:space="0" w:color="auto"/>
      </w:divBdr>
    </w:div>
    <w:div w:id="504977988">
      <w:bodyDiv w:val="1"/>
      <w:marLeft w:val="0"/>
      <w:marRight w:val="0"/>
      <w:marTop w:val="0"/>
      <w:marBottom w:val="0"/>
      <w:divBdr>
        <w:top w:val="none" w:sz="0" w:space="0" w:color="auto"/>
        <w:left w:val="none" w:sz="0" w:space="0" w:color="auto"/>
        <w:bottom w:val="none" w:sz="0" w:space="0" w:color="auto"/>
        <w:right w:val="none" w:sz="0" w:space="0" w:color="auto"/>
      </w:divBdr>
    </w:div>
    <w:div w:id="506136419">
      <w:bodyDiv w:val="1"/>
      <w:marLeft w:val="0"/>
      <w:marRight w:val="0"/>
      <w:marTop w:val="0"/>
      <w:marBottom w:val="0"/>
      <w:divBdr>
        <w:top w:val="none" w:sz="0" w:space="0" w:color="auto"/>
        <w:left w:val="none" w:sz="0" w:space="0" w:color="auto"/>
        <w:bottom w:val="none" w:sz="0" w:space="0" w:color="auto"/>
        <w:right w:val="none" w:sz="0" w:space="0" w:color="auto"/>
      </w:divBdr>
    </w:div>
    <w:div w:id="506287117">
      <w:bodyDiv w:val="1"/>
      <w:marLeft w:val="0"/>
      <w:marRight w:val="0"/>
      <w:marTop w:val="0"/>
      <w:marBottom w:val="0"/>
      <w:divBdr>
        <w:top w:val="none" w:sz="0" w:space="0" w:color="auto"/>
        <w:left w:val="none" w:sz="0" w:space="0" w:color="auto"/>
        <w:bottom w:val="none" w:sz="0" w:space="0" w:color="auto"/>
        <w:right w:val="none" w:sz="0" w:space="0" w:color="auto"/>
      </w:divBdr>
    </w:div>
    <w:div w:id="506873700">
      <w:bodyDiv w:val="1"/>
      <w:marLeft w:val="0"/>
      <w:marRight w:val="0"/>
      <w:marTop w:val="0"/>
      <w:marBottom w:val="0"/>
      <w:divBdr>
        <w:top w:val="none" w:sz="0" w:space="0" w:color="auto"/>
        <w:left w:val="none" w:sz="0" w:space="0" w:color="auto"/>
        <w:bottom w:val="none" w:sz="0" w:space="0" w:color="auto"/>
        <w:right w:val="none" w:sz="0" w:space="0" w:color="auto"/>
      </w:divBdr>
    </w:div>
    <w:div w:id="507208720">
      <w:bodyDiv w:val="1"/>
      <w:marLeft w:val="0"/>
      <w:marRight w:val="0"/>
      <w:marTop w:val="0"/>
      <w:marBottom w:val="0"/>
      <w:divBdr>
        <w:top w:val="none" w:sz="0" w:space="0" w:color="auto"/>
        <w:left w:val="none" w:sz="0" w:space="0" w:color="auto"/>
        <w:bottom w:val="none" w:sz="0" w:space="0" w:color="auto"/>
        <w:right w:val="none" w:sz="0" w:space="0" w:color="auto"/>
      </w:divBdr>
    </w:div>
    <w:div w:id="508646150">
      <w:bodyDiv w:val="1"/>
      <w:marLeft w:val="0"/>
      <w:marRight w:val="0"/>
      <w:marTop w:val="0"/>
      <w:marBottom w:val="0"/>
      <w:divBdr>
        <w:top w:val="none" w:sz="0" w:space="0" w:color="auto"/>
        <w:left w:val="none" w:sz="0" w:space="0" w:color="auto"/>
        <w:bottom w:val="none" w:sz="0" w:space="0" w:color="auto"/>
        <w:right w:val="none" w:sz="0" w:space="0" w:color="auto"/>
      </w:divBdr>
      <w:divsChild>
        <w:div w:id="1256403205">
          <w:marLeft w:val="274"/>
          <w:marRight w:val="0"/>
          <w:marTop w:val="0"/>
          <w:marBottom w:val="0"/>
          <w:divBdr>
            <w:top w:val="none" w:sz="0" w:space="0" w:color="auto"/>
            <w:left w:val="none" w:sz="0" w:space="0" w:color="auto"/>
            <w:bottom w:val="none" w:sz="0" w:space="0" w:color="auto"/>
            <w:right w:val="none" w:sz="0" w:space="0" w:color="auto"/>
          </w:divBdr>
        </w:div>
      </w:divsChild>
    </w:div>
    <w:div w:id="509756079">
      <w:bodyDiv w:val="1"/>
      <w:marLeft w:val="0"/>
      <w:marRight w:val="0"/>
      <w:marTop w:val="0"/>
      <w:marBottom w:val="0"/>
      <w:divBdr>
        <w:top w:val="none" w:sz="0" w:space="0" w:color="auto"/>
        <w:left w:val="none" w:sz="0" w:space="0" w:color="auto"/>
        <w:bottom w:val="none" w:sz="0" w:space="0" w:color="auto"/>
        <w:right w:val="none" w:sz="0" w:space="0" w:color="auto"/>
      </w:divBdr>
    </w:div>
    <w:div w:id="510024596">
      <w:bodyDiv w:val="1"/>
      <w:marLeft w:val="0"/>
      <w:marRight w:val="0"/>
      <w:marTop w:val="0"/>
      <w:marBottom w:val="0"/>
      <w:divBdr>
        <w:top w:val="none" w:sz="0" w:space="0" w:color="auto"/>
        <w:left w:val="none" w:sz="0" w:space="0" w:color="auto"/>
        <w:bottom w:val="none" w:sz="0" w:space="0" w:color="auto"/>
        <w:right w:val="none" w:sz="0" w:space="0" w:color="auto"/>
      </w:divBdr>
    </w:div>
    <w:div w:id="510878550">
      <w:bodyDiv w:val="1"/>
      <w:marLeft w:val="0"/>
      <w:marRight w:val="0"/>
      <w:marTop w:val="0"/>
      <w:marBottom w:val="0"/>
      <w:divBdr>
        <w:top w:val="none" w:sz="0" w:space="0" w:color="auto"/>
        <w:left w:val="none" w:sz="0" w:space="0" w:color="auto"/>
        <w:bottom w:val="none" w:sz="0" w:space="0" w:color="auto"/>
        <w:right w:val="none" w:sz="0" w:space="0" w:color="auto"/>
      </w:divBdr>
    </w:div>
    <w:div w:id="511722806">
      <w:bodyDiv w:val="1"/>
      <w:marLeft w:val="0"/>
      <w:marRight w:val="0"/>
      <w:marTop w:val="0"/>
      <w:marBottom w:val="0"/>
      <w:divBdr>
        <w:top w:val="none" w:sz="0" w:space="0" w:color="auto"/>
        <w:left w:val="none" w:sz="0" w:space="0" w:color="auto"/>
        <w:bottom w:val="none" w:sz="0" w:space="0" w:color="auto"/>
        <w:right w:val="none" w:sz="0" w:space="0" w:color="auto"/>
      </w:divBdr>
    </w:div>
    <w:div w:id="512035975">
      <w:bodyDiv w:val="1"/>
      <w:marLeft w:val="0"/>
      <w:marRight w:val="0"/>
      <w:marTop w:val="0"/>
      <w:marBottom w:val="0"/>
      <w:divBdr>
        <w:top w:val="none" w:sz="0" w:space="0" w:color="auto"/>
        <w:left w:val="none" w:sz="0" w:space="0" w:color="auto"/>
        <w:bottom w:val="none" w:sz="0" w:space="0" w:color="auto"/>
        <w:right w:val="none" w:sz="0" w:space="0" w:color="auto"/>
      </w:divBdr>
    </w:div>
    <w:div w:id="512493278">
      <w:bodyDiv w:val="1"/>
      <w:marLeft w:val="0"/>
      <w:marRight w:val="0"/>
      <w:marTop w:val="0"/>
      <w:marBottom w:val="0"/>
      <w:divBdr>
        <w:top w:val="none" w:sz="0" w:space="0" w:color="auto"/>
        <w:left w:val="none" w:sz="0" w:space="0" w:color="auto"/>
        <w:bottom w:val="none" w:sz="0" w:space="0" w:color="auto"/>
        <w:right w:val="none" w:sz="0" w:space="0" w:color="auto"/>
      </w:divBdr>
    </w:div>
    <w:div w:id="513568495">
      <w:bodyDiv w:val="1"/>
      <w:marLeft w:val="0"/>
      <w:marRight w:val="0"/>
      <w:marTop w:val="0"/>
      <w:marBottom w:val="0"/>
      <w:divBdr>
        <w:top w:val="none" w:sz="0" w:space="0" w:color="auto"/>
        <w:left w:val="none" w:sz="0" w:space="0" w:color="auto"/>
        <w:bottom w:val="none" w:sz="0" w:space="0" w:color="auto"/>
        <w:right w:val="none" w:sz="0" w:space="0" w:color="auto"/>
      </w:divBdr>
    </w:div>
    <w:div w:id="514228216">
      <w:bodyDiv w:val="1"/>
      <w:marLeft w:val="0"/>
      <w:marRight w:val="0"/>
      <w:marTop w:val="0"/>
      <w:marBottom w:val="0"/>
      <w:divBdr>
        <w:top w:val="none" w:sz="0" w:space="0" w:color="auto"/>
        <w:left w:val="none" w:sz="0" w:space="0" w:color="auto"/>
        <w:bottom w:val="none" w:sz="0" w:space="0" w:color="auto"/>
        <w:right w:val="none" w:sz="0" w:space="0" w:color="auto"/>
      </w:divBdr>
    </w:div>
    <w:div w:id="514461100">
      <w:bodyDiv w:val="1"/>
      <w:marLeft w:val="0"/>
      <w:marRight w:val="0"/>
      <w:marTop w:val="0"/>
      <w:marBottom w:val="0"/>
      <w:divBdr>
        <w:top w:val="none" w:sz="0" w:space="0" w:color="auto"/>
        <w:left w:val="none" w:sz="0" w:space="0" w:color="auto"/>
        <w:bottom w:val="none" w:sz="0" w:space="0" w:color="auto"/>
        <w:right w:val="none" w:sz="0" w:space="0" w:color="auto"/>
      </w:divBdr>
    </w:div>
    <w:div w:id="514541447">
      <w:bodyDiv w:val="1"/>
      <w:marLeft w:val="0"/>
      <w:marRight w:val="0"/>
      <w:marTop w:val="0"/>
      <w:marBottom w:val="0"/>
      <w:divBdr>
        <w:top w:val="none" w:sz="0" w:space="0" w:color="auto"/>
        <w:left w:val="none" w:sz="0" w:space="0" w:color="auto"/>
        <w:bottom w:val="none" w:sz="0" w:space="0" w:color="auto"/>
        <w:right w:val="none" w:sz="0" w:space="0" w:color="auto"/>
      </w:divBdr>
    </w:div>
    <w:div w:id="515341636">
      <w:bodyDiv w:val="1"/>
      <w:marLeft w:val="0"/>
      <w:marRight w:val="0"/>
      <w:marTop w:val="0"/>
      <w:marBottom w:val="0"/>
      <w:divBdr>
        <w:top w:val="none" w:sz="0" w:space="0" w:color="auto"/>
        <w:left w:val="none" w:sz="0" w:space="0" w:color="auto"/>
        <w:bottom w:val="none" w:sz="0" w:space="0" w:color="auto"/>
        <w:right w:val="none" w:sz="0" w:space="0" w:color="auto"/>
      </w:divBdr>
    </w:div>
    <w:div w:id="516966389">
      <w:bodyDiv w:val="1"/>
      <w:marLeft w:val="0"/>
      <w:marRight w:val="0"/>
      <w:marTop w:val="0"/>
      <w:marBottom w:val="0"/>
      <w:divBdr>
        <w:top w:val="none" w:sz="0" w:space="0" w:color="auto"/>
        <w:left w:val="none" w:sz="0" w:space="0" w:color="auto"/>
        <w:bottom w:val="none" w:sz="0" w:space="0" w:color="auto"/>
        <w:right w:val="none" w:sz="0" w:space="0" w:color="auto"/>
      </w:divBdr>
    </w:div>
    <w:div w:id="517043763">
      <w:bodyDiv w:val="1"/>
      <w:marLeft w:val="0"/>
      <w:marRight w:val="0"/>
      <w:marTop w:val="0"/>
      <w:marBottom w:val="0"/>
      <w:divBdr>
        <w:top w:val="none" w:sz="0" w:space="0" w:color="auto"/>
        <w:left w:val="none" w:sz="0" w:space="0" w:color="auto"/>
        <w:bottom w:val="none" w:sz="0" w:space="0" w:color="auto"/>
        <w:right w:val="none" w:sz="0" w:space="0" w:color="auto"/>
      </w:divBdr>
    </w:div>
    <w:div w:id="517740418">
      <w:bodyDiv w:val="1"/>
      <w:marLeft w:val="0"/>
      <w:marRight w:val="0"/>
      <w:marTop w:val="0"/>
      <w:marBottom w:val="0"/>
      <w:divBdr>
        <w:top w:val="none" w:sz="0" w:space="0" w:color="auto"/>
        <w:left w:val="none" w:sz="0" w:space="0" w:color="auto"/>
        <w:bottom w:val="none" w:sz="0" w:space="0" w:color="auto"/>
        <w:right w:val="none" w:sz="0" w:space="0" w:color="auto"/>
      </w:divBdr>
    </w:div>
    <w:div w:id="518617643">
      <w:bodyDiv w:val="1"/>
      <w:marLeft w:val="0"/>
      <w:marRight w:val="0"/>
      <w:marTop w:val="0"/>
      <w:marBottom w:val="0"/>
      <w:divBdr>
        <w:top w:val="none" w:sz="0" w:space="0" w:color="auto"/>
        <w:left w:val="none" w:sz="0" w:space="0" w:color="auto"/>
        <w:bottom w:val="none" w:sz="0" w:space="0" w:color="auto"/>
        <w:right w:val="none" w:sz="0" w:space="0" w:color="auto"/>
      </w:divBdr>
    </w:div>
    <w:div w:id="518785262">
      <w:bodyDiv w:val="1"/>
      <w:marLeft w:val="0"/>
      <w:marRight w:val="0"/>
      <w:marTop w:val="0"/>
      <w:marBottom w:val="0"/>
      <w:divBdr>
        <w:top w:val="none" w:sz="0" w:space="0" w:color="auto"/>
        <w:left w:val="none" w:sz="0" w:space="0" w:color="auto"/>
        <w:bottom w:val="none" w:sz="0" w:space="0" w:color="auto"/>
        <w:right w:val="none" w:sz="0" w:space="0" w:color="auto"/>
      </w:divBdr>
    </w:div>
    <w:div w:id="519004235">
      <w:bodyDiv w:val="1"/>
      <w:marLeft w:val="0"/>
      <w:marRight w:val="0"/>
      <w:marTop w:val="0"/>
      <w:marBottom w:val="0"/>
      <w:divBdr>
        <w:top w:val="none" w:sz="0" w:space="0" w:color="auto"/>
        <w:left w:val="none" w:sz="0" w:space="0" w:color="auto"/>
        <w:bottom w:val="none" w:sz="0" w:space="0" w:color="auto"/>
        <w:right w:val="none" w:sz="0" w:space="0" w:color="auto"/>
      </w:divBdr>
    </w:div>
    <w:div w:id="519007571">
      <w:bodyDiv w:val="1"/>
      <w:marLeft w:val="0"/>
      <w:marRight w:val="0"/>
      <w:marTop w:val="0"/>
      <w:marBottom w:val="0"/>
      <w:divBdr>
        <w:top w:val="none" w:sz="0" w:space="0" w:color="auto"/>
        <w:left w:val="none" w:sz="0" w:space="0" w:color="auto"/>
        <w:bottom w:val="none" w:sz="0" w:space="0" w:color="auto"/>
        <w:right w:val="none" w:sz="0" w:space="0" w:color="auto"/>
      </w:divBdr>
    </w:div>
    <w:div w:id="519125686">
      <w:bodyDiv w:val="1"/>
      <w:marLeft w:val="0"/>
      <w:marRight w:val="0"/>
      <w:marTop w:val="0"/>
      <w:marBottom w:val="0"/>
      <w:divBdr>
        <w:top w:val="none" w:sz="0" w:space="0" w:color="auto"/>
        <w:left w:val="none" w:sz="0" w:space="0" w:color="auto"/>
        <w:bottom w:val="none" w:sz="0" w:space="0" w:color="auto"/>
        <w:right w:val="none" w:sz="0" w:space="0" w:color="auto"/>
      </w:divBdr>
    </w:div>
    <w:div w:id="519970623">
      <w:bodyDiv w:val="1"/>
      <w:marLeft w:val="0"/>
      <w:marRight w:val="0"/>
      <w:marTop w:val="0"/>
      <w:marBottom w:val="0"/>
      <w:divBdr>
        <w:top w:val="none" w:sz="0" w:space="0" w:color="auto"/>
        <w:left w:val="none" w:sz="0" w:space="0" w:color="auto"/>
        <w:bottom w:val="none" w:sz="0" w:space="0" w:color="auto"/>
        <w:right w:val="none" w:sz="0" w:space="0" w:color="auto"/>
      </w:divBdr>
    </w:div>
    <w:div w:id="520893813">
      <w:bodyDiv w:val="1"/>
      <w:marLeft w:val="0"/>
      <w:marRight w:val="0"/>
      <w:marTop w:val="0"/>
      <w:marBottom w:val="0"/>
      <w:divBdr>
        <w:top w:val="none" w:sz="0" w:space="0" w:color="auto"/>
        <w:left w:val="none" w:sz="0" w:space="0" w:color="auto"/>
        <w:bottom w:val="none" w:sz="0" w:space="0" w:color="auto"/>
        <w:right w:val="none" w:sz="0" w:space="0" w:color="auto"/>
      </w:divBdr>
    </w:div>
    <w:div w:id="520897180">
      <w:bodyDiv w:val="1"/>
      <w:marLeft w:val="0"/>
      <w:marRight w:val="0"/>
      <w:marTop w:val="0"/>
      <w:marBottom w:val="0"/>
      <w:divBdr>
        <w:top w:val="none" w:sz="0" w:space="0" w:color="auto"/>
        <w:left w:val="none" w:sz="0" w:space="0" w:color="auto"/>
        <w:bottom w:val="none" w:sz="0" w:space="0" w:color="auto"/>
        <w:right w:val="none" w:sz="0" w:space="0" w:color="auto"/>
      </w:divBdr>
    </w:div>
    <w:div w:id="520973698">
      <w:bodyDiv w:val="1"/>
      <w:marLeft w:val="0"/>
      <w:marRight w:val="0"/>
      <w:marTop w:val="0"/>
      <w:marBottom w:val="0"/>
      <w:divBdr>
        <w:top w:val="none" w:sz="0" w:space="0" w:color="auto"/>
        <w:left w:val="none" w:sz="0" w:space="0" w:color="auto"/>
        <w:bottom w:val="none" w:sz="0" w:space="0" w:color="auto"/>
        <w:right w:val="none" w:sz="0" w:space="0" w:color="auto"/>
      </w:divBdr>
    </w:div>
    <w:div w:id="520975534">
      <w:bodyDiv w:val="1"/>
      <w:marLeft w:val="0"/>
      <w:marRight w:val="0"/>
      <w:marTop w:val="0"/>
      <w:marBottom w:val="0"/>
      <w:divBdr>
        <w:top w:val="none" w:sz="0" w:space="0" w:color="auto"/>
        <w:left w:val="none" w:sz="0" w:space="0" w:color="auto"/>
        <w:bottom w:val="none" w:sz="0" w:space="0" w:color="auto"/>
        <w:right w:val="none" w:sz="0" w:space="0" w:color="auto"/>
      </w:divBdr>
    </w:div>
    <w:div w:id="521280552">
      <w:bodyDiv w:val="1"/>
      <w:marLeft w:val="0"/>
      <w:marRight w:val="0"/>
      <w:marTop w:val="0"/>
      <w:marBottom w:val="0"/>
      <w:divBdr>
        <w:top w:val="none" w:sz="0" w:space="0" w:color="auto"/>
        <w:left w:val="none" w:sz="0" w:space="0" w:color="auto"/>
        <w:bottom w:val="none" w:sz="0" w:space="0" w:color="auto"/>
        <w:right w:val="none" w:sz="0" w:space="0" w:color="auto"/>
      </w:divBdr>
    </w:div>
    <w:div w:id="522673675">
      <w:bodyDiv w:val="1"/>
      <w:marLeft w:val="0"/>
      <w:marRight w:val="0"/>
      <w:marTop w:val="0"/>
      <w:marBottom w:val="0"/>
      <w:divBdr>
        <w:top w:val="none" w:sz="0" w:space="0" w:color="auto"/>
        <w:left w:val="none" w:sz="0" w:space="0" w:color="auto"/>
        <w:bottom w:val="none" w:sz="0" w:space="0" w:color="auto"/>
        <w:right w:val="none" w:sz="0" w:space="0" w:color="auto"/>
      </w:divBdr>
    </w:div>
    <w:div w:id="522977983">
      <w:bodyDiv w:val="1"/>
      <w:marLeft w:val="0"/>
      <w:marRight w:val="0"/>
      <w:marTop w:val="0"/>
      <w:marBottom w:val="0"/>
      <w:divBdr>
        <w:top w:val="none" w:sz="0" w:space="0" w:color="auto"/>
        <w:left w:val="none" w:sz="0" w:space="0" w:color="auto"/>
        <w:bottom w:val="none" w:sz="0" w:space="0" w:color="auto"/>
        <w:right w:val="none" w:sz="0" w:space="0" w:color="auto"/>
      </w:divBdr>
    </w:div>
    <w:div w:id="522983747">
      <w:bodyDiv w:val="1"/>
      <w:marLeft w:val="0"/>
      <w:marRight w:val="0"/>
      <w:marTop w:val="0"/>
      <w:marBottom w:val="0"/>
      <w:divBdr>
        <w:top w:val="none" w:sz="0" w:space="0" w:color="auto"/>
        <w:left w:val="none" w:sz="0" w:space="0" w:color="auto"/>
        <w:bottom w:val="none" w:sz="0" w:space="0" w:color="auto"/>
        <w:right w:val="none" w:sz="0" w:space="0" w:color="auto"/>
      </w:divBdr>
    </w:div>
    <w:div w:id="523136411">
      <w:bodyDiv w:val="1"/>
      <w:marLeft w:val="0"/>
      <w:marRight w:val="0"/>
      <w:marTop w:val="0"/>
      <w:marBottom w:val="0"/>
      <w:divBdr>
        <w:top w:val="none" w:sz="0" w:space="0" w:color="auto"/>
        <w:left w:val="none" w:sz="0" w:space="0" w:color="auto"/>
        <w:bottom w:val="none" w:sz="0" w:space="0" w:color="auto"/>
        <w:right w:val="none" w:sz="0" w:space="0" w:color="auto"/>
      </w:divBdr>
    </w:div>
    <w:div w:id="523787413">
      <w:bodyDiv w:val="1"/>
      <w:marLeft w:val="0"/>
      <w:marRight w:val="0"/>
      <w:marTop w:val="0"/>
      <w:marBottom w:val="0"/>
      <w:divBdr>
        <w:top w:val="none" w:sz="0" w:space="0" w:color="auto"/>
        <w:left w:val="none" w:sz="0" w:space="0" w:color="auto"/>
        <w:bottom w:val="none" w:sz="0" w:space="0" w:color="auto"/>
        <w:right w:val="none" w:sz="0" w:space="0" w:color="auto"/>
      </w:divBdr>
    </w:div>
    <w:div w:id="523982554">
      <w:bodyDiv w:val="1"/>
      <w:marLeft w:val="0"/>
      <w:marRight w:val="0"/>
      <w:marTop w:val="0"/>
      <w:marBottom w:val="0"/>
      <w:divBdr>
        <w:top w:val="none" w:sz="0" w:space="0" w:color="auto"/>
        <w:left w:val="none" w:sz="0" w:space="0" w:color="auto"/>
        <w:bottom w:val="none" w:sz="0" w:space="0" w:color="auto"/>
        <w:right w:val="none" w:sz="0" w:space="0" w:color="auto"/>
      </w:divBdr>
    </w:div>
    <w:div w:id="524103421">
      <w:bodyDiv w:val="1"/>
      <w:marLeft w:val="0"/>
      <w:marRight w:val="0"/>
      <w:marTop w:val="0"/>
      <w:marBottom w:val="0"/>
      <w:divBdr>
        <w:top w:val="none" w:sz="0" w:space="0" w:color="auto"/>
        <w:left w:val="none" w:sz="0" w:space="0" w:color="auto"/>
        <w:bottom w:val="none" w:sz="0" w:space="0" w:color="auto"/>
        <w:right w:val="none" w:sz="0" w:space="0" w:color="auto"/>
      </w:divBdr>
    </w:div>
    <w:div w:id="525412751">
      <w:bodyDiv w:val="1"/>
      <w:marLeft w:val="0"/>
      <w:marRight w:val="0"/>
      <w:marTop w:val="0"/>
      <w:marBottom w:val="0"/>
      <w:divBdr>
        <w:top w:val="none" w:sz="0" w:space="0" w:color="auto"/>
        <w:left w:val="none" w:sz="0" w:space="0" w:color="auto"/>
        <w:bottom w:val="none" w:sz="0" w:space="0" w:color="auto"/>
        <w:right w:val="none" w:sz="0" w:space="0" w:color="auto"/>
      </w:divBdr>
    </w:div>
    <w:div w:id="525757310">
      <w:bodyDiv w:val="1"/>
      <w:marLeft w:val="0"/>
      <w:marRight w:val="0"/>
      <w:marTop w:val="0"/>
      <w:marBottom w:val="0"/>
      <w:divBdr>
        <w:top w:val="none" w:sz="0" w:space="0" w:color="auto"/>
        <w:left w:val="none" w:sz="0" w:space="0" w:color="auto"/>
        <w:bottom w:val="none" w:sz="0" w:space="0" w:color="auto"/>
        <w:right w:val="none" w:sz="0" w:space="0" w:color="auto"/>
      </w:divBdr>
    </w:div>
    <w:div w:id="527529247">
      <w:bodyDiv w:val="1"/>
      <w:marLeft w:val="0"/>
      <w:marRight w:val="0"/>
      <w:marTop w:val="0"/>
      <w:marBottom w:val="0"/>
      <w:divBdr>
        <w:top w:val="none" w:sz="0" w:space="0" w:color="auto"/>
        <w:left w:val="none" w:sz="0" w:space="0" w:color="auto"/>
        <w:bottom w:val="none" w:sz="0" w:space="0" w:color="auto"/>
        <w:right w:val="none" w:sz="0" w:space="0" w:color="auto"/>
      </w:divBdr>
    </w:div>
    <w:div w:id="527569038">
      <w:bodyDiv w:val="1"/>
      <w:marLeft w:val="0"/>
      <w:marRight w:val="0"/>
      <w:marTop w:val="0"/>
      <w:marBottom w:val="0"/>
      <w:divBdr>
        <w:top w:val="none" w:sz="0" w:space="0" w:color="auto"/>
        <w:left w:val="none" w:sz="0" w:space="0" w:color="auto"/>
        <w:bottom w:val="none" w:sz="0" w:space="0" w:color="auto"/>
        <w:right w:val="none" w:sz="0" w:space="0" w:color="auto"/>
      </w:divBdr>
    </w:div>
    <w:div w:id="527573198">
      <w:bodyDiv w:val="1"/>
      <w:marLeft w:val="0"/>
      <w:marRight w:val="0"/>
      <w:marTop w:val="0"/>
      <w:marBottom w:val="0"/>
      <w:divBdr>
        <w:top w:val="none" w:sz="0" w:space="0" w:color="auto"/>
        <w:left w:val="none" w:sz="0" w:space="0" w:color="auto"/>
        <w:bottom w:val="none" w:sz="0" w:space="0" w:color="auto"/>
        <w:right w:val="none" w:sz="0" w:space="0" w:color="auto"/>
      </w:divBdr>
    </w:div>
    <w:div w:id="528220705">
      <w:bodyDiv w:val="1"/>
      <w:marLeft w:val="0"/>
      <w:marRight w:val="0"/>
      <w:marTop w:val="0"/>
      <w:marBottom w:val="0"/>
      <w:divBdr>
        <w:top w:val="none" w:sz="0" w:space="0" w:color="auto"/>
        <w:left w:val="none" w:sz="0" w:space="0" w:color="auto"/>
        <w:bottom w:val="none" w:sz="0" w:space="0" w:color="auto"/>
        <w:right w:val="none" w:sz="0" w:space="0" w:color="auto"/>
      </w:divBdr>
    </w:div>
    <w:div w:id="528875541">
      <w:bodyDiv w:val="1"/>
      <w:marLeft w:val="0"/>
      <w:marRight w:val="0"/>
      <w:marTop w:val="0"/>
      <w:marBottom w:val="0"/>
      <w:divBdr>
        <w:top w:val="none" w:sz="0" w:space="0" w:color="auto"/>
        <w:left w:val="none" w:sz="0" w:space="0" w:color="auto"/>
        <w:bottom w:val="none" w:sz="0" w:space="0" w:color="auto"/>
        <w:right w:val="none" w:sz="0" w:space="0" w:color="auto"/>
      </w:divBdr>
    </w:div>
    <w:div w:id="528879986">
      <w:bodyDiv w:val="1"/>
      <w:marLeft w:val="0"/>
      <w:marRight w:val="0"/>
      <w:marTop w:val="0"/>
      <w:marBottom w:val="0"/>
      <w:divBdr>
        <w:top w:val="none" w:sz="0" w:space="0" w:color="auto"/>
        <w:left w:val="none" w:sz="0" w:space="0" w:color="auto"/>
        <w:bottom w:val="none" w:sz="0" w:space="0" w:color="auto"/>
        <w:right w:val="none" w:sz="0" w:space="0" w:color="auto"/>
      </w:divBdr>
    </w:div>
    <w:div w:id="530152290">
      <w:bodyDiv w:val="1"/>
      <w:marLeft w:val="0"/>
      <w:marRight w:val="0"/>
      <w:marTop w:val="0"/>
      <w:marBottom w:val="0"/>
      <w:divBdr>
        <w:top w:val="none" w:sz="0" w:space="0" w:color="auto"/>
        <w:left w:val="none" w:sz="0" w:space="0" w:color="auto"/>
        <w:bottom w:val="none" w:sz="0" w:space="0" w:color="auto"/>
        <w:right w:val="none" w:sz="0" w:space="0" w:color="auto"/>
      </w:divBdr>
    </w:div>
    <w:div w:id="531461948">
      <w:bodyDiv w:val="1"/>
      <w:marLeft w:val="0"/>
      <w:marRight w:val="0"/>
      <w:marTop w:val="0"/>
      <w:marBottom w:val="0"/>
      <w:divBdr>
        <w:top w:val="none" w:sz="0" w:space="0" w:color="auto"/>
        <w:left w:val="none" w:sz="0" w:space="0" w:color="auto"/>
        <w:bottom w:val="none" w:sz="0" w:space="0" w:color="auto"/>
        <w:right w:val="none" w:sz="0" w:space="0" w:color="auto"/>
      </w:divBdr>
    </w:div>
    <w:div w:id="531724757">
      <w:bodyDiv w:val="1"/>
      <w:marLeft w:val="0"/>
      <w:marRight w:val="0"/>
      <w:marTop w:val="0"/>
      <w:marBottom w:val="0"/>
      <w:divBdr>
        <w:top w:val="none" w:sz="0" w:space="0" w:color="auto"/>
        <w:left w:val="none" w:sz="0" w:space="0" w:color="auto"/>
        <w:bottom w:val="none" w:sz="0" w:space="0" w:color="auto"/>
        <w:right w:val="none" w:sz="0" w:space="0" w:color="auto"/>
      </w:divBdr>
    </w:div>
    <w:div w:id="531960417">
      <w:bodyDiv w:val="1"/>
      <w:marLeft w:val="0"/>
      <w:marRight w:val="0"/>
      <w:marTop w:val="0"/>
      <w:marBottom w:val="0"/>
      <w:divBdr>
        <w:top w:val="none" w:sz="0" w:space="0" w:color="auto"/>
        <w:left w:val="none" w:sz="0" w:space="0" w:color="auto"/>
        <w:bottom w:val="none" w:sz="0" w:space="0" w:color="auto"/>
        <w:right w:val="none" w:sz="0" w:space="0" w:color="auto"/>
      </w:divBdr>
    </w:div>
    <w:div w:id="532042744">
      <w:bodyDiv w:val="1"/>
      <w:marLeft w:val="0"/>
      <w:marRight w:val="0"/>
      <w:marTop w:val="0"/>
      <w:marBottom w:val="0"/>
      <w:divBdr>
        <w:top w:val="none" w:sz="0" w:space="0" w:color="auto"/>
        <w:left w:val="none" w:sz="0" w:space="0" w:color="auto"/>
        <w:bottom w:val="none" w:sz="0" w:space="0" w:color="auto"/>
        <w:right w:val="none" w:sz="0" w:space="0" w:color="auto"/>
      </w:divBdr>
    </w:div>
    <w:div w:id="532614132">
      <w:bodyDiv w:val="1"/>
      <w:marLeft w:val="0"/>
      <w:marRight w:val="0"/>
      <w:marTop w:val="0"/>
      <w:marBottom w:val="0"/>
      <w:divBdr>
        <w:top w:val="none" w:sz="0" w:space="0" w:color="auto"/>
        <w:left w:val="none" w:sz="0" w:space="0" w:color="auto"/>
        <w:bottom w:val="none" w:sz="0" w:space="0" w:color="auto"/>
        <w:right w:val="none" w:sz="0" w:space="0" w:color="auto"/>
      </w:divBdr>
      <w:divsChild>
        <w:div w:id="696585975">
          <w:marLeft w:val="0"/>
          <w:marRight w:val="0"/>
          <w:marTop w:val="0"/>
          <w:marBottom w:val="0"/>
          <w:divBdr>
            <w:top w:val="none" w:sz="0" w:space="0" w:color="auto"/>
            <w:left w:val="none" w:sz="0" w:space="0" w:color="auto"/>
            <w:bottom w:val="none" w:sz="0" w:space="0" w:color="auto"/>
            <w:right w:val="none" w:sz="0" w:space="0" w:color="auto"/>
          </w:divBdr>
          <w:divsChild>
            <w:div w:id="168644748">
              <w:marLeft w:val="0"/>
              <w:marRight w:val="0"/>
              <w:marTop w:val="0"/>
              <w:marBottom w:val="0"/>
              <w:divBdr>
                <w:top w:val="none" w:sz="0" w:space="0" w:color="auto"/>
                <w:left w:val="none" w:sz="0" w:space="0" w:color="auto"/>
                <w:bottom w:val="none" w:sz="0" w:space="0" w:color="auto"/>
                <w:right w:val="none" w:sz="0" w:space="0" w:color="auto"/>
              </w:divBdr>
              <w:divsChild>
                <w:div w:id="16818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961966">
      <w:bodyDiv w:val="1"/>
      <w:marLeft w:val="0"/>
      <w:marRight w:val="0"/>
      <w:marTop w:val="0"/>
      <w:marBottom w:val="0"/>
      <w:divBdr>
        <w:top w:val="none" w:sz="0" w:space="0" w:color="auto"/>
        <w:left w:val="none" w:sz="0" w:space="0" w:color="auto"/>
        <w:bottom w:val="none" w:sz="0" w:space="0" w:color="auto"/>
        <w:right w:val="none" w:sz="0" w:space="0" w:color="auto"/>
      </w:divBdr>
    </w:div>
    <w:div w:id="533077941">
      <w:bodyDiv w:val="1"/>
      <w:marLeft w:val="0"/>
      <w:marRight w:val="0"/>
      <w:marTop w:val="0"/>
      <w:marBottom w:val="0"/>
      <w:divBdr>
        <w:top w:val="none" w:sz="0" w:space="0" w:color="auto"/>
        <w:left w:val="none" w:sz="0" w:space="0" w:color="auto"/>
        <w:bottom w:val="none" w:sz="0" w:space="0" w:color="auto"/>
        <w:right w:val="none" w:sz="0" w:space="0" w:color="auto"/>
      </w:divBdr>
    </w:div>
    <w:div w:id="533663665">
      <w:bodyDiv w:val="1"/>
      <w:marLeft w:val="0"/>
      <w:marRight w:val="0"/>
      <w:marTop w:val="0"/>
      <w:marBottom w:val="0"/>
      <w:divBdr>
        <w:top w:val="none" w:sz="0" w:space="0" w:color="auto"/>
        <w:left w:val="none" w:sz="0" w:space="0" w:color="auto"/>
        <w:bottom w:val="none" w:sz="0" w:space="0" w:color="auto"/>
        <w:right w:val="none" w:sz="0" w:space="0" w:color="auto"/>
      </w:divBdr>
    </w:div>
    <w:div w:id="534005807">
      <w:bodyDiv w:val="1"/>
      <w:marLeft w:val="0"/>
      <w:marRight w:val="0"/>
      <w:marTop w:val="0"/>
      <w:marBottom w:val="0"/>
      <w:divBdr>
        <w:top w:val="none" w:sz="0" w:space="0" w:color="auto"/>
        <w:left w:val="none" w:sz="0" w:space="0" w:color="auto"/>
        <w:bottom w:val="none" w:sz="0" w:space="0" w:color="auto"/>
        <w:right w:val="none" w:sz="0" w:space="0" w:color="auto"/>
      </w:divBdr>
    </w:div>
    <w:div w:id="535436225">
      <w:bodyDiv w:val="1"/>
      <w:marLeft w:val="0"/>
      <w:marRight w:val="0"/>
      <w:marTop w:val="0"/>
      <w:marBottom w:val="0"/>
      <w:divBdr>
        <w:top w:val="none" w:sz="0" w:space="0" w:color="auto"/>
        <w:left w:val="none" w:sz="0" w:space="0" w:color="auto"/>
        <w:bottom w:val="none" w:sz="0" w:space="0" w:color="auto"/>
        <w:right w:val="none" w:sz="0" w:space="0" w:color="auto"/>
      </w:divBdr>
    </w:div>
    <w:div w:id="535699865">
      <w:bodyDiv w:val="1"/>
      <w:marLeft w:val="0"/>
      <w:marRight w:val="0"/>
      <w:marTop w:val="0"/>
      <w:marBottom w:val="0"/>
      <w:divBdr>
        <w:top w:val="none" w:sz="0" w:space="0" w:color="auto"/>
        <w:left w:val="none" w:sz="0" w:space="0" w:color="auto"/>
        <w:bottom w:val="none" w:sz="0" w:space="0" w:color="auto"/>
        <w:right w:val="none" w:sz="0" w:space="0" w:color="auto"/>
      </w:divBdr>
    </w:div>
    <w:div w:id="535704763">
      <w:bodyDiv w:val="1"/>
      <w:marLeft w:val="0"/>
      <w:marRight w:val="0"/>
      <w:marTop w:val="0"/>
      <w:marBottom w:val="0"/>
      <w:divBdr>
        <w:top w:val="none" w:sz="0" w:space="0" w:color="auto"/>
        <w:left w:val="none" w:sz="0" w:space="0" w:color="auto"/>
        <w:bottom w:val="none" w:sz="0" w:space="0" w:color="auto"/>
        <w:right w:val="none" w:sz="0" w:space="0" w:color="auto"/>
      </w:divBdr>
    </w:div>
    <w:div w:id="536701226">
      <w:bodyDiv w:val="1"/>
      <w:marLeft w:val="0"/>
      <w:marRight w:val="0"/>
      <w:marTop w:val="0"/>
      <w:marBottom w:val="0"/>
      <w:divBdr>
        <w:top w:val="none" w:sz="0" w:space="0" w:color="auto"/>
        <w:left w:val="none" w:sz="0" w:space="0" w:color="auto"/>
        <w:bottom w:val="none" w:sz="0" w:space="0" w:color="auto"/>
        <w:right w:val="none" w:sz="0" w:space="0" w:color="auto"/>
      </w:divBdr>
    </w:div>
    <w:div w:id="538130507">
      <w:bodyDiv w:val="1"/>
      <w:marLeft w:val="0"/>
      <w:marRight w:val="0"/>
      <w:marTop w:val="0"/>
      <w:marBottom w:val="0"/>
      <w:divBdr>
        <w:top w:val="none" w:sz="0" w:space="0" w:color="auto"/>
        <w:left w:val="none" w:sz="0" w:space="0" w:color="auto"/>
        <w:bottom w:val="none" w:sz="0" w:space="0" w:color="auto"/>
        <w:right w:val="none" w:sz="0" w:space="0" w:color="auto"/>
      </w:divBdr>
    </w:div>
    <w:div w:id="539125242">
      <w:bodyDiv w:val="1"/>
      <w:marLeft w:val="0"/>
      <w:marRight w:val="0"/>
      <w:marTop w:val="0"/>
      <w:marBottom w:val="0"/>
      <w:divBdr>
        <w:top w:val="none" w:sz="0" w:space="0" w:color="auto"/>
        <w:left w:val="none" w:sz="0" w:space="0" w:color="auto"/>
        <w:bottom w:val="none" w:sz="0" w:space="0" w:color="auto"/>
        <w:right w:val="none" w:sz="0" w:space="0" w:color="auto"/>
      </w:divBdr>
    </w:div>
    <w:div w:id="539316987">
      <w:bodyDiv w:val="1"/>
      <w:marLeft w:val="0"/>
      <w:marRight w:val="0"/>
      <w:marTop w:val="0"/>
      <w:marBottom w:val="0"/>
      <w:divBdr>
        <w:top w:val="none" w:sz="0" w:space="0" w:color="auto"/>
        <w:left w:val="none" w:sz="0" w:space="0" w:color="auto"/>
        <w:bottom w:val="none" w:sz="0" w:space="0" w:color="auto"/>
        <w:right w:val="none" w:sz="0" w:space="0" w:color="auto"/>
      </w:divBdr>
    </w:div>
    <w:div w:id="539705951">
      <w:bodyDiv w:val="1"/>
      <w:marLeft w:val="0"/>
      <w:marRight w:val="0"/>
      <w:marTop w:val="0"/>
      <w:marBottom w:val="0"/>
      <w:divBdr>
        <w:top w:val="none" w:sz="0" w:space="0" w:color="auto"/>
        <w:left w:val="none" w:sz="0" w:space="0" w:color="auto"/>
        <w:bottom w:val="none" w:sz="0" w:space="0" w:color="auto"/>
        <w:right w:val="none" w:sz="0" w:space="0" w:color="auto"/>
      </w:divBdr>
    </w:div>
    <w:div w:id="540017659">
      <w:bodyDiv w:val="1"/>
      <w:marLeft w:val="0"/>
      <w:marRight w:val="0"/>
      <w:marTop w:val="0"/>
      <w:marBottom w:val="0"/>
      <w:divBdr>
        <w:top w:val="none" w:sz="0" w:space="0" w:color="auto"/>
        <w:left w:val="none" w:sz="0" w:space="0" w:color="auto"/>
        <w:bottom w:val="none" w:sz="0" w:space="0" w:color="auto"/>
        <w:right w:val="none" w:sz="0" w:space="0" w:color="auto"/>
      </w:divBdr>
    </w:div>
    <w:div w:id="540752083">
      <w:bodyDiv w:val="1"/>
      <w:marLeft w:val="0"/>
      <w:marRight w:val="0"/>
      <w:marTop w:val="0"/>
      <w:marBottom w:val="0"/>
      <w:divBdr>
        <w:top w:val="none" w:sz="0" w:space="0" w:color="auto"/>
        <w:left w:val="none" w:sz="0" w:space="0" w:color="auto"/>
        <w:bottom w:val="none" w:sz="0" w:space="0" w:color="auto"/>
        <w:right w:val="none" w:sz="0" w:space="0" w:color="auto"/>
      </w:divBdr>
    </w:div>
    <w:div w:id="542907656">
      <w:bodyDiv w:val="1"/>
      <w:marLeft w:val="0"/>
      <w:marRight w:val="0"/>
      <w:marTop w:val="0"/>
      <w:marBottom w:val="0"/>
      <w:divBdr>
        <w:top w:val="none" w:sz="0" w:space="0" w:color="auto"/>
        <w:left w:val="none" w:sz="0" w:space="0" w:color="auto"/>
        <w:bottom w:val="none" w:sz="0" w:space="0" w:color="auto"/>
        <w:right w:val="none" w:sz="0" w:space="0" w:color="auto"/>
      </w:divBdr>
    </w:div>
    <w:div w:id="543374128">
      <w:bodyDiv w:val="1"/>
      <w:marLeft w:val="0"/>
      <w:marRight w:val="0"/>
      <w:marTop w:val="0"/>
      <w:marBottom w:val="0"/>
      <w:divBdr>
        <w:top w:val="none" w:sz="0" w:space="0" w:color="auto"/>
        <w:left w:val="none" w:sz="0" w:space="0" w:color="auto"/>
        <w:bottom w:val="none" w:sz="0" w:space="0" w:color="auto"/>
        <w:right w:val="none" w:sz="0" w:space="0" w:color="auto"/>
      </w:divBdr>
    </w:div>
    <w:div w:id="544103193">
      <w:bodyDiv w:val="1"/>
      <w:marLeft w:val="0"/>
      <w:marRight w:val="0"/>
      <w:marTop w:val="0"/>
      <w:marBottom w:val="0"/>
      <w:divBdr>
        <w:top w:val="none" w:sz="0" w:space="0" w:color="auto"/>
        <w:left w:val="none" w:sz="0" w:space="0" w:color="auto"/>
        <w:bottom w:val="none" w:sz="0" w:space="0" w:color="auto"/>
        <w:right w:val="none" w:sz="0" w:space="0" w:color="auto"/>
      </w:divBdr>
    </w:div>
    <w:div w:id="544558565">
      <w:bodyDiv w:val="1"/>
      <w:marLeft w:val="0"/>
      <w:marRight w:val="0"/>
      <w:marTop w:val="0"/>
      <w:marBottom w:val="0"/>
      <w:divBdr>
        <w:top w:val="none" w:sz="0" w:space="0" w:color="auto"/>
        <w:left w:val="none" w:sz="0" w:space="0" w:color="auto"/>
        <w:bottom w:val="none" w:sz="0" w:space="0" w:color="auto"/>
        <w:right w:val="none" w:sz="0" w:space="0" w:color="auto"/>
      </w:divBdr>
    </w:div>
    <w:div w:id="546062865">
      <w:bodyDiv w:val="1"/>
      <w:marLeft w:val="0"/>
      <w:marRight w:val="0"/>
      <w:marTop w:val="0"/>
      <w:marBottom w:val="0"/>
      <w:divBdr>
        <w:top w:val="none" w:sz="0" w:space="0" w:color="auto"/>
        <w:left w:val="none" w:sz="0" w:space="0" w:color="auto"/>
        <w:bottom w:val="none" w:sz="0" w:space="0" w:color="auto"/>
        <w:right w:val="none" w:sz="0" w:space="0" w:color="auto"/>
      </w:divBdr>
    </w:div>
    <w:div w:id="546649542">
      <w:bodyDiv w:val="1"/>
      <w:marLeft w:val="0"/>
      <w:marRight w:val="0"/>
      <w:marTop w:val="0"/>
      <w:marBottom w:val="0"/>
      <w:divBdr>
        <w:top w:val="none" w:sz="0" w:space="0" w:color="auto"/>
        <w:left w:val="none" w:sz="0" w:space="0" w:color="auto"/>
        <w:bottom w:val="none" w:sz="0" w:space="0" w:color="auto"/>
        <w:right w:val="none" w:sz="0" w:space="0" w:color="auto"/>
      </w:divBdr>
    </w:div>
    <w:div w:id="546840669">
      <w:bodyDiv w:val="1"/>
      <w:marLeft w:val="0"/>
      <w:marRight w:val="0"/>
      <w:marTop w:val="0"/>
      <w:marBottom w:val="0"/>
      <w:divBdr>
        <w:top w:val="none" w:sz="0" w:space="0" w:color="auto"/>
        <w:left w:val="none" w:sz="0" w:space="0" w:color="auto"/>
        <w:bottom w:val="none" w:sz="0" w:space="0" w:color="auto"/>
        <w:right w:val="none" w:sz="0" w:space="0" w:color="auto"/>
      </w:divBdr>
      <w:divsChild>
        <w:div w:id="597838127">
          <w:marLeft w:val="0"/>
          <w:marRight w:val="0"/>
          <w:marTop w:val="0"/>
          <w:marBottom w:val="0"/>
          <w:divBdr>
            <w:top w:val="none" w:sz="0" w:space="0" w:color="auto"/>
            <w:left w:val="none" w:sz="0" w:space="0" w:color="auto"/>
            <w:bottom w:val="none" w:sz="0" w:space="0" w:color="auto"/>
            <w:right w:val="none" w:sz="0" w:space="0" w:color="auto"/>
          </w:divBdr>
          <w:divsChild>
            <w:div w:id="742532343">
              <w:marLeft w:val="0"/>
              <w:marRight w:val="0"/>
              <w:marTop w:val="0"/>
              <w:marBottom w:val="0"/>
              <w:divBdr>
                <w:top w:val="none" w:sz="0" w:space="0" w:color="auto"/>
                <w:left w:val="none" w:sz="0" w:space="0" w:color="auto"/>
                <w:bottom w:val="none" w:sz="0" w:space="0" w:color="auto"/>
                <w:right w:val="none" w:sz="0" w:space="0" w:color="auto"/>
              </w:divBdr>
              <w:divsChild>
                <w:div w:id="1862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5348">
      <w:bodyDiv w:val="1"/>
      <w:marLeft w:val="0"/>
      <w:marRight w:val="0"/>
      <w:marTop w:val="0"/>
      <w:marBottom w:val="0"/>
      <w:divBdr>
        <w:top w:val="none" w:sz="0" w:space="0" w:color="auto"/>
        <w:left w:val="none" w:sz="0" w:space="0" w:color="auto"/>
        <w:bottom w:val="none" w:sz="0" w:space="0" w:color="auto"/>
        <w:right w:val="none" w:sz="0" w:space="0" w:color="auto"/>
      </w:divBdr>
    </w:div>
    <w:div w:id="547769101">
      <w:bodyDiv w:val="1"/>
      <w:marLeft w:val="0"/>
      <w:marRight w:val="0"/>
      <w:marTop w:val="0"/>
      <w:marBottom w:val="0"/>
      <w:divBdr>
        <w:top w:val="none" w:sz="0" w:space="0" w:color="auto"/>
        <w:left w:val="none" w:sz="0" w:space="0" w:color="auto"/>
        <w:bottom w:val="none" w:sz="0" w:space="0" w:color="auto"/>
        <w:right w:val="none" w:sz="0" w:space="0" w:color="auto"/>
      </w:divBdr>
    </w:div>
    <w:div w:id="547844498">
      <w:bodyDiv w:val="1"/>
      <w:marLeft w:val="0"/>
      <w:marRight w:val="0"/>
      <w:marTop w:val="0"/>
      <w:marBottom w:val="0"/>
      <w:divBdr>
        <w:top w:val="none" w:sz="0" w:space="0" w:color="auto"/>
        <w:left w:val="none" w:sz="0" w:space="0" w:color="auto"/>
        <w:bottom w:val="none" w:sz="0" w:space="0" w:color="auto"/>
        <w:right w:val="none" w:sz="0" w:space="0" w:color="auto"/>
      </w:divBdr>
    </w:div>
    <w:div w:id="548036716">
      <w:bodyDiv w:val="1"/>
      <w:marLeft w:val="0"/>
      <w:marRight w:val="0"/>
      <w:marTop w:val="0"/>
      <w:marBottom w:val="0"/>
      <w:divBdr>
        <w:top w:val="none" w:sz="0" w:space="0" w:color="auto"/>
        <w:left w:val="none" w:sz="0" w:space="0" w:color="auto"/>
        <w:bottom w:val="none" w:sz="0" w:space="0" w:color="auto"/>
        <w:right w:val="none" w:sz="0" w:space="0" w:color="auto"/>
      </w:divBdr>
    </w:div>
    <w:div w:id="548105407">
      <w:bodyDiv w:val="1"/>
      <w:marLeft w:val="0"/>
      <w:marRight w:val="0"/>
      <w:marTop w:val="0"/>
      <w:marBottom w:val="0"/>
      <w:divBdr>
        <w:top w:val="none" w:sz="0" w:space="0" w:color="auto"/>
        <w:left w:val="none" w:sz="0" w:space="0" w:color="auto"/>
        <w:bottom w:val="none" w:sz="0" w:space="0" w:color="auto"/>
        <w:right w:val="none" w:sz="0" w:space="0" w:color="auto"/>
      </w:divBdr>
    </w:div>
    <w:div w:id="549070120">
      <w:bodyDiv w:val="1"/>
      <w:marLeft w:val="0"/>
      <w:marRight w:val="0"/>
      <w:marTop w:val="0"/>
      <w:marBottom w:val="0"/>
      <w:divBdr>
        <w:top w:val="none" w:sz="0" w:space="0" w:color="auto"/>
        <w:left w:val="none" w:sz="0" w:space="0" w:color="auto"/>
        <w:bottom w:val="none" w:sz="0" w:space="0" w:color="auto"/>
        <w:right w:val="none" w:sz="0" w:space="0" w:color="auto"/>
      </w:divBdr>
    </w:div>
    <w:div w:id="549079748">
      <w:bodyDiv w:val="1"/>
      <w:marLeft w:val="0"/>
      <w:marRight w:val="0"/>
      <w:marTop w:val="0"/>
      <w:marBottom w:val="0"/>
      <w:divBdr>
        <w:top w:val="none" w:sz="0" w:space="0" w:color="auto"/>
        <w:left w:val="none" w:sz="0" w:space="0" w:color="auto"/>
        <w:bottom w:val="none" w:sz="0" w:space="0" w:color="auto"/>
        <w:right w:val="none" w:sz="0" w:space="0" w:color="auto"/>
      </w:divBdr>
    </w:div>
    <w:div w:id="549461346">
      <w:bodyDiv w:val="1"/>
      <w:marLeft w:val="0"/>
      <w:marRight w:val="0"/>
      <w:marTop w:val="0"/>
      <w:marBottom w:val="0"/>
      <w:divBdr>
        <w:top w:val="none" w:sz="0" w:space="0" w:color="auto"/>
        <w:left w:val="none" w:sz="0" w:space="0" w:color="auto"/>
        <w:bottom w:val="none" w:sz="0" w:space="0" w:color="auto"/>
        <w:right w:val="none" w:sz="0" w:space="0" w:color="auto"/>
      </w:divBdr>
    </w:div>
    <w:div w:id="550075398">
      <w:bodyDiv w:val="1"/>
      <w:marLeft w:val="0"/>
      <w:marRight w:val="0"/>
      <w:marTop w:val="0"/>
      <w:marBottom w:val="0"/>
      <w:divBdr>
        <w:top w:val="none" w:sz="0" w:space="0" w:color="auto"/>
        <w:left w:val="none" w:sz="0" w:space="0" w:color="auto"/>
        <w:bottom w:val="none" w:sz="0" w:space="0" w:color="auto"/>
        <w:right w:val="none" w:sz="0" w:space="0" w:color="auto"/>
      </w:divBdr>
    </w:div>
    <w:div w:id="550269671">
      <w:bodyDiv w:val="1"/>
      <w:marLeft w:val="0"/>
      <w:marRight w:val="0"/>
      <w:marTop w:val="0"/>
      <w:marBottom w:val="0"/>
      <w:divBdr>
        <w:top w:val="none" w:sz="0" w:space="0" w:color="auto"/>
        <w:left w:val="none" w:sz="0" w:space="0" w:color="auto"/>
        <w:bottom w:val="none" w:sz="0" w:space="0" w:color="auto"/>
        <w:right w:val="none" w:sz="0" w:space="0" w:color="auto"/>
      </w:divBdr>
    </w:div>
    <w:div w:id="550309600">
      <w:bodyDiv w:val="1"/>
      <w:marLeft w:val="0"/>
      <w:marRight w:val="0"/>
      <w:marTop w:val="0"/>
      <w:marBottom w:val="0"/>
      <w:divBdr>
        <w:top w:val="none" w:sz="0" w:space="0" w:color="auto"/>
        <w:left w:val="none" w:sz="0" w:space="0" w:color="auto"/>
        <w:bottom w:val="none" w:sz="0" w:space="0" w:color="auto"/>
        <w:right w:val="none" w:sz="0" w:space="0" w:color="auto"/>
      </w:divBdr>
      <w:divsChild>
        <w:div w:id="182131488">
          <w:marLeft w:val="0"/>
          <w:marRight w:val="0"/>
          <w:marTop w:val="0"/>
          <w:marBottom w:val="0"/>
          <w:divBdr>
            <w:top w:val="none" w:sz="0" w:space="0" w:color="auto"/>
            <w:left w:val="none" w:sz="0" w:space="0" w:color="auto"/>
            <w:bottom w:val="none" w:sz="0" w:space="0" w:color="auto"/>
            <w:right w:val="none" w:sz="0" w:space="0" w:color="auto"/>
          </w:divBdr>
          <w:divsChild>
            <w:div w:id="1475289788">
              <w:marLeft w:val="0"/>
              <w:marRight w:val="0"/>
              <w:marTop w:val="0"/>
              <w:marBottom w:val="0"/>
              <w:divBdr>
                <w:top w:val="none" w:sz="0" w:space="0" w:color="auto"/>
                <w:left w:val="none" w:sz="0" w:space="0" w:color="auto"/>
                <w:bottom w:val="none" w:sz="0" w:space="0" w:color="auto"/>
                <w:right w:val="none" w:sz="0" w:space="0" w:color="auto"/>
              </w:divBdr>
              <w:divsChild>
                <w:div w:id="6825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0482">
      <w:bodyDiv w:val="1"/>
      <w:marLeft w:val="0"/>
      <w:marRight w:val="0"/>
      <w:marTop w:val="0"/>
      <w:marBottom w:val="0"/>
      <w:divBdr>
        <w:top w:val="none" w:sz="0" w:space="0" w:color="auto"/>
        <w:left w:val="none" w:sz="0" w:space="0" w:color="auto"/>
        <w:bottom w:val="none" w:sz="0" w:space="0" w:color="auto"/>
        <w:right w:val="none" w:sz="0" w:space="0" w:color="auto"/>
      </w:divBdr>
    </w:div>
    <w:div w:id="550772705">
      <w:bodyDiv w:val="1"/>
      <w:marLeft w:val="0"/>
      <w:marRight w:val="0"/>
      <w:marTop w:val="0"/>
      <w:marBottom w:val="0"/>
      <w:divBdr>
        <w:top w:val="none" w:sz="0" w:space="0" w:color="auto"/>
        <w:left w:val="none" w:sz="0" w:space="0" w:color="auto"/>
        <w:bottom w:val="none" w:sz="0" w:space="0" w:color="auto"/>
        <w:right w:val="none" w:sz="0" w:space="0" w:color="auto"/>
      </w:divBdr>
    </w:div>
    <w:div w:id="551041222">
      <w:bodyDiv w:val="1"/>
      <w:marLeft w:val="0"/>
      <w:marRight w:val="0"/>
      <w:marTop w:val="0"/>
      <w:marBottom w:val="0"/>
      <w:divBdr>
        <w:top w:val="none" w:sz="0" w:space="0" w:color="auto"/>
        <w:left w:val="none" w:sz="0" w:space="0" w:color="auto"/>
        <w:bottom w:val="none" w:sz="0" w:space="0" w:color="auto"/>
        <w:right w:val="none" w:sz="0" w:space="0" w:color="auto"/>
      </w:divBdr>
    </w:div>
    <w:div w:id="551622286">
      <w:bodyDiv w:val="1"/>
      <w:marLeft w:val="0"/>
      <w:marRight w:val="0"/>
      <w:marTop w:val="0"/>
      <w:marBottom w:val="0"/>
      <w:divBdr>
        <w:top w:val="none" w:sz="0" w:space="0" w:color="auto"/>
        <w:left w:val="none" w:sz="0" w:space="0" w:color="auto"/>
        <w:bottom w:val="none" w:sz="0" w:space="0" w:color="auto"/>
        <w:right w:val="none" w:sz="0" w:space="0" w:color="auto"/>
      </w:divBdr>
    </w:div>
    <w:div w:id="551885534">
      <w:bodyDiv w:val="1"/>
      <w:marLeft w:val="0"/>
      <w:marRight w:val="0"/>
      <w:marTop w:val="0"/>
      <w:marBottom w:val="0"/>
      <w:divBdr>
        <w:top w:val="none" w:sz="0" w:space="0" w:color="auto"/>
        <w:left w:val="none" w:sz="0" w:space="0" w:color="auto"/>
        <w:bottom w:val="none" w:sz="0" w:space="0" w:color="auto"/>
        <w:right w:val="none" w:sz="0" w:space="0" w:color="auto"/>
      </w:divBdr>
    </w:div>
    <w:div w:id="553547066">
      <w:bodyDiv w:val="1"/>
      <w:marLeft w:val="0"/>
      <w:marRight w:val="0"/>
      <w:marTop w:val="0"/>
      <w:marBottom w:val="0"/>
      <w:divBdr>
        <w:top w:val="none" w:sz="0" w:space="0" w:color="auto"/>
        <w:left w:val="none" w:sz="0" w:space="0" w:color="auto"/>
        <w:bottom w:val="none" w:sz="0" w:space="0" w:color="auto"/>
        <w:right w:val="none" w:sz="0" w:space="0" w:color="auto"/>
      </w:divBdr>
    </w:div>
    <w:div w:id="554312452">
      <w:bodyDiv w:val="1"/>
      <w:marLeft w:val="0"/>
      <w:marRight w:val="0"/>
      <w:marTop w:val="0"/>
      <w:marBottom w:val="0"/>
      <w:divBdr>
        <w:top w:val="none" w:sz="0" w:space="0" w:color="auto"/>
        <w:left w:val="none" w:sz="0" w:space="0" w:color="auto"/>
        <w:bottom w:val="none" w:sz="0" w:space="0" w:color="auto"/>
        <w:right w:val="none" w:sz="0" w:space="0" w:color="auto"/>
      </w:divBdr>
    </w:div>
    <w:div w:id="554317933">
      <w:bodyDiv w:val="1"/>
      <w:marLeft w:val="0"/>
      <w:marRight w:val="0"/>
      <w:marTop w:val="0"/>
      <w:marBottom w:val="0"/>
      <w:divBdr>
        <w:top w:val="none" w:sz="0" w:space="0" w:color="auto"/>
        <w:left w:val="none" w:sz="0" w:space="0" w:color="auto"/>
        <w:bottom w:val="none" w:sz="0" w:space="0" w:color="auto"/>
        <w:right w:val="none" w:sz="0" w:space="0" w:color="auto"/>
      </w:divBdr>
      <w:divsChild>
        <w:div w:id="86655635">
          <w:marLeft w:val="994"/>
          <w:marRight w:val="0"/>
          <w:marTop w:val="0"/>
          <w:marBottom w:val="60"/>
          <w:divBdr>
            <w:top w:val="none" w:sz="0" w:space="0" w:color="auto"/>
            <w:left w:val="none" w:sz="0" w:space="0" w:color="auto"/>
            <w:bottom w:val="none" w:sz="0" w:space="0" w:color="auto"/>
            <w:right w:val="none" w:sz="0" w:space="0" w:color="auto"/>
          </w:divBdr>
        </w:div>
        <w:div w:id="368066338">
          <w:marLeft w:val="994"/>
          <w:marRight w:val="0"/>
          <w:marTop w:val="0"/>
          <w:marBottom w:val="60"/>
          <w:divBdr>
            <w:top w:val="none" w:sz="0" w:space="0" w:color="auto"/>
            <w:left w:val="none" w:sz="0" w:space="0" w:color="auto"/>
            <w:bottom w:val="none" w:sz="0" w:space="0" w:color="auto"/>
            <w:right w:val="none" w:sz="0" w:space="0" w:color="auto"/>
          </w:divBdr>
        </w:div>
        <w:div w:id="2073691009">
          <w:marLeft w:val="994"/>
          <w:marRight w:val="0"/>
          <w:marTop w:val="0"/>
          <w:marBottom w:val="60"/>
          <w:divBdr>
            <w:top w:val="none" w:sz="0" w:space="0" w:color="auto"/>
            <w:left w:val="none" w:sz="0" w:space="0" w:color="auto"/>
            <w:bottom w:val="none" w:sz="0" w:space="0" w:color="auto"/>
            <w:right w:val="none" w:sz="0" w:space="0" w:color="auto"/>
          </w:divBdr>
        </w:div>
      </w:divsChild>
    </w:div>
    <w:div w:id="555120253">
      <w:bodyDiv w:val="1"/>
      <w:marLeft w:val="0"/>
      <w:marRight w:val="0"/>
      <w:marTop w:val="0"/>
      <w:marBottom w:val="0"/>
      <w:divBdr>
        <w:top w:val="none" w:sz="0" w:space="0" w:color="auto"/>
        <w:left w:val="none" w:sz="0" w:space="0" w:color="auto"/>
        <w:bottom w:val="none" w:sz="0" w:space="0" w:color="auto"/>
        <w:right w:val="none" w:sz="0" w:space="0" w:color="auto"/>
      </w:divBdr>
      <w:divsChild>
        <w:div w:id="1823694913">
          <w:marLeft w:val="0"/>
          <w:marRight w:val="0"/>
          <w:marTop w:val="0"/>
          <w:marBottom w:val="0"/>
          <w:divBdr>
            <w:top w:val="none" w:sz="0" w:space="0" w:color="auto"/>
            <w:left w:val="none" w:sz="0" w:space="0" w:color="auto"/>
            <w:bottom w:val="none" w:sz="0" w:space="0" w:color="auto"/>
            <w:right w:val="none" w:sz="0" w:space="0" w:color="auto"/>
          </w:divBdr>
        </w:div>
      </w:divsChild>
    </w:div>
    <w:div w:id="556819179">
      <w:bodyDiv w:val="1"/>
      <w:marLeft w:val="0"/>
      <w:marRight w:val="0"/>
      <w:marTop w:val="0"/>
      <w:marBottom w:val="0"/>
      <w:divBdr>
        <w:top w:val="none" w:sz="0" w:space="0" w:color="auto"/>
        <w:left w:val="none" w:sz="0" w:space="0" w:color="auto"/>
        <w:bottom w:val="none" w:sz="0" w:space="0" w:color="auto"/>
        <w:right w:val="none" w:sz="0" w:space="0" w:color="auto"/>
      </w:divBdr>
    </w:div>
    <w:div w:id="556865093">
      <w:bodyDiv w:val="1"/>
      <w:marLeft w:val="0"/>
      <w:marRight w:val="0"/>
      <w:marTop w:val="0"/>
      <w:marBottom w:val="0"/>
      <w:divBdr>
        <w:top w:val="none" w:sz="0" w:space="0" w:color="auto"/>
        <w:left w:val="none" w:sz="0" w:space="0" w:color="auto"/>
        <w:bottom w:val="none" w:sz="0" w:space="0" w:color="auto"/>
        <w:right w:val="none" w:sz="0" w:space="0" w:color="auto"/>
      </w:divBdr>
    </w:div>
    <w:div w:id="557010737">
      <w:bodyDiv w:val="1"/>
      <w:marLeft w:val="0"/>
      <w:marRight w:val="0"/>
      <w:marTop w:val="0"/>
      <w:marBottom w:val="0"/>
      <w:divBdr>
        <w:top w:val="none" w:sz="0" w:space="0" w:color="auto"/>
        <w:left w:val="none" w:sz="0" w:space="0" w:color="auto"/>
        <w:bottom w:val="none" w:sz="0" w:space="0" w:color="auto"/>
        <w:right w:val="none" w:sz="0" w:space="0" w:color="auto"/>
      </w:divBdr>
    </w:div>
    <w:div w:id="557547413">
      <w:bodyDiv w:val="1"/>
      <w:marLeft w:val="0"/>
      <w:marRight w:val="0"/>
      <w:marTop w:val="0"/>
      <w:marBottom w:val="0"/>
      <w:divBdr>
        <w:top w:val="none" w:sz="0" w:space="0" w:color="auto"/>
        <w:left w:val="none" w:sz="0" w:space="0" w:color="auto"/>
        <w:bottom w:val="none" w:sz="0" w:space="0" w:color="auto"/>
        <w:right w:val="none" w:sz="0" w:space="0" w:color="auto"/>
      </w:divBdr>
    </w:div>
    <w:div w:id="558437385">
      <w:bodyDiv w:val="1"/>
      <w:marLeft w:val="0"/>
      <w:marRight w:val="0"/>
      <w:marTop w:val="0"/>
      <w:marBottom w:val="0"/>
      <w:divBdr>
        <w:top w:val="none" w:sz="0" w:space="0" w:color="auto"/>
        <w:left w:val="none" w:sz="0" w:space="0" w:color="auto"/>
        <w:bottom w:val="none" w:sz="0" w:space="0" w:color="auto"/>
        <w:right w:val="none" w:sz="0" w:space="0" w:color="auto"/>
      </w:divBdr>
    </w:div>
    <w:div w:id="559245666">
      <w:bodyDiv w:val="1"/>
      <w:marLeft w:val="0"/>
      <w:marRight w:val="0"/>
      <w:marTop w:val="0"/>
      <w:marBottom w:val="0"/>
      <w:divBdr>
        <w:top w:val="none" w:sz="0" w:space="0" w:color="auto"/>
        <w:left w:val="none" w:sz="0" w:space="0" w:color="auto"/>
        <w:bottom w:val="none" w:sz="0" w:space="0" w:color="auto"/>
        <w:right w:val="none" w:sz="0" w:space="0" w:color="auto"/>
      </w:divBdr>
    </w:div>
    <w:div w:id="559361213">
      <w:bodyDiv w:val="1"/>
      <w:marLeft w:val="0"/>
      <w:marRight w:val="0"/>
      <w:marTop w:val="0"/>
      <w:marBottom w:val="0"/>
      <w:divBdr>
        <w:top w:val="none" w:sz="0" w:space="0" w:color="auto"/>
        <w:left w:val="none" w:sz="0" w:space="0" w:color="auto"/>
        <w:bottom w:val="none" w:sz="0" w:space="0" w:color="auto"/>
        <w:right w:val="none" w:sz="0" w:space="0" w:color="auto"/>
      </w:divBdr>
    </w:div>
    <w:div w:id="559444528">
      <w:bodyDiv w:val="1"/>
      <w:marLeft w:val="0"/>
      <w:marRight w:val="0"/>
      <w:marTop w:val="0"/>
      <w:marBottom w:val="0"/>
      <w:divBdr>
        <w:top w:val="none" w:sz="0" w:space="0" w:color="auto"/>
        <w:left w:val="none" w:sz="0" w:space="0" w:color="auto"/>
        <w:bottom w:val="none" w:sz="0" w:space="0" w:color="auto"/>
        <w:right w:val="none" w:sz="0" w:space="0" w:color="auto"/>
      </w:divBdr>
    </w:div>
    <w:div w:id="559487884">
      <w:bodyDiv w:val="1"/>
      <w:marLeft w:val="0"/>
      <w:marRight w:val="0"/>
      <w:marTop w:val="0"/>
      <w:marBottom w:val="0"/>
      <w:divBdr>
        <w:top w:val="none" w:sz="0" w:space="0" w:color="auto"/>
        <w:left w:val="none" w:sz="0" w:space="0" w:color="auto"/>
        <w:bottom w:val="none" w:sz="0" w:space="0" w:color="auto"/>
        <w:right w:val="none" w:sz="0" w:space="0" w:color="auto"/>
      </w:divBdr>
    </w:div>
    <w:div w:id="559754536">
      <w:bodyDiv w:val="1"/>
      <w:marLeft w:val="0"/>
      <w:marRight w:val="0"/>
      <w:marTop w:val="0"/>
      <w:marBottom w:val="0"/>
      <w:divBdr>
        <w:top w:val="none" w:sz="0" w:space="0" w:color="auto"/>
        <w:left w:val="none" w:sz="0" w:space="0" w:color="auto"/>
        <w:bottom w:val="none" w:sz="0" w:space="0" w:color="auto"/>
        <w:right w:val="none" w:sz="0" w:space="0" w:color="auto"/>
      </w:divBdr>
    </w:div>
    <w:div w:id="560755322">
      <w:bodyDiv w:val="1"/>
      <w:marLeft w:val="0"/>
      <w:marRight w:val="0"/>
      <w:marTop w:val="0"/>
      <w:marBottom w:val="0"/>
      <w:divBdr>
        <w:top w:val="none" w:sz="0" w:space="0" w:color="auto"/>
        <w:left w:val="none" w:sz="0" w:space="0" w:color="auto"/>
        <w:bottom w:val="none" w:sz="0" w:space="0" w:color="auto"/>
        <w:right w:val="none" w:sz="0" w:space="0" w:color="auto"/>
      </w:divBdr>
    </w:div>
    <w:div w:id="561257007">
      <w:bodyDiv w:val="1"/>
      <w:marLeft w:val="0"/>
      <w:marRight w:val="0"/>
      <w:marTop w:val="0"/>
      <w:marBottom w:val="0"/>
      <w:divBdr>
        <w:top w:val="none" w:sz="0" w:space="0" w:color="auto"/>
        <w:left w:val="none" w:sz="0" w:space="0" w:color="auto"/>
        <w:bottom w:val="none" w:sz="0" w:space="0" w:color="auto"/>
        <w:right w:val="none" w:sz="0" w:space="0" w:color="auto"/>
      </w:divBdr>
    </w:div>
    <w:div w:id="561408965">
      <w:bodyDiv w:val="1"/>
      <w:marLeft w:val="0"/>
      <w:marRight w:val="0"/>
      <w:marTop w:val="0"/>
      <w:marBottom w:val="0"/>
      <w:divBdr>
        <w:top w:val="none" w:sz="0" w:space="0" w:color="auto"/>
        <w:left w:val="none" w:sz="0" w:space="0" w:color="auto"/>
        <w:bottom w:val="none" w:sz="0" w:space="0" w:color="auto"/>
        <w:right w:val="none" w:sz="0" w:space="0" w:color="auto"/>
      </w:divBdr>
    </w:div>
    <w:div w:id="562252149">
      <w:bodyDiv w:val="1"/>
      <w:marLeft w:val="0"/>
      <w:marRight w:val="0"/>
      <w:marTop w:val="0"/>
      <w:marBottom w:val="0"/>
      <w:divBdr>
        <w:top w:val="none" w:sz="0" w:space="0" w:color="auto"/>
        <w:left w:val="none" w:sz="0" w:space="0" w:color="auto"/>
        <w:bottom w:val="none" w:sz="0" w:space="0" w:color="auto"/>
        <w:right w:val="none" w:sz="0" w:space="0" w:color="auto"/>
      </w:divBdr>
    </w:div>
    <w:div w:id="565261634">
      <w:bodyDiv w:val="1"/>
      <w:marLeft w:val="0"/>
      <w:marRight w:val="0"/>
      <w:marTop w:val="0"/>
      <w:marBottom w:val="0"/>
      <w:divBdr>
        <w:top w:val="none" w:sz="0" w:space="0" w:color="auto"/>
        <w:left w:val="none" w:sz="0" w:space="0" w:color="auto"/>
        <w:bottom w:val="none" w:sz="0" w:space="0" w:color="auto"/>
        <w:right w:val="none" w:sz="0" w:space="0" w:color="auto"/>
      </w:divBdr>
    </w:div>
    <w:div w:id="565342885">
      <w:bodyDiv w:val="1"/>
      <w:marLeft w:val="0"/>
      <w:marRight w:val="0"/>
      <w:marTop w:val="0"/>
      <w:marBottom w:val="0"/>
      <w:divBdr>
        <w:top w:val="none" w:sz="0" w:space="0" w:color="auto"/>
        <w:left w:val="none" w:sz="0" w:space="0" w:color="auto"/>
        <w:bottom w:val="none" w:sz="0" w:space="0" w:color="auto"/>
        <w:right w:val="none" w:sz="0" w:space="0" w:color="auto"/>
      </w:divBdr>
    </w:div>
    <w:div w:id="565343384">
      <w:bodyDiv w:val="1"/>
      <w:marLeft w:val="0"/>
      <w:marRight w:val="0"/>
      <w:marTop w:val="0"/>
      <w:marBottom w:val="0"/>
      <w:divBdr>
        <w:top w:val="none" w:sz="0" w:space="0" w:color="auto"/>
        <w:left w:val="none" w:sz="0" w:space="0" w:color="auto"/>
        <w:bottom w:val="none" w:sz="0" w:space="0" w:color="auto"/>
        <w:right w:val="none" w:sz="0" w:space="0" w:color="auto"/>
      </w:divBdr>
    </w:div>
    <w:div w:id="566960091">
      <w:bodyDiv w:val="1"/>
      <w:marLeft w:val="0"/>
      <w:marRight w:val="0"/>
      <w:marTop w:val="0"/>
      <w:marBottom w:val="0"/>
      <w:divBdr>
        <w:top w:val="none" w:sz="0" w:space="0" w:color="auto"/>
        <w:left w:val="none" w:sz="0" w:space="0" w:color="auto"/>
        <w:bottom w:val="none" w:sz="0" w:space="0" w:color="auto"/>
        <w:right w:val="none" w:sz="0" w:space="0" w:color="auto"/>
      </w:divBdr>
    </w:div>
    <w:div w:id="567157795">
      <w:bodyDiv w:val="1"/>
      <w:marLeft w:val="0"/>
      <w:marRight w:val="0"/>
      <w:marTop w:val="0"/>
      <w:marBottom w:val="0"/>
      <w:divBdr>
        <w:top w:val="none" w:sz="0" w:space="0" w:color="auto"/>
        <w:left w:val="none" w:sz="0" w:space="0" w:color="auto"/>
        <w:bottom w:val="none" w:sz="0" w:space="0" w:color="auto"/>
        <w:right w:val="none" w:sz="0" w:space="0" w:color="auto"/>
      </w:divBdr>
    </w:div>
    <w:div w:id="567424957">
      <w:bodyDiv w:val="1"/>
      <w:marLeft w:val="0"/>
      <w:marRight w:val="0"/>
      <w:marTop w:val="0"/>
      <w:marBottom w:val="0"/>
      <w:divBdr>
        <w:top w:val="none" w:sz="0" w:space="0" w:color="auto"/>
        <w:left w:val="none" w:sz="0" w:space="0" w:color="auto"/>
        <w:bottom w:val="none" w:sz="0" w:space="0" w:color="auto"/>
        <w:right w:val="none" w:sz="0" w:space="0" w:color="auto"/>
      </w:divBdr>
    </w:div>
    <w:div w:id="567571198">
      <w:bodyDiv w:val="1"/>
      <w:marLeft w:val="0"/>
      <w:marRight w:val="0"/>
      <w:marTop w:val="0"/>
      <w:marBottom w:val="0"/>
      <w:divBdr>
        <w:top w:val="none" w:sz="0" w:space="0" w:color="auto"/>
        <w:left w:val="none" w:sz="0" w:space="0" w:color="auto"/>
        <w:bottom w:val="none" w:sz="0" w:space="0" w:color="auto"/>
        <w:right w:val="none" w:sz="0" w:space="0" w:color="auto"/>
      </w:divBdr>
    </w:div>
    <w:div w:id="567765220">
      <w:bodyDiv w:val="1"/>
      <w:marLeft w:val="0"/>
      <w:marRight w:val="0"/>
      <w:marTop w:val="0"/>
      <w:marBottom w:val="0"/>
      <w:divBdr>
        <w:top w:val="none" w:sz="0" w:space="0" w:color="auto"/>
        <w:left w:val="none" w:sz="0" w:space="0" w:color="auto"/>
        <w:bottom w:val="none" w:sz="0" w:space="0" w:color="auto"/>
        <w:right w:val="none" w:sz="0" w:space="0" w:color="auto"/>
      </w:divBdr>
    </w:div>
    <w:div w:id="567957925">
      <w:bodyDiv w:val="1"/>
      <w:marLeft w:val="0"/>
      <w:marRight w:val="0"/>
      <w:marTop w:val="0"/>
      <w:marBottom w:val="0"/>
      <w:divBdr>
        <w:top w:val="none" w:sz="0" w:space="0" w:color="auto"/>
        <w:left w:val="none" w:sz="0" w:space="0" w:color="auto"/>
        <w:bottom w:val="none" w:sz="0" w:space="0" w:color="auto"/>
        <w:right w:val="none" w:sz="0" w:space="0" w:color="auto"/>
      </w:divBdr>
    </w:div>
    <w:div w:id="568003916">
      <w:bodyDiv w:val="1"/>
      <w:marLeft w:val="0"/>
      <w:marRight w:val="0"/>
      <w:marTop w:val="0"/>
      <w:marBottom w:val="0"/>
      <w:divBdr>
        <w:top w:val="none" w:sz="0" w:space="0" w:color="auto"/>
        <w:left w:val="none" w:sz="0" w:space="0" w:color="auto"/>
        <w:bottom w:val="none" w:sz="0" w:space="0" w:color="auto"/>
        <w:right w:val="none" w:sz="0" w:space="0" w:color="auto"/>
      </w:divBdr>
    </w:div>
    <w:div w:id="568464046">
      <w:bodyDiv w:val="1"/>
      <w:marLeft w:val="0"/>
      <w:marRight w:val="0"/>
      <w:marTop w:val="0"/>
      <w:marBottom w:val="0"/>
      <w:divBdr>
        <w:top w:val="none" w:sz="0" w:space="0" w:color="auto"/>
        <w:left w:val="none" w:sz="0" w:space="0" w:color="auto"/>
        <w:bottom w:val="none" w:sz="0" w:space="0" w:color="auto"/>
        <w:right w:val="none" w:sz="0" w:space="0" w:color="auto"/>
      </w:divBdr>
    </w:div>
    <w:div w:id="569191778">
      <w:bodyDiv w:val="1"/>
      <w:marLeft w:val="0"/>
      <w:marRight w:val="0"/>
      <w:marTop w:val="0"/>
      <w:marBottom w:val="0"/>
      <w:divBdr>
        <w:top w:val="none" w:sz="0" w:space="0" w:color="auto"/>
        <w:left w:val="none" w:sz="0" w:space="0" w:color="auto"/>
        <w:bottom w:val="none" w:sz="0" w:space="0" w:color="auto"/>
        <w:right w:val="none" w:sz="0" w:space="0" w:color="auto"/>
      </w:divBdr>
    </w:div>
    <w:div w:id="569273151">
      <w:bodyDiv w:val="1"/>
      <w:marLeft w:val="0"/>
      <w:marRight w:val="0"/>
      <w:marTop w:val="0"/>
      <w:marBottom w:val="0"/>
      <w:divBdr>
        <w:top w:val="none" w:sz="0" w:space="0" w:color="auto"/>
        <w:left w:val="none" w:sz="0" w:space="0" w:color="auto"/>
        <w:bottom w:val="none" w:sz="0" w:space="0" w:color="auto"/>
        <w:right w:val="none" w:sz="0" w:space="0" w:color="auto"/>
      </w:divBdr>
    </w:div>
    <w:div w:id="570116915">
      <w:bodyDiv w:val="1"/>
      <w:marLeft w:val="0"/>
      <w:marRight w:val="0"/>
      <w:marTop w:val="0"/>
      <w:marBottom w:val="0"/>
      <w:divBdr>
        <w:top w:val="none" w:sz="0" w:space="0" w:color="auto"/>
        <w:left w:val="none" w:sz="0" w:space="0" w:color="auto"/>
        <w:bottom w:val="none" w:sz="0" w:space="0" w:color="auto"/>
        <w:right w:val="none" w:sz="0" w:space="0" w:color="auto"/>
      </w:divBdr>
    </w:div>
    <w:div w:id="570622582">
      <w:bodyDiv w:val="1"/>
      <w:marLeft w:val="0"/>
      <w:marRight w:val="0"/>
      <w:marTop w:val="0"/>
      <w:marBottom w:val="0"/>
      <w:divBdr>
        <w:top w:val="none" w:sz="0" w:space="0" w:color="auto"/>
        <w:left w:val="none" w:sz="0" w:space="0" w:color="auto"/>
        <w:bottom w:val="none" w:sz="0" w:space="0" w:color="auto"/>
        <w:right w:val="none" w:sz="0" w:space="0" w:color="auto"/>
      </w:divBdr>
    </w:div>
    <w:div w:id="570775646">
      <w:bodyDiv w:val="1"/>
      <w:marLeft w:val="0"/>
      <w:marRight w:val="0"/>
      <w:marTop w:val="0"/>
      <w:marBottom w:val="0"/>
      <w:divBdr>
        <w:top w:val="none" w:sz="0" w:space="0" w:color="auto"/>
        <w:left w:val="none" w:sz="0" w:space="0" w:color="auto"/>
        <w:bottom w:val="none" w:sz="0" w:space="0" w:color="auto"/>
        <w:right w:val="none" w:sz="0" w:space="0" w:color="auto"/>
      </w:divBdr>
    </w:div>
    <w:div w:id="571738521">
      <w:bodyDiv w:val="1"/>
      <w:marLeft w:val="0"/>
      <w:marRight w:val="0"/>
      <w:marTop w:val="0"/>
      <w:marBottom w:val="0"/>
      <w:divBdr>
        <w:top w:val="none" w:sz="0" w:space="0" w:color="auto"/>
        <w:left w:val="none" w:sz="0" w:space="0" w:color="auto"/>
        <w:bottom w:val="none" w:sz="0" w:space="0" w:color="auto"/>
        <w:right w:val="none" w:sz="0" w:space="0" w:color="auto"/>
      </w:divBdr>
    </w:div>
    <w:div w:id="572736428">
      <w:bodyDiv w:val="1"/>
      <w:marLeft w:val="0"/>
      <w:marRight w:val="0"/>
      <w:marTop w:val="0"/>
      <w:marBottom w:val="0"/>
      <w:divBdr>
        <w:top w:val="none" w:sz="0" w:space="0" w:color="auto"/>
        <w:left w:val="none" w:sz="0" w:space="0" w:color="auto"/>
        <w:bottom w:val="none" w:sz="0" w:space="0" w:color="auto"/>
        <w:right w:val="none" w:sz="0" w:space="0" w:color="auto"/>
      </w:divBdr>
    </w:div>
    <w:div w:id="573783544">
      <w:bodyDiv w:val="1"/>
      <w:marLeft w:val="0"/>
      <w:marRight w:val="0"/>
      <w:marTop w:val="0"/>
      <w:marBottom w:val="0"/>
      <w:divBdr>
        <w:top w:val="none" w:sz="0" w:space="0" w:color="auto"/>
        <w:left w:val="none" w:sz="0" w:space="0" w:color="auto"/>
        <w:bottom w:val="none" w:sz="0" w:space="0" w:color="auto"/>
        <w:right w:val="none" w:sz="0" w:space="0" w:color="auto"/>
      </w:divBdr>
    </w:div>
    <w:div w:id="573979707">
      <w:bodyDiv w:val="1"/>
      <w:marLeft w:val="0"/>
      <w:marRight w:val="0"/>
      <w:marTop w:val="0"/>
      <w:marBottom w:val="0"/>
      <w:divBdr>
        <w:top w:val="none" w:sz="0" w:space="0" w:color="auto"/>
        <w:left w:val="none" w:sz="0" w:space="0" w:color="auto"/>
        <w:bottom w:val="none" w:sz="0" w:space="0" w:color="auto"/>
        <w:right w:val="none" w:sz="0" w:space="0" w:color="auto"/>
      </w:divBdr>
    </w:div>
    <w:div w:id="574165908">
      <w:bodyDiv w:val="1"/>
      <w:marLeft w:val="0"/>
      <w:marRight w:val="0"/>
      <w:marTop w:val="0"/>
      <w:marBottom w:val="0"/>
      <w:divBdr>
        <w:top w:val="none" w:sz="0" w:space="0" w:color="auto"/>
        <w:left w:val="none" w:sz="0" w:space="0" w:color="auto"/>
        <w:bottom w:val="none" w:sz="0" w:space="0" w:color="auto"/>
        <w:right w:val="none" w:sz="0" w:space="0" w:color="auto"/>
      </w:divBdr>
    </w:div>
    <w:div w:id="574778610">
      <w:bodyDiv w:val="1"/>
      <w:marLeft w:val="0"/>
      <w:marRight w:val="0"/>
      <w:marTop w:val="0"/>
      <w:marBottom w:val="0"/>
      <w:divBdr>
        <w:top w:val="none" w:sz="0" w:space="0" w:color="auto"/>
        <w:left w:val="none" w:sz="0" w:space="0" w:color="auto"/>
        <w:bottom w:val="none" w:sz="0" w:space="0" w:color="auto"/>
        <w:right w:val="none" w:sz="0" w:space="0" w:color="auto"/>
      </w:divBdr>
    </w:div>
    <w:div w:id="574896067">
      <w:bodyDiv w:val="1"/>
      <w:marLeft w:val="0"/>
      <w:marRight w:val="0"/>
      <w:marTop w:val="0"/>
      <w:marBottom w:val="0"/>
      <w:divBdr>
        <w:top w:val="none" w:sz="0" w:space="0" w:color="auto"/>
        <w:left w:val="none" w:sz="0" w:space="0" w:color="auto"/>
        <w:bottom w:val="none" w:sz="0" w:space="0" w:color="auto"/>
        <w:right w:val="none" w:sz="0" w:space="0" w:color="auto"/>
      </w:divBdr>
    </w:div>
    <w:div w:id="575819243">
      <w:bodyDiv w:val="1"/>
      <w:marLeft w:val="0"/>
      <w:marRight w:val="0"/>
      <w:marTop w:val="0"/>
      <w:marBottom w:val="0"/>
      <w:divBdr>
        <w:top w:val="none" w:sz="0" w:space="0" w:color="auto"/>
        <w:left w:val="none" w:sz="0" w:space="0" w:color="auto"/>
        <w:bottom w:val="none" w:sz="0" w:space="0" w:color="auto"/>
        <w:right w:val="none" w:sz="0" w:space="0" w:color="auto"/>
      </w:divBdr>
    </w:div>
    <w:div w:id="576481473">
      <w:bodyDiv w:val="1"/>
      <w:marLeft w:val="0"/>
      <w:marRight w:val="0"/>
      <w:marTop w:val="0"/>
      <w:marBottom w:val="0"/>
      <w:divBdr>
        <w:top w:val="none" w:sz="0" w:space="0" w:color="auto"/>
        <w:left w:val="none" w:sz="0" w:space="0" w:color="auto"/>
        <w:bottom w:val="none" w:sz="0" w:space="0" w:color="auto"/>
        <w:right w:val="none" w:sz="0" w:space="0" w:color="auto"/>
      </w:divBdr>
    </w:div>
    <w:div w:id="576596722">
      <w:bodyDiv w:val="1"/>
      <w:marLeft w:val="0"/>
      <w:marRight w:val="0"/>
      <w:marTop w:val="0"/>
      <w:marBottom w:val="0"/>
      <w:divBdr>
        <w:top w:val="none" w:sz="0" w:space="0" w:color="auto"/>
        <w:left w:val="none" w:sz="0" w:space="0" w:color="auto"/>
        <w:bottom w:val="none" w:sz="0" w:space="0" w:color="auto"/>
        <w:right w:val="none" w:sz="0" w:space="0" w:color="auto"/>
      </w:divBdr>
    </w:div>
    <w:div w:id="578683501">
      <w:bodyDiv w:val="1"/>
      <w:marLeft w:val="0"/>
      <w:marRight w:val="0"/>
      <w:marTop w:val="0"/>
      <w:marBottom w:val="0"/>
      <w:divBdr>
        <w:top w:val="none" w:sz="0" w:space="0" w:color="auto"/>
        <w:left w:val="none" w:sz="0" w:space="0" w:color="auto"/>
        <w:bottom w:val="none" w:sz="0" w:space="0" w:color="auto"/>
        <w:right w:val="none" w:sz="0" w:space="0" w:color="auto"/>
      </w:divBdr>
    </w:div>
    <w:div w:id="580069283">
      <w:bodyDiv w:val="1"/>
      <w:marLeft w:val="0"/>
      <w:marRight w:val="0"/>
      <w:marTop w:val="0"/>
      <w:marBottom w:val="0"/>
      <w:divBdr>
        <w:top w:val="none" w:sz="0" w:space="0" w:color="auto"/>
        <w:left w:val="none" w:sz="0" w:space="0" w:color="auto"/>
        <w:bottom w:val="none" w:sz="0" w:space="0" w:color="auto"/>
        <w:right w:val="none" w:sz="0" w:space="0" w:color="auto"/>
      </w:divBdr>
    </w:div>
    <w:div w:id="580606102">
      <w:bodyDiv w:val="1"/>
      <w:marLeft w:val="0"/>
      <w:marRight w:val="0"/>
      <w:marTop w:val="0"/>
      <w:marBottom w:val="0"/>
      <w:divBdr>
        <w:top w:val="none" w:sz="0" w:space="0" w:color="auto"/>
        <w:left w:val="none" w:sz="0" w:space="0" w:color="auto"/>
        <w:bottom w:val="none" w:sz="0" w:space="0" w:color="auto"/>
        <w:right w:val="none" w:sz="0" w:space="0" w:color="auto"/>
      </w:divBdr>
    </w:div>
    <w:div w:id="582108449">
      <w:bodyDiv w:val="1"/>
      <w:marLeft w:val="0"/>
      <w:marRight w:val="0"/>
      <w:marTop w:val="0"/>
      <w:marBottom w:val="0"/>
      <w:divBdr>
        <w:top w:val="none" w:sz="0" w:space="0" w:color="auto"/>
        <w:left w:val="none" w:sz="0" w:space="0" w:color="auto"/>
        <w:bottom w:val="none" w:sz="0" w:space="0" w:color="auto"/>
        <w:right w:val="none" w:sz="0" w:space="0" w:color="auto"/>
      </w:divBdr>
    </w:div>
    <w:div w:id="583301267">
      <w:bodyDiv w:val="1"/>
      <w:marLeft w:val="0"/>
      <w:marRight w:val="0"/>
      <w:marTop w:val="0"/>
      <w:marBottom w:val="0"/>
      <w:divBdr>
        <w:top w:val="none" w:sz="0" w:space="0" w:color="auto"/>
        <w:left w:val="none" w:sz="0" w:space="0" w:color="auto"/>
        <w:bottom w:val="none" w:sz="0" w:space="0" w:color="auto"/>
        <w:right w:val="none" w:sz="0" w:space="0" w:color="auto"/>
      </w:divBdr>
    </w:div>
    <w:div w:id="583997574">
      <w:bodyDiv w:val="1"/>
      <w:marLeft w:val="0"/>
      <w:marRight w:val="0"/>
      <w:marTop w:val="0"/>
      <w:marBottom w:val="0"/>
      <w:divBdr>
        <w:top w:val="none" w:sz="0" w:space="0" w:color="auto"/>
        <w:left w:val="none" w:sz="0" w:space="0" w:color="auto"/>
        <w:bottom w:val="none" w:sz="0" w:space="0" w:color="auto"/>
        <w:right w:val="none" w:sz="0" w:space="0" w:color="auto"/>
      </w:divBdr>
    </w:div>
    <w:div w:id="584071579">
      <w:bodyDiv w:val="1"/>
      <w:marLeft w:val="0"/>
      <w:marRight w:val="0"/>
      <w:marTop w:val="0"/>
      <w:marBottom w:val="0"/>
      <w:divBdr>
        <w:top w:val="none" w:sz="0" w:space="0" w:color="auto"/>
        <w:left w:val="none" w:sz="0" w:space="0" w:color="auto"/>
        <w:bottom w:val="none" w:sz="0" w:space="0" w:color="auto"/>
        <w:right w:val="none" w:sz="0" w:space="0" w:color="auto"/>
      </w:divBdr>
    </w:div>
    <w:div w:id="584263367">
      <w:bodyDiv w:val="1"/>
      <w:marLeft w:val="0"/>
      <w:marRight w:val="0"/>
      <w:marTop w:val="0"/>
      <w:marBottom w:val="0"/>
      <w:divBdr>
        <w:top w:val="none" w:sz="0" w:space="0" w:color="auto"/>
        <w:left w:val="none" w:sz="0" w:space="0" w:color="auto"/>
        <w:bottom w:val="none" w:sz="0" w:space="0" w:color="auto"/>
        <w:right w:val="none" w:sz="0" w:space="0" w:color="auto"/>
      </w:divBdr>
    </w:div>
    <w:div w:id="586960604">
      <w:bodyDiv w:val="1"/>
      <w:marLeft w:val="0"/>
      <w:marRight w:val="0"/>
      <w:marTop w:val="0"/>
      <w:marBottom w:val="0"/>
      <w:divBdr>
        <w:top w:val="none" w:sz="0" w:space="0" w:color="auto"/>
        <w:left w:val="none" w:sz="0" w:space="0" w:color="auto"/>
        <w:bottom w:val="none" w:sz="0" w:space="0" w:color="auto"/>
        <w:right w:val="none" w:sz="0" w:space="0" w:color="auto"/>
      </w:divBdr>
    </w:div>
    <w:div w:id="587075907">
      <w:bodyDiv w:val="1"/>
      <w:marLeft w:val="0"/>
      <w:marRight w:val="0"/>
      <w:marTop w:val="0"/>
      <w:marBottom w:val="0"/>
      <w:divBdr>
        <w:top w:val="none" w:sz="0" w:space="0" w:color="auto"/>
        <w:left w:val="none" w:sz="0" w:space="0" w:color="auto"/>
        <w:bottom w:val="none" w:sz="0" w:space="0" w:color="auto"/>
        <w:right w:val="none" w:sz="0" w:space="0" w:color="auto"/>
      </w:divBdr>
    </w:div>
    <w:div w:id="587496216">
      <w:bodyDiv w:val="1"/>
      <w:marLeft w:val="0"/>
      <w:marRight w:val="0"/>
      <w:marTop w:val="0"/>
      <w:marBottom w:val="0"/>
      <w:divBdr>
        <w:top w:val="none" w:sz="0" w:space="0" w:color="auto"/>
        <w:left w:val="none" w:sz="0" w:space="0" w:color="auto"/>
        <w:bottom w:val="none" w:sz="0" w:space="0" w:color="auto"/>
        <w:right w:val="none" w:sz="0" w:space="0" w:color="auto"/>
      </w:divBdr>
    </w:div>
    <w:div w:id="587926753">
      <w:bodyDiv w:val="1"/>
      <w:marLeft w:val="0"/>
      <w:marRight w:val="0"/>
      <w:marTop w:val="0"/>
      <w:marBottom w:val="0"/>
      <w:divBdr>
        <w:top w:val="none" w:sz="0" w:space="0" w:color="auto"/>
        <w:left w:val="none" w:sz="0" w:space="0" w:color="auto"/>
        <w:bottom w:val="none" w:sz="0" w:space="0" w:color="auto"/>
        <w:right w:val="none" w:sz="0" w:space="0" w:color="auto"/>
      </w:divBdr>
    </w:div>
    <w:div w:id="588007179">
      <w:bodyDiv w:val="1"/>
      <w:marLeft w:val="0"/>
      <w:marRight w:val="0"/>
      <w:marTop w:val="0"/>
      <w:marBottom w:val="0"/>
      <w:divBdr>
        <w:top w:val="none" w:sz="0" w:space="0" w:color="auto"/>
        <w:left w:val="none" w:sz="0" w:space="0" w:color="auto"/>
        <w:bottom w:val="none" w:sz="0" w:space="0" w:color="auto"/>
        <w:right w:val="none" w:sz="0" w:space="0" w:color="auto"/>
      </w:divBdr>
    </w:div>
    <w:div w:id="588120534">
      <w:bodyDiv w:val="1"/>
      <w:marLeft w:val="0"/>
      <w:marRight w:val="0"/>
      <w:marTop w:val="0"/>
      <w:marBottom w:val="0"/>
      <w:divBdr>
        <w:top w:val="none" w:sz="0" w:space="0" w:color="auto"/>
        <w:left w:val="none" w:sz="0" w:space="0" w:color="auto"/>
        <w:bottom w:val="none" w:sz="0" w:space="0" w:color="auto"/>
        <w:right w:val="none" w:sz="0" w:space="0" w:color="auto"/>
      </w:divBdr>
    </w:div>
    <w:div w:id="588805867">
      <w:bodyDiv w:val="1"/>
      <w:marLeft w:val="0"/>
      <w:marRight w:val="0"/>
      <w:marTop w:val="0"/>
      <w:marBottom w:val="0"/>
      <w:divBdr>
        <w:top w:val="none" w:sz="0" w:space="0" w:color="auto"/>
        <w:left w:val="none" w:sz="0" w:space="0" w:color="auto"/>
        <w:bottom w:val="none" w:sz="0" w:space="0" w:color="auto"/>
        <w:right w:val="none" w:sz="0" w:space="0" w:color="auto"/>
      </w:divBdr>
    </w:div>
    <w:div w:id="591594202">
      <w:bodyDiv w:val="1"/>
      <w:marLeft w:val="0"/>
      <w:marRight w:val="0"/>
      <w:marTop w:val="0"/>
      <w:marBottom w:val="0"/>
      <w:divBdr>
        <w:top w:val="none" w:sz="0" w:space="0" w:color="auto"/>
        <w:left w:val="none" w:sz="0" w:space="0" w:color="auto"/>
        <w:bottom w:val="none" w:sz="0" w:space="0" w:color="auto"/>
        <w:right w:val="none" w:sz="0" w:space="0" w:color="auto"/>
      </w:divBdr>
    </w:div>
    <w:div w:id="591938310">
      <w:bodyDiv w:val="1"/>
      <w:marLeft w:val="0"/>
      <w:marRight w:val="0"/>
      <w:marTop w:val="0"/>
      <w:marBottom w:val="0"/>
      <w:divBdr>
        <w:top w:val="none" w:sz="0" w:space="0" w:color="auto"/>
        <w:left w:val="none" w:sz="0" w:space="0" w:color="auto"/>
        <w:bottom w:val="none" w:sz="0" w:space="0" w:color="auto"/>
        <w:right w:val="none" w:sz="0" w:space="0" w:color="auto"/>
      </w:divBdr>
    </w:div>
    <w:div w:id="594048001">
      <w:bodyDiv w:val="1"/>
      <w:marLeft w:val="0"/>
      <w:marRight w:val="0"/>
      <w:marTop w:val="0"/>
      <w:marBottom w:val="0"/>
      <w:divBdr>
        <w:top w:val="none" w:sz="0" w:space="0" w:color="auto"/>
        <w:left w:val="none" w:sz="0" w:space="0" w:color="auto"/>
        <w:bottom w:val="none" w:sz="0" w:space="0" w:color="auto"/>
        <w:right w:val="none" w:sz="0" w:space="0" w:color="auto"/>
      </w:divBdr>
    </w:div>
    <w:div w:id="594050834">
      <w:bodyDiv w:val="1"/>
      <w:marLeft w:val="0"/>
      <w:marRight w:val="0"/>
      <w:marTop w:val="0"/>
      <w:marBottom w:val="0"/>
      <w:divBdr>
        <w:top w:val="none" w:sz="0" w:space="0" w:color="auto"/>
        <w:left w:val="none" w:sz="0" w:space="0" w:color="auto"/>
        <w:bottom w:val="none" w:sz="0" w:space="0" w:color="auto"/>
        <w:right w:val="none" w:sz="0" w:space="0" w:color="auto"/>
      </w:divBdr>
    </w:div>
    <w:div w:id="595553842">
      <w:bodyDiv w:val="1"/>
      <w:marLeft w:val="0"/>
      <w:marRight w:val="0"/>
      <w:marTop w:val="0"/>
      <w:marBottom w:val="0"/>
      <w:divBdr>
        <w:top w:val="none" w:sz="0" w:space="0" w:color="auto"/>
        <w:left w:val="none" w:sz="0" w:space="0" w:color="auto"/>
        <w:bottom w:val="none" w:sz="0" w:space="0" w:color="auto"/>
        <w:right w:val="none" w:sz="0" w:space="0" w:color="auto"/>
      </w:divBdr>
    </w:div>
    <w:div w:id="595677783">
      <w:bodyDiv w:val="1"/>
      <w:marLeft w:val="0"/>
      <w:marRight w:val="0"/>
      <w:marTop w:val="0"/>
      <w:marBottom w:val="0"/>
      <w:divBdr>
        <w:top w:val="none" w:sz="0" w:space="0" w:color="auto"/>
        <w:left w:val="none" w:sz="0" w:space="0" w:color="auto"/>
        <w:bottom w:val="none" w:sz="0" w:space="0" w:color="auto"/>
        <w:right w:val="none" w:sz="0" w:space="0" w:color="auto"/>
      </w:divBdr>
    </w:div>
    <w:div w:id="595986033">
      <w:bodyDiv w:val="1"/>
      <w:marLeft w:val="0"/>
      <w:marRight w:val="0"/>
      <w:marTop w:val="0"/>
      <w:marBottom w:val="0"/>
      <w:divBdr>
        <w:top w:val="none" w:sz="0" w:space="0" w:color="auto"/>
        <w:left w:val="none" w:sz="0" w:space="0" w:color="auto"/>
        <w:bottom w:val="none" w:sz="0" w:space="0" w:color="auto"/>
        <w:right w:val="none" w:sz="0" w:space="0" w:color="auto"/>
      </w:divBdr>
    </w:div>
    <w:div w:id="596207170">
      <w:bodyDiv w:val="1"/>
      <w:marLeft w:val="0"/>
      <w:marRight w:val="0"/>
      <w:marTop w:val="0"/>
      <w:marBottom w:val="0"/>
      <w:divBdr>
        <w:top w:val="none" w:sz="0" w:space="0" w:color="auto"/>
        <w:left w:val="none" w:sz="0" w:space="0" w:color="auto"/>
        <w:bottom w:val="none" w:sz="0" w:space="0" w:color="auto"/>
        <w:right w:val="none" w:sz="0" w:space="0" w:color="auto"/>
      </w:divBdr>
    </w:div>
    <w:div w:id="596252510">
      <w:bodyDiv w:val="1"/>
      <w:marLeft w:val="0"/>
      <w:marRight w:val="0"/>
      <w:marTop w:val="0"/>
      <w:marBottom w:val="0"/>
      <w:divBdr>
        <w:top w:val="none" w:sz="0" w:space="0" w:color="auto"/>
        <w:left w:val="none" w:sz="0" w:space="0" w:color="auto"/>
        <w:bottom w:val="none" w:sz="0" w:space="0" w:color="auto"/>
        <w:right w:val="none" w:sz="0" w:space="0" w:color="auto"/>
      </w:divBdr>
    </w:div>
    <w:div w:id="596475715">
      <w:bodyDiv w:val="1"/>
      <w:marLeft w:val="0"/>
      <w:marRight w:val="0"/>
      <w:marTop w:val="0"/>
      <w:marBottom w:val="0"/>
      <w:divBdr>
        <w:top w:val="none" w:sz="0" w:space="0" w:color="auto"/>
        <w:left w:val="none" w:sz="0" w:space="0" w:color="auto"/>
        <w:bottom w:val="none" w:sz="0" w:space="0" w:color="auto"/>
        <w:right w:val="none" w:sz="0" w:space="0" w:color="auto"/>
      </w:divBdr>
    </w:div>
    <w:div w:id="596914097">
      <w:bodyDiv w:val="1"/>
      <w:marLeft w:val="0"/>
      <w:marRight w:val="0"/>
      <w:marTop w:val="0"/>
      <w:marBottom w:val="0"/>
      <w:divBdr>
        <w:top w:val="none" w:sz="0" w:space="0" w:color="auto"/>
        <w:left w:val="none" w:sz="0" w:space="0" w:color="auto"/>
        <w:bottom w:val="none" w:sz="0" w:space="0" w:color="auto"/>
        <w:right w:val="none" w:sz="0" w:space="0" w:color="auto"/>
      </w:divBdr>
    </w:div>
    <w:div w:id="598759059">
      <w:bodyDiv w:val="1"/>
      <w:marLeft w:val="0"/>
      <w:marRight w:val="0"/>
      <w:marTop w:val="0"/>
      <w:marBottom w:val="0"/>
      <w:divBdr>
        <w:top w:val="none" w:sz="0" w:space="0" w:color="auto"/>
        <w:left w:val="none" w:sz="0" w:space="0" w:color="auto"/>
        <w:bottom w:val="none" w:sz="0" w:space="0" w:color="auto"/>
        <w:right w:val="none" w:sz="0" w:space="0" w:color="auto"/>
      </w:divBdr>
    </w:div>
    <w:div w:id="599338291">
      <w:bodyDiv w:val="1"/>
      <w:marLeft w:val="0"/>
      <w:marRight w:val="0"/>
      <w:marTop w:val="0"/>
      <w:marBottom w:val="0"/>
      <w:divBdr>
        <w:top w:val="none" w:sz="0" w:space="0" w:color="auto"/>
        <w:left w:val="none" w:sz="0" w:space="0" w:color="auto"/>
        <w:bottom w:val="none" w:sz="0" w:space="0" w:color="auto"/>
        <w:right w:val="none" w:sz="0" w:space="0" w:color="auto"/>
      </w:divBdr>
    </w:div>
    <w:div w:id="600377853">
      <w:bodyDiv w:val="1"/>
      <w:marLeft w:val="0"/>
      <w:marRight w:val="0"/>
      <w:marTop w:val="0"/>
      <w:marBottom w:val="0"/>
      <w:divBdr>
        <w:top w:val="none" w:sz="0" w:space="0" w:color="auto"/>
        <w:left w:val="none" w:sz="0" w:space="0" w:color="auto"/>
        <w:bottom w:val="none" w:sz="0" w:space="0" w:color="auto"/>
        <w:right w:val="none" w:sz="0" w:space="0" w:color="auto"/>
      </w:divBdr>
    </w:div>
    <w:div w:id="601301832">
      <w:bodyDiv w:val="1"/>
      <w:marLeft w:val="0"/>
      <w:marRight w:val="0"/>
      <w:marTop w:val="0"/>
      <w:marBottom w:val="0"/>
      <w:divBdr>
        <w:top w:val="none" w:sz="0" w:space="0" w:color="auto"/>
        <w:left w:val="none" w:sz="0" w:space="0" w:color="auto"/>
        <w:bottom w:val="none" w:sz="0" w:space="0" w:color="auto"/>
        <w:right w:val="none" w:sz="0" w:space="0" w:color="auto"/>
      </w:divBdr>
    </w:div>
    <w:div w:id="602079645">
      <w:bodyDiv w:val="1"/>
      <w:marLeft w:val="0"/>
      <w:marRight w:val="0"/>
      <w:marTop w:val="0"/>
      <w:marBottom w:val="0"/>
      <w:divBdr>
        <w:top w:val="none" w:sz="0" w:space="0" w:color="auto"/>
        <w:left w:val="none" w:sz="0" w:space="0" w:color="auto"/>
        <w:bottom w:val="none" w:sz="0" w:space="0" w:color="auto"/>
        <w:right w:val="none" w:sz="0" w:space="0" w:color="auto"/>
      </w:divBdr>
    </w:div>
    <w:div w:id="602608839">
      <w:bodyDiv w:val="1"/>
      <w:marLeft w:val="0"/>
      <w:marRight w:val="0"/>
      <w:marTop w:val="0"/>
      <w:marBottom w:val="0"/>
      <w:divBdr>
        <w:top w:val="none" w:sz="0" w:space="0" w:color="auto"/>
        <w:left w:val="none" w:sz="0" w:space="0" w:color="auto"/>
        <w:bottom w:val="none" w:sz="0" w:space="0" w:color="auto"/>
        <w:right w:val="none" w:sz="0" w:space="0" w:color="auto"/>
      </w:divBdr>
    </w:div>
    <w:div w:id="603222015">
      <w:bodyDiv w:val="1"/>
      <w:marLeft w:val="0"/>
      <w:marRight w:val="0"/>
      <w:marTop w:val="0"/>
      <w:marBottom w:val="0"/>
      <w:divBdr>
        <w:top w:val="none" w:sz="0" w:space="0" w:color="auto"/>
        <w:left w:val="none" w:sz="0" w:space="0" w:color="auto"/>
        <w:bottom w:val="none" w:sz="0" w:space="0" w:color="auto"/>
        <w:right w:val="none" w:sz="0" w:space="0" w:color="auto"/>
      </w:divBdr>
    </w:div>
    <w:div w:id="603853527">
      <w:bodyDiv w:val="1"/>
      <w:marLeft w:val="0"/>
      <w:marRight w:val="0"/>
      <w:marTop w:val="0"/>
      <w:marBottom w:val="0"/>
      <w:divBdr>
        <w:top w:val="none" w:sz="0" w:space="0" w:color="auto"/>
        <w:left w:val="none" w:sz="0" w:space="0" w:color="auto"/>
        <w:bottom w:val="none" w:sz="0" w:space="0" w:color="auto"/>
        <w:right w:val="none" w:sz="0" w:space="0" w:color="auto"/>
      </w:divBdr>
      <w:divsChild>
        <w:div w:id="62484572">
          <w:marLeft w:val="0"/>
          <w:marRight w:val="0"/>
          <w:marTop w:val="0"/>
          <w:marBottom w:val="0"/>
          <w:divBdr>
            <w:top w:val="none" w:sz="0" w:space="0" w:color="auto"/>
            <w:left w:val="none" w:sz="0" w:space="0" w:color="auto"/>
            <w:bottom w:val="none" w:sz="0" w:space="0" w:color="auto"/>
            <w:right w:val="none" w:sz="0" w:space="0" w:color="auto"/>
          </w:divBdr>
          <w:divsChild>
            <w:div w:id="558785796">
              <w:marLeft w:val="0"/>
              <w:marRight w:val="0"/>
              <w:marTop w:val="0"/>
              <w:marBottom w:val="0"/>
              <w:divBdr>
                <w:top w:val="single" w:sz="2" w:space="0" w:color="000000"/>
                <w:left w:val="single" w:sz="2" w:space="0" w:color="000000"/>
                <w:bottom w:val="single" w:sz="2" w:space="0" w:color="000000"/>
                <w:right w:val="single" w:sz="2" w:space="0" w:color="000000"/>
              </w:divBdr>
            </w:div>
            <w:div w:id="682708872">
              <w:marLeft w:val="0"/>
              <w:marRight w:val="0"/>
              <w:marTop w:val="0"/>
              <w:marBottom w:val="0"/>
              <w:divBdr>
                <w:top w:val="single" w:sz="2" w:space="0" w:color="000000"/>
                <w:left w:val="single" w:sz="2" w:space="0" w:color="000000"/>
                <w:bottom w:val="single" w:sz="2" w:space="0" w:color="000000"/>
                <w:right w:val="single" w:sz="2" w:space="0" w:color="000000"/>
              </w:divBdr>
            </w:div>
            <w:div w:id="1281111708">
              <w:marLeft w:val="0"/>
              <w:marRight w:val="0"/>
              <w:marTop w:val="0"/>
              <w:marBottom w:val="0"/>
              <w:divBdr>
                <w:top w:val="single" w:sz="2" w:space="0" w:color="000000"/>
                <w:left w:val="single" w:sz="2" w:space="0" w:color="000000"/>
                <w:bottom w:val="single" w:sz="2" w:space="0" w:color="000000"/>
                <w:right w:val="single" w:sz="2" w:space="0" w:color="000000"/>
              </w:divBdr>
            </w:div>
            <w:div w:id="1771008148">
              <w:marLeft w:val="0"/>
              <w:marRight w:val="0"/>
              <w:marTop w:val="0"/>
              <w:marBottom w:val="0"/>
              <w:divBdr>
                <w:top w:val="single" w:sz="2" w:space="0" w:color="000000"/>
                <w:left w:val="single" w:sz="2" w:space="0" w:color="000000"/>
                <w:bottom w:val="single" w:sz="2" w:space="0" w:color="000000"/>
                <w:right w:val="single" w:sz="2" w:space="0" w:color="000000"/>
              </w:divBdr>
            </w:div>
            <w:div w:id="20714174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03879028">
      <w:bodyDiv w:val="1"/>
      <w:marLeft w:val="0"/>
      <w:marRight w:val="0"/>
      <w:marTop w:val="0"/>
      <w:marBottom w:val="0"/>
      <w:divBdr>
        <w:top w:val="none" w:sz="0" w:space="0" w:color="auto"/>
        <w:left w:val="none" w:sz="0" w:space="0" w:color="auto"/>
        <w:bottom w:val="none" w:sz="0" w:space="0" w:color="auto"/>
        <w:right w:val="none" w:sz="0" w:space="0" w:color="auto"/>
      </w:divBdr>
    </w:div>
    <w:div w:id="605040301">
      <w:bodyDiv w:val="1"/>
      <w:marLeft w:val="0"/>
      <w:marRight w:val="0"/>
      <w:marTop w:val="0"/>
      <w:marBottom w:val="0"/>
      <w:divBdr>
        <w:top w:val="none" w:sz="0" w:space="0" w:color="auto"/>
        <w:left w:val="none" w:sz="0" w:space="0" w:color="auto"/>
        <w:bottom w:val="none" w:sz="0" w:space="0" w:color="auto"/>
        <w:right w:val="none" w:sz="0" w:space="0" w:color="auto"/>
      </w:divBdr>
    </w:div>
    <w:div w:id="605237317">
      <w:bodyDiv w:val="1"/>
      <w:marLeft w:val="0"/>
      <w:marRight w:val="0"/>
      <w:marTop w:val="0"/>
      <w:marBottom w:val="0"/>
      <w:divBdr>
        <w:top w:val="none" w:sz="0" w:space="0" w:color="auto"/>
        <w:left w:val="none" w:sz="0" w:space="0" w:color="auto"/>
        <w:bottom w:val="none" w:sz="0" w:space="0" w:color="auto"/>
        <w:right w:val="none" w:sz="0" w:space="0" w:color="auto"/>
      </w:divBdr>
    </w:div>
    <w:div w:id="606280400">
      <w:bodyDiv w:val="1"/>
      <w:marLeft w:val="0"/>
      <w:marRight w:val="0"/>
      <w:marTop w:val="0"/>
      <w:marBottom w:val="0"/>
      <w:divBdr>
        <w:top w:val="none" w:sz="0" w:space="0" w:color="auto"/>
        <w:left w:val="none" w:sz="0" w:space="0" w:color="auto"/>
        <w:bottom w:val="none" w:sz="0" w:space="0" w:color="auto"/>
        <w:right w:val="none" w:sz="0" w:space="0" w:color="auto"/>
      </w:divBdr>
    </w:div>
    <w:div w:id="606502094">
      <w:bodyDiv w:val="1"/>
      <w:marLeft w:val="0"/>
      <w:marRight w:val="0"/>
      <w:marTop w:val="0"/>
      <w:marBottom w:val="0"/>
      <w:divBdr>
        <w:top w:val="none" w:sz="0" w:space="0" w:color="auto"/>
        <w:left w:val="none" w:sz="0" w:space="0" w:color="auto"/>
        <w:bottom w:val="none" w:sz="0" w:space="0" w:color="auto"/>
        <w:right w:val="none" w:sz="0" w:space="0" w:color="auto"/>
      </w:divBdr>
    </w:div>
    <w:div w:id="607658089">
      <w:bodyDiv w:val="1"/>
      <w:marLeft w:val="0"/>
      <w:marRight w:val="0"/>
      <w:marTop w:val="0"/>
      <w:marBottom w:val="0"/>
      <w:divBdr>
        <w:top w:val="none" w:sz="0" w:space="0" w:color="auto"/>
        <w:left w:val="none" w:sz="0" w:space="0" w:color="auto"/>
        <w:bottom w:val="none" w:sz="0" w:space="0" w:color="auto"/>
        <w:right w:val="none" w:sz="0" w:space="0" w:color="auto"/>
      </w:divBdr>
    </w:div>
    <w:div w:id="608585162">
      <w:bodyDiv w:val="1"/>
      <w:marLeft w:val="0"/>
      <w:marRight w:val="0"/>
      <w:marTop w:val="0"/>
      <w:marBottom w:val="0"/>
      <w:divBdr>
        <w:top w:val="none" w:sz="0" w:space="0" w:color="auto"/>
        <w:left w:val="none" w:sz="0" w:space="0" w:color="auto"/>
        <w:bottom w:val="none" w:sz="0" w:space="0" w:color="auto"/>
        <w:right w:val="none" w:sz="0" w:space="0" w:color="auto"/>
      </w:divBdr>
    </w:div>
    <w:div w:id="608707793">
      <w:bodyDiv w:val="1"/>
      <w:marLeft w:val="0"/>
      <w:marRight w:val="0"/>
      <w:marTop w:val="0"/>
      <w:marBottom w:val="0"/>
      <w:divBdr>
        <w:top w:val="none" w:sz="0" w:space="0" w:color="auto"/>
        <w:left w:val="none" w:sz="0" w:space="0" w:color="auto"/>
        <w:bottom w:val="none" w:sz="0" w:space="0" w:color="auto"/>
        <w:right w:val="none" w:sz="0" w:space="0" w:color="auto"/>
      </w:divBdr>
    </w:div>
    <w:div w:id="608977301">
      <w:bodyDiv w:val="1"/>
      <w:marLeft w:val="0"/>
      <w:marRight w:val="0"/>
      <w:marTop w:val="0"/>
      <w:marBottom w:val="0"/>
      <w:divBdr>
        <w:top w:val="none" w:sz="0" w:space="0" w:color="auto"/>
        <w:left w:val="none" w:sz="0" w:space="0" w:color="auto"/>
        <w:bottom w:val="none" w:sz="0" w:space="0" w:color="auto"/>
        <w:right w:val="none" w:sz="0" w:space="0" w:color="auto"/>
      </w:divBdr>
    </w:div>
    <w:div w:id="610627864">
      <w:bodyDiv w:val="1"/>
      <w:marLeft w:val="0"/>
      <w:marRight w:val="0"/>
      <w:marTop w:val="0"/>
      <w:marBottom w:val="0"/>
      <w:divBdr>
        <w:top w:val="none" w:sz="0" w:space="0" w:color="auto"/>
        <w:left w:val="none" w:sz="0" w:space="0" w:color="auto"/>
        <w:bottom w:val="none" w:sz="0" w:space="0" w:color="auto"/>
        <w:right w:val="none" w:sz="0" w:space="0" w:color="auto"/>
      </w:divBdr>
    </w:div>
    <w:div w:id="611059404">
      <w:bodyDiv w:val="1"/>
      <w:marLeft w:val="0"/>
      <w:marRight w:val="0"/>
      <w:marTop w:val="0"/>
      <w:marBottom w:val="0"/>
      <w:divBdr>
        <w:top w:val="none" w:sz="0" w:space="0" w:color="auto"/>
        <w:left w:val="none" w:sz="0" w:space="0" w:color="auto"/>
        <w:bottom w:val="none" w:sz="0" w:space="0" w:color="auto"/>
        <w:right w:val="none" w:sz="0" w:space="0" w:color="auto"/>
      </w:divBdr>
    </w:div>
    <w:div w:id="611277911">
      <w:bodyDiv w:val="1"/>
      <w:marLeft w:val="0"/>
      <w:marRight w:val="0"/>
      <w:marTop w:val="0"/>
      <w:marBottom w:val="0"/>
      <w:divBdr>
        <w:top w:val="none" w:sz="0" w:space="0" w:color="auto"/>
        <w:left w:val="none" w:sz="0" w:space="0" w:color="auto"/>
        <w:bottom w:val="none" w:sz="0" w:space="0" w:color="auto"/>
        <w:right w:val="none" w:sz="0" w:space="0" w:color="auto"/>
      </w:divBdr>
    </w:div>
    <w:div w:id="612520297">
      <w:bodyDiv w:val="1"/>
      <w:marLeft w:val="0"/>
      <w:marRight w:val="0"/>
      <w:marTop w:val="0"/>
      <w:marBottom w:val="0"/>
      <w:divBdr>
        <w:top w:val="none" w:sz="0" w:space="0" w:color="auto"/>
        <w:left w:val="none" w:sz="0" w:space="0" w:color="auto"/>
        <w:bottom w:val="none" w:sz="0" w:space="0" w:color="auto"/>
        <w:right w:val="none" w:sz="0" w:space="0" w:color="auto"/>
      </w:divBdr>
    </w:div>
    <w:div w:id="613908006">
      <w:bodyDiv w:val="1"/>
      <w:marLeft w:val="0"/>
      <w:marRight w:val="0"/>
      <w:marTop w:val="0"/>
      <w:marBottom w:val="0"/>
      <w:divBdr>
        <w:top w:val="none" w:sz="0" w:space="0" w:color="auto"/>
        <w:left w:val="none" w:sz="0" w:space="0" w:color="auto"/>
        <w:bottom w:val="none" w:sz="0" w:space="0" w:color="auto"/>
        <w:right w:val="none" w:sz="0" w:space="0" w:color="auto"/>
      </w:divBdr>
    </w:div>
    <w:div w:id="614365233">
      <w:bodyDiv w:val="1"/>
      <w:marLeft w:val="0"/>
      <w:marRight w:val="0"/>
      <w:marTop w:val="0"/>
      <w:marBottom w:val="0"/>
      <w:divBdr>
        <w:top w:val="none" w:sz="0" w:space="0" w:color="auto"/>
        <w:left w:val="none" w:sz="0" w:space="0" w:color="auto"/>
        <w:bottom w:val="none" w:sz="0" w:space="0" w:color="auto"/>
        <w:right w:val="none" w:sz="0" w:space="0" w:color="auto"/>
      </w:divBdr>
    </w:div>
    <w:div w:id="615140175">
      <w:bodyDiv w:val="1"/>
      <w:marLeft w:val="0"/>
      <w:marRight w:val="0"/>
      <w:marTop w:val="0"/>
      <w:marBottom w:val="0"/>
      <w:divBdr>
        <w:top w:val="none" w:sz="0" w:space="0" w:color="auto"/>
        <w:left w:val="none" w:sz="0" w:space="0" w:color="auto"/>
        <w:bottom w:val="none" w:sz="0" w:space="0" w:color="auto"/>
        <w:right w:val="none" w:sz="0" w:space="0" w:color="auto"/>
      </w:divBdr>
    </w:div>
    <w:div w:id="615523681">
      <w:bodyDiv w:val="1"/>
      <w:marLeft w:val="0"/>
      <w:marRight w:val="0"/>
      <w:marTop w:val="0"/>
      <w:marBottom w:val="0"/>
      <w:divBdr>
        <w:top w:val="none" w:sz="0" w:space="0" w:color="auto"/>
        <w:left w:val="none" w:sz="0" w:space="0" w:color="auto"/>
        <w:bottom w:val="none" w:sz="0" w:space="0" w:color="auto"/>
        <w:right w:val="none" w:sz="0" w:space="0" w:color="auto"/>
      </w:divBdr>
    </w:div>
    <w:div w:id="616255952">
      <w:bodyDiv w:val="1"/>
      <w:marLeft w:val="0"/>
      <w:marRight w:val="0"/>
      <w:marTop w:val="0"/>
      <w:marBottom w:val="0"/>
      <w:divBdr>
        <w:top w:val="none" w:sz="0" w:space="0" w:color="auto"/>
        <w:left w:val="none" w:sz="0" w:space="0" w:color="auto"/>
        <w:bottom w:val="none" w:sz="0" w:space="0" w:color="auto"/>
        <w:right w:val="none" w:sz="0" w:space="0" w:color="auto"/>
      </w:divBdr>
    </w:div>
    <w:div w:id="617955466">
      <w:bodyDiv w:val="1"/>
      <w:marLeft w:val="0"/>
      <w:marRight w:val="0"/>
      <w:marTop w:val="0"/>
      <w:marBottom w:val="0"/>
      <w:divBdr>
        <w:top w:val="none" w:sz="0" w:space="0" w:color="auto"/>
        <w:left w:val="none" w:sz="0" w:space="0" w:color="auto"/>
        <w:bottom w:val="none" w:sz="0" w:space="0" w:color="auto"/>
        <w:right w:val="none" w:sz="0" w:space="0" w:color="auto"/>
      </w:divBdr>
    </w:div>
    <w:div w:id="620645477">
      <w:bodyDiv w:val="1"/>
      <w:marLeft w:val="0"/>
      <w:marRight w:val="0"/>
      <w:marTop w:val="0"/>
      <w:marBottom w:val="0"/>
      <w:divBdr>
        <w:top w:val="none" w:sz="0" w:space="0" w:color="auto"/>
        <w:left w:val="none" w:sz="0" w:space="0" w:color="auto"/>
        <w:bottom w:val="none" w:sz="0" w:space="0" w:color="auto"/>
        <w:right w:val="none" w:sz="0" w:space="0" w:color="auto"/>
      </w:divBdr>
    </w:div>
    <w:div w:id="621038808">
      <w:bodyDiv w:val="1"/>
      <w:marLeft w:val="0"/>
      <w:marRight w:val="0"/>
      <w:marTop w:val="0"/>
      <w:marBottom w:val="0"/>
      <w:divBdr>
        <w:top w:val="none" w:sz="0" w:space="0" w:color="auto"/>
        <w:left w:val="none" w:sz="0" w:space="0" w:color="auto"/>
        <w:bottom w:val="none" w:sz="0" w:space="0" w:color="auto"/>
        <w:right w:val="none" w:sz="0" w:space="0" w:color="auto"/>
      </w:divBdr>
    </w:div>
    <w:div w:id="621494794">
      <w:bodyDiv w:val="1"/>
      <w:marLeft w:val="0"/>
      <w:marRight w:val="0"/>
      <w:marTop w:val="0"/>
      <w:marBottom w:val="0"/>
      <w:divBdr>
        <w:top w:val="none" w:sz="0" w:space="0" w:color="auto"/>
        <w:left w:val="none" w:sz="0" w:space="0" w:color="auto"/>
        <w:bottom w:val="none" w:sz="0" w:space="0" w:color="auto"/>
        <w:right w:val="none" w:sz="0" w:space="0" w:color="auto"/>
      </w:divBdr>
    </w:div>
    <w:div w:id="622229187">
      <w:bodyDiv w:val="1"/>
      <w:marLeft w:val="0"/>
      <w:marRight w:val="0"/>
      <w:marTop w:val="0"/>
      <w:marBottom w:val="0"/>
      <w:divBdr>
        <w:top w:val="none" w:sz="0" w:space="0" w:color="auto"/>
        <w:left w:val="none" w:sz="0" w:space="0" w:color="auto"/>
        <w:bottom w:val="none" w:sz="0" w:space="0" w:color="auto"/>
        <w:right w:val="none" w:sz="0" w:space="0" w:color="auto"/>
      </w:divBdr>
    </w:div>
    <w:div w:id="622543737">
      <w:bodyDiv w:val="1"/>
      <w:marLeft w:val="0"/>
      <w:marRight w:val="0"/>
      <w:marTop w:val="0"/>
      <w:marBottom w:val="0"/>
      <w:divBdr>
        <w:top w:val="none" w:sz="0" w:space="0" w:color="auto"/>
        <w:left w:val="none" w:sz="0" w:space="0" w:color="auto"/>
        <w:bottom w:val="none" w:sz="0" w:space="0" w:color="auto"/>
        <w:right w:val="none" w:sz="0" w:space="0" w:color="auto"/>
      </w:divBdr>
    </w:div>
    <w:div w:id="622883440">
      <w:bodyDiv w:val="1"/>
      <w:marLeft w:val="0"/>
      <w:marRight w:val="0"/>
      <w:marTop w:val="0"/>
      <w:marBottom w:val="0"/>
      <w:divBdr>
        <w:top w:val="none" w:sz="0" w:space="0" w:color="auto"/>
        <w:left w:val="none" w:sz="0" w:space="0" w:color="auto"/>
        <w:bottom w:val="none" w:sz="0" w:space="0" w:color="auto"/>
        <w:right w:val="none" w:sz="0" w:space="0" w:color="auto"/>
      </w:divBdr>
    </w:div>
    <w:div w:id="623461627">
      <w:bodyDiv w:val="1"/>
      <w:marLeft w:val="0"/>
      <w:marRight w:val="0"/>
      <w:marTop w:val="0"/>
      <w:marBottom w:val="0"/>
      <w:divBdr>
        <w:top w:val="none" w:sz="0" w:space="0" w:color="auto"/>
        <w:left w:val="none" w:sz="0" w:space="0" w:color="auto"/>
        <w:bottom w:val="none" w:sz="0" w:space="0" w:color="auto"/>
        <w:right w:val="none" w:sz="0" w:space="0" w:color="auto"/>
      </w:divBdr>
    </w:div>
    <w:div w:id="623660109">
      <w:bodyDiv w:val="1"/>
      <w:marLeft w:val="0"/>
      <w:marRight w:val="0"/>
      <w:marTop w:val="0"/>
      <w:marBottom w:val="0"/>
      <w:divBdr>
        <w:top w:val="none" w:sz="0" w:space="0" w:color="auto"/>
        <w:left w:val="none" w:sz="0" w:space="0" w:color="auto"/>
        <w:bottom w:val="none" w:sz="0" w:space="0" w:color="auto"/>
        <w:right w:val="none" w:sz="0" w:space="0" w:color="auto"/>
      </w:divBdr>
    </w:div>
    <w:div w:id="624047595">
      <w:bodyDiv w:val="1"/>
      <w:marLeft w:val="0"/>
      <w:marRight w:val="0"/>
      <w:marTop w:val="0"/>
      <w:marBottom w:val="0"/>
      <w:divBdr>
        <w:top w:val="none" w:sz="0" w:space="0" w:color="auto"/>
        <w:left w:val="none" w:sz="0" w:space="0" w:color="auto"/>
        <w:bottom w:val="none" w:sz="0" w:space="0" w:color="auto"/>
        <w:right w:val="none" w:sz="0" w:space="0" w:color="auto"/>
      </w:divBdr>
    </w:div>
    <w:div w:id="624428076">
      <w:bodyDiv w:val="1"/>
      <w:marLeft w:val="0"/>
      <w:marRight w:val="0"/>
      <w:marTop w:val="0"/>
      <w:marBottom w:val="0"/>
      <w:divBdr>
        <w:top w:val="none" w:sz="0" w:space="0" w:color="auto"/>
        <w:left w:val="none" w:sz="0" w:space="0" w:color="auto"/>
        <w:bottom w:val="none" w:sz="0" w:space="0" w:color="auto"/>
        <w:right w:val="none" w:sz="0" w:space="0" w:color="auto"/>
      </w:divBdr>
    </w:div>
    <w:div w:id="624505989">
      <w:bodyDiv w:val="1"/>
      <w:marLeft w:val="0"/>
      <w:marRight w:val="0"/>
      <w:marTop w:val="0"/>
      <w:marBottom w:val="0"/>
      <w:divBdr>
        <w:top w:val="none" w:sz="0" w:space="0" w:color="auto"/>
        <w:left w:val="none" w:sz="0" w:space="0" w:color="auto"/>
        <w:bottom w:val="none" w:sz="0" w:space="0" w:color="auto"/>
        <w:right w:val="none" w:sz="0" w:space="0" w:color="auto"/>
      </w:divBdr>
    </w:div>
    <w:div w:id="625745370">
      <w:bodyDiv w:val="1"/>
      <w:marLeft w:val="0"/>
      <w:marRight w:val="0"/>
      <w:marTop w:val="0"/>
      <w:marBottom w:val="0"/>
      <w:divBdr>
        <w:top w:val="none" w:sz="0" w:space="0" w:color="auto"/>
        <w:left w:val="none" w:sz="0" w:space="0" w:color="auto"/>
        <w:bottom w:val="none" w:sz="0" w:space="0" w:color="auto"/>
        <w:right w:val="none" w:sz="0" w:space="0" w:color="auto"/>
      </w:divBdr>
    </w:div>
    <w:div w:id="625966762">
      <w:bodyDiv w:val="1"/>
      <w:marLeft w:val="0"/>
      <w:marRight w:val="0"/>
      <w:marTop w:val="0"/>
      <w:marBottom w:val="0"/>
      <w:divBdr>
        <w:top w:val="none" w:sz="0" w:space="0" w:color="auto"/>
        <w:left w:val="none" w:sz="0" w:space="0" w:color="auto"/>
        <w:bottom w:val="none" w:sz="0" w:space="0" w:color="auto"/>
        <w:right w:val="none" w:sz="0" w:space="0" w:color="auto"/>
      </w:divBdr>
    </w:div>
    <w:div w:id="627782733">
      <w:bodyDiv w:val="1"/>
      <w:marLeft w:val="0"/>
      <w:marRight w:val="0"/>
      <w:marTop w:val="0"/>
      <w:marBottom w:val="0"/>
      <w:divBdr>
        <w:top w:val="none" w:sz="0" w:space="0" w:color="auto"/>
        <w:left w:val="none" w:sz="0" w:space="0" w:color="auto"/>
        <w:bottom w:val="none" w:sz="0" w:space="0" w:color="auto"/>
        <w:right w:val="none" w:sz="0" w:space="0" w:color="auto"/>
      </w:divBdr>
    </w:div>
    <w:div w:id="627901343">
      <w:bodyDiv w:val="1"/>
      <w:marLeft w:val="0"/>
      <w:marRight w:val="0"/>
      <w:marTop w:val="0"/>
      <w:marBottom w:val="0"/>
      <w:divBdr>
        <w:top w:val="none" w:sz="0" w:space="0" w:color="auto"/>
        <w:left w:val="none" w:sz="0" w:space="0" w:color="auto"/>
        <w:bottom w:val="none" w:sz="0" w:space="0" w:color="auto"/>
        <w:right w:val="none" w:sz="0" w:space="0" w:color="auto"/>
      </w:divBdr>
    </w:div>
    <w:div w:id="628630127">
      <w:bodyDiv w:val="1"/>
      <w:marLeft w:val="0"/>
      <w:marRight w:val="0"/>
      <w:marTop w:val="0"/>
      <w:marBottom w:val="0"/>
      <w:divBdr>
        <w:top w:val="none" w:sz="0" w:space="0" w:color="auto"/>
        <w:left w:val="none" w:sz="0" w:space="0" w:color="auto"/>
        <w:bottom w:val="none" w:sz="0" w:space="0" w:color="auto"/>
        <w:right w:val="none" w:sz="0" w:space="0" w:color="auto"/>
      </w:divBdr>
    </w:div>
    <w:div w:id="629634184">
      <w:bodyDiv w:val="1"/>
      <w:marLeft w:val="0"/>
      <w:marRight w:val="0"/>
      <w:marTop w:val="0"/>
      <w:marBottom w:val="0"/>
      <w:divBdr>
        <w:top w:val="none" w:sz="0" w:space="0" w:color="auto"/>
        <w:left w:val="none" w:sz="0" w:space="0" w:color="auto"/>
        <w:bottom w:val="none" w:sz="0" w:space="0" w:color="auto"/>
        <w:right w:val="none" w:sz="0" w:space="0" w:color="auto"/>
      </w:divBdr>
    </w:div>
    <w:div w:id="630399676">
      <w:bodyDiv w:val="1"/>
      <w:marLeft w:val="0"/>
      <w:marRight w:val="0"/>
      <w:marTop w:val="0"/>
      <w:marBottom w:val="0"/>
      <w:divBdr>
        <w:top w:val="none" w:sz="0" w:space="0" w:color="auto"/>
        <w:left w:val="none" w:sz="0" w:space="0" w:color="auto"/>
        <w:bottom w:val="none" w:sz="0" w:space="0" w:color="auto"/>
        <w:right w:val="none" w:sz="0" w:space="0" w:color="auto"/>
      </w:divBdr>
    </w:div>
    <w:div w:id="631980051">
      <w:bodyDiv w:val="1"/>
      <w:marLeft w:val="0"/>
      <w:marRight w:val="0"/>
      <w:marTop w:val="0"/>
      <w:marBottom w:val="0"/>
      <w:divBdr>
        <w:top w:val="none" w:sz="0" w:space="0" w:color="auto"/>
        <w:left w:val="none" w:sz="0" w:space="0" w:color="auto"/>
        <w:bottom w:val="none" w:sz="0" w:space="0" w:color="auto"/>
        <w:right w:val="none" w:sz="0" w:space="0" w:color="auto"/>
      </w:divBdr>
    </w:div>
    <w:div w:id="633297127">
      <w:bodyDiv w:val="1"/>
      <w:marLeft w:val="0"/>
      <w:marRight w:val="0"/>
      <w:marTop w:val="0"/>
      <w:marBottom w:val="0"/>
      <w:divBdr>
        <w:top w:val="none" w:sz="0" w:space="0" w:color="auto"/>
        <w:left w:val="none" w:sz="0" w:space="0" w:color="auto"/>
        <w:bottom w:val="none" w:sz="0" w:space="0" w:color="auto"/>
        <w:right w:val="none" w:sz="0" w:space="0" w:color="auto"/>
      </w:divBdr>
    </w:div>
    <w:div w:id="633364472">
      <w:bodyDiv w:val="1"/>
      <w:marLeft w:val="0"/>
      <w:marRight w:val="0"/>
      <w:marTop w:val="0"/>
      <w:marBottom w:val="0"/>
      <w:divBdr>
        <w:top w:val="none" w:sz="0" w:space="0" w:color="auto"/>
        <w:left w:val="none" w:sz="0" w:space="0" w:color="auto"/>
        <w:bottom w:val="none" w:sz="0" w:space="0" w:color="auto"/>
        <w:right w:val="none" w:sz="0" w:space="0" w:color="auto"/>
      </w:divBdr>
    </w:div>
    <w:div w:id="634330416">
      <w:bodyDiv w:val="1"/>
      <w:marLeft w:val="0"/>
      <w:marRight w:val="0"/>
      <w:marTop w:val="0"/>
      <w:marBottom w:val="0"/>
      <w:divBdr>
        <w:top w:val="none" w:sz="0" w:space="0" w:color="auto"/>
        <w:left w:val="none" w:sz="0" w:space="0" w:color="auto"/>
        <w:bottom w:val="none" w:sz="0" w:space="0" w:color="auto"/>
        <w:right w:val="none" w:sz="0" w:space="0" w:color="auto"/>
      </w:divBdr>
    </w:div>
    <w:div w:id="634411658">
      <w:bodyDiv w:val="1"/>
      <w:marLeft w:val="0"/>
      <w:marRight w:val="0"/>
      <w:marTop w:val="0"/>
      <w:marBottom w:val="0"/>
      <w:divBdr>
        <w:top w:val="none" w:sz="0" w:space="0" w:color="auto"/>
        <w:left w:val="none" w:sz="0" w:space="0" w:color="auto"/>
        <w:bottom w:val="none" w:sz="0" w:space="0" w:color="auto"/>
        <w:right w:val="none" w:sz="0" w:space="0" w:color="auto"/>
      </w:divBdr>
    </w:div>
    <w:div w:id="635066583">
      <w:bodyDiv w:val="1"/>
      <w:marLeft w:val="0"/>
      <w:marRight w:val="0"/>
      <w:marTop w:val="0"/>
      <w:marBottom w:val="0"/>
      <w:divBdr>
        <w:top w:val="none" w:sz="0" w:space="0" w:color="auto"/>
        <w:left w:val="none" w:sz="0" w:space="0" w:color="auto"/>
        <w:bottom w:val="none" w:sz="0" w:space="0" w:color="auto"/>
        <w:right w:val="none" w:sz="0" w:space="0" w:color="auto"/>
      </w:divBdr>
    </w:div>
    <w:div w:id="635992764">
      <w:bodyDiv w:val="1"/>
      <w:marLeft w:val="0"/>
      <w:marRight w:val="0"/>
      <w:marTop w:val="0"/>
      <w:marBottom w:val="0"/>
      <w:divBdr>
        <w:top w:val="none" w:sz="0" w:space="0" w:color="auto"/>
        <w:left w:val="none" w:sz="0" w:space="0" w:color="auto"/>
        <w:bottom w:val="none" w:sz="0" w:space="0" w:color="auto"/>
        <w:right w:val="none" w:sz="0" w:space="0" w:color="auto"/>
      </w:divBdr>
    </w:div>
    <w:div w:id="636226663">
      <w:bodyDiv w:val="1"/>
      <w:marLeft w:val="0"/>
      <w:marRight w:val="0"/>
      <w:marTop w:val="0"/>
      <w:marBottom w:val="0"/>
      <w:divBdr>
        <w:top w:val="none" w:sz="0" w:space="0" w:color="auto"/>
        <w:left w:val="none" w:sz="0" w:space="0" w:color="auto"/>
        <w:bottom w:val="none" w:sz="0" w:space="0" w:color="auto"/>
        <w:right w:val="none" w:sz="0" w:space="0" w:color="auto"/>
      </w:divBdr>
    </w:div>
    <w:div w:id="636229609">
      <w:bodyDiv w:val="1"/>
      <w:marLeft w:val="0"/>
      <w:marRight w:val="0"/>
      <w:marTop w:val="0"/>
      <w:marBottom w:val="0"/>
      <w:divBdr>
        <w:top w:val="none" w:sz="0" w:space="0" w:color="auto"/>
        <w:left w:val="none" w:sz="0" w:space="0" w:color="auto"/>
        <w:bottom w:val="none" w:sz="0" w:space="0" w:color="auto"/>
        <w:right w:val="none" w:sz="0" w:space="0" w:color="auto"/>
      </w:divBdr>
    </w:div>
    <w:div w:id="638614752">
      <w:bodyDiv w:val="1"/>
      <w:marLeft w:val="0"/>
      <w:marRight w:val="0"/>
      <w:marTop w:val="0"/>
      <w:marBottom w:val="0"/>
      <w:divBdr>
        <w:top w:val="none" w:sz="0" w:space="0" w:color="auto"/>
        <w:left w:val="none" w:sz="0" w:space="0" w:color="auto"/>
        <w:bottom w:val="none" w:sz="0" w:space="0" w:color="auto"/>
        <w:right w:val="none" w:sz="0" w:space="0" w:color="auto"/>
      </w:divBdr>
    </w:div>
    <w:div w:id="638804426">
      <w:bodyDiv w:val="1"/>
      <w:marLeft w:val="0"/>
      <w:marRight w:val="0"/>
      <w:marTop w:val="0"/>
      <w:marBottom w:val="0"/>
      <w:divBdr>
        <w:top w:val="none" w:sz="0" w:space="0" w:color="auto"/>
        <w:left w:val="none" w:sz="0" w:space="0" w:color="auto"/>
        <w:bottom w:val="none" w:sz="0" w:space="0" w:color="auto"/>
        <w:right w:val="none" w:sz="0" w:space="0" w:color="auto"/>
      </w:divBdr>
    </w:div>
    <w:div w:id="639187129">
      <w:bodyDiv w:val="1"/>
      <w:marLeft w:val="0"/>
      <w:marRight w:val="0"/>
      <w:marTop w:val="0"/>
      <w:marBottom w:val="0"/>
      <w:divBdr>
        <w:top w:val="none" w:sz="0" w:space="0" w:color="auto"/>
        <w:left w:val="none" w:sz="0" w:space="0" w:color="auto"/>
        <w:bottom w:val="none" w:sz="0" w:space="0" w:color="auto"/>
        <w:right w:val="none" w:sz="0" w:space="0" w:color="auto"/>
      </w:divBdr>
    </w:div>
    <w:div w:id="639311333">
      <w:bodyDiv w:val="1"/>
      <w:marLeft w:val="0"/>
      <w:marRight w:val="0"/>
      <w:marTop w:val="0"/>
      <w:marBottom w:val="0"/>
      <w:divBdr>
        <w:top w:val="none" w:sz="0" w:space="0" w:color="auto"/>
        <w:left w:val="none" w:sz="0" w:space="0" w:color="auto"/>
        <w:bottom w:val="none" w:sz="0" w:space="0" w:color="auto"/>
        <w:right w:val="none" w:sz="0" w:space="0" w:color="auto"/>
      </w:divBdr>
    </w:div>
    <w:div w:id="639654301">
      <w:bodyDiv w:val="1"/>
      <w:marLeft w:val="0"/>
      <w:marRight w:val="0"/>
      <w:marTop w:val="0"/>
      <w:marBottom w:val="0"/>
      <w:divBdr>
        <w:top w:val="none" w:sz="0" w:space="0" w:color="auto"/>
        <w:left w:val="none" w:sz="0" w:space="0" w:color="auto"/>
        <w:bottom w:val="none" w:sz="0" w:space="0" w:color="auto"/>
        <w:right w:val="none" w:sz="0" w:space="0" w:color="auto"/>
      </w:divBdr>
      <w:divsChild>
        <w:div w:id="898516981">
          <w:marLeft w:val="360"/>
          <w:marRight w:val="0"/>
          <w:marTop w:val="200"/>
          <w:marBottom w:val="0"/>
          <w:divBdr>
            <w:top w:val="none" w:sz="0" w:space="0" w:color="auto"/>
            <w:left w:val="none" w:sz="0" w:space="0" w:color="auto"/>
            <w:bottom w:val="none" w:sz="0" w:space="0" w:color="auto"/>
            <w:right w:val="none" w:sz="0" w:space="0" w:color="auto"/>
          </w:divBdr>
        </w:div>
      </w:divsChild>
    </w:div>
    <w:div w:id="640892195">
      <w:bodyDiv w:val="1"/>
      <w:marLeft w:val="0"/>
      <w:marRight w:val="0"/>
      <w:marTop w:val="0"/>
      <w:marBottom w:val="0"/>
      <w:divBdr>
        <w:top w:val="none" w:sz="0" w:space="0" w:color="auto"/>
        <w:left w:val="none" w:sz="0" w:space="0" w:color="auto"/>
        <w:bottom w:val="none" w:sz="0" w:space="0" w:color="auto"/>
        <w:right w:val="none" w:sz="0" w:space="0" w:color="auto"/>
      </w:divBdr>
    </w:div>
    <w:div w:id="640967939">
      <w:bodyDiv w:val="1"/>
      <w:marLeft w:val="0"/>
      <w:marRight w:val="0"/>
      <w:marTop w:val="0"/>
      <w:marBottom w:val="0"/>
      <w:divBdr>
        <w:top w:val="none" w:sz="0" w:space="0" w:color="auto"/>
        <w:left w:val="none" w:sz="0" w:space="0" w:color="auto"/>
        <w:bottom w:val="none" w:sz="0" w:space="0" w:color="auto"/>
        <w:right w:val="none" w:sz="0" w:space="0" w:color="auto"/>
      </w:divBdr>
    </w:div>
    <w:div w:id="641156012">
      <w:bodyDiv w:val="1"/>
      <w:marLeft w:val="0"/>
      <w:marRight w:val="0"/>
      <w:marTop w:val="0"/>
      <w:marBottom w:val="0"/>
      <w:divBdr>
        <w:top w:val="none" w:sz="0" w:space="0" w:color="auto"/>
        <w:left w:val="none" w:sz="0" w:space="0" w:color="auto"/>
        <w:bottom w:val="none" w:sz="0" w:space="0" w:color="auto"/>
        <w:right w:val="none" w:sz="0" w:space="0" w:color="auto"/>
      </w:divBdr>
    </w:div>
    <w:div w:id="643658505">
      <w:bodyDiv w:val="1"/>
      <w:marLeft w:val="0"/>
      <w:marRight w:val="0"/>
      <w:marTop w:val="0"/>
      <w:marBottom w:val="0"/>
      <w:divBdr>
        <w:top w:val="none" w:sz="0" w:space="0" w:color="auto"/>
        <w:left w:val="none" w:sz="0" w:space="0" w:color="auto"/>
        <w:bottom w:val="none" w:sz="0" w:space="0" w:color="auto"/>
        <w:right w:val="none" w:sz="0" w:space="0" w:color="auto"/>
      </w:divBdr>
    </w:div>
    <w:div w:id="643697957">
      <w:bodyDiv w:val="1"/>
      <w:marLeft w:val="0"/>
      <w:marRight w:val="0"/>
      <w:marTop w:val="0"/>
      <w:marBottom w:val="0"/>
      <w:divBdr>
        <w:top w:val="none" w:sz="0" w:space="0" w:color="auto"/>
        <w:left w:val="none" w:sz="0" w:space="0" w:color="auto"/>
        <w:bottom w:val="none" w:sz="0" w:space="0" w:color="auto"/>
        <w:right w:val="none" w:sz="0" w:space="0" w:color="auto"/>
      </w:divBdr>
    </w:div>
    <w:div w:id="643975237">
      <w:bodyDiv w:val="1"/>
      <w:marLeft w:val="0"/>
      <w:marRight w:val="0"/>
      <w:marTop w:val="0"/>
      <w:marBottom w:val="0"/>
      <w:divBdr>
        <w:top w:val="none" w:sz="0" w:space="0" w:color="auto"/>
        <w:left w:val="none" w:sz="0" w:space="0" w:color="auto"/>
        <w:bottom w:val="none" w:sz="0" w:space="0" w:color="auto"/>
        <w:right w:val="none" w:sz="0" w:space="0" w:color="auto"/>
      </w:divBdr>
    </w:div>
    <w:div w:id="644355101">
      <w:bodyDiv w:val="1"/>
      <w:marLeft w:val="0"/>
      <w:marRight w:val="0"/>
      <w:marTop w:val="0"/>
      <w:marBottom w:val="0"/>
      <w:divBdr>
        <w:top w:val="none" w:sz="0" w:space="0" w:color="auto"/>
        <w:left w:val="none" w:sz="0" w:space="0" w:color="auto"/>
        <w:bottom w:val="none" w:sz="0" w:space="0" w:color="auto"/>
        <w:right w:val="none" w:sz="0" w:space="0" w:color="auto"/>
      </w:divBdr>
    </w:div>
    <w:div w:id="646671540">
      <w:bodyDiv w:val="1"/>
      <w:marLeft w:val="0"/>
      <w:marRight w:val="0"/>
      <w:marTop w:val="0"/>
      <w:marBottom w:val="0"/>
      <w:divBdr>
        <w:top w:val="none" w:sz="0" w:space="0" w:color="auto"/>
        <w:left w:val="none" w:sz="0" w:space="0" w:color="auto"/>
        <w:bottom w:val="none" w:sz="0" w:space="0" w:color="auto"/>
        <w:right w:val="none" w:sz="0" w:space="0" w:color="auto"/>
      </w:divBdr>
    </w:div>
    <w:div w:id="647634091">
      <w:bodyDiv w:val="1"/>
      <w:marLeft w:val="0"/>
      <w:marRight w:val="0"/>
      <w:marTop w:val="0"/>
      <w:marBottom w:val="0"/>
      <w:divBdr>
        <w:top w:val="none" w:sz="0" w:space="0" w:color="auto"/>
        <w:left w:val="none" w:sz="0" w:space="0" w:color="auto"/>
        <w:bottom w:val="none" w:sz="0" w:space="0" w:color="auto"/>
        <w:right w:val="none" w:sz="0" w:space="0" w:color="auto"/>
      </w:divBdr>
    </w:div>
    <w:div w:id="647905069">
      <w:bodyDiv w:val="1"/>
      <w:marLeft w:val="0"/>
      <w:marRight w:val="0"/>
      <w:marTop w:val="0"/>
      <w:marBottom w:val="0"/>
      <w:divBdr>
        <w:top w:val="none" w:sz="0" w:space="0" w:color="auto"/>
        <w:left w:val="none" w:sz="0" w:space="0" w:color="auto"/>
        <w:bottom w:val="none" w:sz="0" w:space="0" w:color="auto"/>
        <w:right w:val="none" w:sz="0" w:space="0" w:color="auto"/>
      </w:divBdr>
    </w:div>
    <w:div w:id="648051716">
      <w:bodyDiv w:val="1"/>
      <w:marLeft w:val="0"/>
      <w:marRight w:val="0"/>
      <w:marTop w:val="0"/>
      <w:marBottom w:val="0"/>
      <w:divBdr>
        <w:top w:val="none" w:sz="0" w:space="0" w:color="auto"/>
        <w:left w:val="none" w:sz="0" w:space="0" w:color="auto"/>
        <w:bottom w:val="none" w:sz="0" w:space="0" w:color="auto"/>
        <w:right w:val="none" w:sz="0" w:space="0" w:color="auto"/>
      </w:divBdr>
    </w:div>
    <w:div w:id="649335221">
      <w:bodyDiv w:val="1"/>
      <w:marLeft w:val="0"/>
      <w:marRight w:val="0"/>
      <w:marTop w:val="0"/>
      <w:marBottom w:val="0"/>
      <w:divBdr>
        <w:top w:val="none" w:sz="0" w:space="0" w:color="auto"/>
        <w:left w:val="none" w:sz="0" w:space="0" w:color="auto"/>
        <w:bottom w:val="none" w:sz="0" w:space="0" w:color="auto"/>
        <w:right w:val="none" w:sz="0" w:space="0" w:color="auto"/>
      </w:divBdr>
    </w:div>
    <w:div w:id="651183659">
      <w:bodyDiv w:val="1"/>
      <w:marLeft w:val="0"/>
      <w:marRight w:val="0"/>
      <w:marTop w:val="0"/>
      <w:marBottom w:val="0"/>
      <w:divBdr>
        <w:top w:val="none" w:sz="0" w:space="0" w:color="auto"/>
        <w:left w:val="none" w:sz="0" w:space="0" w:color="auto"/>
        <w:bottom w:val="none" w:sz="0" w:space="0" w:color="auto"/>
        <w:right w:val="none" w:sz="0" w:space="0" w:color="auto"/>
      </w:divBdr>
    </w:div>
    <w:div w:id="652029913">
      <w:bodyDiv w:val="1"/>
      <w:marLeft w:val="0"/>
      <w:marRight w:val="0"/>
      <w:marTop w:val="0"/>
      <w:marBottom w:val="0"/>
      <w:divBdr>
        <w:top w:val="none" w:sz="0" w:space="0" w:color="auto"/>
        <w:left w:val="none" w:sz="0" w:space="0" w:color="auto"/>
        <w:bottom w:val="none" w:sz="0" w:space="0" w:color="auto"/>
        <w:right w:val="none" w:sz="0" w:space="0" w:color="auto"/>
      </w:divBdr>
      <w:divsChild>
        <w:div w:id="8914522">
          <w:marLeft w:val="0"/>
          <w:marRight w:val="0"/>
          <w:marTop w:val="0"/>
          <w:marBottom w:val="0"/>
          <w:divBdr>
            <w:top w:val="none" w:sz="0" w:space="0" w:color="auto"/>
            <w:left w:val="none" w:sz="0" w:space="0" w:color="auto"/>
            <w:bottom w:val="none" w:sz="0" w:space="0" w:color="auto"/>
            <w:right w:val="none" w:sz="0" w:space="0" w:color="auto"/>
          </w:divBdr>
          <w:divsChild>
            <w:div w:id="199130544">
              <w:marLeft w:val="0"/>
              <w:marRight w:val="0"/>
              <w:marTop w:val="0"/>
              <w:marBottom w:val="0"/>
              <w:divBdr>
                <w:top w:val="none" w:sz="0" w:space="0" w:color="auto"/>
                <w:left w:val="none" w:sz="0" w:space="0" w:color="auto"/>
                <w:bottom w:val="none" w:sz="0" w:space="0" w:color="auto"/>
                <w:right w:val="none" w:sz="0" w:space="0" w:color="auto"/>
              </w:divBdr>
              <w:divsChild>
                <w:div w:id="107670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149688">
      <w:bodyDiv w:val="1"/>
      <w:marLeft w:val="0"/>
      <w:marRight w:val="0"/>
      <w:marTop w:val="0"/>
      <w:marBottom w:val="0"/>
      <w:divBdr>
        <w:top w:val="none" w:sz="0" w:space="0" w:color="auto"/>
        <w:left w:val="none" w:sz="0" w:space="0" w:color="auto"/>
        <w:bottom w:val="none" w:sz="0" w:space="0" w:color="auto"/>
        <w:right w:val="none" w:sz="0" w:space="0" w:color="auto"/>
      </w:divBdr>
    </w:div>
    <w:div w:id="652832024">
      <w:bodyDiv w:val="1"/>
      <w:marLeft w:val="0"/>
      <w:marRight w:val="0"/>
      <w:marTop w:val="0"/>
      <w:marBottom w:val="0"/>
      <w:divBdr>
        <w:top w:val="none" w:sz="0" w:space="0" w:color="auto"/>
        <w:left w:val="none" w:sz="0" w:space="0" w:color="auto"/>
        <w:bottom w:val="none" w:sz="0" w:space="0" w:color="auto"/>
        <w:right w:val="none" w:sz="0" w:space="0" w:color="auto"/>
      </w:divBdr>
    </w:div>
    <w:div w:id="653526834">
      <w:bodyDiv w:val="1"/>
      <w:marLeft w:val="0"/>
      <w:marRight w:val="0"/>
      <w:marTop w:val="0"/>
      <w:marBottom w:val="0"/>
      <w:divBdr>
        <w:top w:val="none" w:sz="0" w:space="0" w:color="auto"/>
        <w:left w:val="none" w:sz="0" w:space="0" w:color="auto"/>
        <w:bottom w:val="none" w:sz="0" w:space="0" w:color="auto"/>
        <w:right w:val="none" w:sz="0" w:space="0" w:color="auto"/>
      </w:divBdr>
    </w:div>
    <w:div w:id="653606450">
      <w:bodyDiv w:val="1"/>
      <w:marLeft w:val="0"/>
      <w:marRight w:val="0"/>
      <w:marTop w:val="0"/>
      <w:marBottom w:val="0"/>
      <w:divBdr>
        <w:top w:val="none" w:sz="0" w:space="0" w:color="auto"/>
        <w:left w:val="none" w:sz="0" w:space="0" w:color="auto"/>
        <w:bottom w:val="none" w:sz="0" w:space="0" w:color="auto"/>
        <w:right w:val="none" w:sz="0" w:space="0" w:color="auto"/>
      </w:divBdr>
    </w:div>
    <w:div w:id="654841158">
      <w:bodyDiv w:val="1"/>
      <w:marLeft w:val="0"/>
      <w:marRight w:val="0"/>
      <w:marTop w:val="0"/>
      <w:marBottom w:val="0"/>
      <w:divBdr>
        <w:top w:val="none" w:sz="0" w:space="0" w:color="auto"/>
        <w:left w:val="none" w:sz="0" w:space="0" w:color="auto"/>
        <w:bottom w:val="none" w:sz="0" w:space="0" w:color="auto"/>
        <w:right w:val="none" w:sz="0" w:space="0" w:color="auto"/>
      </w:divBdr>
    </w:div>
    <w:div w:id="655230166">
      <w:bodyDiv w:val="1"/>
      <w:marLeft w:val="0"/>
      <w:marRight w:val="0"/>
      <w:marTop w:val="0"/>
      <w:marBottom w:val="0"/>
      <w:divBdr>
        <w:top w:val="none" w:sz="0" w:space="0" w:color="auto"/>
        <w:left w:val="none" w:sz="0" w:space="0" w:color="auto"/>
        <w:bottom w:val="none" w:sz="0" w:space="0" w:color="auto"/>
        <w:right w:val="none" w:sz="0" w:space="0" w:color="auto"/>
      </w:divBdr>
    </w:div>
    <w:div w:id="655377804">
      <w:bodyDiv w:val="1"/>
      <w:marLeft w:val="0"/>
      <w:marRight w:val="0"/>
      <w:marTop w:val="0"/>
      <w:marBottom w:val="0"/>
      <w:divBdr>
        <w:top w:val="none" w:sz="0" w:space="0" w:color="auto"/>
        <w:left w:val="none" w:sz="0" w:space="0" w:color="auto"/>
        <w:bottom w:val="none" w:sz="0" w:space="0" w:color="auto"/>
        <w:right w:val="none" w:sz="0" w:space="0" w:color="auto"/>
      </w:divBdr>
    </w:div>
    <w:div w:id="655887356">
      <w:bodyDiv w:val="1"/>
      <w:marLeft w:val="0"/>
      <w:marRight w:val="0"/>
      <w:marTop w:val="0"/>
      <w:marBottom w:val="0"/>
      <w:divBdr>
        <w:top w:val="none" w:sz="0" w:space="0" w:color="auto"/>
        <w:left w:val="none" w:sz="0" w:space="0" w:color="auto"/>
        <w:bottom w:val="none" w:sz="0" w:space="0" w:color="auto"/>
        <w:right w:val="none" w:sz="0" w:space="0" w:color="auto"/>
      </w:divBdr>
    </w:div>
    <w:div w:id="656228235">
      <w:bodyDiv w:val="1"/>
      <w:marLeft w:val="0"/>
      <w:marRight w:val="0"/>
      <w:marTop w:val="0"/>
      <w:marBottom w:val="0"/>
      <w:divBdr>
        <w:top w:val="none" w:sz="0" w:space="0" w:color="auto"/>
        <w:left w:val="none" w:sz="0" w:space="0" w:color="auto"/>
        <w:bottom w:val="none" w:sz="0" w:space="0" w:color="auto"/>
        <w:right w:val="none" w:sz="0" w:space="0" w:color="auto"/>
      </w:divBdr>
    </w:div>
    <w:div w:id="656496814">
      <w:bodyDiv w:val="1"/>
      <w:marLeft w:val="0"/>
      <w:marRight w:val="0"/>
      <w:marTop w:val="0"/>
      <w:marBottom w:val="0"/>
      <w:divBdr>
        <w:top w:val="none" w:sz="0" w:space="0" w:color="auto"/>
        <w:left w:val="none" w:sz="0" w:space="0" w:color="auto"/>
        <w:bottom w:val="none" w:sz="0" w:space="0" w:color="auto"/>
        <w:right w:val="none" w:sz="0" w:space="0" w:color="auto"/>
      </w:divBdr>
    </w:div>
    <w:div w:id="656614377">
      <w:bodyDiv w:val="1"/>
      <w:marLeft w:val="0"/>
      <w:marRight w:val="0"/>
      <w:marTop w:val="0"/>
      <w:marBottom w:val="0"/>
      <w:divBdr>
        <w:top w:val="none" w:sz="0" w:space="0" w:color="auto"/>
        <w:left w:val="none" w:sz="0" w:space="0" w:color="auto"/>
        <w:bottom w:val="none" w:sz="0" w:space="0" w:color="auto"/>
        <w:right w:val="none" w:sz="0" w:space="0" w:color="auto"/>
      </w:divBdr>
    </w:div>
    <w:div w:id="657461731">
      <w:bodyDiv w:val="1"/>
      <w:marLeft w:val="0"/>
      <w:marRight w:val="0"/>
      <w:marTop w:val="0"/>
      <w:marBottom w:val="0"/>
      <w:divBdr>
        <w:top w:val="none" w:sz="0" w:space="0" w:color="auto"/>
        <w:left w:val="none" w:sz="0" w:space="0" w:color="auto"/>
        <w:bottom w:val="none" w:sz="0" w:space="0" w:color="auto"/>
        <w:right w:val="none" w:sz="0" w:space="0" w:color="auto"/>
      </w:divBdr>
    </w:div>
    <w:div w:id="660080732">
      <w:bodyDiv w:val="1"/>
      <w:marLeft w:val="0"/>
      <w:marRight w:val="0"/>
      <w:marTop w:val="0"/>
      <w:marBottom w:val="0"/>
      <w:divBdr>
        <w:top w:val="none" w:sz="0" w:space="0" w:color="auto"/>
        <w:left w:val="none" w:sz="0" w:space="0" w:color="auto"/>
        <w:bottom w:val="none" w:sz="0" w:space="0" w:color="auto"/>
        <w:right w:val="none" w:sz="0" w:space="0" w:color="auto"/>
      </w:divBdr>
    </w:div>
    <w:div w:id="660353464">
      <w:bodyDiv w:val="1"/>
      <w:marLeft w:val="0"/>
      <w:marRight w:val="0"/>
      <w:marTop w:val="0"/>
      <w:marBottom w:val="0"/>
      <w:divBdr>
        <w:top w:val="none" w:sz="0" w:space="0" w:color="auto"/>
        <w:left w:val="none" w:sz="0" w:space="0" w:color="auto"/>
        <w:bottom w:val="none" w:sz="0" w:space="0" w:color="auto"/>
        <w:right w:val="none" w:sz="0" w:space="0" w:color="auto"/>
      </w:divBdr>
      <w:divsChild>
        <w:div w:id="618757753">
          <w:marLeft w:val="1080"/>
          <w:marRight w:val="0"/>
          <w:marTop w:val="100"/>
          <w:marBottom w:val="0"/>
          <w:divBdr>
            <w:top w:val="none" w:sz="0" w:space="0" w:color="auto"/>
            <w:left w:val="none" w:sz="0" w:space="0" w:color="auto"/>
            <w:bottom w:val="none" w:sz="0" w:space="0" w:color="auto"/>
            <w:right w:val="none" w:sz="0" w:space="0" w:color="auto"/>
          </w:divBdr>
        </w:div>
        <w:div w:id="1525632425">
          <w:marLeft w:val="1080"/>
          <w:marRight w:val="0"/>
          <w:marTop w:val="100"/>
          <w:marBottom w:val="0"/>
          <w:divBdr>
            <w:top w:val="none" w:sz="0" w:space="0" w:color="auto"/>
            <w:left w:val="none" w:sz="0" w:space="0" w:color="auto"/>
            <w:bottom w:val="none" w:sz="0" w:space="0" w:color="auto"/>
            <w:right w:val="none" w:sz="0" w:space="0" w:color="auto"/>
          </w:divBdr>
        </w:div>
        <w:div w:id="1961649171">
          <w:marLeft w:val="360"/>
          <w:marRight w:val="0"/>
          <w:marTop w:val="200"/>
          <w:marBottom w:val="0"/>
          <w:divBdr>
            <w:top w:val="none" w:sz="0" w:space="0" w:color="auto"/>
            <w:left w:val="none" w:sz="0" w:space="0" w:color="auto"/>
            <w:bottom w:val="none" w:sz="0" w:space="0" w:color="auto"/>
            <w:right w:val="none" w:sz="0" w:space="0" w:color="auto"/>
          </w:divBdr>
        </w:div>
      </w:divsChild>
    </w:div>
    <w:div w:id="660432775">
      <w:bodyDiv w:val="1"/>
      <w:marLeft w:val="0"/>
      <w:marRight w:val="0"/>
      <w:marTop w:val="0"/>
      <w:marBottom w:val="0"/>
      <w:divBdr>
        <w:top w:val="none" w:sz="0" w:space="0" w:color="auto"/>
        <w:left w:val="none" w:sz="0" w:space="0" w:color="auto"/>
        <w:bottom w:val="none" w:sz="0" w:space="0" w:color="auto"/>
        <w:right w:val="none" w:sz="0" w:space="0" w:color="auto"/>
      </w:divBdr>
    </w:div>
    <w:div w:id="661005885">
      <w:bodyDiv w:val="1"/>
      <w:marLeft w:val="0"/>
      <w:marRight w:val="0"/>
      <w:marTop w:val="0"/>
      <w:marBottom w:val="0"/>
      <w:divBdr>
        <w:top w:val="none" w:sz="0" w:space="0" w:color="auto"/>
        <w:left w:val="none" w:sz="0" w:space="0" w:color="auto"/>
        <w:bottom w:val="none" w:sz="0" w:space="0" w:color="auto"/>
        <w:right w:val="none" w:sz="0" w:space="0" w:color="auto"/>
      </w:divBdr>
    </w:div>
    <w:div w:id="661396181">
      <w:bodyDiv w:val="1"/>
      <w:marLeft w:val="0"/>
      <w:marRight w:val="0"/>
      <w:marTop w:val="0"/>
      <w:marBottom w:val="0"/>
      <w:divBdr>
        <w:top w:val="none" w:sz="0" w:space="0" w:color="auto"/>
        <w:left w:val="none" w:sz="0" w:space="0" w:color="auto"/>
        <w:bottom w:val="none" w:sz="0" w:space="0" w:color="auto"/>
        <w:right w:val="none" w:sz="0" w:space="0" w:color="auto"/>
      </w:divBdr>
    </w:div>
    <w:div w:id="661810369">
      <w:bodyDiv w:val="1"/>
      <w:marLeft w:val="0"/>
      <w:marRight w:val="0"/>
      <w:marTop w:val="0"/>
      <w:marBottom w:val="0"/>
      <w:divBdr>
        <w:top w:val="none" w:sz="0" w:space="0" w:color="auto"/>
        <w:left w:val="none" w:sz="0" w:space="0" w:color="auto"/>
        <w:bottom w:val="none" w:sz="0" w:space="0" w:color="auto"/>
        <w:right w:val="none" w:sz="0" w:space="0" w:color="auto"/>
      </w:divBdr>
    </w:div>
    <w:div w:id="662440084">
      <w:bodyDiv w:val="1"/>
      <w:marLeft w:val="0"/>
      <w:marRight w:val="0"/>
      <w:marTop w:val="0"/>
      <w:marBottom w:val="0"/>
      <w:divBdr>
        <w:top w:val="none" w:sz="0" w:space="0" w:color="auto"/>
        <w:left w:val="none" w:sz="0" w:space="0" w:color="auto"/>
        <w:bottom w:val="none" w:sz="0" w:space="0" w:color="auto"/>
        <w:right w:val="none" w:sz="0" w:space="0" w:color="auto"/>
      </w:divBdr>
    </w:div>
    <w:div w:id="665401252">
      <w:bodyDiv w:val="1"/>
      <w:marLeft w:val="0"/>
      <w:marRight w:val="0"/>
      <w:marTop w:val="0"/>
      <w:marBottom w:val="0"/>
      <w:divBdr>
        <w:top w:val="none" w:sz="0" w:space="0" w:color="auto"/>
        <w:left w:val="none" w:sz="0" w:space="0" w:color="auto"/>
        <w:bottom w:val="none" w:sz="0" w:space="0" w:color="auto"/>
        <w:right w:val="none" w:sz="0" w:space="0" w:color="auto"/>
      </w:divBdr>
    </w:div>
    <w:div w:id="666134436">
      <w:bodyDiv w:val="1"/>
      <w:marLeft w:val="0"/>
      <w:marRight w:val="0"/>
      <w:marTop w:val="0"/>
      <w:marBottom w:val="0"/>
      <w:divBdr>
        <w:top w:val="none" w:sz="0" w:space="0" w:color="auto"/>
        <w:left w:val="none" w:sz="0" w:space="0" w:color="auto"/>
        <w:bottom w:val="none" w:sz="0" w:space="0" w:color="auto"/>
        <w:right w:val="none" w:sz="0" w:space="0" w:color="auto"/>
      </w:divBdr>
    </w:div>
    <w:div w:id="666372779">
      <w:bodyDiv w:val="1"/>
      <w:marLeft w:val="0"/>
      <w:marRight w:val="0"/>
      <w:marTop w:val="0"/>
      <w:marBottom w:val="0"/>
      <w:divBdr>
        <w:top w:val="none" w:sz="0" w:space="0" w:color="auto"/>
        <w:left w:val="none" w:sz="0" w:space="0" w:color="auto"/>
        <w:bottom w:val="none" w:sz="0" w:space="0" w:color="auto"/>
        <w:right w:val="none" w:sz="0" w:space="0" w:color="auto"/>
      </w:divBdr>
    </w:div>
    <w:div w:id="666517830">
      <w:bodyDiv w:val="1"/>
      <w:marLeft w:val="0"/>
      <w:marRight w:val="0"/>
      <w:marTop w:val="0"/>
      <w:marBottom w:val="0"/>
      <w:divBdr>
        <w:top w:val="none" w:sz="0" w:space="0" w:color="auto"/>
        <w:left w:val="none" w:sz="0" w:space="0" w:color="auto"/>
        <w:bottom w:val="none" w:sz="0" w:space="0" w:color="auto"/>
        <w:right w:val="none" w:sz="0" w:space="0" w:color="auto"/>
      </w:divBdr>
    </w:div>
    <w:div w:id="667756880">
      <w:bodyDiv w:val="1"/>
      <w:marLeft w:val="0"/>
      <w:marRight w:val="0"/>
      <w:marTop w:val="0"/>
      <w:marBottom w:val="0"/>
      <w:divBdr>
        <w:top w:val="none" w:sz="0" w:space="0" w:color="auto"/>
        <w:left w:val="none" w:sz="0" w:space="0" w:color="auto"/>
        <w:bottom w:val="none" w:sz="0" w:space="0" w:color="auto"/>
        <w:right w:val="none" w:sz="0" w:space="0" w:color="auto"/>
      </w:divBdr>
    </w:div>
    <w:div w:id="667909474">
      <w:bodyDiv w:val="1"/>
      <w:marLeft w:val="0"/>
      <w:marRight w:val="0"/>
      <w:marTop w:val="0"/>
      <w:marBottom w:val="0"/>
      <w:divBdr>
        <w:top w:val="none" w:sz="0" w:space="0" w:color="auto"/>
        <w:left w:val="none" w:sz="0" w:space="0" w:color="auto"/>
        <w:bottom w:val="none" w:sz="0" w:space="0" w:color="auto"/>
        <w:right w:val="none" w:sz="0" w:space="0" w:color="auto"/>
      </w:divBdr>
    </w:div>
    <w:div w:id="668022865">
      <w:bodyDiv w:val="1"/>
      <w:marLeft w:val="0"/>
      <w:marRight w:val="0"/>
      <w:marTop w:val="0"/>
      <w:marBottom w:val="0"/>
      <w:divBdr>
        <w:top w:val="none" w:sz="0" w:space="0" w:color="auto"/>
        <w:left w:val="none" w:sz="0" w:space="0" w:color="auto"/>
        <w:bottom w:val="none" w:sz="0" w:space="0" w:color="auto"/>
        <w:right w:val="none" w:sz="0" w:space="0" w:color="auto"/>
      </w:divBdr>
    </w:div>
    <w:div w:id="668292773">
      <w:bodyDiv w:val="1"/>
      <w:marLeft w:val="0"/>
      <w:marRight w:val="0"/>
      <w:marTop w:val="0"/>
      <w:marBottom w:val="0"/>
      <w:divBdr>
        <w:top w:val="none" w:sz="0" w:space="0" w:color="auto"/>
        <w:left w:val="none" w:sz="0" w:space="0" w:color="auto"/>
        <w:bottom w:val="none" w:sz="0" w:space="0" w:color="auto"/>
        <w:right w:val="none" w:sz="0" w:space="0" w:color="auto"/>
      </w:divBdr>
    </w:div>
    <w:div w:id="668944873">
      <w:bodyDiv w:val="1"/>
      <w:marLeft w:val="0"/>
      <w:marRight w:val="0"/>
      <w:marTop w:val="0"/>
      <w:marBottom w:val="0"/>
      <w:divBdr>
        <w:top w:val="none" w:sz="0" w:space="0" w:color="auto"/>
        <w:left w:val="none" w:sz="0" w:space="0" w:color="auto"/>
        <w:bottom w:val="none" w:sz="0" w:space="0" w:color="auto"/>
        <w:right w:val="none" w:sz="0" w:space="0" w:color="auto"/>
      </w:divBdr>
    </w:div>
    <w:div w:id="669285972">
      <w:bodyDiv w:val="1"/>
      <w:marLeft w:val="0"/>
      <w:marRight w:val="0"/>
      <w:marTop w:val="0"/>
      <w:marBottom w:val="0"/>
      <w:divBdr>
        <w:top w:val="none" w:sz="0" w:space="0" w:color="auto"/>
        <w:left w:val="none" w:sz="0" w:space="0" w:color="auto"/>
        <w:bottom w:val="none" w:sz="0" w:space="0" w:color="auto"/>
        <w:right w:val="none" w:sz="0" w:space="0" w:color="auto"/>
      </w:divBdr>
    </w:div>
    <w:div w:id="670184538">
      <w:bodyDiv w:val="1"/>
      <w:marLeft w:val="0"/>
      <w:marRight w:val="0"/>
      <w:marTop w:val="0"/>
      <w:marBottom w:val="0"/>
      <w:divBdr>
        <w:top w:val="none" w:sz="0" w:space="0" w:color="auto"/>
        <w:left w:val="none" w:sz="0" w:space="0" w:color="auto"/>
        <w:bottom w:val="none" w:sz="0" w:space="0" w:color="auto"/>
        <w:right w:val="none" w:sz="0" w:space="0" w:color="auto"/>
      </w:divBdr>
    </w:div>
    <w:div w:id="670644484">
      <w:bodyDiv w:val="1"/>
      <w:marLeft w:val="0"/>
      <w:marRight w:val="0"/>
      <w:marTop w:val="0"/>
      <w:marBottom w:val="0"/>
      <w:divBdr>
        <w:top w:val="none" w:sz="0" w:space="0" w:color="auto"/>
        <w:left w:val="none" w:sz="0" w:space="0" w:color="auto"/>
        <w:bottom w:val="none" w:sz="0" w:space="0" w:color="auto"/>
        <w:right w:val="none" w:sz="0" w:space="0" w:color="auto"/>
      </w:divBdr>
    </w:div>
    <w:div w:id="671496475">
      <w:bodyDiv w:val="1"/>
      <w:marLeft w:val="0"/>
      <w:marRight w:val="0"/>
      <w:marTop w:val="0"/>
      <w:marBottom w:val="0"/>
      <w:divBdr>
        <w:top w:val="none" w:sz="0" w:space="0" w:color="auto"/>
        <w:left w:val="none" w:sz="0" w:space="0" w:color="auto"/>
        <w:bottom w:val="none" w:sz="0" w:space="0" w:color="auto"/>
        <w:right w:val="none" w:sz="0" w:space="0" w:color="auto"/>
      </w:divBdr>
    </w:div>
    <w:div w:id="671881876">
      <w:bodyDiv w:val="1"/>
      <w:marLeft w:val="0"/>
      <w:marRight w:val="0"/>
      <w:marTop w:val="0"/>
      <w:marBottom w:val="0"/>
      <w:divBdr>
        <w:top w:val="none" w:sz="0" w:space="0" w:color="auto"/>
        <w:left w:val="none" w:sz="0" w:space="0" w:color="auto"/>
        <w:bottom w:val="none" w:sz="0" w:space="0" w:color="auto"/>
        <w:right w:val="none" w:sz="0" w:space="0" w:color="auto"/>
      </w:divBdr>
    </w:div>
    <w:div w:id="672339300">
      <w:bodyDiv w:val="1"/>
      <w:marLeft w:val="0"/>
      <w:marRight w:val="0"/>
      <w:marTop w:val="0"/>
      <w:marBottom w:val="0"/>
      <w:divBdr>
        <w:top w:val="none" w:sz="0" w:space="0" w:color="auto"/>
        <w:left w:val="none" w:sz="0" w:space="0" w:color="auto"/>
        <w:bottom w:val="none" w:sz="0" w:space="0" w:color="auto"/>
        <w:right w:val="none" w:sz="0" w:space="0" w:color="auto"/>
      </w:divBdr>
    </w:div>
    <w:div w:id="672799191">
      <w:bodyDiv w:val="1"/>
      <w:marLeft w:val="0"/>
      <w:marRight w:val="0"/>
      <w:marTop w:val="0"/>
      <w:marBottom w:val="0"/>
      <w:divBdr>
        <w:top w:val="none" w:sz="0" w:space="0" w:color="auto"/>
        <w:left w:val="none" w:sz="0" w:space="0" w:color="auto"/>
        <w:bottom w:val="none" w:sz="0" w:space="0" w:color="auto"/>
        <w:right w:val="none" w:sz="0" w:space="0" w:color="auto"/>
      </w:divBdr>
    </w:div>
    <w:div w:id="673608924">
      <w:bodyDiv w:val="1"/>
      <w:marLeft w:val="0"/>
      <w:marRight w:val="0"/>
      <w:marTop w:val="0"/>
      <w:marBottom w:val="0"/>
      <w:divBdr>
        <w:top w:val="none" w:sz="0" w:space="0" w:color="auto"/>
        <w:left w:val="none" w:sz="0" w:space="0" w:color="auto"/>
        <w:bottom w:val="none" w:sz="0" w:space="0" w:color="auto"/>
        <w:right w:val="none" w:sz="0" w:space="0" w:color="auto"/>
      </w:divBdr>
    </w:div>
    <w:div w:id="674650418">
      <w:bodyDiv w:val="1"/>
      <w:marLeft w:val="0"/>
      <w:marRight w:val="0"/>
      <w:marTop w:val="0"/>
      <w:marBottom w:val="0"/>
      <w:divBdr>
        <w:top w:val="none" w:sz="0" w:space="0" w:color="auto"/>
        <w:left w:val="none" w:sz="0" w:space="0" w:color="auto"/>
        <w:bottom w:val="none" w:sz="0" w:space="0" w:color="auto"/>
        <w:right w:val="none" w:sz="0" w:space="0" w:color="auto"/>
      </w:divBdr>
    </w:div>
    <w:div w:id="674653759">
      <w:bodyDiv w:val="1"/>
      <w:marLeft w:val="0"/>
      <w:marRight w:val="0"/>
      <w:marTop w:val="0"/>
      <w:marBottom w:val="0"/>
      <w:divBdr>
        <w:top w:val="none" w:sz="0" w:space="0" w:color="auto"/>
        <w:left w:val="none" w:sz="0" w:space="0" w:color="auto"/>
        <w:bottom w:val="none" w:sz="0" w:space="0" w:color="auto"/>
        <w:right w:val="none" w:sz="0" w:space="0" w:color="auto"/>
      </w:divBdr>
    </w:div>
    <w:div w:id="675232832">
      <w:bodyDiv w:val="1"/>
      <w:marLeft w:val="0"/>
      <w:marRight w:val="0"/>
      <w:marTop w:val="0"/>
      <w:marBottom w:val="0"/>
      <w:divBdr>
        <w:top w:val="none" w:sz="0" w:space="0" w:color="auto"/>
        <w:left w:val="none" w:sz="0" w:space="0" w:color="auto"/>
        <w:bottom w:val="none" w:sz="0" w:space="0" w:color="auto"/>
        <w:right w:val="none" w:sz="0" w:space="0" w:color="auto"/>
      </w:divBdr>
    </w:div>
    <w:div w:id="675349424">
      <w:bodyDiv w:val="1"/>
      <w:marLeft w:val="0"/>
      <w:marRight w:val="0"/>
      <w:marTop w:val="0"/>
      <w:marBottom w:val="0"/>
      <w:divBdr>
        <w:top w:val="none" w:sz="0" w:space="0" w:color="auto"/>
        <w:left w:val="none" w:sz="0" w:space="0" w:color="auto"/>
        <w:bottom w:val="none" w:sz="0" w:space="0" w:color="auto"/>
        <w:right w:val="none" w:sz="0" w:space="0" w:color="auto"/>
      </w:divBdr>
    </w:div>
    <w:div w:id="675496271">
      <w:bodyDiv w:val="1"/>
      <w:marLeft w:val="0"/>
      <w:marRight w:val="0"/>
      <w:marTop w:val="0"/>
      <w:marBottom w:val="0"/>
      <w:divBdr>
        <w:top w:val="none" w:sz="0" w:space="0" w:color="auto"/>
        <w:left w:val="none" w:sz="0" w:space="0" w:color="auto"/>
        <w:bottom w:val="none" w:sz="0" w:space="0" w:color="auto"/>
        <w:right w:val="none" w:sz="0" w:space="0" w:color="auto"/>
      </w:divBdr>
    </w:div>
    <w:div w:id="676343543">
      <w:bodyDiv w:val="1"/>
      <w:marLeft w:val="0"/>
      <w:marRight w:val="0"/>
      <w:marTop w:val="0"/>
      <w:marBottom w:val="0"/>
      <w:divBdr>
        <w:top w:val="none" w:sz="0" w:space="0" w:color="auto"/>
        <w:left w:val="none" w:sz="0" w:space="0" w:color="auto"/>
        <w:bottom w:val="none" w:sz="0" w:space="0" w:color="auto"/>
        <w:right w:val="none" w:sz="0" w:space="0" w:color="auto"/>
      </w:divBdr>
    </w:div>
    <w:div w:id="676422473">
      <w:bodyDiv w:val="1"/>
      <w:marLeft w:val="0"/>
      <w:marRight w:val="0"/>
      <w:marTop w:val="0"/>
      <w:marBottom w:val="0"/>
      <w:divBdr>
        <w:top w:val="none" w:sz="0" w:space="0" w:color="auto"/>
        <w:left w:val="none" w:sz="0" w:space="0" w:color="auto"/>
        <w:bottom w:val="none" w:sz="0" w:space="0" w:color="auto"/>
        <w:right w:val="none" w:sz="0" w:space="0" w:color="auto"/>
      </w:divBdr>
    </w:div>
    <w:div w:id="676737157">
      <w:bodyDiv w:val="1"/>
      <w:marLeft w:val="0"/>
      <w:marRight w:val="0"/>
      <w:marTop w:val="0"/>
      <w:marBottom w:val="0"/>
      <w:divBdr>
        <w:top w:val="none" w:sz="0" w:space="0" w:color="auto"/>
        <w:left w:val="none" w:sz="0" w:space="0" w:color="auto"/>
        <w:bottom w:val="none" w:sz="0" w:space="0" w:color="auto"/>
        <w:right w:val="none" w:sz="0" w:space="0" w:color="auto"/>
      </w:divBdr>
    </w:div>
    <w:div w:id="677200610">
      <w:bodyDiv w:val="1"/>
      <w:marLeft w:val="0"/>
      <w:marRight w:val="0"/>
      <w:marTop w:val="0"/>
      <w:marBottom w:val="0"/>
      <w:divBdr>
        <w:top w:val="none" w:sz="0" w:space="0" w:color="auto"/>
        <w:left w:val="none" w:sz="0" w:space="0" w:color="auto"/>
        <w:bottom w:val="none" w:sz="0" w:space="0" w:color="auto"/>
        <w:right w:val="none" w:sz="0" w:space="0" w:color="auto"/>
      </w:divBdr>
    </w:div>
    <w:div w:id="677275583">
      <w:bodyDiv w:val="1"/>
      <w:marLeft w:val="0"/>
      <w:marRight w:val="0"/>
      <w:marTop w:val="0"/>
      <w:marBottom w:val="0"/>
      <w:divBdr>
        <w:top w:val="none" w:sz="0" w:space="0" w:color="auto"/>
        <w:left w:val="none" w:sz="0" w:space="0" w:color="auto"/>
        <w:bottom w:val="none" w:sz="0" w:space="0" w:color="auto"/>
        <w:right w:val="none" w:sz="0" w:space="0" w:color="auto"/>
      </w:divBdr>
    </w:div>
    <w:div w:id="680395021">
      <w:bodyDiv w:val="1"/>
      <w:marLeft w:val="0"/>
      <w:marRight w:val="0"/>
      <w:marTop w:val="0"/>
      <w:marBottom w:val="0"/>
      <w:divBdr>
        <w:top w:val="none" w:sz="0" w:space="0" w:color="auto"/>
        <w:left w:val="none" w:sz="0" w:space="0" w:color="auto"/>
        <w:bottom w:val="none" w:sz="0" w:space="0" w:color="auto"/>
        <w:right w:val="none" w:sz="0" w:space="0" w:color="auto"/>
      </w:divBdr>
    </w:div>
    <w:div w:id="680937677">
      <w:bodyDiv w:val="1"/>
      <w:marLeft w:val="0"/>
      <w:marRight w:val="0"/>
      <w:marTop w:val="0"/>
      <w:marBottom w:val="0"/>
      <w:divBdr>
        <w:top w:val="none" w:sz="0" w:space="0" w:color="auto"/>
        <w:left w:val="none" w:sz="0" w:space="0" w:color="auto"/>
        <w:bottom w:val="none" w:sz="0" w:space="0" w:color="auto"/>
        <w:right w:val="none" w:sz="0" w:space="0" w:color="auto"/>
      </w:divBdr>
    </w:div>
    <w:div w:id="681593440">
      <w:bodyDiv w:val="1"/>
      <w:marLeft w:val="0"/>
      <w:marRight w:val="0"/>
      <w:marTop w:val="0"/>
      <w:marBottom w:val="0"/>
      <w:divBdr>
        <w:top w:val="none" w:sz="0" w:space="0" w:color="auto"/>
        <w:left w:val="none" w:sz="0" w:space="0" w:color="auto"/>
        <w:bottom w:val="none" w:sz="0" w:space="0" w:color="auto"/>
        <w:right w:val="none" w:sz="0" w:space="0" w:color="auto"/>
      </w:divBdr>
    </w:div>
    <w:div w:id="681668308">
      <w:bodyDiv w:val="1"/>
      <w:marLeft w:val="0"/>
      <w:marRight w:val="0"/>
      <w:marTop w:val="0"/>
      <w:marBottom w:val="0"/>
      <w:divBdr>
        <w:top w:val="none" w:sz="0" w:space="0" w:color="auto"/>
        <w:left w:val="none" w:sz="0" w:space="0" w:color="auto"/>
        <w:bottom w:val="none" w:sz="0" w:space="0" w:color="auto"/>
        <w:right w:val="none" w:sz="0" w:space="0" w:color="auto"/>
      </w:divBdr>
    </w:div>
    <w:div w:id="683358075">
      <w:bodyDiv w:val="1"/>
      <w:marLeft w:val="0"/>
      <w:marRight w:val="0"/>
      <w:marTop w:val="0"/>
      <w:marBottom w:val="0"/>
      <w:divBdr>
        <w:top w:val="none" w:sz="0" w:space="0" w:color="auto"/>
        <w:left w:val="none" w:sz="0" w:space="0" w:color="auto"/>
        <w:bottom w:val="none" w:sz="0" w:space="0" w:color="auto"/>
        <w:right w:val="none" w:sz="0" w:space="0" w:color="auto"/>
      </w:divBdr>
    </w:div>
    <w:div w:id="684020624">
      <w:bodyDiv w:val="1"/>
      <w:marLeft w:val="0"/>
      <w:marRight w:val="0"/>
      <w:marTop w:val="0"/>
      <w:marBottom w:val="0"/>
      <w:divBdr>
        <w:top w:val="none" w:sz="0" w:space="0" w:color="auto"/>
        <w:left w:val="none" w:sz="0" w:space="0" w:color="auto"/>
        <w:bottom w:val="none" w:sz="0" w:space="0" w:color="auto"/>
        <w:right w:val="none" w:sz="0" w:space="0" w:color="auto"/>
      </w:divBdr>
    </w:div>
    <w:div w:id="684938069">
      <w:bodyDiv w:val="1"/>
      <w:marLeft w:val="0"/>
      <w:marRight w:val="0"/>
      <w:marTop w:val="0"/>
      <w:marBottom w:val="0"/>
      <w:divBdr>
        <w:top w:val="none" w:sz="0" w:space="0" w:color="auto"/>
        <w:left w:val="none" w:sz="0" w:space="0" w:color="auto"/>
        <w:bottom w:val="none" w:sz="0" w:space="0" w:color="auto"/>
        <w:right w:val="none" w:sz="0" w:space="0" w:color="auto"/>
      </w:divBdr>
    </w:div>
    <w:div w:id="684982772">
      <w:bodyDiv w:val="1"/>
      <w:marLeft w:val="0"/>
      <w:marRight w:val="0"/>
      <w:marTop w:val="0"/>
      <w:marBottom w:val="0"/>
      <w:divBdr>
        <w:top w:val="none" w:sz="0" w:space="0" w:color="auto"/>
        <w:left w:val="none" w:sz="0" w:space="0" w:color="auto"/>
        <w:bottom w:val="none" w:sz="0" w:space="0" w:color="auto"/>
        <w:right w:val="none" w:sz="0" w:space="0" w:color="auto"/>
      </w:divBdr>
    </w:div>
    <w:div w:id="685137076">
      <w:bodyDiv w:val="1"/>
      <w:marLeft w:val="0"/>
      <w:marRight w:val="0"/>
      <w:marTop w:val="0"/>
      <w:marBottom w:val="0"/>
      <w:divBdr>
        <w:top w:val="none" w:sz="0" w:space="0" w:color="auto"/>
        <w:left w:val="none" w:sz="0" w:space="0" w:color="auto"/>
        <w:bottom w:val="none" w:sz="0" w:space="0" w:color="auto"/>
        <w:right w:val="none" w:sz="0" w:space="0" w:color="auto"/>
      </w:divBdr>
    </w:div>
    <w:div w:id="685182144">
      <w:bodyDiv w:val="1"/>
      <w:marLeft w:val="0"/>
      <w:marRight w:val="0"/>
      <w:marTop w:val="0"/>
      <w:marBottom w:val="0"/>
      <w:divBdr>
        <w:top w:val="none" w:sz="0" w:space="0" w:color="auto"/>
        <w:left w:val="none" w:sz="0" w:space="0" w:color="auto"/>
        <w:bottom w:val="none" w:sz="0" w:space="0" w:color="auto"/>
        <w:right w:val="none" w:sz="0" w:space="0" w:color="auto"/>
      </w:divBdr>
    </w:div>
    <w:div w:id="685979496">
      <w:bodyDiv w:val="1"/>
      <w:marLeft w:val="0"/>
      <w:marRight w:val="0"/>
      <w:marTop w:val="0"/>
      <w:marBottom w:val="0"/>
      <w:divBdr>
        <w:top w:val="none" w:sz="0" w:space="0" w:color="auto"/>
        <w:left w:val="none" w:sz="0" w:space="0" w:color="auto"/>
        <w:bottom w:val="none" w:sz="0" w:space="0" w:color="auto"/>
        <w:right w:val="none" w:sz="0" w:space="0" w:color="auto"/>
      </w:divBdr>
    </w:div>
    <w:div w:id="686833787">
      <w:bodyDiv w:val="1"/>
      <w:marLeft w:val="0"/>
      <w:marRight w:val="0"/>
      <w:marTop w:val="0"/>
      <w:marBottom w:val="0"/>
      <w:divBdr>
        <w:top w:val="none" w:sz="0" w:space="0" w:color="auto"/>
        <w:left w:val="none" w:sz="0" w:space="0" w:color="auto"/>
        <w:bottom w:val="none" w:sz="0" w:space="0" w:color="auto"/>
        <w:right w:val="none" w:sz="0" w:space="0" w:color="auto"/>
      </w:divBdr>
    </w:div>
    <w:div w:id="688410162">
      <w:bodyDiv w:val="1"/>
      <w:marLeft w:val="0"/>
      <w:marRight w:val="0"/>
      <w:marTop w:val="0"/>
      <w:marBottom w:val="0"/>
      <w:divBdr>
        <w:top w:val="none" w:sz="0" w:space="0" w:color="auto"/>
        <w:left w:val="none" w:sz="0" w:space="0" w:color="auto"/>
        <w:bottom w:val="none" w:sz="0" w:space="0" w:color="auto"/>
        <w:right w:val="none" w:sz="0" w:space="0" w:color="auto"/>
      </w:divBdr>
    </w:div>
    <w:div w:id="688870725">
      <w:bodyDiv w:val="1"/>
      <w:marLeft w:val="0"/>
      <w:marRight w:val="0"/>
      <w:marTop w:val="0"/>
      <w:marBottom w:val="0"/>
      <w:divBdr>
        <w:top w:val="none" w:sz="0" w:space="0" w:color="auto"/>
        <w:left w:val="none" w:sz="0" w:space="0" w:color="auto"/>
        <w:bottom w:val="none" w:sz="0" w:space="0" w:color="auto"/>
        <w:right w:val="none" w:sz="0" w:space="0" w:color="auto"/>
      </w:divBdr>
    </w:div>
    <w:div w:id="691036559">
      <w:bodyDiv w:val="1"/>
      <w:marLeft w:val="0"/>
      <w:marRight w:val="0"/>
      <w:marTop w:val="0"/>
      <w:marBottom w:val="0"/>
      <w:divBdr>
        <w:top w:val="none" w:sz="0" w:space="0" w:color="auto"/>
        <w:left w:val="none" w:sz="0" w:space="0" w:color="auto"/>
        <w:bottom w:val="none" w:sz="0" w:space="0" w:color="auto"/>
        <w:right w:val="none" w:sz="0" w:space="0" w:color="auto"/>
      </w:divBdr>
    </w:div>
    <w:div w:id="691418745">
      <w:bodyDiv w:val="1"/>
      <w:marLeft w:val="0"/>
      <w:marRight w:val="0"/>
      <w:marTop w:val="0"/>
      <w:marBottom w:val="0"/>
      <w:divBdr>
        <w:top w:val="none" w:sz="0" w:space="0" w:color="auto"/>
        <w:left w:val="none" w:sz="0" w:space="0" w:color="auto"/>
        <w:bottom w:val="none" w:sz="0" w:space="0" w:color="auto"/>
        <w:right w:val="none" w:sz="0" w:space="0" w:color="auto"/>
      </w:divBdr>
    </w:div>
    <w:div w:id="692149385">
      <w:bodyDiv w:val="1"/>
      <w:marLeft w:val="0"/>
      <w:marRight w:val="0"/>
      <w:marTop w:val="0"/>
      <w:marBottom w:val="0"/>
      <w:divBdr>
        <w:top w:val="none" w:sz="0" w:space="0" w:color="auto"/>
        <w:left w:val="none" w:sz="0" w:space="0" w:color="auto"/>
        <w:bottom w:val="none" w:sz="0" w:space="0" w:color="auto"/>
        <w:right w:val="none" w:sz="0" w:space="0" w:color="auto"/>
      </w:divBdr>
    </w:div>
    <w:div w:id="692192399">
      <w:bodyDiv w:val="1"/>
      <w:marLeft w:val="0"/>
      <w:marRight w:val="0"/>
      <w:marTop w:val="0"/>
      <w:marBottom w:val="0"/>
      <w:divBdr>
        <w:top w:val="none" w:sz="0" w:space="0" w:color="auto"/>
        <w:left w:val="none" w:sz="0" w:space="0" w:color="auto"/>
        <w:bottom w:val="none" w:sz="0" w:space="0" w:color="auto"/>
        <w:right w:val="none" w:sz="0" w:space="0" w:color="auto"/>
      </w:divBdr>
      <w:divsChild>
        <w:div w:id="197934649">
          <w:marLeft w:val="0"/>
          <w:marRight w:val="0"/>
          <w:marTop w:val="0"/>
          <w:marBottom w:val="0"/>
          <w:divBdr>
            <w:top w:val="none" w:sz="0" w:space="0" w:color="auto"/>
            <w:left w:val="none" w:sz="0" w:space="0" w:color="auto"/>
            <w:bottom w:val="none" w:sz="0" w:space="0" w:color="auto"/>
            <w:right w:val="none" w:sz="0" w:space="0" w:color="auto"/>
          </w:divBdr>
          <w:divsChild>
            <w:div w:id="1902979902">
              <w:marLeft w:val="0"/>
              <w:marRight w:val="0"/>
              <w:marTop w:val="0"/>
              <w:marBottom w:val="0"/>
              <w:divBdr>
                <w:top w:val="none" w:sz="0" w:space="0" w:color="auto"/>
                <w:left w:val="none" w:sz="0" w:space="0" w:color="auto"/>
                <w:bottom w:val="none" w:sz="0" w:space="0" w:color="auto"/>
                <w:right w:val="none" w:sz="0" w:space="0" w:color="auto"/>
              </w:divBdr>
              <w:divsChild>
                <w:div w:id="106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58817">
      <w:bodyDiv w:val="1"/>
      <w:marLeft w:val="0"/>
      <w:marRight w:val="0"/>
      <w:marTop w:val="0"/>
      <w:marBottom w:val="0"/>
      <w:divBdr>
        <w:top w:val="none" w:sz="0" w:space="0" w:color="auto"/>
        <w:left w:val="none" w:sz="0" w:space="0" w:color="auto"/>
        <w:bottom w:val="none" w:sz="0" w:space="0" w:color="auto"/>
        <w:right w:val="none" w:sz="0" w:space="0" w:color="auto"/>
      </w:divBdr>
    </w:div>
    <w:div w:id="692802059">
      <w:bodyDiv w:val="1"/>
      <w:marLeft w:val="0"/>
      <w:marRight w:val="0"/>
      <w:marTop w:val="0"/>
      <w:marBottom w:val="0"/>
      <w:divBdr>
        <w:top w:val="none" w:sz="0" w:space="0" w:color="auto"/>
        <w:left w:val="none" w:sz="0" w:space="0" w:color="auto"/>
        <w:bottom w:val="none" w:sz="0" w:space="0" w:color="auto"/>
        <w:right w:val="none" w:sz="0" w:space="0" w:color="auto"/>
      </w:divBdr>
    </w:div>
    <w:div w:id="693455203">
      <w:bodyDiv w:val="1"/>
      <w:marLeft w:val="0"/>
      <w:marRight w:val="0"/>
      <w:marTop w:val="0"/>
      <w:marBottom w:val="0"/>
      <w:divBdr>
        <w:top w:val="none" w:sz="0" w:space="0" w:color="auto"/>
        <w:left w:val="none" w:sz="0" w:space="0" w:color="auto"/>
        <w:bottom w:val="none" w:sz="0" w:space="0" w:color="auto"/>
        <w:right w:val="none" w:sz="0" w:space="0" w:color="auto"/>
      </w:divBdr>
    </w:div>
    <w:div w:id="694188718">
      <w:bodyDiv w:val="1"/>
      <w:marLeft w:val="0"/>
      <w:marRight w:val="0"/>
      <w:marTop w:val="0"/>
      <w:marBottom w:val="0"/>
      <w:divBdr>
        <w:top w:val="none" w:sz="0" w:space="0" w:color="auto"/>
        <w:left w:val="none" w:sz="0" w:space="0" w:color="auto"/>
        <w:bottom w:val="none" w:sz="0" w:space="0" w:color="auto"/>
        <w:right w:val="none" w:sz="0" w:space="0" w:color="auto"/>
      </w:divBdr>
    </w:div>
    <w:div w:id="695808393">
      <w:bodyDiv w:val="1"/>
      <w:marLeft w:val="0"/>
      <w:marRight w:val="0"/>
      <w:marTop w:val="0"/>
      <w:marBottom w:val="0"/>
      <w:divBdr>
        <w:top w:val="none" w:sz="0" w:space="0" w:color="auto"/>
        <w:left w:val="none" w:sz="0" w:space="0" w:color="auto"/>
        <w:bottom w:val="none" w:sz="0" w:space="0" w:color="auto"/>
        <w:right w:val="none" w:sz="0" w:space="0" w:color="auto"/>
      </w:divBdr>
    </w:div>
    <w:div w:id="696197661">
      <w:bodyDiv w:val="1"/>
      <w:marLeft w:val="0"/>
      <w:marRight w:val="0"/>
      <w:marTop w:val="0"/>
      <w:marBottom w:val="0"/>
      <w:divBdr>
        <w:top w:val="none" w:sz="0" w:space="0" w:color="auto"/>
        <w:left w:val="none" w:sz="0" w:space="0" w:color="auto"/>
        <w:bottom w:val="none" w:sz="0" w:space="0" w:color="auto"/>
        <w:right w:val="none" w:sz="0" w:space="0" w:color="auto"/>
      </w:divBdr>
    </w:div>
    <w:div w:id="697390301">
      <w:bodyDiv w:val="1"/>
      <w:marLeft w:val="0"/>
      <w:marRight w:val="0"/>
      <w:marTop w:val="0"/>
      <w:marBottom w:val="0"/>
      <w:divBdr>
        <w:top w:val="none" w:sz="0" w:space="0" w:color="auto"/>
        <w:left w:val="none" w:sz="0" w:space="0" w:color="auto"/>
        <w:bottom w:val="none" w:sz="0" w:space="0" w:color="auto"/>
        <w:right w:val="none" w:sz="0" w:space="0" w:color="auto"/>
      </w:divBdr>
      <w:divsChild>
        <w:div w:id="924609615">
          <w:marLeft w:val="446"/>
          <w:marRight w:val="0"/>
          <w:marTop w:val="0"/>
          <w:marBottom w:val="0"/>
          <w:divBdr>
            <w:top w:val="none" w:sz="0" w:space="0" w:color="auto"/>
            <w:left w:val="none" w:sz="0" w:space="0" w:color="auto"/>
            <w:bottom w:val="none" w:sz="0" w:space="0" w:color="auto"/>
            <w:right w:val="none" w:sz="0" w:space="0" w:color="auto"/>
          </w:divBdr>
        </w:div>
      </w:divsChild>
    </w:div>
    <w:div w:id="697584090">
      <w:bodyDiv w:val="1"/>
      <w:marLeft w:val="0"/>
      <w:marRight w:val="0"/>
      <w:marTop w:val="0"/>
      <w:marBottom w:val="0"/>
      <w:divBdr>
        <w:top w:val="none" w:sz="0" w:space="0" w:color="auto"/>
        <w:left w:val="none" w:sz="0" w:space="0" w:color="auto"/>
        <w:bottom w:val="none" w:sz="0" w:space="0" w:color="auto"/>
        <w:right w:val="none" w:sz="0" w:space="0" w:color="auto"/>
      </w:divBdr>
    </w:div>
    <w:div w:id="697700753">
      <w:bodyDiv w:val="1"/>
      <w:marLeft w:val="0"/>
      <w:marRight w:val="0"/>
      <w:marTop w:val="0"/>
      <w:marBottom w:val="0"/>
      <w:divBdr>
        <w:top w:val="none" w:sz="0" w:space="0" w:color="auto"/>
        <w:left w:val="none" w:sz="0" w:space="0" w:color="auto"/>
        <w:bottom w:val="none" w:sz="0" w:space="0" w:color="auto"/>
        <w:right w:val="none" w:sz="0" w:space="0" w:color="auto"/>
      </w:divBdr>
    </w:div>
    <w:div w:id="698974111">
      <w:bodyDiv w:val="1"/>
      <w:marLeft w:val="0"/>
      <w:marRight w:val="0"/>
      <w:marTop w:val="0"/>
      <w:marBottom w:val="0"/>
      <w:divBdr>
        <w:top w:val="none" w:sz="0" w:space="0" w:color="auto"/>
        <w:left w:val="none" w:sz="0" w:space="0" w:color="auto"/>
        <w:bottom w:val="none" w:sz="0" w:space="0" w:color="auto"/>
        <w:right w:val="none" w:sz="0" w:space="0" w:color="auto"/>
      </w:divBdr>
    </w:div>
    <w:div w:id="699818064">
      <w:bodyDiv w:val="1"/>
      <w:marLeft w:val="0"/>
      <w:marRight w:val="0"/>
      <w:marTop w:val="0"/>
      <w:marBottom w:val="0"/>
      <w:divBdr>
        <w:top w:val="none" w:sz="0" w:space="0" w:color="auto"/>
        <w:left w:val="none" w:sz="0" w:space="0" w:color="auto"/>
        <w:bottom w:val="none" w:sz="0" w:space="0" w:color="auto"/>
        <w:right w:val="none" w:sz="0" w:space="0" w:color="auto"/>
      </w:divBdr>
    </w:div>
    <w:div w:id="700203893">
      <w:bodyDiv w:val="1"/>
      <w:marLeft w:val="0"/>
      <w:marRight w:val="0"/>
      <w:marTop w:val="0"/>
      <w:marBottom w:val="0"/>
      <w:divBdr>
        <w:top w:val="none" w:sz="0" w:space="0" w:color="auto"/>
        <w:left w:val="none" w:sz="0" w:space="0" w:color="auto"/>
        <w:bottom w:val="none" w:sz="0" w:space="0" w:color="auto"/>
        <w:right w:val="none" w:sz="0" w:space="0" w:color="auto"/>
      </w:divBdr>
    </w:div>
    <w:div w:id="701321878">
      <w:bodyDiv w:val="1"/>
      <w:marLeft w:val="0"/>
      <w:marRight w:val="0"/>
      <w:marTop w:val="0"/>
      <w:marBottom w:val="0"/>
      <w:divBdr>
        <w:top w:val="none" w:sz="0" w:space="0" w:color="auto"/>
        <w:left w:val="none" w:sz="0" w:space="0" w:color="auto"/>
        <w:bottom w:val="none" w:sz="0" w:space="0" w:color="auto"/>
        <w:right w:val="none" w:sz="0" w:space="0" w:color="auto"/>
      </w:divBdr>
    </w:div>
    <w:div w:id="701366662">
      <w:bodyDiv w:val="1"/>
      <w:marLeft w:val="0"/>
      <w:marRight w:val="0"/>
      <w:marTop w:val="0"/>
      <w:marBottom w:val="0"/>
      <w:divBdr>
        <w:top w:val="none" w:sz="0" w:space="0" w:color="auto"/>
        <w:left w:val="none" w:sz="0" w:space="0" w:color="auto"/>
        <w:bottom w:val="none" w:sz="0" w:space="0" w:color="auto"/>
        <w:right w:val="none" w:sz="0" w:space="0" w:color="auto"/>
      </w:divBdr>
    </w:div>
    <w:div w:id="701368667">
      <w:bodyDiv w:val="1"/>
      <w:marLeft w:val="0"/>
      <w:marRight w:val="0"/>
      <w:marTop w:val="0"/>
      <w:marBottom w:val="0"/>
      <w:divBdr>
        <w:top w:val="none" w:sz="0" w:space="0" w:color="auto"/>
        <w:left w:val="none" w:sz="0" w:space="0" w:color="auto"/>
        <w:bottom w:val="none" w:sz="0" w:space="0" w:color="auto"/>
        <w:right w:val="none" w:sz="0" w:space="0" w:color="auto"/>
      </w:divBdr>
    </w:div>
    <w:div w:id="701633977">
      <w:bodyDiv w:val="1"/>
      <w:marLeft w:val="0"/>
      <w:marRight w:val="0"/>
      <w:marTop w:val="0"/>
      <w:marBottom w:val="0"/>
      <w:divBdr>
        <w:top w:val="none" w:sz="0" w:space="0" w:color="auto"/>
        <w:left w:val="none" w:sz="0" w:space="0" w:color="auto"/>
        <w:bottom w:val="none" w:sz="0" w:space="0" w:color="auto"/>
        <w:right w:val="none" w:sz="0" w:space="0" w:color="auto"/>
      </w:divBdr>
    </w:div>
    <w:div w:id="701635308">
      <w:bodyDiv w:val="1"/>
      <w:marLeft w:val="0"/>
      <w:marRight w:val="0"/>
      <w:marTop w:val="0"/>
      <w:marBottom w:val="0"/>
      <w:divBdr>
        <w:top w:val="none" w:sz="0" w:space="0" w:color="auto"/>
        <w:left w:val="none" w:sz="0" w:space="0" w:color="auto"/>
        <w:bottom w:val="none" w:sz="0" w:space="0" w:color="auto"/>
        <w:right w:val="none" w:sz="0" w:space="0" w:color="auto"/>
      </w:divBdr>
    </w:div>
    <w:div w:id="702292226">
      <w:bodyDiv w:val="1"/>
      <w:marLeft w:val="0"/>
      <w:marRight w:val="0"/>
      <w:marTop w:val="0"/>
      <w:marBottom w:val="0"/>
      <w:divBdr>
        <w:top w:val="none" w:sz="0" w:space="0" w:color="auto"/>
        <w:left w:val="none" w:sz="0" w:space="0" w:color="auto"/>
        <w:bottom w:val="none" w:sz="0" w:space="0" w:color="auto"/>
        <w:right w:val="none" w:sz="0" w:space="0" w:color="auto"/>
      </w:divBdr>
    </w:div>
    <w:div w:id="704065929">
      <w:bodyDiv w:val="1"/>
      <w:marLeft w:val="0"/>
      <w:marRight w:val="0"/>
      <w:marTop w:val="0"/>
      <w:marBottom w:val="0"/>
      <w:divBdr>
        <w:top w:val="none" w:sz="0" w:space="0" w:color="auto"/>
        <w:left w:val="none" w:sz="0" w:space="0" w:color="auto"/>
        <w:bottom w:val="none" w:sz="0" w:space="0" w:color="auto"/>
        <w:right w:val="none" w:sz="0" w:space="0" w:color="auto"/>
      </w:divBdr>
    </w:div>
    <w:div w:id="704407951">
      <w:bodyDiv w:val="1"/>
      <w:marLeft w:val="0"/>
      <w:marRight w:val="0"/>
      <w:marTop w:val="0"/>
      <w:marBottom w:val="0"/>
      <w:divBdr>
        <w:top w:val="none" w:sz="0" w:space="0" w:color="auto"/>
        <w:left w:val="none" w:sz="0" w:space="0" w:color="auto"/>
        <w:bottom w:val="none" w:sz="0" w:space="0" w:color="auto"/>
        <w:right w:val="none" w:sz="0" w:space="0" w:color="auto"/>
      </w:divBdr>
    </w:div>
    <w:div w:id="704452947">
      <w:bodyDiv w:val="1"/>
      <w:marLeft w:val="0"/>
      <w:marRight w:val="0"/>
      <w:marTop w:val="0"/>
      <w:marBottom w:val="0"/>
      <w:divBdr>
        <w:top w:val="none" w:sz="0" w:space="0" w:color="auto"/>
        <w:left w:val="none" w:sz="0" w:space="0" w:color="auto"/>
        <w:bottom w:val="none" w:sz="0" w:space="0" w:color="auto"/>
        <w:right w:val="none" w:sz="0" w:space="0" w:color="auto"/>
      </w:divBdr>
    </w:div>
    <w:div w:id="704910477">
      <w:bodyDiv w:val="1"/>
      <w:marLeft w:val="0"/>
      <w:marRight w:val="0"/>
      <w:marTop w:val="0"/>
      <w:marBottom w:val="0"/>
      <w:divBdr>
        <w:top w:val="none" w:sz="0" w:space="0" w:color="auto"/>
        <w:left w:val="none" w:sz="0" w:space="0" w:color="auto"/>
        <w:bottom w:val="none" w:sz="0" w:space="0" w:color="auto"/>
        <w:right w:val="none" w:sz="0" w:space="0" w:color="auto"/>
      </w:divBdr>
    </w:div>
    <w:div w:id="705376013">
      <w:bodyDiv w:val="1"/>
      <w:marLeft w:val="0"/>
      <w:marRight w:val="0"/>
      <w:marTop w:val="0"/>
      <w:marBottom w:val="0"/>
      <w:divBdr>
        <w:top w:val="none" w:sz="0" w:space="0" w:color="auto"/>
        <w:left w:val="none" w:sz="0" w:space="0" w:color="auto"/>
        <w:bottom w:val="none" w:sz="0" w:space="0" w:color="auto"/>
        <w:right w:val="none" w:sz="0" w:space="0" w:color="auto"/>
      </w:divBdr>
    </w:div>
    <w:div w:id="707801265">
      <w:bodyDiv w:val="1"/>
      <w:marLeft w:val="0"/>
      <w:marRight w:val="0"/>
      <w:marTop w:val="0"/>
      <w:marBottom w:val="0"/>
      <w:divBdr>
        <w:top w:val="none" w:sz="0" w:space="0" w:color="auto"/>
        <w:left w:val="none" w:sz="0" w:space="0" w:color="auto"/>
        <w:bottom w:val="none" w:sz="0" w:space="0" w:color="auto"/>
        <w:right w:val="none" w:sz="0" w:space="0" w:color="auto"/>
      </w:divBdr>
    </w:div>
    <w:div w:id="708142086">
      <w:bodyDiv w:val="1"/>
      <w:marLeft w:val="0"/>
      <w:marRight w:val="0"/>
      <w:marTop w:val="0"/>
      <w:marBottom w:val="0"/>
      <w:divBdr>
        <w:top w:val="none" w:sz="0" w:space="0" w:color="auto"/>
        <w:left w:val="none" w:sz="0" w:space="0" w:color="auto"/>
        <w:bottom w:val="none" w:sz="0" w:space="0" w:color="auto"/>
        <w:right w:val="none" w:sz="0" w:space="0" w:color="auto"/>
      </w:divBdr>
    </w:div>
    <w:div w:id="708771962">
      <w:bodyDiv w:val="1"/>
      <w:marLeft w:val="0"/>
      <w:marRight w:val="0"/>
      <w:marTop w:val="0"/>
      <w:marBottom w:val="0"/>
      <w:divBdr>
        <w:top w:val="none" w:sz="0" w:space="0" w:color="auto"/>
        <w:left w:val="none" w:sz="0" w:space="0" w:color="auto"/>
        <w:bottom w:val="none" w:sz="0" w:space="0" w:color="auto"/>
        <w:right w:val="none" w:sz="0" w:space="0" w:color="auto"/>
      </w:divBdr>
    </w:div>
    <w:div w:id="709842386">
      <w:bodyDiv w:val="1"/>
      <w:marLeft w:val="0"/>
      <w:marRight w:val="0"/>
      <w:marTop w:val="0"/>
      <w:marBottom w:val="0"/>
      <w:divBdr>
        <w:top w:val="none" w:sz="0" w:space="0" w:color="auto"/>
        <w:left w:val="none" w:sz="0" w:space="0" w:color="auto"/>
        <w:bottom w:val="none" w:sz="0" w:space="0" w:color="auto"/>
        <w:right w:val="none" w:sz="0" w:space="0" w:color="auto"/>
      </w:divBdr>
    </w:div>
    <w:div w:id="709915779">
      <w:bodyDiv w:val="1"/>
      <w:marLeft w:val="0"/>
      <w:marRight w:val="0"/>
      <w:marTop w:val="0"/>
      <w:marBottom w:val="0"/>
      <w:divBdr>
        <w:top w:val="none" w:sz="0" w:space="0" w:color="auto"/>
        <w:left w:val="none" w:sz="0" w:space="0" w:color="auto"/>
        <w:bottom w:val="none" w:sz="0" w:space="0" w:color="auto"/>
        <w:right w:val="none" w:sz="0" w:space="0" w:color="auto"/>
      </w:divBdr>
    </w:div>
    <w:div w:id="710308125">
      <w:bodyDiv w:val="1"/>
      <w:marLeft w:val="0"/>
      <w:marRight w:val="0"/>
      <w:marTop w:val="0"/>
      <w:marBottom w:val="0"/>
      <w:divBdr>
        <w:top w:val="none" w:sz="0" w:space="0" w:color="auto"/>
        <w:left w:val="none" w:sz="0" w:space="0" w:color="auto"/>
        <w:bottom w:val="none" w:sz="0" w:space="0" w:color="auto"/>
        <w:right w:val="none" w:sz="0" w:space="0" w:color="auto"/>
      </w:divBdr>
    </w:div>
    <w:div w:id="710541463">
      <w:bodyDiv w:val="1"/>
      <w:marLeft w:val="0"/>
      <w:marRight w:val="0"/>
      <w:marTop w:val="0"/>
      <w:marBottom w:val="0"/>
      <w:divBdr>
        <w:top w:val="none" w:sz="0" w:space="0" w:color="auto"/>
        <w:left w:val="none" w:sz="0" w:space="0" w:color="auto"/>
        <w:bottom w:val="none" w:sz="0" w:space="0" w:color="auto"/>
        <w:right w:val="none" w:sz="0" w:space="0" w:color="auto"/>
      </w:divBdr>
    </w:div>
    <w:div w:id="711613158">
      <w:bodyDiv w:val="1"/>
      <w:marLeft w:val="0"/>
      <w:marRight w:val="0"/>
      <w:marTop w:val="0"/>
      <w:marBottom w:val="0"/>
      <w:divBdr>
        <w:top w:val="none" w:sz="0" w:space="0" w:color="auto"/>
        <w:left w:val="none" w:sz="0" w:space="0" w:color="auto"/>
        <w:bottom w:val="none" w:sz="0" w:space="0" w:color="auto"/>
        <w:right w:val="none" w:sz="0" w:space="0" w:color="auto"/>
      </w:divBdr>
    </w:div>
    <w:div w:id="713507045">
      <w:bodyDiv w:val="1"/>
      <w:marLeft w:val="0"/>
      <w:marRight w:val="0"/>
      <w:marTop w:val="0"/>
      <w:marBottom w:val="0"/>
      <w:divBdr>
        <w:top w:val="none" w:sz="0" w:space="0" w:color="auto"/>
        <w:left w:val="none" w:sz="0" w:space="0" w:color="auto"/>
        <w:bottom w:val="none" w:sz="0" w:space="0" w:color="auto"/>
        <w:right w:val="none" w:sz="0" w:space="0" w:color="auto"/>
      </w:divBdr>
    </w:div>
    <w:div w:id="714894346">
      <w:bodyDiv w:val="1"/>
      <w:marLeft w:val="0"/>
      <w:marRight w:val="0"/>
      <w:marTop w:val="0"/>
      <w:marBottom w:val="0"/>
      <w:divBdr>
        <w:top w:val="none" w:sz="0" w:space="0" w:color="auto"/>
        <w:left w:val="none" w:sz="0" w:space="0" w:color="auto"/>
        <w:bottom w:val="none" w:sz="0" w:space="0" w:color="auto"/>
        <w:right w:val="none" w:sz="0" w:space="0" w:color="auto"/>
      </w:divBdr>
    </w:div>
    <w:div w:id="714933933">
      <w:bodyDiv w:val="1"/>
      <w:marLeft w:val="0"/>
      <w:marRight w:val="0"/>
      <w:marTop w:val="0"/>
      <w:marBottom w:val="0"/>
      <w:divBdr>
        <w:top w:val="none" w:sz="0" w:space="0" w:color="auto"/>
        <w:left w:val="none" w:sz="0" w:space="0" w:color="auto"/>
        <w:bottom w:val="none" w:sz="0" w:space="0" w:color="auto"/>
        <w:right w:val="none" w:sz="0" w:space="0" w:color="auto"/>
      </w:divBdr>
    </w:div>
    <w:div w:id="715666878">
      <w:bodyDiv w:val="1"/>
      <w:marLeft w:val="0"/>
      <w:marRight w:val="0"/>
      <w:marTop w:val="0"/>
      <w:marBottom w:val="0"/>
      <w:divBdr>
        <w:top w:val="none" w:sz="0" w:space="0" w:color="auto"/>
        <w:left w:val="none" w:sz="0" w:space="0" w:color="auto"/>
        <w:bottom w:val="none" w:sz="0" w:space="0" w:color="auto"/>
        <w:right w:val="none" w:sz="0" w:space="0" w:color="auto"/>
      </w:divBdr>
    </w:div>
    <w:div w:id="715738170">
      <w:bodyDiv w:val="1"/>
      <w:marLeft w:val="0"/>
      <w:marRight w:val="0"/>
      <w:marTop w:val="0"/>
      <w:marBottom w:val="0"/>
      <w:divBdr>
        <w:top w:val="none" w:sz="0" w:space="0" w:color="auto"/>
        <w:left w:val="none" w:sz="0" w:space="0" w:color="auto"/>
        <w:bottom w:val="none" w:sz="0" w:space="0" w:color="auto"/>
        <w:right w:val="none" w:sz="0" w:space="0" w:color="auto"/>
      </w:divBdr>
    </w:div>
    <w:div w:id="716515220">
      <w:bodyDiv w:val="1"/>
      <w:marLeft w:val="0"/>
      <w:marRight w:val="0"/>
      <w:marTop w:val="0"/>
      <w:marBottom w:val="0"/>
      <w:divBdr>
        <w:top w:val="none" w:sz="0" w:space="0" w:color="auto"/>
        <w:left w:val="none" w:sz="0" w:space="0" w:color="auto"/>
        <w:bottom w:val="none" w:sz="0" w:space="0" w:color="auto"/>
        <w:right w:val="none" w:sz="0" w:space="0" w:color="auto"/>
      </w:divBdr>
    </w:div>
    <w:div w:id="717125130">
      <w:bodyDiv w:val="1"/>
      <w:marLeft w:val="0"/>
      <w:marRight w:val="0"/>
      <w:marTop w:val="0"/>
      <w:marBottom w:val="0"/>
      <w:divBdr>
        <w:top w:val="none" w:sz="0" w:space="0" w:color="auto"/>
        <w:left w:val="none" w:sz="0" w:space="0" w:color="auto"/>
        <w:bottom w:val="none" w:sz="0" w:space="0" w:color="auto"/>
        <w:right w:val="none" w:sz="0" w:space="0" w:color="auto"/>
      </w:divBdr>
    </w:div>
    <w:div w:id="718019842">
      <w:bodyDiv w:val="1"/>
      <w:marLeft w:val="0"/>
      <w:marRight w:val="0"/>
      <w:marTop w:val="0"/>
      <w:marBottom w:val="0"/>
      <w:divBdr>
        <w:top w:val="none" w:sz="0" w:space="0" w:color="auto"/>
        <w:left w:val="none" w:sz="0" w:space="0" w:color="auto"/>
        <w:bottom w:val="none" w:sz="0" w:space="0" w:color="auto"/>
        <w:right w:val="none" w:sz="0" w:space="0" w:color="auto"/>
      </w:divBdr>
    </w:div>
    <w:div w:id="719330704">
      <w:bodyDiv w:val="1"/>
      <w:marLeft w:val="0"/>
      <w:marRight w:val="0"/>
      <w:marTop w:val="0"/>
      <w:marBottom w:val="0"/>
      <w:divBdr>
        <w:top w:val="none" w:sz="0" w:space="0" w:color="auto"/>
        <w:left w:val="none" w:sz="0" w:space="0" w:color="auto"/>
        <w:bottom w:val="none" w:sz="0" w:space="0" w:color="auto"/>
        <w:right w:val="none" w:sz="0" w:space="0" w:color="auto"/>
      </w:divBdr>
    </w:div>
    <w:div w:id="719520133">
      <w:bodyDiv w:val="1"/>
      <w:marLeft w:val="0"/>
      <w:marRight w:val="0"/>
      <w:marTop w:val="0"/>
      <w:marBottom w:val="0"/>
      <w:divBdr>
        <w:top w:val="none" w:sz="0" w:space="0" w:color="auto"/>
        <w:left w:val="none" w:sz="0" w:space="0" w:color="auto"/>
        <w:bottom w:val="none" w:sz="0" w:space="0" w:color="auto"/>
        <w:right w:val="none" w:sz="0" w:space="0" w:color="auto"/>
      </w:divBdr>
    </w:div>
    <w:div w:id="719597849">
      <w:bodyDiv w:val="1"/>
      <w:marLeft w:val="0"/>
      <w:marRight w:val="0"/>
      <w:marTop w:val="0"/>
      <w:marBottom w:val="0"/>
      <w:divBdr>
        <w:top w:val="none" w:sz="0" w:space="0" w:color="auto"/>
        <w:left w:val="none" w:sz="0" w:space="0" w:color="auto"/>
        <w:bottom w:val="none" w:sz="0" w:space="0" w:color="auto"/>
        <w:right w:val="none" w:sz="0" w:space="0" w:color="auto"/>
      </w:divBdr>
    </w:div>
    <w:div w:id="722757102">
      <w:bodyDiv w:val="1"/>
      <w:marLeft w:val="0"/>
      <w:marRight w:val="0"/>
      <w:marTop w:val="0"/>
      <w:marBottom w:val="0"/>
      <w:divBdr>
        <w:top w:val="none" w:sz="0" w:space="0" w:color="auto"/>
        <w:left w:val="none" w:sz="0" w:space="0" w:color="auto"/>
        <w:bottom w:val="none" w:sz="0" w:space="0" w:color="auto"/>
        <w:right w:val="none" w:sz="0" w:space="0" w:color="auto"/>
      </w:divBdr>
    </w:div>
    <w:div w:id="723022470">
      <w:bodyDiv w:val="1"/>
      <w:marLeft w:val="0"/>
      <w:marRight w:val="0"/>
      <w:marTop w:val="0"/>
      <w:marBottom w:val="0"/>
      <w:divBdr>
        <w:top w:val="none" w:sz="0" w:space="0" w:color="auto"/>
        <w:left w:val="none" w:sz="0" w:space="0" w:color="auto"/>
        <w:bottom w:val="none" w:sz="0" w:space="0" w:color="auto"/>
        <w:right w:val="none" w:sz="0" w:space="0" w:color="auto"/>
      </w:divBdr>
    </w:div>
    <w:div w:id="723866372">
      <w:bodyDiv w:val="1"/>
      <w:marLeft w:val="0"/>
      <w:marRight w:val="0"/>
      <w:marTop w:val="0"/>
      <w:marBottom w:val="0"/>
      <w:divBdr>
        <w:top w:val="none" w:sz="0" w:space="0" w:color="auto"/>
        <w:left w:val="none" w:sz="0" w:space="0" w:color="auto"/>
        <w:bottom w:val="none" w:sz="0" w:space="0" w:color="auto"/>
        <w:right w:val="none" w:sz="0" w:space="0" w:color="auto"/>
      </w:divBdr>
    </w:div>
    <w:div w:id="724262578">
      <w:bodyDiv w:val="1"/>
      <w:marLeft w:val="0"/>
      <w:marRight w:val="0"/>
      <w:marTop w:val="0"/>
      <w:marBottom w:val="0"/>
      <w:divBdr>
        <w:top w:val="none" w:sz="0" w:space="0" w:color="auto"/>
        <w:left w:val="none" w:sz="0" w:space="0" w:color="auto"/>
        <w:bottom w:val="none" w:sz="0" w:space="0" w:color="auto"/>
        <w:right w:val="none" w:sz="0" w:space="0" w:color="auto"/>
      </w:divBdr>
    </w:div>
    <w:div w:id="724721423">
      <w:bodyDiv w:val="1"/>
      <w:marLeft w:val="0"/>
      <w:marRight w:val="0"/>
      <w:marTop w:val="0"/>
      <w:marBottom w:val="0"/>
      <w:divBdr>
        <w:top w:val="none" w:sz="0" w:space="0" w:color="auto"/>
        <w:left w:val="none" w:sz="0" w:space="0" w:color="auto"/>
        <w:bottom w:val="none" w:sz="0" w:space="0" w:color="auto"/>
        <w:right w:val="none" w:sz="0" w:space="0" w:color="auto"/>
      </w:divBdr>
    </w:div>
    <w:div w:id="725110555">
      <w:bodyDiv w:val="1"/>
      <w:marLeft w:val="0"/>
      <w:marRight w:val="0"/>
      <w:marTop w:val="0"/>
      <w:marBottom w:val="0"/>
      <w:divBdr>
        <w:top w:val="none" w:sz="0" w:space="0" w:color="auto"/>
        <w:left w:val="none" w:sz="0" w:space="0" w:color="auto"/>
        <w:bottom w:val="none" w:sz="0" w:space="0" w:color="auto"/>
        <w:right w:val="none" w:sz="0" w:space="0" w:color="auto"/>
      </w:divBdr>
    </w:div>
    <w:div w:id="726302371">
      <w:bodyDiv w:val="1"/>
      <w:marLeft w:val="0"/>
      <w:marRight w:val="0"/>
      <w:marTop w:val="0"/>
      <w:marBottom w:val="0"/>
      <w:divBdr>
        <w:top w:val="none" w:sz="0" w:space="0" w:color="auto"/>
        <w:left w:val="none" w:sz="0" w:space="0" w:color="auto"/>
        <w:bottom w:val="none" w:sz="0" w:space="0" w:color="auto"/>
        <w:right w:val="none" w:sz="0" w:space="0" w:color="auto"/>
      </w:divBdr>
    </w:div>
    <w:div w:id="727264331">
      <w:bodyDiv w:val="1"/>
      <w:marLeft w:val="0"/>
      <w:marRight w:val="0"/>
      <w:marTop w:val="0"/>
      <w:marBottom w:val="0"/>
      <w:divBdr>
        <w:top w:val="none" w:sz="0" w:space="0" w:color="auto"/>
        <w:left w:val="none" w:sz="0" w:space="0" w:color="auto"/>
        <w:bottom w:val="none" w:sz="0" w:space="0" w:color="auto"/>
        <w:right w:val="none" w:sz="0" w:space="0" w:color="auto"/>
      </w:divBdr>
    </w:div>
    <w:div w:id="727803760">
      <w:bodyDiv w:val="1"/>
      <w:marLeft w:val="0"/>
      <w:marRight w:val="0"/>
      <w:marTop w:val="0"/>
      <w:marBottom w:val="0"/>
      <w:divBdr>
        <w:top w:val="none" w:sz="0" w:space="0" w:color="auto"/>
        <w:left w:val="none" w:sz="0" w:space="0" w:color="auto"/>
        <w:bottom w:val="none" w:sz="0" w:space="0" w:color="auto"/>
        <w:right w:val="none" w:sz="0" w:space="0" w:color="auto"/>
      </w:divBdr>
    </w:div>
    <w:div w:id="727917036">
      <w:bodyDiv w:val="1"/>
      <w:marLeft w:val="0"/>
      <w:marRight w:val="0"/>
      <w:marTop w:val="0"/>
      <w:marBottom w:val="0"/>
      <w:divBdr>
        <w:top w:val="none" w:sz="0" w:space="0" w:color="auto"/>
        <w:left w:val="none" w:sz="0" w:space="0" w:color="auto"/>
        <w:bottom w:val="none" w:sz="0" w:space="0" w:color="auto"/>
        <w:right w:val="none" w:sz="0" w:space="0" w:color="auto"/>
      </w:divBdr>
    </w:div>
    <w:div w:id="727918769">
      <w:bodyDiv w:val="1"/>
      <w:marLeft w:val="0"/>
      <w:marRight w:val="0"/>
      <w:marTop w:val="0"/>
      <w:marBottom w:val="0"/>
      <w:divBdr>
        <w:top w:val="none" w:sz="0" w:space="0" w:color="auto"/>
        <w:left w:val="none" w:sz="0" w:space="0" w:color="auto"/>
        <w:bottom w:val="none" w:sz="0" w:space="0" w:color="auto"/>
        <w:right w:val="none" w:sz="0" w:space="0" w:color="auto"/>
      </w:divBdr>
    </w:div>
    <w:div w:id="728767746">
      <w:bodyDiv w:val="1"/>
      <w:marLeft w:val="0"/>
      <w:marRight w:val="0"/>
      <w:marTop w:val="0"/>
      <w:marBottom w:val="0"/>
      <w:divBdr>
        <w:top w:val="none" w:sz="0" w:space="0" w:color="auto"/>
        <w:left w:val="none" w:sz="0" w:space="0" w:color="auto"/>
        <w:bottom w:val="none" w:sz="0" w:space="0" w:color="auto"/>
        <w:right w:val="none" w:sz="0" w:space="0" w:color="auto"/>
      </w:divBdr>
    </w:div>
    <w:div w:id="729306108">
      <w:bodyDiv w:val="1"/>
      <w:marLeft w:val="0"/>
      <w:marRight w:val="0"/>
      <w:marTop w:val="0"/>
      <w:marBottom w:val="0"/>
      <w:divBdr>
        <w:top w:val="none" w:sz="0" w:space="0" w:color="auto"/>
        <w:left w:val="none" w:sz="0" w:space="0" w:color="auto"/>
        <w:bottom w:val="none" w:sz="0" w:space="0" w:color="auto"/>
        <w:right w:val="none" w:sz="0" w:space="0" w:color="auto"/>
      </w:divBdr>
    </w:div>
    <w:div w:id="730542195">
      <w:bodyDiv w:val="1"/>
      <w:marLeft w:val="0"/>
      <w:marRight w:val="0"/>
      <w:marTop w:val="0"/>
      <w:marBottom w:val="0"/>
      <w:divBdr>
        <w:top w:val="none" w:sz="0" w:space="0" w:color="auto"/>
        <w:left w:val="none" w:sz="0" w:space="0" w:color="auto"/>
        <w:bottom w:val="none" w:sz="0" w:space="0" w:color="auto"/>
        <w:right w:val="none" w:sz="0" w:space="0" w:color="auto"/>
      </w:divBdr>
    </w:div>
    <w:div w:id="732239506">
      <w:bodyDiv w:val="1"/>
      <w:marLeft w:val="0"/>
      <w:marRight w:val="0"/>
      <w:marTop w:val="0"/>
      <w:marBottom w:val="0"/>
      <w:divBdr>
        <w:top w:val="none" w:sz="0" w:space="0" w:color="auto"/>
        <w:left w:val="none" w:sz="0" w:space="0" w:color="auto"/>
        <w:bottom w:val="none" w:sz="0" w:space="0" w:color="auto"/>
        <w:right w:val="none" w:sz="0" w:space="0" w:color="auto"/>
      </w:divBdr>
    </w:div>
    <w:div w:id="732700293">
      <w:bodyDiv w:val="1"/>
      <w:marLeft w:val="0"/>
      <w:marRight w:val="0"/>
      <w:marTop w:val="0"/>
      <w:marBottom w:val="0"/>
      <w:divBdr>
        <w:top w:val="none" w:sz="0" w:space="0" w:color="auto"/>
        <w:left w:val="none" w:sz="0" w:space="0" w:color="auto"/>
        <w:bottom w:val="none" w:sz="0" w:space="0" w:color="auto"/>
        <w:right w:val="none" w:sz="0" w:space="0" w:color="auto"/>
      </w:divBdr>
    </w:div>
    <w:div w:id="732855845">
      <w:bodyDiv w:val="1"/>
      <w:marLeft w:val="0"/>
      <w:marRight w:val="0"/>
      <w:marTop w:val="0"/>
      <w:marBottom w:val="0"/>
      <w:divBdr>
        <w:top w:val="none" w:sz="0" w:space="0" w:color="auto"/>
        <w:left w:val="none" w:sz="0" w:space="0" w:color="auto"/>
        <w:bottom w:val="none" w:sz="0" w:space="0" w:color="auto"/>
        <w:right w:val="none" w:sz="0" w:space="0" w:color="auto"/>
      </w:divBdr>
    </w:div>
    <w:div w:id="732895772">
      <w:bodyDiv w:val="1"/>
      <w:marLeft w:val="0"/>
      <w:marRight w:val="0"/>
      <w:marTop w:val="0"/>
      <w:marBottom w:val="0"/>
      <w:divBdr>
        <w:top w:val="none" w:sz="0" w:space="0" w:color="auto"/>
        <w:left w:val="none" w:sz="0" w:space="0" w:color="auto"/>
        <w:bottom w:val="none" w:sz="0" w:space="0" w:color="auto"/>
        <w:right w:val="none" w:sz="0" w:space="0" w:color="auto"/>
      </w:divBdr>
    </w:div>
    <w:div w:id="733159735">
      <w:bodyDiv w:val="1"/>
      <w:marLeft w:val="0"/>
      <w:marRight w:val="0"/>
      <w:marTop w:val="0"/>
      <w:marBottom w:val="0"/>
      <w:divBdr>
        <w:top w:val="none" w:sz="0" w:space="0" w:color="auto"/>
        <w:left w:val="none" w:sz="0" w:space="0" w:color="auto"/>
        <w:bottom w:val="none" w:sz="0" w:space="0" w:color="auto"/>
        <w:right w:val="none" w:sz="0" w:space="0" w:color="auto"/>
      </w:divBdr>
    </w:div>
    <w:div w:id="733509462">
      <w:bodyDiv w:val="1"/>
      <w:marLeft w:val="0"/>
      <w:marRight w:val="0"/>
      <w:marTop w:val="0"/>
      <w:marBottom w:val="0"/>
      <w:divBdr>
        <w:top w:val="none" w:sz="0" w:space="0" w:color="auto"/>
        <w:left w:val="none" w:sz="0" w:space="0" w:color="auto"/>
        <w:bottom w:val="none" w:sz="0" w:space="0" w:color="auto"/>
        <w:right w:val="none" w:sz="0" w:space="0" w:color="auto"/>
      </w:divBdr>
    </w:div>
    <w:div w:id="733891436">
      <w:bodyDiv w:val="1"/>
      <w:marLeft w:val="0"/>
      <w:marRight w:val="0"/>
      <w:marTop w:val="0"/>
      <w:marBottom w:val="0"/>
      <w:divBdr>
        <w:top w:val="none" w:sz="0" w:space="0" w:color="auto"/>
        <w:left w:val="none" w:sz="0" w:space="0" w:color="auto"/>
        <w:bottom w:val="none" w:sz="0" w:space="0" w:color="auto"/>
        <w:right w:val="none" w:sz="0" w:space="0" w:color="auto"/>
      </w:divBdr>
    </w:div>
    <w:div w:id="735275918">
      <w:bodyDiv w:val="1"/>
      <w:marLeft w:val="0"/>
      <w:marRight w:val="0"/>
      <w:marTop w:val="0"/>
      <w:marBottom w:val="0"/>
      <w:divBdr>
        <w:top w:val="none" w:sz="0" w:space="0" w:color="auto"/>
        <w:left w:val="none" w:sz="0" w:space="0" w:color="auto"/>
        <w:bottom w:val="none" w:sz="0" w:space="0" w:color="auto"/>
        <w:right w:val="none" w:sz="0" w:space="0" w:color="auto"/>
      </w:divBdr>
    </w:div>
    <w:div w:id="735395001">
      <w:bodyDiv w:val="1"/>
      <w:marLeft w:val="0"/>
      <w:marRight w:val="0"/>
      <w:marTop w:val="0"/>
      <w:marBottom w:val="0"/>
      <w:divBdr>
        <w:top w:val="none" w:sz="0" w:space="0" w:color="auto"/>
        <w:left w:val="none" w:sz="0" w:space="0" w:color="auto"/>
        <w:bottom w:val="none" w:sz="0" w:space="0" w:color="auto"/>
        <w:right w:val="none" w:sz="0" w:space="0" w:color="auto"/>
      </w:divBdr>
    </w:div>
    <w:div w:id="736053868">
      <w:bodyDiv w:val="1"/>
      <w:marLeft w:val="0"/>
      <w:marRight w:val="0"/>
      <w:marTop w:val="0"/>
      <w:marBottom w:val="0"/>
      <w:divBdr>
        <w:top w:val="none" w:sz="0" w:space="0" w:color="auto"/>
        <w:left w:val="none" w:sz="0" w:space="0" w:color="auto"/>
        <w:bottom w:val="none" w:sz="0" w:space="0" w:color="auto"/>
        <w:right w:val="none" w:sz="0" w:space="0" w:color="auto"/>
      </w:divBdr>
    </w:div>
    <w:div w:id="736367653">
      <w:bodyDiv w:val="1"/>
      <w:marLeft w:val="0"/>
      <w:marRight w:val="0"/>
      <w:marTop w:val="0"/>
      <w:marBottom w:val="0"/>
      <w:divBdr>
        <w:top w:val="none" w:sz="0" w:space="0" w:color="auto"/>
        <w:left w:val="none" w:sz="0" w:space="0" w:color="auto"/>
        <w:bottom w:val="none" w:sz="0" w:space="0" w:color="auto"/>
        <w:right w:val="none" w:sz="0" w:space="0" w:color="auto"/>
      </w:divBdr>
    </w:div>
    <w:div w:id="736710507">
      <w:bodyDiv w:val="1"/>
      <w:marLeft w:val="0"/>
      <w:marRight w:val="0"/>
      <w:marTop w:val="0"/>
      <w:marBottom w:val="0"/>
      <w:divBdr>
        <w:top w:val="none" w:sz="0" w:space="0" w:color="auto"/>
        <w:left w:val="none" w:sz="0" w:space="0" w:color="auto"/>
        <w:bottom w:val="none" w:sz="0" w:space="0" w:color="auto"/>
        <w:right w:val="none" w:sz="0" w:space="0" w:color="auto"/>
      </w:divBdr>
    </w:div>
    <w:div w:id="737751521">
      <w:bodyDiv w:val="1"/>
      <w:marLeft w:val="0"/>
      <w:marRight w:val="0"/>
      <w:marTop w:val="0"/>
      <w:marBottom w:val="0"/>
      <w:divBdr>
        <w:top w:val="none" w:sz="0" w:space="0" w:color="auto"/>
        <w:left w:val="none" w:sz="0" w:space="0" w:color="auto"/>
        <w:bottom w:val="none" w:sz="0" w:space="0" w:color="auto"/>
        <w:right w:val="none" w:sz="0" w:space="0" w:color="auto"/>
      </w:divBdr>
    </w:div>
    <w:div w:id="737753214">
      <w:bodyDiv w:val="1"/>
      <w:marLeft w:val="0"/>
      <w:marRight w:val="0"/>
      <w:marTop w:val="0"/>
      <w:marBottom w:val="0"/>
      <w:divBdr>
        <w:top w:val="none" w:sz="0" w:space="0" w:color="auto"/>
        <w:left w:val="none" w:sz="0" w:space="0" w:color="auto"/>
        <w:bottom w:val="none" w:sz="0" w:space="0" w:color="auto"/>
        <w:right w:val="none" w:sz="0" w:space="0" w:color="auto"/>
      </w:divBdr>
    </w:div>
    <w:div w:id="738673460">
      <w:bodyDiv w:val="1"/>
      <w:marLeft w:val="0"/>
      <w:marRight w:val="0"/>
      <w:marTop w:val="0"/>
      <w:marBottom w:val="0"/>
      <w:divBdr>
        <w:top w:val="none" w:sz="0" w:space="0" w:color="auto"/>
        <w:left w:val="none" w:sz="0" w:space="0" w:color="auto"/>
        <w:bottom w:val="none" w:sz="0" w:space="0" w:color="auto"/>
        <w:right w:val="none" w:sz="0" w:space="0" w:color="auto"/>
      </w:divBdr>
    </w:div>
    <w:div w:id="739913556">
      <w:bodyDiv w:val="1"/>
      <w:marLeft w:val="0"/>
      <w:marRight w:val="0"/>
      <w:marTop w:val="0"/>
      <w:marBottom w:val="0"/>
      <w:divBdr>
        <w:top w:val="none" w:sz="0" w:space="0" w:color="auto"/>
        <w:left w:val="none" w:sz="0" w:space="0" w:color="auto"/>
        <w:bottom w:val="none" w:sz="0" w:space="0" w:color="auto"/>
        <w:right w:val="none" w:sz="0" w:space="0" w:color="auto"/>
      </w:divBdr>
    </w:div>
    <w:div w:id="740298433">
      <w:bodyDiv w:val="1"/>
      <w:marLeft w:val="0"/>
      <w:marRight w:val="0"/>
      <w:marTop w:val="0"/>
      <w:marBottom w:val="0"/>
      <w:divBdr>
        <w:top w:val="none" w:sz="0" w:space="0" w:color="auto"/>
        <w:left w:val="none" w:sz="0" w:space="0" w:color="auto"/>
        <w:bottom w:val="none" w:sz="0" w:space="0" w:color="auto"/>
        <w:right w:val="none" w:sz="0" w:space="0" w:color="auto"/>
      </w:divBdr>
    </w:div>
    <w:div w:id="740714518">
      <w:bodyDiv w:val="1"/>
      <w:marLeft w:val="0"/>
      <w:marRight w:val="0"/>
      <w:marTop w:val="0"/>
      <w:marBottom w:val="0"/>
      <w:divBdr>
        <w:top w:val="none" w:sz="0" w:space="0" w:color="auto"/>
        <w:left w:val="none" w:sz="0" w:space="0" w:color="auto"/>
        <w:bottom w:val="none" w:sz="0" w:space="0" w:color="auto"/>
        <w:right w:val="none" w:sz="0" w:space="0" w:color="auto"/>
      </w:divBdr>
    </w:div>
    <w:div w:id="741021171">
      <w:bodyDiv w:val="1"/>
      <w:marLeft w:val="0"/>
      <w:marRight w:val="0"/>
      <w:marTop w:val="0"/>
      <w:marBottom w:val="0"/>
      <w:divBdr>
        <w:top w:val="none" w:sz="0" w:space="0" w:color="auto"/>
        <w:left w:val="none" w:sz="0" w:space="0" w:color="auto"/>
        <w:bottom w:val="none" w:sz="0" w:space="0" w:color="auto"/>
        <w:right w:val="none" w:sz="0" w:space="0" w:color="auto"/>
      </w:divBdr>
    </w:div>
    <w:div w:id="741753348">
      <w:bodyDiv w:val="1"/>
      <w:marLeft w:val="0"/>
      <w:marRight w:val="0"/>
      <w:marTop w:val="0"/>
      <w:marBottom w:val="0"/>
      <w:divBdr>
        <w:top w:val="none" w:sz="0" w:space="0" w:color="auto"/>
        <w:left w:val="none" w:sz="0" w:space="0" w:color="auto"/>
        <w:bottom w:val="none" w:sz="0" w:space="0" w:color="auto"/>
        <w:right w:val="none" w:sz="0" w:space="0" w:color="auto"/>
      </w:divBdr>
    </w:div>
    <w:div w:id="742217100">
      <w:bodyDiv w:val="1"/>
      <w:marLeft w:val="0"/>
      <w:marRight w:val="0"/>
      <w:marTop w:val="0"/>
      <w:marBottom w:val="0"/>
      <w:divBdr>
        <w:top w:val="none" w:sz="0" w:space="0" w:color="auto"/>
        <w:left w:val="none" w:sz="0" w:space="0" w:color="auto"/>
        <w:bottom w:val="none" w:sz="0" w:space="0" w:color="auto"/>
        <w:right w:val="none" w:sz="0" w:space="0" w:color="auto"/>
      </w:divBdr>
    </w:div>
    <w:div w:id="743837480">
      <w:bodyDiv w:val="1"/>
      <w:marLeft w:val="0"/>
      <w:marRight w:val="0"/>
      <w:marTop w:val="0"/>
      <w:marBottom w:val="0"/>
      <w:divBdr>
        <w:top w:val="none" w:sz="0" w:space="0" w:color="auto"/>
        <w:left w:val="none" w:sz="0" w:space="0" w:color="auto"/>
        <w:bottom w:val="none" w:sz="0" w:space="0" w:color="auto"/>
        <w:right w:val="none" w:sz="0" w:space="0" w:color="auto"/>
      </w:divBdr>
    </w:div>
    <w:div w:id="745609083">
      <w:bodyDiv w:val="1"/>
      <w:marLeft w:val="0"/>
      <w:marRight w:val="0"/>
      <w:marTop w:val="0"/>
      <w:marBottom w:val="0"/>
      <w:divBdr>
        <w:top w:val="none" w:sz="0" w:space="0" w:color="auto"/>
        <w:left w:val="none" w:sz="0" w:space="0" w:color="auto"/>
        <w:bottom w:val="none" w:sz="0" w:space="0" w:color="auto"/>
        <w:right w:val="none" w:sz="0" w:space="0" w:color="auto"/>
      </w:divBdr>
    </w:div>
    <w:div w:id="746150707">
      <w:bodyDiv w:val="1"/>
      <w:marLeft w:val="0"/>
      <w:marRight w:val="0"/>
      <w:marTop w:val="0"/>
      <w:marBottom w:val="0"/>
      <w:divBdr>
        <w:top w:val="none" w:sz="0" w:space="0" w:color="auto"/>
        <w:left w:val="none" w:sz="0" w:space="0" w:color="auto"/>
        <w:bottom w:val="none" w:sz="0" w:space="0" w:color="auto"/>
        <w:right w:val="none" w:sz="0" w:space="0" w:color="auto"/>
      </w:divBdr>
    </w:div>
    <w:div w:id="747386512">
      <w:bodyDiv w:val="1"/>
      <w:marLeft w:val="0"/>
      <w:marRight w:val="0"/>
      <w:marTop w:val="0"/>
      <w:marBottom w:val="0"/>
      <w:divBdr>
        <w:top w:val="none" w:sz="0" w:space="0" w:color="auto"/>
        <w:left w:val="none" w:sz="0" w:space="0" w:color="auto"/>
        <w:bottom w:val="none" w:sz="0" w:space="0" w:color="auto"/>
        <w:right w:val="none" w:sz="0" w:space="0" w:color="auto"/>
      </w:divBdr>
    </w:div>
    <w:div w:id="747533535">
      <w:bodyDiv w:val="1"/>
      <w:marLeft w:val="0"/>
      <w:marRight w:val="0"/>
      <w:marTop w:val="0"/>
      <w:marBottom w:val="0"/>
      <w:divBdr>
        <w:top w:val="none" w:sz="0" w:space="0" w:color="auto"/>
        <w:left w:val="none" w:sz="0" w:space="0" w:color="auto"/>
        <w:bottom w:val="none" w:sz="0" w:space="0" w:color="auto"/>
        <w:right w:val="none" w:sz="0" w:space="0" w:color="auto"/>
      </w:divBdr>
    </w:div>
    <w:div w:id="749543909">
      <w:bodyDiv w:val="1"/>
      <w:marLeft w:val="0"/>
      <w:marRight w:val="0"/>
      <w:marTop w:val="0"/>
      <w:marBottom w:val="0"/>
      <w:divBdr>
        <w:top w:val="none" w:sz="0" w:space="0" w:color="auto"/>
        <w:left w:val="none" w:sz="0" w:space="0" w:color="auto"/>
        <w:bottom w:val="none" w:sz="0" w:space="0" w:color="auto"/>
        <w:right w:val="none" w:sz="0" w:space="0" w:color="auto"/>
      </w:divBdr>
    </w:div>
    <w:div w:id="750196490">
      <w:bodyDiv w:val="1"/>
      <w:marLeft w:val="0"/>
      <w:marRight w:val="0"/>
      <w:marTop w:val="0"/>
      <w:marBottom w:val="0"/>
      <w:divBdr>
        <w:top w:val="none" w:sz="0" w:space="0" w:color="auto"/>
        <w:left w:val="none" w:sz="0" w:space="0" w:color="auto"/>
        <w:bottom w:val="none" w:sz="0" w:space="0" w:color="auto"/>
        <w:right w:val="none" w:sz="0" w:space="0" w:color="auto"/>
      </w:divBdr>
    </w:div>
    <w:div w:id="751320903">
      <w:bodyDiv w:val="1"/>
      <w:marLeft w:val="0"/>
      <w:marRight w:val="0"/>
      <w:marTop w:val="0"/>
      <w:marBottom w:val="0"/>
      <w:divBdr>
        <w:top w:val="none" w:sz="0" w:space="0" w:color="auto"/>
        <w:left w:val="none" w:sz="0" w:space="0" w:color="auto"/>
        <w:bottom w:val="none" w:sz="0" w:space="0" w:color="auto"/>
        <w:right w:val="none" w:sz="0" w:space="0" w:color="auto"/>
      </w:divBdr>
    </w:div>
    <w:div w:id="752044255">
      <w:bodyDiv w:val="1"/>
      <w:marLeft w:val="0"/>
      <w:marRight w:val="0"/>
      <w:marTop w:val="0"/>
      <w:marBottom w:val="0"/>
      <w:divBdr>
        <w:top w:val="none" w:sz="0" w:space="0" w:color="auto"/>
        <w:left w:val="none" w:sz="0" w:space="0" w:color="auto"/>
        <w:bottom w:val="none" w:sz="0" w:space="0" w:color="auto"/>
        <w:right w:val="none" w:sz="0" w:space="0" w:color="auto"/>
      </w:divBdr>
    </w:div>
    <w:div w:id="752432397">
      <w:bodyDiv w:val="1"/>
      <w:marLeft w:val="0"/>
      <w:marRight w:val="0"/>
      <w:marTop w:val="0"/>
      <w:marBottom w:val="0"/>
      <w:divBdr>
        <w:top w:val="none" w:sz="0" w:space="0" w:color="auto"/>
        <w:left w:val="none" w:sz="0" w:space="0" w:color="auto"/>
        <w:bottom w:val="none" w:sz="0" w:space="0" w:color="auto"/>
        <w:right w:val="none" w:sz="0" w:space="0" w:color="auto"/>
      </w:divBdr>
    </w:div>
    <w:div w:id="753357961">
      <w:bodyDiv w:val="1"/>
      <w:marLeft w:val="0"/>
      <w:marRight w:val="0"/>
      <w:marTop w:val="0"/>
      <w:marBottom w:val="0"/>
      <w:divBdr>
        <w:top w:val="none" w:sz="0" w:space="0" w:color="auto"/>
        <w:left w:val="none" w:sz="0" w:space="0" w:color="auto"/>
        <w:bottom w:val="none" w:sz="0" w:space="0" w:color="auto"/>
        <w:right w:val="none" w:sz="0" w:space="0" w:color="auto"/>
      </w:divBdr>
    </w:div>
    <w:div w:id="754089313">
      <w:bodyDiv w:val="1"/>
      <w:marLeft w:val="0"/>
      <w:marRight w:val="0"/>
      <w:marTop w:val="0"/>
      <w:marBottom w:val="0"/>
      <w:divBdr>
        <w:top w:val="none" w:sz="0" w:space="0" w:color="auto"/>
        <w:left w:val="none" w:sz="0" w:space="0" w:color="auto"/>
        <w:bottom w:val="none" w:sz="0" w:space="0" w:color="auto"/>
        <w:right w:val="none" w:sz="0" w:space="0" w:color="auto"/>
      </w:divBdr>
    </w:div>
    <w:div w:id="754784963">
      <w:bodyDiv w:val="1"/>
      <w:marLeft w:val="0"/>
      <w:marRight w:val="0"/>
      <w:marTop w:val="0"/>
      <w:marBottom w:val="0"/>
      <w:divBdr>
        <w:top w:val="none" w:sz="0" w:space="0" w:color="auto"/>
        <w:left w:val="none" w:sz="0" w:space="0" w:color="auto"/>
        <w:bottom w:val="none" w:sz="0" w:space="0" w:color="auto"/>
        <w:right w:val="none" w:sz="0" w:space="0" w:color="auto"/>
      </w:divBdr>
    </w:div>
    <w:div w:id="755320934">
      <w:bodyDiv w:val="1"/>
      <w:marLeft w:val="0"/>
      <w:marRight w:val="0"/>
      <w:marTop w:val="0"/>
      <w:marBottom w:val="0"/>
      <w:divBdr>
        <w:top w:val="none" w:sz="0" w:space="0" w:color="auto"/>
        <w:left w:val="none" w:sz="0" w:space="0" w:color="auto"/>
        <w:bottom w:val="none" w:sz="0" w:space="0" w:color="auto"/>
        <w:right w:val="none" w:sz="0" w:space="0" w:color="auto"/>
      </w:divBdr>
    </w:div>
    <w:div w:id="755437354">
      <w:bodyDiv w:val="1"/>
      <w:marLeft w:val="0"/>
      <w:marRight w:val="0"/>
      <w:marTop w:val="0"/>
      <w:marBottom w:val="0"/>
      <w:divBdr>
        <w:top w:val="none" w:sz="0" w:space="0" w:color="auto"/>
        <w:left w:val="none" w:sz="0" w:space="0" w:color="auto"/>
        <w:bottom w:val="none" w:sz="0" w:space="0" w:color="auto"/>
        <w:right w:val="none" w:sz="0" w:space="0" w:color="auto"/>
      </w:divBdr>
    </w:div>
    <w:div w:id="755438103">
      <w:bodyDiv w:val="1"/>
      <w:marLeft w:val="0"/>
      <w:marRight w:val="0"/>
      <w:marTop w:val="0"/>
      <w:marBottom w:val="0"/>
      <w:divBdr>
        <w:top w:val="none" w:sz="0" w:space="0" w:color="auto"/>
        <w:left w:val="none" w:sz="0" w:space="0" w:color="auto"/>
        <w:bottom w:val="none" w:sz="0" w:space="0" w:color="auto"/>
        <w:right w:val="none" w:sz="0" w:space="0" w:color="auto"/>
      </w:divBdr>
    </w:div>
    <w:div w:id="756367748">
      <w:bodyDiv w:val="1"/>
      <w:marLeft w:val="0"/>
      <w:marRight w:val="0"/>
      <w:marTop w:val="0"/>
      <w:marBottom w:val="0"/>
      <w:divBdr>
        <w:top w:val="none" w:sz="0" w:space="0" w:color="auto"/>
        <w:left w:val="none" w:sz="0" w:space="0" w:color="auto"/>
        <w:bottom w:val="none" w:sz="0" w:space="0" w:color="auto"/>
        <w:right w:val="none" w:sz="0" w:space="0" w:color="auto"/>
      </w:divBdr>
    </w:div>
    <w:div w:id="756488392">
      <w:bodyDiv w:val="1"/>
      <w:marLeft w:val="0"/>
      <w:marRight w:val="0"/>
      <w:marTop w:val="0"/>
      <w:marBottom w:val="0"/>
      <w:divBdr>
        <w:top w:val="none" w:sz="0" w:space="0" w:color="auto"/>
        <w:left w:val="none" w:sz="0" w:space="0" w:color="auto"/>
        <w:bottom w:val="none" w:sz="0" w:space="0" w:color="auto"/>
        <w:right w:val="none" w:sz="0" w:space="0" w:color="auto"/>
      </w:divBdr>
    </w:div>
    <w:div w:id="756902955">
      <w:bodyDiv w:val="1"/>
      <w:marLeft w:val="0"/>
      <w:marRight w:val="0"/>
      <w:marTop w:val="0"/>
      <w:marBottom w:val="0"/>
      <w:divBdr>
        <w:top w:val="none" w:sz="0" w:space="0" w:color="auto"/>
        <w:left w:val="none" w:sz="0" w:space="0" w:color="auto"/>
        <w:bottom w:val="none" w:sz="0" w:space="0" w:color="auto"/>
        <w:right w:val="none" w:sz="0" w:space="0" w:color="auto"/>
      </w:divBdr>
    </w:div>
    <w:div w:id="757021052">
      <w:bodyDiv w:val="1"/>
      <w:marLeft w:val="0"/>
      <w:marRight w:val="0"/>
      <w:marTop w:val="0"/>
      <w:marBottom w:val="0"/>
      <w:divBdr>
        <w:top w:val="none" w:sz="0" w:space="0" w:color="auto"/>
        <w:left w:val="none" w:sz="0" w:space="0" w:color="auto"/>
        <w:bottom w:val="none" w:sz="0" w:space="0" w:color="auto"/>
        <w:right w:val="none" w:sz="0" w:space="0" w:color="auto"/>
      </w:divBdr>
    </w:div>
    <w:div w:id="757487489">
      <w:bodyDiv w:val="1"/>
      <w:marLeft w:val="0"/>
      <w:marRight w:val="0"/>
      <w:marTop w:val="0"/>
      <w:marBottom w:val="0"/>
      <w:divBdr>
        <w:top w:val="none" w:sz="0" w:space="0" w:color="auto"/>
        <w:left w:val="none" w:sz="0" w:space="0" w:color="auto"/>
        <w:bottom w:val="none" w:sz="0" w:space="0" w:color="auto"/>
        <w:right w:val="none" w:sz="0" w:space="0" w:color="auto"/>
      </w:divBdr>
    </w:div>
    <w:div w:id="759527786">
      <w:bodyDiv w:val="1"/>
      <w:marLeft w:val="0"/>
      <w:marRight w:val="0"/>
      <w:marTop w:val="0"/>
      <w:marBottom w:val="0"/>
      <w:divBdr>
        <w:top w:val="none" w:sz="0" w:space="0" w:color="auto"/>
        <w:left w:val="none" w:sz="0" w:space="0" w:color="auto"/>
        <w:bottom w:val="none" w:sz="0" w:space="0" w:color="auto"/>
        <w:right w:val="none" w:sz="0" w:space="0" w:color="auto"/>
      </w:divBdr>
    </w:div>
    <w:div w:id="761339233">
      <w:bodyDiv w:val="1"/>
      <w:marLeft w:val="0"/>
      <w:marRight w:val="0"/>
      <w:marTop w:val="0"/>
      <w:marBottom w:val="0"/>
      <w:divBdr>
        <w:top w:val="none" w:sz="0" w:space="0" w:color="auto"/>
        <w:left w:val="none" w:sz="0" w:space="0" w:color="auto"/>
        <w:bottom w:val="none" w:sz="0" w:space="0" w:color="auto"/>
        <w:right w:val="none" w:sz="0" w:space="0" w:color="auto"/>
      </w:divBdr>
    </w:div>
    <w:div w:id="762342943">
      <w:bodyDiv w:val="1"/>
      <w:marLeft w:val="0"/>
      <w:marRight w:val="0"/>
      <w:marTop w:val="0"/>
      <w:marBottom w:val="0"/>
      <w:divBdr>
        <w:top w:val="none" w:sz="0" w:space="0" w:color="auto"/>
        <w:left w:val="none" w:sz="0" w:space="0" w:color="auto"/>
        <w:bottom w:val="none" w:sz="0" w:space="0" w:color="auto"/>
        <w:right w:val="none" w:sz="0" w:space="0" w:color="auto"/>
      </w:divBdr>
    </w:div>
    <w:div w:id="762451987">
      <w:bodyDiv w:val="1"/>
      <w:marLeft w:val="0"/>
      <w:marRight w:val="0"/>
      <w:marTop w:val="0"/>
      <w:marBottom w:val="0"/>
      <w:divBdr>
        <w:top w:val="none" w:sz="0" w:space="0" w:color="auto"/>
        <w:left w:val="none" w:sz="0" w:space="0" w:color="auto"/>
        <w:bottom w:val="none" w:sz="0" w:space="0" w:color="auto"/>
        <w:right w:val="none" w:sz="0" w:space="0" w:color="auto"/>
      </w:divBdr>
    </w:div>
    <w:div w:id="762651526">
      <w:bodyDiv w:val="1"/>
      <w:marLeft w:val="0"/>
      <w:marRight w:val="0"/>
      <w:marTop w:val="0"/>
      <w:marBottom w:val="0"/>
      <w:divBdr>
        <w:top w:val="none" w:sz="0" w:space="0" w:color="auto"/>
        <w:left w:val="none" w:sz="0" w:space="0" w:color="auto"/>
        <w:bottom w:val="none" w:sz="0" w:space="0" w:color="auto"/>
        <w:right w:val="none" w:sz="0" w:space="0" w:color="auto"/>
      </w:divBdr>
    </w:div>
    <w:div w:id="763498973">
      <w:bodyDiv w:val="1"/>
      <w:marLeft w:val="0"/>
      <w:marRight w:val="0"/>
      <w:marTop w:val="0"/>
      <w:marBottom w:val="0"/>
      <w:divBdr>
        <w:top w:val="none" w:sz="0" w:space="0" w:color="auto"/>
        <w:left w:val="none" w:sz="0" w:space="0" w:color="auto"/>
        <w:bottom w:val="none" w:sz="0" w:space="0" w:color="auto"/>
        <w:right w:val="none" w:sz="0" w:space="0" w:color="auto"/>
      </w:divBdr>
    </w:div>
    <w:div w:id="763499769">
      <w:bodyDiv w:val="1"/>
      <w:marLeft w:val="0"/>
      <w:marRight w:val="0"/>
      <w:marTop w:val="0"/>
      <w:marBottom w:val="0"/>
      <w:divBdr>
        <w:top w:val="none" w:sz="0" w:space="0" w:color="auto"/>
        <w:left w:val="none" w:sz="0" w:space="0" w:color="auto"/>
        <w:bottom w:val="none" w:sz="0" w:space="0" w:color="auto"/>
        <w:right w:val="none" w:sz="0" w:space="0" w:color="auto"/>
      </w:divBdr>
    </w:div>
    <w:div w:id="763840013">
      <w:bodyDiv w:val="1"/>
      <w:marLeft w:val="0"/>
      <w:marRight w:val="0"/>
      <w:marTop w:val="0"/>
      <w:marBottom w:val="0"/>
      <w:divBdr>
        <w:top w:val="none" w:sz="0" w:space="0" w:color="auto"/>
        <w:left w:val="none" w:sz="0" w:space="0" w:color="auto"/>
        <w:bottom w:val="none" w:sz="0" w:space="0" w:color="auto"/>
        <w:right w:val="none" w:sz="0" w:space="0" w:color="auto"/>
      </w:divBdr>
    </w:div>
    <w:div w:id="763920270">
      <w:bodyDiv w:val="1"/>
      <w:marLeft w:val="0"/>
      <w:marRight w:val="0"/>
      <w:marTop w:val="0"/>
      <w:marBottom w:val="0"/>
      <w:divBdr>
        <w:top w:val="none" w:sz="0" w:space="0" w:color="auto"/>
        <w:left w:val="none" w:sz="0" w:space="0" w:color="auto"/>
        <w:bottom w:val="none" w:sz="0" w:space="0" w:color="auto"/>
        <w:right w:val="none" w:sz="0" w:space="0" w:color="auto"/>
      </w:divBdr>
    </w:div>
    <w:div w:id="767241032">
      <w:bodyDiv w:val="1"/>
      <w:marLeft w:val="0"/>
      <w:marRight w:val="0"/>
      <w:marTop w:val="0"/>
      <w:marBottom w:val="0"/>
      <w:divBdr>
        <w:top w:val="none" w:sz="0" w:space="0" w:color="auto"/>
        <w:left w:val="none" w:sz="0" w:space="0" w:color="auto"/>
        <w:bottom w:val="none" w:sz="0" w:space="0" w:color="auto"/>
        <w:right w:val="none" w:sz="0" w:space="0" w:color="auto"/>
      </w:divBdr>
    </w:div>
    <w:div w:id="767579367">
      <w:bodyDiv w:val="1"/>
      <w:marLeft w:val="0"/>
      <w:marRight w:val="0"/>
      <w:marTop w:val="0"/>
      <w:marBottom w:val="0"/>
      <w:divBdr>
        <w:top w:val="none" w:sz="0" w:space="0" w:color="auto"/>
        <w:left w:val="none" w:sz="0" w:space="0" w:color="auto"/>
        <w:bottom w:val="none" w:sz="0" w:space="0" w:color="auto"/>
        <w:right w:val="none" w:sz="0" w:space="0" w:color="auto"/>
      </w:divBdr>
    </w:div>
    <w:div w:id="767970542">
      <w:bodyDiv w:val="1"/>
      <w:marLeft w:val="0"/>
      <w:marRight w:val="0"/>
      <w:marTop w:val="0"/>
      <w:marBottom w:val="0"/>
      <w:divBdr>
        <w:top w:val="none" w:sz="0" w:space="0" w:color="auto"/>
        <w:left w:val="none" w:sz="0" w:space="0" w:color="auto"/>
        <w:bottom w:val="none" w:sz="0" w:space="0" w:color="auto"/>
        <w:right w:val="none" w:sz="0" w:space="0" w:color="auto"/>
      </w:divBdr>
    </w:div>
    <w:div w:id="769397127">
      <w:bodyDiv w:val="1"/>
      <w:marLeft w:val="0"/>
      <w:marRight w:val="0"/>
      <w:marTop w:val="0"/>
      <w:marBottom w:val="0"/>
      <w:divBdr>
        <w:top w:val="none" w:sz="0" w:space="0" w:color="auto"/>
        <w:left w:val="none" w:sz="0" w:space="0" w:color="auto"/>
        <w:bottom w:val="none" w:sz="0" w:space="0" w:color="auto"/>
        <w:right w:val="none" w:sz="0" w:space="0" w:color="auto"/>
      </w:divBdr>
      <w:divsChild>
        <w:div w:id="1357730269">
          <w:marLeft w:val="274"/>
          <w:marRight w:val="0"/>
          <w:marTop w:val="0"/>
          <w:marBottom w:val="0"/>
          <w:divBdr>
            <w:top w:val="none" w:sz="0" w:space="0" w:color="auto"/>
            <w:left w:val="none" w:sz="0" w:space="0" w:color="auto"/>
            <w:bottom w:val="none" w:sz="0" w:space="0" w:color="auto"/>
            <w:right w:val="none" w:sz="0" w:space="0" w:color="auto"/>
          </w:divBdr>
        </w:div>
      </w:divsChild>
    </w:div>
    <w:div w:id="770199440">
      <w:bodyDiv w:val="1"/>
      <w:marLeft w:val="0"/>
      <w:marRight w:val="0"/>
      <w:marTop w:val="0"/>
      <w:marBottom w:val="0"/>
      <w:divBdr>
        <w:top w:val="none" w:sz="0" w:space="0" w:color="auto"/>
        <w:left w:val="none" w:sz="0" w:space="0" w:color="auto"/>
        <w:bottom w:val="none" w:sz="0" w:space="0" w:color="auto"/>
        <w:right w:val="none" w:sz="0" w:space="0" w:color="auto"/>
      </w:divBdr>
    </w:div>
    <w:div w:id="770586665">
      <w:bodyDiv w:val="1"/>
      <w:marLeft w:val="0"/>
      <w:marRight w:val="0"/>
      <w:marTop w:val="0"/>
      <w:marBottom w:val="0"/>
      <w:divBdr>
        <w:top w:val="none" w:sz="0" w:space="0" w:color="auto"/>
        <w:left w:val="none" w:sz="0" w:space="0" w:color="auto"/>
        <w:bottom w:val="none" w:sz="0" w:space="0" w:color="auto"/>
        <w:right w:val="none" w:sz="0" w:space="0" w:color="auto"/>
      </w:divBdr>
    </w:div>
    <w:div w:id="770971161">
      <w:bodyDiv w:val="1"/>
      <w:marLeft w:val="0"/>
      <w:marRight w:val="0"/>
      <w:marTop w:val="0"/>
      <w:marBottom w:val="0"/>
      <w:divBdr>
        <w:top w:val="none" w:sz="0" w:space="0" w:color="auto"/>
        <w:left w:val="none" w:sz="0" w:space="0" w:color="auto"/>
        <w:bottom w:val="none" w:sz="0" w:space="0" w:color="auto"/>
        <w:right w:val="none" w:sz="0" w:space="0" w:color="auto"/>
      </w:divBdr>
    </w:div>
    <w:div w:id="772747958">
      <w:bodyDiv w:val="1"/>
      <w:marLeft w:val="0"/>
      <w:marRight w:val="0"/>
      <w:marTop w:val="0"/>
      <w:marBottom w:val="0"/>
      <w:divBdr>
        <w:top w:val="none" w:sz="0" w:space="0" w:color="auto"/>
        <w:left w:val="none" w:sz="0" w:space="0" w:color="auto"/>
        <w:bottom w:val="none" w:sz="0" w:space="0" w:color="auto"/>
        <w:right w:val="none" w:sz="0" w:space="0" w:color="auto"/>
      </w:divBdr>
    </w:div>
    <w:div w:id="774793276">
      <w:bodyDiv w:val="1"/>
      <w:marLeft w:val="0"/>
      <w:marRight w:val="0"/>
      <w:marTop w:val="0"/>
      <w:marBottom w:val="0"/>
      <w:divBdr>
        <w:top w:val="none" w:sz="0" w:space="0" w:color="auto"/>
        <w:left w:val="none" w:sz="0" w:space="0" w:color="auto"/>
        <w:bottom w:val="none" w:sz="0" w:space="0" w:color="auto"/>
        <w:right w:val="none" w:sz="0" w:space="0" w:color="auto"/>
      </w:divBdr>
    </w:div>
    <w:div w:id="776143960">
      <w:bodyDiv w:val="1"/>
      <w:marLeft w:val="0"/>
      <w:marRight w:val="0"/>
      <w:marTop w:val="0"/>
      <w:marBottom w:val="0"/>
      <w:divBdr>
        <w:top w:val="none" w:sz="0" w:space="0" w:color="auto"/>
        <w:left w:val="none" w:sz="0" w:space="0" w:color="auto"/>
        <w:bottom w:val="none" w:sz="0" w:space="0" w:color="auto"/>
        <w:right w:val="none" w:sz="0" w:space="0" w:color="auto"/>
      </w:divBdr>
    </w:div>
    <w:div w:id="776753119">
      <w:bodyDiv w:val="1"/>
      <w:marLeft w:val="0"/>
      <w:marRight w:val="0"/>
      <w:marTop w:val="0"/>
      <w:marBottom w:val="0"/>
      <w:divBdr>
        <w:top w:val="none" w:sz="0" w:space="0" w:color="auto"/>
        <w:left w:val="none" w:sz="0" w:space="0" w:color="auto"/>
        <w:bottom w:val="none" w:sz="0" w:space="0" w:color="auto"/>
        <w:right w:val="none" w:sz="0" w:space="0" w:color="auto"/>
      </w:divBdr>
    </w:div>
    <w:div w:id="778988855">
      <w:bodyDiv w:val="1"/>
      <w:marLeft w:val="0"/>
      <w:marRight w:val="0"/>
      <w:marTop w:val="0"/>
      <w:marBottom w:val="0"/>
      <w:divBdr>
        <w:top w:val="none" w:sz="0" w:space="0" w:color="auto"/>
        <w:left w:val="none" w:sz="0" w:space="0" w:color="auto"/>
        <w:bottom w:val="none" w:sz="0" w:space="0" w:color="auto"/>
        <w:right w:val="none" w:sz="0" w:space="0" w:color="auto"/>
      </w:divBdr>
    </w:div>
    <w:div w:id="779111868">
      <w:bodyDiv w:val="1"/>
      <w:marLeft w:val="0"/>
      <w:marRight w:val="0"/>
      <w:marTop w:val="0"/>
      <w:marBottom w:val="0"/>
      <w:divBdr>
        <w:top w:val="none" w:sz="0" w:space="0" w:color="auto"/>
        <w:left w:val="none" w:sz="0" w:space="0" w:color="auto"/>
        <w:bottom w:val="none" w:sz="0" w:space="0" w:color="auto"/>
        <w:right w:val="none" w:sz="0" w:space="0" w:color="auto"/>
      </w:divBdr>
      <w:divsChild>
        <w:div w:id="45570559">
          <w:marLeft w:val="0"/>
          <w:marRight w:val="0"/>
          <w:marTop w:val="0"/>
          <w:marBottom w:val="0"/>
          <w:divBdr>
            <w:top w:val="none" w:sz="0" w:space="0" w:color="auto"/>
            <w:left w:val="none" w:sz="0" w:space="0" w:color="auto"/>
            <w:bottom w:val="none" w:sz="0" w:space="0" w:color="auto"/>
            <w:right w:val="none" w:sz="0" w:space="0" w:color="auto"/>
          </w:divBdr>
          <w:divsChild>
            <w:div w:id="504590981">
              <w:marLeft w:val="0"/>
              <w:marRight w:val="0"/>
              <w:marTop w:val="0"/>
              <w:marBottom w:val="0"/>
              <w:divBdr>
                <w:top w:val="none" w:sz="0" w:space="0" w:color="auto"/>
                <w:left w:val="none" w:sz="0" w:space="0" w:color="auto"/>
                <w:bottom w:val="none" w:sz="0" w:space="0" w:color="auto"/>
                <w:right w:val="none" w:sz="0" w:space="0" w:color="auto"/>
              </w:divBdr>
              <w:divsChild>
                <w:div w:id="16938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74450">
      <w:bodyDiv w:val="1"/>
      <w:marLeft w:val="0"/>
      <w:marRight w:val="0"/>
      <w:marTop w:val="0"/>
      <w:marBottom w:val="0"/>
      <w:divBdr>
        <w:top w:val="none" w:sz="0" w:space="0" w:color="auto"/>
        <w:left w:val="none" w:sz="0" w:space="0" w:color="auto"/>
        <w:bottom w:val="none" w:sz="0" w:space="0" w:color="auto"/>
        <w:right w:val="none" w:sz="0" w:space="0" w:color="auto"/>
      </w:divBdr>
    </w:div>
    <w:div w:id="780026478">
      <w:bodyDiv w:val="1"/>
      <w:marLeft w:val="0"/>
      <w:marRight w:val="0"/>
      <w:marTop w:val="0"/>
      <w:marBottom w:val="0"/>
      <w:divBdr>
        <w:top w:val="none" w:sz="0" w:space="0" w:color="auto"/>
        <w:left w:val="none" w:sz="0" w:space="0" w:color="auto"/>
        <w:bottom w:val="none" w:sz="0" w:space="0" w:color="auto"/>
        <w:right w:val="none" w:sz="0" w:space="0" w:color="auto"/>
      </w:divBdr>
    </w:div>
    <w:div w:id="783156485">
      <w:bodyDiv w:val="1"/>
      <w:marLeft w:val="0"/>
      <w:marRight w:val="0"/>
      <w:marTop w:val="0"/>
      <w:marBottom w:val="0"/>
      <w:divBdr>
        <w:top w:val="none" w:sz="0" w:space="0" w:color="auto"/>
        <w:left w:val="none" w:sz="0" w:space="0" w:color="auto"/>
        <w:bottom w:val="none" w:sz="0" w:space="0" w:color="auto"/>
        <w:right w:val="none" w:sz="0" w:space="0" w:color="auto"/>
      </w:divBdr>
    </w:div>
    <w:div w:id="783814259">
      <w:bodyDiv w:val="1"/>
      <w:marLeft w:val="0"/>
      <w:marRight w:val="0"/>
      <w:marTop w:val="0"/>
      <w:marBottom w:val="0"/>
      <w:divBdr>
        <w:top w:val="none" w:sz="0" w:space="0" w:color="auto"/>
        <w:left w:val="none" w:sz="0" w:space="0" w:color="auto"/>
        <w:bottom w:val="none" w:sz="0" w:space="0" w:color="auto"/>
        <w:right w:val="none" w:sz="0" w:space="0" w:color="auto"/>
      </w:divBdr>
    </w:div>
    <w:div w:id="784229862">
      <w:bodyDiv w:val="1"/>
      <w:marLeft w:val="0"/>
      <w:marRight w:val="0"/>
      <w:marTop w:val="0"/>
      <w:marBottom w:val="0"/>
      <w:divBdr>
        <w:top w:val="none" w:sz="0" w:space="0" w:color="auto"/>
        <w:left w:val="none" w:sz="0" w:space="0" w:color="auto"/>
        <w:bottom w:val="none" w:sz="0" w:space="0" w:color="auto"/>
        <w:right w:val="none" w:sz="0" w:space="0" w:color="auto"/>
      </w:divBdr>
    </w:div>
    <w:div w:id="785194589">
      <w:bodyDiv w:val="1"/>
      <w:marLeft w:val="0"/>
      <w:marRight w:val="0"/>
      <w:marTop w:val="0"/>
      <w:marBottom w:val="0"/>
      <w:divBdr>
        <w:top w:val="none" w:sz="0" w:space="0" w:color="auto"/>
        <w:left w:val="none" w:sz="0" w:space="0" w:color="auto"/>
        <w:bottom w:val="none" w:sz="0" w:space="0" w:color="auto"/>
        <w:right w:val="none" w:sz="0" w:space="0" w:color="auto"/>
      </w:divBdr>
    </w:div>
    <w:div w:id="786124668">
      <w:bodyDiv w:val="1"/>
      <w:marLeft w:val="0"/>
      <w:marRight w:val="0"/>
      <w:marTop w:val="0"/>
      <w:marBottom w:val="0"/>
      <w:divBdr>
        <w:top w:val="none" w:sz="0" w:space="0" w:color="auto"/>
        <w:left w:val="none" w:sz="0" w:space="0" w:color="auto"/>
        <w:bottom w:val="none" w:sz="0" w:space="0" w:color="auto"/>
        <w:right w:val="none" w:sz="0" w:space="0" w:color="auto"/>
      </w:divBdr>
    </w:div>
    <w:div w:id="786777034">
      <w:bodyDiv w:val="1"/>
      <w:marLeft w:val="0"/>
      <w:marRight w:val="0"/>
      <w:marTop w:val="0"/>
      <w:marBottom w:val="0"/>
      <w:divBdr>
        <w:top w:val="none" w:sz="0" w:space="0" w:color="auto"/>
        <w:left w:val="none" w:sz="0" w:space="0" w:color="auto"/>
        <w:bottom w:val="none" w:sz="0" w:space="0" w:color="auto"/>
        <w:right w:val="none" w:sz="0" w:space="0" w:color="auto"/>
      </w:divBdr>
    </w:div>
    <w:div w:id="788473805">
      <w:bodyDiv w:val="1"/>
      <w:marLeft w:val="0"/>
      <w:marRight w:val="0"/>
      <w:marTop w:val="0"/>
      <w:marBottom w:val="0"/>
      <w:divBdr>
        <w:top w:val="none" w:sz="0" w:space="0" w:color="auto"/>
        <w:left w:val="none" w:sz="0" w:space="0" w:color="auto"/>
        <w:bottom w:val="none" w:sz="0" w:space="0" w:color="auto"/>
        <w:right w:val="none" w:sz="0" w:space="0" w:color="auto"/>
      </w:divBdr>
    </w:div>
    <w:div w:id="788743574">
      <w:bodyDiv w:val="1"/>
      <w:marLeft w:val="0"/>
      <w:marRight w:val="0"/>
      <w:marTop w:val="0"/>
      <w:marBottom w:val="0"/>
      <w:divBdr>
        <w:top w:val="none" w:sz="0" w:space="0" w:color="auto"/>
        <w:left w:val="none" w:sz="0" w:space="0" w:color="auto"/>
        <w:bottom w:val="none" w:sz="0" w:space="0" w:color="auto"/>
        <w:right w:val="none" w:sz="0" w:space="0" w:color="auto"/>
      </w:divBdr>
    </w:div>
    <w:div w:id="788935380">
      <w:bodyDiv w:val="1"/>
      <w:marLeft w:val="0"/>
      <w:marRight w:val="0"/>
      <w:marTop w:val="0"/>
      <w:marBottom w:val="0"/>
      <w:divBdr>
        <w:top w:val="none" w:sz="0" w:space="0" w:color="auto"/>
        <w:left w:val="none" w:sz="0" w:space="0" w:color="auto"/>
        <w:bottom w:val="none" w:sz="0" w:space="0" w:color="auto"/>
        <w:right w:val="none" w:sz="0" w:space="0" w:color="auto"/>
      </w:divBdr>
    </w:div>
    <w:div w:id="789936254">
      <w:bodyDiv w:val="1"/>
      <w:marLeft w:val="0"/>
      <w:marRight w:val="0"/>
      <w:marTop w:val="0"/>
      <w:marBottom w:val="0"/>
      <w:divBdr>
        <w:top w:val="none" w:sz="0" w:space="0" w:color="auto"/>
        <w:left w:val="none" w:sz="0" w:space="0" w:color="auto"/>
        <w:bottom w:val="none" w:sz="0" w:space="0" w:color="auto"/>
        <w:right w:val="none" w:sz="0" w:space="0" w:color="auto"/>
      </w:divBdr>
    </w:div>
    <w:div w:id="789976915">
      <w:bodyDiv w:val="1"/>
      <w:marLeft w:val="0"/>
      <w:marRight w:val="0"/>
      <w:marTop w:val="0"/>
      <w:marBottom w:val="0"/>
      <w:divBdr>
        <w:top w:val="none" w:sz="0" w:space="0" w:color="auto"/>
        <w:left w:val="none" w:sz="0" w:space="0" w:color="auto"/>
        <w:bottom w:val="none" w:sz="0" w:space="0" w:color="auto"/>
        <w:right w:val="none" w:sz="0" w:space="0" w:color="auto"/>
      </w:divBdr>
    </w:div>
    <w:div w:id="790906226">
      <w:bodyDiv w:val="1"/>
      <w:marLeft w:val="0"/>
      <w:marRight w:val="0"/>
      <w:marTop w:val="0"/>
      <w:marBottom w:val="0"/>
      <w:divBdr>
        <w:top w:val="none" w:sz="0" w:space="0" w:color="auto"/>
        <w:left w:val="none" w:sz="0" w:space="0" w:color="auto"/>
        <w:bottom w:val="none" w:sz="0" w:space="0" w:color="auto"/>
        <w:right w:val="none" w:sz="0" w:space="0" w:color="auto"/>
      </w:divBdr>
    </w:div>
    <w:div w:id="790973714">
      <w:bodyDiv w:val="1"/>
      <w:marLeft w:val="0"/>
      <w:marRight w:val="0"/>
      <w:marTop w:val="0"/>
      <w:marBottom w:val="0"/>
      <w:divBdr>
        <w:top w:val="none" w:sz="0" w:space="0" w:color="auto"/>
        <w:left w:val="none" w:sz="0" w:space="0" w:color="auto"/>
        <w:bottom w:val="none" w:sz="0" w:space="0" w:color="auto"/>
        <w:right w:val="none" w:sz="0" w:space="0" w:color="auto"/>
      </w:divBdr>
    </w:div>
    <w:div w:id="791288797">
      <w:bodyDiv w:val="1"/>
      <w:marLeft w:val="0"/>
      <w:marRight w:val="0"/>
      <w:marTop w:val="0"/>
      <w:marBottom w:val="0"/>
      <w:divBdr>
        <w:top w:val="none" w:sz="0" w:space="0" w:color="auto"/>
        <w:left w:val="none" w:sz="0" w:space="0" w:color="auto"/>
        <w:bottom w:val="none" w:sz="0" w:space="0" w:color="auto"/>
        <w:right w:val="none" w:sz="0" w:space="0" w:color="auto"/>
      </w:divBdr>
    </w:div>
    <w:div w:id="791633053">
      <w:bodyDiv w:val="1"/>
      <w:marLeft w:val="0"/>
      <w:marRight w:val="0"/>
      <w:marTop w:val="0"/>
      <w:marBottom w:val="0"/>
      <w:divBdr>
        <w:top w:val="none" w:sz="0" w:space="0" w:color="auto"/>
        <w:left w:val="none" w:sz="0" w:space="0" w:color="auto"/>
        <w:bottom w:val="none" w:sz="0" w:space="0" w:color="auto"/>
        <w:right w:val="none" w:sz="0" w:space="0" w:color="auto"/>
      </w:divBdr>
    </w:div>
    <w:div w:id="791826841">
      <w:bodyDiv w:val="1"/>
      <w:marLeft w:val="0"/>
      <w:marRight w:val="0"/>
      <w:marTop w:val="0"/>
      <w:marBottom w:val="0"/>
      <w:divBdr>
        <w:top w:val="none" w:sz="0" w:space="0" w:color="auto"/>
        <w:left w:val="none" w:sz="0" w:space="0" w:color="auto"/>
        <w:bottom w:val="none" w:sz="0" w:space="0" w:color="auto"/>
        <w:right w:val="none" w:sz="0" w:space="0" w:color="auto"/>
      </w:divBdr>
    </w:div>
    <w:div w:id="792209905">
      <w:bodyDiv w:val="1"/>
      <w:marLeft w:val="0"/>
      <w:marRight w:val="0"/>
      <w:marTop w:val="0"/>
      <w:marBottom w:val="0"/>
      <w:divBdr>
        <w:top w:val="none" w:sz="0" w:space="0" w:color="auto"/>
        <w:left w:val="none" w:sz="0" w:space="0" w:color="auto"/>
        <w:bottom w:val="none" w:sz="0" w:space="0" w:color="auto"/>
        <w:right w:val="none" w:sz="0" w:space="0" w:color="auto"/>
      </w:divBdr>
    </w:div>
    <w:div w:id="792938405">
      <w:bodyDiv w:val="1"/>
      <w:marLeft w:val="0"/>
      <w:marRight w:val="0"/>
      <w:marTop w:val="0"/>
      <w:marBottom w:val="0"/>
      <w:divBdr>
        <w:top w:val="none" w:sz="0" w:space="0" w:color="auto"/>
        <w:left w:val="none" w:sz="0" w:space="0" w:color="auto"/>
        <w:bottom w:val="none" w:sz="0" w:space="0" w:color="auto"/>
        <w:right w:val="none" w:sz="0" w:space="0" w:color="auto"/>
      </w:divBdr>
    </w:div>
    <w:div w:id="793866065">
      <w:bodyDiv w:val="1"/>
      <w:marLeft w:val="0"/>
      <w:marRight w:val="0"/>
      <w:marTop w:val="0"/>
      <w:marBottom w:val="0"/>
      <w:divBdr>
        <w:top w:val="none" w:sz="0" w:space="0" w:color="auto"/>
        <w:left w:val="none" w:sz="0" w:space="0" w:color="auto"/>
        <w:bottom w:val="none" w:sz="0" w:space="0" w:color="auto"/>
        <w:right w:val="none" w:sz="0" w:space="0" w:color="auto"/>
      </w:divBdr>
    </w:div>
    <w:div w:id="795026099">
      <w:bodyDiv w:val="1"/>
      <w:marLeft w:val="0"/>
      <w:marRight w:val="0"/>
      <w:marTop w:val="0"/>
      <w:marBottom w:val="0"/>
      <w:divBdr>
        <w:top w:val="none" w:sz="0" w:space="0" w:color="auto"/>
        <w:left w:val="none" w:sz="0" w:space="0" w:color="auto"/>
        <w:bottom w:val="none" w:sz="0" w:space="0" w:color="auto"/>
        <w:right w:val="none" w:sz="0" w:space="0" w:color="auto"/>
      </w:divBdr>
    </w:div>
    <w:div w:id="795493340">
      <w:bodyDiv w:val="1"/>
      <w:marLeft w:val="0"/>
      <w:marRight w:val="0"/>
      <w:marTop w:val="0"/>
      <w:marBottom w:val="0"/>
      <w:divBdr>
        <w:top w:val="none" w:sz="0" w:space="0" w:color="auto"/>
        <w:left w:val="none" w:sz="0" w:space="0" w:color="auto"/>
        <w:bottom w:val="none" w:sz="0" w:space="0" w:color="auto"/>
        <w:right w:val="none" w:sz="0" w:space="0" w:color="auto"/>
      </w:divBdr>
    </w:div>
    <w:div w:id="795871263">
      <w:bodyDiv w:val="1"/>
      <w:marLeft w:val="0"/>
      <w:marRight w:val="0"/>
      <w:marTop w:val="0"/>
      <w:marBottom w:val="0"/>
      <w:divBdr>
        <w:top w:val="none" w:sz="0" w:space="0" w:color="auto"/>
        <w:left w:val="none" w:sz="0" w:space="0" w:color="auto"/>
        <w:bottom w:val="none" w:sz="0" w:space="0" w:color="auto"/>
        <w:right w:val="none" w:sz="0" w:space="0" w:color="auto"/>
      </w:divBdr>
    </w:div>
    <w:div w:id="796681830">
      <w:bodyDiv w:val="1"/>
      <w:marLeft w:val="0"/>
      <w:marRight w:val="0"/>
      <w:marTop w:val="0"/>
      <w:marBottom w:val="0"/>
      <w:divBdr>
        <w:top w:val="none" w:sz="0" w:space="0" w:color="auto"/>
        <w:left w:val="none" w:sz="0" w:space="0" w:color="auto"/>
        <w:bottom w:val="none" w:sz="0" w:space="0" w:color="auto"/>
        <w:right w:val="none" w:sz="0" w:space="0" w:color="auto"/>
      </w:divBdr>
    </w:div>
    <w:div w:id="797190274">
      <w:bodyDiv w:val="1"/>
      <w:marLeft w:val="0"/>
      <w:marRight w:val="0"/>
      <w:marTop w:val="0"/>
      <w:marBottom w:val="0"/>
      <w:divBdr>
        <w:top w:val="none" w:sz="0" w:space="0" w:color="auto"/>
        <w:left w:val="none" w:sz="0" w:space="0" w:color="auto"/>
        <w:bottom w:val="none" w:sz="0" w:space="0" w:color="auto"/>
        <w:right w:val="none" w:sz="0" w:space="0" w:color="auto"/>
      </w:divBdr>
    </w:div>
    <w:div w:id="798113952">
      <w:bodyDiv w:val="1"/>
      <w:marLeft w:val="0"/>
      <w:marRight w:val="0"/>
      <w:marTop w:val="0"/>
      <w:marBottom w:val="0"/>
      <w:divBdr>
        <w:top w:val="none" w:sz="0" w:space="0" w:color="auto"/>
        <w:left w:val="none" w:sz="0" w:space="0" w:color="auto"/>
        <w:bottom w:val="none" w:sz="0" w:space="0" w:color="auto"/>
        <w:right w:val="none" w:sz="0" w:space="0" w:color="auto"/>
      </w:divBdr>
    </w:div>
    <w:div w:id="799961761">
      <w:bodyDiv w:val="1"/>
      <w:marLeft w:val="0"/>
      <w:marRight w:val="0"/>
      <w:marTop w:val="0"/>
      <w:marBottom w:val="0"/>
      <w:divBdr>
        <w:top w:val="none" w:sz="0" w:space="0" w:color="auto"/>
        <w:left w:val="none" w:sz="0" w:space="0" w:color="auto"/>
        <w:bottom w:val="none" w:sz="0" w:space="0" w:color="auto"/>
        <w:right w:val="none" w:sz="0" w:space="0" w:color="auto"/>
      </w:divBdr>
    </w:div>
    <w:div w:id="800267310">
      <w:bodyDiv w:val="1"/>
      <w:marLeft w:val="0"/>
      <w:marRight w:val="0"/>
      <w:marTop w:val="0"/>
      <w:marBottom w:val="0"/>
      <w:divBdr>
        <w:top w:val="none" w:sz="0" w:space="0" w:color="auto"/>
        <w:left w:val="none" w:sz="0" w:space="0" w:color="auto"/>
        <w:bottom w:val="none" w:sz="0" w:space="0" w:color="auto"/>
        <w:right w:val="none" w:sz="0" w:space="0" w:color="auto"/>
      </w:divBdr>
    </w:div>
    <w:div w:id="800273146">
      <w:bodyDiv w:val="1"/>
      <w:marLeft w:val="0"/>
      <w:marRight w:val="0"/>
      <w:marTop w:val="0"/>
      <w:marBottom w:val="0"/>
      <w:divBdr>
        <w:top w:val="none" w:sz="0" w:space="0" w:color="auto"/>
        <w:left w:val="none" w:sz="0" w:space="0" w:color="auto"/>
        <w:bottom w:val="none" w:sz="0" w:space="0" w:color="auto"/>
        <w:right w:val="none" w:sz="0" w:space="0" w:color="auto"/>
      </w:divBdr>
    </w:div>
    <w:div w:id="801657694">
      <w:bodyDiv w:val="1"/>
      <w:marLeft w:val="0"/>
      <w:marRight w:val="0"/>
      <w:marTop w:val="0"/>
      <w:marBottom w:val="0"/>
      <w:divBdr>
        <w:top w:val="none" w:sz="0" w:space="0" w:color="auto"/>
        <w:left w:val="none" w:sz="0" w:space="0" w:color="auto"/>
        <w:bottom w:val="none" w:sz="0" w:space="0" w:color="auto"/>
        <w:right w:val="none" w:sz="0" w:space="0" w:color="auto"/>
      </w:divBdr>
    </w:div>
    <w:div w:id="801775059">
      <w:bodyDiv w:val="1"/>
      <w:marLeft w:val="0"/>
      <w:marRight w:val="0"/>
      <w:marTop w:val="0"/>
      <w:marBottom w:val="0"/>
      <w:divBdr>
        <w:top w:val="none" w:sz="0" w:space="0" w:color="auto"/>
        <w:left w:val="none" w:sz="0" w:space="0" w:color="auto"/>
        <w:bottom w:val="none" w:sz="0" w:space="0" w:color="auto"/>
        <w:right w:val="none" w:sz="0" w:space="0" w:color="auto"/>
      </w:divBdr>
    </w:div>
    <w:div w:id="802114840">
      <w:bodyDiv w:val="1"/>
      <w:marLeft w:val="0"/>
      <w:marRight w:val="0"/>
      <w:marTop w:val="0"/>
      <w:marBottom w:val="0"/>
      <w:divBdr>
        <w:top w:val="none" w:sz="0" w:space="0" w:color="auto"/>
        <w:left w:val="none" w:sz="0" w:space="0" w:color="auto"/>
        <w:bottom w:val="none" w:sz="0" w:space="0" w:color="auto"/>
        <w:right w:val="none" w:sz="0" w:space="0" w:color="auto"/>
      </w:divBdr>
    </w:div>
    <w:div w:id="803229845">
      <w:bodyDiv w:val="1"/>
      <w:marLeft w:val="0"/>
      <w:marRight w:val="0"/>
      <w:marTop w:val="0"/>
      <w:marBottom w:val="0"/>
      <w:divBdr>
        <w:top w:val="none" w:sz="0" w:space="0" w:color="auto"/>
        <w:left w:val="none" w:sz="0" w:space="0" w:color="auto"/>
        <w:bottom w:val="none" w:sz="0" w:space="0" w:color="auto"/>
        <w:right w:val="none" w:sz="0" w:space="0" w:color="auto"/>
      </w:divBdr>
    </w:div>
    <w:div w:id="807207832">
      <w:bodyDiv w:val="1"/>
      <w:marLeft w:val="0"/>
      <w:marRight w:val="0"/>
      <w:marTop w:val="0"/>
      <w:marBottom w:val="0"/>
      <w:divBdr>
        <w:top w:val="none" w:sz="0" w:space="0" w:color="auto"/>
        <w:left w:val="none" w:sz="0" w:space="0" w:color="auto"/>
        <w:bottom w:val="none" w:sz="0" w:space="0" w:color="auto"/>
        <w:right w:val="none" w:sz="0" w:space="0" w:color="auto"/>
      </w:divBdr>
    </w:div>
    <w:div w:id="807863742">
      <w:bodyDiv w:val="1"/>
      <w:marLeft w:val="0"/>
      <w:marRight w:val="0"/>
      <w:marTop w:val="0"/>
      <w:marBottom w:val="0"/>
      <w:divBdr>
        <w:top w:val="none" w:sz="0" w:space="0" w:color="auto"/>
        <w:left w:val="none" w:sz="0" w:space="0" w:color="auto"/>
        <w:bottom w:val="none" w:sz="0" w:space="0" w:color="auto"/>
        <w:right w:val="none" w:sz="0" w:space="0" w:color="auto"/>
      </w:divBdr>
    </w:div>
    <w:div w:id="808135753">
      <w:bodyDiv w:val="1"/>
      <w:marLeft w:val="0"/>
      <w:marRight w:val="0"/>
      <w:marTop w:val="0"/>
      <w:marBottom w:val="0"/>
      <w:divBdr>
        <w:top w:val="none" w:sz="0" w:space="0" w:color="auto"/>
        <w:left w:val="none" w:sz="0" w:space="0" w:color="auto"/>
        <w:bottom w:val="none" w:sz="0" w:space="0" w:color="auto"/>
        <w:right w:val="none" w:sz="0" w:space="0" w:color="auto"/>
      </w:divBdr>
    </w:div>
    <w:div w:id="809635231">
      <w:bodyDiv w:val="1"/>
      <w:marLeft w:val="0"/>
      <w:marRight w:val="0"/>
      <w:marTop w:val="0"/>
      <w:marBottom w:val="0"/>
      <w:divBdr>
        <w:top w:val="none" w:sz="0" w:space="0" w:color="auto"/>
        <w:left w:val="none" w:sz="0" w:space="0" w:color="auto"/>
        <w:bottom w:val="none" w:sz="0" w:space="0" w:color="auto"/>
        <w:right w:val="none" w:sz="0" w:space="0" w:color="auto"/>
      </w:divBdr>
    </w:div>
    <w:div w:id="812333173">
      <w:bodyDiv w:val="1"/>
      <w:marLeft w:val="0"/>
      <w:marRight w:val="0"/>
      <w:marTop w:val="0"/>
      <w:marBottom w:val="0"/>
      <w:divBdr>
        <w:top w:val="none" w:sz="0" w:space="0" w:color="auto"/>
        <w:left w:val="none" w:sz="0" w:space="0" w:color="auto"/>
        <w:bottom w:val="none" w:sz="0" w:space="0" w:color="auto"/>
        <w:right w:val="none" w:sz="0" w:space="0" w:color="auto"/>
      </w:divBdr>
    </w:div>
    <w:div w:id="813453407">
      <w:bodyDiv w:val="1"/>
      <w:marLeft w:val="0"/>
      <w:marRight w:val="0"/>
      <w:marTop w:val="0"/>
      <w:marBottom w:val="0"/>
      <w:divBdr>
        <w:top w:val="none" w:sz="0" w:space="0" w:color="auto"/>
        <w:left w:val="none" w:sz="0" w:space="0" w:color="auto"/>
        <w:bottom w:val="none" w:sz="0" w:space="0" w:color="auto"/>
        <w:right w:val="none" w:sz="0" w:space="0" w:color="auto"/>
      </w:divBdr>
    </w:div>
    <w:div w:id="813989590">
      <w:bodyDiv w:val="1"/>
      <w:marLeft w:val="0"/>
      <w:marRight w:val="0"/>
      <w:marTop w:val="0"/>
      <w:marBottom w:val="0"/>
      <w:divBdr>
        <w:top w:val="none" w:sz="0" w:space="0" w:color="auto"/>
        <w:left w:val="none" w:sz="0" w:space="0" w:color="auto"/>
        <w:bottom w:val="none" w:sz="0" w:space="0" w:color="auto"/>
        <w:right w:val="none" w:sz="0" w:space="0" w:color="auto"/>
      </w:divBdr>
    </w:div>
    <w:div w:id="814492758">
      <w:bodyDiv w:val="1"/>
      <w:marLeft w:val="0"/>
      <w:marRight w:val="0"/>
      <w:marTop w:val="0"/>
      <w:marBottom w:val="0"/>
      <w:divBdr>
        <w:top w:val="none" w:sz="0" w:space="0" w:color="auto"/>
        <w:left w:val="none" w:sz="0" w:space="0" w:color="auto"/>
        <w:bottom w:val="none" w:sz="0" w:space="0" w:color="auto"/>
        <w:right w:val="none" w:sz="0" w:space="0" w:color="auto"/>
      </w:divBdr>
    </w:div>
    <w:div w:id="814758476">
      <w:bodyDiv w:val="1"/>
      <w:marLeft w:val="0"/>
      <w:marRight w:val="0"/>
      <w:marTop w:val="0"/>
      <w:marBottom w:val="0"/>
      <w:divBdr>
        <w:top w:val="none" w:sz="0" w:space="0" w:color="auto"/>
        <w:left w:val="none" w:sz="0" w:space="0" w:color="auto"/>
        <w:bottom w:val="none" w:sz="0" w:space="0" w:color="auto"/>
        <w:right w:val="none" w:sz="0" w:space="0" w:color="auto"/>
      </w:divBdr>
    </w:div>
    <w:div w:id="815881262">
      <w:bodyDiv w:val="1"/>
      <w:marLeft w:val="0"/>
      <w:marRight w:val="0"/>
      <w:marTop w:val="0"/>
      <w:marBottom w:val="0"/>
      <w:divBdr>
        <w:top w:val="none" w:sz="0" w:space="0" w:color="auto"/>
        <w:left w:val="none" w:sz="0" w:space="0" w:color="auto"/>
        <w:bottom w:val="none" w:sz="0" w:space="0" w:color="auto"/>
        <w:right w:val="none" w:sz="0" w:space="0" w:color="auto"/>
      </w:divBdr>
    </w:div>
    <w:div w:id="816148690">
      <w:bodyDiv w:val="1"/>
      <w:marLeft w:val="0"/>
      <w:marRight w:val="0"/>
      <w:marTop w:val="0"/>
      <w:marBottom w:val="0"/>
      <w:divBdr>
        <w:top w:val="none" w:sz="0" w:space="0" w:color="auto"/>
        <w:left w:val="none" w:sz="0" w:space="0" w:color="auto"/>
        <w:bottom w:val="none" w:sz="0" w:space="0" w:color="auto"/>
        <w:right w:val="none" w:sz="0" w:space="0" w:color="auto"/>
      </w:divBdr>
    </w:div>
    <w:div w:id="816188007">
      <w:bodyDiv w:val="1"/>
      <w:marLeft w:val="0"/>
      <w:marRight w:val="0"/>
      <w:marTop w:val="0"/>
      <w:marBottom w:val="0"/>
      <w:divBdr>
        <w:top w:val="none" w:sz="0" w:space="0" w:color="auto"/>
        <w:left w:val="none" w:sz="0" w:space="0" w:color="auto"/>
        <w:bottom w:val="none" w:sz="0" w:space="0" w:color="auto"/>
        <w:right w:val="none" w:sz="0" w:space="0" w:color="auto"/>
      </w:divBdr>
    </w:div>
    <w:div w:id="816458667">
      <w:bodyDiv w:val="1"/>
      <w:marLeft w:val="0"/>
      <w:marRight w:val="0"/>
      <w:marTop w:val="0"/>
      <w:marBottom w:val="0"/>
      <w:divBdr>
        <w:top w:val="none" w:sz="0" w:space="0" w:color="auto"/>
        <w:left w:val="none" w:sz="0" w:space="0" w:color="auto"/>
        <w:bottom w:val="none" w:sz="0" w:space="0" w:color="auto"/>
        <w:right w:val="none" w:sz="0" w:space="0" w:color="auto"/>
      </w:divBdr>
    </w:div>
    <w:div w:id="817069380">
      <w:bodyDiv w:val="1"/>
      <w:marLeft w:val="0"/>
      <w:marRight w:val="0"/>
      <w:marTop w:val="0"/>
      <w:marBottom w:val="0"/>
      <w:divBdr>
        <w:top w:val="none" w:sz="0" w:space="0" w:color="auto"/>
        <w:left w:val="none" w:sz="0" w:space="0" w:color="auto"/>
        <w:bottom w:val="none" w:sz="0" w:space="0" w:color="auto"/>
        <w:right w:val="none" w:sz="0" w:space="0" w:color="auto"/>
      </w:divBdr>
    </w:div>
    <w:div w:id="817454302">
      <w:bodyDiv w:val="1"/>
      <w:marLeft w:val="0"/>
      <w:marRight w:val="0"/>
      <w:marTop w:val="0"/>
      <w:marBottom w:val="0"/>
      <w:divBdr>
        <w:top w:val="none" w:sz="0" w:space="0" w:color="auto"/>
        <w:left w:val="none" w:sz="0" w:space="0" w:color="auto"/>
        <w:bottom w:val="none" w:sz="0" w:space="0" w:color="auto"/>
        <w:right w:val="none" w:sz="0" w:space="0" w:color="auto"/>
      </w:divBdr>
    </w:div>
    <w:div w:id="818034300">
      <w:bodyDiv w:val="1"/>
      <w:marLeft w:val="0"/>
      <w:marRight w:val="0"/>
      <w:marTop w:val="0"/>
      <w:marBottom w:val="0"/>
      <w:divBdr>
        <w:top w:val="none" w:sz="0" w:space="0" w:color="auto"/>
        <w:left w:val="none" w:sz="0" w:space="0" w:color="auto"/>
        <w:bottom w:val="none" w:sz="0" w:space="0" w:color="auto"/>
        <w:right w:val="none" w:sz="0" w:space="0" w:color="auto"/>
      </w:divBdr>
    </w:div>
    <w:div w:id="818157886">
      <w:bodyDiv w:val="1"/>
      <w:marLeft w:val="0"/>
      <w:marRight w:val="0"/>
      <w:marTop w:val="0"/>
      <w:marBottom w:val="0"/>
      <w:divBdr>
        <w:top w:val="none" w:sz="0" w:space="0" w:color="auto"/>
        <w:left w:val="none" w:sz="0" w:space="0" w:color="auto"/>
        <w:bottom w:val="none" w:sz="0" w:space="0" w:color="auto"/>
        <w:right w:val="none" w:sz="0" w:space="0" w:color="auto"/>
      </w:divBdr>
    </w:div>
    <w:div w:id="818687686">
      <w:bodyDiv w:val="1"/>
      <w:marLeft w:val="0"/>
      <w:marRight w:val="0"/>
      <w:marTop w:val="0"/>
      <w:marBottom w:val="0"/>
      <w:divBdr>
        <w:top w:val="none" w:sz="0" w:space="0" w:color="auto"/>
        <w:left w:val="none" w:sz="0" w:space="0" w:color="auto"/>
        <w:bottom w:val="none" w:sz="0" w:space="0" w:color="auto"/>
        <w:right w:val="none" w:sz="0" w:space="0" w:color="auto"/>
      </w:divBdr>
    </w:div>
    <w:div w:id="818883977">
      <w:bodyDiv w:val="1"/>
      <w:marLeft w:val="0"/>
      <w:marRight w:val="0"/>
      <w:marTop w:val="0"/>
      <w:marBottom w:val="0"/>
      <w:divBdr>
        <w:top w:val="none" w:sz="0" w:space="0" w:color="auto"/>
        <w:left w:val="none" w:sz="0" w:space="0" w:color="auto"/>
        <w:bottom w:val="none" w:sz="0" w:space="0" w:color="auto"/>
        <w:right w:val="none" w:sz="0" w:space="0" w:color="auto"/>
      </w:divBdr>
    </w:div>
    <w:div w:id="819007130">
      <w:bodyDiv w:val="1"/>
      <w:marLeft w:val="0"/>
      <w:marRight w:val="0"/>
      <w:marTop w:val="0"/>
      <w:marBottom w:val="0"/>
      <w:divBdr>
        <w:top w:val="none" w:sz="0" w:space="0" w:color="auto"/>
        <w:left w:val="none" w:sz="0" w:space="0" w:color="auto"/>
        <w:bottom w:val="none" w:sz="0" w:space="0" w:color="auto"/>
        <w:right w:val="none" w:sz="0" w:space="0" w:color="auto"/>
      </w:divBdr>
    </w:div>
    <w:div w:id="820002210">
      <w:bodyDiv w:val="1"/>
      <w:marLeft w:val="0"/>
      <w:marRight w:val="0"/>
      <w:marTop w:val="0"/>
      <w:marBottom w:val="0"/>
      <w:divBdr>
        <w:top w:val="none" w:sz="0" w:space="0" w:color="auto"/>
        <w:left w:val="none" w:sz="0" w:space="0" w:color="auto"/>
        <w:bottom w:val="none" w:sz="0" w:space="0" w:color="auto"/>
        <w:right w:val="none" w:sz="0" w:space="0" w:color="auto"/>
      </w:divBdr>
    </w:div>
    <w:div w:id="820192335">
      <w:bodyDiv w:val="1"/>
      <w:marLeft w:val="0"/>
      <w:marRight w:val="0"/>
      <w:marTop w:val="0"/>
      <w:marBottom w:val="0"/>
      <w:divBdr>
        <w:top w:val="none" w:sz="0" w:space="0" w:color="auto"/>
        <w:left w:val="none" w:sz="0" w:space="0" w:color="auto"/>
        <w:bottom w:val="none" w:sz="0" w:space="0" w:color="auto"/>
        <w:right w:val="none" w:sz="0" w:space="0" w:color="auto"/>
      </w:divBdr>
    </w:div>
    <w:div w:id="820996930">
      <w:bodyDiv w:val="1"/>
      <w:marLeft w:val="0"/>
      <w:marRight w:val="0"/>
      <w:marTop w:val="0"/>
      <w:marBottom w:val="0"/>
      <w:divBdr>
        <w:top w:val="none" w:sz="0" w:space="0" w:color="auto"/>
        <w:left w:val="none" w:sz="0" w:space="0" w:color="auto"/>
        <w:bottom w:val="none" w:sz="0" w:space="0" w:color="auto"/>
        <w:right w:val="none" w:sz="0" w:space="0" w:color="auto"/>
      </w:divBdr>
    </w:div>
    <w:div w:id="822352661">
      <w:bodyDiv w:val="1"/>
      <w:marLeft w:val="0"/>
      <w:marRight w:val="0"/>
      <w:marTop w:val="0"/>
      <w:marBottom w:val="0"/>
      <w:divBdr>
        <w:top w:val="none" w:sz="0" w:space="0" w:color="auto"/>
        <w:left w:val="none" w:sz="0" w:space="0" w:color="auto"/>
        <w:bottom w:val="none" w:sz="0" w:space="0" w:color="auto"/>
        <w:right w:val="none" w:sz="0" w:space="0" w:color="auto"/>
      </w:divBdr>
    </w:div>
    <w:div w:id="823617830">
      <w:bodyDiv w:val="1"/>
      <w:marLeft w:val="0"/>
      <w:marRight w:val="0"/>
      <w:marTop w:val="0"/>
      <w:marBottom w:val="0"/>
      <w:divBdr>
        <w:top w:val="none" w:sz="0" w:space="0" w:color="auto"/>
        <w:left w:val="none" w:sz="0" w:space="0" w:color="auto"/>
        <w:bottom w:val="none" w:sz="0" w:space="0" w:color="auto"/>
        <w:right w:val="none" w:sz="0" w:space="0" w:color="auto"/>
      </w:divBdr>
    </w:div>
    <w:div w:id="824124384">
      <w:bodyDiv w:val="1"/>
      <w:marLeft w:val="0"/>
      <w:marRight w:val="0"/>
      <w:marTop w:val="0"/>
      <w:marBottom w:val="0"/>
      <w:divBdr>
        <w:top w:val="none" w:sz="0" w:space="0" w:color="auto"/>
        <w:left w:val="none" w:sz="0" w:space="0" w:color="auto"/>
        <w:bottom w:val="none" w:sz="0" w:space="0" w:color="auto"/>
        <w:right w:val="none" w:sz="0" w:space="0" w:color="auto"/>
      </w:divBdr>
    </w:div>
    <w:div w:id="824782775">
      <w:bodyDiv w:val="1"/>
      <w:marLeft w:val="0"/>
      <w:marRight w:val="0"/>
      <w:marTop w:val="0"/>
      <w:marBottom w:val="0"/>
      <w:divBdr>
        <w:top w:val="none" w:sz="0" w:space="0" w:color="auto"/>
        <w:left w:val="none" w:sz="0" w:space="0" w:color="auto"/>
        <w:bottom w:val="none" w:sz="0" w:space="0" w:color="auto"/>
        <w:right w:val="none" w:sz="0" w:space="0" w:color="auto"/>
      </w:divBdr>
    </w:div>
    <w:div w:id="825169425">
      <w:bodyDiv w:val="1"/>
      <w:marLeft w:val="0"/>
      <w:marRight w:val="0"/>
      <w:marTop w:val="0"/>
      <w:marBottom w:val="0"/>
      <w:divBdr>
        <w:top w:val="none" w:sz="0" w:space="0" w:color="auto"/>
        <w:left w:val="none" w:sz="0" w:space="0" w:color="auto"/>
        <w:bottom w:val="none" w:sz="0" w:space="0" w:color="auto"/>
        <w:right w:val="none" w:sz="0" w:space="0" w:color="auto"/>
      </w:divBdr>
    </w:div>
    <w:div w:id="825972536">
      <w:bodyDiv w:val="1"/>
      <w:marLeft w:val="0"/>
      <w:marRight w:val="0"/>
      <w:marTop w:val="0"/>
      <w:marBottom w:val="0"/>
      <w:divBdr>
        <w:top w:val="none" w:sz="0" w:space="0" w:color="auto"/>
        <w:left w:val="none" w:sz="0" w:space="0" w:color="auto"/>
        <w:bottom w:val="none" w:sz="0" w:space="0" w:color="auto"/>
        <w:right w:val="none" w:sz="0" w:space="0" w:color="auto"/>
      </w:divBdr>
    </w:div>
    <w:div w:id="826243395">
      <w:bodyDiv w:val="1"/>
      <w:marLeft w:val="0"/>
      <w:marRight w:val="0"/>
      <w:marTop w:val="0"/>
      <w:marBottom w:val="0"/>
      <w:divBdr>
        <w:top w:val="none" w:sz="0" w:space="0" w:color="auto"/>
        <w:left w:val="none" w:sz="0" w:space="0" w:color="auto"/>
        <w:bottom w:val="none" w:sz="0" w:space="0" w:color="auto"/>
        <w:right w:val="none" w:sz="0" w:space="0" w:color="auto"/>
      </w:divBdr>
    </w:div>
    <w:div w:id="826554149">
      <w:bodyDiv w:val="1"/>
      <w:marLeft w:val="0"/>
      <w:marRight w:val="0"/>
      <w:marTop w:val="0"/>
      <w:marBottom w:val="0"/>
      <w:divBdr>
        <w:top w:val="none" w:sz="0" w:space="0" w:color="auto"/>
        <w:left w:val="none" w:sz="0" w:space="0" w:color="auto"/>
        <w:bottom w:val="none" w:sz="0" w:space="0" w:color="auto"/>
        <w:right w:val="none" w:sz="0" w:space="0" w:color="auto"/>
      </w:divBdr>
    </w:div>
    <w:div w:id="827793708">
      <w:bodyDiv w:val="1"/>
      <w:marLeft w:val="0"/>
      <w:marRight w:val="0"/>
      <w:marTop w:val="0"/>
      <w:marBottom w:val="0"/>
      <w:divBdr>
        <w:top w:val="none" w:sz="0" w:space="0" w:color="auto"/>
        <w:left w:val="none" w:sz="0" w:space="0" w:color="auto"/>
        <w:bottom w:val="none" w:sz="0" w:space="0" w:color="auto"/>
        <w:right w:val="none" w:sz="0" w:space="0" w:color="auto"/>
      </w:divBdr>
    </w:div>
    <w:div w:id="828136560">
      <w:bodyDiv w:val="1"/>
      <w:marLeft w:val="0"/>
      <w:marRight w:val="0"/>
      <w:marTop w:val="0"/>
      <w:marBottom w:val="0"/>
      <w:divBdr>
        <w:top w:val="none" w:sz="0" w:space="0" w:color="auto"/>
        <w:left w:val="none" w:sz="0" w:space="0" w:color="auto"/>
        <w:bottom w:val="none" w:sz="0" w:space="0" w:color="auto"/>
        <w:right w:val="none" w:sz="0" w:space="0" w:color="auto"/>
      </w:divBdr>
    </w:div>
    <w:div w:id="828523605">
      <w:bodyDiv w:val="1"/>
      <w:marLeft w:val="0"/>
      <w:marRight w:val="0"/>
      <w:marTop w:val="0"/>
      <w:marBottom w:val="0"/>
      <w:divBdr>
        <w:top w:val="none" w:sz="0" w:space="0" w:color="auto"/>
        <w:left w:val="none" w:sz="0" w:space="0" w:color="auto"/>
        <w:bottom w:val="none" w:sz="0" w:space="0" w:color="auto"/>
        <w:right w:val="none" w:sz="0" w:space="0" w:color="auto"/>
      </w:divBdr>
    </w:div>
    <w:div w:id="829491201">
      <w:bodyDiv w:val="1"/>
      <w:marLeft w:val="0"/>
      <w:marRight w:val="0"/>
      <w:marTop w:val="0"/>
      <w:marBottom w:val="0"/>
      <w:divBdr>
        <w:top w:val="none" w:sz="0" w:space="0" w:color="auto"/>
        <w:left w:val="none" w:sz="0" w:space="0" w:color="auto"/>
        <w:bottom w:val="none" w:sz="0" w:space="0" w:color="auto"/>
        <w:right w:val="none" w:sz="0" w:space="0" w:color="auto"/>
      </w:divBdr>
    </w:div>
    <w:div w:id="829637398">
      <w:bodyDiv w:val="1"/>
      <w:marLeft w:val="0"/>
      <w:marRight w:val="0"/>
      <w:marTop w:val="0"/>
      <w:marBottom w:val="0"/>
      <w:divBdr>
        <w:top w:val="none" w:sz="0" w:space="0" w:color="auto"/>
        <w:left w:val="none" w:sz="0" w:space="0" w:color="auto"/>
        <w:bottom w:val="none" w:sz="0" w:space="0" w:color="auto"/>
        <w:right w:val="none" w:sz="0" w:space="0" w:color="auto"/>
      </w:divBdr>
    </w:div>
    <w:div w:id="831335278">
      <w:bodyDiv w:val="1"/>
      <w:marLeft w:val="0"/>
      <w:marRight w:val="0"/>
      <w:marTop w:val="0"/>
      <w:marBottom w:val="0"/>
      <w:divBdr>
        <w:top w:val="none" w:sz="0" w:space="0" w:color="auto"/>
        <w:left w:val="none" w:sz="0" w:space="0" w:color="auto"/>
        <w:bottom w:val="none" w:sz="0" w:space="0" w:color="auto"/>
        <w:right w:val="none" w:sz="0" w:space="0" w:color="auto"/>
      </w:divBdr>
    </w:div>
    <w:div w:id="832717931">
      <w:bodyDiv w:val="1"/>
      <w:marLeft w:val="0"/>
      <w:marRight w:val="0"/>
      <w:marTop w:val="0"/>
      <w:marBottom w:val="0"/>
      <w:divBdr>
        <w:top w:val="none" w:sz="0" w:space="0" w:color="auto"/>
        <w:left w:val="none" w:sz="0" w:space="0" w:color="auto"/>
        <w:bottom w:val="none" w:sz="0" w:space="0" w:color="auto"/>
        <w:right w:val="none" w:sz="0" w:space="0" w:color="auto"/>
      </w:divBdr>
    </w:div>
    <w:div w:id="834300772">
      <w:bodyDiv w:val="1"/>
      <w:marLeft w:val="0"/>
      <w:marRight w:val="0"/>
      <w:marTop w:val="0"/>
      <w:marBottom w:val="0"/>
      <w:divBdr>
        <w:top w:val="none" w:sz="0" w:space="0" w:color="auto"/>
        <w:left w:val="none" w:sz="0" w:space="0" w:color="auto"/>
        <w:bottom w:val="none" w:sz="0" w:space="0" w:color="auto"/>
        <w:right w:val="none" w:sz="0" w:space="0" w:color="auto"/>
      </w:divBdr>
    </w:div>
    <w:div w:id="834301664">
      <w:bodyDiv w:val="1"/>
      <w:marLeft w:val="0"/>
      <w:marRight w:val="0"/>
      <w:marTop w:val="0"/>
      <w:marBottom w:val="0"/>
      <w:divBdr>
        <w:top w:val="none" w:sz="0" w:space="0" w:color="auto"/>
        <w:left w:val="none" w:sz="0" w:space="0" w:color="auto"/>
        <w:bottom w:val="none" w:sz="0" w:space="0" w:color="auto"/>
        <w:right w:val="none" w:sz="0" w:space="0" w:color="auto"/>
      </w:divBdr>
    </w:div>
    <w:div w:id="834494348">
      <w:bodyDiv w:val="1"/>
      <w:marLeft w:val="0"/>
      <w:marRight w:val="0"/>
      <w:marTop w:val="0"/>
      <w:marBottom w:val="0"/>
      <w:divBdr>
        <w:top w:val="none" w:sz="0" w:space="0" w:color="auto"/>
        <w:left w:val="none" w:sz="0" w:space="0" w:color="auto"/>
        <w:bottom w:val="none" w:sz="0" w:space="0" w:color="auto"/>
        <w:right w:val="none" w:sz="0" w:space="0" w:color="auto"/>
      </w:divBdr>
    </w:div>
    <w:div w:id="835413769">
      <w:bodyDiv w:val="1"/>
      <w:marLeft w:val="0"/>
      <w:marRight w:val="0"/>
      <w:marTop w:val="0"/>
      <w:marBottom w:val="0"/>
      <w:divBdr>
        <w:top w:val="none" w:sz="0" w:space="0" w:color="auto"/>
        <w:left w:val="none" w:sz="0" w:space="0" w:color="auto"/>
        <w:bottom w:val="none" w:sz="0" w:space="0" w:color="auto"/>
        <w:right w:val="none" w:sz="0" w:space="0" w:color="auto"/>
      </w:divBdr>
    </w:div>
    <w:div w:id="835536353">
      <w:bodyDiv w:val="1"/>
      <w:marLeft w:val="0"/>
      <w:marRight w:val="0"/>
      <w:marTop w:val="0"/>
      <w:marBottom w:val="0"/>
      <w:divBdr>
        <w:top w:val="none" w:sz="0" w:space="0" w:color="auto"/>
        <w:left w:val="none" w:sz="0" w:space="0" w:color="auto"/>
        <w:bottom w:val="none" w:sz="0" w:space="0" w:color="auto"/>
        <w:right w:val="none" w:sz="0" w:space="0" w:color="auto"/>
      </w:divBdr>
    </w:div>
    <w:div w:id="836112960">
      <w:bodyDiv w:val="1"/>
      <w:marLeft w:val="0"/>
      <w:marRight w:val="0"/>
      <w:marTop w:val="0"/>
      <w:marBottom w:val="0"/>
      <w:divBdr>
        <w:top w:val="none" w:sz="0" w:space="0" w:color="auto"/>
        <w:left w:val="none" w:sz="0" w:space="0" w:color="auto"/>
        <w:bottom w:val="none" w:sz="0" w:space="0" w:color="auto"/>
        <w:right w:val="none" w:sz="0" w:space="0" w:color="auto"/>
      </w:divBdr>
    </w:div>
    <w:div w:id="836462649">
      <w:bodyDiv w:val="1"/>
      <w:marLeft w:val="0"/>
      <w:marRight w:val="0"/>
      <w:marTop w:val="0"/>
      <w:marBottom w:val="0"/>
      <w:divBdr>
        <w:top w:val="none" w:sz="0" w:space="0" w:color="auto"/>
        <w:left w:val="none" w:sz="0" w:space="0" w:color="auto"/>
        <w:bottom w:val="none" w:sz="0" w:space="0" w:color="auto"/>
        <w:right w:val="none" w:sz="0" w:space="0" w:color="auto"/>
      </w:divBdr>
    </w:div>
    <w:div w:id="837311260">
      <w:bodyDiv w:val="1"/>
      <w:marLeft w:val="0"/>
      <w:marRight w:val="0"/>
      <w:marTop w:val="0"/>
      <w:marBottom w:val="0"/>
      <w:divBdr>
        <w:top w:val="none" w:sz="0" w:space="0" w:color="auto"/>
        <w:left w:val="none" w:sz="0" w:space="0" w:color="auto"/>
        <w:bottom w:val="none" w:sz="0" w:space="0" w:color="auto"/>
        <w:right w:val="none" w:sz="0" w:space="0" w:color="auto"/>
      </w:divBdr>
    </w:div>
    <w:div w:id="838619115">
      <w:bodyDiv w:val="1"/>
      <w:marLeft w:val="0"/>
      <w:marRight w:val="0"/>
      <w:marTop w:val="0"/>
      <w:marBottom w:val="0"/>
      <w:divBdr>
        <w:top w:val="none" w:sz="0" w:space="0" w:color="auto"/>
        <w:left w:val="none" w:sz="0" w:space="0" w:color="auto"/>
        <w:bottom w:val="none" w:sz="0" w:space="0" w:color="auto"/>
        <w:right w:val="none" w:sz="0" w:space="0" w:color="auto"/>
      </w:divBdr>
    </w:div>
    <w:div w:id="840195684">
      <w:bodyDiv w:val="1"/>
      <w:marLeft w:val="0"/>
      <w:marRight w:val="0"/>
      <w:marTop w:val="0"/>
      <w:marBottom w:val="0"/>
      <w:divBdr>
        <w:top w:val="none" w:sz="0" w:space="0" w:color="auto"/>
        <w:left w:val="none" w:sz="0" w:space="0" w:color="auto"/>
        <w:bottom w:val="none" w:sz="0" w:space="0" w:color="auto"/>
        <w:right w:val="none" w:sz="0" w:space="0" w:color="auto"/>
      </w:divBdr>
    </w:div>
    <w:div w:id="842479159">
      <w:bodyDiv w:val="1"/>
      <w:marLeft w:val="0"/>
      <w:marRight w:val="0"/>
      <w:marTop w:val="0"/>
      <w:marBottom w:val="0"/>
      <w:divBdr>
        <w:top w:val="none" w:sz="0" w:space="0" w:color="auto"/>
        <w:left w:val="none" w:sz="0" w:space="0" w:color="auto"/>
        <w:bottom w:val="none" w:sz="0" w:space="0" w:color="auto"/>
        <w:right w:val="none" w:sz="0" w:space="0" w:color="auto"/>
      </w:divBdr>
    </w:div>
    <w:div w:id="843283660">
      <w:bodyDiv w:val="1"/>
      <w:marLeft w:val="0"/>
      <w:marRight w:val="0"/>
      <w:marTop w:val="0"/>
      <w:marBottom w:val="0"/>
      <w:divBdr>
        <w:top w:val="none" w:sz="0" w:space="0" w:color="auto"/>
        <w:left w:val="none" w:sz="0" w:space="0" w:color="auto"/>
        <w:bottom w:val="none" w:sz="0" w:space="0" w:color="auto"/>
        <w:right w:val="none" w:sz="0" w:space="0" w:color="auto"/>
      </w:divBdr>
    </w:div>
    <w:div w:id="843403156">
      <w:bodyDiv w:val="1"/>
      <w:marLeft w:val="0"/>
      <w:marRight w:val="0"/>
      <w:marTop w:val="0"/>
      <w:marBottom w:val="0"/>
      <w:divBdr>
        <w:top w:val="none" w:sz="0" w:space="0" w:color="auto"/>
        <w:left w:val="none" w:sz="0" w:space="0" w:color="auto"/>
        <w:bottom w:val="none" w:sz="0" w:space="0" w:color="auto"/>
        <w:right w:val="none" w:sz="0" w:space="0" w:color="auto"/>
      </w:divBdr>
      <w:divsChild>
        <w:div w:id="2040735111">
          <w:marLeft w:val="0"/>
          <w:marRight w:val="0"/>
          <w:marTop w:val="0"/>
          <w:marBottom w:val="0"/>
          <w:divBdr>
            <w:top w:val="none" w:sz="0" w:space="0" w:color="auto"/>
            <w:left w:val="none" w:sz="0" w:space="0" w:color="auto"/>
            <w:bottom w:val="none" w:sz="0" w:space="0" w:color="auto"/>
            <w:right w:val="none" w:sz="0" w:space="0" w:color="auto"/>
          </w:divBdr>
          <w:divsChild>
            <w:div w:id="7753693">
              <w:marLeft w:val="0"/>
              <w:marRight w:val="0"/>
              <w:marTop w:val="0"/>
              <w:marBottom w:val="0"/>
              <w:divBdr>
                <w:top w:val="none" w:sz="0" w:space="0" w:color="auto"/>
                <w:left w:val="none" w:sz="0" w:space="0" w:color="auto"/>
                <w:bottom w:val="none" w:sz="0" w:space="0" w:color="auto"/>
                <w:right w:val="none" w:sz="0" w:space="0" w:color="auto"/>
              </w:divBdr>
              <w:divsChild>
                <w:div w:id="16022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91068">
      <w:bodyDiv w:val="1"/>
      <w:marLeft w:val="0"/>
      <w:marRight w:val="0"/>
      <w:marTop w:val="0"/>
      <w:marBottom w:val="0"/>
      <w:divBdr>
        <w:top w:val="none" w:sz="0" w:space="0" w:color="auto"/>
        <w:left w:val="none" w:sz="0" w:space="0" w:color="auto"/>
        <w:bottom w:val="none" w:sz="0" w:space="0" w:color="auto"/>
        <w:right w:val="none" w:sz="0" w:space="0" w:color="auto"/>
      </w:divBdr>
    </w:div>
    <w:div w:id="843788765">
      <w:bodyDiv w:val="1"/>
      <w:marLeft w:val="0"/>
      <w:marRight w:val="0"/>
      <w:marTop w:val="0"/>
      <w:marBottom w:val="0"/>
      <w:divBdr>
        <w:top w:val="none" w:sz="0" w:space="0" w:color="auto"/>
        <w:left w:val="none" w:sz="0" w:space="0" w:color="auto"/>
        <w:bottom w:val="none" w:sz="0" w:space="0" w:color="auto"/>
        <w:right w:val="none" w:sz="0" w:space="0" w:color="auto"/>
      </w:divBdr>
    </w:div>
    <w:div w:id="844128275">
      <w:bodyDiv w:val="1"/>
      <w:marLeft w:val="0"/>
      <w:marRight w:val="0"/>
      <w:marTop w:val="0"/>
      <w:marBottom w:val="0"/>
      <w:divBdr>
        <w:top w:val="none" w:sz="0" w:space="0" w:color="auto"/>
        <w:left w:val="none" w:sz="0" w:space="0" w:color="auto"/>
        <w:bottom w:val="none" w:sz="0" w:space="0" w:color="auto"/>
        <w:right w:val="none" w:sz="0" w:space="0" w:color="auto"/>
      </w:divBdr>
    </w:div>
    <w:div w:id="845830413">
      <w:bodyDiv w:val="1"/>
      <w:marLeft w:val="0"/>
      <w:marRight w:val="0"/>
      <w:marTop w:val="0"/>
      <w:marBottom w:val="0"/>
      <w:divBdr>
        <w:top w:val="none" w:sz="0" w:space="0" w:color="auto"/>
        <w:left w:val="none" w:sz="0" w:space="0" w:color="auto"/>
        <w:bottom w:val="none" w:sz="0" w:space="0" w:color="auto"/>
        <w:right w:val="none" w:sz="0" w:space="0" w:color="auto"/>
      </w:divBdr>
    </w:div>
    <w:div w:id="846402539">
      <w:bodyDiv w:val="1"/>
      <w:marLeft w:val="0"/>
      <w:marRight w:val="0"/>
      <w:marTop w:val="0"/>
      <w:marBottom w:val="0"/>
      <w:divBdr>
        <w:top w:val="none" w:sz="0" w:space="0" w:color="auto"/>
        <w:left w:val="none" w:sz="0" w:space="0" w:color="auto"/>
        <w:bottom w:val="none" w:sz="0" w:space="0" w:color="auto"/>
        <w:right w:val="none" w:sz="0" w:space="0" w:color="auto"/>
      </w:divBdr>
    </w:div>
    <w:div w:id="848834229">
      <w:bodyDiv w:val="1"/>
      <w:marLeft w:val="0"/>
      <w:marRight w:val="0"/>
      <w:marTop w:val="0"/>
      <w:marBottom w:val="0"/>
      <w:divBdr>
        <w:top w:val="none" w:sz="0" w:space="0" w:color="auto"/>
        <w:left w:val="none" w:sz="0" w:space="0" w:color="auto"/>
        <w:bottom w:val="none" w:sz="0" w:space="0" w:color="auto"/>
        <w:right w:val="none" w:sz="0" w:space="0" w:color="auto"/>
      </w:divBdr>
    </w:div>
    <w:div w:id="850336138">
      <w:bodyDiv w:val="1"/>
      <w:marLeft w:val="0"/>
      <w:marRight w:val="0"/>
      <w:marTop w:val="0"/>
      <w:marBottom w:val="0"/>
      <w:divBdr>
        <w:top w:val="none" w:sz="0" w:space="0" w:color="auto"/>
        <w:left w:val="none" w:sz="0" w:space="0" w:color="auto"/>
        <w:bottom w:val="none" w:sz="0" w:space="0" w:color="auto"/>
        <w:right w:val="none" w:sz="0" w:space="0" w:color="auto"/>
      </w:divBdr>
    </w:div>
    <w:div w:id="850610276">
      <w:bodyDiv w:val="1"/>
      <w:marLeft w:val="0"/>
      <w:marRight w:val="0"/>
      <w:marTop w:val="0"/>
      <w:marBottom w:val="0"/>
      <w:divBdr>
        <w:top w:val="none" w:sz="0" w:space="0" w:color="auto"/>
        <w:left w:val="none" w:sz="0" w:space="0" w:color="auto"/>
        <w:bottom w:val="none" w:sz="0" w:space="0" w:color="auto"/>
        <w:right w:val="none" w:sz="0" w:space="0" w:color="auto"/>
      </w:divBdr>
    </w:div>
    <w:div w:id="851146506">
      <w:bodyDiv w:val="1"/>
      <w:marLeft w:val="0"/>
      <w:marRight w:val="0"/>
      <w:marTop w:val="0"/>
      <w:marBottom w:val="0"/>
      <w:divBdr>
        <w:top w:val="none" w:sz="0" w:space="0" w:color="auto"/>
        <w:left w:val="none" w:sz="0" w:space="0" w:color="auto"/>
        <w:bottom w:val="none" w:sz="0" w:space="0" w:color="auto"/>
        <w:right w:val="none" w:sz="0" w:space="0" w:color="auto"/>
      </w:divBdr>
    </w:div>
    <w:div w:id="853152382">
      <w:bodyDiv w:val="1"/>
      <w:marLeft w:val="0"/>
      <w:marRight w:val="0"/>
      <w:marTop w:val="0"/>
      <w:marBottom w:val="0"/>
      <w:divBdr>
        <w:top w:val="none" w:sz="0" w:space="0" w:color="auto"/>
        <w:left w:val="none" w:sz="0" w:space="0" w:color="auto"/>
        <w:bottom w:val="none" w:sz="0" w:space="0" w:color="auto"/>
        <w:right w:val="none" w:sz="0" w:space="0" w:color="auto"/>
      </w:divBdr>
      <w:divsChild>
        <w:div w:id="95643216">
          <w:marLeft w:val="547"/>
          <w:marRight w:val="0"/>
          <w:marTop w:val="0"/>
          <w:marBottom w:val="60"/>
          <w:divBdr>
            <w:top w:val="none" w:sz="0" w:space="0" w:color="auto"/>
            <w:left w:val="none" w:sz="0" w:space="0" w:color="auto"/>
            <w:bottom w:val="none" w:sz="0" w:space="0" w:color="auto"/>
            <w:right w:val="none" w:sz="0" w:space="0" w:color="auto"/>
          </w:divBdr>
        </w:div>
        <w:div w:id="157422560">
          <w:marLeft w:val="547"/>
          <w:marRight w:val="0"/>
          <w:marTop w:val="0"/>
          <w:marBottom w:val="60"/>
          <w:divBdr>
            <w:top w:val="none" w:sz="0" w:space="0" w:color="auto"/>
            <w:left w:val="none" w:sz="0" w:space="0" w:color="auto"/>
            <w:bottom w:val="none" w:sz="0" w:space="0" w:color="auto"/>
            <w:right w:val="none" w:sz="0" w:space="0" w:color="auto"/>
          </w:divBdr>
        </w:div>
        <w:div w:id="339233869">
          <w:marLeft w:val="547"/>
          <w:marRight w:val="0"/>
          <w:marTop w:val="0"/>
          <w:marBottom w:val="60"/>
          <w:divBdr>
            <w:top w:val="none" w:sz="0" w:space="0" w:color="auto"/>
            <w:left w:val="none" w:sz="0" w:space="0" w:color="auto"/>
            <w:bottom w:val="none" w:sz="0" w:space="0" w:color="auto"/>
            <w:right w:val="none" w:sz="0" w:space="0" w:color="auto"/>
          </w:divBdr>
        </w:div>
        <w:div w:id="348215781">
          <w:marLeft w:val="547"/>
          <w:marRight w:val="0"/>
          <w:marTop w:val="0"/>
          <w:marBottom w:val="60"/>
          <w:divBdr>
            <w:top w:val="none" w:sz="0" w:space="0" w:color="auto"/>
            <w:left w:val="none" w:sz="0" w:space="0" w:color="auto"/>
            <w:bottom w:val="none" w:sz="0" w:space="0" w:color="auto"/>
            <w:right w:val="none" w:sz="0" w:space="0" w:color="auto"/>
          </w:divBdr>
        </w:div>
        <w:div w:id="503934090">
          <w:marLeft w:val="547"/>
          <w:marRight w:val="0"/>
          <w:marTop w:val="0"/>
          <w:marBottom w:val="60"/>
          <w:divBdr>
            <w:top w:val="none" w:sz="0" w:space="0" w:color="auto"/>
            <w:left w:val="none" w:sz="0" w:space="0" w:color="auto"/>
            <w:bottom w:val="none" w:sz="0" w:space="0" w:color="auto"/>
            <w:right w:val="none" w:sz="0" w:space="0" w:color="auto"/>
          </w:divBdr>
        </w:div>
        <w:div w:id="1324119648">
          <w:marLeft w:val="547"/>
          <w:marRight w:val="0"/>
          <w:marTop w:val="0"/>
          <w:marBottom w:val="60"/>
          <w:divBdr>
            <w:top w:val="none" w:sz="0" w:space="0" w:color="auto"/>
            <w:left w:val="none" w:sz="0" w:space="0" w:color="auto"/>
            <w:bottom w:val="none" w:sz="0" w:space="0" w:color="auto"/>
            <w:right w:val="none" w:sz="0" w:space="0" w:color="auto"/>
          </w:divBdr>
        </w:div>
        <w:div w:id="1422533007">
          <w:marLeft w:val="547"/>
          <w:marRight w:val="0"/>
          <w:marTop w:val="0"/>
          <w:marBottom w:val="60"/>
          <w:divBdr>
            <w:top w:val="none" w:sz="0" w:space="0" w:color="auto"/>
            <w:left w:val="none" w:sz="0" w:space="0" w:color="auto"/>
            <w:bottom w:val="none" w:sz="0" w:space="0" w:color="auto"/>
            <w:right w:val="none" w:sz="0" w:space="0" w:color="auto"/>
          </w:divBdr>
        </w:div>
        <w:div w:id="1478647746">
          <w:marLeft w:val="547"/>
          <w:marRight w:val="0"/>
          <w:marTop w:val="0"/>
          <w:marBottom w:val="60"/>
          <w:divBdr>
            <w:top w:val="none" w:sz="0" w:space="0" w:color="auto"/>
            <w:left w:val="none" w:sz="0" w:space="0" w:color="auto"/>
            <w:bottom w:val="none" w:sz="0" w:space="0" w:color="auto"/>
            <w:right w:val="none" w:sz="0" w:space="0" w:color="auto"/>
          </w:divBdr>
        </w:div>
        <w:div w:id="1531138901">
          <w:marLeft w:val="547"/>
          <w:marRight w:val="0"/>
          <w:marTop w:val="0"/>
          <w:marBottom w:val="60"/>
          <w:divBdr>
            <w:top w:val="none" w:sz="0" w:space="0" w:color="auto"/>
            <w:left w:val="none" w:sz="0" w:space="0" w:color="auto"/>
            <w:bottom w:val="none" w:sz="0" w:space="0" w:color="auto"/>
            <w:right w:val="none" w:sz="0" w:space="0" w:color="auto"/>
          </w:divBdr>
        </w:div>
        <w:div w:id="1814250935">
          <w:marLeft w:val="547"/>
          <w:marRight w:val="0"/>
          <w:marTop w:val="0"/>
          <w:marBottom w:val="60"/>
          <w:divBdr>
            <w:top w:val="none" w:sz="0" w:space="0" w:color="auto"/>
            <w:left w:val="none" w:sz="0" w:space="0" w:color="auto"/>
            <w:bottom w:val="none" w:sz="0" w:space="0" w:color="auto"/>
            <w:right w:val="none" w:sz="0" w:space="0" w:color="auto"/>
          </w:divBdr>
        </w:div>
        <w:div w:id="2048798001">
          <w:marLeft w:val="547"/>
          <w:marRight w:val="0"/>
          <w:marTop w:val="0"/>
          <w:marBottom w:val="60"/>
          <w:divBdr>
            <w:top w:val="none" w:sz="0" w:space="0" w:color="auto"/>
            <w:left w:val="none" w:sz="0" w:space="0" w:color="auto"/>
            <w:bottom w:val="none" w:sz="0" w:space="0" w:color="auto"/>
            <w:right w:val="none" w:sz="0" w:space="0" w:color="auto"/>
          </w:divBdr>
        </w:div>
        <w:div w:id="2083870243">
          <w:marLeft w:val="547"/>
          <w:marRight w:val="0"/>
          <w:marTop w:val="0"/>
          <w:marBottom w:val="60"/>
          <w:divBdr>
            <w:top w:val="none" w:sz="0" w:space="0" w:color="auto"/>
            <w:left w:val="none" w:sz="0" w:space="0" w:color="auto"/>
            <w:bottom w:val="none" w:sz="0" w:space="0" w:color="auto"/>
            <w:right w:val="none" w:sz="0" w:space="0" w:color="auto"/>
          </w:divBdr>
        </w:div>
        <w:div w:id="2133670643">
          <w:marLeft w:val="547"/>
          <w:marRight w:val="0"/>
          <w:marTop w:val="0"/>
          <w:marBottom w:val="60"/>
          <w:divBdr>
            <w:top w:val="none" w:sz="0" w:space="0" w:color="auto"/>
            <w:left w:val="none" w:sz="0" w:space="0" w:color="auto"/>
            <w:bottom w:val="none" w:sz="0" w:space="0" w:color="auto"/>
            <w:right w:val="none" w:sz="0" w:space="0" w:color="auto"/>
          </w:divBdr>
        </w:div>
      </w:divsChild>
    </w:div>
    <w:div w:id="853345681">
      <w:bodyDiv w:val="1"/>
      <w:marLeft w:val="0"/>
      <w:marRight w:val="0"/>
      <w:marTop w:val="0"/>
      <w:marBottom w:val="0"/>
      <w:divBdr>
        <w:top w:val="none" w:sz="0" w:space="0" w:color="auto"/>
        <w:left w:val="none" w:sz="0" w:space="0" w:color="auto"/>
        <w:bottom w:val="none" w:sz="0" w:space="0" w:color="auto"/>
        <w:right w:val="none" w:sz="0" w:space="0" w:color="auto"/>
      </w:divBdr>
    </w:div>
    <w:div w:id="853954418">
      <w:bodyDiv w:val="1"/>
      <w:marLeft w:val="0"/>
      <w:marRight w:val="0"/>
      <w:marTop w:val="0"/>
      <w:marBottom w:val="0"/>
      <w:divBdr>
        <w:top w:val="none" w:sz="0" w:space="0" w:color="auto"/>
        <w:left w:val="none" w:sz="0" w:space="0" w:color="auto"/>
        <w:bottom w:val="none" w:sz="0" w:space="0" w:color="auto"/>
        <w:right w:val="none" w:sz="0" w:space="0" w:color="auto"/>
      </w:divBdr>
    </w:div>
    <w:div w:id="853961277">
      <w:bodyDiv w:val="1"/>
      <w:marLeft w:val="0"/>
      <w:marRight w:val="0"/>
      <w:marTop w:val="0"/>
      <w:marBottom w:val="0"/>
      <w:divBdr>
        <w:top w:val="none" w:sz="0" w:space="0" w:color="auto"/>
        <w:left w:val="none" w:sz="0" w:space="0" w:color="auto"/>
        <w:bottom w:val="none" w:sz="0" w:space="0" w:color="auto"/>
        <w:right w:val="none" w:sz="0" w:space="0" w:color="auto"/>
      </w:divBdr>
    </w:div>
    <w:div w:id="854031416">
      <w:bodyDiv w:val="1"/>
      <w:marLeft w:val="0"/>
      <w:marRight w:val="0"/>
      <w:marTop w:val="0"/>
      <w:marBottom w:val="0"/>
      <w:divBdr>
        <w:top w:val="none" w:sz="0" w:space="0" w:color="auto"/>
        <w:left w:val="none" w:sz="0" w:space="0" w:color="auto"/>
        <w:bottom w:val="none" w:sz="0" w:space="0" w:color="auto"/>
        <w:right w:val="none" w:sz="0" w:space="0" w:color="auto"/>
      </w:divBdr>
    </w:div>
    <w:div w:id="854348475">
      <w:bodyDiv w:val="1"/>
      <w:marLeft w:val="0"/>
      <w:marRight w:val="0"/>
      <w:marTop w:val="0"/>
      <w:marBottom w:val="0"/>
      <w:divBdr>
        <w:top w:val="none" w:sz="0" w:space="0" w:color="auto"/>
        <w:left w:val="none" w:sz="0" w:space="0" w:color="auto"/>
        <w:bottom w:val="none" w:sz="0" w:space="0" w:color="auto"/>
        <w:right w:val="none" w:sz="0" w:space="0" w:color="auto"/>
      </w:divBdr>
    </w:div>
    <w:div w:id="854465656">
      <w:bodyDiv w:val="1"/>
      <w:marLeft w:val="0"/>
      <w:marRight w:val="0"/>
      <w:marTop w:val="0"/>
      <w:marBottom w:val="0"/>
      <w:divBdr>
        <w:top w:val="none" w:sz="0" w:space="0" w:color="auto"/>
        <w:left w:val="none" w:sz="0" w:space="0" w:color="auto"/>
        <w:bottom w:val="none" w:sz="0" w:space="0" w:color="auto"/>
        <w:right w:val="none" w:sz="0" w:space="0" w:color="auto"/>
      </w:divBdr>
    </w:div>
    <w:div w:id="854803428">
      <w:bodyDiv w:val="1"/>
      <w:marLeft w:val="0"/>
      <w:marRight w:val="0"/>
      <w:marTop w:val="0"/>
      <w:marBottom w:val="0"/>
      <w:divBdr>
        <w:top w:val="none" w:sz="0" w:space="0" w:color="auto"/>
        <w:left w:val="none" w:sz="0" w:space="0" w:color="auto"/>
        <w:bottom w:val="none" w:sz="0" w:space="0" w:color="auto"/>
        <w:right w:val="none" w:sz="0" w:space="0" w:color="auto"/>
      </w:divBdr>
    </w:div>
    <w:div w:id="855118359">
      <w:bodyDiv w:val="1"/>
      <w:marLeft w:val="0"/>
      <w:marRight w:val="0"/>
      <w:marTop w:val="0"/>
      <w:marBottom w:val="0"/>
      <w:divBdr>
        <w:top w:val="none" w:sz="0" w:space="0" w:color="auto"/>
        <w:left w:val="none" w:sz="0" w:space="0" w:color="auto"/>
        <w:bottom w:val="none" w:sz="0" w:space="0" w:color="auto"/>
        <w:right w:val="none" w:sz="0" w:space="0" w:color="auto"/>
      </w:divBdr>
    </w:div>
    <w:div w:id="855773287">
      <w:bodyDiv w:val="1"/>
      <w:marLeft w:val="0"/>
      <w:marRight w:val="0"/>
      <w:marTop w:val="0"/>
      <w:marBottom w:val="0"/>
      <w:divBdr>
        <w:top w:val="none" w:sz="0" w:space="0" w:color="auto"/>
        <w:left w:val="none" w:sz="0" w:space="0" w:color="auto"/>
        <w:bottom w:val="none" w:sz="0" w:space="0" w:color="auto"/>
        <w:right w:val="none" w:sz="0" w:space="0" w:color="auto"/>
      </w:divBdr>
    </w:div>
    <w:div w:id="855924920">
      <w:bodyDiv w:val="1"/>
      <w:marLeft w:val="0"/>
      <w:marRight w:val="0"/>
      <w:marTop w:val="0"/>
      <w:marBottom w:val="0"/>
      <w:divBdr>
        <w:top w:val="none" w:sz="0" w:space="0" w:color="auto"/>
        <w:left w:val="none" w:sz="0" w:space="0" w:color="auto"/>
        <w:bottom w:val="none" w:sz="0" w:space="0" w:color="auto"/>
        <w:right w:val="none" w:sz="0" w:space="0" w:color="auto"/>
      </w:divBdr>
    </w:div>
    <w:div w:id="856818232">
      <w:bodyDiv w:val="1"/>
      <w:marLeft w:val="0"/>
      <w:marRight w:val="0"/>
      <w:marTop w:val="0"/>
      <w:marBottom w:val="0"/>
      <w:divBdr>
        <w:top w:val="none" w:sz="0" w:space="0" w:color="auto"/>
        <w:left w:val="none" w:sz="0" w:space="0" w:color="auto"/>
        <w:bottom w:val="none" w:sz="0" w:space="0" w:color="auto"/>
        <w:right w:val="none" w:sz="0" w:space="0" w:color="auto"/>
      </w:divBdr>
    </w:div>
    <w:div w:id="856962567">
      <w:bodyDiv w:val="1"/>
      <w:marLeft w:val="0"/>
      <w:marRight w:val="0"/>
      <w:marTop w:val="0"/>
      <w:marBottom w:val="0"/>
      <w:divBdr>
        <w:top w:val="none" w:sz="0" w:space="0" w:color="auto"/>
        <w:left w:val="none" w:sz="0" w:space="0" w:color="auto"/>
        <w:bottom w:val="none" w:sz="0" w:space="0" w:color="auto"/>
        <w:right w:val="none" w:sz="0" w:space="0" w:color="auto"/>
      </w:divBdr>
    </w:div>
    <w:div w:id="857230705">
      <w:bodyDiv w:val="1"/>
      <w:marLeft w:val="0"/>
      <w:marRight w:val="0"/>
      <w:marTop w:val="0"/>
      <w:marBottom w:val="0"/>
      <w:divBdr>
        <w:top w:val="none" w:sz="0" w:space="0" w:color="auto"/>
        <w:left w:val="none" w:sz="0" w:space="0" w:color="auto"/>
        <w:bottom w:val="none" w:sz="0" w:space="0" w:color="auto"/>
        <w:right w:val="none" w:sz="0" w:space="0" w:color="auto"/>
      </w:divBdr>
    </w:div>
    <w:div w:id="858395474">
      <w:bodyDiv w:val="1"/>
      <w:marLeft w:val="0"/>
      <w:marRight w:val="0"/>
      <w:marTop w:val="0"/>
      <w:marBottom w:val="0"/>
      <w:divBdr>
        <w:top w:val="none" w:sz="0" w:space="0" w:color="auto"/>
        <w:left w:val="none" w:sz="0" w:space="0" w:color="auto"/>
        <w:bottom w:val="none" w:sz="0" w:space="0" w:color="auto"/>
        <w:right w:val="none" w:sz="0" w:space="0" w:color="auto"/>
      </w:divBdr>
    </w:div>
    <w:div w:id="858397034">
      <w:bodyDiv w:val="1"/>
      <w:marLeft w:val="0"/>
      <w:marRight w:val="0"/>
      <w:marTop w:val="0"/>
      <w:marBottom w:val="0"/>
      <w:divBdr>
        <w:top w:val="none" w:sz="0" w:space="0" w:color="auto"/>
        <w:left w:val="none" w:sz="0" w:space="0" w:color="auto"/>
        <w:bottom w:val="none" w:sz="0" w:space="0" w:color="auto"/>
        <w:right w:val="none" w:sz="0" w:space="0" w:color="auto"/>
      </w:divBdr>
    </w:div>
    <w:div w:id="858809449">
      <w:bodyDiv w:val="1"/>
      <w:marLeft w:val="0"/>
      <w:marRight w:val="0"/>
      <w:marTop w:val="0"/>
      <w:marBottom w:val="0"/>
      <w:divBdr>
        <w:top w:val="none" w:sz="0" w:space="0" w:color="auto"/>
        <w:left w:val="none" w:sz="0" w:space="0" w:color="auto"/>
        <w:bottom w:val="none" w:sz="0" w:space="0" w:color="auto"/>
        <w:right w:val="none" w:sz="0" w:space="0" w:color="auto"/>
      </w:divBdr>
    </w:div>
    <w:div w:id="859323102">
      <w:bodyDiv w:val="1"/>
      <w:marLeft w:val="0"/>
      <w:marRight w:val="0"/>
      <w:marTop w:val="0"/>
      <w:marBottom w:val="0"/>
      <w:divBdr>
        <w:top w:val="none" w:sz="0" w:space="0" w:color="auto"/>
        <w:left w:val="none" w:sz="0" w:space="0" w:color="auto"/>
        <w:bottom w:val="none" w:sz="0" w:space="0" w:color="auto"/>
        <w:right w:val="none" w:sz="0" w:space="0" w:color="auto"/>
      </w:divBdr>
    </w:div>
    <w:div w:id="860358261">
      <w:bodyDiv w:val="1"/>
      <w:marLeft w:val="0"/>
      <w:marRight w:val="0"/>
      <w:marTop w:val="0"/>
      <w:marBottom w:val="0"/>
      <w:divBdr>
        <w:top w:val="none" w:sz="0" w:space="0" w:color="auto"/>
        <w:left w:val="none" w:sz="0" w:space="0" w:color="auto"/>
        <w:bottom w:val="none" w:sz="0" w:space="0" w:color="auto"/>
        <w:right w:val="none" w:sz="0" w:space="0" w:color="auto"/>
      </w:divBdr>
    </w:div>
    <w:div w:id="861237362">
      <w:bodyDiv w:val="1"/>
      <w:marLeft w:val="0"/>
      <w:marRight w:val="0"/>
      <w:marTop w:val="0"/>
      <w:marBottom w:val="0"/>
      <w:divBdr>
        <w:top w:val="none" w:sz="0" w:space="0" w:color="auto"/>
        <w:left w:val="none" w:sz="0" w:space="0" w:color="auto"/>
        <w:bottom w:val="none" w:sz="0" w:space="0" w:color="auto"/>
        <w:right w:val="none" w:sz="0" w:space="0" w:color="auto"/>
      </w:divBdr>
    </w:div>
    <w:div w:id="861865710">
      <w:bodyDiv w:val="1"/>
      <w:marLeft w:val="0"/>
      <w:marRight w:val="0"/>
      <w:marTop w:val="0"/>
      <w:marBottom w:val="0"/>
      <w:divBdr>
        <w:top w:val="none" w:sz="0" w:space="0" w:color="auto"/>
        <w:left w:val="none" w:sz="0" w:space="0" w:color="auto"/>
        <w:bottom w:val="none" w:sz="0" w:space="0" w:color="auto"/>
        <w:right w:val="none" w:sz="0" w:space="0" w:color="auto"/>
      </w:divBdr>
    </w:div>
    <w:div w:id="861867290">
      <w:bodyDiv w:val="1"/>
      <w:marLeft w:val="0"/>
      <w:marRight w:val="0"/>
      <w:marTop w:val="0"/>
      <w:marBottom w:val="0"/>
      <w:divBdr>
        <w:top w:val="none" w:sz="0" w:space="0" w:color="auto"/>
        <w:left w:val="none" w:sz="0" w:space="0" w:color="auto"/>
        <w:bottom w:val="none" w:sz="0" w:space="0" w:color="auto"/>
        <w:right w:val="none" w:sz="0" w:space="0" w:color="auto"/>
      </w:divBdr>
    </w:div>
    <w:div w:id="862014533">
      <w:bodyDiv w:val="1"/>
      <w:marLeft w:val="0"/>
      <w:marRight w:val="0"/>
      <w:marTop w:val="0"/>
      <w:marBottom w:val="0"/>
      <w:divBdr>
        <w:top w:val="none" w:sz="0" w:space="0" w:color="auto"/>
        <w:left w:val="none" w:sz="0" w:space="0" w:color="auto"/>
        <w:bottom w:val="none" w:sz="0" w:space="0" w:color="auto"/>
        <w:right w:val="none" w:sz="0" w:space="0" w:color="auto"/>
      </w:divBdr>
    </w:div>
    <w:div w:id="862403479">
      <w:bodyDiv w:val="1"/>
      <w:marLeft w:val="0"/>
      <w:marRight w:val="0"/>
      <w:marTop w:val="0"/>
      <w:marBottom w:val="0"/>
      <w:divBdr>
        <w:top w:val="none" w:sz="0" w:space="0" w:color="auto"/>
        <w:left w:val="none" w:sz="0" w:space="0" w:color="auto"/>
        <w:bottom w:val="none" w:sz="0" w:space="0" w:color="auto"/>
        <w:right w:val="none" w:sz="0" w:space="0" w:color="auto"/>
      </w:divBdr>
    </w:div>
    <w:div w:id="865950207">
      <w:bodyDiv w:val="1"/>
      <w:marLeft w:val="0"/>
      <w:marRight w:val="0"/>
      <w:marTop w:val="0"/>
      <w:marBottom w:val="0"/>
      <w:divBdr>
        <w:top w:val="none" w:sz="0" w:space="0" w:color="auto"/>
        <w:left w:val="none" w:sz="0" w:space="0" w:color="auto"/>
        <w:bottom w:val="none" w:sz="0" w:space="0" w:color="auto"/>
        <w:right w:val="none" w:sz="0" w:space="0" w:color="auto"/>
      </w:divBdr>
    </w:div>
    <w:div w:id="867764086">
      <w:bodyDiv w:val="1"/>
      <w:marLeft w:val="0"/>
      <w:marRight w:val="0"/>
      <w:marTop w:val="0"/>
      <w:marBottom w:val="0"/>
      <w:divBdr>
        <w:top w:val="none" w:sz="0" w:space="0" w:color="auto"/>
        <w:left w:val="none" w:sz="0" w:space="0" w:color="auto"/>
        <w:bottom w:val="none" w:sz="0" w:space="0" w:color="auto"/>
        <w:right w:val="none" w:sz="0" w:space="0" w:color="auto"/>
      </w:divBdr>
    </w:div>
    <w:div w:id="868878156">
      <w:bodyDiv w:val="1"/>
      <w:marLeft w:val="0"/>
      <w:marRight w:val="0"/>
      <w:marTop w:val="0"/>
      <w:marBottom w:val="0"/>
      <w:divBdr>
        <w:top w:val="none" w:sz="0" w:space="0" w:color="auto"/>
        <w:left w:val="none" w:sz="0" w:space="0" w:color="auto"/>
        <w:bottom w:val="none" w:sz="0" w:space="0" w:color="auto"/>
        <w:right w:val="none" w:sz="0" w:space="0" w:color="auto"/>
      </w:divBdr>
    </w:div>
    <w:div w:id="868907525">
      <w:bodyDiv w:val="1"/>
      <w:marLeft w:val="0"/>
      <w:marRight w:val="0"/>
      <w:marTop w:val="0"/>
      <w:marBottom w:val="0"/>
      <w:divBdr>
        <w:top w:val="none" w:sz="0" w:space="0" w:color="auto"/>
        <w:left w:val="none" w:sz="0" w:space="0" w:color="auto"/>
        <w:bottom w:val="none" w:sz="0" w:space="0" w:color="auto"/>
        <w:right w:val="none" w:sz="0" w:space="0" w:color="auto"/>
      </w:divBdr>
    </w:div>
    <w:div w:id="869879166">
      <w:bodyDiv w:val="1"/>
      <w:marLeft w:val="0"/>
      <w:marRight w:val="0"/>
      <w:marTop w:val="0"/>
      <w:marBottom w:val="0"/>
      <w:divBdr>
        <w:top w:val="none" w:sz="0" w:space="0" w:color="auto"/>
        <w:left w:val="none" w:sz="0" w:space="0" w:color="auto"/>
        <w:bottom w:val="none" w:sz="0" w:space="0" w:color="auto"/>
        <w:right w:val="none" w:sz="0" w:space="0" w:color="auto"/>
      </w:divBdr>
    </w:div>
    <w:div w:id="870529547">
      <w:bodyDiv w:val="1"/>
      <w:marLeft w:val="0"/>
      <w:marRight w:val="0"/>
      <w:marTop w:val="0"/>
      <w:marBottom w:val="0"/>
      <w:divBdr>
        <w:top w:val="none" w:sz="0" w:space="0" w:color="auto"/>
        <w:left w:val="none" w:sz="0" w:space="0" w:color="auto"/>
        <w:bottom w:val="none" w:sz="0" w:space="0" w:color="auto"/>
        <w:right w:val="none" w:sz="0" w:space="0" w:color="auto"/>
      </w:divBdr>
      <w:divsChild>
        <w:div w:id="355885371">
          <w:marLeft w:val="0"/>
          <w:marRight w:val="0"/>
          <w:marTop w:val="0"/>
          <w:marBottom w:val="0"/>
          <w:divBdr>
            <w:top w:val="none" w:sz="0" w:space="0" w:color="auto"/>
            <w:left w:val="none" w:sz="0" w:space="0" w:color="auto"/>
            <w:bottom w:val="none" w:sz="0" w:space="0" w:color="auto"/>
            <w:right w:val="none" w:sz="0" w:space="0" w:color="auto"/>
          </w:divBdr>
          <w:divsChild>
            <w:div w:id="232931570">
              <w:marLeft w:val="0"/>
              <w:marRight w:val="0"/>
              <w:marTop w:val="0"/>
              <w:marBottom w:val="0"/>
              <w:divBdr>
                <w:top w:val="single" w:sz="2" w:space="0" w:color="000000"/>
                <w:left w:val="single" w:sz="2" w:space="0" w:color="000000"/>
                <w:bottom w:val="single" w:sz="2" w:space="0" w:color="000000"/>
                <w:right w:val="single" w:sz="2" w:space="0" w:color="000000"/>
              </w:divBdr>
            </w:div>
            <w:div w:id="3927031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70727707">
      <w:bodyDiv w:val="1"/>
      <w:marLeft w:val="0"/>
      <w:marRight w:val="0"/>
      <w:marTop w:val="0"/>
      <w:marBottom w:val="0"/>
      <w:divBdr>
        <w:top w:val="none" w:sz="0" w:space="0" w:color="auto"/>
        <w:left w:val="none" w:sz="0" w:space="0" w:color="auto"/>
        <w:bottom w:val="none" w:sz="0" w:space="0" w:color="auto"/>
        <w:right w:val="none" w:sz="0" w:space="0" w:color="auto"/>
      </w:divBdr>
    </w:div>
    <w:div w:id="871498362">
      <w:bodyDiv w:val="1"/>
      <w:marLeft w:val="0"/>
      <w:marRight w:val="0"/>
      <w:marTop w:val="0"/>
      <w:marBottom w:val="0"/>
      <w:divBdr>
        <w:top w:val="none" w:sz="0" w:space="0" w:color="auto"/>
        <w:left w:val="none" w:sz="0" w:space="0" w:color="auto"/>
        <w:bottom w:val="none" w:sz="0" w:space="0" w:color="auto"/>
        <w:right w:val="none" w:sz="0" w:space="0" w:color="auto"/>
      </w:divBdr>
    </w:div>
    <w:div w:id="872157802">
      <w:bodyDiv w:val="1"/>
      <w:marLeft w:val="0"/>
      <w:marRight w:val="0"/>
      <w:marTop w:val="0"/>
      <w:marBottom w:val="0"/>
      <w:divBdr>
        <w:top w:val="none" w:sz="0" w:space="0" w:color="auto"/>
        <w:left w:val="none" w:sz="0" w:space="0" w:color="auto"/>
        <w:bottom w:val="none" w:sz="0" w:space="0" w:color="auto"/>
        <w:right w:val="none" w:sz="0" w:space="0" w:color="auto"/>
      </w:divBdr>
    </w:div>
    <w:div w:id="872963155">
      <w:bodyDiv w:val="1"/>
      <w:marLeft w:val="0"/>
      <w:marRight w:val="0"/>
      <w:marTop w:val="0"/>
      <w:marBottom w:val="0"/>
      <w:divBdr>
        <w:top w:val="none" w:sz="0" w:space="0" w:color="auto"/>
        <w:left w:val="none" w:sz="0" w:space="0" w:color="auto"/>
        <w:bottom w:val="none" w:sz="0" w:space="0" w:color="auto"/>
        <w:right w:val="none" w:sz="0" w:space="0" w:color="auto"/>
      </w:divBdr>
    </w:div>
    <w:div w:id="873274733">
      <w:bodyDiv w:val="1"/>
      <w:marLeft w:val="0"/>
      <w:marRight w:val="0"/>
      <w:marTop w:val="0"/>
      <w:marBottom w:val="0"/>
      <w:divBdr>
        <w:top w:val="none" w:sz="0" w:space="0" w:color="auto"/>
        <w:left w:val="none" w:sz="0" w:space="0" w:color="auto"/>
        <w:bottom w:val="none" w:sz="0" w:space="0" w:color="auto"/>
        <w:right w:val="none" w:sz="0" w:space="0" w:color="auto"/>
      </w:divBdr>
    </w:div>
    <w:div w:id="874346181">
      <w:bodyDiv w:val="1"/>
      <w:marLeft w:val="0"/>
      <w:marRight w:val="0"/>
      <w:marTop w:val="0"/>
      <w:marBottom w:val="0"/>
      <w:divBdr>
        <w:top w:val="none" w:sz="0" w:space="0" w:color="auto"/>
        <w:left w:val="none" w:sz="0" w:space="0" w:color="auto"/>
        <w:bottom w:val="none" w:sz="0" w:space="0" w:color="auto"/>
        <w:right w:val="none" w:sz="0" w:space="0" w:color="auto"/>
      </w:divBdr>
    </w:div>
    <w:div w:id="876816292">
      <w:bodyDiv w:val="1"/>
      <w:marLeft w:val="0"/>
      <w:marRight w:val="0"/>
      <w:marTop w:val="0"/>
      <w:marBottom w:val="0"/>
      <w:divBdr>
        <w:top w:val="none" w:sz="0" w:space="0" w:color="auto"/>
        <w:left w:val="none" w:sz="0" w:space="0" w:color="auto"/>
        <w:bottom w:val="none" w:sz="0" w:space="0" w:color="auto"/>
        <w:right w:val="none" w:sz="0" w:space="0" w:color="auto"/>
      </w:divBdr>
      <w:divsChild>
        <w:div w:id="299386826">
          <w:marLeft w:val="0"/>
          <w:marRight w:val="0"/>
          <w:marTop w:val="0"/>
          <w:marBottom w:val="0"/>
          <w:divBdr>
            <w:top w:val="none" w:sz="0" w:space="0" w:color="auto"/>
            <w:left w:val="none" w:sz="0" w:space="0" w:color="auto"/>
            <w:bottom w:val="none" w:sz="0" w:space="0" w:color="auto"/>
            <w:right w:val="none" w:sz="0" w:space="0" w:color="auto"/>
          </w:divBdr>
          <w:divsChild>
            <w:div w:id="492910803">
              <w:marLeft w:val="0"/>
              <w:marRight w:val="0"/>
              <w:marTop w:val="0"/>
              <w:marBottom w:val="0"/>
              <w:divBdr>
                <w:top w:val="none" w:sz="0" w:space="0" w:color="auto"/>
                <w:left w:val="none" w:sz="0" w:space="0" w:color="auto"/>
                <w:bottom w:val="none" w:sz="0" w:space="0" w:color="auto"/>
                <w:right w:val="none" w:sz="0" w:space="0" w:color="auto"/>
              </w:divBdr>
              <w:divsChild>
                <w:div w:id="16260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6900">
      <w:bodyDiv w:val="1"/>
      <w:marLeft w:val="0"/>
      <w:marRight w:val="0"/>
      <w:marTop w:val="0"/>
      <w:marBottom w:val="0"/>
      <w:divBdr>
        <w:top w:val="none" w:sz="0" w:space="0" w:color="auto"/>
        <w:left w:val="none" w:sz="0" w:space="0" w:color="auto"/>
        <w:bottom w:val="none" w:sz="0" w:space="0" w:color="auto"/>
        <w:right w:val="none" w:sz="0" w:space="0" w:color="auto"/>
      </w:divBdr>
    </w:div>
    <w:div w:id="877356627">
      <w:bodyDiv w:val="1"/>
      <w:marLeft w:val="0"/>
      <w:marRight w:val="0"/>
      <w:marTop w:val="0"/>
      <w:marBottom w:val="0"/>
      <w:divBdr>
        <w:top w:val="none" w:sz="0" w:space="0" w:color="auto"/>
        <w:left w:val="none" w:sz="0" w:space="0" w:color="auto"/>
        <w:bottom w:val="none" w:sz="0" w:space="0" w:color="auto"/>
        <w:right w:val="none" w:sz="0" w:space="0" w:color="auto"/>
      </w:divBdr>
    </w:div>
    <w:div w:id="878325400">
      <w:bodyDiv w:val="1"/>
      <w:marLeft w:val="0"/>
      <w:marRight w:val="0"/>
      <w:marTop w:val="0"/>
      <w:marBottom w:val="0"/>
      <w:divBdr>
        <w:top w:val="none" w:sz="0" w:space="0" w:color="auto"/>
        <w:left w:val="none" w:sz="0" w:space="0" w:color="auto"/>
        <w:bottom w:val="none" w:sz="0" w:space="0" w:color="auto"/>
        <w:right w:val="none" w:sz="0" w:space="0" w:color="auto"/>
      </w:divBdr>
    </w:div>
    <w:div w:id="878511674">
      <w:bodyDiv w:val="1"/>
      <w:marLeft w:val="0"/>
      <w:marRight w:val="0"/>
      <w:marTop w:val="0"/>
      <w:marBottom w:val="0"/>
      <w:divBdr>
        <w:top w:val="none" w:sz="0" w:space="0" w:color="auto"/>
        <w:left w:val="none" w:sz="0" w:space="0" w:color="auto"/>
        <w:bottom w:val="none" w:sz="0" w:space="0" w:color="auto"/>
        <w:right w:val="none" w:sz="0" w:space="0" w:color="auto"/>
      </w:divBdr>
    </w:div>
    <w:div w:id="879976776">
      <w:bodyDiv w:val="1"/>
      <w:marLeft w:val="0"/>
      <w:marRight w:val="0"/>
      <w:marTop w:val="0"/>
      <w:marBottom w:val="0"/>
      <w:divBdr>
        <w:top w:val="none" w:sz="0" w:space="0" w:color="auto"/>
        <w:left w:val="none" w:sz="0" w:space="0" w:color="auto"/>
        <w:bottom w:val="none" w:sz="0" w:space="0" w:color="auto"/>
        <w:right w:val="none" w:sz="0" w:space="0" w:color="auto"/>
      </w:divBdr>
    </w:div>
    <w:div w:id="880440584">
      <w:bodyDiv w:val="1"/>
      <w:marLeft w:val="0"/>
      <w:marRight w:val="0"/>
      <w:marTop w:val="0"/>
      <w:marBottom w:val="0"/>
      <w:divBdr>
        <w:top w:val="none" w:sz="0" w:space="0" w:color="auto"/>
        <w:left w:val="none" w:sz="0" w:space="0" w:color="auto"/>
        <w:bottom w:val="none" w:sz="0" w:space="0" w:color="auto"/>
        <w:right w:val="none" w:sz="0" w:space="0" w:color="auto"/>
      </w:divBdr>
    </w:div>
    <w:div w:id="880821256">
      <w:bodyDiv w:val="1"/>
      <w:marLeft w:val="0"/>
      <w:marRight w:val="0"/>
      <w:marTop w:val="0"/>
      <w:marBottom w:val="0"/>
      <w:divBdr>
        <w:top w:val="none" w:sz="0" w:space="0" w:color="auto"/>
        <w:left w:val="none" w:sz="0" w:space="0" w:color="auto"/>
        <w:bottom w:val="none" w:sz="0" w:space="0" w:color="auto"/>
        <w:right w:val="none" w:sz="0" w:space="0" w:color="auto"/>
      </w:divBdr>
    </w:div>
    <w:div w:id="881207711">
      <w:bodyDiv w:val="1"/>
      <w:marLeft w:val="0"/>
      <w:marRight w:val="0"/>
      <w:marTop w:val="0"/>
      <w:marBottom w:val="0"/>
      <w:divBdr>
        <w:top w:val="none" w:sz="0" w:space="0" w:color="auto"/>
        <w:left w:val="none" w:sz="0" w:space="0" w:color="auto"/>
        <w:bottom w:val="none" w:sz="0" w:space="0" w:color="auto"/>
        <w:right w:val="none" w:sz="0" w:space="0" w:color="auto"/>
      </w:divBdr>
    </w:div>
    <w:div w:id="881215413">
      <w:bodyDiv w:val="1"/>
      <w:marLeft w:val="0"/>
      <w:marRight w:val="0"/>
      <w:marTop w:val="0"/>
      <w:marBottom w:val="0"/>
      <w:divBdr>
        <w:top w:val="none" w:sz="0" w:space="0" w:color="auto"/>
        <w:left w:val="none" w:sz="0" w:space="0" w:color="auto"/>
        <w:bottom w:val="none" w:sz="0" w:space="0" w:color="auto"/>
        <w:right w:val="none" w:sz="0" w:space="0" w:color="auto"/>
      </w:divBdr>
    </w:div>
    <w:div w:id="881359131">
      <w:bodyDiv w:val="1"/>
      <w:marLeft w:val="0"/>
      <w:marRight w:val="0"/>
      <w:marTop w:val="0"/>
      <w:marBottom w:val="0"/>
      <w:divBdr>
        <w:top w:val="none" w:sz="0" w:space="0" w:color="auto"/>
        <w:left w:val="none" w:sz="0" w:space="0" w:color="auto"/>
        <w:bottom w:val="none" w:sz="0" w:space="0" w:color="auto"/>
        <w:right w:val="none" w:sz="0" w:space="0" w:color="auto"/>
      </w:divBdr>
    </w:div>
    <w:div w:id="881862227">
      <w:bodyDiv w:val="1"/>
      <w:marLeft w:val="0"/>
      <w:marRight w:val="0"/>
      <w:marTop w:val="0"/>
      <w:marBottom w:val="0"/>
      <w:divBdr>
        <w:top w:val="none" w:sz="0" w:space="0" w:color="auto"/>
        <w:left w:val="none" w:sz="0" w:space="0" w:color="auto"/>
        <w:bottom w:val="none" w:sz="0" w:space="0" w:color="auto"/>
        <w:right w:val="none" w:sz="0" w:space="0" w:color="auto"/>
      </w:divBdr>
    </w:div>
    <w:div w:id="882912476">
      <w:bodyDiv w:val="1"/>
      <w:marLeft w:val="0"/>
      <w:marRight w:val="0"/>
      <w:marTop w:val="0"/>
      <w:marBottom w:val="0"/>
      <w:divBdr>
        <w:top w:val="none" w:sz="0" w:space="0" w:color="auto"/>
        <w:left w:val="none" w:sz="0" w:space="0" w:color="auto"/>
        <w:bottom w:val="none" w:sz="0" w:space="0" w:color="auto"/>
        <w:right w:val="none" w:sz="0" w:space="0" w:color="auto"/>
      </w:divBdr>
    </w:div>
    <w:div w:id="883372322">
      <w:bodyDiv w:val="1"/>
      <w:marLeft w:val="0"/>
      <w:marRight w:val="0"/>
      <w:marTop w:val="0"/>
      <w:marBottom w:val="0"/>
      <w:divBdr>
        <w:top w:val="none" w:sz="0" w:space="0" w:color="auto"/>
        <w:left w:val="none" w:sz="0" w:space="0" w:color="auto"/>
        <w:bottom w:val="none" w:sz="0" w:space="0" w:color="auto"/>
        <w:right w:val="none" w:sz="0" w:space="0" w:color="auto"/>
      </w:divBdr>
    </w:div>
    <w:div w:id="883444786">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5141957">
      <w:bodyDiv w:val="1"/>
      <w:marLeft w:val="0"/>
      <w:marRight w:val="0"/>
      <w:marTop w:val="0"/>
      <w:marBottom w:val="0"/>
      <w:divBdr>
        <w:top w:val="none" w:sz="0" w:space="0" w:color="auto"/>
        <w:left w:val="none" w:sz="0" w:space="0" w:color="auto"/>
        <w:bottom w:val="none" w:sz="0" w:space="0" w:color="auto"/>
        <w:right w:val="none" w:sz="0" w:space="0" w:color="auto"/>
      </w:divBdr>
    </w:div>
    <w:div w:id="885142067">
      <w:bodyDiv w:val="1"/>
      <w:marLeft w:val="0"/>
      <w:marRight w:val="0"/>
      <w:marTop w:val="0"/>
      <w:marBottom w:val="0"/>
      <w:divBdr>
        <w:top w:val="none" w:sz="0" w:space="0" w:color="auto"/>
        <w:left w:val="none" w:sz="0" w:space="0" w:color="auto"/>
        <w:bottom w:val="none" w:sz="0" w:space="0" w:color="auto"/>
        <w:right w:val="none" w:sz="0" w:space="0" w:color="auto"/>
      </w:divBdr>
    </w:div>
    <w:div w:id="885412045">
      <w:bodyDiv w:val="1"/>
      <w:marLeft w:val="0"/>
      <w:marRight w:val="0"/>
      <w:marTop w:val="0"/>
      <w:marBottom w:val="0"/>
      <w:divBdr>
        <w:top w:val="none" w:sz="0" w:space="0" w:color="auto"/>
        <w:left w:val="none" w:sz="0" w:space="0" w:color="auto"/>
        <w:bottom w:val="none" w:sz="0" w:space="0" w:color="auto"/>
        <w:right w:val="none" w:sz="0" w:space="0" w:color="auto"/>
      </w:divBdr>
    </w:div>
    <w:div w:id="886987790">
      <w:bodyDiv w:val="1"/>
      <w:marLeft w:val="0"/>
      <w:marRight w:val="0"/>
      <w:marTop w:val="0"/>
      <w:marBottom w:val="0"/>
      <w:divBdr>
        <w:top w:val="none" w:sz="0" w:space="0" w:color="auto"/>
        <w:left w:val="none" w:sz="0" w:space="0" w:color="auto"/>
        <w:bottom w:val="none" w:sz="0" w:space="0" w:color="auto"/>
        <w:right w:val="none" w:sz="0" w:space="0" w:color="auto"/>
      </w:divBdr>
    </w:div>
    <w:div w:id="887061562">
      <w:bodyDiv w:val="1"/>
      <w:marLeft w:val="0"/>
      <w:marRight w:val="0"/>
      <w:marTop w:val="0"/>
      <w:marBottom w:val="0"/>
      <w:divBdr>
        <w:top w:val="none" w:sz="0" w:space="0" w:color="auto"/>
        <w:left w:val="none" w:sz="0" w:space="0" w:color="auto"/>
        <w:bottom w:val="none" w:sz="0" w:space="0" w:color="auto"/>
        <w:right w:val="none" w:sz="0" w:space="0" w:color="auto"/>
      </w:divBdr>
    </w:div>
    <w:div w:id="887303898">
      <w:bodyDiv w:val="1"/>
      <w:marLeft w:val="0"/>
      <w:marRight w:val="0"/>
      <w:marTop w:val="0"/>
      <w:marBottom w:val="0"/>
      <w:divBdr>
        <w:top w:val="none" w:sz="0" w:space="0" w:color="auto"/>
        <w:left w:val="none" w:sz="0" w:space="0" w:color="auto"/>
        <w:bottom w:val="none" w:sz="0" w:space="0" w:color="auto"/>
        <w:right w:val="none" w:sz="0" w:space="0" w:color="auto"/>
      </w:divBdr>
    </w:div>
    <w:div w:id="887641233">
      <w:bodyDiv w:val="1"/>
      <w:marLeft w:val="0"/>
      <w:marRight w:val="0"/>
      <w:marTop w:val="0"/>
      <w:marBottom w:val="0"/>
      <w:divBdr>
        <w:top w:val="none" w:sz="0" w:space="0" w:color="auto"/>
        <w:left w:val="none" w:sz="0" w:space="0" w:color="auto"/>
        <w:bottom w:val="none" w:sz="0" w:space="0" w:color="auto"/>
        <w:right w:val="none" w:sz="0" w:space="0" w:color="auto"/>
      </w:divBdr>
    </w:div>
    <w:div w:id="888027736">
      <w:bodyDiv w:val="1"/>
      <w:marLeft w:val="0"/>
      <w:marRight w:val="0"/>
      <w:marTop w:val="0"/>
      <w:marBottom w:val="0"/>
      <w:divBdr>
        <w:top w:val="none" w:sz="0" w:space="0" w:color="auto"/>
        <w:left w:val="none" w:sz="0" w:space="0" w:color="auto"/>
        <w:bottom w:val="none" w:sz="0" w:space="0" w:color="auto"/>
        <w:right w:val="none" w:sz="0" w:space="0" w:color="auto"/>
      </w:divBdr>
    </w:div>
    <w:div w:id="889463136">
      <w:bodyDiv w:val="1"/>
      <w:marLeft w:val="0"/>
      <w:marRight w:val="0"/>
      <w:marTop w:val="0"/>
      <w:marBottom w:val="0"/>
      <w:divBdr>
        <w:top w:val="none" w:sz="0" w:space="0" w:color="auto"/>
        <w:left w:val="none" w:sz="0" w:space="0" w:color="auto"/>
        <w:bottom w:val="none" w:sz="0" w:space="0" w:color="auto"/>
        <w:right w:val="none" w:sz="0" w:space="0" w:color="auto"/>
      </w:divBdr>
    </w:div>
    <w:div w:id="889800691">
      <w:bodyDiv w:val="1"/>
      <w:marLeft w:val="0"/>
      <w:marRight w:val="0"/>
      <w:marTop w:val="0"/>
      <w:marBottom w:val="0"/>
      <w:divBdr>
        <w:top w:val="none" w:sz="0" w:space="0" w:color="auto"/>
        <w:left w:val="none" w:sz="0" w:space="0" w:color="auto"/>
        <w:bottom w:val="none" w:sz="0" w:space="0" w:color="auto"/>
        <w:right w:val="none" w:sz="0" w:space="0" w:color="auto"/>
      </w:divBdr>
    </w:div>
    <w:div w:id="890847368">
      <w:bodyDiv w:val="1"/>
      <w:marLeft w:val="0"/>
      <w:marRight w:val="0"/>
      <w:marTop w:val="0"/>
      <w:marBottom w:val="0"/>
      <w:divBdr>
        <w:top w:val="none" w:sz="0" w:space="0" w:color="auto"/>
        <w:left w:val="none" w:sz="0" w:space="0" w:color="auto"/>
        <w:bottom w:val="none" w:sz="0" w:space="0" w:color="auto"/>
        <w:right w:val="none" w:sz="0" w:space="0" w:color="auto"/>
      </w:divBdr>
    </w:div>
    <w:div w:id="891816749">
      <w:bodyDiv w:val="1"/>
      <w:marLeft w:val="0"/>
      <w:marRight w:val="0"/>
      <w:marTop w:val="0"/>
      <w:marBottom w:val="0"/>
      <w:divBdr>
        <w:top w:val="none" w:sz="0" w:space="0" w:color="auto"/>
        <w:left w:val="none" w:sz="0" w:space="0" w:color="auto"/>
        <w:bottom w:val="none" w:sz="0" w:space="0" w:color="auto"/>
        <w:right w:val="none" w:sz="0" w:space="0" w:color="auto"/>
      </w:divBdr>
    </w:div>
    <w:div w:id="891891857">
      <w:bodyDiv w:val="1"/>
      <w:marLeft w:val="0"/>
      <w:marRight w:val="0"/>
      <w:marTop w:val="0"/>
      <w:marBottom w:val="0"/>
      <w:divBdr>
        <w:top w:val="none" w:sz="0" w:space="0" w:color="auto"/>
        <w:left w:val="none" w:sz="0" w:space="0" w:color="auto"/>
        <w:bottom w:val="none" w:sz="0" w:space="0" w:color="auto"/>
        <w:right w:val="none" w:sz="0" w:space="0" w:color="auto"/>
      </w:divBdr>
    </w:div>
    <w:div w:id="891967509">
      <w:bodyDiv w:val="1"/>
      <w:marLeft w:val="0"/>
      <w:marRight w:val="0"/>
      <w:marTop w:val="0"/>
      <w:marBottom w:val="0"/>
      <w:divBdr>
        <w:top w:val="none" w:sz="0" w:space="0" w:color="auto"/>
        <w:left w:val="none" w:sz="0" w:space="0" w:color="auto"/>
        <w:bottom w:val="none" w:sz="0" w:space="0" w:color="auto"/>
        <w:right w:val="none" w:sz="0" w:space="0" w:color="auto"/>
      </w:divBdr>
      <w:divsChild>
        <w:div w:id="1132988975">
          <w:marLeft w:val="274"/>
          <w:marRight w:val="0"/>
          <w:marTop w:val="0"/>
          <w:marBottom w:val="120"/>
          <w:divBdr>
            <w:top w:val="none" w:sz="0" w:space="0" w:color="auto"/>
            <w:left w:val="none" w:sz="0" w:space="0" w:color="auto"/>
            <w:bottom w:val="none" w:sz="0" w:space="0" w:color="auto"/>
            <w:right w:val="none" w:sz="0" w:space="0" w:color="auto"/>
          </w:divBdr>
        </w:div>
      </w:divsChild>
    </w:div>
    <w:div w:id="892425682">
      <w:bodyDiv w:val="1"/>
      <w:marLeft w:val="0"/>
      <w:marRight w:val="0"/>
      <w:marTop w:val="0"/>
      <w:marBottom w:val="0"/>
      <w:divBdr>
        <w:top w:val="none" w:sz="0" w:space="0" w:color="auto"/>
        <w:left w:val="none" w:sz="0" w:space="0" w:color="auto"/>
        <w:bottom w:val="none" w:sz="0" w:space="0" w:color="auto"/>
        <w:right w:val="none" w:sz="0" w:space="0" w:color="auto"/>
      </w:divBdr>
    </w:div>
    <w:div w:id="892735752">
      <w:bodyDiv w:val="1"/>
      <w:marLeft w:val="0"/>
      <w:marRight w:val="0"/>
      <w:marTop w:val="0"/>
      <w:marBottom w:val="0"/>
      <w:divBdr>
        <w:top w:val="none" w:sz="0" w:space="0" w:color="auto"/>
        <w:left w:val="none" w:sz="0" w:space="0" w:color="auto"/>
        <w:bottom w:val="none" w:sz="0" w:space="0" w:color="auto"/>
        <w:right w:val="none" w:sz="0" w:space="0" w:color="auto"/>
      </w:divBdr>
    </w:div>
    <w:div w:id="892741378">
      <w:bodyDiv w:val="1"/>
      <w:marLeft w:val="0"/>
      <w:marRight w:val="0"/>
      <w:marTop w:val="0"/>
      <w:marBottom w:val="0"/>
      <w:divBdr>
        <w:top w:val="none" w:sz="0" w:space="0" w:color="auto"/>
        <w:left w:val="none" w:sz="0" w:space="0" w:color="auto"/>
        <w:bottom w:val="none" w:sz="0" w:space="0" w:color="auto"/>
        <w:right w:val="none" w:sz="0" w:space="0" w:color="auto"/>
      </w:divBdr>
    </w:div>
    <w:div w:id="893469156">
      <w:bodyDiv w:val="1"/>
      <w:marLeft w:val="0"/>
      <w:marRight w:val="0"/>
      <w:marTop w:val="0"/>
      <w:marBottom w:val="0"/>
      <w:divBdr>
        <w:top w:val="none" w:sz="0" w:space="0" w:color="auto"/>
        <w:left w:val="none" w:sz="0" w:space="0" w:color="auto"/>
        <w:bottom w:val="none" w:sz="0" w:space="0" w:color="auto"/>
        <w:right w:val="none" w:sz="0" w:space="0" w:color="auto"/>
      </w:divBdr>
    </w:div>
    <w:div w:id="894127710">
      <w:bodyDiv w:val="1"/>
      <w:marLeft w:val="0"/>
      <w:marRight w:val="0"/>
      <w:marTop w:val="0"/>
      <w:marBottom w:val="0"/>
      <w:divBdr>
        <w:top w:val="none" w:sz="0" w:space="0" w:color="auto"/>
        <w:left w:val="none" w:sz="0" w:space="0" w:color="auto"/>
        <w:bottom w:val="none" w:sz="0" w:space="0" w:color="auto"/>
        <w:right w:val="none" w:sz="0" w:space="0" w:color="auto"/>
      </w:divBdr>
    </w:div>
    <w:div w:id="894242042">
      <w:bodyDiv w:val="1"/>
      <w:marLeft w:val="0"/>
      <w:marRight w:val="0"/>
      <w:marTop w:val="0"/>
      <w:marBottom w:val="0"/>
      <w:divBdr>
        <w:top w:val="none" w:sz="0" w:space="0" w:color="auto"/>
        <w:left w:val="none" w:sz="0" w:space="0" w:color="auto"/>
        <w:bottom w:val="none" w:sz="0" w:space="0" w:color="auto"/>
        <w:right w:val="none" w:sz="0" w:space="0" w:color="auto"/>
      </w:divBdr>
    </w:div>
    <w:div w:id="895314847">
      <w:bodyDiv w:val="1"/>
      <w:marLeft w:val="0"/>
      <w:marRight w:val="0"/>
      <w:marTop w:val="0"/>
      <w:marBottom w:val="0"/>
      <w:divBdr>
        <w:top w:val="none" w:sz="0" w:space="0" w:color="auto"/>
        <w:left w:val="none" w:sz="0" w:space="0" w:color="auto"/>
        <w:bottom w:val="none" w:sz="0" w:space="0" w:color="auto"/>
        <w:right w:val="none" w:sz="0" w:space="0" w:color="auto"/>
      </w:divBdr>
    </w:div>
    <w:div w:id="895971862">
      <w:bodyDiv w:val="1"/>
      <w:marLeft w:val="0"/>
      <w:marRight w:val="0"/>
      <w:marTop w:val="0"/>
      <w:marBottom w:val="0"/>
      <w:divBdr>
        <w:top w:val="none" w:sz="0" w:space="0" w:color="auto"/>
        <w:left w:val="none" w:sz="0" w:space="0" w:color="auto"/>
        <w:bottom w:val="none" w:sz="0" w:space="0" w:color="auto"/>
        <w:right w:val="none" w:sz="0" w:space="0" w:color="auto"/>
      </w:divBdr>
    </w:div>
    <w:div w:id="895975058">
      <w:bodyDiv w:val="1"/>
      <w:marLeft w:val="0"/>
      <w:marRight w:val="0"/>
      <w:marTop w:val="0"/>
      <w:marBottom w:val="0"/>
      <w:divBdr>
        <w:top w:val="none" w:sz="0" w:space="0" w:color="auto"/>
        <w:left w:val="none" w:sz="0" w:space="0" w:color="auto"/>
        <w:bottom w:val="none" w:sz="0" w:space="0" w:color="auto"/>
        <w:right w:val="none" w:sz="0" w:space="0" w:color="auto"/>
      </w:divBdr>
    </w:div>
    <w:div w:id="896743527">
      <w:bodyDiv w:val="1"/>
      <w:marLeft w:val="0"/>
      <w:marRight w:val="0"/>
      <w:marTop w:val="0"/>
      <w:marBottom w:val="0"/>
      <w:divBdr>
        <w:top w:val="none" w:sz="0" w:space="0" w:color="auto"/>
        <w:left w:val="none" w:sz="0" w:space="0" w:color="auto"/>
        <w:bottom w:val="none" w:sz="0" w:space="0" w:color="auto"/>
        <w:right w:val="none" w:sz="0" w:space="0" w:color="auto"/>
      </w:divBdr>
    </w:div>
    <w:div w:id="896940884">
      <w:bodyDiv w:val="1"/>
      <w:marLeft w:val="0"/>
      <w:marRight w:val="0"/>
      <w:marTop w:val="0"/>
      <w:marBottom w:val="0"/>
      <w:divBdr>
        <w:top w:val="none" w:sz="0" w:space="0" w:color="auto"/>
        <w:left w:val="none" w:sz="0" w:space="0" w:color="auto"/>
        <w:bottom w:val="none" w:sz="0" w:space="0" w:color="auto"/>
        <w:right w:val="none" w:sz="0" w:space="0" w:color="auto"/>
      </w:divBdr>
    </w:div>
    <w:div w:id="897320215">
      <w:bodyDiv w:val="1"/>
      <w:marLeft w:val="0"/>
      <w:marRight w:val="0"/>
      <w:marTop w:val="0"/>
      <w:marBottom w:val="0"/>
      <w:divBdr>
        <w:top w:val="none" w:sz="0" w:space="0" w:color="auto"/>
        <w:left w:val="none" w:sz="0" w:space="0" w:color="auto"/>
        <w:bottom w:val="none" w:sz="0" w:space="0" w:color="auto"/>
        <w:right w:val="none" w:sz="0" w:space="0" w:color="auto"/>
      </w:divBdr>
    </w:div>
    <w:div w:id="898051337">
      <w:bodyDiv w:val="1"/>
      <w:marLeft w:val="0"/>
      <w:marRight w:val="0"/>
      <w:marTop w:val="0"/>
      <w:marBottom w:val="0"/>
      <w:divBdr>
        <w:top w:val="none" w:sz="0" w:space="0" w:color="auto"/>
        <w:left w:val="none" w:sz="0" w:space="0" w:color="auto"/>
        <w:bottom w:val="none" w:sz="0" w:space="0" w:color="auto"/>
        <w:right w:val="none" w:sz="0" w:space="0" w:color="auto"/>
      </w:divBdr>
    </w:div>
    <w:div w:id="898250382">
      <w:bodyDiv w:val="1"/>
      <w:marLeft w:val="0"/>
      <w:marRight w:val="0"/>
      <w:marTop w:val="0"/>
      <w:marBottom w:val="0"/>
      <w:divBdr>
        <w:top w:val="none" w:sz="0" w:space="0" w:color="auto"/>
        <w:left w:val="none" w:sz="0" w:space="0" w:color="auto"/>
        <w:bottom w:val="none" w:sz="0" w:space="0" w:color="auto"/>
        <w:right w:val="none" w:sz="0" w:space="0" w:color="auto"/>
      </w:divBdr>
    </w:div>
    <w:div w:id="899246644">
      <w:bodyDiv w:val="1"/>
      <w:marLeft w:val="0"/>
      <w:marRight w:val="0"/>
      <w:marTop w:val="0"/>
      <w:marBottom w:val="0"/>
      <w:divBdr>
        <w:top w:val="none" w:sz="0" w:space="0" w:color="auto"/>
        <w:left w:val="none" w:sz="0" w:space="0" w:color="auto"/>
        <w:bottom w:val="none" w:sz="0" w:space="0" w:color="auto"/>
        <w:right w:val="none" w:sz="0" w:space="0" w:color="auto"/>
      </w:divBdr>
    </w:div>
    <w:div w:id="900091532">
      <w:bodyDiv w:val="1"/>
      <w:marLeft w:val="0"/>
      <w:marRight w:val="0"/>
      <w:marTop w:val="0"/>
      <w:marBottom w:val="0"/>
      <w:divBdr>
        <w:top w:val="none" w:sz="0" w:space="0" w:color="auto"/>
        <w:left w:val="none" w:sz="0" w:space="0" w:color="auto"/>
        <w:bottom w:val="none" w:sz="0" w:space="0" w:color="auto"/>
        <w:right w:val="none" w:sz="0" w:space="0" w:color="auto"/>
      </w:divBdr>
    </w:div>
    <w:div w:id="900365616">
      <w:bodyDiv w:val="1"/>
      <w:marLeft w:val="0"/>
      <w:marRight w:val="0"/>
      <w:marTop w:val="0"/>
      <w:marBottom w:val="0"/>
      <w:divBdr>
        <w:top w:val="none" w:sz="0" w:space="0" w:color="auto"/>
        <w:left w:val="none" w:sz="0" w:space="0" w:color="auto"/>
        <w:bottom w:val="none" w:sz="0" w:space="0" w:color="auto"/>
        <w:right w:val="none" w:sz="0" w:space="0" w:color="auto"/>
      </w:divBdr>
    </w:div>
    <w:div w:id="901528221">
      <w:bodyDiv w:val="1"/>
      <w:marLeft w:val="0"/>
      <w:marRight w:val="0"/>
      <w:marTop w:val="0"/>
      <w:marBottom w:val="0"/>
      <w:divBdr>
        <w:top w:val="none" w:sz="0" w:space="0" w:color="auto"/>
        <w:left w:val="none" w:sz="0" w:space="0" w:color="auto"/>
        <w:bottom w:val="none" w:sz="0" w:space="0" w:color="auto"/>
        <w:right w:val="none" w:sz="0" w:space="0" w:color="auto"/>
      </w:divBdr>
    </w:div>
    <w:div w:id="902059803">
      <w:bodyDiv w:val="1"/>
      <w:marLeft w:val="0"/>
      <w:marRight w:val="0"/>
      <w:marTop w:val="0"/>
      <w:marBottom w:val="0"/>
      <w:divBdr>
        <w:top w:val="none" w:sz="0" w:space="0" w:color="auto"/>
        <w:left w:val="none" w:sz="0" w:space="0" w:color="auto"/>
        <w:bottom w:val="none" w:sz="0" w:space="0" w:color="auto"/>
        <w:right w:val="none" w:sz="0" w:space="0" w:color="auto"/>
      </w:divBdr>
    </w:div>
    <w:div w:id="903641643">
      <w:bodyDiv w:val="1"/>
      <w:marLeft w:val="0"/>
      <w:marRight w:val="0"/>
      <w:marTop w:val="0"/>
      <w:marBottom w:val="0"/>
      <w:divBdr>
        <w:top w:val="none" w:sz="0" w:space="0" w:color="auto"/>
        <w:left w:val="none" w:sz="0" w:space="0" w:color="auto"/>
        <w:bottom w:val="none" w:sz="0" w:space="0" w:color="auto"/>
        <w:right w:val="none" w:sz="0" w:space="0" w:color="auto"/>
      </w:divBdr>
    </w:div>
    <w:div w:id="906107659">
      <w:bodyDiv w:val="1"/>
      <w:marLeft w:val="0"/>
      <w:marRight w:val="0"/>
      <w:marTop w:val="0"/>
      <w:marBottom w:val="0"/>
      <w:divBdr>
        <w:top w:val="none" w:sz="0" w:space="0" w:color="auto"/>
        <w:left w:val="none" w:sz="0" w:space="0" w:color="auto"/>
        <w:bottom w:val="none" w:sz="0" w:space="0" w:color="auto"/>
        <w:right w:val="none" w:sz="0" w:space="0" w:color="auto"/>
      </w:divBdr>
    </w:div>
    <w:div w:id="907885548">
      <w:bodyDiv w:val="1"/>
      <w:marLeft w:val="0"/>
      <w:marRight w:val="0"/>
      <w:marTop w:val="0"/>
      <w:marBottom w:val="0"/>
      <w:divBdr>
        <w:top w:val="none" w:sz="0" w:space="0" w:color="auto"/>
        <w:left w:val="none" w:sz="0" w:space="0" w:color="auto"/>
        <w:bottom w:val="none" w:sz="0" w:space="0" w:color="auto"/>
        <w:right w:val="none" w:sz="0" w:space="0" w:color="auto"/>
      </w:divBdr>
    </w:div>
    <w:div w:id="908731379">
      <w:bodyDiv w:val="1"/>
      <w:marLeft w:val="0"/>
      <w:marRight w:val="0"/>
      <w:marTop w:val="0"/>
      <w:marBottom w:val="0"/>
      <w:divBdr>
        <w:top w:val="none" w:sz="0" w:space="0" w:color="auto"/>
        <w:left w:val="none" w:sz="0" w:space="0" w:color="auto"/>
        <w:bottom w:val="none" w:sz="0" w:space="0" w:color="auto"/>
        <w:right w:val="none" w:sz="0" w:space="0" w:color="auto"/>
      </w:divBdr>
    </w:div>
    <w:div w:id="908928370">
      <w:bodyDiv w:val="1"/>
      <w:marLeft w:val="0"/>
      <w:marRight w:val="0"/>
      <w:marTop w:val="0"/>
      <w:marBottom w:val="0"/>
      <w:divBdr>
        <w:top w:val="none" w:sz="0" w:space="0" w:color="auto"/>
        <w:left w:val="none" w:sz="0" w:space="0" w:color="auto"/>
        <w:bottom w:val="none" w:sz="0" w:space="0" w:color="auto"/>
        <w:right w:val="none" w:sz="0" w:space="0" w:color="auto"/>
      </w:divBdr>
    </w:div>
    <w:div w:id="909844792">
      <w:bodyDiv w:val="1"/>
      <w:marLeft w:val="0"/>
      <w:marRight w:val="0"/>
      <w:marTop w:val="0"/>
      <w:marBottom w:val="0"/>
      <w:divBdr>
        <w:top w:val="none" w:sz="0" w:space="0" w:color="auto"/>
        <w:left w:val="none" w:sz="0" w:space="0" w:color="auto"/>
        <w:bottom w:val="none" w:sz="0" w:space="0" w:color="auto"/>
        <w:right w:val="none" w:sz="0" w:space="0" w:color="auto"/>
      </w:divBdr>
    </w:div>
    <w:div w:id="910623403">
      <w:bodyDiv w:val="1"/>
      <w:marLeft w:val="0"/>
      <w:marRight w:val="0"/>
      <w:marTop w:val="0"/>
      <w:marBottom w:val="0"/>
      <w:divBdr>
        <w:top w:val="none" w:sz="0" w:space="0" w:color="auto"/>
        <w:left w:val="none" w:sz="0" w:space="0" w:color="auto"/>
        <w:bottom w:val="none" w:sz="0" w:space="0" w:color="auto"/>
        <w:right w:val="none" w:sz="0" w:space="0" w:color="auto"/>
      </w:divBdr>
    </w:div>
    <w:div w:id="910775833">
      <w:bodyDiv w:val="1"/>
      <w:marLeft w:val="0"/>
      <w:marRight w:val="0"/>
      <w:marTop w:val="0"/>
      <w:marBottom w:val="0"/>
      <w:divBdr>
        <w:top w:val="none" w:sz="0" w:space="0" w:color="auto"/>
        <w:left w:val="none" w:sz="0" w:space="0" w:color="auto"/>
        <w:bottom w:val="none" w:sz="0" w:space="0" w:color="auto"/>
        <w:right w:val="none" w:sz="0" w:space="0" w:color="auto"/>
      </w:divBdr>
    </w:div>
    <w:div w:id="910967059">
      <w:bodyDiv w:val="1"/>
      <w:marLeft w:val="0"/>
      <w:marRight w:val="0"/>
      <w:marTop w:val="0"/>
      <w:marBottom w:val="0"/>
      <w:divBdr>
        <w:top w:val="none" w:sz="0" w:space="0" w:color="auto"/>
        <w:left w:val="none" w:sz="0" w:space="0" w:color="auto"/>
        <w:bottom w:val="none" w:sz="0" w:space="0" w:color="auto"/>
        <w:right w:val="none" w:sz="0" w:space="0" w:color="auto"/>
      </w:divBdr>
    </w:div>
    <w:div w:id="912130376">
      <w:bodyDiv w:val="1"/>
      <w:marLeft w:val="0"/>
      <w:marRight w:val="0"/>
      <w:marTop w:val="0"/>
      <w:marBottom w:val="0"/>
      <w:divBdr>
        <w:top w:val="none" w:sz="0" w:space="0" w:color="auto"/>
        <w:left w:val="none" w:sz="0" w:space="0" w:color="auto"/>
        <w:bottom w:val="none" w:sz="0" w:space="0" w:color="auto"/>
        <w:right w:val="none" w:sz="0" w:space="0" w:color="auto"/>
      </w:divBdr>
    </w:div>
    <w:div w:id="913127487">
      <w:bodyDiv w:val="1"/>
      <w:marLeft w:val="0"/>
      <w:marRight w:val="0"/>
      <w:marTop w:val="0"/>
      <w:marBottom w:val="0"/>
      <w:divBdr>
        <w:top w:val="none" w:sz="0" w:space="0" w:color="auto"/>
        <w:left w:val="none" w:sz="0" w:space="0" w:color="auto"/>
        <w:bottom w:val="none" w:sz="0" w:space="0" w:color="auto"/>
        <w:right w:val="none" w:sz="0" w:space="0" w:color="auto"/>
      </w:divBdr>
    </w:div>
    <w:div w:id="913322119">
      <w:bodyDiv w:val="1"/>
      <w:marLeft w:val="0"/>
      <w:marRight w:val="0"/>
      <w:marTop w:val="0"/>
      <w:marBottom w:val="0"/>
      <w:divBdr>
        <w:top w:val="none" w:sz="0" w:space="0" w:color="auto"/>
        <w:left w:val="none" w:sz="0" w:space="0" w:color="auto"/>
        <w:bottom w:val="none" w:sz="0" w:space="0" w:color="auto"/>
        <w:right w:val="none" w:sz="0" w:space="0" w:color="auto"/>
      </w:divBdr>
    </w:div>
    <w:div w:id="914167298">
      <w:bodyDiv w:val="1"/>
      <w:marLeft w:val="0"/>
      <w:marRight w:val="0"/>
      <w:marTop w:val="0"/>
      <w:marBottom w:val="0"/>
      <w:divBdr>
        <w:top w:val="none" w:sz="0" w:space="0" w:color="auto"/>
        <w:left w:val="none" w:sz="0" w:space="0" w:color="auto"/>
        <w:bottom w:val="none" w:sz="0" w:space="0" w:color="auto"/>
        <w:right w:val="none" w:sz="0" w:space="0" w:color="auto"/>
      </w:divBdr>
    </w:div>
    <w:div w:id="914511119">
      <w:bodyDiv w:val="1"/>
      <w:marLeft w:val="0"/>
      <w:marRight w:val="0"/>
      <w:marTop w:val="0"/>
      <w:marBottom w:val="0"/>
      <w:divBdr>
        <w:top w:val="none" w:sz="0" w:space="0" w:color="auto"/>
        <w:left w:val="none" w:sz="0" w:space="0" w:color="auto"/>
        <w:bottom w:val="none" w:sz="0" w:space="0" w:color="auto"/>
        <w:right w:val="none" w:sz="0" w:space="0" w:color="auto"/>
      </w:divBdr>
    </w:div>
    <w:div w:id="914515937">
      <w:bodyDiv w:val="1"/>
      <w:marLeft w:val="0"/>
      <w:marRight w:val="0"/>
      <w:marTop w:val="0"/>
      <w:marBottom w:val="0"/>
      <w:divBdr>
        <w:top w:val="none" w:sz="0" w:space="0" w:color="auto"/>
        <w:left w:val="none" w:sz="0" w:space="0" w:color="auto"/>
        <w:bottom w:val="none" w:sz="0" w:space="0" w:color="auto"/>
        <w:right w:val="none" w:sz="0" w:space="0" w:color="auto"/>
      </w:divBdr>
    </w:div>
    <w:div w:id="915551563">
      <w:bodyDiv w:val="1"/>
      <w:marLeft w:val="0"/>
      <w:marRight w:val="0"/>
      <w:marTop w:val="0"/>
      <w:marBottom w:val="0"/>
      <w:divBdr>
        <w:top w:val="none" w:sz="0" w:space="0" w:color="auto"/>
        <w:left w:val="none" w:sz="0" w:space="0" w:color="auto"/>
        <w:bottom w:val="none" w:sz="0" w:space="0" w:color="auto"/>
        <w:right w:val="none" w:sz="0" w:space="0" w:color="auto"/>
      </w:divBdr>
    </w:div>
    <w:div w:id="916667235">
      <w:bodyDiv w:val="1"/>
      <w:marLeft w:val="0"/>
      <w:marRight w:val="0"/>
      <w:marTop w:val="0"/>
      <w:marBottom w:val="0"/>
      <w:divBdr>
        <w:top w:val="none" w:sz="0" w:space="0" w:color="auto"/>
        <w:left w:val="none" w:sz="0" w:space="0" w:color="auto"/>
        <w:bottom w:val="none" w:sz="0" w:space="0" w:color="auto"/>
        <w:right w:val="none" w:sz="0" w:space="0" w:color="auto"/>
      </w:divBdr>
    </w:div>
    <w:div w:id="918560884">
      <w:bodyDiv w:val="1"/>
      <w:marLeft w:val="0"/>
      <w:marRight w:val="0"/>
      <w:marTop w:val="0"/>
      <w:marBottom w:val="0"/>
      <w:divBdr>
        <w:top w:val="none" w:sz="0" w:space="0" w:color="auto"/>
        <w:left w:val="none" w:sz="0" w:space="0" w:color="auto"/>
        <w:bottom w:val="none" w:sz="0" w:space="0" w:color="auto"/>
        <w:right w:val="none" w:sz="0" w:space="0" w:color="auto"/>
      </w:divBdr>
    </w:div>
    <w:div w:id="919633779">
      <w:bodyDiv w:val="1"/>
      <w:marLeft w:val="0"/>
      <w:marRight w:val="0"/>
      <w:marTop w:val="0"/>
      <w:marBottom w:val="0"/>
      <w:divBdr>
        <w:top w:val="none" w:sz="0" w:space="0" w:color="auto"/>
        <w:left w:val="none" w:sz="0" w:space="0" w:color="auto"/>
        <w:bottom w:val="none" w:sz="0" w:space="0" w:color="auto"/>
        <w:right w:val="none" w:sz="0" w:space="0" w:color="auto"/>
      </w:divBdr>
    </w:div>
    <w:div w:id="919869297">
      <w:bodyDiv w:val="1"/>
      <w:marLeft w:val="0"/>
      <w:marRight w:val="0"/>
      <w:marTop w:val="0"/>
      <w:marBottom w:val="0"/>
      <w:divBdr>
        <w:top w:val="none" w:sz="0" w:space="0" w:color="auto"/>
        <w:left w:val="none" w:sz="0" w:space="0" w:color="auto"/>
        <w:bottom w:val="none" w:sz="0" w:space="0" w:color="auto"/>
        <w:right w:val="none" w:sz="0" w:space="0" w:color="auto"/>
      </w:divBdr>
    </w:div>
    <w:div w:id="920598127">
      <w:bodyDiv w:val="1"/>
      <w:marLeft w:val="0"/>
      <w:marRight w:val="0"/>
      <w:marTop w:val="0"/>
      <w:marBottom w:val="0"/>
      <w:divBdr>
        <w:top w:val="none" w:sz="0" w:space="0" w:color="auto"/>
        <w:left w:val="none" w:sz="0" w:space="0" w:color="auto"/>
        <w:bottom w:val="none" w:sz="0" w:space="0" w:color="auto"/>
        <w:right w:val="none" w:sz="0" w:space="0" w:color="auto"/>
      </w:divBdr>
    </w:div>
    <w:div w:id="921139326">
      <w:bodyDiv w:val="1"/>
      <w:marLeft w:val="0"/>
      <w:marRight w:val="0"/>
      <w:marTop w:val="0"/>
      <w:marBottom w:val="0"/>
      <w:divBdr>
        <w:top w:val="none" w:sz="0" w:space="0" w:color="auto"/>
        <w:left w:val="none" w:sz="0" w:space="0" w:color="auto"/>
        <w:bottom w:val="none" w:sz="0" w:space="0" w:color="auto"/>
        <w:right w:val="none" w:sz="0" w:space="0" w:color="auto"/>
      </w:divBdr>
    </w:div>
    <w:div w:id="921571524">
      <w:bodyDiv w:val="1"/>
      <w:marLeft w:val="0"/>
      <w:marRight w:val="0"/>
      <w:marTop w:val="0"/>
      <w:marBottom w:val="0"/>
      <w:divBdr>
        <w:top w:val="none" w:sz="0" w:space="0" w:color="auto"/>
        <w:left w:val="none" w:sz="0" w:space="0" w:color="auto"/>
        <w:bottom w:val="none" w:sz="0" w:space="0" w:color="auto"/>
        <w:right w:val="none" w:sz="0" w:space="0" w:color="auto"/>
      </w:divBdr>
    </w:div>
    <w:div w:id="922252720">
      <w:bodyDiv w:val="1"/>
      <w:marLeft w:val="0"/>
      <w:marRight w:val="0"/>
      <w:marTop w:val="0"/>
      <w:marBottom w:val="0"/>
      <w:divBdr>
        <w:top w:val="none" w:sz="0" w:space="0" w:color="auto"/>
        <w:left w:val="none" w:sz="0" w:space="0" w:color="auto"/>
        <w:bottom w:val="none" w:sz="0" w:space="0" w:color="auto"/>
        <w:right w:val="none" w:sz="0" w:space="0" w:color="auto"/>
      </w:divBdr>
    </w:div>
    <w:div w:id="923104634">
      <w:bodyDiv w:val="1"/>
      <w:marLeft w:val="0"/>
      <w:marRight w:val="0"/>
      <w:marTop w:val="0"/>
      <w:marBottom w:val="0"/>
      <w:divBdr>
        <w:top w:val="none" w:sz="0" w:space="0" w:color="auto"/>
        <w:left w:val="none" w:sz="0" w:space="0" w:color="auto"/>
        <w:bottom w:val="none" w:sz="0" w:space="0" w:color="auto"/>
        <w:right w:val="none" w:sz="0" w:space="0" w:color="auto"/>
      </w:divBdr>
    </w:div>
    <w:div w:id="923757225">
      <w:bodyDiv w:val="1"/>
      <w:marLeft w:val="0"/>
      <w:marRight w:val="0"/>
      <w:marTop w:val="0"/>
      <w:marBottom w:val="0"/>
      <w:divBdr>
        <w:top w:val="none" w:sz="0" w:space="0" w:color="auto"/>
        <w:left w:val="none" w:sz="0" w:space="0" w:color="auto"/>
        <w:bottom w:val="none" w:sz="0" w:space="0" w:color="auto"/>
        <w:right w:val="none" w:sz="0" w:space="0" w:color="auto"/>
      </w:divBdr>
    </w:div>
    <w:div w:id="924991964">
      <w:bodyDiv w:val="1"/>
      <w:marLeft w:val="0"/>
      <w:marRight w:val="0"/>
      <w:marTop w:val="0"/>
      <w:marBottom w:val="0"/>
      <w:divBdr>
        <w:top w:val="none" w:sz="0" w:space="0" w:color="auto"/>
        <w:left w:val="none" w:sz="0" w:space="0" w:color="auto"/>
        <w:bottom w:val="none" w:sz="0" w:space="0" w:color="auto"/>
        <w:right w:val="none" w:sz="0" w:space="0" w:color="auto"/>
      </w:divBdr>
    </w:div>
    <w:div w:id="925455816">
      <w:bodyDiv w:val="1"/>
      <w:marLeft w:val="0"/>
      <w:marRight w:val="0"/>
      <w:marTop w:val="0"/>
      <w:marBottom w:val="0"/>
      <w:divBdr>
        <w:top w:val="none" w:sz="0" w:space="0" w:color="auto"/>
        <w:left w:val="none" w:sz="0" w:space="0" w:color="auto"/>
        <w:bottom w:val="none" w:sz="0" w:space="0" w:color="auto"/>
        <w:right w:val="none" w:sz="0" w:space="0" w:color="auto"/>
      </w:divBdr>
    </w:div>
    <w:div w:id="925962590">
      <w:bodyDiv w:val="1"/>
      <w:marLeft w:val="0"/>
      <w:marRight w:val="0"/>
      <w:marTop w:val="0"/>
      <w:marBottom w:val="0"/>
      <w:divBdr>
        <w:top w:val="none" w:sz="0" w:space="0" w:color="auto"/>
        <w:left w:val="none" w:sz="0" w:space="0" w:color="auto"/>
        <w:bottom w:val="none" w:sz="0" w:space="0" w:color="auto"/>
        <w:right w:val="none" w:sz="0" w:space="0" w:color="auto"/>
      </w:divBdr>
    </w:div>
    <w:div w:id="926160436">
      <w:bodyDiv w:val="1"/>
      <w:marLeft w:val="0"/>
      <w:marRight w:val="0"/>
      <w:marTop w:val="0"/>
      <w:marBottom w:val="0"/>
      <w:divBdr>
        <w:top w:val="none" w:sz="0" w:space="0" w:color="auto"/>
        <w:left w:val="none" w:sz="0" w:space="0" w:color="auto"/>
        <w:bottom w:val="none" w:sz="0" w:space="0" w:color="auto"/>
        <w:right w:val="none" w:sz="0" w:space="0" w:color="auto"/>
      </w:divBdr>
    </w:div>
    <w:div w:id="926693742">
      <w:bodyDiv w:val="1"/>
      <w:marLeft w:val="0"/>
      <w:marRight w:val="0"/>
      <w:marTop w:val="0"/>
      <w:marBottom w:val="0"/>
      <w:divBdr>
        <w:top w:val="none" w:sz="0" w:space="0" w:color="auto"/>
        <w:left w:val="none" w:sz="0" w:space="0" w:color="auto"/>
        <w:bottom w:val="none" w:sz="0" w:space="0" w:color="auto"/>
        <w:right w:val="none" w:sz="0" w:space="0" w:color="auto"/>
      </w:divBdr>
    </w:div>
    <w:div w:id="928199191">
      <w:bodyDiv w:val="1"/>
      <w:marLeft w:val="0"/>
      <w:marRight w:val="0"/>
      <w:marTop w:val="0"/>
      <w:marBottom w:val="0"/>
      <w:divBdr>
        <w:top w:val="none" w:sz="0" w:space="0" w:color="auto"/>
        <w:left w:val="none" w:sz="0" w:space="0" w:color="auto"/>
        <w:bottom w:val="none" w:sz="0" w:space="0" w:color="auto"/>
        <w:right w:val="none" w:sz="0" w:space="0" w:color="auto"/>
      </w:divBdr>
    </w:div>
    <w:div w:id="929050045">
      <w:bodyDiv w:val="1"/>
      <w:marLeft w:val="0"/>
      <w:marRight w:val="0"/>
      <w:marTop w:val="0"/>
      <w:marBottom w:val="0"/>
      <w:divBdr>
        <w:top w:val="none" w:sz="0" w:space="0" w:color="auto"/>
        <w:left w:val="none" w:sz="0" w:space="0" w:color="auto"/>
        <w:bottom w:val="none" w:sz="0" w:space="0" w:color="auto"/>
        <w:right w:val="none" w:sz="0" w:space="0" w:color="auto"/>
      </w:divBdr>
    </w:div>
    <w:div w:id="929435478">
      <w:bodyDiv w:val="1"/>
      <w:marLeft w:val="0"/>
      <w:marRight w:val="0"/>
      <w:marTop w:val="0"/>
      <w:marBottom w:val="0"/>
      <w:divBdr>
        <w:top w:val="none" w:sz="0" w:space="0" w:color="auto"/>
        <w:left w:val="none" w:sz="0" w:space="0" w:color="auto"/>
        <w:bottom w:val="none" w:sz="0" w:space="0" w:color="auto"/>
        <w:right w:val="none" w:sz="0" w:space="0" w:color="auto"/>
      </w:divBdr>
    </w:div>
    <w:div w:id="930626807">
      <w:bodyDiv w:val="1"/>
      <w:marLeft w:val="0"/>
      <w:marRight w:val="0"/>
      <w:marTop w:val="0"/>
      <w:marBottom w:val="0"/>
      <w:divBdr>
        <w:top w:val="none" w:sz="0" w:space="0" w:color="auto"/>
        <w:left w:val="none" w:sz="0" w:space="0" w:color="auto"/>
        <w:bottom w:val="none" w:sz="0" w:space="0" w:color="auto"/>
        <w:right w:val="none" w:sz="0" w:space="0" w:color="auto"/>
      </w:divBdr>
    </w:div>
    <w:div w:id="931233689">
      <w:bodyDiv w:val="1"/>
      <w:marLeft w:val="0"/>
      <w:marRight w:val="0"/>
      <w:marTop w:val="0"/>
      <w:marBottom w:val="0"/>
      <w:divBdr>
        <w:top w:val="none" w:sz="0" w:space="0" w:color="auto"/>
        <w:left w:val="none" w:sz="0" w:space="0" w:color="auto"/>
        <w:bottom w:val="none" w:sz="0" w:space="0" w:color="auto"/>
        <w:right w:val="none" w:sz="0" w:space="0" w:color="auto"/>
      </w:divBdr>
    </w:div>
    <w:div w:id="931354643">
      <w:bodyDiv w:val="1"/>
      <w:marLeft w:val="0"/>
      <w:marRight w:val="0"/>
      <w:marTop w:val="0"/>
      <w:marBottom w:val="0"/>
      <w:divBdr>
        <w:top w:val="none" w:sz="0" w:space="0" w:color="auto"/>
        <w:left w:val="none" w:sz="0" w:space="0" w:color="auto"/>
        <w:bottom w:val="none" w:sz="0" w:space="0" w:color="auto"/>
        <w:right w:val="none" w:sz="0" w:space="0" w:color="auto"/>
      </w:divBdr>
    </w:div>
    <w:div w:id="931738000">
      <w:bodyDiv w:val="1"/>
      <w:marLeft w:val="0"/>
      <w:marRight w:val="0"/>
      <w:marTop w:val="0"/>
      <w:marBottom w:val="0"/>
      <w:divBdr>
        <w:top w:val="none" w:sz="0" w:space="0" w:color="auto"/>
        <w:left w:val="none" w:sz="0" w:space="0" w:color="auto"/>
        <w:bottom w:val="none" w:sz="0" w:space="0" w:color="auto"/>
        <w:right w:val="none" w:sz="0" w:space="0" w:color="auto"/>
      </w:divBdr>
    </w:div>
    <w:div w:id="931930574">
      <w:bodyDiv w:val="1"/>
      <w:marLeft w:val="0"/>
      <w:marRight w:val="0"/>
      <w:marTop w:val="0"/>
      <w:marBottom w:val="0"/>
      <w:divBdr>
        <w:top w:val="none" w:sz="0" w:space="0" w:color="auto"/>
        <w:left w:val="none" w:sz="0" w:space="0" w:color="auto"/>
        <w:bottom w:val="none" w:sz="0" w:space="0" w:color="auto"/>
        <w:right w:val="none" w:sz="0" w:space="0" w:color="auto"/>
      </w:divBdr>
    </w:div>
    <w:div w:id="933124635">
      <w:bodyDiv w:val="1"/>
      <w:marLeft w:val="0"/>
      <w:marRight w:val="0"/>
      <w:marTop w:val="0"/>
      <w:marBottom w:val="0"/>
      <w:divBdr>
        <w:top w:val="none" w:sz="0" w:space="0" w:color="auto"/>
        <w:left w:val="none" w:sz="0" w:space="0" w:color="auto"/>
        <w:bottom w:val="none" w:sz="0" w:space="0" w:color="auto"/>
        <w:right w:val="none" w:sz="0" w:space="0" w:color="auto"/>
      </w:divBdr>
    </w:div>
    <w:div w:id="933174714">
      <w:bodyDiv w:val="1"/>
      <w:marLeft w:val="0"/>
      <w:marRight w:val="0"/>
      <w:marTop w:val="0"/>
      <w:marBottom w:val="0"/>
      <w:divBdr>
        <w:top w:val="none" w:sz="0" w:space="0" w:color="auto"/>
        <w:left w:val="none" w:sz="0" w:space="0" w:color="auto"/>
        <w:bottom w:val="none" w:sz="0" w:space="0" w:color="auto"/>
        <w:right w:val="none" w:sz="0" w:space="0" w:color="auto"/>
      </w:divBdr>
    </w:div>
    <w:div w:id="933518085">
      <w:bodyDiv w:val="1"/>
      <w:marLeft w:val="0"/>
      <w:marRight w:val="0"/>
      <w:marTop w:val="0"/>
      <w:marBottom w:val="0"/>
      <w:divBdr>
        <w:top w:val="none" w:sz="0" w:space="0" w:color="auto"/>
        <w:left w:val="none" w:sz="0" w:space="0" w:color="auto"/>
        <w:bottom w:val="none" w:sz="0" w:space="0" w:color="auto"/>
        <w:right w:val="none" w:sz="0" w:space="0" w:color="auto"/>
      </w:divBdr>
    </w:div>
    <w:div w:id="934631659">
      <w:bodyDiv w:val="1"/>
      <w:marLeft w:val="0"/>
      <w:marRight w:val="0"/>
      <w:marTop w:val="0"/>
      <w:marBottom w:val="0"/>
      <w:divBdr>
        <w:top w:val="none" w:sz="0" w:space="0" w:color="auto"/>
        <w:left w:val="none" w:sz="0" w:space="0" w:color="auto"/>
        <w:bottom w:val="none" w:sz="0" w:space="0" w:color="auto"/>
        <w:right w:val="none" w:sz="0" w:space="0" w:color="auto"/>
      </w:divBdr>
    </w:div>
    <w:div w:id="934705176">
      <w:bodyDiv w:val="1"/>
      <w:marLeft w:val="0"/>
      <w:marRight w:val="0"/>
      <w:marTop w:val="0"/>
      <w:marBottom w:val="0"/>
      <w:divBdr>
        <w:top w:val="none" w:sz="0" w:space="0" w:color="auto"/>
        <w:left w:val="none" w:sz="0" w:space="0" w:color="auto"/>
        <w:bottom w:val="none" w:sz="0" w:space="0" w:color="auto"/>
        <w:right w:val="none" w:sz="0" w:space="0" w:color="auto"/>
      </w:divBdr>
    </w:div>
    <w:div w:id="935478970">
      <w:bodyDiv w:val="1"/>
      <w:marLeft w:val="0"/>
      <w:marRight w:val="0"/>
      <w:marTop w:val="0"/>
      <w:marBottom w:val="0"/>
      <w:divBdr>
        <w:top w:val="none" w:sz="0" w:space="0" w:color="auto"/>
        <w:left w:val="none" w:sz="0" w:space="0" w:color="auto"/>
        <w:bottom w:val="none" w:sz="0" w:space="0" w:color="auto"/>
        <w:right w:val="none" w:sz="0" w:space="0" w:color="auto"/>
      </w:divBdr>
    </w:div>
    <w:div w:id="939794320">
      <w:bodyDiv w:val="1"/>
      <w:marLeft w:val="0"/>
      <w:marRight w:val="0"/>
      <w:marTop w:val="0"/>
      <w:marBottom w:val="0"/>
      <w:divBdr>
        <w:top w:val="none" w:sz="0" w:space="0" w:color="auto"/>
        <w:left w:val="none" w:sz="0" w:space="0" w:color="auto"/>
        <w:bottom w:val="none" w:sz="0" w:space="0" w:color="auto"/>
        <w:right w:val="none" w:sz="0" w:space="0" w:color="auto"/>
      </w:divBdr>
    </w:div>
    <w:div w:id="939949614">
      <w:bodyDiv w:val="1"/>
      <w:marLeft w:val="0"/>
      <w:marRight w:val="0"/>
      <w:marTop w:val="0"/>
      <w:marBottom w:val="0"/>
      <w:divBdr>
        <w:top w:val="none" w:sz="0" w:space="0" w:color="auto"/>
        <w:left w:val="none" w:sz="0" w:space="0" w:color="auto"/>
        <w:bottom w:val="none" w:sz="0" w:space="0" w:color="auto"/>
        <w:right w:val="none" w:sz="0" w:space="0" w:color="auto"/>
      </w:divBdr>
    </w:div>
    <w:div w:id="941229138">
      <w:bodyDiv w:val="1"/>
      <w:marLeft w:val="0"/>
      <w:marRight w:val="0"/>
      <w:marTop w:val="0"/>
      <w:marBottom w:val="0"/>
      <w:divBdr>
        <w:top w:val="none" w:sz="0" w:space="0" w:color="auto"/>
        <w:left w:val="none" w:sz="0" w:space="0" w:color="auto"/>
        <w:bottom w:val="none" w:sz="0" w:space="0" w:color="auto"/>
        <w:right w:val="none" w:sz="0" w:space="0" w:color="auto"/>
      </w:divBdr>
    </w:div>
    <w:div w:id="941260782">
      <w:bodyDiv w:val="1"/>
      <w:marLeft w:val="0"/>
      <w:marRight w:val="0"/>
      <w:marTop w:val="0"/>
      <w:marBottom w:val="0"/>
      <w:divBdr>
        <w:top w:val="none" w:sz="0" w:space="0" w:color="auto"/>
        <w:left w:val="none" w:sz="0" w:space="0" w:color="auto"/>
        <w:bottom w:val="none" w:sz="0" w:space="0" w:color="auto"/>
        <w:right w:val="none" w:sz="0" w:space="0" w:color="auto"/>
      </w:divBdr>
    </w:div>
    <w:div w:id="941841547">
      <w:bodyDiv w:val="1"/>
      <w:marLeft w:val="0"/>
      <w:marRight w:val="0"/>
      <w:marTop w:val="0"/>
      <w:marBottom w:val="0"/>
      <w:divBdr>
        <w:top w:val="none" w:sz="0" w:space="0" w:color="auto"/>
        <w:left w:val="none" w:sz="0" w:space="0" w:color="auto"/>
        <w:bottom w:val="none" w:sz="0" w:space="0" w:color="auto"/>
        <w:right w:val="none" w:sz="0" w:space="0" w:color="auto"/>
      </w:divBdr>
    </w:div>
    <w:div w:id="943801184">
      <w:bodyDiv w:val="1"/>
      <w:marLeft w:val="0"/>
      <w:marRight w:val="0"/>
      <w:marTop w:val="0"/>
      <w:marBottom w:val="0"/>
      <w:divBdr>
        <w:top w:val="none" w:sz="0" w:space="0" w:color="auto"/>
        <w:left w:val="none" w:sz="0" w:space="0" w:color="auto"/>
        <w:bottom w:val="none" w:sz="0" w:space="0" w:color="auto"/>
        <w:right w:val="none" w:sz="0" w:space="0" w:color="auto"/>
      </w:divBdr>
    </w:div>
    <w:div w:id="943997922">
      <w:bodyDiv w:val="1"/>
      <w:marLeft w:val="0"/>
      <w:marRight w:val="0"/>
      <w:marTop w:val="0"/>
      <w:marBottom w:val="0"/>
      <w:divBdr>
        <w:top w:val="none" w:sz="0" w:space="0" w:color="auto"/>
        <w:left w:val="none" w:sz="0" w:space="0" w:color="auto"/>
        <w:bottom w:val="none" w:sz="0" w:space="0" w:color="auto"/>
        <w:right w:val="none" w:sz="0" w:space="0" w:color="auto"/>
      </w:divBdr>
    </w:div>
    <w:div w:id="944926748">
      <w:bodyDiv w:val="1"/>
      <w:marLeft w:val="0"/>
      <w:marRight w:val="0"/>
      <w:marTop w:val="0"/>
      <w:marBottom w:val="0"/>
      <w:divBdr>
        <w:top w:val="none" w:sz="0" w:space="0" w:color="auto"/>
        <w:left w:val="none" w:sz="0" w:space="0" w:color="auto"/>
        <w:bottom w:val="none" w:sz="0" w:space="0" w:color="auto"/>
        <w:right w:val="none" w:sz="0" w:space="0" w:color="auto"/>
      </w:divBdr>
    </w:div>
    <w:div w:id="946813211">
      <w:bodyDiv w:val="1"/>
      <w:marLeft w:val="0"/>
      <w:marRight w:val="0"/>
      <w:marTop w:val="0"/>
      <w:marBottom w:val="0"/>
      <w:divBdr>
        <w:top w:val="none" w:sz="0" w:space="0" w:color="auto"/>
        <w:left w:val="none" w:sz="0" w:space="0" w:color="auto"/>
        <w:bottom w:val="none" w:sz="0" w:space="0" w:color="auto"/>
        <w:right w:val="none" w:sz="0" w:space="0" w:color="auto"/>
      </w:divBdr>
    </w:div>
    <w:div w:id="947587192">
      <w:bodyDiv w:val="1"/>
      <w:marLeft w:val="0"/>
      <w:marRight w:val="0"/>
      <w:marTop w:val="0"/>
      <w:marBottom w:val="0"/>
      <w:divBdr>
        <w:top w:val="none" w:sz="0" w:space="0" w:color="auto"/>
        <w:left w:val="none" w:sz="0" w:space="0" w:color="auto"/>
        <w:bottom w:val="none" w:sz="0" w:space="0" w:color="auto"/>
        <w:right w:val="none" w:sz="0" w:space="0" w:color="auto"/>
      </w:divBdr>
    </w:div>
    <w:div w:id="949360116">
      <w:bodyDiv w:val="1"/>
      <w:marLeft w:val="0"/>
      <w:marRight w:val="0"/>
      <w:marTop w:val="0"/>
      <w:marBottom w:val="0"/>
      <w:divBdr>
        <w:top w:val="none" w:sz="0" w:space="0" w:color="auto"/>
        <w:left w:val="none" w:sz="0" w:space="0" w:color="auto"/>
        <w:bottom w:val="none" w:sz="0" w:space="0" w:color="auto"/>
        <w:right w:val="none" w:sz="0" w:space="0" w:color="auto"/>
      </w:divBdr>
    </w:div>
    <w:div w:id="950631474">
      <w:bodyDiv w:val="1"/>
      <w:marLeft w:val="0"/>
      <w:marRight w:val="0"/>
      <w:marTop w:val="0"/>
      <w:marBottom w:val="0"/>
      <w:divBdr>
        <w:top w:val="none" w:sz="0" w:space="0" w:color="auto"/>
        <w:left w:val="none" w:sz="0" w:space="0" w:color="auto"/>
        <w:bottom w:val="none" w:sz="0" w:space="0" w:color="auto"/>
        <w:right w:val="none" w:sz="0" w:space="0" w:color="auto"/>
      </w:divBdr>
      <w:divsChild>
        <w:div w:id="1979601637">
          <w:marLeft w:val="274"/>
          <w:marRight w:val="0"/>
          <w:marTop w:val="0"/>
          <w:marBottom w:val="0"/>
          <w:divBdr>
            <w:top w:val="none" w:sz="0" w:space="0" w:color="auto"/>
            <w:left w:val="none" w:sz="0" w:space="0" w:color="auto"/>
            <w:bottom w:val="none" w:sz="0" w:space="0" w:color="auto"/>
            <w:right w:val="none" w:sz="0" w:space="0" w:color="auto"/>
          </w:divBdr>
        </w:div>
      </w:divsChild>
    </w:div>
    <w:div w:id="952395540">
      <w:bodyDiv w:val="1"/>
      <w:marLeft w:val="0"/>
      <w:marRight w:val="0"/>
      <w:marTop w:val="0"/>
      <w:marBottom w:val="0"/>
      <w:divBdr>
        <w:top w:val="none" w:sz="0" w:space="0" w:color="auto"/>
        <w:left w:val="none" w:sz="0" w:space="0" w:color="auto"/>
        <w:bottom w:val="none" w:sz="0" w:space="0" w:color="auto"/>
        <w:right w:val="none" w:sz="0" w:space="0" w:color="auto"/>
      </w:divBdr>
    </w:div>
    <w:div w:id="953829930">
      <w:bodyDiv w:val="1"/>
      <w:marLeft w:val="0"/>
      <w:marRight w:val="0"/>
      <w:marTop w:val="0"/>
      <w:marBottom w:val="0"/>
      <w:divBdr>
        <w:top w:val="none" w:sz="0" w:space="0" w:color="auto"/>
        <w:left w:val="none" w:sz="0" w:space="0" w:color="auto"/>
        <w:bottom w:val="none" w:sz="0" w:space="0" w:color="auto"/>
        <w:right w:val="none" w:sz="0" w:space="0" w:color="auto"/>
      </w:divBdr>
    </w:div>
    <w:div w:id="954363855">
      <w:bodyDiv w:val="1"/>
      <w:marLeft w:val="0"/>
      <w:marRight w:val="0"/>
      <w:marTop w:val="0"/>
      <w:marBottom w:val="0"/>
      <w:divBdr>
        <w:top w:val="none" w:sz="0" w:space="0" w:color="auto"/>
        <w:left w:val="none" w:sz="0" w:space="0" w:color="auto"/>
        <w:bottom w:val="none" w:sz="0" w:space="0" w:color="auto"/>
        <w:right w:val="none" w:sz="0" w:space="0" w:color="auto"/>
      </w:divBdr>
    </w:div>
    <w:div w:id="955209129">
      <w:bodyDiv w:val="1"/>
      <w:marLeft w:val="0"/>
      <w:marRight w:val="0"/>
      <w:marTop w:val="0"/>
      <w:marBottom w:val="0"/>
      <w:divBdr>
        <w:top w:val="none" w:sz="0" w:space="0" w:color="auto"/>
        <w:left w:val="none" w:sz="0" w:space="0" w:color="auto"/>
        <w:bottom w:val="none" w:sz="0" w:space="0" w:color="auto"/>
        <w:right w:val="none" w:sz="0" w:space="0" w:color="auto"/>
      </w:divBdr>
    </w:div>
    <w:div w:id="956906381">
      <w:bodyDiv w:val="1"/>
      <w:marLeft w:val="0"/>
      <w:marRight w:val="0"/>
      <w:marTop w:val="0"/>
      <w:marBottom w:val="0"/>
      <w:divBdr>
        <w:top w:val="none" w:sz="0" w:space="0" w:color="auto"/>
        <w:left w:val="none" w:sz="0" w:space="0" w:color="auto"/>
        <w:bottom w:val="none" w:sz="0" w:space="0" w:color="auto"/>
        <w:right w:val="none" w:sz="0" w:space="0" w:color="auto"/>
      </w:divBdr>
    </w:div>
    <w:div w:id="957644243">
      <w:bodyDiv w:val="1"/>
      <w:marLeft w:val="0"/>
      <w:marRight w:val="0"/>
      <w:marTop w:val="0"/>
      <w:marBottom w:val="0"/>
      <w:divBdr>
        <w:top w:val="none" w:sz="0" w:space="0" w:color="auto"/>
        <w:left w:val="none" w:sz="0" w:space="0" w:color="auto"/>
        <w:bottom w:val="none" w:sz="0" w:space="0" w:color="auto"/>
        <w:right w:val="none" w:sz="0" w:space="0" w:color="auto"/>
      </w:divBdr>
    </w:div>
    <w:div w:id="957838955">
      <w:bodyDiv w:val="1"/>
      <w:marLeft w:val="0"/>
      <w:marRight w:val="0"/>
      <w:marTop w:val="0"/>
      <w:marBottom w:val="0"/>
      <w:divBdr>
        <w:top w:val="none" w:sz="0" w:space="0" w:color="auto"/>
        <w:left w:val="none" w:sz="0" w:space="0" w:color="auto"/>
        <w:bottom w:val="none" w:sz="0" w:space="0" w:color="auto"/>
        <w:right w:val="none" w:sz="0" w:space="0" w:color="auto"/>
      </w:divBdr>
    </w:div>
    <w:div w:id="958340680">
      <w:bodyDiv w:val="1"/>
      <w:marLeft w:val="0"/>
      <w:marRight w:val="0"/>
      <w:marTop w:val="0"/>
      <w:marBottom w:val="0"/>
      <w:divBdr>
        <w:top w:val="none" w:sz="0" w:space="0" w:color="auto"/>
        <w:left w:val="none" w:sz="0" w:space="0" w:color="auto"/>
        <w:bottom w:val="none" w:sz="0" w:space="0" w:color="auto"/>
        <w:right w:val="none" w:sz="0" w:space="0" w:color="auto"/>
      </w:divBdr>
    </w:div>
    <w:div w:id="958604291">
      <w:bodyDiv w:val="1"/>
      <w:marLeft w:val="0"/>
      <w:marRight w:val="0"/>
      <w:marTop w:val="0"/>
      <w:marBottom w:val="0"/>
      <w:divBdr>
        <w:top w:val="none" w:sz="0" w:space="0" w:color="auto"/>
        <w:left w:val="none" w:sz="0" w:space="0" w:color="auto"/>
        <w:bottom w:val="none" w:sz="0" w:space="0" w:color="auto"/>
        <w:right w:val="none" w:sz="0" w:space="0" w:color="auto"/>
      </w:divBdr>
    </w:div>
    <w:div w:id="959066487">
      <w:bodyDiv w:val="1"/>
      <w:marLeft w:val="0"/>
      <w:marRight w:val="0"/>
      <w:marTop w:val="0"/>
      <w:marBottom w:val="0"/>
      <w:divBdr>
        <w:top w:val="none" w:sz="0" w:space="0" w:color="auto"/>
        <w:left w:val="none" w:sz="0" w:space="0" w:color="auto"/>
        <w:bottom w:val="none" w:sz="0" w:space="0" w:color="auto"/>
        <w:right w:val="none" w:sz="0" w:space="0" w:color="auto"/>
      </w:divBdr>
    </w:div>
    <w:div w:id="959335404">
      <w:bodyDiv w:val="1"/>
      <w:marLeft w:val="0"/>
      <w:marRight w:val="0"/>
      <w:marTop w:val="0"/>
      <w:marBottom w:val="0"/>
      <w:divBdr>
        <w:top w:val="none" w:sz="0" w:space="0" w:color="auto"/>
        <w:left w:val="none" w:sz="0" w:space="0" w:color="auto"/>
        <w:bottom w:val="none" w:sz="0" w:space="0" w:color="auto"/>
        <w:right w:val="none" w:sz="0" w:space="0" w:color="auto"/>
      </w:divBdr>
    </w:div>
    <w:div w:id="959529904">
      <w:bodyDiv w:val="1"/>
      <w:marLeft w:val="0"/>
      <w:marRight w:val="0"/>
      <w:marTop w:val="0"/>
      <w:marBottom w:val="0"/>
      <w:divBdr>
        <w:top w:val="none" w:sz="0" w:space="0" w:color="auto"/>
        <w:left w:val="none" w:sz="0" w:space="0" w:color="auto"/>
        <w:bottom w:val="none" w:sz="0" w:space="0" w:color="auto"/>
        <w:right w:val="none" w:sz="0" w:space="0" w:color="auto"/>
      </w:divBdr>
    </w:div>
    <w:div w:id="959725824">
      <w:bodyDiv w:val="1"/>
      <w:marLeft w:val="0"/>
      <w:marRight w:val="0"/>
      <w:marTop w:val="0"/>
      <w:marBottom w:val="0"/>
      <w:divBdr>
        <w:top w:val="none" w:sz="0" w:space="0" w:color="auto"/>
        <w:left w:val="none" w:sz="0" w:space="0" w:color="auto"/>
        <w:bottom w:val="none" w:sz="0" w:space="0" w:color="auto"/>
        <w:right w:val="none" w:sz="0" w:space="0" w:color="auto"/>
      </w:divBdr>
    </w:div>
    <w:div w:id="960694559">
      <w:bodyDiv w:val="1"/>
      <w:marLeft w:val="0"/>
      <w:marRight w:val="0"/>
      <w:marTop w:val="0"/>
      <w:marBottom w:val="0"/>
      <w:divBdr>
        <w:top w:val="none" w:sz="0" w:space="0" w:color="auto"/>
        <w:left w:val="none" w:sz="0" w:space="0" w:color="auto"/>
        <w:bottom w:val="none" w:sz="0" w:space="0" w:color="auto"/>
        <w:right w:val="none" w:sz="0" w:space="0" w:color="auto"/>
      </w:divBdr>
    </w:div>
    <w:div w:id="962423464">
      <w:bodyDiv w:val="1"/>
      <w:marLeft w:val="0"/>
      <w:marRight w:val="0"/>
      <w:marTop w:val="0"/>
      <w:marBottom w:val="0"/>
      <w:divBdr>
        <w:top w:val="none" w:sz="0" w:space="0" w:color="auto"/>
        <w:left w:val="none" w:sz="0" w:space="0" w:color="auto"/>
        <w:bottom w:val="none" w:sz="0" w:space="0" w:color="auto"/>
        <w:right w:val="none" w:sz="0" w:space="0" w:color="auto"/>
      </w:divBdr>
    </w:div>
    <w:div w:id="965038402">
      <w:bodyDiv w:val="1"/>
      <w:marLeft w:val="0"/>
      <w:marRight w:val="0"/>
      <w:marTop w:val="0"/>
      <w:marBottom w:val="0"/>
      <w:divBdr>
        <w:top w:val="none" w:sz="0" w:space="0" w:color="auto"/>
        <w:left w:val="none" w:sz="0" w:space="0" w:color="auto"/>
        <w:bottom w:val="none" w:sz="0" w:space="0" w:color="auto"/>
        <w:right w:val="none" w:sz="0" w:space="0" w:color="auto"/>
      </w:divBdr>
    </w:div>
    <w:div w:id="965088077">
      <w:bodyDiv w:val="1"/>
      <w:marLeft w:val="0"/>
      <w:marRight w:val="0"/>
      <w:marTop w:val="0"/>
      <w:marBottom w:val="0"/>
      <w:divBdr>
        <w:top w:val="none" w:sz="0" w:space="0" w:color="auto"/>
        <w:left w:val="none" w:sz="0" w:space="0" w:color="auto"/>
        <w:bottom w:val="none" w:sz="0" w:space="0" w:color="auto"/>
        <w:right w:val="none" w:sz="0" w:space="0" w:color="auto"/>
      </w:divBdr>
    </w:div>
    <w:div w:id="965163211">
      <w:bodyDiv w:val="1"/>
      <w:marLeft w:val="0"/>
      <w:marRight w:val="0"/>
      <w:marTop w:val="0"/>
      <w:marBottom w:val="0"/>
      <w:divBdr>
        <w:top w:val="none" w:sz="0" w:space="0" w:color="auto"/>
        <w:left w:val="none" w:sz="0" w:space="0" w:color="auto"/>
        <w:bottom w:val="none" w:sz="0" w:space="0" w:color="auto"/>
        <w:right w:val="none" w:sz="0" w:space="0" w:color="auto"/>
      </w:divBdr>
    </w:div>
    <w:div w:id="965550288">
      <w:bodyDiv w:val="1"/>
      <w:marLeft w:val="0"/>
      <w:marRight w:val="0"/>
      <w:marTop w:val="0"/>
      <w:marBottom w:val="0"/>
      <w:divBdr>
        <w:top w:val="none" w:sz="0" w:space="0" w:color="auto"/>
        <w:left w:val="none" w:sz="0" w:space="0" w:color="auto"/>
        <w:bottom w:val="none" w:sz="0" w:space="0" w:color="auto"/>
        <w:right w:val="none" w:sz="0" w:space="0" w:color="auto"/>
      </w:divBdr>
    </w:div>
    <w:div w:id="966816393">
      <w:bodyDiv w:val="1"/>
      <w:marLeft w:val="0"/>
      <w:marRight w:val="0"/>
      <w:marTop w:val="0"/>
      <w:marBottom w:val="0"/>
      <w:divBdr>
        <w:top w:val="none" w:sz="0" w:space="0" w:color="auto"/>
        <w:left w:val="none" w:sz="0" w:space="0" w:color="auto"/>
        <w:bottom w:val="none" w:sz="0" w:space="0" w:color="auto"/>
        <w:right w:val="none" w:sz="0" w:space="0" w:color="auto"/>
      </w:divBdr>
    </w:div>
    <w:div w:id="967052777">
      <w:bodyDiv w:val="1"/>
      <w:marLeft w:val="0"/>
      <w:marRight w:val="0"/>
      <w:marTop w:val="0"/>
      <w:marBottom w:val="0"/>
      <w:divBdr>
        <w:top w:val="none" w:sz="0" w:space="0" w:color="auto"/>
        <w:left w:val="none" w:sz="0" w:space="0" w:color="auto"/>
        <w:bottom w:val="none" w:sz="0" w:space="0" w:color="auto"/>
        <w:right w:val="none" w:sz="0" w:space="0" w:color="auto"/>
      </w:divBdr>
    </w:div>
    <w:div w:id="969281074">
      <w:bodyDiv w:val="1"/>
      <w:marLeft w:val="0"/>
      <w:marRight w:val="0"/>
      <w:marTop w:val="0"/>
      <w:marBottom w:val="0"/>
      <w:divBdr>
        <w:top w:val="none" w:sz="0" w:space="0" w:color="auto"/>
        <w:left w:val="none" w:sz="0" w:space="0" w:color="auto"/>
        <w:bottom w:val="none" w:sz="0" w:space="0" w:color="auto"/>
        <w:right w:val="none" w:sz="0" w:space="0" w:color="auto"/>
      </w:divBdr>
    </w:div>
    <w:div w:id="970132142">
      <w:bodyDiv w:val="1"/>
      <w:marLeft w:val="0"/>
      <w:marRight w:val="0"/>
      <w:marTop w:val="0"/>
      <w:marBottom w:val="0"/>
      <w:divBdr>
        <w:top w:val="none" w:sz="0" w:space="0" w:color="auto"/>
        <w:left w:val="none" w:sz="0" w:space="0" w:color="auto"/>
        <w:bottom w:val="none" w:sz="0" w:space="0" w:color="auto"/>
        <w:right w:val="none" w:sz="0" w:space="0" w:color="auto"/>
      </w:divBdr>
    </w:div>
    <w:div w:id="971327053">
      <w:bodyDiv w:val="1"/>
      <w:marLeft w:val="0"/>
      <w:marRight w:val="0"/>
      <w:marTop w:val="0"/>
      <w:marBottom w:val="0"/>
      <w:divBdr>
        <w:top w:val="none" w:sz="0" w:space="0" w:color="auto"/>
        <w:left w:val="none" w:sz="0" w:space="0" w:color="auto"/>
        <w:bottom w:val="none" w:sz="0" w:space="0" w:color="auto"/>
        <w:right w:val="none" w:sz="0" w:space="0" w:color="auto"/>
      </w:divBdr>
    </w:div>
    <w:div w:id="971397887">
      <w:bodyDiv w:val="1"/>
      <w:marLeft w:val="0"/>
      <w:marRight w:val="0"/>
      <w:marTop w:val="0"/>
      <w:marBottom w:val="0"/>
      <w:divBdr>
        <w:top w:val="none" w:sz="0" w:space="0" w:color="auto"/>
        <w:left w:val="none" w:sz="0" w:space="0" w:color="auto"/>
        <w:bottom w:val="none" w:sz="0" w:space="0" w:color="auto"/>
        <w:right w:val="none" w:sz="0" w:space="0" w:color="auto"/>
      </w:divBdr>
    </w:div>
    <w:div w:id="971401420">
      <w:bodyDiv w:val="1"/>
      <w:marLeft w:val="0"/>
      <w:marRight w:val="0"/>
      <w:marTop w:val="0"/>
      <w:marBottom w:val="0"/>
      <w:divBdr>
        <w:top w:val="none" w:sz="0" w:space="0" w:color="auto"/>
        <w:left w:val="none" w:sz="0" w:space="0" w:color="auto"/>
        <w:bottom w:val="none" w:sz="0" w:space="0" w:color="auto"/>
        <w:right w:val="none" w:sz="0" w:space="0" w:color="auto"/>
      </w:divBdr>
    </w:div>
    <w:div w:id="971834247">
      <w:bodyDiv w:val="1"/>
      <w:marLeft w:val="0"/>
      <w:marRight w:val="0"/>
      <w:marTop w:val="0"/>
      <w:marBottom w:val="0"/>
      <w:divBdr>
        <w:top w:val="none" w:sz="0" w:space="0" w:color="auto"/>
        <w:left w:val="none" w:sz="0" w:space="0" w:color="auto"/>
        <w:bottom w:val="none" w:sz="0" w:space="0" w:color="auto"/>
        <w:right w:val="none" w:sz="0" w:space="0" w:color="auto"/>
      </w:divBdr>
    </w:div>
    <w:div w:id="971905218">
      <w:bodyDiv w:val="1"/>
      <w:marLeft w:val="0"/>
      <w:marRight w:val="0"/>
      <w:marTop w:val="0"/>
      <w:marBottom w:val="0"/>
      <w:divBdr>
        <w:top w:val="none" w:sz="0" w:space="0" w:color="auto"/>
        <w:left w:val="none" w:sz="0" w:space="0" w:color="auto"/>
        <w:bottom w:val="none" w:sz="0" w:space="0" w:color="auto"/>
        <w:right w:val="none" w:sz="0" w:space="0" w:color="auto"/>
      </w:divBdr>
    </w:div>
    <w:div w:id="972103855">
      <w:bodyDiv w:val="1"/>
      <w:marLeft w:val="0"/>
      <w:marRight w:val="0"/>
      <w:marTop w:val="0"/>
      <w:marBottom w:val="0"/>
      <w:divBdr>
        <w:top w:val="none" w:sz="0" w:space="0" w:color="auto"/>
        <w:left w:val="none" w:sz="0" w:space="0" w:color="auto"/>
        <w:bottom w:val="none" w:sz="0" w:space="0" w:color="auto"/>
        <w:right w:val="none" w:sz="0" w:space="0" w:color="auto"/>
      </w:divBdr>
    </w:div>
    <w:div w:id="972447841">
      <w:bodyDiv w:val="1"/>
      <w:marLeft w:val="0"/>
      <w:marRight w:val="0"/>
      <w:marTop w:val="0"/>
      <w:marBottom w:val="0"/>
      <w:divBdr>
        <w:top w:val="none" w:sz="0" w:space="0" w:color="auto"/>
        <w:left w:val="none" w:sz="0" w:space="0" w:color="auto"/>
        <w:bottom w:val="none" w:sz="0" w:space="0" w:color="auto"/>
        <w:right w:val="none" w:sz="0" w:space="0" w:color="auto"/>
      </w:divBdr>
    </w:div>
    <w:div w:id="972830957">
      <w:bodyDiv w:val="1"/>
      <w:marLeft w:val="0"/>
      <w:marRight w:val="0"/>
      <w:marTop w:val="0"/>
      <w:marBottom w:val="0"/>
      <w:divBdr>
        <w:top w:val="none" w:sz="0" w:space="0" w:color="auto"/>
        <w:left w:val="none" w:sz="0" w:space="0" w:color="auto"/>
        <w:bottom w:val="none" w:sz="0" w:space="0" w:color="auto"/>
        <w:right w:val="none" w:sz="0" w:space="0" w:color="auto"/>
      </w:divBdr>
    </w:div>
    <w:div w:id="973025564">
      <w:bodyDiv w:val="1"/>
      <w:marLeft w:val="0"/>
      <w:marRight w:val="0"/>
      <w:marTop w:val="0"/>
      <w:marBottom w:val="0"/>
      <w:divBdr>
        <w:top w:val="none" w:sz="0" w:space="0" w:color="auto"/>
        <w:left w:val="none" w:sz="0" w:space="0" w:color="auto"/>
        <w:bottom w:val="none" w:sz="0" w:space="0" w:color="auto"/>
        <w:right w:val="none" w:sz="0" w:space="0" w:color="auto"/>
      </w:divBdr>
      <w:divsChild>
        <w:div w:id="1607689595">
          <w:marLeft w:val="0"/>
          <w:marRight w:val="0"/>
          <w:marTop w:val="0"/>
          <w:marBottom w:val="0"/>
          <w:divBdr>
            <w:top w:val="none" w:sz="0" w:space="0" w:color="auto"/>
            <w:left w:val="none" w:sz="0" w:space="0" w:color="auto"/>
            <w:bottom w:val="none" w:sz="0" w:space="0" w:color="auto"/>
            <w:right w:val="none" w:sz="0" w:space="0" w:color="auto"/>
          </w:divBdr>
          <w:divsChild>
            <w:div w:id="1630820350">
              <w:marLeft w:val="0"/>
              <w:marRight w:val="0"/>
              <w:marTop w:val="0"/>
              <w:marBottom w:val="0"/>
              <w:divBdr>
                <w:top w:val="none" w:sz="0" w:space="0" w:color="auto"/>
                <w:left w:val="none" w:sz="0" w:space="0" w:color="auto"/>
                <w:bottom w:val="none" w:sz="0" w:space="0" w:color="auto"/>
                <w:right w:val="none" w:sz="0" w:space="0" w:color="auto"/>
              </w:divBdr>
              <w:divsChild>
                <w:div w:id="1593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97450">
      <w:bodyDiv w:val="1"/>
      <w:marLeft w:val="0"/>
      <w:marRight w:val="0"/>
      <w:marTop w:val="0"/>
      <w:marBottom w:val="0"/>
      <w:divBdr>
        <w:top w:val="none" w:sz="0" w:space="0" w:color="auto"/>
        <w:left w:val="none" w:sz="0" w:space="0" w:color="auto"/>
        <w:bottom w:val="none" w:sz="0" w:space="0" w:color="auto"/>
        <w:right w:val="none" w:sz="0" w:space="0" w:color="auto"/>
      </w:divBdr>
    </w:div>
    <w:div w:id="973104159">
      <w:bodyDiv w:val="1"/>
      <w:marLeft w:val="0"/>
      <w:marRight w:val="0"/>
      <w:marTop w:val="0"/>
      <w:marBottom w:val="0"/>
      <w:divBdr>
        <w:top w:val="none" w:sz="0" w:space="0" w:color="auto"/>
        <w:left w:val="none" w:sz="0" w:space="0" w:color="auto"/>
        <w:bottom w:val="none" w:sz="0" w:space="0" w:color="auto"/>
        <w:right w:val="none" w:sz="0" w:space="0" w:color="auto"/>
      </w:divBdr>
    </w:div>
    <w:div w:id="974676449">
      <w:bodyDiv w:val="1"/>
      <w:marLeft w:val="0"/>
      <w:marRight w:val="0"/>
      <w:marTop w:val="0"/>
      <w:marBottom w:val="0"/>
      <w:divBdr>
        <w:top w:val="none" w:sz="0" w:space="0" w:color="auto"/>
        <w:left w:val="none" w:sz="0" w:space="0" w:color="auto"/>
        <w:bottom w:val="none" w:sz="0" w:space="0" w:color="auto"/>
        <w:right w:val="none" w:sz="0" w:space="0" w:color="auto"/>
      </w:divBdr>
    </w:div>
    <w:div w:id="974720596">
      <w:bodyDiv w:val="1"/>
      <w:marLeft w:val="0"/>
      <w:marRight w:val="0"/>
      <w:marTop w:val="0"/>
      <w:marBottom w:val="0"/>
      <w:divBdr>
        <w:top w:val="none" w:sz="0" w:space="0" w:color="auto"/>
        <w:left w:val="none" w:sz="0" w:space="0" w:color="auto"/>
        <w:bottom w:val="none" w:sz="0" w:space="0" w:color="auto"/>
        <w:right w:val="none" w:sz="0" w:space="0" w:color="auto"/>
      </w:divBdr>
    </w:div>
    <w:div w:id="976910303">
      <w:bodyDiv w:val="1"/>
      <w:marLeft w:val="0"/>
      <w:marRight w:val="0"/>
      <w:marTop w:val="0"/>
      <w:marBottom w:val="0"/>
      <w:divBdr>
        <w:top w:val="none" w:sz="0" w:space="0" w:color="auto"/>
        <w:left w:val="none" w:sz="0" w:space="0" w:color="auto"/>
        <w:bottom w:val="none" w:sz="0" w:space="0" w:color="auto"/>
        <w:right w:val="none" w:sz="0" w:space="0" w:color="auto"/>
      </w:divBdr>
    </w:div>
    <w:div w:id="977808364">
      <w:bodyDiv w:val="1"/>
      <w:marLeft w:val="0"/>
      <w:marRight w:val="0"/>
      <w:marTop w:val="0"/>
      <w:marBottom w:val="0"/>
      <w:divBdr>
        <w:top w:val="none" w:sz="0" w:space="0" w:color="auto"/>
        <w:left w:val="none" w:sz="0" w:space="0" w:color="auto"/>
        <w:bottom w:val="none" w:sz="0" w:space="0" w:color="auto"/>
        <w:right w:val="none" w:sz="0" w:space="0" w:color="auto"/>
      </w:divBdr>
    </w:div>
    <w:div w:id="978412200">
      <w:bodyDiv w:val="1"/>
      <w:marLeft w:val="0"/>
      <w:marRight w:val="0"/>
      <w:marTop w:val="0"/>
      <w:marBottom w:val="0"/>
      <w:divBdr>
        <w:top w:val="none" w:sz="0" w:space="0" w:color="auto"/>
        <w:left w:val="none" w:sz="0" w:space="0" w:color="auto"/>
        <w:bottom w:val="none" w:sz="0" w:space="0" w:color="auto"/>
        <w:right w:val="none" w:sz="0" w:space="0" w:color="auto"/>
      </w:divBdr>
    </w:div>
    <w:div w:id="979000824">
      <w:bodyDiv w:val="1"/>
      <w:marLeft w:val="0"/>
      <w:marRight w:val="0"/>
      <w:marTop w:val="0"/>
      <w:marBottom w:val="0"/>
      <w:divBdr>
        <w:top w:val="none" w:sz="0" w:space="0" w:color="auto"/>
        <w:left w:val="none" w:sz="0" w:space="0" w:color="auto"/>
        <w:bottom w:val="none" w:sz="0" w:space="0" w:color="auto"/>
        <w:right w:val="none" w:sz="0" w:space="0" w:color="auto"/>
      </w:divBdr>
    </w:div>
    <w:div w:id="979043385">
      <w:bodyDiv w:val="1"/>
      <w:marLeft w:val="0"/>
      <w:marRight w:val="0"/>
      <w:marTop w:val="0"/>
      <w:marBottom w:val="0"/>
      <w:divBdr>
        <w:top w:val="none" w:sz="0" w:space="0" w:color="auto"/>
        <w:left w:val="none" w:sz="0" w:space="0" w:color="auto"/>
        <w:bottom w:val="none" w:sz="0" w:space="0" w:color="auto"/>
        <w:right w:val="none" w:sz="0" w:space="0" w:color="auto"/>
      </w:divBdr>
    </w:div>
    <w:div w:id="979462773">
      <w:bodyDiv w:val="1"/>
      <w:marLeft w:val="0"/>
      <w:marRight w:val="0"/>
      <w:marTop w:val="0"/>
      <w:marBottom w:val="0"/>
      <w:divBdr>
        <w:top w:val="none" w:sz="0" w:space="0" w:color="auto"/>
        <w:left w:val="none" w:sz="0" w:space="0" w:color="auto"/>
        <w:bottom w:val="none" w:sz="0" w:space="0" w:color="auto"/>
        <w:right w:val="none" w:sz="0" w:space="0" w:color="auto"/>
      </w:divBdr>
    </w:div>
    <w:div w:id="979529491">
      <w:bodyDiv w:val="1"/>
      <w:marLeft w:val="0"/>
      <w:marRight w:val="0"/>
      <w:marTop w:val="0"/>
      <w:marBottom w:val="0"/>
      <w:divBdr>
        <w:top w:val="none" w:sz="0" w:space="0" w:color="auto"/>
        <w:left w:val="none" w:sz="0" w:space="0" w:color="auto"/>
        <w:bottom w:val="none" w:sz="0" w:space="0" w:color="auto"/>
        <w:right w:val="none" w:sz="0" w:space="0" w:color="auto"/>
      </w:divBdr>
    </w:div>
    <w:div w:id="979578363">
      <w:bodyDiv w:val="1"/>
      <w:marLeft w:val="0"/>
      <w:marRight w:val="0"/>
      <w:marTop w:val="0"/>
      <w:marBottom w:val="0"/>
      <w:divBdr>
        <w:top w:val="none" w:sz="0" w:space="0" w:color="auto"/>
        <w:left w:val="none" w:sz="0" w:space="0" w:color="auto"/>
        <w:bottom w:val="none" w:sz="0" w:space="0" w:color="auto"/>
        <w:right w:val="none" w:sz="0" w:space="0" w:color="auto"/>
      </w:divBdr>
    </w:div>
    <w:div w:id="980500247">
      <w:bodyDiv w:val="1"/>
      <w:marLeft w:val="0"/>
      <w:marRight w:val="0"/>
      <w:marTop w:val="0"/>
      <w:marBottom w:val="0"/>
      <w:divBdr>
        <w:top w:val="none" w:sz="0" w:space="0" w:color="auto"/>
        <w:left w:val="none" w:sz="0" w:space="0" w:color="auto"/>
        <w:bottom w:val="none" w:sz="0" w:space="0" w:color="auto"/>
        <w:right w:val="none" w:sz="0" w:space="0" w:color="auto"/>
      </w:divBdr>
    </w:div>
    <w:div w:id="983003069">
      <w:bodyDiv w:val="1"/>
      <w:marLeft w:val="0"/>
      <w:marRight w:val="0"/>
      <w:marTop w:val="0"/>
      <w:marBottom w:val="0"/>
      <w:divBdr>
        <w:top w:val="none" w:sz="0" w:space="0" w:color="auto"/>
        <w:left w:val="none" w:sz="0" w:space="0" w:color="auto"/>
        <w:bottom w:val="none" w:sz="0" w:space="0" w:color="auto"/>
        <w:right w:val="none" w:sz="0" w:space="0" w:color="auto"/>
      </w:divBdr>
    </w:div>
    <w:div w:id="983006756">
      <w:bodyDiv w:val="1"/>
      <w:marLeft w:val="0"/>
      <w:marRight w:val="0"/>
      <w:marTop w:val="0"/>
      <w:marBottom w:val="0"/>
      <w:divBdr>
        <w:top w:val="none" w:sz="0" w:space="0" w:color="auto"/>
        <w:left w:val="none" w:sz="0" w:space="0" w:color="auto"/>
        <w:bottom w:val="none" w:sz="0" w:space="0" w:color="auto"/>
        <w:right w:val="none" w:sz="0" w:space="0" w:color="auto"/>
      </w:divBdr>
    </w:div>
    <w:div w:id="983898018">
      <w:bodyDiv w:val="1"/>
      <w:marLeft w:val="0"/>
      <w:marRight w:val="0"/>
      <w:marTop w:val="0"/>
      <w:marBottom w:val="0"/>
      <w:divBdr>
        <w:top w:val="none" w:sz="0" w:space="0" w:color="auto"/>
        <w:left w:val="none" w:sz="0" w:space="0" w:color="auto"/>
        <w:bottom w:val="none" w:sz="0" w:space="0" w:color="auto"/>
        <w:right w:val="none" w:sz="0" w:space="0" w:color="auto"/>
      </w:divBdr>
    </w:div>
    <w:div w:id="984044407">
      <w:bodyDiv w:val="1"/>
      <w:marLeft w:val="0"/>
      <w:marRight w:val="0"/>
      <w:marTop w:val="0"/>
      <w:marBottom w:val="0"/>
      <w:divBdr>
        <w:top w:val="none" w:sz="0" w:space="0" w:color="auto"/>
        <w:left w:val="none" w:sz="0" w:space="0" w:color="auto"/>
        <w:bottom w:val="none" w:sz="0" w:space="0" w:color="auto"/>
        <w:right w:val="none" w:sz="0" w:space="0" w:color="auto"/>
      </w:divBdr>
    </w:div>
    <w:div w:id="984814442">
      <w:bodyDiv w:val="1"/>
      <w:marLeft w:val="0"/>
      <w:marRight w:val="0"/>
      <w:marTop w:val="0"/>
      <w:marBottom w:val="0"/>
      <w:divBdr>
        <w:top w:val="none" w:sz="0" w:space="0" w:color="auto"/>
        <w:left w:val="none" w:sz="0" w:space="0" w:color="auto"/>
        <w:bottom w:val="none" w:sz="0" w:space="0" w:color="auto"/>
        <w:right w:val="none" w:sz="0" w:space="0" w:color="auto"/>
      </w:divBdr>
    </w:div>
    <w:div w:id="985822917">
      <w:bodyDiv w:val="1"/>
      <w:marLeft w:val="0"/>
      <w:marRight w:val="0"/>
      <w:marTop w:val="0"/>
      <w:marBottom w:val="0"/>
      <w:divBdr>
        <w:top w:val="none" w:sz="0" w:space="0" w:color="auto"/>
        <w:left w:val="none" w:sz="0" w:space="0" w:color="auto"/>
        <w:bottom w:val="none" w:sz="0" w:space="0" w:color="auto"/>
        <w:right w:val="none" w:sz="0" w:space="0" w:color="auto"/>
      </w:divBdr>
      <w:divsChild>
        <w:div w:id="1883860177">
          <w:marLeft w:val="994"/>
          <w:marRight w:val="0"/>
          <w:marTop w:val="0"/>
          <w:marBottom w:val="120"/>
          <w:divBdr>
            <w:top w:val="none" w:sz="0" w:space="0" w:color="auto"/>
            <w:left w:val="none" w:sz="0" w:space="0" w:color="auto"/>
            <w:bottom w:val="none" w:sz="0" w:space="0" w:color="auto"/>
            <w:right w:val="none" w:sz="0" w:space="0" w:color="auto"/>
          </w:divBdr>
        </w:div>
      </w:divsChild>
    </w:div>
    <w:div w:id="985865238">
      <w:bodyDiv w:val="1"/>
      <w:marLeft w:val="0"/>
      <w:marRight w:val="0"/>
      <w:marTop w:val="0"/>
      <w:marBottom w:val="0"/>
      <w:divBdr>
        <w:top w:val="none" w:sz="0" w:space="0" w:color="auto"/>
        <w:left w:val="none" w:sz="0" w:space="0" w:color="auto"/>
        <w:bottom w:val="none" w:sz="0" w:space="0" w:color="auto"/>
        <w:right w:val="none" w:sz="0" w:space="0" w:color="auto"/>
      </w:divBdr>
    </w:div>
    <w:div w:id="985890451">
      <w:bodyDiv w:val="1"/>
      <w:marLeft w:val="0"/>
      <w:marRight w:val="0"/>
      <w:marTop w:val="0"/>
      <w:marBottom w:val="0"/>
      <w:divBdr>
        <w:top w:val="none" w:sz="0" w:space="0" w:color="auto"/>
        <w:left w:val="none" w:sz="0" w:space="0" w:color="auto"/>
        <w:bottom w:val="none" w:sz="0" w:space="0" w:color="auto"/>
        <w:right w:val="none" w:sz="0" w:space="0" w:color="auto"/>
      </w:divBdr>
    </w:div>
    <w:div w:id="986209590">
      <w:bodyDiv w:val="1"/>
      <w:marLeft w:val="0"/>
      <w:marRight w:val="0"/>
      <w:marTop w:val="0"/>
      <w:marBottom w:val="0"/>
      <w:divBdr>
        <w:top w:val="none" w:sz="0" w:space="0" w:color="auto"/>
        <w:left w:val="none" w:sz="0" w:space="0" w:color="auto"/>
        <w:bottom w:val="none" w:sz="0" w:space="0" w:color="auto"/>
        <w:right w:val="none" w:sz="0" w:space="0" w:color="auto"/>
      </w:divBdr>
    </w:div>
    <w:div w:id="986277510">
      <w:bodyDiv w:val="1"/>
      <w:marLeft w:val="0"/>
      <w:marRight w:val="0"/>
      <w:marTop w:val="0"/>
      <w:marBottom w:val="0"/>
      <w:divBdr>
        <w:top w:val="none" w:sz="0" w:space="0" w:color="auto"/>
        <w:left w:val="none" w:sz="0" w:space="0" w:color="auto"/>
        <w:bottom w:val="none" w:sz="0" w:space="0" w:color="auto"/>
        <w:right w:val="none" w:sz="0" w:space="0" w:color="auto"/>
      </w:divBdr>
    </w:div>
    <w:div w:id="987125176">
      <w:bodyDiv w:val="1"/>
      <w:marLeft w:val="0"/>
      <w:marRight w:val="0"/>
      <w:marTop w:val="0"/>
      <w:marBottom w:val="0"/>
      <w:divBdr>
        <w:top w:val="none" w:sz="0" w:space="0" w:color="auto"/>
        <w:left w:val="none" w:sz="0" w:space="0" w:color="auto"/>
        <w:bottom w:val="none" w:sz="0" w:space="0" w:color="auto"/>
        <w:right w:val="none" w:sz="0" w:space="0" w:color="auto"/>
      </w:divBdr>
    </w:div>
    <w:div w:id="988359274">
      <w:bodyDiv w:val="1"/>
      <w:marLeft w:val="0"/>
      <w:marRight w:val="0"/>
      <w:marTop w:val="0"/>
      <w:marBottom w:val="0"/>
      <w:divBdr>
        <w:top w:val="none" w:sz="0" w:space="0" w:color="auto"/>
        <w:left w:val="none" w:sz="0" w:space="0" w:color="auto"/>
        <w:bottom w:val="none" w:sz="0" w:space="0" w:color="auto"/>
        <w:right w:val="none" w:sz="0" w:space="0" w:color="auto"/>
      </w:divBdr>
    </w:div>
    <w:div w:id="988363105">
      <w:bodyDiv w:val="1"/>
      <w:marLeft w:val="0"/>
      <w:marRight w:val="0"/>
      <w:marTop w:val="0"/>
      <w:marBottom w:val="0"/>
      <w:divBdr>
        <w:top w:val="none" w:sz="0" w:space="0" w:color="auto"/>
        <w:left w:val="none" w:sz="0" w:space="0" w:color="auto"/>
        <w:bottom w:val="none" w:sz="0" w:space="0" w:color="auto"/>
        <w:right w:val="none" w:sz="0" w:space="0" w:color="auto"/>
      </w:divBdr>
    </w:div>
    <w:div w:id="989016993">
      <w:bodyDiv w:val="1"/>
      <w:marLeft w:val="0"/>
      <w:marRight w:val="0"/>
      <w:marTop w:val="0"/>
      <w:marBottom w:val="0"/>
      <w:divBdr>
        <w:top w:val="none" w:sz="0" w:space="0" w:color="auto"/>
        <w:left w:val="none" w:sz="0" w:space="0" w:color="auto"/>
        <w:bottom w:val="none" w:sz="0" w:space="0" w:color="auto"/>
        <w:right w:val="none" w:sz="0" w:space="0" w:color="auto"/>
      </w:divBdr>
    </w:div>
    <w:div w:id="989167006">
      <w:bodyDiv w:val="1"/>
      <w:marLeft w:val="0"/>
      <w:marRight w:val="0"/>
      <w:marTop w:val="0"/>
      <w:marBottom w:val="0"/>
      <w:divBdr>
        <w:top w:val="none" w:sz="0" w:space="0" w:color="auto"/>
        <w:left w:val="none" w:sz="0" w:space="0" w:color="auto"/>
        <w:bottom w:val="none" w:sz="0" w:space="0" w:color="auto"/>
        <w:right w:val="none" w:sz="0" w:space="0" w:color="auto"/>
      </w:divBdr>
    </w:div>
    <w:div w:id="989292383">
      <w:bodyDiv w:val="1"/>
      <w:marLeft w:val="0"/>
      <w:marRight w:val="0"/>
      <w:marTop w:val="0"/>
      <w:marBottom w:val="0"/>
      <w:divBdr>
        <w:top w:val="none" w:sz="0" w:space="0" w:color="auto"/>
        <w:left w:val="none" w:sz="0" w:space="0" w:color="auto"/>
        <w:bottom w:val="none" w:sz="0" w:space="0" w:color="auto"/>
        <w:right w:val="none" w:sz="0" w:space="0" w:color="auto"/>
      </w:divBdr>
    </w:div>
    <w:div w:id="989480391">
      <w:bodyDiv w:val="1"/>
      <w:marLeft w:val="0"/>
      <w:marRight w:val="0"/>
      <w:marTop w:val="0"/>
      <w:marBottom w:val="0"/>
      <w:divBdr>
        <w:top w:val="none" w:sz="0" w:space="0" w:color="auto"/>
        <w:left w:val="none" w:sz="0" w:space="0" w:color="auto"/>
        <w:bottom w:val="none" w:sz="0" w:space="0" w:color="auto"/>
        <w:right w:val="none" w:sz="0" w:space="0" w:color="auto"/>
      </w:divBdr>
    </w:div>
    <w:div w:id="990250026">
      <w:bodyDiv w:val="1"/>
      <w:marLeft w:val="0"/>
      <w:marRight w:val="0"/>
      <w:marTop w:val="0"/>
      <w:marBottom w:val="0"/>
      <w:divBdr>
        <w:top w:val="none" w:sz="0" w:space="0" w:color="auto"/>
        <w:left w:val="none" w:sz="0" w:space="0" w:color="auto"/>
        <w:bottom w:val="none" w:sz="0" w:space="0" w:color="auto"/>
        <w:right w:val="none" w:sz="0" w:space="0" w:color="auto"/>
      </w:divBdr>
    </w:div>
    <w:div w:id="991179129">
      <w:bodyDiv w:val="1"/>
      <w:marLeft w:val="0"/>
      <w:marRight w:val="0"/>
      <w:marTop w:val="0"/>
      <w:marBottom w:val="0"/>
      <w:divBdr>
        <w:top w:val="none" w:sz="0" w:space="0" w:color="auto"/>
        <w:left w:val="none" w:sz="0" w:space="0" w:color="auto"/>
        <w:bottom w:val="none" w:sz="0" w:space="0" w:color="auto"/>
        <w:right w:val="none" w:sz="0" w:space="0" w:color="auto"/>
      </w:divBdr>
    </w:div>
    <w:div w:id="991566299">
      <w:bodyDiv w:val="1"/>
      <w:marLeft w:val="0"/>
      <w:marRight w:val="0"/>
      <w:marTop w:val="0"/>
      <w:marBottom w:val="0"/>
      <w:divBdr>
        <w:top w:val="none" w:sz="0" w:space="0" w:color="auto"/>
        <w:left w:val="none" w:sz="0" w:space="0" w:color="auto"/>
        <w:bottom w:val="none" w:sz="0" w:space="0" w:color="auto"/>
        <w:right w:val="none" w:sz="0" w:space="0" w:color="auto"/>
      </w:divBdr>
    </w:div>
    <w:div w:id="992105806">
      <w:bodyDiv w:val="1"/>
      <w:marLeft w:val="0"/>
      <w:marRight w:val="0"/>
      <w:marTop w:val="0"/>
      <w:marBottom w:val="0"/>
      <w:divBdr>
        <w:top w:val="none" w:sz="0" w:space="0" w:color="auto"/>
        <w:left w:val="none" w:sz="0" w:space="0" w:color="auto"/>
        <w:bottom w:val="none" w:sz="0" w:space="0" w:color="auto"/>
        <w:right w:val="none" w:sz="0" w:space="0" w:color="auto"/>
      </w:divBdr>
    </w:div>
    <w:div w:id="992371392">
      <w:bodyDiv w:val="1"/>
      <w:marLeft w:val="0"/>
      <w:marRight w:val="0"/>
      <w:marTop w:val="0"/>
      <w:marBottom w:val="0"/>
      <w:divBdr>
        <w:top w:val="none" w:sz="0" w:space="0" w:color="auto"/>
        <w:left w:val="none" w:sz="0" w:space="0" w:color="auto"/>
        <w:bottom w:val="none" w:sz="0" w:space="0" w:color="auto"/>
        <w:right w:val="none" w:sz="0" w:space="0" w:color="auto"/>
      </w:divBdr>
    </w:div>
    <w:div w:id="992637888">
      <w:bodyDiv w:val="1"/>
      <w:marLeft w:val="0"/>
      <w:marRight w:val="0"/>
      <w:marTop w:val="0"/>
      <w:marBottom w:val="0"/>
      <w:divBdr>
        <w:top w:val="none" w:sz="0" w:space="0" w:color="auto"/>
        <w:left w:val="none" w:sz="0" w:space="0" w:color="auto"/>
        <w:bottom w:val="none" w:sz="0" w:space="0" w:color="auto"/>
        <w:right w:val="none" w:sz="0" w:space="0" w:color="auto"/>
      </w:divBdr>
    </w:div>
    <w:div w:id="993266489">
      <w:bodyDiv w:val="1"/>
      <w:marLeft w:val="0"/>
      <w:marRight w:val="0"/>
      <w:marTop w:val="0"/>
      <w:marBottom w:val="0"/>
      <w:divBdr>
        <w:top w:val="none" w:sz="0" w:space="0" w:color="auto"/>
        <w:left w:val="none" w:sz="0" w:space="0" w:color="auto"/>
        <w:bottom w:val="none" w:sz="0" w:space="0" w:color="auto"/>
        <w:right w:val="none" w:sz="0" w:space="0" w:color="auto"/>
      </w:divBdr>
    </w:div>
    <w:div w:id="993487801">
      <w:bodyDiv w:val="1"/>
      <w:marLeft w:val="0"/>
      <w:marRight w:val="0"/>
      <w:marTop w:val="0"/>
      <w:marBottom w:val="0"/>
      <w:divBdr>
        <w:top w:val="none" w:sz="0" w:space="0" w:color="auto"/>
        <w:left w:val="none" w:sz="0" w:space="0" w:color="auto"/>
        <w:bottom w:val="none" w:sz="0" w:space="0" w:color="auto"/>
        <w:right w:val="none" w:sz="0" w:space="0" w:color="auto"/>
      </w:divBdr>
    </w:div>
    <w:div w:id="993797071">
      <w:bodyDiv w:val="1"/>
      <w:marLeft w:val="0"/>
      <w:marRight w:val="0"/>
      <w:marTop w:val="0"/>
      <w:marBottom w:val="0"/>
      <w:divBdr>
        <w:top w:val="none" w:sz="0" w:space="0" w:color="auto"/>
        <w:left w:val="none" w:sz="0" w:space="0" w:color="auto"/>
        <w:bottom w:val="none" w:sz="0" w:space="0" w:color="auto"/>
        <w:right w:val="none" w:sz="0" w:space="0" w:color="auto"/>
      </w:divBdr>
    </w:div>
    <w:div w:id="993919250">
      <w:bodyDiv w:val="1"/>
      <w:marLeft w:val="0"/>
      <w:marRight w:val="0"/>
      <w:marTop w:val="0"/>
      <w:marBottom w:val="0"/>
      <w:divBdr>
        <w:top w:val="none" w:sz="0" w:space="0" w:color="auto"/>
        <w:left w:val="none" w:sz="0" w:space="0" w:color="auto"/>
        <w:bottom w:val="none" w:sz="0" w:space="0" w:color="auto"/>
        <w:right w:val="none" w:sz="0" w:space="0" w:color="auto"/>
      </w:divBdr>
      <w:divsChild>
        <w:div w:id="133721599">
          <w:marLeft w:val="994"/>
          <w:marRight w:val="0"/>
          <w:marTop w:val="0"/>
          <w:marBottom w:val="60"/>
          <w:divBdr>
            <w:top w:val="none" w:sz="0" w:space="0" w:color="auto"/>
            <w:left w:val="none" w:sz="0" w:space="0" w:color="auto"/>
            <w:bottom w:val="none" w:sz="0" w:space="0" w:color="auto"/>
            <w:right w:val="none" w:sz="0" w:space="0" w:color="auto"/>
          </w:divBdr>
        </w:div>
        <w:div w:id="384721561">
          <w:marLeft w:val="994"/>
          <w:marRight w:val="0"/>
          <w:marTop w:val="0"/>
          <w:marBottom w:val="60"/>
          <w:divBdr>
            <w:top w:val="none" w:sz="0" w:space="0" w:color="auto"/>
            <w:left w:val="none" w:sz="0" w:space="0" w:color="auto"/>
            <w:bottom w:val="none" w:sz="0" w:space="0" w:color="auto"/>
            <w:right w:val="none" w:sz="0" w:space="0" w:color="auto"/>
          </w:divBdr>
        </w:div>
        <w:div w:id="489951060">
          <w:marLeft w:val="994"/>
          <w:marRight w:val="0"/>
          <w:marTop w:val="0"/>
          <w:marBottom w:val="60"/>
          <w:divBdr>
            <w:top w:val="none" w:sz="0" w:space="0" w:color="auto"/>
            <w:left w:val="none" w:sz="0" w:space="0" w:color="auto"/>
            <w:bottom w:val="none" w:sz="0" w:space="0" w:color="auto"/>
            <w:right w:val="none" w:sz="0" w:space="0" w:color="auto"/>
          </w:divBdr>
        </w:div>
        <w:div w:id="1345285708">
          <w:marLeft w:val="994"/>
          <w:marRight w:val="0"/>
          <w:marTop w:val="0"/>
          <w:marBottom w:val="60"/>
          <w:divBdr>
            <w:top w:val="none" w:sz="0" w:space="0" w:color="auto"/>
            <w:left w:val="none" w:sz="0" w:space="0" w:color="auto"/>
            <w:bottom w:val="none" w:sz="0" w:space="0" w:color="auto"/>
            <w:right w:val="none" w:sz="0" w:space="0" w:color="auto"/>
          </w:divBdr>
        </w:div>
      </w:divsChild>
    </w:div>
    <w:div w:id="994184964">
      <w:bodyDiv w:val="1"/>
      <w:marLeft w:val="0"/>
      <w:marRight w:val="0"/>
      <w:marTop w:val="0"/>
      <w:marBottom w:val="0"/>
      <w:divBdr>
        <w:top w:val="none" w:sz="0" w:space="0" w:color="auto"/>
        <w:left w:val="none" w:sz="0" w:space="0" w:color="auto"/>
        <w:bottom w:val="none" w:sz="0" w:space="0" w:color="auto"/>
        <w:right w:val="none" w:sz="0" w:space="0" w:color="auto"/>
      </w:divBdr>
    </w:div>
    <w:div w:id="994333378">
      <w:bodyDiv w:val="1"/>
      <w:marLeft w:val="0"/>
      <w:marRight w:val="0"/>
      <w:marTop w:val="0"/>
      <w:marBottom w:val="0"/>
      <w:divBdr>
        <w:top w:val="none" w:sz="0" w:space="0" w:color="auto"/>
        <w:left w:val="none" w:sz="0" w:space="0" w:color="auto"/>
        <w:bottom w:val="none" w:sz="0" w:space="0" w:color="auto"/>
        <w:right w:val="none" w:sz="0" w:space="0" w:color="auto"/>
      </w:divBdr>
    </w:div>
    <w:div w:id="996766270">
      <w:bodyDiv w:val="1"/>
      <w:marLeft w:val="0"/>
      <w:marRight w:val="0"/>
      <w:marTop w:val="0"/>
      <w:marBottom w:val="0"/>
      <w:divBdr>
        <w:top w:val="none" w:sz="0" w:space="0" w:color="auto"/>
        <w:left w:val="none" w:sz="0" w:space="0" w:color="auto"/>
        <w:bottom w:val="none" w:sz="0" w:space="0" w:color="auto"/>
        <w:right w:val="none" w:sz="0" w:space="0" w:color="auto"/>
      </w:divBdr>
    </w:div>
    <w:div w:id="997029704">
      <w:bodyDiv w:val="1"/>
      <w:marLeft w:val="0"/>
      <w:marRight w:val="0"/>
      <w:marTop w:val="0"/>
      <w:marBottom w:val="0"/>
      <w:divBdr>
        <w:top w:val="none" w:sz="0" w:space="0" w:color="auto"/>
        <w:left w:val="none" w:sz="0" w:space="0" w:color="auto"/>
        <w:bottom w:val="none" w:sz="0" w:space="0" w:color="auto"/>
        <w:right w:val="none" w:sz="0" w:space="0" w:color="auto"/>
      </w:divBdr>
    </w:div>
    <w:div w:id="997883242">
      <w:bodyDiv w:val="1"/>
      <w:marLeft w:val="0"/>
      <w:marRight w:val="0"/>
      <w:marTop w:val="0"/>
      <w:marBottom w:val="0"/>
      <w:divBdr>
        <w:top w:val="none" w:sz="0" w:space="0" w:color="auto"/>
        <w:left w:val="none" w:sz="0" w:space="0" w:color="auto"/>
        <w:bottom w:val="none" w:sz="0" w:space="0" w:color="auto"/>
        <w:right w:val="none" w:sz="0" w:space="0" w:color="auto"/>
      </w:divBdr>
    </w:div>
    <w:div w:id="998003406">
      <w:bodyDiv w:val="1"/>
      <w:marLeft w:val="0"/>
      <w:marRight w:val="0"/>
      <w:marTop w:val="0"/>
      <w:marBottom w:val="0"/>
      <w:divBdr>
        <w:top w:val="none" w:sz="0" w:space="0" w:color="auto"/>
        <w:left w:val="none" w:sz="0" w:space="0" w:color="auto"/>
        <w:bottom w:val="none" w:sz="0" w:space="0" w:color="auto"/>
        <w:right w:val="none" w:sz="0" w:space="0" w:color="auto"/>
      </w:divBdr>
    </w:div>
    <w:div w:id="998390287">
      <w:bodyDiv w:val="1"/>
      <w:marLeft w:val="0"/>
      <w:marRight w:val="0"/>
      <w:marTop w:val="0"/>
      <w:marBottom w:val="0"/>
      <w:divBdr>
        <w:top w:val="none" w:sz="0" w:space="0" w:color="auto"/>
        <w:left w:val="none" w:sz="0" w:space="0" w:color="auto"/>
        <w:bottom w:val="none" w:sz="0" w:space="0" w:color="auto"/>
        <w:right w:val="none" w:sz="0" w:space="0" w:color="auto"/>
      </w:divBdr>
    </w:div>
    <w:div w:id="998919717">
      <w:bodyDiv w:val="1"/>
      <w:marLeft w:val="0"/>
      <w:marRight w:val="0"/>
      <w:marTop w:val="0"/>
      <w:marBottom w:val="0"/>
      <w:divBdr>
        <w:top w:val="none" w:sz="0" w:space="0" w:color="auto"/>
        <w:left w:val="none" w:sz="0" w:space="0" w:color="auto"/>
        <w:bottom w:val="none" w:sz="0" w:space="0" w:color="auto"/>
        <w:right w:val="none" w:sz="0" w:space="0" w:color="auto"/>
      </w:divBdr>
    </w:div>
    <w:div w:id="999112666">
      <w:bodyDiv w:val="1"/>
      <w:marLeft w:val="0"/>
      <w:marRight w:val="0"/>
      <w:marTop w:val="0"/>
      <w:marBottom w:val="0"/>
      <w:divBdr>
        <w:top w:val="none" w:sz="0" w:space="0" w:color="auto"/>
        <w:left w:val="none" w:sz="0" w:space="0" w:color="auto"/>
        <w:bottom w:val="none" w:sz="0" w:space="0" w:color="auto"/>
        <w:right w:val="none" w:sz="0" w:space="0" w:color="auto"/>
      </w:divBdr>
    </w:div>
    <w:div w:id="1000038058">
      <w:bodyDiv w:val="1"/>
      <w:marLeft w:val="0"/>
      <w:marRight w:val="0"/>
      <w:marTop w:val="0"/>
      <w:marBottom w:val="0"/>
      <w:divBdr>
        <w:top w:val="none" w:sz="0" w:space="0" w:color="auto"/>
        <w:left w:val="none" w:sz="0" w:space="0" w:color="auto"/>
        <w:bottom w:val="none" w:sz="0" w:space="0" w:color="auto"/>
        <w:right w:val="none" w:sz="0" w:space="0" w:color="auto"/>
      </w:divBdr>
    </w:div>
    <w:div w:id="1000305760">
      <w:bodyDiv w:val="1"/>
      <w:marLeft w:val="0"/>
      <w:marRight w:val="0"/>
      <w:marTop w:val="0"/>
      <w:marBottom w:val="0"/>
      <w:divBdr>
        <w:top w:val="none" w:sz="0" w:space="0" w:color="auto"/>
        <w:left w:val="none" w:sz="0" w:space="0" w:color="auto"/>
        <w:bottom w:val="none" w:sz="0" w:space="0" w:color="auto"/>
        <w:right w:val="none" w:sz="0" w:space="0" w:color="auto"/>
      </w:divBdr>
    </w:div>
    <w:div w:id="1003044733">
      <w:bodyDiv w:val="1"/>
      <w:marLeft w:val="0"/>
      <w:marRight w:val="0"/>
      <w:marTop w:val="0"/>
      <w:marBottom w:val="0"/>
      <w:divBdr>
        <w:top w:val="none" w:sz="0" w:space="0" w:color="auto"/>
        <w:left w:val="none" w:sz="0" w:space="0" w:color="auto"/>
        <w:bottom w:val="none" w:sz="0" w:space="0" w:color="auto"/>
        <w:right w:val="none" w:sz="0" w:space="0" w:color="auto"/>
      </w:divBdr>
    </w:div>
    <w:div w:id="1003240178">
      <w:bodyDiv w:val="1"/>
      <w:marLeft w:val="0"/>
      <w:marRight w:val="0"/>
      <w:marTop w:val="0"/>
      <w:marBottom w:val="0"/>
      <w:divBdr>
        <w:top w:val="none" w:sz="0" w:space="0" w:color="auto"/>
        <w:left w:val="none" w:sz="0" w:space="0" w:color="auto"/>
        <w:bottom w:val="none" w:sz="0" w:space="0" w:color="auto"/>
        <w:right w:val="none" w:sz="0" w:space="0" w:color="auto"/>
      </w:divBdr>
    </w:div>
    <w:div w:id="1003361328">
      <w:bodyDiv w:val="1"/>
      <w:marLeft w:val="0"/>
      <w:marRight w:val="0"/>
      <w:marTop w:val="0"/>
      <w:marBottom w:val="0"/>
      <w:divBdr>
        <w:top w:val="none" w:sz="0" w:space="0" w:color="auto"/>
        <w:left w:val="none" w:sz="0" w:space="0" w:color="auto"/>
        <w:bottom w:val="none" w:sz="0" w:space="0" w:color="auto"/>
        <w:right w:val="none" w:sz="0" w:space="0" w:color="auto"/>
      </w:divBdr>
    </w:div>
    <w:div w:id="1004816363">
      <w:bodyDiv w:val="1"/>
      <w:marLeft w:val="0"/>
      <w:marRight w:val="0"/>
      <w:marTop w:val="0"/>
      <w:marBottom w:val="0"/>
      <w:divBdr>
        <w:top w:val="none" w:sz="0" w:space="0" w:color="auto"/>
        <w:left w:val="none" w:sz="0" w:space="0" w:color="auto"/>
        <w:bottom w:val="none" w:sz="0" w:space="0" w:color="auto"/>
        <w:right w:val="none" w:sz="0" w:space="0" w:color="auto"/>
      </w:divBdr>
    </w:div>
    <w:div w:id="1004934477">
      <w:bodyDiv w:val="1"/>
      <w:marLeft w:val="0"/>
      <w:marRight w:val="0"/>
      <w:marTop w:val="0"/>
      <w:marBottom w:val="0"/>
      <w:divBdr>
        <w:top w:val="none" w:sz="0" w:space="0" w:color="auto"/>
        <w:left w:val="none" w:sz="0" w:space="0" w:color="auto"/>
        <w:bottom w:val="none" w:sz="0" w:space="0" w:color="auto"/>
        <w:right w:val="none" w:sz="0" w:space="0" w:color="auto"/>
      </w:divBdr>
    </w:div>
    <w:div w:id="1005550702">
      <w:bodyDiv w:val="1"/>
      <w:marLeft w:val="0"/>
      <w:marRight w:val="0"/>
      <w:marTop w:val="0"/>
      <w:marBottom w:val="0"/>
      <w:divBdr>
        <w:top w:val="none" w:sz="0" w:space="0" w:color="auto"/>
        <w:left w:val="none" w:sz="0" w:space="0" w:color="auto"/>
        <w:bottom w:val="none" w:sz="0" w:space="0" w:color="auto"/>
        <w:right w:val="none" w:sz="0" w:space="0" w:color="auto"/>
      </w:divBdr>
    </w:div>
    <w:div w:id="1005785880">
      <w:bodyDiv w:val="1"/>
      <w:marLeft w:val="0"/>
      <w:marRight w:val="0"/>
      <w:marTop w:val="0"/>
      <w:marBottom w:val="0"/>
      <w:divBdr>
        <w:top w:val="none" w:sz="0" w:space="0" w:color="auto"/>
        <w:left w:val="none" w:sz="0" w:space="0" w:color="auto"/>
        <w:bottom w:val="none" w:sz="0" w:space="0" w:color="auto"/>
        <w:right w:val="none" w:sz="0" w:space="0" w:color="auto"/>
      </w:divBdr>
    </w:div>
    <w:div w:id="1006398394">
      <w:bodyDiv w:val="1"/>
      <w:marLeft w:val="0"/>
      <w:marRight w:val="0"/>
      <w:marTop w:val="0"/>
      <w:marBottom w:val="0"/>
      <w:divBdr>
        <w:top w:val="none" w:sz="0" w:space="0" w:color="auto"/>
        <w:left w:val="none" w:sz="0" w:space="0" w:color="auto"/>
        <w:bottom w:val="none" w:sz="0" w:space="0" w:color="auto"/>
        <w:right w:val="none" w:sz="0" w:space="0" w:color="auto"/>
      </w:divBdr>
    </w:div>
    <w:div w:id="1007172112">
      <w:bodyDiv w:val="1"/>
      <w:marLeft w:val="0"/>
      <w:marRight w:val="0"/>
      <w:marTop w:val="0"/>
      <w:marBottom w:val="0"/>
      <w:divBdr>
        <w:top w:val="none" w:sz="0" w:space="0" w:color="auto"/>
        <w:left w:val="none" w:sz="0" w:space="0" w:color="auto"/>
        <w:bottom w:val="none" w:sz="0" w:space="0" w:color="auto"/>
        <w:right w:val="none" w:sz="0" w:space="0" w:color="auto"/>
      </w:divBdr>
    </w:div>
    <w:div w:id="1008560029">
      <w:bodyDiv w:val="1"/>
      <w:marLeft w:val="0"/>
      <w:marRight w:val="0"/>
      <w:marTop w:val="0"/>
      <w:marBottom w:val="0"/>
      <w:divBdr>
        <w:top w:val="none" w:sz="0" w:space="0" w:color="auto"/>
        <w:left w:val="none" w:sz="0" w:space="0" w:color="auto"/>
        <w:bottom w:val="none" w:sz="0" w:space="0" w:color="auto"/>
        <w:right w:val="none" w:sz="0" w:space="0" w:color="auto"/>
      </w:divBdr>
    </w:div>
    <w:div w:id="1010176852">
      <w:bodyDiv w:val="1"/>
      <w:marLeft w:val="0"/>
      <w:marRight w:val="0"/>
      <w:marTop w:val="0"/>
      <w:marBottom w:val="0"/>
      <w:divBdr>
        <w:top w:val="none" w:sz="0" w:space="0" w:color="auto"/>
        <w:left w:val="none" w:sz="0" w:space="0" w:color="auto"/>
        <w:bottom w:val="none" w:sz="0" w:space="0" w:color="auto"/>
        <w:right w:val="none" w:sz="0" w:space="0" w:color="auto"/>
      </w:divBdr>
      <w:divsChild>
        <w:div w:id="784278375">
          <w:marLeft w:val="994"/>
          <w:marRight w:val="0"/>
          <w:marTop w:val="0"/>
          <w:marBottom w:val="120"/>
          <w:divBdr>
            <w:top w:val="none" w:sz="0" w:space="0" w:color="auto"/>
            <w:left w:val="none" w:sz="0" w:space="0" w:color="auto"/>
            <w:bottom w:val="none" w:sz="0" w:space="0" w:color="auto"/>
            <w:right w:val="none" w:sz="0" w:space="0" w:color="auto"/>
          </w:divBdr>
        </w:div>
        <w:div w:id="1753309723">
          <w:marLeft w:val="994"/>
          <w:marRight w:val="0"/>
          <w:marTop w:val="0"/>
          <w:marBottom w:val="120"/>
          <w:divBdr>
            <w:top w:val="none" w:sz="0" w:space="0" w:color="auto"/>
            <w:left w:val="none" w:sz="0" w:space="0" w:color="auto"/>
            <w:bottom w:val="none" w:sz="0" w:space="0" w:color="auto"/>
            <w:right w:val="none" w:sz="0" w:space="0" w:color="auto"/>
          </w:divBdr>
        </w:div>
      </w:divsChild>
    </w:div>
    <w:div w:id="1010180864">
      <w:bodyDiv w:val="1"/>
      <w:marLeft w:val="0"/>
      <w:marRight w:val="0"/>
      <w:marTop w:val="0"/>
      <w:marBottom w:val="0"/>
      <w:divBdr>
        <w:top w:val="none" w:sz="0" w:space="0" w:color="auto"/>
        <w:left w:val="none" w:sz="0" w:space="0" w:color="auto"/>
        <w:bottom w:val="none" w:sz="0" w:space="0" w:color="auto"/>
        <w:right w:val="none" w:sz="0" w:space="0" w:color="auto"/>
      </w:divBdr>
    </w:div>
    <w:div w:id="1011105395">
      <w:bodyDiv w:val="1"/>
      <w:marLeft w:val="0"/>
      <w:marRight w:val="0"/>
      <w:marTop w:val="0"/>
      <w:marBottom w:val="0"/>
      <w:divBdr>
        <w:top w:val="none" w:sz="0" w:space="0" w:color="auto"/>
        <w:left w:val="none" w:sz="0" w:space="0" w:color="auto"/>
        <w:bottom w:val="none" w:sz="0" w:space="0" w:color="auto"/>
        <w:right w:val="none" w:sz="0" w:space="0" w:color="auto"/>
      </w:divBdr>
    </w:div>
    <w:div w:id="1011374408">
      <w:bodyDiv w:val="1"/>
      <w:marLeft w:val="0"/>
      <w:marRight w:val="0"/>
      <w:marTop w:val="0"/>
      <w:marBottom w:val="0"/>
      <w:divBdr>
        <w:top w:val="none" w:sz="0" w:space="0" w:color="auto"/>
        <w:left w:val="none" w:sz="0" w:space="0" w:color="auto"/>
        <w:bottom w:val="none" w:sz="0" w:space="0" w:color="auto"/>
        <w:right w:val="none" w:sz="0" w:space="0" w:color="auto"/>
      </w:divBdr>
    </w:div>
    <w:div w:id="1011685748">
      <w:bodyDiv w:val="1"/>
      <w:marLeft w:val="0"/>
      <w:marRight w:val="0"/>
      <w:marTop w:val="0"/>
      <w:marBottom w:val="0"/>
      <w:divBdr>
        <w:top w:val="none" w:sz="0" w:space="0" w:color="auto"/>
        <w:left w:val="none" w:sz="0" w:space="0" w:color="auto"/>
        <w:bottom w:val="none" w:sz="0" w:space="0" w:color="auto"/>
        <w:right w:val="none" w:sz="0" w:space="0" w:color="auto"/>
      </w:divBdr>
    </w:div>
    <w:div w:id="1011950589">
      <w:bodyDiv w:val="1"/>
      <w:marLeft w:val="0"/>
      <w:marRight w:val="0"/>
      <w:marTop w:val="0"/>
      <w:marBottom w:val="0"/>
      <w:divBdr>
        <w:top w:val="none" w:sz="0" w:space="0" w:color="auto"/>
        <w:left w:val="none" w:sz="0" w:space="0" w:color="auto"/>
        <w:bottom w:val="none" w:sz="0" w:space="0" w:color="auto"/>
        <w:right w:val="none" w:sz="0" w:space="0" w:color="auto"/>
      </w:divBdr>
    </w:div>
    <w:div w:id="1012682897">
      <w:bodyDiv w:val="1"/>
      <w:marLeft w:val="0"/>
      <w:marRight w:val="0"/>
      <w:marTop w:val="0"/>
      <w:marBottom w:val="0"/>
      <w:divBdr>
        <w:top w:val="none" w:sz="0" w:space="0" w:color="auto"/>
        <w:left w:val="none" w:sz="0" w:space="0" w:color="auto"/>
        <w:bottom w:val="none" w:sz="0" w:space="0" w:color="auto"/>
        <w:right w:val="none" w:sz="0" w:space="0" w:color="auto"/>
      </w:divBdr>
    </w:div>
    <w:div w:id="1012683735">
      <w:bodyDiv w:val="1"/>
      <w:marLeft w:val="0"/>
      <w:marRight w:val="0"/>
      <w:marTop w:val="0"/>
      <w:marBottom w:val="0"/>
      <w:divBdr>
        <w:top w:val="none" w:sz="0" w:space="0" w:color="auto"/>
        <w:left w:val="none" w:sz="0" w:space="0" w:color="auto"/>
        <w:bottom w:val="none" w:sz="0" w:space="0" w:color="auto"/>
        <w:right w:val="none" w:sz="0" w:space="0" w:color="auto"/>
      </w:divBdr>
    </w:div>
    <w:div w:id="1013343092">
      <w:bodyDiv w:val="1"/>
      <w:marLeft w:val="0"/>
      <w:marRight w:val="0"/>
      <w:marTop w:val="0"/>
      <w:marBottom w:val="0"/>
      <w:divBdr>
        <w:top w:val="none" w:sz="0" w:space="0" w:color="auto"/>
        <w:left w:val="none" w:sz="0" w:space="0" w:color="auto"/>
        <w:bottom w:val="none" w:sz="0" w:space="0" w:color="auto"/>
        <w:right w:val="none" w:sz="0" w:space="0" w:color="auto"/>
      </w:divBdr>
    </w:div>
    <w:div w:id="1013453681">
      <w:bodyDiv w:val="1"/>
      <w:marLeft w:val="0"/>
      <w:marRight w:val="0"/>
      <w:marTop w:val="0"/>
      <w:marBottom w:val="0"/>
      <w:divBdr>
        <w:top w:val="none" w:sz="0" w:space="0" w:color="auto"/>
        <w:left w:val="none" w:sz="0" w:space="0" w:color="auto"/>
        <w:bottom w:val="none" w:sz="0" w:space="0" w:color="auto"/>
        <w:right w:val="none" w:sz="0" w:space="0" w:color="auto"/>
      </w:divBdr>
    </w:div>
    <w:div w:id="1013457586">
      <w:bodyDiv w:val="1"/>
      <w:marLeft w:val="0"/>
      <w:marRight w:val="0"/>
      <w:marTop w:val="0"/>
      <w:marBottom w:val="0"/>
      <w:divBdr>
        <w:top w:val="none" w:sz="0" w:space="0" w:color="auto"/>
        <w:left w:val="none" w:sz="0" w:space="0" w:color="auto"/>
        <w:bottom w:val="none" w:sz="0" w:space="0" w:color="auto"/>
        <w:right w:val="none" w:sz="0" w:space="0" w:color="auto"/>
      </w:divBdr>
    </w:div>
    <w:div w:id="1013844521">
      <w:bodyDiv w:val="1"/>
      <w:marLeft w:val="0"/>
      <w:marRight w:val="0"/>
      <w:marTop w:val="0"/>
      <w:marBottom w:val="0"/>
      <w:divBdr>
        <w:top w:val="none" w:sz="0" w:space="0" w:color="auto"/>
        <w:left w:val="none" w:sz="0" w:space="0" w:color="auto"/>
        <w:bottom w:val="none" w:sz="0" w:space="0" w:color="auto"/>
        <w:right w:val="none" w:sz="0" w:space="0" w:color="auto"/>
      </w:divBdr>
    </w:div>
    <w:div w:id="1014578167">
      <w:bodyDiv w:val="1"/>
      <w:marLeft w:val="0"/>
      <w:marRight w:val="0"/>
      <w:marTop w:val="0"/>
      <w:marBottom w:val="0"/>
      <w:divBdr>
        <w:top w:val="none" w:sz="0" w:space="0" w:color="auto"/>
        <w:left w:val="none" w:sz="0" w:space="0" w:color="auto"/>
        <w:bottom w:val="none" w:sz="0" w:space="0" w:color="auto"/>
        <w:right w:val="none" w:sz="0" w:space="0" w:color="auto"/>
      </w:divBdr>
    </w:div>
    <w:div w:id="1015689431">
      <w:bodyDiv w:val="1"/>
      <w:marLeft w:val="0"/>
      <w:marRight w:val="0"/>
      <w:marTop w:val="0"/>
      <w:marBottom w:val="0"/>
      <w:divBdr>
        <w:top w:val="none" w:sz="0" w:space="0" w:color="auto"/>
        <w:left w:val="none" w:sz="0" w:space="0" w:color="auto"/>
        <w:bottom w:val="none" w:sz="0" w:space="0" w:color="auto"/>
        <w:right w:val="none" w:sz="0" w:space="0" w:color="auto"/>
      </w:divBdr>
    </w:div>
    <w:div w:id="1016885446">
      <w:bodyDiv w:val="1"/>
      <w:marLeft w:val="0"/>
      <w:marRight w:val="0"/>
      <w:marTop w:val="0"/>
      <w:marBottom w:val="0"/>
      <w:divBdr>
        <w:top w:val="none" w:sz="0" w:space="0" w:color="auto"/>
        <w:left w:val="none" w:sz="0" w:space="0" w:color="auto"/>
        <w:bottom w:val="none" w:sz="0" w:space="0" w:color="auto"/>
        <w:right w:val="none" w:sz="0" w:space="0" w:color="auto"/>
      </w:divBdr>
    </w:div>
    <w:div w:id="1017077475">
      <w:bodyDiv w:val="1"/>
      <w:marLeft w:val="0"/>
      <w:marRight w:val="0"/>
      <w:marTop w:val="0"/>
      <w:marBottom w:val="0"/>
      <w:divBdr>
        <w:top w:val="none" w:sz="0" w:space="0" w:color="auto"/>
        <w:left w:val="none" w:sz="0" w:space="0" w:color="auto"/>
        <w:bottom w:val="none" w:sz="0" w:space="0" w:color="auto"/>
        <w:right w:val="none" w:sz="0" w:space="0" w:color="auto"/>
      </w:divBdr>
    </w:div>
    <w:div w:id="1017581985">
      <w:bodyDiv w:val="1"/>
      <w:marLeft w:val="0"/>
      <w:marRight w:val="0"/>
      <w:marTop w:val="0"/>
      <w:marBottom w:val="0"/>
      <w:divBdr>
        <w:top w:val="none" w:sz="0" w:space="0" w:color="auto"/>
        <w:left w:val="none" w:sz="0" w:space="0" w:color="auto"/>
        <w:bottom w:val="none" w:sz="0" w:space="0" w:color="auto"/>
        <w:right w:val="none" w:sz="0" w:space="0" w:color="auto"/>
      </w:divBdr>
    </w:div>
    <w:div w:id="1018392225">
      <w:bodyDiv w:val="1"/>
      <w:marLeft w:val="0"/>
      <w:marRight w:val="0"/>
      <w:marTop w:val="0"/>
      <w:marBottom w:val="0"/>
      <w:divBdr>
        <w:top w:val="none" w:sz="0" w:space="0" w:color="auto"/>
        <w:left w:val="none" w:sz="0" w:space="0" w:color="auto"/>
        <w:bottom w:val="none" w:sz="0" w:space="0" w:color="auto"/>
        <w:right w:val="none" w:sz="0" w:space="0" w:color="auto"/>
      </w:divBdr>
    </w:div>
    <w:div w:id="1019894384">
      <w:bodyDiv w:val="1"/>
      <w:marLeft w:val="0"/>
      <w:marRight w:val="0"/>
      <w:marTop w:val="0"/>
      <w:marBottom w:val="0"/>
      <w:divBdr>
        <w:top w:val="none" w:sz="0" w:space="0" w:color="auto"/>
        <w:left w:val="none" w:sz="0" w:space="0" w:color="auto"/>
        <w:bottom w:val="none" w:sz="0" w:space="0" w:color="auto"/>
        <w:right w:val="none" w:sz="0" w:space="0" w:color="auto"/>
      </w:divBdr>
    </w:div>
    <w:div w:id="1020352209">
      <w:bodyDiv w:val="1"/>
      <w:marLeft w:val="0"/>
      <w:marRight w:val="0"/>
      <w:marTop w:val="0"/>
      <w:marBottom w:val="0"/>
      <w:divBdr>
        <w:top w:val="none" w:sz="0" w:space="0" w:color="auto"/>
        <w:left w:val="none" w:sz="0" w:space="0" w:color="auto"/>
        <w:bottom w:val="none" w:sz="0" w:space="0" w:color="auto"/>
        <w:right w:val="none" w:sz="0" w:space="0" w:color="auto"/>
      </w:divBdr>
    </w:div>
    <w:div w:id="1020399151">
      <w:bodyDiv w:val="1"/>
      <w:marLeft w:val="0"/>
      <w:marRight w:val="0"/>
      <w:marTop w:val="0"/>
      <w:marBottom w:val="0"/>
      <w:divBdr>
        <w:top w:val="none" w:sz="0" w:space="0" w:color="auto"/>
        <w:left w:val="none" w:sz="0" w:space="0" w:color="auto"/>
        <w:bottom w:val="none" w:sz="0" w:space="0" w:color="auto"/>
        <w:right w:val="none" w:sz="0" w:space="0" w:color="auto"/>
      </w:divBdr>
    </w:div>
    <w:div w:id="1020862441">
      <w:bodyDiv w:val="1"/>
      <w:marLeft w:val="0"/>
      <w:marRight w:val="0"/>
      <w:marTop w:val="0"/>
      <w:marBottom w:val="0"/>
      <w:divBdr>
        <w:top w:val="none" w:sz="0" w:space="0" w:color="auto"/>
        <w:left w:val="none" w:sz="0" w:space="0" w:color="auto"/>
        <w:bottom w:val="none" w:sz="0" w:space="0" w:color="auto"/>
        <w:right w:val="none" w:sz="0" w:space="0" w:color="auto"/>
      </w:divBdr>
    </w:div>
    <w:div w:id="1021316446">
      <w:bodyDiv w:val="1"/>
      <w:marLeft w:val="0"/>
      <w:marRight w:val="0"/>
      <w:marTop w:val="0"/>
      <w:marBottom w:val="0"/>
      <w:divBdr>
        <w:top w:val="none" w:sz="0" w:space="0" w:color="auto"/>
        <w:left w:val="none" w:sz="0" w:space="0" w:color="auto"/>
        <w:bottom w:val="none" w:sz="0" w:space="0" w:color="auto"/>
        <w:right w:val="none" w:sz="0" w:space="0" w:color="auto"/>
      </w:divBdr>
    </w:div>
    <w:div w:id="1021668268">
      <w:bodyDiv w:val="1"/>
      <w:marLeft w:val="0"/>
      <w:marRight w:val="0"/>
      <w:marTop w:val="0"/>
      <w:marBottom w:val="0"/>
      <w:divBdr>
        <w:top w:val="none" w:sz="0" w:space="0" w:color="auto"/>
        <w:left w:val="none" w:sz="0" w:space="0" w:color="auto"/>
        <w:bottom w:val="none" w:sz="0" w:space="0" w:color="auto"/>
        <w:right w:val="none" w:sz="0" w:space="0" w:color="auto"/>
      </w:divBdr>
    </w:div>
    <w:div w:id="1022050656">
      <w:bodyDiv w:val="1"/>
      <w:marLeft w:val="0"/>
      <w:marRight w:val="0"/>
      <w:marTop w:val="0"/>
      <w:marBottom w:val="0"/>
      <w:divBdr>
        <w:top w:val="none" w:sz="0" w:space="0" w:color="auto"/>
        <w:left w:val="none" w:sz="0" w:space="0" w:color="auto"/>
        <w:bottom w:val="none" w:sz="0" w:space="0" w:color="auto"/>
        <w:right w:val="none" w:sz="0" w:space="0" w:color="auto"/>
      </w:divBdr>
    </w:div>
    <w:div w:id="1023046314">
      <w:bodyDiv w:val="1"/>
      <w:marLeft w:val="0"/>
      <w:marRight w:val="0"/>
      <w:marTop w:val="0"/>
      <w:marBottom w:val="0"/>
      <w:divBdr>
        <w:top w:val="none" w:sz="0" w:space="0" w:color="auto"/>
        <w:left w:val="none" w:sz="0" w:space="0" w:color="auto"/>
        <w:bottom w:val="none" w:sz="0" w:space="0" w:color="auto"/>
        <w:right w:val="none" w:sz="0" w:space="0" w:color="auto"/>
      </w:divBdr>
    </w:div>
    <w:div w:id="1023629170">
      <w:bodyDiv w:val="1"/>
      <w:marLeft w:val="0"/>
      <w:marRight w:val="0"/>
      <w:marTop w:val="0"/>
      <w:marBottom w:val="0"/>
      <w:divBdr>
        <w:top w:val="none" w:sz="0" w:space="0" w:color="auto"/>
        <w:left w:val="none" w:sz="0" w:space="0" w:color="auto"/>
        <w:bottom w:val="none" w:sz="0" w:space="0" w:color="auto"/>
        <w:right w:val="none" w:sz="0" w:space="0" w:color="auto"/>
      </w:divBdr>
    </w:div>
    <w:div w:id="1024213845">
      <w:bodyDiv w:val="1"/>
      <w:marLeft w:val="0"/>
      <w:marRight w:val="0"/>
      <w:marTop w:val="0"/>
      <w:marBottom w:val="0"/>
      <w:divBdr>
        <w:top w:val="none" w:sz="0" w:space="0" w:color="auto"/>
        <w:left w:val="none" w:sz="0" w:space="0" w:color="auto"/>
        <w:bottom w:val="none" w:sz="0" w:space="0" w:color="auto"/>
        <w:right w:val="none" w:sz="0" w:space="0" w:color="auto"/>
      </w:divBdr>
    </w:div>
    <w:div w:id="1024865355">
      <w:bodyDiv w:val="1"/>
      <w:marLeft w:val="0"/>
      <w:marRight w:val="0"/>
      <w:marTop w:val="0"/>
      <w:marBottom w:val="0"/>
      <w:divBdr>
        <w:top w:val="none" w:sz="0" w:space="0" w:color="auto"/>
        <w:left w:val="none" w:sz="0" w:space="0" w:color="auto"/>
        <w:bottom w:val="none" w:sz="0" w:space="0" w:color="auto"/>
        <w:right w:val="none" w:sz="0" w:space="0" w:color="auto"/>
      </w:divBdr>
    </w:div>
    <w:div w:id="1025592704">
      <w:bodyDiv w:val="1"/>
      <w:marLeft w:val="0"/>
      <w:marRight w:val="0"/>
      <w:marTop w:val="0"/>
      <w:marBottom w:val="0"/>
      <w:divBdr>
        <w:top w:val="none" w:sz="0" w:space="0" w:color="auto"/>
        <w:left w:val="none" w:sz="0" w:space="0" w:color="auto"/>
        <w:bottom w:val="none" w:sz="0" w:space="0" w:color="auto"/>
        <w:right w:val="none" w:sz="0" w:space="0" w:color="auto"/>
      </w:divBdr>
    </w:div>
    <w:div w:id="1026712526">
      <w:bodyDiv w:val="1"/>
      <w:marLeft w:val="0"/>
      <w:marRight w:val="0"/>
      <w:marTop w:val="0"/>
      <w:marBottom w:val="0"/>
      <w:divBdr>
        <w:top w:val="none" w:sz="0" w:space="0" w:color="auto"/>
        <w:left w:val="none" w:sz="0" w:space="0" w:color="auto"/>
        <w:bottom w:val="none" w:sz="0" w:space="0" w:color="auto"/>
        <w:right w:val="none" w:sz="0" w:space="0" w:color="auto"/>
      </w:divBdr>
      <w:divsChild>
        <w:div w:id="590890938">
          <w:marLeft w:val="274"/>
          <w:marRight w:val="0"/>
          <w:marTop w:val="0"/>
          <w:marBottom w:val="0"/>
          <w:divBdr>
            <w:top w:val="none" w:sz="0" w:space="0" w:color="auto"/>
            <w:left w:val="none" w:sz="0" w:space="0" w:color="auto"/>
            <w:bottom w:val="none" w:sz="0" w:space="0" w:color="auto"/>
            <w:right w:val="none" w:sz="0" w:space="0" w:color="auto"/>
          </w:divBdr>
        </w:div>
      </w:divsChild>
    </w:div>
    <w:div w:id="1028414513">
      <w:bodyDiv w:val="1"/>
      <w:marLeft w:val="0"/>
      <w:marRight w:val="0"/>
      <w:marTop w:val="0"/>
      <w:marBottom w:val="0"/>
      <w:divBdr>
        <w:top w:val="none" w:sz="0" w:space="0" w:color="auto"/>
        <w:left w:val="none" w:sz="0" w:space="0" w:color="auto"/>
        <w:bottom w:val="none" w:sz="0" w:space="0" w:color="auto"/>
        <w:right w:val="none" w:sz="0" w:space="0" w:color="auto"/>
      </w:divBdr>
    </w:div>
    <w:div w:id="1028917545">
      <w:bodyDiv w:val="1"/>
      <w:marLeft w:val="0"/>
      <w:marRight w:val="0"/>
      <w:marTop w:val="0"/>
      <w:marBottom w:val="0"/>
      <w:divBdr>
        <w:top w:val="none" w:sz="0" w:space="0" w:color="auto"/>
        <w:left w:val="none" w:sz="0" w:space="0" w:color="auto"/>
        <w:bottom w:val="none" w:sz="0" w:space="0" w:color="auto"/>
        <w:right w:val="none" w:sz="0" w:space="0" w:color="auto"/>
      </w:divBdr>
    </w:div>
    <w:div w:id="1028991480">
      <w:bodyDiv w:val="1"/>
      <w:marLeft w:val="0"/>
      <w:marRight w:val="0"/>
      <w:marTop w:val="0"/>
      <w:marBottom w:val="0"/>
      <w:divBdr>
        <w:top w:val="none" w:sz="0" w:space="0" w:color="auto"/>
        <w:left w:val="none" w:sz="0" w:space="0" w:color="auto"/>
        <w:bottom w:val="none" w:sz="0" w:space="0" w:color="auto"/>
        <w:right w:val="none" w:sz="0" w:space="0" w:color="auto"/>
      </w:divBdr>
    </w:div>
    <w:div w:id="1029259264">
      <w:bodyDiv w:val="1"/>
      <w:marLeft w:val="0"/>
      <w:marRight w:val="0"/>
      <w:marTop w:val="0"/>
      <w:marBottom w:val="0"/>
      <w:divBdr>
        <w:top w:val="none" w:sz="0" w:space="0" w:color="auto"/>
        <w:left w:val="none" w:sz="0" w:space="0" w:color="auto"/>
        <w:bottom w:val="none" w:sz="0" w:space="0" w:color="auto"/>
        <w:right w:val="none" w:sz="0" w:space="0" w:color="auto"/>
      </w:divBdr>
    </w:div>
    <w:div w:id="1029260493">
      <w:bodyDiv w:val="1"/>
      <w:marLeft w:val="0"/>
      <w:marRight w:val="0"/>
      <w:marTop w:val="0"/>
      <w:marBottom w:val="0"/>
      <w:divBdr>
        <w:top w:val="none" w:sz="0" w:space="0" w:color="auto"/>
        <w:left w:val="none" w:sz="0" w:space="0" w:color="auto"/>
        <w:bottom w:val="none" w:sz="0" w:space="0" w:color="auto"/>
        <w:right w:val="none" w:sz="0" w:space="0" w:color="auto"/>
      </w:divBdr>
    </w:div>
    <w:div w:id="1029718827">
      <w:bodyDiv w:val="1"/>
      <w:marLeft w:val="0"/>
      <w:marRight w:val="0"/>
      <w:marTop w:val="0"/>
      <w:marBottom w:val="0"/>
      <w:divBdr>
        <w:top w:val="none" w:sz="0" w:space="0" w:color="auto"/>
        <w:left w:val="none" w:sz="0" w:space="0" w:color="auto"/>
        <w:bottom w:val="none" w:sz="0" w:space="0" w:color="auto"/>
        <w:right w:val="none" w:sz="0" w:space="0" w:color="auto"/>
      </w:divBdr>
    </w:div>
    <w:div w:id="1031341176">
      <w:bodyDiv w:val="1"/>
      <w:marLeft w:val="0"/>
      <w:marRight w:val="0"/>
      <w:marTop w:val="0"/>
      <w:marBottom w:val="0"/>
      <w:divBdr>
        <w:top w:val="none" w:sz="0" w:space="0" w:color="auto"/>
        <w:left w:val="none" w:sz="0" w:space="0" w:color="auto"/>
        <w:bottom w:val="none" w:sz="0" w:space="0" w:color="auto"/>
        <w:right w:val="none" w:sz="0" w:space="0" w:color="auto"/>
      </w:divBdr>
    </w:div>
    <w:div w:id="1031952972">
      <w:bodyDiv w:val="1"/>
      <w:marLeft w:val="0"/>
      <w:marRight w:val="0"/>
      <w:marTop w:val="0"/>
      <w:marBottom w:val="0"/>
      <w:divBdr>
        <w:top w:val="none" w:sz="0" w:space="0" w:color="auto"/>
        <w:left w:val="none" w:sz="0" w:space="0" w:color="auto"/>
        <w:bottom w:val="none" w:sz="0" w:space="0" w:color="auto"/>
        <w:right w:val="none" w:sz="0" w:space="0" w:color="auto"/>
      </w:divBdr>
    </w:div>
    <w:div w:id="1034236838">
      <w:bodyDiv w:val="1"/>
      <w:marLeft w:val="0"/>
      <w:marRight w:val="0"/>
      <w:marTop w:val="0"/>
      <w:marBottom w:val="0"/>
      <w:divBdr>
        <w:top w:val="none" w:sz="0" w:space="0" w:color="auto"/>
        <w:left w:val="none" w:sz="0" w:space="0" w:color="auto"/>
        <w:bottom w:val="none" w:sz="0" w:space="0" w:color="auto"/>
        <w:right w:val="none" w:sz="0" w:space="0" w:color="auto"/>
      </w:divBdr>
    </w:div>
    <w:div w:id="1034382543">
      <w:bodyDiv w:val="1"/>
      <w:marLeft w:val="0"/>
      <w:marRight w:val="0"/>
      <w:marTop w:val="0"/>
      <w:marBottom w:val="0"/>
      <w:divBdr>
        <w:top w:val="none" w:sz="0" w:space="0" w:color="auto"/>
        <w:left w:val="none" w:sz="0" w:space="0" w:color="auto"/>
        <w:bottom w:val="none" w:sz="0" w:space="0" w:color="auto"/>
        <w:right w:val="none" w:sz="0" w:space="0" w:color="auto"/>
      </w:divBdr>
    </w:div>
    <w:div w:id="1035155830">
      <w:bodyDiv w:val="1"/>
      <w:marLeft w:val="0"/>
      <w:marRight w:val="0"/>
      <w:marTop w:val="0"/>
      <w:marBottom w:val="0"/>
      <w:divBdr>
        <w:top w:val="none" w:sz="0" w:space="0" w:color="auto"/>
        <w:left w:val="none" w:sz="0" w:space="0" w:color="auto"/>
        <w:bottom w:val="none" w:sz="0" w:space="0" w:color="auto"/>
        <w:right w:val="none" w:sz="0" w:space="0" w:color="auto"/>
      </w:divBdr>
    </w:div>
    <w:div w:id="1035348789">
      <w:bodyDiv w:val="1"/>
      <w:marLeft w:val="0"/>
      <w:marRight w:val="0"/>
      <w:marTop w:val="0"/>
      <w:marBottom w:val="0"/>
      <w:divBdr>
        <w:top w:val="none" w:sz="0" w:space="0" w:color="auto"/>
        <w:left w:val="none" w:sz="0" w:space="0" w:color="auto"/>
        <w:bottom w:val="none" w:sz="0" w:space="0" w:color="auto"/>
        <w:right w:val="none" w:sz="0" w:space="0" w:color="auto"/>
      </w:divBdr>
    </w:div>
    <w:div w:id="1035885690">
      <w:bodyDiv w:val="1"/>
      <w:marLeft w:val="0"/>
      <w:marRight w:val="0"/>
      <w:marTop w:val="0"/>
      <w:marBottom w:val="0"/>
      <w:divBdr>
        <w:top w:val="none" w:sz="0" w:space="0" w:color="auto"/>
        <w:left w:val="none" w:sz="0" w:space="0" w:color="auto"/>
        <w:bottom w:val="none" w:sz="0" w:space="0" w:color="auto"/>
        <w:right w:val="none" w:sz="0" w:space="0" w:color="auto"/>
      </w:divBdr>
    </w:div>
    <w:div w:id="1036194368">
      <w:bodyDiv w:val="1"/>
      <w:marLeft w:val="0"/>
      <w:marRight w:val="0"/>
      <w:marTop w:val="0"/>
      <w:marBottom w:val="0"/>
      <w:divBdr>
        <w:top w:val="none" w:sz="0" w:space="0" w:color="auto"/>
        <w:left w:val="none" w:sz="0" w:space="0" w:color="auto"/>
        <w:bottom w:val="none" w:sz="0" w:space="0" w:color="auto"/>
        <w:right w:val="none" w:sz="0" w:space="0" w:color="auto"/>
      </w:divBdr>
    </w:div>
    <w:div w:id="1036271441">
      <w:bodyDiv w:val="1"/>
      <w:marLeft w:val="0"/>
      <w:marRight w:val="0"/>
      <w:marTop w:val="0"/>
      <w:marBottom w:val="0"/>
      <w:divBdr>
        <w:top w:val="none" w:sz="0" w:space="0" w:color="auto"/>
        <w:left w:val="none" w:sz="0" w:space="0" w:color="auto"/>
        <w:bottom w:val="none" w:sz="0" w:space="0" w:color="auto"/>
        <w:right w:val="none" w:sz="0" w:space="0" w:color="auto"/>
      </w:divBdr>
    </w:div>
    <w:div w:id="1036732111">
      <w:bodyDiv w:val="1"/>
      <w:marLeft w:val="0"/>
      <w:marRight w:val="0"/>
      <w:marTop w:val="0"/>
      <w:marBottom w:val="0"/>
      <w:divBdr>
        <w:top w:val="none" w:sz="0" w:space="0" w:color="auto"/>
        <w:left w:val="none" w:sz="0" w:space="0" w:color="auto"/>
        <w:bottom w:val="none" w:sz="0" w:space="0" w:color="auto"/>
        <w:right w:val="none" w:sz="0" w:space="0" w:color="auto"/>
      </w:divBdr>
    </w:div>
    <w:div w:id="1038508123">
      <w:bodyDiv w:val="1"/>
      <w:marLeft w:val="0"/>
      <w:marRight w:val="0"/>
      <w:marTop w:val="0"/>
      <w:marBottom w:val="0"/>
      <w:divBdr>
        <w:top w:val="none" w:sz="0" w:space="0" w:color="auto"/>
        <w:left w:val="none" w:sz="0" w:space="0" w:color="auto"/>
        <w:bottom w:val="none" w:sz="0" w:space="0" w:color="auto"/>
        <w:right w:val="none" w:sz="0" w:space="0" w:color="auto"/>
      </w:divBdr>
    </w:div>
    <w:div w:id="1038626390">
      <w:bodyDiv w:val="1"/>
      <w:marLeft w:val="0"/>
      <w:marRight w:val="0"/>
      <w:marTop w:val="0"/>
      <w:marBottom w:val="0"/>
      <w:divBdr>
        <w:top w:val="none" w:sz="0" w:space="0" w:color="auto"/>
        <w:left w:val="none" w:sz="0" w:space="0" w:color="auto"/>
        <w:bottom w:val="none" w:sz="0" w:space="0" w:color="auto"/>
        <w:right w:val="none" w:sz="0" w:space="0" w:color="auto"/>
      </w:divBdr>
    </w:div>
    <w:div w:id="1038629058">
      <w:bodyDiv w:val="1"/>
      <w:marLeft w:val="0"/>
      <w:marRight w:val="0"/>
      <w:marTop w:val="0"/>
      <w:marBottom w:val="0"/>
      <w:divBdr>
        <w:top w:val="none" w:sz="0" w:space="0" w:color="auto"/>
        <w:left w:val="none" w:sz="0" w:space="0" w:color="auto"/>
        <w:bottom w:val="none" w:sz="0" w:space="0" w:color="auto"/>
        <w:right w:val="none" w:sz="0" w:space="0" w:color="auto"/>
      </w:divBdr>
    </w:div>
    <w:div w:id="1039433349">
      <w:bodyDiv w:val="1"/>
      <w:marLeft w:val="0"/>
      <w:marRight w:val="0"/>
      <w:marTop w:val="0"/>
      <w:marBottom w:val="0"/>
      <w:divBdr>
        <w:top w:val="none" w:sz="0" w:space="0" w:color="auto"/>
        <w:left w:val="none" w:sz="0" w:space="0" w:color="auto"/>
        <w:bottom w:val="none" w:sz="0" w:space="0" w:color="auto"/>
        <w:right w:val="none" w:sz="0" w:space="0" w:color="auto"/>
      </w:divBdr>
    </w:div>
    <w:div w:id="1040477325">
      <w:bodyDiv w:val="1"/>
      <w:marLeft w:val="0"/>
      <w:marRight w:val="0"/>
      <w:marTop w:val="0"/>
      <w:marBottom w:val="0"/>
      <w:divBdr>
        <w:top w:val="none" w:sz="0" w:space="0" w:color="auto"/>
        <w:left w:val="none" w:sz="0" w:space="0" w:color="auto"/>
        <w:bottom w:val="none" w:sz="0" w:space="0" w:color="auto"/>
        <w:right w:val="none" w:sz="0" w:space="0" w:color="auto"/>
      </w:divBdr>
    </w:div>
    <w:div w:id="1041051398">
      <w:bodyDiv w:val="1"/>
      <w:marLeft w:val="0"/>
      <w:marRight w:val="0"/>
      <w:marTop w:val="0"/>
      <w:marBottom w:val="0"/>
      <w:divBdr>
        <w:top w:val="none" w:sz="0" w:space="0" w:color="auto"/>
        <w:left w:val="none" w:sz="0" w:space="0" w:color="auto"/>
        <w:bottom w:val="none" w:sz="0" w:space="0" w:color="auto"/>
        <w:right w:val="none" w:sz="0" w:space="0" w:color="auto"/>
      </w:divBdr>
    </w:div>
    <w:div w:id="1042360769">
      <w:bodyDiv w:val="1"/>
      <w:marLeft w:val="0"/>
      <w:marRight w:val="0"/>
      <w:marTop w:val="0"/>
      <w:marBottom w:val="0"/>
      <w:divBdr>
        <w:top w:val="none" w:sz="0" w:space="0" w:color="auto"/>
        <w:left w:val="none" w:sz="0" w:space="0" w:color="auto"/>
        <w:bottom w:val="none" w:sz="0" w:space="0" w:color="auto"/>
        <w:right w:val="none" w:sz="0" w:space="0" w:color="auto"/>
      </w:divBdr>
    </w:div>
    <w:div w:id="1042554041">
      <w:bodyDiv w:val="1"/>
      <w:marLeft w:val="0"/>
      <w:marRight w:val="0"/>
      <w:marTop w:val="0"/>
      <w:marBottom w:val="0"/>
      <w:divBdr>
        <w:top w:val="none" w:sz="0" w:space="0" w:color="auto"/>
        <w:left w:val="none" w:sz="0" w:space="0" w:color="auto"/>
        <w:bottom w:val="none" w:sz="0" w:space="0" w:color="auto"/>
        <w:right w:val="none" w:sz="0" w:space="0" w:color="auto"/>
      </w:divBdr>
    </w:div>
    <w:div w:id="1044137893">
      <w:bodyDiv w:val="1"/>
      <w:marLeft w:val="0"/>
      <w:marRight w:val="0"/>
      <w:marTop w:val="0"/>
      <w:marBottom w:val="0"/>
      <w:divBdr>
        <w:top w:val="none" w:sz="0" w:space="0" w:color="auto"/>
        <w:left w:val="none" w:sz="0" w:space="0" w:color="auto"/>
        <w:bottom w:val="none" w:sz="0" w:space="0" w:color="auto"/>
        <w:right w:val="none" w:sz="0" w:space="0" w:color="auto"/>
      </w:divBdr>
    </w:div>
    <w:div w:id="1045183482">
      <w:bodyDiv w:val="1"/>
      <w:marLeft w:val="0"/>
      <w:marRight w:val="0"/>
      <w:marTop w:val="0"/>
      <w:marBottom w:val="0"/>
      <w:divBdr>
        <w:top w:val="none" w:sz="0" w:space="0" w:color="auto"/>
        <w:left w:val="none" w:sz="0" w:space="0" w:color="auto"/>
        <w:bottom w:val="none" w:sz="0" w:space="0" w:color="auto"/>
        <w:right w:val="none" w:sz="0" w:space="0" w:color="auto"/>
      </w:divBdr>
    </w:div>
    <w:div w:id="1045519731">
      <w:bodyDiv w:val="1"/>
      <w:marLeft w:val="0"/>
      <w:marRight w:val="0"/>
      <w:marTop w:val="0"/>
      <w:marBottom w:val="0"/>
      <w:divBdr>
        <w:top w:val="none" w:sz="0" w:space="0" w:color="auto"/>
        <w:left w:val="none" w:sz="0" w:space="0" w:color="auto"/>
        <w:bottom w:val="none" w:sz="0" w:space="0" w:color="auto"/>
        <w:right w:val="none" w:sz="0" w:space="0" w:color="auto"/>
      </w:divBdr>
    </w:div>
    <w:div w:id="1045527007">
      <w:bodyDiv w:val="1"/>
      <w:marLeft w:val="0"/>
      <w:marRight w:val="0"/>
      <w:marTop w:val="0"/>
      <w:marBottom w:val="0"/>
      <w:divBdr>
        <w:top w:val="none" w:sz="0" w:space="0" w:color="auto"/>
        <w:left w:val="none" w:sz="0" w:space="0" w:color="auto"/>
        <w:bottom w:val="none" w:sz="0" w:space="0" w:color="auto"/>
        <w:right w:val="none" w:sz="0" w:space="0" w:color="auto"/>
      </w:divBdr>
    </w:div>
    <w:div w:id="1045638938">
      <w:bodyDiv w:val="1"/>
      <w:marLeft w:val="0"/>
      <w:marRight w:val="0"/>
      <w:marTop w:val="0"/>
      <w:marBottom w:val="0"/>
      <w:divBdr>
        <w:top w:val="none" w:sz="0" w:space="0" w:color="auto"/>
        <w:left w:val="none" w:sz="0" w:space="0" w:color="auto"/>
        <w:bottom w:val="none" w:sz="0" w:space="0" w:color="auto"/>
        <w:right w:val="none" w:sz="0" w:space="0" w:color="auto"/>
      </w:divBdr>
    </w:div>
    <w:div w:id="1045720112">
      <w:bodyDiv w:val="1"/>
      <w:marLeft w:val="0"/>
      <w:marRight w:val="0"/>
      <w:marTop w:val="0"/>
      <w:marBottom w:val="0"/>
      <w:divBdr>
        <w:top w:val="none" w:sz="0" w:space="0" w:color="auto"/>
        <w:left w:val="none" w:sz="0" w:space="0" w:color="auto"/>
        <w:bottom w:val="none" w:sz="0" w:space="0" w:color="auto"/>
        <w:right w:val="none" w:sz="0" w:space="0" w:color="auto"/>
      </w:divBdr>
    </w:div>
    <w:div w:id="1046216906">
      <w:bodyDiv w:val="1"/>
      <w:marLeft w:val="0"/>
      <w:marRight w:val="0"/>
      <w:marTop w:val="0"/>
      <w:marBottom w:val="0"/>
      <w:divBdr>
        <w:top w:val="none" w:sz="0" w:space="0" w:color="auto"/>
        <w:left w:val="none" w:sz="0" w:space="0" w:color="auto"/>
        <w:bottom w:val="none" w:sz="0" w:space="0" w:color="auto"/>
        <w:right w:val="none" w:sz="0" w:space="0" w:color="auto"/>
      </w:divBdr>
    </w:div>
    <w:div w:id="1046952426">
      <w:bodyDiv w:val="1"/>
      <w:marLeft w:val="0"/>
      <w:marRight w:val="0"/>
      <w:marTop w:val="0"/>
      <w:marBottom w:val="0"/>
      <w:divBdr>
        <w:top w:val="none" w:sz="0" w:space="0" w:color="auto"/>
        <w:left w:val="none" w:sz="0" w:space="0" w:color="auto"/>
        <w:bottom w:val="none" w:sz="0" w:space="0" w:color="auto"/>
        <w:right w:val="none" w:sz="0" w:space="0" w:color="auto"/>
      </w:divBdr>
    </w:div>
    <w:div w:id="1047484497">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4580">
      <w:bodyDiv w:val="1"/>
      <w:marLeft w:val="0"/>
      <w:marRight w:val="0"/>
      <w:marTop w:val="0"/>
      <w:marBottom w:val="0"/>
      <w:divBdr>
        <w:top w:val="none" w:sz="0" w:space="0" w:color="auto"/>
        <w:left w:val="none" w:sz="0" w:space="0" w:color="auto"/>
        <w:bottom w:val="none" w:sz="0" w:space="0" w:color="auto"/>
        <w:right w:val="none" w:sz="0" w:space="0" w:color="auto"/>
      </w:divBdr>
    </w:div>
    <w:div w:id="1047873693">
      <w:bodyDiv w:val="1"/>
      <w:marLeft w:val="0"/>
      <w:marRight w:val="0"/>
      <w:marTop w:val="0"/>
      <w:marBottom w:val="0"/>
      <w:divBdr>
        <w:top w:val="none" w:sz="0" w:space="0" w:color="auto"/>
        <w:left w:val="none" w:sz="0" w:space="0" w:color="auto"/>
        <w:bottom w:val="none" w:sz="0" w:space="0" w:color="auto"/>
        <w:right w:val="none" w:sz="0" w:space="0" w:color="auto"/>
      </w:divBdr>
    </w:div>
    <w:div w:id="1049844249">
      <w:bodyDiv w:val="1"/>
      <w:marLeft w:val="0"/>
      <w:marRight w:val="0"/>
      <w:marTop w:val="0"/>
      <w:marBottom w:val="0"/>
      <w:divBdr>
        <w:top w:val="none" w:sz="0" w:space="0" w:color="auto"/>
        <w:left w:val="none" w:sz="0" w:space="0" w:color="auto"/>
        <w:bottom w:val="none" w:sz="0" w:space="0" w:color="auto"/>
        <w:right w:val="none" w:sz="0" w:space="0" w:color="auto"/>
      </w:divBdr>
    </w:div>
    <w:div w:id="1050226091">
      <w:bodyDiv w:val="1"/>
      <w:marLeft w:val="0"/>
      <w:marRight w:val="0"/>
      <w:marTop w:val="0"/>
      <w:marBottom w:val="0"/>
      <w:divBdr>
        <w:top w:val="none" w:sz="0" w:space="0" w:color="auto"/>
        <w:left w:val="none" w:sz="0" w:space="0" w:color="auto"/>
        <w:bottom w:val="none" w:sz="0" w:space="0" w:color="auto"/>
        <w:right w:val="none" w:sz="0" w:space="0" w:color="auto"/>
      </w:divBdr>
    </w:div>
    <w:div w:id="1050617082">
      <w:bodyDiv w:val="1"/>
      <w:marLeft w:val="0"/>
      <w:marRight w:val="0"/>
      <w:marTop w:val="0"/>
      <w:marBottom w:val="0"/>
      <w:divBdr>
        <w:top w:val="none" w:sz="0" w:space="0" w:color="auto"/>
        <w:left w:val="none" w:sz="0" w:space="0" w:color="auto"/>
        <w:bottom w:val="none" w:sz="0" w:space="0" w:color="auto"/>
        <w:right w:val="none" w:sz="0" w:space="0" w:color="auto"/>
      </w:divBdr>
    </w:div>
    <w:div w:id="1050878421">
      <w:bodyDiv w:val="1"/>
      <w:marLeft w:val="0"/>
      <w:marRight w:val="0"/>
      <w:marTop w:val="0"/>
      <w:marBottom w:val="0"/>
      <w:divBdr>
        <w:top w:val="none" w:sz="0" w:space="0" w:color="auto"/>
        <w:left w:val="none" w:sz="0" w:space="0" w:color="auto"/>
        <w:bottom w:val="none" w:sz="0" w:space="0" w:color="auto"/>
        <w:right w:val="none" w:sz="0" w:space="0" w:color="auto"/>
      </w:divBdr>
    </w:div>
    <w:div w:id="1051146959">
      <w:bodyDiv w:val="1"/>
      <w:marLeft w:val="0"/>
      <w:marRight w:val="0"/>
      <w:marTop w:val="0"/>
      <w:marBottom w:val="0"/>
      <w:divBdr>
        <w:top w:val="none" w:sz="0" w:space="0" w:color="auto"/>
        <w:left w:val="none" w:sz="0" w:space="0" w:color="auto"/>
        <w:bottom w:val="none" w:sz="0" w:space="0" w:color="auto"/>
        <w:right w:val="none" w:sz="0" w:space="0" w:color="auto"/>
      </w:divBdr>
    </w:div>
    <w:div w:id="1051199004">
      <w:bodyDiv w:val="1"/>
      <w:marLeft w:val="0"/>
      <w:marRight w:val="0"/>
      <w:marTop w:val="0"/>
      <w:marBottom w:val="0"/>
      <w:divBdr>
        <w:top w:val="none" w:sz="0" w:space="0" w:color="auto"/>
        <w:left w:val="none" w:sz="0" w:space="0" w:color="auto"/>
        <w:bottom w:val="none" w:sz="0" w:space="0" w:color="auto"/>
        <w:right w:val="none" w:sz="0" w:space="0" w:color="auto"/>
      </w:divBdr>
    </w:div>
    <w:div w:id="1051541893">
      <w:bodyDiv w:val="1"/>
      <w:marLeft w:val="0"/>
      <w:marRight w:val="0"/>
      <w:marTop w:val="0"/>
      <w:marBottom w:val="0"/>
      <w:divBdr>
        <w:top w:val="none" w:sz="0" w:space="0" w:color="auto"/>
        <w:left w:val="none" w:sz="0" w:space="0" w:color="auto"/>
        <w:bottom w:val="none" w:sz="0" w:space="0" w:color="auto"/>
        <w:right w:val="none" w:sz="0" w:space="0" w:color="auto"/>
      </w:divBdr>
    </w:div>
    <w:div w:id="1051811872">
      <w:bodyDiv w:val="1"/>
      <w:marLeft w:val="0"/>
      <w:marRight w:val="0"/>
      <w:marTop w:val="0"/>
      <w:marBottom w:val="0"/>
      <w:divBdr>
        <w:top w:val="none" w:sz="0" w:space="0" w:color="auto"/>
        <w:left w:val="none" w:sz="0" w:space="0" w:color="auto"/>
        <w:bottom w:val="none" w:sz="0" w:space="0" w:color="auto"/>
        <w:right w:val="none" w:sz="0" w:space="0" w:color="auto"/>
      </w:divBdr>
    </w:div>
    <w:div w:id="1052312400">
      <w:bodyDiv w:val="1"/>
      <w:marLeft w:val="0"/>
      <w:marRight w:val="0"/>
      <w:marTop w:val="0"/>
      <w:marBottom w:val="0"/>
      <w:divBdr>
        <w:top w:val="none" w:sz="0" w:space="0" w:color="auto"/>
        <w:left w:val="none" w:sz="0" w:space="0" w:color="auto"/>
        <w:bottom w:val="none" w:sz="0" w:space="0" w:color="auto"/>
        <w:right w:val="none" w:sz="0" w:space="0" w:color="auto"/>
      </w:divBdr>
    </w:div>
    <w:div w:id="1053584220">
      <w:bodyDiv w:val="1"/>
      <w:marLeft w:val="0"/>
      <w:marRight w:val="0"/>
      <w:marTop w:val="0"/>
      <w:marBottom w:val="0"/>
      <w:divBdr>
        <w:top w:val="none" w:sz="0" w:space="0" w:color="auto"/>
        <w:left w:val="none" w:sz="0" w:space="0" w:color="auto"/>
        <w:bottom w:val="none" w:sz="0" w:space="0" w:color="auto"/>
        <w:right w:val="none" w:sz="0" w:space="0" w:color="auto"/>
      </w:divBdr>
    </w:div>
    <w:div w:id="1054431646">
      <w:bodyDiv w:val="1"/>
      <w:marLeft w:val="0"/>
      <w:marRight w:val="0"/>
      <w:marTop w:val="0"/>
      <w:marBottom w:val="0"/>
      <w:divBdr>
        <w:top w:val="none" w:sz="0" w:space="0" w:color="auto"/>
        <w:left w:val="none" w:sz="0" w:space="0" w:color="auto"/>
        <w:bottom w:val="none" w:sz="0" w:space="0" w:color="auto"/>
        <w:right w:val="none" w:sz="0" w:space="0" w:color="auto"/>
      </w:divBdr>
    </w:div>
    <w:div w:id="1054814932">
      <w:bodyDiv w:val="1"/>
      <w:marLeft w:val="0"/>
      <w:marRight w:val="0"/>
      <w:marTop w:val="0"/>
      <w:marBottom w:val="0"/>
      <w:divBdr>
        <w:top w:val="none" w:sz="0" w:space="0" w:color="auto"/>
        <w:left w:val="none" w:sz="0" w:space="0" w:color="auto"/>
        <w:bottom w:val="none" w:sz="0" w:space="0" w:color="auto"/>
        <w:right w:val="none" w:sz="0" w:space="0" w:color="auto"/>
      </w:divBdr>
    </w:div>
    <w:div w:id="1055786173">
      <w:bodyDiv w:val="1"/>
      <w:marLeft w:val="0"/>
      <w:marRight w:val="0"/>
      <w:marTop w:val="0"/>
      <w:marBottom w:val="0"/>
      <w:divBdr>
        <w:top w:val="none" w:sz="0" w:space="0" w:color="auto"/>
        <w:left w:val="none" w:sz="0" w:space="0" w:color="auto"/>
        <w:bottom w:val="none" w:sz="0" w:space="0" w:color="auto"/>
        <w:right w:val="none" w:sz="0" w:space="0" w:color="auto"/>
      </w:divBdr>
    </w:div>
    <w:div w:id="1055855248">
      <w:bodyDiv w:val="1"/>
      <w:marLeft w:val="0"/>
      <w:marRight w:val="0"/>
      <w:marTop w:val="0"/>
      <w:marBottom w:val="0"/>
      <w:divBdr>
        <w:top w:val="none" w:sz="0" w:space="0" w:color="auto"/>
        <w:left w:val="none" w:sz="0" w:space="0" w:color="auto"/>
        <w:bottom w:val="none" w:sz="0" w:space="0" w:color="auto"/>
        <w:right w:val="none" w:sz="0" w:space="0" w:color="auto"/>
      </w:divBdr>
    </w:div>
    <w:div w:id="1057053100">
      <w:bodyDiv w:val="1"/>
      <w:marLeft w:val="0"/>
      <w:marRight w:val="0"/>
      <w:marTop w:val="0"/>
      <w:marBottom w:val="0"/>
      <w:divBdr>
        <w:top w:val="none" w:sz="0" w:space="0" w:color="auto"/>
        <w:left w:val="none" w:sz="0" w:space="0" w:color="auto"/>
        <w:bottom w:val="none" w:sz="0" w:space="0" w:color="auto"/>
        <w:right w:val="none" w:sz="0" w:space="0" w:color="auto"/>
      </w:divBdr>
    </w:div>
    <w:div w:id="1057508027">
      <w:bodyDiv w:val="1"/>
      <w:marLeft w:val="0"/>
      <w:marRight w:val="0"/>
      <w:marTop w:val="0"/>
      <w:marBottom w:val="0"/>
      <w:divBdr>
        <w:top w:val="none" w:sz="0" w:space="0" w:color="auto"/>
        <w:left w:val="none" w:sz="0" w:space="0" w:color="auto"/>
        <w:bottom w:val="none" w:sz="0" w:space="0" w:color="auto"/>
        <w:right w:val="none" w:sz="0" w:space="0" w:color="auto"/>
      </w:divBdr>
    </w:div>
    <w:div w:id="1057631392">
      <w:bodyDiv w:val="1"/>
      <w:marLeft w:val="0"/>
      <w:marRight w:val="0"/>
      <w:marTop w:val="0"/>
      <w:marBottom w:val="0"/>
      <w:divBdr>
        <w:top w:val="none" w:sz="0" w:space="0" w:color="auto"/>
        <w:left w:val="none" w:sz="0" w:space="0" w:color="auto"/>
        <w:bottom w:val="none" w:sz="0" w:space="0" w:color="auto"/>
        <w:right w:val="none" w:sz="0" w:space="0" w:color="auto"/>
      </w:divBdr>
    </w:div>
    <w:div w:id="1058014543">
      <w:bodyDiv w:val="1"/>
      <w:marLeft w:val="0"/>
      <w:marRight w:val="0"/>
      <w:marTop w:val="0"/>
      <w:marBottom w:val="0"/>
      <w:divBdr>
        <w:top w:val="none" w:sz="0" w:space="0" w:color="auto"/>
        <w:left w:val="none" w:sz="0" w:space="0" w:color="auto"/>
        <w:bottom w:val="none" w:sz="0" w:space="0" w:color="auto"/>
        <w:right w:val="none" w:sz="0" w:space="0" w:color="auto"/>
      </w:divBdr>
    </w:div>
    <w:div w:id="1058016128">
      <w:bodyDiv w:val="1"/>
      <w:marLeft w:val="0"/>
      <w:marRight w:val="0"/>
      <w:marTop w:val="0"/>
      <w:marBottom w:val="0"/>
      <w:divBdr>
        <w:top w:val="none" w:sz="0" w:space="0" w:color="auto"/>
        <w:left w:val="none" w:sz="0" w:space="0" w:color="auto"/>
        <w:bottom w:val="none" w:sz="0" w:space="0" w:color="auto"/>
        <w:right w:val="none" w:sz="0" w:space="0" w:color="auto"/>
      </w:divBdr>
    </w:div>
    <w:div w:id="1059015847">
      <w:bodyDiv w:val="1"/>
      <w:marLeft w:val="0"/>
      <w:marRight w:val="0"/>
      <w:marTop w:val="0"/>
      <w:marBottom w:val="0"/>
      <w:divBdr>
        <w:top w:val="none" w:sz="0" w:space="0" w:color="auto"/>
        <w:left w:val="none" w:sz="0" w:space="0" w:color="auto"/>
        <w:bottom w:val="none" w:sz="0" w:space="0" w:color="auto"/>
        <w:right w:val="none" w:sz="0" w:space="0" w:color="auto"/>
      </w:divBdr>
    </w:div>
    <w:div w:id="1060057217">
      <w:bodyDiv w:val="1"/>
      <w:marLeft w:val="0"/>
      <w:marRight w:val="0"/>
      <w:marTop w:val="0"/>
      <w:marBottom w:val="0"/>
      <w:divBdr>
        <w:top w:val="none" w:sz="0" w:space="0" w:color="auto"/>
        <w:left w:val="none" w:sz="0" w:space="0" w:color="auto"/>
        <w:bottom w:val="none" w:sz="0" w:space="0" w:color="auto"/>
        <w:right w:val="none" w:sz="0" w:space="0" w:color="auto"/>
      </w:divBdr>
    </w:div>
    <w:div w:id="1060320802">
      <w:bodyDiv w:val="1"/>
      <w:marLeft w:val="0"/>
      <w:marRight w:val="0"/>
      <w:marTop w:val="0"/>
      <w:marBottom w:val="0"/>
      <w:divBdr>
        <w:top w:val="none" w:sz="0" w:space="0" w:color="auto"/>
        <w:left w:val="none" w:sz="0" w:space="0" w:color="auto"/>
        <w:bottom w:val="none" w:sz="0" w:space="0" w:color="auto"/>
        <w:right w:val="none" w:sz="0" w:space="0" w:color="auto"/>
      </w:divBdr>
    </w:div>
    <w:div w:id="1060783292">
      <w:bodyDiv w:val="1"/>
      <w:marLeft w:val="0"/>
      <w:marRight w:val="0"/>
      <w:marTop w:val="0"/>
      <w:marBottom w:val="0"/>
      <w:divBdr>
        <w:top w:val="none" w:sz="0" w:space="0" w:color="auto"/>
        <w:left w:val="none" w:sz="0" w:space="0" w:color="auto"/>
        <w:bottom w:val="none" w:sz="0" w:space="0" w:color="auto"/>
        <w:right w:val="none" w:sz="0" w:space="0" w:color="auto"/>
      </w:divBdr>
    </w:div>
    <w:div w:id="1061637704">
      <w:bodyDiv w:val="1"/>
      <w:marLeft w:val="0"/>
      <w:marRight w:val="0"/>
      <w:marTop w:val="0"/>
      <w:marBottom w:val="0"/>
      <w:divBdr>
        <w:top w:val="none" w:sz="0" w:space="0" w:color="auto"/>
        <w:left w:val="none" w:sz="0" w:space="0" w:color="auto"/>
        <w:bottom w:val="none" w:sz="0" w:space="0" w:color="auto"/>
        <w:right w:val="none" w:sz="0" w:space="0" w:color="auto"/>
      </w:divBdr>
    </w:div>
    <w:div w:id="1062026531">
      <w:bodyDiv w:val="1"/>
      <w:marLeft w:val="0"/>
      <w:marRight w:val="0"/>
      <w:marTop w:val="0"/>
      <w:marBottom w:val="0"/>
      <w:divBdr>
        <w:top w:val="none" w:sz="0" w:space="0" w:color="auto"/>
        <w:left w:val="none" w:sz="0" w:space="0" w:color="auto"/>
        <w:bottom w:val="none" w:sz="0" w:space="0" w:color="auto"/>
        <w:right w:val="none" w:sz="0" w:space="0" w:color="auto"/>
      </w:divBdr>
    </w:div>
    <w:div w:id="1065836397">
      <w:bodyDiv w:val="1"/>
      <w:marLeft w:val="0"/>
      <w:marRight w:val="0"/>
      <w:marTop w:val="0"/>
      <w:marBottom w:val="0"/>
      <w:divBdr>
        <w:top w:val="none" w:sz="0" w:space="0" w:color="auto"/>
        <w:left w:val="none" w:sz="0" w:space="0" w:color="auto"/>
        <w:bottom w:val="none" w:sz="0" w:space="0" w:color="auto"/>
        <w:right w:val="none" w:sz="0" w:space="0" w:color="auto"/>
      </w:divBdr>
      <w:divsChild>
        <w:div w:id="497960159">
          <w:marLeft w:val="360"/>
          <w:marRight w:val="0"/>
          <w:marTop w:val="200"/>
          <w:marBottom w:val="0"/>
          <w:divBdr>
            <w:top w:val="none" w:sz="0" w:space="0" w:color="auto"/>
            <w:left w:val="none" w:sz="0" w:space="0" w:color="auto"/>
            <w:bottom w:val="none" w:sz="0" w:space="0" w:color="auto"/>
            <w:right w:val="none" w:sz="0" w:space="0" w:color="auto"/>
          </w:divBdr>
        </w:div>
      </w:divsChild>
    </w:div>
    <w:div w:id="1066341427">
      <w:bodyDiv w:val="1"/>
      <w:marLeft w:val="0"/>
      <w:marRight w:val="0"/>
      <w:marTop w:val="0"/>
      <w:marBottom w:val="0"/>
      <w:divBdr>
        <w:top w:val="none" w:sz="0" w:space="0" w:color="auto"/>
        <w:left w:val="none" w:sz="0" w:space="0" w:color="auto"/>
        <w:bottom w:val="none" w:sz="0" w:space="0" w:color="auto"/>
        <w:right w:val="none" w:sz="0" w:space="0" w:color="auto"/>
      </w:divBdr>
    </w:div>
    <w:div w:id="1066613152">
      <w:bodyDiv w:val="1"/>
      <w:marLeft w:val="0"/>
      <w:marRight w:val="0"/>
      <w:marTop w:val="0"/>
      <w:marBottom w:val="0"/>
      <w:divBdr>
        <w:top w:val="none" w:sz="0" w:space="0" w:color="auto"/>
        <w:left w:val="none" w:sz="0" w:space="0" w:color="auto"/>
        <w:bottom w:val="none" w:sz="0" w:space="0" w:color="auto"/>
        <w:right w:val="none" w:sz="0" w:space="0" w:color="auto"/>
      </w:divBdr>
    </w:div>
    <w:div w:id="1067220818">
      <w:bodyDiv w:val="1"/>
      <w:marLeft w:val="0"/>
      <w:marRight w:val="0"/>
      <w:marTop w:val="0"/>
      <w:marBottom w:val="0"/>
      <w:divBdr>
        <w:top w:val="none" w:sz="0" w:space="0" w:color="auto"/>
        <w:left w:val="none" w:sz="0" w:space="0" w:color="auto"/>
        <w:bottom w:val="none" w:sz="0" w:space="0" w:color="auto"/>
        <w:right w:val="none" w:sz="0" w:space="0" w:color="auto"/>
      </w:divBdr>
    </w:div>
    <w:div w:id="1067336822">
      <w:bodyDiv w:val="1"/>
      <w:marLeft w:val="0"/>
      <w:marRight w:val="0"/>
      <w:marTop w:val="0"/>
      <w:marBottom w:val="0"/>
      <w:divBdr>
        <w:top w:val="none" w:sz="0" w:space="0" w:color="auto"/>
        <w:left w:val="none" w:sz="0" w:space="0" w:color="auto"/>
        <w:bottom w:val="none" w:sz="0" w:space="0" w:color="auto"/>
        <w:right w:val="none" w:sz="0" w:space="0" w:color="auto"/>
      </w:divBdr>
    </w:div>
    <w:div w:id="1067723584">
      <w:bodyDiv w:val="1"/>
      <w:marLeft w:val="0"/>
      <w:marRight w:val="0"/>
      <w:marTop w:val="0"/>
      <w:marBottom w:val="0"/>
      <w:divBdr>
        <w:top w:val="none" w:sz="0" w:space="0" w:color="auto"/>
        <w:left w:val="none" w:sz="0" w:space="0" w:color="auto"/>
        <w:bottom w:val="none" w:sz="0" w:space="0" w:color="auto"/>
        <w:right w:val="none" w:sz="0" w:space="0" w:color="auto"/>
      </w:divBdr>
    </w:div>
    <w:div w:id="1067799490">
      <w:bodyDiv w:val="1"/>
      <w:marLeft w:val="0"/>
      <w:marRight w:val="0"/>
      <w:marTop w:val="0"/>
      <w:marBottom w:val="0"/>
      <w:divBdr>
        <w:top w:val="none" w:sz="0" w:space="0" w:color="auto"/>
        <w:left w:val="none" w:sz="0" w:space="0" w:color="auto"/>
        <w:bottom w:val="none" w:sz="0" w:space="0" w:color="auto"/>
        <w:right w:val="none" w:sz="0" w:space="0" w:color="auto"/>
      </w:divBdr>
    </w:div>
    <w:div w:id="1067845292">
      <w:bodyDiv w:val="1"/>
      <w:marLeft w:val="0"/>
      <w:marRight w:val="0"/>
      <w:marTop w:val="0"/>
      <w:marBottom w:val="0"/>
      <w:divBdr>
        <w:top w:val="none" w:sz="0" w:space="0" w:color="auto"/>
        <w:left w:val="none" w:sz="0" w:space="0" w:color="auto"/>
        <w:bottom w:val="none" w:sz="0" w:space="0" w:color="auto"/>
        <w:right w:val="none" w:sz="0" w:space="0" w:color="auto"/>
      </w:divBdr>
    </w:div>
    <w:div w:id="1070033183">
      <w:bodyDiv w:val="1"/>
      <w:marLeft w:val="0"/>
      <w:marRight w:val="0"/>
      <w:marTop w:val="0"/>
      <w:marBottom w:val="0"/>
      <w:divBdr>
        <w:top w:val="none" w:sz="0" w:space="0" w:color="auto"/>
        <w:left w:val="none" w:sz="0" w:space="0" w:color="auto"/>
        <w:bottom w:val="none" w:sz="0" w:space="0" w:color="auto"/>
        <w:right w:val="none" w:sz="0" w:space="0" w:color="auto"/>
      </w:divBdr>
    </w:div>
    <w:div w:id="1070544636">
      <w:bodyDiv w:val="1"/>
      <w:marLeft w:val="0"/>
      <w:marRight w:val="0"/>
      <w:marTop w:val="0"/>
      <w:marBottom w:val="0"/>
      <w:divBdr>
        <w:top w:val="none" w:sz="0" w:space="0" w:color="auto"/>
        <w:left w:val="none" w:sz="0" w:space="0" w:color="auto"/>
        <w:bottom w:val="none" w:sz="0" w:space="0" w:color="auto"/>
        <w:right w:val="none" w:sz="0" w:space="0" w:color="auto"/>
      </w:divBdr>
    </w:div>
    <w:div w:id="1070809284">
      <w:bodyDiv w:val="1"/>
      <w:marLeft w:val="0"/>
      <w:marRight w:val="0"/>
      <w:marTop w:val="0"/>
      <w:marBottom w:val="0"/>
      <w:divBdr>
        <w:top w:val="none" w:sz="0" w:space="0" w:color="auto"/>
        <w:left w:val="none" w:sz="0" w:space="0" w:color="auto"/>
        <w:bottom w:val="none" w:sz="0" w:space="0" w:color="auto"/>
        <w:right w:val="none" w:sz="0" w:space="0" w:color="auto"/>
      </w:divBdr>
    </w:div>
    <w:div w:id="1071730948">
      <w:bodyDiv w:val="1"/>
      <w:marLeft w:val="0"/>
      <w:marRight w:val="0"/>
      <w:marTop w:val="0"/>
      <w:marBottom w:val="0"/>
      <w:divBdr>
        <w:top w:val="none" w:sz="0" w:space="0" w:color="auto"/>
        <w:left w:val="none" w:sz="0" w:space="0" w:color="auto"/>
        <w:bottom w:val="none" w:sz="0" w:space="0" w:color="auto"/>
        <w:right w:val="none" w:sz="0" w:space="0" w:color="auto"/>
      </w:divBdr>
    </w:div>
    <w:div w:id="1071807492">
      <w:bodyDiv w:val="1"/>
      <w:marLeft w:val="0"/>
      <w:marRight w:val="0"/>
      <w:marTop w:val="0"/>
      <w:marBottom w:val="0"/>
      <w:divBdr>
        <w:top w:val="none" w:sz="0" w:space="0" w:color="auto"/>
        <w:left w:val="none" w:sz="0" w:space="0" w:color="auto"/>
        <w:bottom w:val="none" w:sz="0" w:space="0" w:color="auto"/>
        <w:right w:val="none" w:sz="0" w:space="0" w:color="auto"/>
      </w:divBdr>
    </w:div>
    <w:div w:id="1072659973">
      <w:bodyDiv w:val="1"/>
      <w:marLeft w:val="0"/>
      <w:marRight w:val="0"/>
      <w:marTop w:val="0"/>
      <w:marBottom w:val="0"/>
      <w:divBdr>
        <w:top w:val="none" w:sz="0" w:space="0" w:color="auto"/>
        <w:left w:val="none" w:sz="0" w:space="0" w:color="auto"/>
        <w:bottom w:val="none" w:sz="0" w:space="0" w:color="auto"/>
        <w:right w:val="none" w:sz="0" w:space="0" w:color="auto"/>
      </w:divBdr>
    </w:div>
    <w:div w:id="1074011529">
      <w:bodyDiv w:val="1"/>
      <w:marLeft w:val="0"/>
      <w:marRight w:val="0"/>
      <w:marTop w:val="0"/>
      <w:marBottom w:val="0"/>
      <w:divBdr>
        <w:top w:val="none" w:sz="0" w:space="0" w:color="auto"/>
        <w:left w:val="none" w:sz="0" w:space="0" w:color="auto"/>
        <w:bottom w:val="none" w:sz="0" w:space="0" w:color="auto"/>
        <w:right w:val="none" w:sz="0" w:space="0" w:color="auto"/>
      </w:divBdr>
    </w:div>
    <w:div w:id="1074668660">
      <w:bodyDiv w:val="1"/>
      <w:marLeft w:val="0"/>
      <w:marRight w:val="0"/>
      <w:marTop w:val="0"/>
      <w:marBottom w:val="0"/>
      <w:divBdr>
        <w:top w:val="none" w:sz="0" w:space="0" w:color="auto"/>
        <w:left w:val="none" w:sz="0" w:space="0" w:color="auto"/>
        <w:bottom w:val="none" w:sz="0" w:space="0" w:color="auto"/>
        <w:right w:val="none" w:sz="0" w:space="0" w:color="auto"/>
      </w:divBdr>
    </w:div>
    <w:div w:id="1076325316">
      <w:bodyDiv w:val="1"/>
      <w:marLeft w:val="0"/>
      <w:marRight w:val="0"/>
      <w:marTop w:val="0"/>
      <w:marBottom w:val="0"/>
      <w:divBdr>
        <w:top w:val="none" w:sz="0" w:space="0" w:color="auto"/>
        <w:left w:val="none" w:sz="0" w:space="0" w:color="auto"/>
        <w:bottom w:val="none" w:sz="0" w:space="0" w:color="auto"/>
        <w:right w:val="none" w:sz="0" w:space="0" w:color="auto"/>
      </w:divBdr>
    </w:div>
    <w:div w:id="1077947314">
      <w:bodyDiv w:val="1"/>
      <w:marLeft w:val="0"/>
      <w:marRight w:val="0"/>
      <w:marTop w:val="0"/>
      <w:marBottom w:val="0"/>
      <w:divBdr>
        <w:top w:val="none" w:sz="0" w:space="0" w:color="auto"/>
        <w:left w:val="none" w:sz="0" w:space="0" w:color="auto"/>
        <w:bottom w:val="none" w:sz="0" w:space="0" w:color="auto"/>
        <w:right w:val="none" w:sz="0" w:space="0" w:color="auto"/>
      </w:divBdr>
    </w:div>
    <w:div w:id="1078133896">
      <w:bodyDiv w:val="1"/>
      <w:marLeft w:val="0"/>
      <w:marRight w:val="0"/>
      <w:marTop w:val="0"/>
      <w:marBottom w:val="0"/>
      <w:divBdr>
        <w:top w:val="none" w:sz="0" w:space="0" w:color="auto"/>
        <w:left w:val="none" w:sz="0" w:space="0" w:color="auto"/>
        <w:bottom w:val="none" w:sz="0" w:space="0" w:color="auto"/>
        <w:right w:val="none" w:sz="0" w:space="0" w:color="auto"/>
      </w:divBdr>
    </w:div>
    <w:div w:id="1078134396">
      <w:bodyDiv w:val="1"/>
      <w:marLeft w:val="0"/>
      <w:marRight w:val="0"/>
      <w:marTop w:val="0"/>
      <w:marBottom w:val="0"/>
      <w:divBdr>
        <w:top w:val="none" w:sz="0" w:space="0" w:color="auto"/>
        <w:left w:val="none" w:sz="0" w:space="0" w:color="auto"/>
        <w:bottom w:val="none" w:sz="0" w:space="0" w:color="auto"/>
        <w:right w:val="none" w:sz="0" w:space="0" w:color="auto"/>
      </w:divBdr>
    </w:div>
    <w:div w:id="1078862286">
      <w:bodyDiv w:val="1"/>
      <w:marLeft w:val="0"/>
      <w:marRight w:val="0"/>
      <w:marTop w:val="0"/>
      <w:marBottom w:val="0"/>
      <w:divBdr>
        <w:top w:val="none" w:sz="0" w:space="0" w:color="auto"/>
        <w:left w:val="none" w:sz="0" w:space="0" w:color="auto"/>
        <w:bottom w:val="none" w:sz="0" w:space="0" w:color="auto"/>
        <w:right w:val="none" w:sz="0" w:space="0" w:color="auto"/>
      </w:divBdr>
    </w:div>
    <w:div w:id="1078867205">
      <w:bodyDiv w:val="1"/>
      <w:marLeft w:val="0"/>
      <w:marRight w:val="0"/>
      <w:marTop w:val="0"/>
      <w:marBottom w:val="0"/>
      <w:divBdr>
        <w:top w:val="none" w:sz="0" w:space="0" w:color="auto"/>
        <w:left w:val="none" w:sz="0" w:space="0" w:color="auto"/>
        <w:bottom w:val="none" w:sz="0" w:space="0" w:color="auto"/>
        <w:right w:val="none" w:sz="0" w:space="0" w:color="auto"/>
      </w:divBdr>
    </w:div>
    <w:div w:id="1080978115">
      <w:bodyDiv w:val="1"/>
      <w:marLeft w:val="0"/>
      <w:marRight w:val="0"/>
      <w:marTop w:val="0"/>
      <w:marBottom w:val="0"/>
      <w:divBdr>
        <w:top w:val="none" w:sz="0" w:space="0" w:color="auto"/>
        <w:left w:val="none" w:sz="0" w:space="0" w:color="auto"/>
        <w:bottom w:val="none" w:sz="0" w:space="0" w:color="auto"/>
        <w:right w:val="none" w:sz="0" w:space="0" w:color="auto"/>
      </w:divBdr>
    </w:div>
    <w:div w:id="1081679573">
      <w:bodyDiv w:val="1"/>
      <w:marLeft w:val="0"/>
      <w:marRight w:val="0"/>
      <w:marTop w:val="0"/>
      <w:marBottom w:val="0"/>
      <w:divBdr>
        <w:top w:val="none" w:sz="0" w:space="0" w:color="auto"/>
        <w:left w:val="none" w:sz="0" w:space="0" w:color="auto"/>
        <w:bottom w:val="none" w:sz="0" w:space="0" w:color="auto"/>
        <w:right w:val="none" w:sz="0" w:space="0" w:color="auto"/>
      </w:divBdr>
    </w:div>
    <w:div w:id="1082458400">
      <w:bodyDiv w:val="1"/>
      <w:marLeft w:val="0"/>
      <w:marRight w:val="0"/>
      <w:marTop w:val="0"/>
      <w:marBottom w:val="0"/>
      <w:divBdr>
        <w:top w:val="none" w:sz="0" w:space="0" w:color="auto"/>
        <w:left w:val="none" w:sz="0" w:space="0" w:color="auto"/>
        <w:bottom w:val="none" w:sz="0" w:space="0" w:color="auto"/>
        <w:right w:val="none" w:sz="0" w:space="0" w:color="auto"/>
      </w:divBdr>
    </w:div>
    <w:div w:id="1082525204">
      <w:bodyDiv w:val="1"/>
      <w:marLeft w:val="0"/>
      <w:marRight w:val="0"/>
      <w:marTop w:val="0"/>
      <w:marBottom w:val="0"/>
      <w:divBdr>
        <w:top w:val="none" w:sz="0" w:space="0" w:color="auto"/>
        <w:left w:val="none" w:sz="0" w:space="0" w:color="auto"/>
        <w:bottom w:val="none" w:sz="0" w:space="0" w:color="auto"/>
        <w:right w:val="none" w:sz="0" w:space="0" w:color="auto"/>
      </w:divBdr>
    </w:div>
    <w:div w:id="1083408100">
      <w:bodyDiv w:val="1"/>
      <w:marLeft w:val="0"/>
      <w:marRight w:val="0"/>
      <w:marTop w:val="0"/>
      <w:marBottom w:val="0"/>
      <w:divBdr>
        <w:top w:val="none" w:sz="0" w:space="0" w:color="auto"/>
        <w:left w:val="none" w:sz="0" w:space="0" w:color="auto"/>
        <w:bottom w:val="none" w:sz="0" w:space="0" w:color="auto"/>
        <w:right w:val="none" w:sz="0" w:space="0" w:color="auto"/>
      </w:divBdr>
    </w:div>
    <w:div w:id="1083528550">
      <w:bodyDiv w:val="1"/>
      <w:marLeft w:val="0"/>
      <w:marRight w:val="0"/>
      <w:marTop w:val="0"/>
      <w:marBottom w:val="0"/>
      <w:divBdr>
        <w:top w:val="none" w:sz="0" w:space="0" w:color="auto"/>
        <w:left w:val="none" w:sz="0" w:space="0" w:color="auto"/>
        <w:bottom w:val="none" w:sz="0" w:space="0" w:color="auto"/>
        <w:right w:val="none" w:sz="0" w:space="0" w:color="auto"/>
      </w:divBdr>
    </w:div>
    <w:div w:id="1083988080">
      <w:bodyDiv w:val="1"/>
      <w:marLeft w:val="0"/>
      <w:marRight w:val="0"/>
      <w:marTop w:val="0"/>
      <w:marBottom w:val="0"/>
      <w:divBdr>
        <w:top w:val="none" w:sz="0" w:space="0" w:color="auto"/>
        <w:left w:val="none" w:sz="0" w:space="0" w:color="auto"/>
        <w:bottom w:val="none" w:sz="0" w:space="0" w:color="auto"/>
        <w:right w:val="none" w:sz="0" w:space="0" w:color="auto"/>
      </w:divBdr>
    </w:div>
    <w:div w:id="1084256069">
      <w:bodyDiv w:val="1"/>
      <w:marLeft w:val="0"/>
      <w:marRight w:val="0"/>
      <w:marTop w:val="0"/>
      <w:marBottom w:val="0"/>
      <w:divBdr>
        <w:top w:val="none" w:sz="0" w:space="0" w:color="auto"/>
        <w:left w:val="none" w:sz="0" w:space="0" w:color="auto"/>
        <w:bottom w:val="none" w:sz="0" w:space="0" w:color="auto"/>
        <w:right w:val="none" w:sz="0" w:space="0" w:color="auto"/>
      </w:divBdr>
    </w:div>
    <w:div w:id="1084302137">
      <w:bodyDiv w:val="1"/>
      <w:marLeft w:val="0"/>
      <w:marRight w:val="0"/>
      <w:marTop w:val="0"/>
      <w:marBottom w:val="0"/>
      <w:divBdr>
        <w:top w:val="none" w:sz="0" w:space="0" w:color="auto"/>
        <w:left w:val="none" w:sz="0" w:space="0" w:color="auto"/>
        <w:bottom w:val="none" w:sz="0" w:space="0" w:color="auto"/>
        <w:right w:val="none" w:sz="0" w:space="0" w:color="auto"/>
      </w:divBdr>
    </w:div>
    <w:div w:id="1084495930">
      <w:bodyDiv w:val="1"/>
      <w:marLeft w:val="0"/>
      <w:marRight w:val="0"/>
      <w:marTop w:val="0"/>
      <w:marBottom w:val="0"/>
      <w:divBdr>
        <w:top w:val="none" w:sz="0" w:space="0" w:color="auto"/>
        <w:left w:val="none" w:sz="0" w:space="0" w:color="auto"/>
        <w:bottom w:val="none" w:sz="0" w:space="0" w:color="auto"/>
        <w:right w:val="none" w:sz="0" w:space="0" w:color="auto"/>
      </w:divBdr>
    </w:div>
    <w:div w:id="1084758908">
      <w:bodyDiv w:val="1"/>
      <w:marLeft w:val="0"/>
      <w:marRight w:val="0"/>
      <w:marTop w:val="0"/>
      <w:marBottom w:val="0"/>
      <w:divBdr>
        <w:top w:val="none" w:sz="0" w:space="0" w:color="auto"/>
        <w:left w:val="none" w:sz="0" w:space="0" w:color="auto"/>
        <w:bottom w:val="none" w:sz="0" w:space="0" w:color="auto"/>
        <w:right w:val="none" w:sz="0" w:space="0" w:color="auto"/>
      </w:divBdr>
    </w:div>
    <w:div w:id="1086145376">
      <w:bodyDiv w:val="1"/>
      <w:marLeft w:val="0"/>
      <w:marRight w:val="0"/>
      <w:marTop w:val="0"/>
      <w:marBottom w:val="0"/>
      <w:divBdr>
        <w:top w:val="none" w:sz="0" w:space="0" w:color="auto"/>
        <w:left w:val="none" w:sz="0" w:space="0" w:color="auto"/>
        <w:bottom w:val="none" w:sz="0" w:space="0" w:color="auto"/>
        <w:right w:val="none" w:sz="0" w:space="0" w:color="auto"/>
      </w:divBdr>
    </w:div>
    <w:div w:id="1086613587">
      <w:bodyDiv w:val="1"/>
      <w:marLeft w:val="0"/>
      <w:marRight w:val="0"/>
      <w:marTop w:val="0"/>
      <w:marBottom w:val="0"/>
      <w:divBdr>
        <w:top w:val="none" w:sz="0" w:space="0" w:color="auto"/>
        <w:left w:val="none" w:sz="0" w:space="0" w:color="auto"/>
        <w:bottom w:val="none" w:sz="0" w:space="0" w:color="auto"/>
        <w:right w:val="none" w:sz="0" w:space="0" w:color="auto"/>
      </w:divBdr>
    </w:div>
    <w:div w:id="1086921833">
      <w:bodyDiv w:val="1"/>
      <w:marLeft w:val="0"/>
      <w:marRight w:val="0"/>
      <w:marTop w:val="0"/>
      <w:marBottom w:val="0"/>
      <w:divBdr>
        <w:top w:val="none" w:sz="0" w:space="0" w:color="auto"/>
        <w:left w:val="none" w:sz="0" w:space="0" w:color="auto"/>
        <w:bottom w:val="none" w:sz="0" w:space="0" w:color="auto"/>
        <w:right w:val="none" w:sz="0" w:space="0" w:color="auto"/>
      </w:divBdr>
    </w:div>
    <w:div w:id="1087579235">
      <w:bodyDiv w:val="1"/>
      <w:marLeft w:val="0"/>
      <w:marRight w:val="0"/>
      <w:marTop w:val="0"/>
      <w:marBottom w:val="0"/>
      <w:divBdr>
        <w:top w:val="none" w:sz="0" w:space="0" w:color="auto"/>
        <w:left w:val="none" w:sz="0" w:space="0" w:color="auto"/>
        <w:bottom w:val="none" w:sz="0" w:space="0" w:color="auto"/>
        <w:right w:val="none" w:sz="0" w:space="0" w:color="auto"/>
      </w:divBdr>
    </w:div>
    <w:div w:id="1087846136">
      <w:bodyDiv w:val="1"/>
      <w:marLeft w:val="0"/>
      <w:marRight w:val="0"/>
      <w:marTop w:val="0"/>
      <w:marBottom w:val="0"/>
      <w:divBdr>
        <w:top w:val="none" w:sz="0" w:space="0" w:color="auto"/>
        <w:left w:val="none" w:sz="0" w:space="0" w:color="auto"/>
        <w:bottom w:val="none" w:sz="0" w:space="0" w:color="auto"/>
        <w:right w:val="none" w:sz="0" w:space="0" w:color="auto"/>
      </w:divBdr>
    </w:div>
    <w:div w:id="1087963844">
      <w:bodyDiv w:val="1"/>
      <w:marLeft w:val="0"/>
      <w:marRight w:val="0"/>
      <w:marTop w:val="0"/>
      <w:marBottom w:val="0"/>
      <w:divBdr>
        <w:top w:val="none" w:sz="0" w:space="0" w:color="auto"/>
        <w:left w:val="none" w:sz="0" w:space="0" w:color="auto"/>
        <w:bottom w:val="none" w:sz="0" w:space="0" w:color="auto"/>
        <w:right w:val="none" w:sz="0" w:space="0" w:color="auto"/>
      </w:divBdr>
    </w:div>
    <w:div w:id="1088190909">
      <w:bodyDiv w:val="1"/>
      <w:marLeft w:val="0"/>
      <w:marRight w:val="0"/>
      <w:marTop w:val="0"/>
      <w:marBottom w:val="0"/>
      <w:divBdr>
        <w:top w:val="none" w:sz="0" w:space="0" w:color="auto"/>
        <w:left w:val="none" w:sz="0" w:space="0" w:color="auto"/>
        <w:bottom w:val="none" w:sz="0" w:space="0" w:color="auto"/>
        <w:right w:val="none" w:sz="0" w:space="0" w:color="auto"/>
      </w:divBdr>
    </w:div>
    <w:div w:id="1088962557">
      <w:bodyDiv w:val="1"/>
      <w:marLeft w:val="0"/>
      <w:marRight w:val="0"/>
      <w:marTop w:val="0"/>
      <w:marBottom w:val="0"/>
      <w:divBdr>
        <w:top w:val="none" w:sz="0" w:space="0" w:color="auto"/>
        <w:left w:val="none" w:sz="0" w:space="0" w:color="auto"/>
        <w:bottom w:val="none" w:sz="0" w:space="0" w:color="auto"/>
        <w:right w:val="none" w:sz="0" w:space="0" w:color="auto"/>
      </w:divBdr>
    </w:div>
    <w:div w:id="1089237226">
      <w:bodyDiv w:val="1"/>
      <w:marLeft w:val="0"/>
      <w:marRight w:val="0"/>
      <w:marTop w:val="0"/>
      <w:marBottom w:val="0"/>
      <w:divBdr>
        <w:top w:val="none" w:sz="0" w:space="0" w:color="auto"/>
        <w:left w:val="none" w:sz="0" w:space="0" w:color="auto"/>
        <w:bottom w:val="none" w:sz="0" w:space="0" w:color="auto"/>
        <w:right w:val="none" w:sz="0" w:space="0" w:color="auto"/>
      </w:divBdr>
    </w:div>
    <w:div w:id="1089303298">
      <w:bodyDiv w:val="1"/>
      <w:marLeft w:val="0"/>
      <w:marRight w:val="0"/>
      <w:marTop w:val="0"/>
      <w:marBottom w:val="0"/>
      <w:divBdr>
        <w:top w:val="none" w:sz="0" w:space="0" w:color="auto"/>
        <w:left w:val="none" w:sz="0" w:space="0" w:color="auto"/>
        <w:bottom w:val="none" w:sz="0" w:space="0" w:color="auto"/>
        <w:right w:val="none" w:sz="0" w:space="0" w:color="auto"/>
      </w:divBdr>
    </w:div>
    <w:div w:id="1089349662">
      <w:bodyDiv w:val="1"/>
      <w:marLeft w:val="0"/>
      <w:marRight w:val="0"/>
      <w:marTop w:val="0"/>
      <w:marBottom w:val="0"/>
      <w:divBdr>
        <w:top w:val="none" w:sz="0" w:space="0" w:color="auto"/>
        <w:left w:val="none" w:sz="0" w:space="0" w:color="auto"/>
        <w:bottom w:val="none" w:sz="0" w:space="0" w:color="auto"/>
        <w:right w:val="none" w:sz="0" w:space="0" w:color="auto"/>
      </w:divBdr>
    </w:div>
    <w:div w:id="1090542842">
      <w:bodyDiv w:val="1"/>
      <w:marLeft w:val="0"/>
      <w:marRight w:val="0"/>
      <w:marTop w:val="0"/>
      <w:marBottom w:val="0"/>
      <w:divBdr>
        <w:top w:val="none" w:sz="0" w:space="0" w:color="auto"/>
        <w:left w:val="none" w:sz="0" w:space="0" w:color="auto"/>
        <w:bottom w:val="none" w:sz="0" w:space="0" w:color="auto"/>
        <w:right w:val="none" w:sz="0" w:space="0" w:color="auto"/>
      </w:divBdr>
    </w:div>
    <w:div w:id="1090851270">
      <w:bodyDiv w:val="1"/>
      <w:marLeft w:val="0"/>
      <w:marRight w:val="0"/>
      <w:marTop w:val="0"/>
      <w:marBottom w:val="0"/>
      <w:divBdr>
        <w:top w:val="none" w:sz="0" w:space="0" w:color="auto"/>
        <w:left w:val="none" w:sz="0" w:space="0" w:color="auto"/>
        <w:bottom w:val="none" w:sz="0" w:space="0" w:color="auto"/>
        <w:right w:val="none" w:sz="0" w:space="0" w:color="auto"/>
      </w:divBdr>
    </w:div>
    <w:div w:id="1091318464">
      <w:bodyDiv w:val="1"/>
      <w:marLeft w:val="0"/>
      <w:marRight w:val="0"/>
      <w:marTop w:val="0"/>
      <w:marBottom w:val="0"/>
      <w:divBdr>
        <w:top w:val="none" w:sz="0" w:space="0" w:color="auto"/>
        <w:left w:val="none" w:sz="0" w:space="0" w:color="auto"/>
        <w:bottom w:val="none" w:sz="0" w:space="0" w:color="auto"/>
        <w:right w:val="none" w:sz="0" w:space="0" w:color="auto"/>
      </w:divBdr>
    </w:div>
    <w:div w:id="1092164431">
      <w:bodyDiv w:val="1"/>
      <w:marLeft w:val="0"/>
      <w:marRight w:val="0"/>
      <w:marTop w:val="0"/>
      <w:marBottom w:val="0"/>
      <w:divBdr>
        <w:top w:val="none" w:sz="0" w:space="0" w:color="auto"/>
        <w:left w:val="none" w:sz="0" w:space="0" w:color="auto"/>
        <w:bottom w:val="none" w:sz="0" w:space="0" w:color="auto"/>
        <w:right w:val="none" w:sz="0" w:space="0" w:color="auto"/>
      </w:divBdr>
    </w:div>
    <w:div w:id="1093165221">
      <w:bodyDiv w:val="1"/>
      <w:marLeft w:val="0"/>
      <w:marRight w:val="0"/>
      <w:marTop w:val="0"/>
      <w:marBottom w:val="0"/>
      <w:divBdr>
        <w:top w:val="none" w:sz="0" w:space="0" w:color="auto"/>
        <w:left w:val="none" w:sz="0" w:space="0" w:color="auto"/>
        <w:bottom w:val="none" w:sz="0" w:space="0" w:color="auto"/>
        <w:right w:val="none" w:sz="0" w:space="0" w:color="auto"/>
      </w:divBdr>
    </w:div>
    <w:div w:id="1093866941">
      <w:bodyDiv w:val="1"/>
      <w:marLeft w:val="0"/>
      <w:marRight w:val="0"/>
      <w:marTop w:val="0"/>
      <w:marBottom w:val="0"/>
      <w:divBdr>
        <w:top w:val="none" w:sz="0" w:space="0" w:color="auto"/>
        <w:left w:val="none" w:sz="0" w:space="0" w:color="auto"/>
        <w:bottom w:val="none" w:sz="0" w:space="0" w:color="auto"/>
        <w:right w:val="none" w:sz="0" w:space="0" w:color="auto"/>
      </w:divBdr>
    </w:div>
    <w:div w:id="1094010803">
      <w:bodyDiv w:val="1"/>
      <w:marLeft w:val="0"/>
      <w:marRight w:val="0"/>
      <w:marTop w:val="0"/>
      <w:marBottom w:val="0"/>
      <w:divBdr>
        <w:top w:val="none" w:sz="0" w:space="0" w:color="auto"/>
        <w:left w:val="none" w:sz="0" w:space="0" w:color="auto"/>
        <w:bottom w:val="none" w:sz="0" w:space="0" w:color="auto"/>
        <w:right w:val="none" w:sz="0" w:space="0" w:color="auto"/>
      </w:divBdr>
    </w:div>
    <w:div w:id="1095129343">
      <w:bodyDiv w:val="1"/>
      <w:marLeft w:val="0"/>
      <w:marRight w:val="0"/>
      <w:marTop w:val="0"/>
      <w:marBottom w:val="0"/>
      <w:divBdr>
        <w:top w:val="none" w:sz="0" w:space="0" w:color="auto"/>
        <w:left w:val="none" w:sz="0" w:space="0" w:color="auto"/>
        <w:bottom w:val="none" w:sz="0" w:space="0" w:color="auto"/>
        <w:right w:val="none" w:sz="0" w:space="0" w:color="auto"/>
      </w:divBdr>
    </w:div>
    <w:div w:id="1095787784">
      <w:bodyDiv w:val="1"/>
      <w:marLeft w:val="0"/>
      <w:marRight w:val="0"/>
      <w:marTop w:val="0"/>
      <w:marBottom w:val="0"/>
      <w:divBdr>
        <w:top w:val="none" w:sz="0" w:space="0" w:color="auto"/>
        <w:left w:val="none" w:sz="0" w:space="0" w:color="auto"/>
        <w:bottom w:val="none" w:sz="0" w:space="0" w:color="auto"/>
        <w:right w:val="none" w:sz="0" w:space="0" w:color="auto"/>
      </w:divBdr>
    </w:div>
    <w:div w:id="1096093726">
      <w:bodyDiv w:val="1"/>
      <w:marLeft w:val="0"/>
      <w:marRight w:val="0"/>
      <w:marTop w:val="0"/>
      <w:marBottom w:val="0"/>
      <w:divBdr>
        <w:top w:val="none" w:sz="0" w:space="0" w:color="auto"/>
        <w:left w:val="none" w:sz="0" w:space="0" w:color="auto"/>
        <w:bottom w:val="none" w:sz="0" w:space="0" w:color="auto"/>
        <w:right w:val="none" w:sz="0" w:space="0" w:color="auto"/>
      </w:divBdr>
    </w:div>
    <w:div w:id="1096169990">
      <w:bodyDiv w:val="1"/>
      <w:marLeft w:val="0"/>
      <w:marRight w:val="0"/>
      <w:marTop w:val="0"/>
      <w:marBottom w:val="0"/>
      <w:divBdr>
        <w:top w:val="none" w:sz="0" w:space="0" w:color="auto"/>
        <w:left w:val="none" w:sz="0" w:space="0" w:color="auto"/>
        <w:bottom w:val="none" w:sz="0" w:space="0" w:color="auto"/>
        <w:right w:val="none" w:sz="0" w:space="0" w:color="auto"/>
      </w:divBdr>
    </w:div>
    <w:div w:id="1096361598">
      <w:bodyDiv w:val="1"/>
      <w:marLeft w:val="0"/>
      <w:marRight w:val="0"/>
      <w:marTop w:val="0"/>
      <w:marBottom w:val="0"/>
      <w:divBdr>
        <w:top w:val="none" w:sz="0" w:space="0" w:color="auto"/>
        <w:left w:val="none" w:sz="0" w:space="0" w:color="auto"/>
        <w:bottom w:val="none" w:sz="0" w:space="0" w:color="auto"/>
        <w:right w:val="none" w:sz="0" w:space="0" w:color="auto"/>
      </w:divBdr>
    </w:div>
    <w:div w:id="1097554966">
      <w:bodyDiv w:val="1"/>
      <w:marLeft w:val="0"/>
      <w:marRight w:val="0"/>
      <w:marTop w:val="0"/>
      <w:marBottom w:val="0"/>
      <w:divBdr>
        <w:top w:val="none" w:sz="0" w:space="0" w:color="auto"/>
        <w:left w:val="none" w:sz="0" w:space="0" w:color="auto"/>
        <w:bottom w:val="none" w:sz="0" w:space="0" w:color="auto"/>
        <w:right w:val="none" w:sz="0" w:space="0" w:color="auto"/>
      </w:divBdr>
    </w:div>
    <w:div w:id="1098410575">
      <w:bodyDiv w:val="1"/>
      <w:marLeft w:val="0"/>
      <w:marRight w:val="0"/>
      <w:marTop w:val="0"/>
      <w:marBottom w:val="0"/>
      <w:divBdr>
        <w:top w:val="none" w:sz="0" w:space="0" w:color="auto"/>
        <w:left w:val="none" w:sz="0" w:space="0" w:color="auto"/>
        <w:bottom w:val="none" w:sz="0" w:space="0" w:color="auto"/>
        <w:right w:val="none" w:sz="0" w:space="0" w:color="auto"/>
      </w:divBdr>
    </w:div>
    <w:div w:id="1100875937">
      <w:bodyDiv w:val="1"/>
      <w:marLeft w:val="0"/>
      <w:marRight w:val="0"/>
      <w:marTop w:val="0"/>
      <w:marBottom w:val="0"/>
      <w:divBdr>
        <w:top w:val="none" w:sz="0" w:space="0" w:color="auto"/>
        <w:left w:val="none" w:sz="0" w:space="0" w:color="auto"/>
        <w:bottom w:val="none" w:sz="0" w:space="0" w:color="auto"/>
        <w:right w:val="none" w:sz="0" w:space="0" w:color="auto"/>
      </w:divBdr>
    </w:div>
    <w:div w:id="1101224647">
      <w:bodyDiv w:val="1"/>
      <w:marLeft w:val="0"/>
      <w:marRight w:val="0"/>
      <w:marTop w:val="0"/>
      <w:marBottom w:val="0"/>
      <w:divBdr>
        <w:top w:val="none" w:sz="0" w:space="0" w:color="auto"/>
        <w:left w:val="none" w:sz="0" w:space="0" w:color="auto"/>
        <w:bottom w:val="none" w:sz="0" w:space="0" w:color="auto"/>
        <w:right w:val="none" w:sz="0" w:space="0" w:color="auto"/>
      </w:divBdr>
    </w:div>
    <w:div w:id="1101487615">
      <w:bodyDiv w:val="1"/>
      <w:marLeft w:val="0"/>
      <w:marRight w:val="0"/>
      <w:marTop w:val="0"/>
      <w:marBottom w:val="0"/>
      <w:divBdr>
        <w:top w:val="none" w:sz="0" w:space="0" w:color="auto"/>
        <w:left w:val="none" w:sz="0" w:space="0" w:color="auto"/>
        <w:bottom w:val="none" w:sz="0" w:space="0" w:color="auto"/>
        <w:right w:val="none" w:sz="0" w:space="0" w:color="auto"/>
      </w:divBdr>
    </w:div>
    <w:div w:id="1102532559">
      <w:bodyDiv w:val="1"/>
      <w:marLeft w:val="0"/>
      <w:marRight w:val="0"/>
      <w:marTop w:val="0"/>
      <w:marBottom w:val="0"/>
      <w:divBdr>
        <w:top w:val="none" w:sz="0" w:space="0" w:color="auto"/>
        <w:left w:val="none" w:sz="0" w:space="0" w:color="auto"/>
        <w:bottom w:val="none" w:sz="0" w:space="0" w:color="auto"/>
        <w:right w:val="none" w:sz="0" w:space="0" w:color="auto"/>
      </w:divBdr>
    </w:div>
    <w:div w:id="1102918129">
      <w:bodyDiv w:val="1"/>
      <w:marLeft w:val="0"/>
      <w:marRight w:val="0"/>
      <w:marTop w:val="0"/>
      <w:marBottom w:val="0"/>
      <w:divBdr>
        <w:top w:val="none" w:sz="0" w:space="0" w:color="auto"/>
        <w:left w:val="none" w:sz="0" w:space="0" w:color="auto"/>
        <w:bottom w:val="none" w:sz="0" w:space="0" w:color="auto"/>
        <w:right w:val="none" w:sz="0" w:space="0" w:color="auto"/>
      </w:divBdr>
    </w:div>
    <w:div w:id="1103458059">
      <w:bodyDiv w:val="1"/>
      <w:marLeft w:val="0"/>
      <w:marRight w:val="0"/>
      <w:marTop w:val="0"/>
      <w:marBottom w:val="0"/>
      <w:divBdr>
        <w:top w:val="none" w:sz="0" w:space="0" w:color="auto"/>
        <w:left w:val="none" w:sz="0" w:space="0" w:color="auto"/>
        <w:bottom w:val="none" w:sz="0" w:space="0" w:color="auto"/>
        <w:right w:val="none" w:sz="0" w:space="0" w:color="auto"/>
      </w:divBdr>
    </w:div>
    <w:div w:id="1103652397">
      <w:bodyDiv w:val="1"/>
      <w:marLeft w:val="0"/>
      <w:marRight w:val="0"/>
      <w:marTop w:val="0"/>
      <w:marBottom w:val="0"/>
      <w:divBdr>
        <w:top w:val="none" w:sz="0" w:space="0" w:color="auto"/>
        <w:left w:val="none" w:sz="0" w:space="0" w:color="auto"/>
        <w:bottom w:val="none" w:sz="0" w:space="0" w:color="auto"/>
        <w:right w:val="none" w:sz="0" w:space="0" w:color="auto"/>
      </w:divBdr>
    </w:div>
    <w:div w:id="1103720957">
      <w:bodyDiv w:val="1"/>
      <w:marLeft w:val="0"/>
      <w:marRight w:val="0"/>
      <w:marTop w:val="0"/>
      <w:marBottom w:val="0"/>
      <w:divBdr>
        <w:top w:val="none" w:sz="0" w:space="0" w:color="auto"/>
        <w:left w:val="none" w:sz="0" w:space="0" w:color="auto"/>
        <w:bottom w:val="none" w:sz="0" w:space="0" w:color="auto"/>
        <w:right w:val="none" w:sz="0" w:space="0" w:color="auto"/>
      </w:divBdr>
    </w:div>
    <w:div w:id="1103955082">
      <w:bodyDiv w:val="1"/>
      <w:marLeft w:val="0"/>
      <w:marRight w:val="0"/>
      <w:marTop w:val="0"/>
      <w:marBottom w:val="0"/>
      <w:divBdr>
        <w:top w:val="none" w:sz="0" w:space="0" w:color="auto"/>
        <w:left w:val="none" w:sz="0" w:space="0" w:color="auto"/>
        <w:bottom w:val="none" w:sz="0" w:space="0" w:color="auto"/>
        <w:right w:val="none" w:sz="0" w:space="0" w:color="auto"/>
      </w:divBdr>
    </w:div>
    <w:div w:id="1103963646">
      <w:bodyDiv w:val="1"/>
      <w:marLeft w:val="0"/>
      <w:marRight w:val="0"/>
      <w:marTop w:val="0"/>
      <w:marBottom w:val="0"/>
      <w:divBdr>
        <w:top w:val="none" w:sz="0" w:space="0" w:color="auto"/>
        <w:left w:val="none" w:sz="0" w:space="0" w:color="auto"/>
        <w:bottom w:val="none" w:sz="0" w:space="0" w:color="auto"/>
        <w:right w:val="none" w:sz="0" w:space="0" w:color="auto"/>
      </w:divBdr>
    </w:div>
    <w:div w:id="1104224204">
      <w:bodyDiv w:val="1"/>
      <w:marLeft w:val="0"/>
      <w:marRight w:val="0"/>
      <w:marTop w:val="0"/>
      <w:marBottom w:val="0"/>
      <w:divBdr>
        <w:top w:val="none" w:sz="0" w:space="0" w:color="auto"/>
        <w:left w:val="none" w:sz="0" w:space="0" w:color="auto"/>
        <w:bottom w:val="none" w:sz="0" w:space="0" w:color="auto"/>
        <w:right w:val="none" w:sz="0" w:space="0" w:color="auto"/>
      </w:divBdr>
    </w:div>
    <w:div w:id="1104424153">
      <w:bodyDiv w:val="1"/>
      <w:marLeft w:val="0"/>
      <w:marRight w:val="0"/>
      <w:marTop w:val="0"/>
      <w:marBottom w:val="0"/>
      <w:divBdr>
        <w:top w:val="none" w:sz="0" w:space="0" w:color="auto"/>
        <w:left w:val="none" w:sz="0" w:space="0" w:color="auto"/>
        <w:bottom w:val="none" w:sz="0" w:space="0" w:color="auto"/>
        <w:right w:val="none" w:sz="0" w:space="0" w:color="auto"/>
      </w:divBdr>
    </w:div>
    <w:div w:id="1104571041">
      <w:bodyDiv w:val="1"/>
      <w:marLeft w:val="0"/>
      <w:marRight w:val="0"/>
      <w:marTop w:val="0"/>
      <w:marBottom w:val="0"/>
      <w:divBdr>
        <w:top w:val="none" w:sz="0" w:space="0" w:color="auto"/>
        <w:left w:val="none" w:sz="0" w:space="0" w:color="auto"/>
        <w:bottom w:val="none" w:sz="0" w:space="0" w:color="auto"/>
        <w:right w:val="none" w:sz="0" w:space="0" w:color="auto"/>
      </w:divBdr>
    </w:div>
    <w:div w:id="1105079314">
      <w:bodyDiv w:val="1"/>
      <w:marLeft w:val="0"/>
      <w:marRight w:val="0"/>
      <w:marTop w:val="0"/>
      <w:marBottom w:val="0"/>
      <w:divBdr>
        <w:top w:val="none" w:sz="0" w:space="0" w:color="auto"/>
        <w:left w:val="none" w:sz="0" w:space="0" w:color="auto"/>
        <w:bottom w:val="none" w:sz="0" w:space="0" w:color="auto"/>
        <w:right w:val="none" w:sz="0" w:space="0" w:color="auto"/>
      </w:divBdr>
    </w:div>
    <w:div w:id="1106271230">
      <w:bodyDiv w:val="1"/>
      <w:marLeft w:val="0"/>
      <w:marRight w:val="0"/>
      <w:marTop w:val="0"/>
      <w:marBottom w:val="0"/>
      <w:divBdr>
        <w:top w:val="none" w:sz="0" w:space="0" w:color="auto"/>
        <w:left w:val="none" w:sz="0" w:space="0" w:color="auto"/>
        <w:bottom w:val="none" w:sz="0" w:space="0" w:color="auto"/>
        <w:right w:val="none" w:sz="0" w:space="0" w:color="auto"/>
      </w:divBdr>
    </w:div>
    <w:div w:id="1106389847">
      <w:bodyDiv w:val="1"/>
      <w:marLeft w:val="0"/>
      <w:marRight w:val="0"/>
      <w:marTop w:val="0"/>
      <w:marBottom w:val="0"/>
      <w:divBdr>
        <w:top w:val="none" w:sz="0" w:space="0" w:color="auto"/>
        <w:left w:val="none" w:sz="0" w:space="0" w:color="auto"/>
        <w:bottom w:val="none" w:sz="0" w:space="0" w:color="auto"/>
        <w:right w:val="none" w:sz="0" w:space="0" w:color="auto"/>
      </w:divBdr>
    </w:div>
    <w:div w:id="1106847615">
      <w:bodyDiv w:val="1"/>
      <w:marLeft w:val="0"/>
      <w:marRight w:val="0"/>
      <w:marTop w:val="0"/>
      <w:marBottom w:val="0"/>
      <w:divBdr>
        <w:top w:val="none" w:sz="0" w:space="0" w:color="auto"/>
        <w:left w:val="none" w:sz="0" w:space="0" w:color="auto"/>
        <w:bottom w:val="none" w:sz="0" w:space="0" w:color="auto"/>
        <w:right w:val="none" w:sz="0" w:space="0" w:color="auto"/>
      </w:divBdr>
    </w:div>
    <w:div w:id="1107237493">
      <w:bodyDiv w:val="1"/>
      <w:marLeft w:val="0"/>
      <w:marRight w:val="0"/>
      <w:marTop w:val="0"/>
      <w:marBottom w:val="0"/>
      <w:divBdr>
        <w:top w:val="none" w:sz="0" w:space="0" w:color="auto"/>
        <w:left w:val="none" w:sz="0" w:space="0" w:color="auto"/>
        <w:bottom w:val="none" w:sz="0" w:space="0" w:color="auto"/>
        <w:right w:val="none" w:sz="0" w:space="0" w:color="auto"/>
      </w:divBdr>
    </w:div>
    <w:div w:id="1107388741">
      <w:bodyDiv w:val="1"/>
      <w:marLeft w:val="0"/>
      <w:marRight w:val="0"/>
      <w:marTop w:val="0"/>
      <w:marBottom w:val="0"/>
      <w:divBdr>
        <w:top w:val="none" w:sz="0" w:space="0" w:color="auto"/>
        <w:left w:val="none" w:sz="0" w:space="0" w:color="auto"/>
        <w:bottom w:val="none" w:sz="0" w:space="0" w:color="auto"/>
        <w:right w:val="none" w:sz="0" w:space="0" w:color="auto"/>
      </w:divBdr>
    </w:div>
    <w:div w:id="1107624739">
      <w:bodyDiv w:val="1"/>
      <w:marLeft w:val="0"/>
      <w:marRight w:val="0"/>
      <w:marTop w:val="0"/>
      <w:marBottom w:val="0"/>
      <w:divBdr>
        <w:top w:val="none" w:sz="0" w:space="0" w:color="auto"/>
        <w:left w:val="none" w:sz="0" w:space="0" w:color="auto"/>
        <w:bottom w:val="none" w:sz="0" w:space="0" w:color="auto"/>
        <w:right w:val="none" w:sz="0" w:space="0" w:color="auto"/>
      </w:divBdr>
    </w:div>
    <w:div w:id="1107626214">
      <w:bodyDiv w:val="1"/>
      <w:marLeft w:val="0"/>
      <w:marRight w:val="0"/>
      <w:marTop w:val="0"/>
      <w:marBottom w:val="0"/>
      <w:divBdr>
        <w:top w:val="none" w:sz="0" w:space="0" w:color="auto"/>
        <w:left w:val="none" w:sz="0" w:space="0" w:color="auto"/>
        <w:bottom w:val="none" w:sz="0" w:space="0" w:color="auto"/>
        <w:right w:val="none" w:sz="0" w:space="0" w:color="auto"/>
      </w:divBdr>
    </w:div>
    <w:div w:id="1110585542">
      <w:bodyDiv w:val="1"/>
      <w:marLeft w:val="0"/>
      <w:marRight w:val="0"/>
      <w:marTop w:val="0"/>
      <w:marBottom w:val="0"/>
      <w:divBdr>
        <w:top w:val="none" w:sz="0" w:space="0" w:color="auto"/>
        <w:left w:val="none" w:sz="0" w:space="0" w:color="auto"/>
        <w:bottom w:val="none" w:sz="0" w:space="0" w:color="auto"/>
        <w:right w:val="none" w:sz="0" w:space="0" w:color="auto"/>
      </w:divBdr>
    </w:div>
    <w:div w:id="1111315211">
      <w:bodyDiv w:val="1"/>
      <w:marLeft w:val="0"/>
      <w:marRight w:val="0"/>
      <w:marTop w:val="0"/>
      <w:marBottom w:val="0"/>
      <w:divBdr>
        <w:top w:val="none" w:sz="0" w:space="0" w:color="auto"/>
        <w:left w:val="none" w:sz="0" w:space="0" w:color="auto"/>
        <w:bottom w:val="none" w:sz="0" w:space="0" w:color="auto"/>
        <w:right w:val="none" w:sz="0" w:space="0" w:color="auto"/>
      </w:divBdr>
    </w:div>
    <w:div w:id="1111826877">
      <w:bodyDiv w:val="1"/>
      <w:marLeft w:val="0"/>
      <w:marRight w:val="0"/>
      <w:marTop w:val="0"/>
      <w:marBottom w:val="0"/>
      <w:divBdr>
        <w:top w:val="none" w:sz="0" w:space="0" w:color="auto"/>
        <w:left w:val="none" w:sz="0" w:space="0" w:color="auto"/>
        <w:bottom w:val="none" w:sz="0" w:space="0" w:color="auto"/>
        <w:right w:val="none" w:sz="0" w:space="0" w:color="auto"/>
      </w:divBdr>
    </w:div>
    <w:div w:id="1114977008">
      <w:bodyDiv w:val="1"/>
      <w:marLeft w:val="0"/>
      <w:marRight w:val="0"/>
      <w:marTop w:val="0"/>
      <w:marBottom w:val="0"/>
      <w:divBdr>
        <w:top w:val="none" w:sz="0" w:space="0" w:color="auto"/>
        <w:left w:val="none" w:sz="0" w:space="0" w:color="auto"/>
        <w:bottom w:val="none" w:sz="0" w:space="0" w:color="auto"/>
        <w:right w:val="none" w:sz="0" w:space="0" w:color="auto"/>
      </w:divBdr>
    </w:div>
    <w:div w:id="1114986125">
      <w:bodyDiv w:val="1"/>
      <w:marLeft w:val="0"/>
      <w:marRight w:val="0"/>
      <w:marTop w:val="0"/>
      <w:marBottom w:val="0"/>
      <w:divBdr>
        <w:top w:val="none" w:sz="0" w:space="0" w:color="auto"/>
        <w:left w:val="none" w:sz="0" w:space="0" w:color="auto"/>
        <w:bottom w:val="none" w:sz="0" w:space="0" w:color="auto"/>
        <w:right w:val="none" w:sz="0" w:space="0" w:color="auto"/>
      </w:divBdr>
    </w:div>
    <w:div w:id="1115951919">
      <w:bodyDiv w:val="1"/>
      <w:marLeft w:val="0"/>
      <w:marRight w:val="0"/>
      <w:marTop w:val="0"/>
      <w:marBottom w:val="0"/>
      <w:divBdr>
        <w:top w:val="none" w:sz="0" w:space="0" w:color="auto"/>
        <w:left w:val="none" w:sz="0" w:space="0" w:color="auto"/>
        <w:bottom w:val="none" w:sz="0" w:space="0" w:color="auto"/>
        <w:right w:val="none" w:sz="0" w:space="0" w:color="auto"/>
      </w:divBdr>
    </w:div>
    <w:div w:id="1116563483">
      <w:bodyDiv w:val="1"/>
      <w:marLeft w:val="0"/>
      <w:marRight w:val="0"/>
      <w:marTop w:val="0"/>
      <w:marBottom w:val="0"/>
      <w:divBdr>
        <w:top w:val="none" w:sz="0" w:space="0" w:color="auto"/>
        <w:left w:val="none" w:sz="0" w:space="0" w:color="auto"/>
        <w:bottom w:val="none" w:sz="0" w:space="0" w:color="auto"/>
        <w:right w:val="none" w:sz="0" w:space="0" w:color="auto"/>
      </w:divBdr>
    </w:div>
    <w:div w:id="1116951434">
      <w:bodyDiv w:val="1"/>
      <w:marLeft w:val="0"/>
      <w:marRight w:val="0"/>
      <w:marTop w:val="0"/>
      <w:marBottom w:val="0"/>
      <w:divBdr>
        <w:top w:val="none" w:sz="0" w:space="0" w:color="auto"/>
        <w:left w:val="none" w:sz="0" w:space="0" w:color="auto"/>
        <w:bottom w:val="none" w:sz="0" w:space="0" w:color="auto"/>
        <w:right w:val="none" w:sz="0" w:space="0" w:color="auto"/>
      </w:divBdr>
    </w:div>
    <w:div w:id="1117139923">
      <w:bodyDiv w:val="1"/>
      <w:marLeft w:val="0"/>
      <w:marRight w:val="0"/>
      <w:marTop w:val="0"/>
      <w:marBottom w:val="0"/>
      <w:divBdr>
        <w:top w:val="none" w:sz="0" w:space="0" w:color="auto"/>
        <w:left w:val="none" w:sz="0" w:space="0" w:color="auto"/>
        <w:bottom w:val="none" w:sz="0" w:space="0" w:color="auto"/>
        <w:right w:val="none" w:sz="0" w:space="0" w:color="auto"/>
      </w:divBdr>
    </w:div>
    <w:div w:id="1117529318">
      <w:bodyDiv w:val="1"/>
      <w:marLeft w:val="0"/>
      <w:marRight w:val="0"/>
      <w:marTop w:val="0"/>
      <w:marBottom w:val="0"/>
      <w:divBdr>
        <w:top w:val="none" w:sz="0" w:space="0" w:color="auto"/>
        <w:left w:val="none" w:sz="0" w:space="0" w:color="auto"/>
        <w:bottom w:val="none" w:sz="0" w:space="0" w:color="auto"/>
        <w:right w:val="none" w:sz="0" w:space="0" w:color="auto"/>
      </w:divBdr>
    </w:div>
    <w:div w:id="1117680087">
      <w:bodyDiv w:val="1"/>
      <w:marLeft w:val="0"/>
      <w:marRight w:val="0"/>
      <w:marTop w:val="0"/>
      <w:marBottom w:val="0"/>
      <w:divBdr>
        <w:top w:val="none" w:sz="0" w:space="0" w:color="auto"/>
        <w:left w:val="none" w:sz="0" w:space="0" w:color="auto"/>
        <w:bottom w:val="none" w:sz="0" w:space="0" w:color="auto"/>
        <w:right w:val="none" w:sz="0" w:space="0" w:color="auto"/>
      </w:divBdr>
    </w:div>
    <w:div w:id="1118790338">
      <w:bodyDiv w:val="1"/>
      <w:marLeft w:val="0"/>
      <w:marRight w:val="0"/>
      <w:marTop w:val="0"/>
      <w:marBottom w:val="0"/>
      <w:divBdr>
        <w:top w:val="none" w:sz="0" w:space="0" w:color="auto"/>
        <w:left w:val="none" w:sz="0" w:space="0" w:color="auto"/>
        <w:bottom w:val="none" w:sz="0" w:space="0" w:color="auto"/>
        <w:right w:val="none" w:sz="0" w:space="0" w:color="auto"/>
      </w:divBdr>
    </w:div>
    <w:div w:id="1118833529">
      <w:bodyDiv w:val="1"/>
      <w:marLeft w:val="0"/>
      <w:marRight w:val="0"/>
      <w:marTop w:val="0"/>
      <w:marBottom w:val="0"/>
      <w:divBdr>
        <w:top w:val="none" w:sz="0" w:space="0" w:color="auto"/>
        <w:left w:val="none" w:sz="0" w:space="0" w:color="auto"/>
        <w:bottom w:val="none" w:sz="0" w:space="0" w:color="auto"/>
        <w:right w:val="none" w:sz="0" w:space="0" w:color="auto"/>
      </w:divBdr>
    </w:div>
    <w:div w:id="1119490094">
      <w:bodyDiv w:val="1"/>
      <w:marLeft w:val="0"/>
      <w:marRight w:val="0"/>
      <w:marTop w:val="0"/>
      <w:marBottom w:val="0"/>
      <w:divBdr>
        <w:top w:val="none" w:sz="0" w:space="0" w:color="auto"/>
        <w:left w:val="none" w:sz="0" w:space="0" w:color="auto"/>
        <w:bottom w:val="none" w:sz="0" w:space="0" w:color="auto"/>
        <w:right w:val="none" w:sz="0" w:space="0" w:color="auto"/>
      </w:divBdr>
    </w:div>
    <w:div w:id="1119884011">
      <w:bodyDiv w:val="1"/>
      <w:marLeft w:val="0"/>
      <w:marRight w:val="0"/>
      <w:marTop w:val="0"/>
      <w:marBottom w:val="0"/>
      <w:divBdr>
        <w:top w:val="none" w:sz="0" w:space="0" w:color="auto"/>
        <w:left w:val="none" w:sz="0" w:space="0" w:color="auto"/>
        <w:bottom w:val="none" w:sz="0" w:space="0" w:color="auto"/>
        <w:right w:val="none" w:sz="0" w:space="0" w:color="auto"/>
      </w:divBdr>
    </w:div>
    <w:div w:id="1120757134">
      <w:bodyDiv w:val="1"/>
      <w:marLeft w:val="0"/>
      <w:marRight w:val="0"/>
      <w:marTop w:val="0"/>
      <w:marBottom w:val="0"/>
      <w:divBdr>
        <w:top w:val="none" w:sz="0" w:space="0" w:color="auto"/>
        <w:left w:val="none" w:sz="0" w:space="0" w:color="auto"/>
        <w:bottom w:val="none" w:sz="0" w:space="0" w:color="auto"/>
        <w:right w:val="none" w:sz="0" w:space="0" w:color="auto"/>
      </w:divBdr>
    </w:div>
    <w:div w:id="1120880737">
      <w:bodyDiv w:val="1"/>
      <w:marLeft w:val="0"/>
      <w:marRight w:val="0"/>
      <w:marTop w:val="0"/>
      <w:marBottom w:val="0"/>
      <w:divBdr>
        <w:top w:val="none" w:sz="0" w:space="0" w:color="auto"/>
        <w:left w:val="none" w:sz="0" w:space="0" w:color="auto"/>
        <w:bottom w:val="none" w:sz="0" w:space="0" w:color="auto"/>
        <w:right w:val="none" w:sz="0" w:space="0" w:color="auto"/>
      </w:divBdr>
    </w:div>
    <w:div w:id="1122000417">
      <w:bodyDiv w:val="1"/>
      <w:marLeft w:val="0"/>
      <w:marRight w:val="0"/>
      <w:marTop w:val="0"/>
      <w:marBottom w:val="0"/>
      <w:divBdr>
        <w:top w:val="none" w:sz="0" w:space="0" w:color="auto"/>
        <w:left w:val="none" w:sz="0" w:space="0" w:color="auto"/>
        <w:bottom w:val="none" w:sz="0" w:space="0" w:color="auto"/>
        <w:right w:val="none" w:sz="0" w:space="0" w:color="auto"/>
      </w:divBdr>
    </w:div>
    <w:div w:id="1123883490">
      <w:bodyDiv w:val="1"/>
      <w:marLeft w:val="0"/>
      <w:marRight w:val="0"/>
      <w:marTop w:val="0"/>
      <w:marBottom w:val="0"/>
      <w:divBdr>
        <w:top w:val="none" w:sz="0" w:space="0" w:color="auto"/>
        <w:left w:val="none" w:sz="0" w:space="0" w:color="auto"/>
        <w:bottom w:val="none" w:sz="0" w:space="0" w:color="auto"/>
        <w:right w:val="none" w:sz="0" w:space="0" w:color="auto"/>
      </w:divBdr>
    </w:div>
    <w:div w:id="1123886728">
      <w:bodyDiv w:val="1"/>
      <w:marLeft w:val="0"/>
      <w:marRight w:val="0"/>
      <w:marTop w:val="0"/>
      <w:marBottom w:val="0"/>
      <w:divBdr>
        <w:top w:val="none" w:sz="0" w:space="0" w:color="auto"/>
        <w:left w:val="none" w:sz="0" w:space="0" w:color="auto"/>
        <w:bottom w:val="none" w:sz="0" w:space="0" w:color="auto"/>
        <w:right w:val="none" w:sz="0" w:space="0" w:color="auto"/>
      </w:divBdr>
    </w:div>
    <w:div w:id="1124076901">
      <w:bodyDiv w:val="1"/>
      <w:marLeft w:val="0"/>
      <w:marRight w:val="0"/>
      <w:marTop w:val="0"/>
      <w:marBottom w:val="0"/>
      <w:divBdr>
        <w:top w:val="none" w:sz="0" w:space="0" w:color="auto"/>
        <w:left w:val="none" w:sz="0" w:space="0" w:color="auto"/>
        <w:bottom w:val="none" w:sz="0" w:space="0" w:color="auto"/>
        <w:right w:val="none" w:sz="0" w:space="0" w:color="auto"/>
      </w:divBdr>
    </w:div>
    <w:div w:id="1124426770">
      <w:bodyDiv w:val="1"/>
      <w:marLeft w:val="0"/>
      <w:marRight w:val="0"/>
      <w:marTop w:val="0"/>
      <w:marBottom w:val="0"/>
      <w:divBdr>
        <w:top w:val="none" w:sz="0" w:space="0" w:color="auto"/>
        <w:left w:val="none" w:sz="0" w:space="0" w:color="auto"/>
        <w:bottom w:val="none" w:sz="0" w:space="0" w:color="auto"/>
        <w:right w:val="none" w:sz="0" w:space="0" w:color="auto"/>
      </w:divBdr>
    </w:div>
    <w:div w:id="1125008204">
      <w:bodyDiv w:val="1"/>
      <w:marLeft w:val="0"/>
      <w:marRight w:val="0"/>
      <w:marTop w:val="0"/>
      <w:marBottom w:val="0"/>
      <w:divBdr>
        <w:top w:val="none" w:sz="0" w:space="0" w:color="auto"/>
        <w:left w:val="none" w:sz="0" w:space="0" w:color="auto"/>
        <w:bottom w:val="none" w:sz="0" w:space="0" w:color="auto"/>
        <w:right w:val="none" w:sz="0" w:space="0" w:color="auto"/>
      </w:divBdr>
    </w:div>
    <w:div w:id="1125081105">
      <w:bodyDiv w:val="1"/>
      <w:marLeft w:val="0"/>
      <w:marRight w:val="0"/>
      <w:marTop w:val="0"/>
      <w:marBottom w:val="0"/>
      <w:divBdr>
        <w:top w:val="none" w:sz="0" w:space="0" w:color="auto"/>
        <w:left w:val="none" w:sz="0" w:space="0" w:color="auto"/>
        <w:bottom w:val="none" w:sz="0" w:space="0" w:color="auto"/>
        <w:right w:val="none" w:sz="0" w:space="0" w:color="auto"/>
      </w:divBdr>
    </w:div>
    <w:div w:id="1125466043">
      <w:bodyDiv w:val="1"/>
      <w:marLeft w:val="0"/>
      <w:marRight w:val="0"/>
      <w:marTop w:val="0"/>
      <w:marBottom w:val="0"/>
      <w:divBdr>
        <w:top w:val="none" w:sz="0" w:space="0" w:color="auto"/>
        <w:left w:val="none" w:sz="0" w:space="0" w:color="auto"/>
        <w:bottom w:val="none" w:sz="0" w:space="0" w:color="auto"/>
        <w:right w:val="none" w:sz="0" w:space="0" w:color="auto"/>
      </w:divBdr>
    </w:div>
    <w:div w:id="1126200048">
      <w:bodyDiv w:val="1"/>
      <w:marLeft w:val="0"/>
      <w:marRight w:val="0"/>
      <w:marTop w:val="0"/>
      <w:marBottom w:val="0"/>
      <w:divBdr>
        <w:top w:val="none" w:sz="0" w:space="0" w:color="auto"/>
        <w:left w:val="none" w:sz="0" w:space="0" w:color="auto"/>
        <w:bottom w:val="none" w:sz="0" w:space="0" w:color="auto"/>
        <w:right w:val="none" w:sz="0" w:space="0" w:color="auto"/>
      </w:divBdr>
    </w:div>
    <w:div w:id="1126778845">
      <w:bodyDiv w:val="1"/>
      <w:marLeft w:val="0"/>
      <w:marRight w:val="0"/>
      <w:marTop w:val="0"/>
      <w:marBottom w:val="0"/>
      <w:divBdr>
        <w:top w:val="none" w:sz="0" w:space="0" w:color="auto"/>
        <w:left w:val="none" w:sz="0" w:space="0" w:color="auto"/>
        <w:bottom w:val="none" w:sz="0" w:space="0" w:color="auto"/>
        <w:right w:val="none" w:sz="0" w:space="0" w:color="auto"/>
      </w:divBdr>
    </w:div>
    <w:div w:id="1127162241">
      <w:bodyDiv w:val="1"/>
      <w:marLeft w:val="0"/>
      <w:marRight w:val="0"/>
      <w:marTop w:val="0"/>
      <w:marBottom w:val="0"/>
      <w:divBdr>
        <w:top w:val="none" w:sz="0" w:space="0" w:color="auto"/>
        <w:left w:val="none" w:sz="0" w:space="0" w:color="auto"/>
        <w:bottom w:val="none" w:sz="0" w:space="0" w:color="auto"/>
        <w:right w:val="none" w:sz="0" w:space="0" w:color="auto"/>
      </w:divBdr>
    </w:div>
    <w:div w:id="1127504052">
      <w:bodyDiv w:val="1"/>
      <w:marLeft w:val="0"/>
      <w:marRight w:val="0"/>
      <w:marTop w:val="0"/>
      <w:marBottom w:val="0"/>
      <w:divBdr>
        <w:top w:val="none" w:sz="0" w:space="0" w:color="auto"/>
        <w:left w:val="none" w:sz="0" w:space="0" w:color="auto"/>
        <w:bottom w:val="none" w:sz="0" w:space="0" w:color="auto"/>
        <w:right w:val="none" w:sz="0" w:space="0" w:color="auto"/>
      </w:divBdr>
    </w:div>
    <w:div w:id="1127743838">
      <w:bodyDiv w:val="1"/>
      <w:marLeft w:val="0"/>
      <w:marRight w:val="0"/>
      <w:marTop w:val="0"/>
      <w:marBottom w:val="0"/>
      <w:divBdr>
        <w:top w:val="none" w:sz="0" w:space="0" w:color="auto"/>
        <w:left w:val="none" w:sz="0" w:space="0" w:color="auto"/>
        <w:bottom w:val="none" w:sz="0" w:space="0" w:color="auto"/>
        <w:right w:val="none" w:sz="0" w:space="0" w:color="auto"/>
      </w:divBdr>
    </w:div>
    <w:div w:id="1127745993">
      <w:bodyDiv w:val="1"/>
      <w:marLeft w:val="0"/>
      <w:marRight w:val="0"/>
      <w:marTop w:val="0"/>
      <w:marBottom w:val="0"/>
      <w:divBdr>
        <w:top w:val="none" w:sz="0" w:space="0" w:color="auto"/>
        <w:left w:val="none" w:sz="0" w:space="0" w:color="auto"/>
        <w:bottom w:val="none" w:sz="0" w:space="0" w:color="auto"/>
        <w:right w:val="none" w:sz="0" w:space="0" w:color="auto"/>
      </w:divBdr>
    </w:div>
    <w:div w:id="1128353948">
      <w:bodyDiv w:val="1"/>
      <w:marLeft w:val="0"/>
      <w:marRight w:val="0"/>
      <w:marTop w:val="0"/>
      <w:marBottom w:val="0"/>
      <w:divBdr>
        <w:top w:val="none" w:sz="0" w:space="0" w:color="auto"/>
        <w:left w:val="none" w:sz="0" w:space="0" w:color="auto"/>
        <w:bottom w:val="none" w:sz="0" w:space="0" w:color="auto"/>
        <w:right w:val="none" w:sz="0" w:space="0" w:color="auto"/>
      </w:divBdr>
    </w:div>
    <w:div w:id="1128621560">
      <w:bodyDiv w:val="1"/>
      <w:marLeft w:val="0"/>
      <w:marRight w:val="0"/>
      <w:marTop w:val="0"/>
      <w:marBottom w:val="0"/>
      <w:divBdr>
        <w:top w:val="none" w:sz="0" w:space="0" w:color="auto"/>
        <w:left w:val="none" w:sz="0" w:space="0" w:color="auto"/>
        <w:bottom w:val="none" w:sz="0" w:space="0" w:color="auto"/>
        <w:right w:val="none" w:sz="0" w:space="0" w:color="auto"/>
      </w:divBdr>
    </w:div>
    <w:div w:id="1128738035">
      <w:bodyDiv w:val="1"/>
      <w:marLeft w:val="0"/>
      <w:marRight w:val="0"/>
      <w:marTop w:val="0"/>
      <w:marBottom w:val="0"/>
      <w:divBdr>
        <w:top w:val="none" w:sz="0" w:space="0" w:color="auto"/>
        <w:left w:val="none" w:sz="0" w:space="0" w:color="auto"/>
        <w:bottom w:val="none" w:sz="0" w:space="0" w:color="auto"/>
        <w:right w:val="none" w:sz="0" w:space="0" w:color="auto"/>
      </w:divBdr>
    </w:div>
    <w:div w:id="1128816286">
      <w:bodyDiv w:val="1"/>
      <w:marLeft w:val="0"/>
      <w:marRight w:val="0"/>
      <w:marTop w:val="0"/>
      <w:marBottom w:val="0"/>
      <w:divBdr>
        <w:top w:val="none" w:sz="0" w:space="0" w:color="auto"/>
        <w:left w:val="none" w:sz="0" w:space="0" w:color="auto"/>
        <w:bottom w:val="none" w:sz="0" w:space="0" w:color="auto"/>
        <w:right w:val="none" w:sz="0" w:space="0" w:color="auto"/>
      </w:divBdr>
    </w:div>
    <w:div w:id="1129666911">
      <w:bodyDiv w:val="1"/>
      <w:marLeft w:val="0"/>
      <w:marRight w:val="0"/>
      <w:marTop w:val="0"/>
      <w:marBottom w:val="0"/>
      <w:divBdr>
        <w:top w:val="none" w:sz="0" w:space="0" w:color="auto"/>
        <w:left w:val="none" w:sz="0" w:space="0" w:color="auto"/>
        <w:bottom w:val="none" w:sz="0" w:space="0" w:color="auto"/>
        <w:right w:val="none" w:sz="0" w:space="0" w:color="auto"/>
      </w:divBdr>
      <w:divsChild>
        <w:div w:id="314073784">
          <w:marLeft w:val="0"/>
          <w:marRight w:val="0"/>
          <w:marTop w:val="0"/>
          <w:marBottom w:val="0"/>
          <w:divBdr>
            <w:top w:val="none" w:sz="0" w:space="0" w:color="auto"/>
            <w:left w:val="none" w:sz="0" w:space="0" w:color="auto"/>
            <w:bottom w:val="none" w:sz="0" w:space="0" w:color="auto"/>
            <w:right w:val="none" w:sz="0" w:space="0" w:color="auto"/>
          </w:divBdr>
          <w:divsChild>
            <w:div w:id="1354765731">
              <w:marLeft w:val="0"/>
              <w:marRight w:val="0"/>
              <w:marTop w:val="0"/>
              <w:marBottom w:val="0"/>
              <w:divBdr>
                <w:top w:val="none" w:sz="0" w:space="0" w:color="auto"/>
                <w:left w:val="none" w:sz="0" w:space="0" w:color="auto"/>
                <w:bottom w:val="none" w:sz="0" w:space="0" w:color="auto"/>
                <w:right w:val="none" w:sz="0" w:space="0" w:color="auto"/>
              </w:divBdr>
              <w:divsChild>
                <w:div w:id="211466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4374">
      <w:bodyDiv w:val="1"/>
      <w:marLeft w:val="0"/>
      <w:marRight w:val="0"/>
      <w:marTop w:val="0"/>
      <w:marBottom w:val="0"/>
      <w:divBdr>
        <w:top w:val="none" w:sz="0" w:space="0" w:color="auto"/>
        <w:left w:val="none" w:sz="0" w:space="0" w:color="auto"/>
        <w:bottom w:val="none" w:sz="0" w:space="0" w:color="auto"/>
        <w:right w:val="none" w:sz="0" w:space="0" w:color="auto"/>
      </w:divBdr>
    </w:div>
    <w:div w:id="1129786950">
      <w:bodyDiv w:val="1"/>
      <w:marLeft w:val="0"/>
      <w:marRight w:val="0"/>
      <w:marTop w:val="0"/>
      <w:marBottom w:val="0"/>
      <w:divBdr>
        <w:top w:val="none" w:sz="0" w:space="0" w:color="auto"/>
        <w:left w:val="none" w:sz="0" w:space="0" w:color="auto"/>
        <w:bottom w:val="none" w:sz="0" w:space="0" w:color="auto"/>
        <w:right w:val="none" w:sz="0" w:space="0" w:color="auto"/>
      </w:divBdr>
    </w:div>
    <w:div w:id="1130125635">
      <w:bodyDiv w:val="1"/>
      <w:marLeft w:val="0"/>
      <w:marRight w:val="0"/>
      <w:marTop w:val="0"/>
      <w:marBottom w:val="0"/>
      <w:divBdr>
        <w:top w:val="none" w:sz="0" w:space="0" w:color="auto"/>
        <w:left w:val="none" w:sz="0" w:space="0" w:color="auto"/>
        <w:bottom w:val="none" w:sz="0" w:space="0" w:color="auto"/>
        <w:right w:val="none" w:sz="0" w:space="0" w:color="auto"/>
      </w:divBdr>
    </w:div>
    <w:div w:id="1131168435">
      <w:bodyDiv w:val="1"/>
      <w:marLeft w:val="0"/>
      <w:marRight w:val="0"/>
      <w:marTop w:val="0"/>
      <w:marBottom w:val="0"/>
      <w:divBdr>
        <w:top w:val="none" w:sz="0" w:space="0" w:color="auto"/>
        <w:left w:val="none" w:sz="0" w:space="0" w:color="auto"/>
        <w:bottom w:val="none" w:sz="0" w:space="0" w:color="auto"/>
        <w:right w:val="none" w:sz="0" w:space="0" w:color="auto"/>
      </w:divBdr>
    </w:div>
    <w:div w:id="1131173868">
      <w:bodyDiv w:val="1"/>
      <w:marLeft w:val="0"/>
      <w:marRight w:val="0"/>
      <w:marTop w:val="0"/>
      <w:marBottom w:val="0"/>
      <w:divBdr>
        <w:top w:val="none" w:sz="0" w:space="0" w:color="auto"/>
        <w:left w:val="none" w:sz="0" w:space="0" w:color="auto"/>
        <w:bottom w:val="none" w:sz="0" w:space="0" w:color="auto"/>
        <w:right w:val="none" w:sz="0" w:space="0" w:color="auto"/>
      </w:divBdr>
    </w:div>
    <w:div w:id="1131366065">
      <w:bodyDiv w:val="1"/>
      <w:marLeft w:val="0"/>
      <w:marRight w:val="0"/>
      <w:marTop w:val="0"/>
      <w:marBottom w:val="0"/>
      <w:divBdr>
        <w:top w:val="none" w:sz="0" w:space="0" w:color="auto"/>
        <w:left w:val="none" w:sz="0" w:space="0" w:color="auto"/>
        <w:bottom w:val="none" w:sz="0" w:space="0" w:color="auto"/>
        <w:right w:val="none" w:sz="0" w:space="0" w:color="auto"/>
      </w:divBdr>
    </w:div>
    <w:div w:id="1131435350">
      <w:bodyDiv w:val="1"/>
      <w:marLeft w:val="0"/>
      <w:marRight w:val="0"/>
      <w:marTop w:val="0"/>
      <w:marBottom w:val="0"/>
      <w:divBdr>
        <w:top w:val="none" w:sz="0" w:space="0" w:color="auto"/>
        <w:left w:val="none" w:sz="0" w:space="0" w:color="auto"/>
        <w:bottom w:val="none" w:sz="0" w:space="0" w:color="auto"/>
        <w:right w:val="none" w:sz="0" w:space="0" w:color="auto"/>
      </w:divBdr>
    </w:div>
    <w:div w:id="1131438520">
      <w:bodyDiv w:val="1"/>
      <w:marLeft w:val="0"/>
      <w:marRight w:val="0"/>
      <w:marTop w:val="0"/>
      <w:marBottom w:val="0"/>
      <w:divBdr>
        <w:top w:val="none" w:sz="0" w:space="0" w:color="auto"/>
        <w:left w:val="none" w:sz="0" w:space="0" w:color="auto"/>
        <w:bottom w:val="none" w:sz="0" w:space="0" w:color="auto"/>
        <w:right w:val="none" w:sz="0" w:space="0" w:color="auto"/>
      </w:divBdr>
    </w:div>
    <w:div w:id="1131830033">
      <w:bodyDiv w:val="1"/>
      <w:marLeft w:val="0"/>
      <w:marRight w:val="0"/>
      <w:marTop w:val="0"/>
      <w:marBottom w:val="0"/>
      <w:divBdr>
        <w:top w:val="none" w:sz="0" w:space="0" w:color="auto"/>
        <w:left w:val="none" w:sz="0" w:space="0" w:color="auto"/>
        <w:bottom w:val="none" w:sz="0" w:space="0" w:color="auto"/>
        <w:right w:val="none" w:sz="0" w:space="0" w:color="auto"/>
      </w:divBdr>
    </w:div>
    <w:div w:id="1131943399">
      <w:bodyDiv w:val="1"/>
      <w:marLeft w:val="0"/>
      <w:marRight w:val="0"/>
      <w:marTop w:val="0"/>
      <w:marBottom w:val="0"/>
      <w:divBdr>
        <w:top w:val="none" w:sz="0" w:space="0" w:color="auto"/>
        <w:left w:val="none" w:sz="0" w:space="0" w:color="auto"/>
        <w:bottom w:val="none" w:sz="0" w:space="0" w:color="auto"/>
        <w:right w:val="none" w:sz="0" w:space="0" w:color="auto"/>
      </w:divBdr>
    </w:div>
    <w:div w:id="1132481186">
      <w:bodyDiv w:val="1"/>
      <w:marLeft w:val="0"/>
      <w:marRight w:val="0"/>
      <w:marTop w:val="0"/>
      <w:marBottom w:val="0"/>
      <w:divBdr>
        <w:top w:val="none" w:sz="0" w:space="0" w:color="auto"/>
        <w:left w:val="none" w:sz="0" w:space="0" w:color="auto"/>
        <w:bottom w:val="none" w:sz="0" w:space="0" w:color="auto"/>
        <w:right w:val="none" w:sz="0" w:space="0" w:color="auto"/>
      </w:divBdr>
    </w:div>
    <w:div w:id="1132750740">
      <w:bodyDiv w:val="1"/>
      <w:marLeft w:val="0"/>
      <w:marRight w:val="0"/>
      <w:marTop w:val="0"/>
      <w:marBottom w:val="0"/>
      <w:divBdr>
        <w:top w:val="none" w:sz="0" w:space="0" w:color="auto"/>
        <w:left w:val="none" w:sz="0" w:space="0" w:color="auto"/>
        <w:bottom w:val="none" w:sz="0" w:space="0" w:color="auto"/>
        <w:right w:val="none" w:sz="0" w:space="0" w:color="auto"/>
      </w:divBdr>
    </w:div>
    <w:div w:id="1132937795">
      <w:bodyDiv w:val="1"/>
      <w:marLeft w:val="0"/>
      <w:marRight w:val="0"/>
      <w:marTop w:val="0"/>
      <w:marBottom w:val="0"/>
      <w:divBdr>
        <w:top w:val="none" w:sz="0" w:space="0" w:color="auto"/>
        <w:left w:val="none" w:sz="0" w:space="0" w:color="auto"/>
        <w:bottom w:val="none" w:sz="0" w:space="0" w:color="auto"/>
        <w:right w:val="none" w:sz="0" w:space="0" w:color="auto"/>
      </w:divBdr>
    </w:div>
    <w:div w:id="1132939425">
      <w:bodyDiv w:val="1"/>
      <w:marLeft w:val="0"/>
      <w:marRight w:val="0"/>
      <w:marTop w:val="0"/>
      <w:marBottom w:val="0"/>
      <w:divBdr>
        <w:top w:val="none" w:sz="0" w:space="0" w:color="auto"/>
        <w:left w:val="none" w:sz="0" w:space="0" w:color="auto"/>
        <w:bottom w:val="none" w:sz="0" w:space="0" w:color="auto"/>
        <w:right w:val="none" w:sz="0" w:space="0" w:color="auto"/>
      </w:divBdr>
    </w:div>
    <w:div w:id="1133257155">
      <w:bodyDiv w:val="1"/>
      <w:marLeft w:val="0"/>
      <w:marRight w:val="0"/>
      <w:marTop w:val="0"/>
      <w:marBottom w:val="0"/>
      <w:divBdr>
        <w:top w:val="none" w:sz="0" w:space="0" w:color="auto"/>
        <w:left w:val="none" w:sz="0" w:space="0" w:color="auto"/>
        <w:bottom w:val="none" w:sz="0" w:space="0" w:color="auto"/>
        <w:right w:val="none" w:sz="0" w:space="0" w:color="auto"/>
      </w:divBdr>
    </w:div>
    <w:div w:id="1136753936">
      <w:bodyDiv w:val="1"/>
      <w:marLeft w:val="0"/>
      <w:marRight w:val="0"/>
      <w:marTop w:val="0"/>
      <w:marBottom w:val="0"/>
      <w:divBdr>
        <w:top w:val="none" w:sz="0" w:space="0" w:color="auto"/>
        <w:left w:val="none" w:sz="0" w:space="0" w:color="auto"/>
        <w:bottom w:val="none" w:sz="0" w:space="0" w:color="auto"/>
        <w:right w:val="none" w:sz="0" w:space="0" w:color="auto"/>
      </w:divBdr>
    </w:div>
    <w:div w:id="1136796408">
      <w:bodyDiv w:val="1"/>
      <w:marLeft w:val="0"/>
      <w:marRight w:val="0"/>
      <w:marTop w:val="0"/>
      <w:marBottom w:val="0"/>
      <w:divBdr>
        <w:top w:val="none" w:sz="0" w:space="0" w:color="auto"/>
        <w:left w:val="none" w:sz="0" w:space="0" w:color="auto"/>
        <w:bottom w:val="none" w:sz="0" w:space="0" w:color="auto"/>
        <w:right w:val="none" w:sz="0" w:space="0" w:color="auto"/>
      </w:divBdr>
    </w:div>
    <w:div w:id="1137139147">
      <w:bodyDiv w:val="1"/>
      <w:marLeft w:val="0"/>
      <w:marRight w:val="0"/>
      <w:marTop w:val="0"/>
      <w:marBottom w:val="0"/>
      <w:divBdr>
        <w:top w:val="none" w:sz="0" w:space="0" w:color="auto"/>
        <w:left w:val="none" w:sz="0" w:space="0" w:color="auto"/>
        <w:bottom w:val="none" w:sz="0" w:space="0" w:color="auto"/>
        <w:right w:val="none" w:sz="0" w:space="0" w:color="auto"/>
      </w:divBdr>
    </w:div>
    <w:div w:id="1137720030">
      <w:bodyDiv w:val="1"/>
      <w:marLeft w:val="0"/>
      <w:marRight w:val="0"/>
      <w:marTop w:val="0"/>
      <w:marBottom w:val="0"/>
      <w:divBdr>
        <w:top w:val="none" w:sz="0" w:space="0" w:color="auto"/>
        <w:left w:val="none" w:sz="0" w:space="0" w:color="auto"/>
        <w:bottom w:val="none" w:sz="0" w:space="0" w:color="auto"/>
        <w:right w:val="none" w:sz="0" w:space="0" w:color="auto"/>
      </w:divBdr>
    </w:div>
    <w:div w:id="1139877182">
      <w:bodyDiv w:val="1"/>
      <w:marLeft w:val="0"/>
      <w:marRight w:val="0"/>
      <w:marTop w:val="0"/>
      <w:marBottom w:val="0"/>
      <w:divBdr>
        <w:top w:val="none" w:sz="0" w:space="0" w:color="auto"/>
        <w:left w:val="none" w:sz="0" w:space="0" w:color="auto"/>
        <w:bottom w:val="none" w:sz="0" w:space="0" w:color="auto"/>
        <w:right w:val="none" w:sz="0" w:space="0" w:color="auto"/>
      </w:divBdr>
    </w:div>
    <w:div w:id="1139954433">
      <w:bodyDiv w:val="1"/>
      <w:marLeft w:val="0"/>
      <w:marRight w:val="0"/>
      <w:marTop w:val="0"/>
      <w:marBottom w:val="0"/>
      <w:divBdr>
        <w:top w:val="none" w:sz="0" w:space="0" w:color="auto"/>
        <w:left w:val="none" w:sz="0" w:space="0" w:color="auto"/>
        <w:bottom w:val="none" w:sz="0" w:space="0" w:color="auto"/>
        <w:right w:val="none" w:sz="0" w:space="0" w:color="auto"/>
      </w:divBdr>
    </w:div>
    <w:div w:id="1140072972">
      <w:bodyDiv w:val="1"/>
      <w:marLeft w:val="0"/>
      <w:marRight w:val="0"/>
      <w:marTop w:val="0"/>
      <w:marBottom w:val="0"/>
      <w:divBdr>
        <w:top w:val="none" w:sz="0" w:space="0" w:color="auto"/>
        <w:left w:val="none" w:sz="0" w:space="0" w:color="auto"/>
        <w:bottom w:val="none" w:sz="0" w:space="0" w:color="auto"/>
        <w:right w:val="none" w:sz="0" w:space="0" w:color="auto"/>
      </w:divBdr>
    </w:div>
    <w:div w:id="1141265952">
      <w:bodyDiv w:val="1"/>
      <w:marLeft w:val="0"/>
      <w:marRight w:val="0"/>
      <w:marTop w:val="0"/>
      <w:marBottom w:val="0"/>
      <w:divBdr>
        <w:top w:val="none" w:sz="0" w:space="0" w:color="auto"/>
        <w:left w:val="none" w:sz="0" w:space="0" w:color="auto"/>
        <w:bottom w:val="none" w:sz="0" w:space="0" w:color="auto"/>
        <w:right w:val="none" w:sz="0" w:space="0" w:color="auto"/>
      </w:divBdr>
    </w:div>
    <w:div w:id="1143157716">
      <w:bodyDiv w:val="1"/>
      <w:marLeft w:val="0"/>
      <w:marRight w:val="0"/>
      <w:marTop w:val="0"/>
      <w:marBottom w:val="0"/>
      <w:divBdr>
        <w:top w:val="none" w:sz="0" w:space="0" w:color="auto"/>
        <w:left w:val="none" w:sz="0" w:space="0" w:color="auto"/>
        <w:bottom w:val="none" w:sz="0" w:space="0" w:color="auto"/>
        <w:right w:val="none" w:sz="0" w:space="0" w:color="auto"/>
      </w:divBdr>
    </w:div>
    <w:div w:id="1143352052">
      <w:bodyDiv w:val="1"/>
      <w:marLeft w:val="0"/>
      <w:marRight w:val="0"/>
      <w:marTop w:val="0"/>
      <w:marBottom w:val="0"/>
      <w:divBdr>
        <w:top w:val="none" w:sz="0" w:space="0" w:color="auto"/>
        <w:left w:val="none" w:sz="0" w:space="0" w:color="auto"/>
        <w:bottom w:val="none" w:sz="0" w:space="0" w:color="auto"/>
        <w:right w:val="none" w:sz="0" w:space="0" w:color="auto"/>
      </w:divBdr>
    </w:div>
    <w:div w:id="1143814883">
      <w:bodyDiv w:val="1"/>
      <w:marLeft w:val="0"/>
      <w:marRight w:val="0"/>
      <w:marTop w:val="0"/>
      <w:marBottom w:val="0"/>
      <w:divBdr>
        <w:top w:val="none" w:sz="0" w:space="0" w:color="auto"/>
        <w:left w:val="none" w:sz="0" w:space="0" w:color="auto"/>
        <w:bottom w:val="none" w:sz="0" w:space="0" w:color="auto"/>
        <w:right w:val="none" w:sz="0" w:space="0" w:color="auto"/>
      </w:divBdr>
    </w:div>
    <w:div w:id="1144195729">
      <w:bodyDiv w:val="1"/>
      <w:marLeft w:val="0"/>
      <w:marRight w:val="0"/>
      <w:marTop w:val="0"/>
      <w:marBottom w:val="0"/>
      <w:divBdr>
        <w:top w:val="none" w:sz="0" w:space="0" w:color="auto"/>
        <w:left w:val="none" w:sz="0" w:space="0" w:color="auto"/>
        <w:bottom w:val="none" w:sz="0" w:space="0" w:color="auto"/>
        <w:right w:val="none" w:sz="0" w:space="0" w:color="auto"/>
      </w:divBdr>
    </w:div>
    <w:div w:id="1145197704">
      <w:bodyDiv w:val="1"/>
      <w:marLeft w:val="0"/>
      <w:marRight w:val="0"/>
      <w:marTop w:val="0"/>
      <w:marBottom w:val="0"/>
      <w:divBdr>
        <w:top w:val="none" w:sz="0" w:space="0" w:color="auto"/>
        <w:left w:val="none" w:sz="0" w:space="0" w:color="auto"/>
        <w:bottom w:val="none" w:sz="0" w:space="0" w:color="auto"/>
        <w:right w:val="none" w:sz="0" w:space="0" w:color="auto"/>
      </w:divBdr>
    </w:div>
    <w:div w:id="1145780306">
      <w:bodyDiv w:val="1"/>
      <w:marLeft w:val="0"/>
      <w:marRight w:val="0"/>
      <w:marTop w:val="0"/>
      <w:marBottom w:val="0"/>
      <w:divBdr>
        <w:top w:val="none" w:sz="0" w:space="0" w:color="auto"/>
        <w:left w:val="none" w:sz="0" w:space="0" w:color="auto"/>
        <w:bottom w:val="none" w:sz="0" w:space="0" w:color="auto"/>
        <w:right w:val="none" w:sz="0" w:space="0" w:color="auto"/>
      </w:divBdr>
    </w:div>
    <w:div w:id="1146555675">
      <w:bodyDiv w:val="1"/>
      <w:marLeft w:val="0"/>
      <w:marRight w:val="0"/>
      <w:marTop w:val="0"/>
      <w:marBottom w:val="0"/>
      <w:divBdr>
        <w:top w:val="none" w:sz="0" w:space="0" w:color="auto"/>
        <w:left w:val="none" w:sz="0" w:space="0" w:color="auto"/>
        <w:bottom w:val="none" w:sz="0" w:space="0" w:color="auto"/>
        <w:right w:val="none" w:sz="0" w:space="0" w:color="auto"/>
      </w:divBdr>
    </w:div>
    <w:div w:id="1147866396">
      <w:bodyDiv w:val="1"/>
      <w:marLeft w:val="0"/>
      <w:marRight w:val="0"/>
      <w:marTop w:val="0"/>
      <w:marBottom w:val="0"/>
      <w:divBdr>
        <w:top w:val="none" w:sz="0" w:space="0" w:color="auto"/>
        <w:left w:val="none" w:sz="0" w:space="0" w:color="auto"/>
        <w:bottom w:val="none" w:sz="0" w:space="0" w:color="auto"/>
        <w:right w:val="none" w:sz="0" w:space="0" w:color="auto"/>
      </w:divBdr>
    </w:div>
    <w:div w:id="1149054633">
      <w:bodyDiv w:val="1"/>
      <w:marLeft w:val="0"/>
      <w:marRight w:val="0"/>
      <w:marTop w:val="0"/>
      <w:marBottom w:val="0"/>
      <w:divBdr>
        <w:top w:val="none" w:sz="0" w:space="0" w:color="auto"/>
        <w:left w:val="none" w:sz="0" w:space="0" w:color="auto"/>
        <w:bottom w:val="none" w:sz="0" w:space="0" w:color="auto"/>
        <w:right w:val="none" w:sz="0" w:space="0" w:color="auto"/>
      </w:divBdr>
    </w:div>
    <w:div w:id="1149710542">
      <w:bodyDiv w:val="1"/>
      <w:marLeft w:val="0"/>
      <w:marRight w:val="0"/>
      <w:marTop w:val="0"/>
      <w:marBottom w:val="0"/>
      <w:divBdr>
        <w:top w:val="none" w:sz="0" w:space="0" w:color="auto"/>
        <w:left w:val="none" w:sz="0" w:space="0" w:color="auto"/>
        <w:bottom w:val="none" w:sz="0" w:space="0" w:color="auto"/>
        <w:right w:val="none" w:sz="0" w:space="0" w:color="auto"/>
      </w:divBdr>
    </w:div>
    <w:div w:id="1149907226">
      <w:bodyDiv w:val="1"/>
      <w:marLeft w:val="0"/>
      <w:marRight w:val="0"/>
      <w:marTop w:val="0"/>
      <w:marBottom w:val="0"/>
      <w:divBdr>
        <w:top w:val="none" w:sz="0" w:space="0" w:color="auto"/>
        <w:left w:val="none" w:sz="0" w:space="0" w:color="auto"/>
        <w:bottom w:val="none" w:sz="0" w:space="0" w:color="auto"/>
        <w:right w:val="none" w:sz="0" w:space="0" w:color="auto"/>
      </w:divBdr>
    </w:div>
    <w:div w:id="1152214383">
      <w:bodyDiv w:val="1"/>
      <w:marLeft w:val="0"/>
      <w:marRight w:val="0"/>
      <w:marTop w:val="0"/>
      <w:marBottom w:val="0"/>
      <w:divBdr>
        <w:top w:val="none" w:sz="0" w:space="0" w:color="auto"/>
        <w:left w:val="none" w:sz="0" w:space="0" w:color="auto"/>
        <w:bottom w:val="none" w:sz="0" w:space="0" w:color="auto"/>
        <w:right w:val="none" w:sz="0" w:space="0" w:color="auto"/>
      </w:divBdr>
    </w:div>
    <w:div w:id="1152647892">
      <w:bodyDiv w:val="1"/>
      <w:marLeft w:val="0"/>
      <w:marRight w:val="0"/>
      <w:marTop w:val="0"/>
      <w:marBottom w:val="0"/>
      <w:divBdr>
        <w:top w:val="none" w:sz="0" w:space="0" w:color="auto"/>
        <w:left w:val="none" w:sz="0" w:space="0" w:color="auto"/>
        <w:bottom w:val="none" w:sz="0" w:space="0" w:color="auto"/>
        <w:right w:val="none" w:sz="0" w:space="0" w:color="auto"/>
      </w:divBdr>
    </w:div>
    <w:div w:id="1153060708">
      <w:bodyDiv w:val="1"/>
      <w:marLeft w:val="0"/>
      <w:marRight w:val="0"/>
      <w:marTop w:val="0"/>
      <w:marBottom w:val="0"/>
      <w:divBdr>
        <w:top w:val="none" w:sz="0" w:space="0" w:color="auto"/>
        <w:left w:val="none" w:sz="0" w:space="0" w:color="auto"/>
        <w:bottom w:val="none" w:sz="0" w:space="0" w:color="auto"/>
        <w:right w:val="none" w:sz="0" w:space="0" w:color="auto"/>
      </w:divBdr>
    </w:div>
    <w:div w:id="1154031972">
      <w:bodyDiv w:val="1"/>
      <w:marLeft w:val="0"/>
      <w:marRight w:val="0"/>
      <w:marTop w:val="0"/>
      <w:marBottom w:val="0"/>
      <w:divBdr>
        <w:top w:val="none" w:sz="0" w:space="0" w:color="auto"/>
        <w:left w:val="none" w:sz="0" w:space="0" w:color="auto"/>
        <w:bottom w:val="none" w:sz="0" w:space="0" w:color="auto"/>
        <w:right w:val="none" w:sz="0" w:space="0" w:color="auto"/>
      </w:divBdr>
    </w:div>
    <w:div w:id="1154684060">
      <w:bodyDiv w:val="1"/>
      <w:marLeft w:val="0"/>
      <w:marRight w:val="0"/>
      <w:marTop w:val="0"/>
      <w:marBottom w:val="0"/>
      <w:divBdr>
        <w:top w:val="none" w:sz="0" w:space="0" w:color="auto"/>
        <w:left w:val="none" w:sz="0" w:space="0" w:color="auto"/>
        <w:bottom w:val="none" w:sz="0" w:space="0" w:color="auto"/>
        <w:right w:val="none" w:sz="0" w:space="0" w:color="auto"/>
      </w:divBdr>
    </w:div>
    <w:div w:id="1155412459">
      <w:bodyDiv w:val="1"/>
      <w:marLeft w:val="0"/>
      <w:marRight w:val="0"/>
      <w:marTop w:val="0"/>
      <w:marBottom w:val="0"/>
      <w:divBdr>
        <w:top w:val="none" w:sz="0" w:space="0" w:color="auto"/>
        <w:left w:val="none" w:sz="0" w:space="0" w:color="auto"/>
        <w:bottom w:val="none" w:sz="0" w:space="0" w:color="auto"/>
        <w:right w:val="none" w:sz="0" w:space="0" w:color="auto"/>
      </w:divBdr>
    </w:div>
    <w:div w:id="1155755485">
      <w:bodyDiv w:val="1"/>
      <w:marLeft w:val="0"/>
      <w:marRight w:val="0"/>
      <w:marTop w:val="0"/>
      <w:marBottom w:val="0"/>
      <w:divBdr>
        <w:top w:val="none" w:sz="0" w:space="0" w:color="auto"/>
        <w:left w:val="none" w:sz="0" w:space="0" w:color="auto"/>
        <w:bottom w:val="none" w:sz="0" w:space="0" w:color="auto"/>
        <w:right w:val="none" w:sz="0" w:space="0" w:color="auto"/>
      </w:divBdr>
    </w:div>
    <w:div w:id="1155950420">
      <w:bodyDiv w:val="1"/>
      <w:marLeft w:val="0"/>
      <w:marRight w:val="0"/>
      <w:marTop w:val="0"/>
      <w:marBottom w:val="0"/>
      <w:divBdr>
        <w:top w:val="none" w:sz="0" w:space="0" w:color="auto"/>
        <w:left w:val="none" w:sz="0" w:space="0" w:color="auto"/>
        <w:bottom w:val="none" w:sz="0" w:space="0" w:color="auto"/>
        <w:right w:val="none" w:sz="0" w:space="0" w:color="auto"/>
      </w:divBdr>
    </w:div>
    <w:div w:id="1156142703">
      <w:bodyDiv w:val="1"/>
      <w:marLeft w:val="0"/>
      <w:marRight w:val="0"/>
      <w:marTop w:val="0"/>
      <w:marBottom w:val="0"/>
      <w:divBdr>
        <w:top w:val="none" w:sz="0" w:space="0" w:color="auto"/>
        <w:left w:val="none" w:sz="0" w:space="0" w:color="auto"/>
        <w:bottom w:val="none" w:sz="0" w:space="0" w:color="auto"/>
        <w:right w:val="none" w:sz="0" w:space="0" w:color="auto"/>
      </w:divBdr>
    </w:div>
    <w:div w:id="1157108127">
      <w:bodyDiv w:val="1"/>
      <w:marLeft w:val="0"/>
      <w:marRight w:val="0"/>
      <w:marTop w:val="0"/>
      <w:marBottom w:val="0"/>
      <w:divBdr>
        <w:top w:val="none" w:sz="0" w:space="0" w:color="auto"/>
        <w:left w:val="none" w:sz="0" w:space="0" w:color="auto"/>
        <w:bottom w:val="none" w:sz="0" w:space="0" w:color="auto"/>
        <w:right w:val="none" w:sz="0" w:space="0" w:color="auto"/>
      </w:divBdr>
    </w:div>
    <w:div w:id="1157110980">
      <w:bodyDiv w:val="1"/>
      <w:marLeft w:val="0"/>
      <w:marRight w:val="0"/>
      <w:marTop w:val="0"/>
      <w:marBottom w:val="0"/>
      <w:divBdr>
        <w:top w:val="none" w:sz="0" w:space="0" w:color="auto"/>
        <w:left w:val="none" w:sz="0" w:space="0" w:color="auto"/>
        <w:bottom w:val="none" w:sz="0" w:space="0" w:color="auto"/>
        <w:right w:val="none" w:sz="0" w:space="0" w:color="auto"/>
      </w:divBdr>
    </w:div>
    <w:div w:id="1157182865">
      <w:bodyDiv w:val="1"/>
      <w:marLeft w:val="0"/>
      <w:marRight w:val="0"/>
      <w:marTop w:val="0"/>
      <w:marBottom w:val="0"/>
      <w:divBdr>
        <w:top w:val="none" w:sz="0" w:space="0" w:color="auto"/>
        <w:left w:val="none" w:sz="0" w:space="0" w:color="auto"/>
        <w:bottom w:val="none" w:sz="0" w:space="0" w:color="auto"/>
        <w:right w:val="none" w:sz="0" w:space="0" w:color="auto"/>
      </w:divBdr>
    </w:div>
    <w:div w:id="1157260981">
      <w:bodyDiv w:val="1"/>
      <w:marLeft w:val="0"/>
      <w:marRight w:val="0"/>
      <w:marTop w:val="0"/>
      <w:marBottom w:val="0"/>
      <w:divBdr>
        <w:top w:val="none" w:sz="0" w:space="0" w:color="auto"/>
        <w:left w:val="none" w:sz="0" w:space="0" w:color="auto"/>
        <w:bottom w:val="none" w:sz="0" w:space="0" w:color="auto"/>
        <w:right w:val="none" w:sz="0" w:space="0" w:color="auto"/>
      </w:divBdr>
    </w:div>
    <w:div w:id="1158224618">
      <w:bodyDiv w:val="1"/>
      <w:marLeft w:val="0"/>
      <w:marRight w:val="0"/>
      <w:marTop w:val="0"/>
      <w:marBottom w:val="0"/>
      <w:divBdr>
        <w:top w:val="none" w:sz="0" w:space="0" w:color="auto"/>
        <w:left w:val="none" w:sz="0" w:space="0" w:color="auto"/>
        <w:bottom w:val="none" w:sz="0" w:space="0" w:color="auto"/>
        <w:right w:val="none" w:sz="0" w:space="0" w:color="auto"/>
      </w:divBdr>
    </w:div>
    <w:div w:id="1158888892">
      <w:bodyDiv w:val="1"/>
      <w:marLeft w:val="0"/>
      <w:marRight w:val="0"/>
      <w:marTop w:val="0"/>
      <w:marBottom w:val="0"/>
      <w:divBdr>
        <w:top w:val="none" w:sz="0" w:space="0" w:color="auto"/>
        <w:left w:val="none" w:sz="0" w:space="0" w:color="auto"/>
        <w:bottom w:val="none" w:sz="0" w:space="0" w:color="auto"/>
        <w:right w:val="none" w:sz="0" w:space="0" w:color="auto"/>
      </w:divBdr>
    </w:div>
    <w:div w:id="1160006599">
      <w:bodyDiv w:val="1"/>
      <w:marLeft w:val="0"/>
      <w:marRight w:val="0"/>
      <w:marTop w:val="0"/>
      <w:marBottom w:val="0"/>
      <w:divBdr>
        <w:top w:val="none" w:sz="0" w:space="0" w:color="auto"/>
        <w:left w:val="none" w:sz="0" w:space="0" w:color="auto"/>
        <w:bottom w:val="none" w:sz="0" w:space="0" w:color="auto"/>
        <w:right w:val="none" w:sz="0" w:space="0" w:color="auto"/>
      </w:divBdr>
    </w:div>
    <w:div w:id="1160388310">
      <w:bodyDiv w:val="1"/>
      <w:marLeft w:val="0"/>
      <w:marRight w:val="0"/>
      <w:marTop w:val="0"/>
      <w:marBottom w:val="0"/>
      <w:divBdr>
        <w:top w:val="none" w:sz="0" w:space="0" w:color="auto"/>
        <w:left w:val="none" w:sz="0" w:space="0" w:color="auto"/>
        <w:bottom w:val="none" w:sz="0" w:space="0" w:color="auto"/>
        <w:right w:val="none" w:sz="0" w:space="0" w:color="auto"/>
      </w:divBdr>
    </w:div>
    <w:div w:id="1162282637">
      <w:bodyDiv w:val="1"/>
      <w:marLeft w:val="0"/>
      <w:marRight w:val="0"/>
      <w:marTop w:val="0"/>
      <w:marBottom w:val="0"/>
      <w:divBdr>
        <w:top w:val="none" w:sz="0" w:space="0" w:color="auto"/>
        <w:left w:val="none" w:sz="0" w:space="0" w:color="auto"/>
        <w:bottom w:val="none" w:sz="0" w:space="0" w:color="auto"/>
        <w:right w:val="none" w:sz="0" w:space="0" w:color="auto"/>
      </w:divBdr>
    </w:div>
    <w:div w:id="1163206525">
      <w:bodyDiv w:val="1"/>
      <w:marLeft w:val="0"/>
      <w:marRight w:val="0"/>
      <w:marTop w:val="0"/>
      <w:marBottom w:val="0"/>
      <w:divBdr>
        <w:top w:val="none" w:sz="0" w:space="0" w:color="auto"/>
        <w:left w:val="none" w:sz="0" w:space="0" w:color="auto"/>
        <w:bottom w:val="none" w:sz="0" w:space="0" w:color="auto"/>
        <w:right w:val="none" w:sz="0" w:space="0" w:color="auto"/>
      </w:divBdr>
    </w:div>
    <w:div w:id="1163886522">
      <w:bodyDiv w:val="1"/>
      <w:marLeft w:val="0"/>
      <w:marRight w:val="0"/>
      <w:marTop w:val="0"/>
      <w:marBottom w:val="0"/>
      <w:divBdr>
        <w:top w:val="none" w:sz="0" w:space="0" w:color="auto"/>
        <w:left w:val="none" w:sz="0" w:space="0" w:color="auto"/>
        <w:bottom w:val="none" w:sz="0" w:space="0" w:color="auto"/>
        <w:right w:val="none" w:sz="0" w:space="0" w:color="auto"/>
      </w:divBdr>
    </w:div>
    <w:div w:id="1164591604">
      <w:bodyDiv w:val="1"/>
      <w:marLeft w:val="0"/>
      <w:marRight w:val="0"/>
      <w:marTop w:val="0"/>
      <w:marBottom w:val="0"/>
      <w:divBdr>
        <w:top w:val="none" w:sz="0" w:space="0" w:color="auto"/>
        <w:left w:val="none" w:sz="0" w:space="0" w:color="auto"/>
        <w:bottom w:val="none" w:sz="0" w:space="0" w:color="auto"/>
        <w:right w:val="none" w:sz="0" w:space="0" w:color="auto"/>
      </w:divBdr>
    </w:div>
    <w:div w:id="1164662147">
      <w:bodyDiv w:val="1"/>
      <w:marLeft w:val="0"/>
      <w:marRight w:val="0"/>
      <w:marTop w:val="0"/>
      <w:marBottom w:val="0"/>
      <w:divBdr>
        <w:top w:val="none" w:sz="0" w:space="0" w:color="auto"/>
        <w:left w:val="none" w:sz="0" w:space="0" w:color="auto"/>
        <w:bottom w:val="none" w:sz="0" w:space="0" w:color="auto"/>
        <w:right w:val="none" w:sz="0" w:space="0" w:color="auto"/>
      </w:divBdr>
    </w:div>
    <w:div w:id="1166171625">
      <w:bodyDiv w:val="1"/>
      <w:marLeft w:val="0"/>
      <w:marRight w:val="0"/>
      <w:marTop w:val="0"/>
      <w:marBottom w:val="0"/>
      <w:divBdr>
        <w:top w:val="none" w:sz="0" w:space="0" w:color="auto"/>
        <w:left w:val="none" w:sz="0" w:space="0" w:color="auto"/>
        <w:bottom w:val="none" w:sz="0" w:space="0" w:color="auto"/>
        <w:right w:val="none" w:sz="0" w:space="0" w:color="auto"/>
      </w:divBdr>
    </w:div>
    <w:div w:id="1168180992">
      <w:bodyDiv w:val="1"/>
      <w:marLeft w:val="0"/>
      <w:marRight w:val="0"/>
      <w:marTop w:val="0"/>
      <w:marBottom w:val="0"/>
      <w:divBdr>
        <w:top w:val="none" w:sz="0" w:space="0" w:color="auto"/>
        <w:left w:val="none" w:sz="0" w:space="0" w:color="auto"/>
        <w:bottom w:val="none" w:sz="0" w:space="0" w:color="auto"/>
        <w:right w:val="none" w:sz="0" w:space="0" w:color="auto"/>
      </w:divBdr>
    </w:div>
    <w:div w:id="1168206494">
      <w:bodyDiv w:val="1"/>
      <w:marLeft w:val="0"/>
      <w:marRight w:val="0"/>
      <w:marTop w:val="0"/>
      <w:marBottom w:val="0"/>
      <w:divBdr>
        <w:top w:val="none" w:sz="0" w:space="0" w:color="auto"/>
        <w:left w:val="none" w:sz="0" w:space="0" w:color="auto"/>
        <w:bottom w:val="none" w:sz="0" w:space="0" w:color="auto"/>
        <w:right w:val="none" w:sz="0" w:space="0" w:color="auto"/>
      </w:divBdr>
    </w:div>
    <w:div w:id="1168329001">
      <w:bodyDiv w:val="1"/>
      <w:marLeft w:val="0"/>
      <w:marRight w:val="0"/>
      <w:marTop w:val="0"/>
      <w:marBottom w:val="0"/>
      <w:divBdr>
        <w:top w:val="none" w:sz="0" w:space="0" w:color="auto"/>
        <w:left w:val="none" w:sz="0" w:space="0" w:color="auto"/>
        <w:bottom w:val="none" w:sz="0" w:space="0" w:color="auto"/>
        <w:right w:val="none" w:sz="0" w:space="0" w:color="auto"/>
      </w:divBdr>
    </w:div>
    <w:div w:id="1169253848">
      <w:bodyDiv w:val="1"/>
      <w:marLeft w:val="0"/>
      <w:marRight w:val="0"/>
      <w:marTop w:val="0"/>
      <w:marBottom w:val="0"/>
      <w:divBdr>
        <w:top w:val="none" w:sz="0" w:space="0" w:color="auto"/>
        <w:left w:val="none" w:sz="0" w:space="0" w:color="auto"/>
        <w:bottom w:val="none" w:sz="0" w:space="0" w:color="auto"/>
        <w:right w:val="none" w:sz="0" w:space="0" w:color="auto"/>
      </w:divBdr>
    </w:div>
    <w:div w:id="1169254095">
      <w:bodyDiv w:val="1"/>
      <w:marLeft w:val="0"/>
      <w:marRight w:val="0"/>
      <w:marTop w:val="0"/>
      <w:marBottom w:val="0"/>
      <w:divBdr>
        <w:top w:val="none" w:sz="0" w:space="0" w:color="auto"/>
        <w:left w:val="none" w:sz="0" w:space="0" w:color="auto"/>
        <w:bottom w:val="none" w:sz="0" w:space="0" w:color="auto"/>
        <w:right w:val="none" w:sz="0" w:space="0" w:color="auto"/>
      </w:divBdr>
    </w:div>
    <w:div w:id="1169295183">
      <w:bodyDiv w:val="1"/>
      <w:marLeft w:val="0"/>
      <w:marRight w:val="0"/>
      <w:marTop w:val="0"/>
      <w:marBottom w:val="0"/>
      <w:divBdr>
        <w:top w:val="none" w:sz="0" w:space="0" w:color="auto"/>
        <w:left w:val="none" w:sz="0" w:space="0" w:color="auto"/>
        <w:bottom w:val="none" w:sz="0" w:space="0" w:color="auto"/>
        <w:right w:val="none" w:sz="0" w:space="0" w:color="auto"/>
      </w:divBdr>
    </w:div>
    <w:div w:id="1169439995">
      <w:bodyDiv w:val="1"/>
      <w:marLeft w:val="0"/>
      <w:marRight w:val="0"/>
      <w:marTop w:val="0"/>
      <w:marBottom w:val="0"/>
      <w:divBdr>
        <w:top w:val="none" w:sz="0" w:space="0" w:color="auto"/>
        <w:left w:val="none" w:sz="0" w:space="0" w:color="auto"/>
        <w:bottom w:val="none" w:sz="0" w:space="0" w:color="auto"/>
        <w:right w:val="none" w:sz="0" w:space="0" w:color="auto"/>
      </w:divBdr>
    </w:div>
    <w:div w:id="1169712316">
      <w:bodyDiv w:val="1"/>
      <w:marLeft w:val="0"/>
      <w:marRight w:val="0"/>
      <w:marTop w:val="0"/>
      <w:marBottom w:val="0"/>
      <w:divBdr>
        <w:top w:val="none" w:sz="0" w:space="0" w:color="auto"/>
        <w:left w:val="none" w:sz="0" w:space="0" w:color="auto"/>
        <w:bottom w:val="none" w:sz="0" w:space="0" w:color="auto"/>
        <w:right w:val="none" w:sz="0" w:space="0" w:color="auto"/>
      </w:divBdr>
    </w:div>
    <w:div w:id="1170175734">
      <w:bodyDiv w:val="1"/>
      <w:marLeft w:val="0"/>
      <w:marRight w:val="0"/>
      <w:marTop w:val="0"/>
      <w:marBottom w:val="0"/>
      <w:divBdr>
        <w:top w:val="none" w:sz="0" w:space="0" w:color="auto"/>
        <w:left w:val="none" w:sz="0" w:space="0" w:color="auto"/>
        <w:bottom w:val="none" w:sz="0" w:space="0" w:color="auto"/>
        <w:right w:val="none" w:sz="0" w:space="0" w:color="auto"/>
      </w:divBdr>
    </w:div>
    <w:div w:id="1170367355">
      <w:bodyDiv w:val="1"/>
      <w:marLeft w:val="0"/>
      <w:marRight w:val="0"/>
      <w:marTop w:val="0"/>
      <w:marBottom w:val="0"/>
      <w:divBdr>
        <w:top w:val="none" w:sz="0" w:space="0" w:color="auto"/>
        <w:left w:val="none" w:sz="0" w:space="0" w:color="auto"/>
        <w:bottom w:val="none" w:sz="0" w:space="0" w:color="auto"/>
        <w:right w:val="none" w:sz="0" w:space="0" w:color="auto"/>
      </w:divBdr>
    </w:div>
    <w:div w:id="1170439226">
      <w:bodyDiv w:val="1"/>
      <w:marLeft w:val="0"/>
      <w:marRight w:val="0"/>
      <w:marTop w:val="0"/>
      <w:marBottom w:val="0"/>
      <w:divBdr>
        <w:top w:val="none" w:sz="0" w:space="0" w:color="auto"/>
        <w:left w:val="none" w:sz="0" w:space="0" w:color="auto"/>
        <w:bottom w:val="none" w:sz="0" w:space="0" w:color="auto"/>
        <w:right w:val="none" w:sz="0" w:space="0" w:color="auto"/>
      </w:divBdr>
    </w:div>
    <w:div w:id="1170876586">
      <w:bodyDiv w:val="1"/>
      <w:marLeft w:val="0"/>
      <w:marRight w:val="0"/>
      <w:marTop w:val="0"/>
      <w:marBottom w:val="0"/>
      <w:divBdr>
        <w:top w:val="none" w:sz="0" w:space="0" w:color="auto"/>
        <w:left w:val="none" w:sz="0" w:space="0" w:color="auto"/>
        <w:bottom w:val="none" w:sz="0" w:space="0" w:color="auto"/>
        <w:right w:val="none" w:sz="0" w:space="0" w:color="auto"/>
      </w:divBdr>
    </w:div>
    <w:div w:id="1172139467">
      <w:bodyDiv w:val="1"/>
      <w:marLeft w:val="0"/>
      <w:marRight w:val="0"/>
      <w:marTop w:val="0"/>
      <w:marBottom w:val="0"/>
      <w:divBdr>
        <w:top w:val="none" w:sz="0" w:space="0" w:color="auto"/>
        <w:left w:val="none" w:sz="0" w:space="0" w:color="auto"/>
        <w:bottom w:val="none" w:sz="0" w:space="0" w:color="auto"/>
        <w:right w:val="none" w:sz="0" w:space="0" w:color="auto"/>
      </w:divBdr>
    </w:div>
    <w:div w:id="1172451168">
      <w:bodyDiv w:val="1"/>
      <w:marLeft w:val="0"/>
      <w:marRight w:val="0"/>
      <w:marTop w:val="0"/>
      <w:marBottom w:val="0"/>
      <w:divBdr>
        <w:top w:val="none" w:sz="0" w:space="0" w:color="auto"/>
        <w:left w:val="none" w:sz="0" w:space="0" w:color="auto"/>
        <w:bottom w:val="none" w:sz="0" w:space="0" w:color="auto"/>
        <w:right w:val="none" w:sz="0" w:space="0" w:color="auto"/>
      </w:divBdr>
    </w:div>
    <w:div w:id="1172988741">
      <w:bodyDiv w:val="1"/>
      <w:marLeft w:val="0"/>
      <w:marRight w:val="0"/>
      <w:marTop w:val="0"/>
      <w:marBottom w:val="0"/>
      <w:divBdr>
        <w:top w:val="none" w:sz="0" w:space="0" w:color="auto"/>
        <w:left w:val="none" w:sz="0" w:space="0" w:color="auto"/>
        <w:bottom w:val="none" w:sz="0" w:space="0" w:color="auto"/>
        <w:right w:val="none" w:sz="0" w:space="0" w:color="auto"/>
      </w:divBdr>
    </w:div>
    <w:div w:id="1173565174">
      <w:bodyDiv w:val="1"/>
      <w:marLeft w:val="0"/>
      <w:marRight w:val="0"/>
      <w:marTop w:val="0"/>
      <w:marBottom w:val="0"/>
      <w:divBdr>
        <w:top w:val="none" w:sz="0" w:space="0" w:color="auto"/>
        <w:left w:val="none" w:sz="0" w:space="0" w:color="auto"/>
        <w:bottom w:val="none" w:sz="0" w:space="0" w:color="auto"/>
        <w:right w:val="none" w:sz="0" w:space="0" w:color="auto"/>
      </w:divBdr>
    </w:div>
    <w:div w:id="1173833065">
      <w:bodyDiv w:val="1"/>
      <w:marLeft w:val="0"/>
      <w:marRight w:val="0"/>
      <w:marTop w:val="0"/>
      <w:marBottom w:val="0"/>
      <w:divBdr>
        <w:top w:val="none" w:sz="0" w:space="0" w:color="auto"/>
        <w:left w:val="none" w:sz="0" w:space="0" w:color="auto"/>
        <w:bottom w:val="none" w:sz="0" w:space="0" w:color="auto"/>
        <w:right w:val="none" w:sz="0" w:space="0" w:color="auto"/>
      </w:divBdr>
    </w:div>
    <w:div w:id="1173958460">
      <w:bodyDiv w:val="1"/>
      <w:marLeft w:val="0"/>
      <w:marRight w:val="0"/>
      <w:marTop w:val="0"/>
      <w:marBottom w:val="0"/>
      <w:divBdr>
        <w:top w:val="none" w:sz="0" w:space="0" w:color="auto"/>
        <w:left w:val="none" w:sz="0" w:space="0" w:color="auto"/>
        <w:bottom w:val="none" w:sz="0" w:space="0" w:color="auto"/>
        <w:right w:val="none" w:sz="0" w:space="0" w:color="auto"/>
      </w:divBdr>
    </w:div>
    <w:div w:id="1174689913">
      <w:bodyDiv w:val="1"/>
      <w:marLeft w:val="0"/>
      <w:marRight w:val="0"/>
      <w:marTop w:val="0"/>
      <w:marBottom w:val="0"/>
      <w:divBdr>
        <w:top w:val="none" w:sz="0" w:space="0" w:color="auto"/>
        <w:left w:val="none" w:sz="0" w:space="0" w:color="auto"/>
        <w:bottom w:val="none" w:sz="0" w:space="0" w:color="auto"/>
        <w:right w:val="none" w:sz="0" w:space="0" w:color="auto"/>
      </w:divBdr>
    </w:div>
    <w:div w:id="1175804497">
      <w:bodyDiv w:val="1"/>
      <w:marLeft w:val="0"/>
      <w:marRight w:val="0"/>
      <w:marTop w:val="0"/>
      <w:marBottom w:val="0"/>
      <w:divBdr>
        <w:top w:val="none" w:sz="0" w:space="0" w:color="auto"/>
        <w:left w:val="none" w:sz="0" w:space="0" w:color="auto"/>
        <w:bottom w:val="none" w:sz="0" w:space="0" w:color="auto"/>
        <w:right w:val="none" w:sz="0" w:space="0" w:color="auto"/>
      </w:divBdr>
    </w:div>
    <w:div w:id="1178500744">
      <w:bodyDiv w:val="1"/>
      <w:marLeft w:val="0"/>
      <w:marRight w:val="0"/>
      <w:marTop w:val="0"/>
      <w:marBottom w:val="0"/>
      <w:divBdr>
        <w:top w:val="none" w:sz="0" w:space="0" w:color="auto"/>
        <w:left w:val="none" w:sz="0" w:space="0" w:color="auto"/>
        <w:bottom w:val="none" w:sz="0" w:space="0" w:color="auto"/>
        <w:right w:val="none" w:sz="0" w:space="0" w:color="auto"/>
      </w:divBdr>
    </w:div>
    <w:div w:id="1178731979">
      <w:bodyDiv w:val="1"/>
      <w:marLeft w:val="0"/>
      <w:marRight w:val="0"/>
      <w:marTop w:val="0"/>
      <w:marBottom w:val="0"/>
      <w:divBdr>
        <w:top w:val="none" w:sz="0" w:space="0" w:color="auto"/>
        <w:left w:val="none" w:sz="0" w:space="0" w:color="auto"/>
        <w:bottom w:val="none" w:sz="0" w:space="0" w:color="auto"/>
        <w:right w:val="none" w:sz="0" w:space="0" w:color="auto"/>
      </w:divBdr>
    </w:div>
    <w:div w:id="1179151378">
      <w:bodyDiv w:val="1"/>
      <w:marLeft w:val="0"/>
      <w:marRight w:val="0"/>
      <w:marTop w:val="0"/>
      <w:marBottom w:val="0"/>
      <w:divBdr>
        <w:top w:val="none" w:sz="0" w:space="0" w:color="auto"/>
        <w:left w:val="none" w:sz="0" w:space="0" w:color="auto"/>
        <w:bottom w:val="none" w:sz="0" w:space="0" w:color="auto"/>
        <w:right w:val="none" w:sz="0" w:space="0" w:color="auto"/>
      </w:divBdr>
    </w:div>
    <w:div w:id="1179734078">
      <w:bodyDiv w:val="1"/>
      <w:marLeft w:val="0"/>
      <w:marRight w:val="0"/>
      <w:marTop w:val="0"/>
      <w:marBottom w:val="0"/>
      <w:divBdr>
        <w:top w:val="none" w:sz="0" w:space="0" w:color="auto"/>
        <w:left w:val="none" w:sz="0" w:space="0" w:color="auto"/>
        <w:bottom w:val="none" w:sz="0" w:space="0" w:color="auto"/>
        <w:right w:val="none" w:sz="0" w:space="0" w:color="auto"/>
      </w:divBdr>
    </w:div>
    <w:div w:id="1179855726">
      <w:bodyDiv w:val="1"/>
      <w:marLeft w:val="0"/>
      <w:marRight w:val="0"/>
      <w:marTop w:val="0"/>
      <w:marBottom w:val="0"/>
      <w:divBdr>
        <w:top w:val="none" w:sz="0" w:space="0" w:color="auto"/>
        <w:left w:val="none" w:sz="0" w:space="0" w:color="auto"/>
        <w:bottom w:val="none" w:sz="0" w:space="0" w:color="auto"/>
        <w:right w:val="none" w:sz="0" w:space="0" w:color="auto"/>
      </w:divBdr>
    </w:div>
    <w:div w:id="1182234816">
      <w:bodyDiv w:val="1"/>
      <w:marLeft w:val="0"/>
      <w:marRight w:val="0"/>
      <w:marTop w:val="0"/>
      <w:marBottom w:val="0"/>
      <w:divBdr>
        <w:top w:val="none" w:sz="0" w:space="0" w:color="auto"/>
        <w:left w:val="none" w:sz="0" w:space="0" w:color="auto"/>
        <w:bottom w:val="none" w:sz="0" w:space="0" w:color="auto"/>
        <w:right w:val="none" w:sz="0" w:space="0" w:color="auto"/>
      </w:divBdr>
    </w:div>
    <w:div w:id="1183282803">
      <w:bodyDiv w:val="1"/>
      <w:marLeft w:val="0"/>
      <w:marRight w:val="0"/>
      <w:marTop w:val="0"/>
      <w:marBottom w:val="0"/>
      <w:divBdr>
        <w:top w:val="none" w:sz="0" w:space="0" w:color="auto"/>
        <w:left w:val="none" w:sz="0" w:space="0" w:color="auto"/>
        <w:bottom w:val="none" w:sz="0" w:space="0" w:color="auto"/>
        <w:right w:val="none" w:sz="0" w:space="0" w:color="auto"/>
      </w:divBdr>
    </w:div>
    <w:div w:id="1183671670">
      <w:bodyDiv w:val="1"/>
      <w:marLeft w:val="0"/>
      <w:marRight w:val="0"/>
      <w:marTop w:val="0"/>
      <w:marBottom w:val="0"/>
      <w:divBdr>
        <w:top w:val="none" w:sz="0" w:space="0" w:color="auto"/>
        <w:left w:val="none" w:sz="0" w:space="0" w:color="auto"/>
        <w:bottom w:val="none" w:sz="0" w:space="0" w:color="auto"/>
        <w:right w:val="none" w:sz="0" w:space="0" w:color="auto"/>
      </w:divBdr>
    </w:div>
    <w:div w:id="1184250251">
      <w:bodyDiv w:val="1"/>
      <w:marLeft w:val="0"/>
      <w:marRight w:val="0"/>
      <w:marTop w:val="0"/>
      <w:marBottom w:val="0"/>
      <w:divBdr>
        <w:top w:val="none" w:sz="0" w:space="0" w:color="auto"/>
        <w:left w:val="none" w:sz="0" w:space="0" w:color="auto"/>
        <w:bottom w:val="none" w:sz="0" w:space="0" w:color="auto"/>
        <w:right w:val="none" w:sz="0" w:space="0" w:color="auto"/>
      </w:divBdr>
    </w:div>
    <w:div w:id="1184367795">
      <w:bodyDiv w:val="1"/>
      <w:marLeft w:val="0"/>
      <w:marRight w:val="0"/>
      <w:marTop w:val="0"/>
      <w:marBottom w:val="0"/>
      <w:divBdr>
        <w:top w:val="none" w:sz="0" w:space="0" w:color="auto"/>
        <w:left w:val="none" w:sz="0" w:space="0" w:color="auto"/>
        <w:bottom w:val="none" w:sz="0" w:space="0" w:color="auto"/>
        <w:right w:val="none" w:sz="0" w:space="0" w:color="auto"/>
      </w:divBdr>
    </w:div>
    <w:div w:id="1184435456">
      <w:bodyDiv w:val="1"/>
      <w:marLeft w:val="0"/>
      <w:marRight w:val="0"/>
      <w:marTop w:val="0"/>
      <w:marBottom w:val="0"/>
      <w:divBdr>
        <w:top w:val="none" w:sz="0" w:space="0" w:color="auto"/>
        <w:left w:val="none" w:sz="0" w:space="0" w:color="auto"/>
        <w:bottom w:val="none" w:sz="0" w:space="0" w:color="auto"/>
        <w:right w:val="none" w:sz="0" w:space="0" w:color="auto"/>
      </w:divBdr>
    </w:div>
    <w:div w:id="1184905773">
      <w:bodyDiv w:val="1"/>
      <w:marLeft w:val="0"/>
      <w:marRight w:val="0"/>
      <w:marTop w:val="0"/>
      <w:marBottom w:val="0"/>
      <w:divBdr>
        <w:top w:val="none" w:sz="0" w:space="0" w:color="auto"/>
        <w:left w:val="none" w:sz="0" w:space="0" w:color="auto"/>
        <w:bottom w:val="none" w:sz="0" w:space="0" w:color="auto"/>
        <w:right w:val="none" w:sz="0" w:space="0" w:color="auto"/>
      </w:divBdr>
    </w:div>
    <w:div w:id="1185437049">
      <w:bodyDiv w:val="1"/>
      <w:marLeft w:val="0"/>
      <w:marRight w:val="0"/>
      <w:marTop w:val="0"/>
      <w:marBottom w:val="0"/>
      <w:divBdr>
        <w:top w:val="none" w:sz="0" w:space="0" w:color="auto"/>
        <w:left w:val="none" w:sz="0" w:space="0" w:color="auto"/>
        <w:bottom w:val="none" w:sz="0" w:space="0" w:color="auto"/>
        <w:right w:val="none" w:sz="0" w:space="0" w:color="auto"/>
      </w:divBdr>
    </w:div>
    <w:div w:id="1186021961">
      <w:bodyDiv w:val="1"/>
      <w:marLeft w:val="0"/>
      <w:marRight w:val="0"/>
      <w:marTop w:val="0"/>
      <w:marBottom w:val="0"/>
      <w:divBdr>
        <w:top w:val="none" w:sz="0" w:space="0" w:color="auto"/>
        <w:left w:val="none" w:sz="0" w:space="0" w:color="auto"/>
        <w:bottom w:val="none" w:sz="0" w:space="0" w:color="auto"/>
        <w:right w:val="none" w:sz="0" w:space="0" w:color="auto"/>
      </w:divBdr>
    </w:div>
    <w:div w:id="1186942027">
      <w:bodyDiv w:val="1"/>
      <w:marLeft w:val="0"/>
      <w:marRight w:val="0"/>
      <w:marTop w:val="0"/>
      <w:marBottom w:val="0"/>
      <w:divBdr>
        <w:top w:val="none" w:sz="0" w:space="0" w:color="auto"/>
        <w:left w:val="none" w:sz="0" w:space="0" w:color="auto"/>
        <w:bottom w:val="none" w:sz="0" w:space="0" w:color="auto"/>
        <w:right w:val="none" w:sz="0" w:space="0" w:color="auto"/>
      </w:divBdr>
    </w:div>
    <w:div w:id="1187325015">
      <w:bodyDiv w:val="1"/>
      <w:marLeft w:val="0"/>
      <w:marRight w:val="0"/>
      <w:marTop w:val="0"/>
      <w:marBottom w:val="0"/>
      <w:divBdr>
        <w:top w:val="none" w:sz="0" w:space="0" w:color="auto"/>
        <w:left w:val="none" w:sz="0" w:space="0" w:color="auto"/>
        <w:bottom w:val="none" w:sz="0" w:space="0" w:color="auto"/>
        <w:right w:val="none" w:sz="0" w:space="0" w:color="auto"/>
      </w:divBdr>
    </w:div>
    <w:div w:id="1187477077">
      <w:bodyDiv w:val="1"/>
      <w:marLeft w:val="0"/>
      <w:marRight w:val="0"/>
      <w:marTop w:val="0"/>
      <w:marBottom w:val="0"/>
      <w:divBdr>
        <w:top w:val="none" w:sz="0" w:space="0" w:color="auto"/>
        <w:left w:val="none" w:sz="0" w:space="0" w:color="auto"/>
        <w:bottom w:val="none" w:sz="0" w:space="0" w:color="auto"/>
        <w:right w:val="none" w:sz="0" w:space="0" w:color="auto"/>
      </w:divBdr>
    </w:div>
    <w:div w:id="1188055986">
      <w:bodyDiv w:val="1"/>
      <w:marLeft w:val="0"/>
      <w:marRight w:val="0"/>
      <w:marTop w:val="0"/>
      <w:marBottom w:val="0"/>
      <w:divBdr>
        <w:top w:val="none" w:sz="0" w:space="0" w:color="auto"/>
        <w:left w:val="none" w:sz="0" w:space="0" w:color="auto"/>
        <w:bottom w:val="none" w:sz="0" w:space="0" w:color="auto"/>
        <w:right w:val="none" w:sz="0" w:space="0" w:color="auto"/>
      </w:divBdr>
    </w:div>
    <w:div w:id="1189290980">
      <w:bodyDiv w:val="1"/>
      <w:marLeft w:val="0"/>
      <w:marRight w:val="0"/>
      <w:marTop w:val="0"/>
      <w:marBottom w:val="0"/>
      <w:divBdr>
        <w:top w:val="none" w:sz="0" w:space="0" w:color="auto"/>
        <w:left w:val="none" w:sz="0" w:space="0" w:color="auto"/>
        <w:bottom w:val="none" w:sz="0" w:space="0" w:color="auto"/>
        <w:right w:val="none" w:sz="0" w:space="0" w:color="auto"/>
      </w:divBdr>
    </w:div>
    <w:div w:id="1189564476">
      <w:bodyDiv w:val="1"/>
      <w:marLeft w:val="0"/>
      <w:marRight w:val="0"/>
      <w:marTop w:val="0"/>
      <w:marBottom w:val="0"/>
      <w:divBdr>
        <w:top w:val="none" w:sz="0" w:space="0" w:color="auto"/>
        <w:left w:val="none" w:sz="0" w:space="0" w:color="auto"/>
        <w:bottom w:val="none" w:sz="0" w:space="0" w:color="auto"/>
        <w:right w:val="none" w:sz="0" w:space="0" w:color="auto"/>
      </w:divBdr>
    </w:div>
    <w:div w:id="1191188366">
      <w:bodyDiv w:val="1"/>
      <w:marLeft w:val="0"/>
      <w:marRight w:val="0"/>
      <w:marTop w:val="0"/>
      <w:marBottom w:val="0"/>
      <w:divBdr>
        <w:top w:val="none" w:sz="0" w:space="0" w:color="auto"/>
        <w:left w:val="none" w:sz="0" w:space="0" w:color="auto"/>
        <w:bottom w:val="none" w:sz="0" w:space="0" w:color="auto"/>
        <w:right w:val="none" w:sz="0" w:space="0" w:color="auto"/>
      </w:divBdr>
    </w:div>
    <w:div w:id="1191260118">
      <w:bodyDiv w:val="1"/>
      <w:marLeft w:val="0"/>
      <w:marRight w:val="0"/>
      <w:marTop w:val="0"/>
      <w:marBottom w:val="0"/>
      <w:divBdr>
        <w:top w:val="none" w:sz="0" w:space="0" w:color="auto"/>
        <w:left w:val="none" w:sz="0" w:space="0" w:color="auto"/>
        <w:bottom w:val="none" w:sz="0" w:space="0" w:color="auto"/>
        <w:right w:val="none" w:sz="0" w:space="0" w:color="auto"/>
      </w:divBdr>
    </w:div>
    <w:div w:id="1192457330">
      <w:bodyDiv w:val="1"/>
      <w:marLeft w:val="0"/>
      <w:marRight w:val="0"/>
      <w:marTop w:val="0"/>
      <w:marBottom w:val="0"/>
      <w:divBdr>
        <w:top w:val="none" w:sz="0" w:space="0" w:color="auto"/>
        <w:left w:val="none" w:sz="0" w:space="0" w:color="auto"/>
        <w:bottom w:val="none" w:sz="0" w:space="0" w:color="auto"/>
        <w:right w:val="none" w:sz="0" w:space="0" w:color="auto"/>
      </w:divBdr>
    </w:div>
    <w:div w:id="1193155493">
      <w:bodyDiv w:val="1"/>
      <w:marLeft w:val="0"/>
      <w:marRight w:val="0"/>
      <w:marTop w:val="0"/>
      <w:marBottom w:val="0"/>
      <w:divBdr>
        <w:top w:val="none" w:sz="0" w:space="0" w:color="auto"/>
        <w:left w:val="none" w:sz="0" w:space="0" w:color="auto"/>
        <w:bottom w:val="none" w:sz="0" w:space="0" w:color="auto"/>
        <w:right w:val="none" w:sz="0" w:space="0" w:color="auto"/>
      </w:divBdr>
    </w:div>
    <w:div w:id="1193495584">
      <w:bodyDiv w:val="1"/>
      <w:marLeft w:val="0"/>
      <w:marRight w:val="0"/>
      <w:marTop w:val="0"/>
      <w:marBottom w:val="0"/>
      <w:divBdr>
        <w:top w:val="none" w:sz="0" w:space="0" w:color="auto"/>
        <w:left w:val="none" w:sz="0" w:space="0" w:color="auto"/>
        <w:bottom w:val="none" w:sz="0" w:space="0" w:color="auto"/>
        <w:right w:val="none" w:sz="0" w:space="0" w:color="auto"/>
      </w:divBdr>
    </w:div>
    <w:div w:id="1195264120">
      <w:bodyDiv w:val="1"/>
      <w:marLeft w:val="0"/>
      <w:marRight w:val="0"/>
      <w:marTop w:val="0"/>
      <w:marBottom w:val="0"/>
      <w:divBdr>
        <w:top w:val="none" w:sz="0" w:space="0" w:color="auto"/>
        <w:left w:val="none" w:sz="0" w:space="0" w:color="auto"/>
        <w:bottom w:val="none" w:sz="0" w:space="0" w:color="auto"/>
        <w:right w:val="none" w:sz="0" w:space="0" w:color="auto"/>
      </w:divBdr>
    </w:div>
    <w:div w:id="1195461664">
      <w:bodyDiv w:val="1"/>
      <w:marLeft w:val="0"/>
      <w:marRight w:val="0"/>
      <w:marTop w:val="0"/>
      <w:marBottom w:val="0"/>
      <w:divBdr>
        <w:top w:val="none" w:sz="0" w:space="0" w:color="auto"/>
        <w:left w:val="none" w:sz="0" w:space="0" w:color="auto"/>
        <w:bottom w:val="none" w:sz="0" w:space="0" w:color="auto"/>
        <w:right w:val="none" w:sz="0" w:space="0" w:color="auto"/>
      </w:divBdr>
    </w:div>
    <w:div w:id="1195734409">
      <w:bodyDiv w:val="1"/>
      <w:marLeft w:val="0"/>
      <w:marRight w:val="0"/>
      <w:marTop w:val="0"/>
      <w:marBottom w:val="0"/>
      <w:divBdr>
        <w:top w:val="none" w:sz="0" w:space="0" w:color="auto"/>
        <w:left w:val="none" w:sz="0" w:space="0" w:color="auto"/>
        <w:bottom w:val="none" w:sz="0" w:space="0" w:color="auto"/>
        <w:right w:val="none" w:sz="0" w:space="0" w:color="auto"/>
      </w:divBdr>
    </w:div>
    <w:div w:id="1196623059">
      <w:bodyDiv w:val="1"/>
      <w:marLeft w:val="0"/>
      <w:marRight w:val="0"/>
      <w:marTop w:val="0"/>
      <w:marBottom w:val="0"/>
      <w:divBdr>
        <w:top w:val="none" w:sz="0" w:space="0" w:color="auto"/>
        <w:left w:val="none" w:sz="0" w:space="0" w:color="auto"/>
        <w:bottom w:val="none" w:sz="0" w:space="0" w:color="auto"/>
        <w:right w:val="none" w:sz="0" w:space="0" w:color="auto"/>
      </w:divBdr>
    </w:div>
    <w:div w:id="1196850692">
      <w:bodyDiv w:val="1"/>
      <w:marLeft w:val="0"/>
      <w:marRight w:val="0"/>
      <w:marTop w:val="0"/>
      <w:marBottom w:val="0"/>
      <w:divBdr>
        <w:top w:val="none" w:sz="0" w:space="0" w:color="auto"/>
        <w:left w:val="none" w:sz="0" w:space="0" w:color="auto"/>
        <w:bottom w:val="none" w:sz="0" w:space="0" w:color="auto"/>
        <w:right w:val="none" w:sz="0" w:space="0" w:color="auto"/>
      </w:divBdr>
    </w:div>
    <w:div w:id="1197695503">
      <w:bodyDiv w:val="1"/>
      <w:marLeft w:val="0"/>
      <w:marRight w:val="0"/>
      <w:marTop w:val="0"/>
      <w:marBottom w:val="0"/>
      <w:divBdr>
        <w:top w:val="none" w:sz="0" w:space="0" w:color="auto"/>
        <w:left w:val="none" w:sz="0" w:space="0" w:color="auto"/>
        <w:bottom w:val="none" w:sz="0" w:space="0" w:color="auto"/>
        <w:right w:val="none" w:sz="0" w:space="0" w:color="auto"/>
      </w:divBdr>
    </w:div>
    <w:div w:id="1197810155">
      <w:bodyDiv w:val="1"/>
      <w:marLeft w:val="0"/>
      <w:marRight w:val="0"/>
      <w:marTop w:val="0"/>
      <w:marBottom w:val="0"/>
      <w:divBdr>
        <w:top w:val="none" w:sz="0" w:space="0" w:color="auto"/>
        <w:left w:val="none" w:sz="0" w:space="0" w:color="auto"/>
        <w:bottom w:val="none" w:sz="0" w:space="0" w:color="auto"/>
        <w:right w:val="none" w:sz="0" w:space="0" w:color="auto"/>
      </w:divBdr>
    </w:div>
    <w:div w:id="1199273966">
      <w:bodyDiv w:val="1"/>
      <w:marLeft w:val="0"/>
      <w:marRight w:val="0"/>
      <w:marTop w:val="0"/>
      <w:marBottom w:val="0"/>
      <w:divBdr>
        <w:top w:val="none" w:sz="0" w:space="0" w:color="auto"/>
        <w:left w:val="none" w:sz="0" w:space="0" w:color="auto"/>
        <w:bottom w:val="none" w:sz="0" w:space="0" w:color="auto"/>
        <w:right w:val="none" w:sz="0" w:space="0" w:color="auto"/>
      </w:divBdr>
    </w:div>
    <w:div w:id="1199275182">
      <w:bodyDiv w:val="1"/>
      <w:marLeft w:val="0"/>
      <w:marRight w:val="0"/>
      <w:marTop w:val="0"/>
      <w:marBottom w:val="0"/>
      <w:divBdr>
        <w:top w:val="none" w:sz="0" w:space="0" w:color="auto"/>
        <w:left w:val="none" w:sz="0" w:space="0" w:color="auto"/>
        <w:bottom w:val="none" w:sz="0" w:space="0" w:color="auto"/>
        <w:right w:val="none" w:sz="0" w:space="0" w:color="auto"/>
      </w:divBdr>
    </w:div>
    <w:div w:id="1200515230">
      <w:bodyDiv w:val="1"/>
      <w:marLeft w:val="0"/>
      <w:marRight w:val="0"/>
      <w:marTop w:val="0"/>
      <w:marBottom w:val="0"/>
      <w:divBdr>
        <w:top w:val="none" w:sz="0" w:space="0" w:color="auto"/>
        <w:left w:val="none" w:sz="0" w:space="0" w:color="auto"/>
        <w:bottom w:val="none" w:sz="0" w:space="0" w:color="auto"/>
        <w:right w:val="none" w:sz="0" w:space="0" w:color="auto"/>
      </w:divBdr>
    </w:div>
    <w:div w:id="1200778127">
      <w:bodyDiv w:val="1"/>
      <w:marLeft w:val="0"/>
      <w:marRight w:val="0"/>
      <w:marTop w:val="0"/>
      <w:marBottom w:val="0"/>
      <w:divBdr>
        <w:top w:val="none" w:sz="0" w:space="0" w:color="auto"/>
        <w:left w:val="none" w:sz="0" w:space="0" w:color="auto"/>
        <w:bottom w:val="none" w:sz="0" w:space="0" w:color="auto"/>
        <w:right w:val="none" w:sz="0" w:space="0" w:color="auto"/>
      </w:divBdr>
      <w:divsChild>
        <w:div w:id="979844510">
          <w:marLeft w:val="994"/>
          <w:marRight w:val="0"/>
          <w:marTop w:val="0"/>
          <w:marBottom w:val="60"/>
          <w:divBdr>
            <w:top w:val="none" w:sz="0" w:space="0" w:color="auto"/>
            <w:left w:val="none" w:sz="0" w:space="0" w:color="auto"/>
            <w:bottom w:val="none" w:sz="0" w:space="0" w:color="auto"/>
            <w:right w:val="none" w:sz="0" w:space="0" w:color="auto"/>
          </w:divBdr>
        </w:div>
        <w:div w:id="1065185316">
          <w:marLeft w:val="994"/>
          <w:marRight w:val="0"/>
          <w:marTop w:val="0"/>
          <w:marBottom w:val="60"/>
          <w:divBdr>
            <w:top w:val="none" w:sz="0" w:space="0" w:color="auto"/>
            <w:left w:val="none" w:sz="0" w:space="0" w:color="auto"/>
            <w:bottom w:val="none" w:sz="0" w:space="0" w:color="auto"/>
            <w:right w:val="none" w:sz="0" w:space="0" w:color="auto"/>
          </w:divBdr>
        </w:div>
      </w:divsChild>
    </w:div>
    <w:div w:id="1202203590">
      <w:bodyDiv w:val="1"/>
      <w:marLeft w:val="0"/>
      <w:marRight w:val="0"/>
      <w:marTop w:val="0"/>
      <w:marBottom w:val="0"/>
      <w:divBdr>
        <w:top w:val="none" w:sz="0" w:space="0" w:color="auto"/>
        <w:left w:val="none" w:sz="0" w:space="0" w:color="auto"/>
        <w:bottom w:val="none" w:sz="0" w:space="0" w:color="auto"/>
        <w:right w:val="none" w:sz="0" w:space="0" w:color="auto"/>
      </w:divBdr>
    </w:div>
    <w:div w:id="1202672952">
      <w:bodyDiv w:val="1"/>
      <w:marLeft w:val="0"/>
      <w:marRight w:val="0"/>
      <w:marTop w:val="0"/>
      <w:marBottom w:val="0"/>
      <w:divBdr>
        <w:top w:val="none" w:sz="0" w:space="0" w:color="auto"/>
        <w:left w:val="none" w:sz="0" w:space="0" w:color="auto"/>
        <w:bottom w:val="none" w:sz="0" w:space="0" w:color="auto"/>
        <w:right w:val="none" w:sz="0" w:space="0" w:color="auto"/>
      </w:divBdr>
    </w:div>
    <w:div w:id="1202787310">
      <w:bodyDiv w:val="1"/>
      <w:marLeft w:val="0"/>
      <w:marRight w:val="0"/>
      <w:marTop w:val="0"/>
      <w:marBottom w:val="0"/>
      <w:divBdr>
        <w:top w:val="none" w:sz="0" w:space="0" w:color="auto"/>
        <w:left w:val="none" w:sz="0" w:space="0" w:color="auto"/>
        <w:bottom w:val="none" w:sz="0" w:space="0" w:color="auto"/>
        <w:right w:val="none" w:sz="0" w:space="0" w:color="auto"/>
      </w:divBdr>
    </w:div>
    <w:div w:id="1203446145">
      <w:bodyDiv w:val="1"/>
      <w:marLeft w:val="0"/>
      <w:marRight w:val="0"/>
      <w:marTop w:val="0"/>
      <w:marBottom w:val="0"/>
      <w:divBdr>
        <w:top w:val="none" w:sz="0" w:space="0" w:color="auto"/>
        <w:left w:val="none" w:sz="0" w:space="0" w:color="auto"/>
        <w:bottom w:val="none" w:sz="0" w:space="0" w:color="auto"/>
        <w:right w:val="none" w:sz="0" w:space="0" w:color="auto"/>
      </w:divBdr>
    </w:div>
    <w:div w:id="1203595102">
      <w:bodyDiv w:val="1"/>
      <w:marLeft w:val="0"/>
      <w:marRight w:val="0"/>
      <w:marTop w:val="0"/>
      <w:marBottom w:val="0"/>
      <w:divBdr>
        <w:top w:val="none" w:sz="0" w:space="0" w:color="auto"/>
        <w:left w:val="none" w:sz="0" w:space="0" w:color="auto"/>
        <w:bottom w:val="none" w:sz="0" w:space="0" w:color="auto"/>
        <w:right w:val="none" w:sz="0" w:space="0" w:color="auto"/>
      </w:divBdr>
    </w:div>
    <w:div w:id="1203789553">
      <w:bodyDiv w:val="1"/>
      <w:marLeft w:val="0"/>
      <w:marRight w:val="0"/>
      <w:marTop w:val="0"/>
      <w:marBottom w:val="0"/>
      <w:divBdr>
        <w:top w:val="none" w:sz="0" w:space="0" w:color="auto"/>
        <w:left w:val="none" w:sz="0" w:space="0" w:color="auto"/>
        <w:bottom w:val="none" w:sz="0" w:space="0" w:color="auto"/>
        <w:right w:val="none" w:sz="0" w:space="0" w:color="auto"/>
      </w:divBdr>
    </w:div>
    <w:div w:id="1204320530">
      <w:bodyDiv w:val="1"/>
      <w:marLeft w:val="0"/>
      <w:marRight w:val="0"/>
      <w:marTop w:val="0"/>
      <w:marBottom w:val="0"/>
      <w:divBdr>
        <w:top w:val="none" w:sz="0" w:space="0" w:color="auto"/>
        <w:left w:val="none" w:sz="0" w:space="0" w:color="auto"/>
        <w:bottom w:val="none" w:sz="0" w:space="0" w:color="auto"/>
        <w:right w:val="none" w:sz="0" w:space="0" w:color="auto"/>
      </w:divBdr>
    </w:div>
    <w:div w:id="1204440350">
      <w:bodyDiv w:val="1"/>
      <w:marLeft w:val="0"/>
      <w:marRight w:val="0"/>
      <w:marTop w:val="0"/>
      <w:marBottom w:val="0"/>
      <w:divBdr>
        <w:top w:val="none" w:sz="0" w:space="0" w:color="auto"/>
        <w:left w:val="none" w:sz="0" w:space="0" w:color="auto"/>
        <w:bottom w:val="none" w:sz="0" w:space="0" w:color="auto"/>
        <w:right w:val="none" w:sz="0" w:space="0" w:color="auto"/>
      </w:divBdr>
    </w:div>
    <w:div w:id="1204710716">
      <w:bodyDiv w:val="1"/>
      <w:marLeft w:val="0"/>
      <w:marRight w:val="0"/>
      <w:marTop w:val="0"/>
      <w:marBottom w:val="0"/>
      <w:divBdr>
        <w:top w:val="none" w:sz="0" w:space="0" w:color="auto"/>
        <w:left w:val="none" w:sz="0" w:space="0" w:color="auto"/>
        <w:bottom w:val="none" w:sz="0" w:space="0" w:color="auto"/>
        <w:right w:val="none" w:sz="0" w:space="0" w:color="auto"/>
      </w:divBdr>
    </w:div>
    <w:div w:id="1205017794">
      <w:bodyDiv w:val="1"/>
      <w:marLeft w:val="0"/>
      <w:marRight w:val="0"/>
      <w:marTop w:val="0"/>
      <w:marBottom w:val="0"/>
      <w:divBdr>
        <w:top w:val="none" w:sz="0" w:space="0" w:color="auto"/>
        <w:left w:val="none" w:sz="0" w:space="0" w:color="auto"/>
        <w:bottom w:val="none" w:sz="0" w:space="0" w:color="auto"/>
        <w:right w:val="none" w:sz="0" w:space="0" w:color="auto"/>
      </w:divBdr>
    </w:div>
    <w:div w:id="1206063197">
      <w:bodyDiv w:val="1"/>
      <w:marLeft w:val="0"/>
      <w:marRight w:val="0"/>
      <w:marTop w:val="0"/>
      <w:marBottom w:val="0"/>
      <w:divBdr>
        <w:top w:val="none" w:sz="0" w:space="0" w:color="auto"/>
        <w:left w:val="none" w:sz="0" w:space="0" w:color="auto"/>
        <w:bottom w:val="none" w:sz="0" w:space="0" w:color="auto"/>
        <w:right w:val="none" w:sz="0" w:space="0" w:color="auto"/>
      </w:divBdr>
    </w:div>
    <w:div w:id="1208029996">
      <w:bodyDiv w:val="1"/>
      <w:marLeft w:val="0"/>
      <w:marRight w:val="0"/>
      <w:marTop w:val="0"/>
      <w:marBottom w:val="0"/>
      <w:divBdr>
        <w:top w:val="none" w:sz="0" w:space="0" w:color="auto"/>
        <w:left w:val="none" w:sz="0" w:space="0" w:color="auto"/>
        <w:bottom w:val="none" w:sz="0" w:space="0" w:color="auto"/>
        <w:right w:val="none" w:sz="0" w:space="0" w:color="auto"/>
      </w:divBdr>
    </w:div>
    <w:div w:id="1208569528">
      <w:bodyDiv w:val="1"/>
      <w:marLeft w:val="0"/>
      <w:marRight w:val="0"/>
      <w:marTop w:val="0"/>
      <w:marBottom w:val="0"/>
      <w:divBdr>
        <w:top w:val="none" w:sz="0" w:space="0" w:color="auto"/>
        <w:left w:val="none" w:sz="0" w:space="0" w:color="auto"/>
        <w:bottom w:val="none" w:sz="0" w:space="0" w:color="auto"/>
        <w:right w:val="none" w:sz="0" w:space="0" w:color="auto"/>
      </w:divBdr>
    </w:div>
    <w:div w:id="1209537650">
      <w:bodyDiv w:val="1"/>
      <w:marLeft w:val="0"/>
      <w:marRight w:val="0"/>
      <w:marTop w:val="0"/>
      <w:marBottom w:val="0"/>
      <w:divBdr>
        <w:top w:val="none" w:sz="0" w:space="0" w:color="auto"/>
        <w:left w:val="none" w:sz="0" w:space="0" w:color="auto"/>
        <w:bottom w:val="none" w:sz="0" w:space="0" w:color="auto"/>
        <w:right w:val="none" w:sz="0" w:space="0" w:color="auto"/>
      </w:divBdr>
    </w:div>
    <w:div w:id="1210647199">
      <w:bodyDiv w:val="1"/>
      <w:marLeft w:val="0"/>
      <w:marRight w:val="0"/>
      <w:marTop w:val="0"/>
      <w:marBottom w:val="0"/>
      <w:divBdr>
        <w:top w:val="none" w:sz="0" w:space="0" w:color="auto"/>
        <w:left w:val="none" w:sz="0" w:space="0" w:color="auto"/>
        <w:bottom w:val="none" w:sz="0" w:space="0" w:color="auto"/>
        <w:right w:val="none" w:sz="0" w:space="0" w:color="auto"/>
      </w:divBdr>
    </w:div>
    <w:div w:id="1211847870">
      <w:bodyDiv w:val="1"/>
      <w:marLeft w:val="0"/>
      <w:marRight w:val="0"/>
      <w:marTop w:val="0"/>
      <w:marBottom w:val="0"/>
      <w:divBdr>
        <w:top w:val="none" w:sz="0" w:space="0" w:color="auto"/>
        <w:left w:val="none" w:sz="0" w:space="0" w:color="auto"/>
        <w:bottom w:val="none" w:sz="0" w:space="0" w:color="auto"/>
        <w:right w:val="none" w:sz="0" w:space="0" w:color="auto"/>
      </w:divBdr>
    </w:div>
    <w:div w:id="1212225377">
      <w:bodyDiv w:val="1"/>
      <w:marLeft w:val="0"/>
      <w:marRight w:val="0"/>
      <w:marTop w:val="0"/>
      <w:marBottom w:val="0"/>
      <w:divBdr>
        <w:top w:val="none" w:sz="0" w:space="0" w:color="auto"/>
        <w:left w:val="none" w:sz="0" w:space="0" w:color="auto"/>
        <w:bottom w:val="none" w:sz="0" w:space="0" w:color="auto"/>
        <w:right w:val="none" w:sz="0" w:space="0" w:color="auto"/>
      </w:divBdr>
    </w:div>
    <w:div w:id="1212766895">
      <w:bodyDiv w:val="1"/>
      <w:marLeft w:val="0"/>
      <w:marRight w:val="0"/>
      <w:marTop w:val="0"/>
      <w:marBottom w:val="0"/>
      <w:divBdr>
        <w:top w:val="none" w:sz="0" w:space="0" w:color="auto"/>
        <w:left w:val="none" w:sz="0" w:space="0" w:color="auto"/>
        <w:bottom w:val="none" w:sz="0" w:space="0" w:color="auto"/>
        <w:right w:val="none" w:sz="0" w:space="0" w:color="auto"/>
      </w:divBdr>
    </w:div>
    <w:div w:id="1213035385">
      <w:bodyDiv w:val="1"/>
      <w:marLeft w:val="0"/>
      <w:marRight w:val="0"/>
      <w:marTop w:val="0"/>
      <w:marBottom w:val="0"/>
      <w:divBdr>
        <w:top w:val="none" w:sz="0" w:space="0" w:color="auto"/>
        <w:left w:val="none" w:sz="0" w:space="0" w:color="auto"/>
        <w:bottom w:val="none" w:sz="0" w:space="0" w:color="auto"/>
        <w:right w:val="none" w:sz="0" w:space="0" w:color="auto"/>
      </w:divBdr>
    </w:div>
    <w:div w:id="1214544146">
      <w:bodyDiv w:val="1"/>
      <w:marLeft w:val="0"/>
      <w:marRight w:val="0"/>
      <w:marTop w:val="0"/>
      <w:marBottom w:val="0"/>
      <w:divBdr>
        <w:top w:val="none" w:sz="0" w:space="0" w:color="auto"/>
        <w:left w:val="none" w:sz="0" w:space="0" w:color="auto"/>
        <w:bottom w:val="none" w:sz="0" w:space="0" w:color="auto"/>
        <w:right w:val="none" w:sz="0" w:space="0" w:color="auto"/>
      </w:divBdr>
    </w:div>
    <w:div w:id="1214586379">
      <w:bodyDiv w:val="1"/>
      <w:marLeft w:val="0"/>
      <w:marRight w:val="0"/>
      <w:marTop w:val="0"/>
      <w:marBottom w:val="0"/>
      <w:divBdr>
        <w:top w:val="none" w:sz="0" w:space="0" w:color="auto"/>
        <w:left w:val="none" w:sz="0" w:space="0" w:color="auto"/>
        <w:bottom w:val="none" w:sz="0" w:space="0" w:color="auto"/>
        <w:right w:val="none" w:sz="0" w:space="0" w:color="auto"/>
      </w:divBdr>
    </w:div>
    <w:div w:id="1214660883">
      <w:bodyDiv w:val="1"/>
      <w:marLeft w:val="0"/>
      <w:marRight w:val="0"/>
      <w:marTop w:val="0"/>
      <w:marBottom w:val="0"/>
      <w:divBdr>
        <w:top w:val="none" w:sz="0" w:space="0" w:color="auto"/>
        <w:left w:val="none" w:sz="0" w:space="0" w:color="auto"/>
        <w:bottom w:val="none" w:sz="0" w:space="0" w:color="auto"/>
        <w:right w:val="none" w:sz="0" w:space="0" w:color="auto"/>
      </w:divBdr>
    </w:div>
    <w:div w:id="1215310310">
      <w:bodyDiv w:val="1"/>
      <w:marLeft w:val="0"/>
      <w:marRight w:val="0"/>
      <w:marTop w:val="0"/>
      <w:marBottom w:val="0"/>
      <w:divBdr>
        <w:top w:val="none" w:sz="0" w:space="0" w:color="auto"/>
        <w:left w:val="none" w:sz="0" w:space="0" w:color="auto"/>
        <w:bottom w:val="none" w:sz="0" w:space="0" w:color="auto"/>
        <w:right w:val="none" w:sz="0" w:space="0" w:color="auto"/>
      </w:divBdr>
    </w:div>
    <w:div w:id="1215316468">
      <w:bodyDiv w:val="1"/>
      <w:marLeft w:val="0"/>
      <w:marRight w:val="0"/>
      <w:marTop w:val="0"/>
      <w:marBottom w:val="0"/>
      <w:divBdr>
        <w:top w:val="none" w:sz="0" w:space="0" w:color="auto"/>
        <w:left w:val="none" w:sz="0" w:space="0" w:color="auto"/>
        <w:bottom w:val="none" w:sz="0" w:space="0" w:color="auto"/>
        <w:right w:val="none" w:sz="0" w:space="0" w:color="auto"/>
      </w:divBdr>
    </w:div>
    <w:div w:id="1216432591">
      <w:bodyDiv w:val="1"/>
      <w:marLeft w:val="0"/>
      <w:marRight w:val="0"/>
      <w:marTop w:val="0"/>
      <w:marBottom w:val="0"/>
      <w:divBdr>
        <w:top w:val="none" w:sz="0" w:space="0" w:color="auto"/>
        <w:left w:val="none" w:sz="0" w:space="0" w:color="auto"/>
        <w:bottom w:val="none" w:sz="0" w:space="0" w:color="auto"/>
        <w:right w:val="none" w:sz="0" w:space="0" w:color="auto"/>
      </w:divBdr>
    </w:div>
    <w:div w:id="1216548166">
      <w:bodyDiv w:val="1"/>
      <w:marLeft w:val="0"/>
      <w:marRight w:val="0"/>
      <w:marTop w:val="0"/>
      <w:marBottom w:val="0"/>
      <w:divBdr>
        <w:top w:val="none" w:sz="0" w:space="0" w:color="auto"/>
        <w:left w:val="none" w:sz="0" w:space="0" w:color="auto"/>
        <w:bottom w:val="none" w:sz="0" w:space="0" w:color="auto"/>
        <w:right w:val="none" w:sz="0" w:space="0" w:color="auto"/>
      </w:divBdr>
    </w:div>
    <w:div w:id="1217082870">
      <w:bodyDiv w:val="1"/>
      <w:marLeft w:val="0"/>
      <w:marRight w:val="0"/>
      <w:marTop w:val="0"/>
      <w:marBottom w:val="0"/>
      <w:divBdr>
        <w:top w:val="none" w:sz="0" w:space="0" w:color="auto"/>
        <w:left w:val="none" w:sz="0" w:space="0" w:color="auto"/>
        <w:bottom w:val="none" w:sz="0" w:space="0" w:color="auto"/>
        <w:right w:val="none" w:sz="0" w:space="0" w:color="auto"/>
      </w:divBdr>
    </w:div>
    <w:div w:id="1217351935">
      <w:bodyDiv w:val="1"/>
      <w:marLeft w:val="0"/>
      <w:marRight w:val="0"/>
      <w:marTop w:val="0"/>
      <w:marBottom w:val="0"/>
      <w:divBdr>
        <w:top w:val="none" w:sz="0" w:space="0" w:color="auto"/>
        <w:left w:val="none" w:sz="0" w:space="0" w:color="auto"/>
        <w:bottom w:val="none" w:sz="0" w:space="0" w:color="auto"/>
        <w:right w:val="none" w:sz="0" w:space="0" w:color="auto"/>
      </w:divBdr>
    </w:div>
    <w:div w:id="1217470339">
      <w:bodyDiv w:val="1"/>
      <w:marLeft w:val="0"/>
      <w:marRight w:val="0"/>
      <w:marTop w:val="0"/>
      <w:marBottom w:val="0"/>
      <w:divBdr>
        <w:top w:val="none" w:sz="0" w:space="0" w:color="auto"/>
        <w:left w:val="none" w:sz="0" w:space="0" w:color="auto"/>
        <w:bottom w:val="none" w:sz="0" w:space="0" w:color="auto"/>
        <w:right w:val="none" w:sz="0" w:space="0" w:color="auto"/>
      </w:divBdr>
    </w:div>
    <w:div w:id="1217548041">
      <w:bodyDiv w:val="1"/>
      <w:marLeft w:val="0"/>
      <w:marRight w:val="0"/>
      <w:marTop w:val="0"/>
      <w:marBottom w:val="0"/>
      <w:divBdr>
        <w:top w:val="none" w:sz="0" w:space="0" w:color="auto"/>
        <w:left w:val="none" w:sz="0" w:space="0" w:color="auto"/>
        <w:bottom w:val="none" w:sz="0" w:space="0" w:color="auto"/>
        <w:right w:val="none" w:sz="0" w:space="0" w:color="auto"/>
      </w:divBdr>
    </w:div>
    <w:div w:id="1218200605">
      <w:bodyDiv w:val="1"/>
      <w:marLeft w:val="0"/>
      <w:marRight w:val="0"/>
      <w:marTop w:val="0"/>
      <w:marBottom w:val="0"/>
      <w:divBdr>
        <w:top w:val="none" w:sz="0" w:space="0" w:color="auto"/>
        <w:left w:val="none" w:sz="0" w:space="0" w:color="auto"/>
        <w:bottom w:val="none" w:sz="0" w:space="0" w:color="auto"/>
        <w:right w:val="none" w:sz="0" w:space="0" w:color="auto"/>
      </w:divBdr>
    </w:div>
    <w:div w:id="1218708926">
      <w:bodyDiv w:val="1"/>
      <w:marLeft w:val="0"/>
      <w:marRight w:val="0"/>
      <w:marTop w:val="0"/>
      <w:marBottom w:val="0"/>
      <w:divBdr>
        <w:top w:val="none" w:sz="0" w:space="0" w:color="auto"/>
        <w:left w:val="none" w:sz="0" w:space="0" w:color="auto"/>
        <w:bottom w:val="none" w:sz="0" w:space="0" w:color="auto"/>
        <w:right w:val="none" w:sz="0" w:space="0" w:color="auto"/>
      </w:divBdr>
    </w:div>
    <w:div w:id="1219822285">
      <w:bodyDiv w:val="1"/>
      <w:marLeft w:val="0"/>
      <w:marRight w:val="0"/>
      <w:marTop w:val="0"/>
      <w:marBottom w:val="0"/>
      <w:divBdr>
        <w:top w:val="none" w:sz="0" w:space="0" w:color="auto"/>
        <w:left w:val="none" w:sz="0" w:space="0" w:color="auto"/>
        <w:bottom w:val="none" w:sz="0" w:space="0" w:color="auto"/>
        <w:right w:val="none" w:sz="0" w:space="0" w:color="auto"/>
      </w:divBdr>
    </w:div>
    <w:div w:id="1220366581">
      <w:bodyDiv w:val="1"/>
      <w:marLeft w:val="0"/>
      <w:marRight w:val="0"/>
      <w:marTop w:val="0"/>
      <w:marBottom w:val="0"/>
      <w:divBdr>
        <w:top w:val="none" w:sz="0" w:space="0" w:color="auto"/>
        <w:left w:val="none" w:sz="0" w:space="0" w:color="auto"/>
        <w:bottom w:val="none" w:sz="0" w:space="0" w:color="auto"/>
        <w:right w:val="none" w:sz="0" w:space="0" w:color="auto"/>
      </w:divBdr>
    </w:div>
    <w:div w:id="1220938757">
      <w:bodyDiv w:val="1"/>
      <w:marLeft w:val="0"/>
      <w:marRight w:val="0"/>
      <w:marTop w:val="0"/>
      <w:marBottom w:val="0"/>
      <w:divBdr>
        <w:top w:val="none" w:sz="0" w:space="0" w:color="auto"/>
        <w:left w:val="none" w:sz="0" w:space="0" w:color="auto"/>
        <w:bottom w:val="none" w:sz="0" w:space="0" w:color="auto"/>
        <w:right w:val="none" w:sz="0" w:space="0" w:color="auto"/>
      </w:divBdr>
    </w:div>
    <w:div w:id="1221282371">
      <w:bodyDiv w:val="1"/>
      <w:marLeft w:val="0"/>
      <w:marRight w:val="0"/>
      <w:marTop w:val="0"/>
      <w:marBottom w:val="0"/>
      <w:divBdr>
        <w:top w:val="none" w:sz="0" w:space="0" w:color="auto"/>
        <w:left w:val="none" w:sz="0" w:space="0" w:color="auto"/>
        <w:bottom w:val="none" w:sz="0" w:space="0" w:color="auto"/>
        <w:right w:val="none" w:sz="0" w:space="0" w:color="auto"/>
      </w:divBdr>
    </w:div>
    <w:div w:id="1222014506">
      <w:bodyDiv w:val="1"/>
      <w:marLeft w:val="0"/>
      <w:marRight w:val="0"/>
      <w:marTop w:val="0"/>
      <w:marBottom w:val="0"/>
      <w:divBdr>
        <w:top w:val="none" w:sz="0" w:space="0" w:color="auto"/>
        <w:left w:val="none" w:sz="0" w:space="0" w:color="auto"/>
        <w:bottom w:val="none" w:sz="0" w:space="0" w:color="auto"/>
        <w:right w:val="none" w:sz="0" w:space="0" w:color="auto"/>
      </w:divBdr>
    </w:div>
    <w:div w:id="1223716340">
      <w:bodyDiv w:val="1"/>
      <w:marLeft w:val="0"/>
      <w:marRight w:val="0"/>
      <w:marTop w:val="0"/>
      <w:marBottom w:val="0"/>
      <w:divBdr>
        <w:top w:val="none" w:sz="0" w:space="0" w:color="auto"/>
        <w:left w:val="none" w:sz="0" w:space="0" w:color="auto"/>
        <w:bottom w:val="none" w:sz="0" w:space="0" w:color="auto"/>
        <w:right w:val="none" w:sz="0" w:space="0" w:color="auto"/>
      </w:divBdr>
    </w:div>
    <w:div w:id="1223832228">
      <w:bodyDiv w:val="1"/>
      <w:marLeft w:val="0"/>
      <w:marRight w:val="0"/>
      <w:marTop w:val="0"/>
      <w:marBottom w:val="0"/>
      <w:divBdr>
        <w:top w:val="none" w:sz="0" w:space="0" w:color="auto"/>
        <w:left w:val="none" w:sz="0" w:space="0" w:color="auto"/>
        <w:bottom w:val="none" w:sz="0" w:space="0" w:color="auto"/>
        <w:right w:val="none" w:sz="0" w:space="0" w:color="auto"/>
      </w:divBdr>
    </w:div>
    <w:div w:id="1224177204">
      <w:bodyDiv w:val="1"/>
      <w:marLeft w:val="0"/>
      <w:marRight w:val="0"/>
      <w:marTop w:val="0"/>
      <w:marBottom w:val="0"/>
      <w:divBdr>
        <w:top w:val="none" w:sz="0" w:space="0" w:color="auto"/>
        <w:left w:val="none" w:sz="0" w:space="0" w:color="auto"/>
        <w:bottom w:val="none" w:sz="0" w:space="0" w:color="auto"/>
        <w:right w:val="none" w:sz="0" w:space="0" w:color="auto"/>
      </w:divBdr>
    </w:div>
    <w:div w:id="1225220994">
      <w:bodyDiv w:val="1"/>
      <w:marLeft w:val="0"/>
      <w:marRight w:val="0"/>
      <w:marTop w:val="0"/>
      <w:marBottom w:val="0"/>
      <w:divBdr>
        <w:top w:val="none" w:sz="0" w:space="0" w:color="auto"/>
        <w:left w:val="none" w:sz="0" w:space="0" w:color="auto"/>
        <w:bottom w:val="none" w:sz="0" w:space="0" w:color="auto"/>
        <w:right w:val="none" w:sz="0" w:space="0" w:color="auto"/>
      </w:divBdr>
    </w:div>
    <w:div w:id="1225290561">
      <w:bodyDiv w:val="1"/>
      <w:marLeft w:val="0"/>
      <w:marRight w:val="0"/>
      <w:marTop w:val="0"/>
      <w:marBottom w:val="0"/>
      <w:divBdr>
        <w:top w:val="none" w:sz="0" w:space="0" w:color="auto"/>
        <w:left w:val="none" w:sz="0" w:space="0" w:color="auto"/>
        <w:bottom w:val="none" w:sz="0" w:space="0" w:color="auto"/>
        <w:right w:val="none" w:sz="0" w:space="0" w:color="auto"/>
      </w:divBdr>
    </w:div>
    <w:div w:id="1226182702">
      <w:bodyDiv w:val="1"/>
      <w:marLeft w:val="0"/>
      <w:marRight w:val="0"/>
      <w:marTop w:val="0"/>
      <w:marBottom w:val="0"/>
      <w:divBdr>
        <w:top w:val="none" w:sz="0" w:space="0" w:color="auto"/>
        <w:left w:val="none" w:sz="0" w:space="0" w:color="auto"/>
        <w:bottom w:val="none" w:sz="0" w:space="0" w:color="auto"/>
        <w:right w:val="none" w:sz="0" w:space="0" w:color="auto"/>
      </w:divBdr>
    </w:div>
    <w:div w:id="1227643875">
      <w:bodyDiv w:val="1"/>
      <w:marLeft w:val="0"/>
      <w:marRight w:val="0"/>
      <w:marTop w:val="0"/>
      <w:marBottom w:val="0"/>
      <w:divBdr>
        <w:top w:val="none" w:sz="0" w:space="0" w:color="auto"/>
        <w:left w:val="none" w:sz="0" w:space="0" w:color="auto"/>
        <w:bottom w:val="none" w:sz="0" w:space="0" w:color="auto"/>
        <w:right w:val="none" w:sz="0" w:space="0" w:color="auto"/>
      </w:divBdr>
    </w:div>
    <w:div w:id="1227763527">
      <w:bodyDiv w:val="1"/>
      <w:marLeft w:val="0"/>
      <w:marRight w:val="0"/>
      <w:marTop w:val="0"/>
      <w:marBottom w:val="0"/>
      <w:divBdr>
        <w:top w:val="none" w:sz="0" w:space="0" w:color="auto"/>
        <w:left w:val="none" w:sz="0" w:space="0" w:color="auto"/>
        <w:bottom w:val="none" w:sz="0" w:space="0" w:color="auto"/>
        <w:right w:val="none" w:sz="0" w:space="0" w:color="auto"/>
      </w:divBdr>
    </w:div>
    <w:div w:id="1229000452">
      <w:bodyDiv w:val="1"/>
      <w:marLeft w:val="0"/>
      <w:marRight w:val="0"/>
      <w:marTop w:val="0"/>
      <w:marBottom w:val="0"/>
      <w:divBdr>
        <w:top w:val="none" w:sz="0" w:space="0" w:color="auto"/>
        <w:left w:val="none" w:sz="0" w:space="0" w:color="auto"/>
        <w:bottom w:val="none" w:sz="0" w:space="0" w:color="auto"/>
        <w:right w:val="none" w:sz="0" w:space="0" w:color="auto"/>
      </w:divBdr>
    </w:div>
    <w:div w:id="1229267002">
      <w:bodyDiv w:val="1"/>
      <w:marLeft w:val="0"/>
      <w:marRight w:val="0"/>
      <w:marTop w:val="0"/>
      <w:marBottom w:val="0"/>
      <w:divBdr>
        <w:top w:val="none" w:sz="0" w:space="0" w:color="auto"/>
        <w:left w:val="none" w:sz="0" w:space="0" w:color="auto"/>
        <w:bottom w:val="none" w:sz="0" w:space="0" w:color="auto"/>
        <w:right w:val="none" w:sz="0" w:space="0" w:color="auto"/>
      </w:divBdr>
    </w:div>
    <w:div w:id="1230194371">
      <w:bodyDiv w:val="1"/>
      <w:marLeft w:val="0"/>
      <w:marRight w:val="0"/>
      <w:marTop w:val="0"/>
      <w:marBottom w:val="0"/>
      <w:divBdr>
        <w:top w:val="none" w:sz="0" w:space="0" w:color="auto"/>
        <w:left w:val="none" w:sz="0" w:space="0" w:color="auto"/>
        <w:bottom w:val="none" w:sz="0" w:space="0" w:color="auto"/>
        <w:right w:val="none" w:sz="0" w:space="0" w:color="auto"/>
      </w:divBdr>
    </w:div>
    <w:div w:id="1232690282">
      <w:bodyDiv w:val="1"/>
      <w:marLeft w:val="0"/>
      <w:marRight w:val="0"/>
      <w:marTop w:val="0"/>
      <w:marBottom w:val="0"/>
      <w:divBdr>
        <w:top w:val="none" w:sz="0" w:space="0" w:color="auto"/>
        <w:left w:val="none" w:sz="0" w:space="0" w:color="auto"/>
        <w:bottom w:val="none" w:sz="0" w:space="0" w:color="auto"/>
        <w:right w:val="none" w:sz="0" w:space="0" w:color="auto"/>
      </w:divBdr>
    </w:div>
    <w:div w:id="1233737606">
      <w:bodyDiv w:val="1"/>
      <w:marLeft w:val="0"/>
      <w:marRight w:val="0"/>
      <w:marTop w:val="0"/>
      <w:marBottom w:val="0"/>
      <w:divBdr>
        <w:top w:val="none" w:sz="0" w:space="0" w:color="auto"/>
        <w:left w:val="none" w:sz="0" w:space="0" w:color="auto"/>
        <w:bottom w:val="none" w:sz="0" w:space="0" w:color="auto"/>
        <w:right w:val="none" w:sz="0" w:space="0" w:color="auto"/>
      </w:divBdr>
    </w:div>
    <w:div w:id="1234393822">
      <w:bodyDiv w:val="1"/>
      <w:marLeft w:val="0"/>
      <w:marRight w:val="0"/>
      <w:marTop w:val="0"/>
      <w:marBottom w:val="0"/>
      <w:divBdr>
        <w:top w:val="none" w:sz="0" w:space="0" w:color="auto"/>
        <w:left w:val="none" w:sz="0" w:space="0" w:color="auto"/>
        <w:bottom w:val="none" w:sz="0" w:space="0" w:color="auto"/>
        <w:right w:val="none" w:sz="0" w:space="0" w:color="auto"/>
      </w:divBdr>
    </w:div>
    <w:div w:id="1234700961">
      <w:bodyDiv w:val="1"/>
      <w:marLeft w:val="0"/>
      <w:marRight w:val="0"/>
      <w:marTop w:val="0"/>
      <w:marBottom w:val="0"/>
      <w:divBdr>
        <w:top w:val="none" w:sz="0" w:space="0" w:color="auto"/>
        <w:left w:val="none" w:sz="0" w:space="0" w:color="auto"/>
        <w:bottom w:val="none" w:sz="0" w:space="0" w:color="auto"/>
        <w:right w:val="none" w:sz="0" w:space="0" w:color="auto"/>
      </w:divBdr>
    </w:div>
    <w:div w:id="1235972180">
      <w:bodyDiv w:val="1"/>
      <w:marLeft w:val="0"/>
      <w:marRight w:val="0"/>
      <w:marTop w:val="0"/>
      <w:marBottom w:val="0"/>
      <w:divBdr>
        <w:top w:val="none" w:sz="0" w:space="0" w:color="auto"/>
        <w:left w:val="none" w:sz="0" w:space="0" w:color="auto"/>
        <w:bottom w:val="none" w:sz="0" w:space="0" w:color="auto"/>
        <w:right w:val="none" w:sz="0" w:space="0" w:color="auto"/>
      </w:divBdr>
    </w:div>
    <w:div w:id="1236015382">
      <w:bodyDiv w:val="1"/>
      <w:marLeft w:val="0"/>
      <w:marRight w:val="0"/>
      <w:marTop w:val="0"/>
      <w:marBottom w:val="0"/>
      <w:divBdr>
        <w:top w:val="none" w:sz="0" w:space="0" w:color="auto"/>
        <w:left w:val="none" w:sz="0" w:space="0" w:color="auto"/>
        <w:bottom w:val="none" w:sz="0" w:space="0" w:color="auto"/>
        <w:right w:val="none" w:sz="0" w:space="0" w:color="auto"/>
      </w:divBdr>
    </w:div>
    <w:div w:id="1236667681">
      <w:bodyDiv w:val="1"/>
      <w:marLeft w:val="0"/>
      <w:marRight w:val="0"/>
      <w:marTop w:val="0"/>
      <w:marBottom w:val="0"/>
      <w:divBdr>
        <w:top w:val="none" w:sz="0" w:space="0" w:color="auto"/>
        <w:left w:val="none" w:sz="0" w:space="0" w:color="auto"/>
        <w:bottom w:val="none" w:sz="0" w:space="0" w:color="auto"/>
        <w:right w:val="none" w:sz="0" w:space="0" w:color="auto"/>
      </w:divBdr>
    </w:div>
    <w:div w:id="1236863040">
      <w:bodyDiv w:val="1"/>
      <w:marLeft w:val="0"/>
      <w:marRight w:val="0"/>
      <w:marTop w:val="0"/>
      <w:marBottom w:val="0"/>
      <w:divBdr>
        <w:top w:val="none" w:sz="0" w:space="0" w:color="auto"/>
        <w:left w:val="none" w:sz="0" w:space="0" w:color="auto"/>
        <w:bottom w:val="none" w:sz="0" w:space="0" w:color="auto"/>
        <w:right w:val="none" w:sz="0" w:space="0" w:color="auto"/>
      </w:divBdr>
    </w:div>
    <w:div w:id="1237201534">
      <w:bodyDiv w:val="1"/>
      <w:marLeft w:val="0"/>
      <w:marRight w:val="0"/>
      <w:marTop w:val="0"/>
      <w:marBottom w:val="0"/>
      <w:divBdr>
        <w:top w:val="none" w:sz="0" w:space="0" w:color="auto"/>
        <w:left w:val="none" w:sz="0" w:space="0" w:color="auto"/>
        <w:bottom w:val="none" w:sz="0" w:space="0" w:color="auto"/>
        <w:right w:val="none" w:sz="0" w:space="0" w:color="auto"/>
      </w:divBdr>
    </w:div>
    <w:div w:id="1238320852">
      <w:bodyDiv w:val="1"/>
      <w:marLeft w:val="0"/>
      <w:marRight w:val="0"/>
      <w:marTop w:val="0"/>
      <w:marBottom w:val="0"/>
      <w:divBdr>
        <w:top w:val="none" w:sz="0" w:space="0" w:color="auto"/>
        <w:left w:val="none" w:sz="0" w:space="0" w:color="auto"/>
        <w:bottom w:val="none" w:sz="0" w:space="0" w:color="auto"/>
        <w:right w:val="none" w:sz="0" w:space="0" w:color="auto"/>
      </w:divBdr>
    </w:div>
    <w:div w:id="1238438481">
      <w:bodyDiv w:val="1"/>
      <w:marLeft w:val="0"/>
      <w:marRight w:val="0"/>
      <w:marTop w:val="0"/>
      <w:marBottom w:val="0"/>
      <w:divBdr>
        <w:top w:val="none" w:sz="0" w:space="0" w:color="auto"/>
        <w:left w:val="none" w:sz="0" w:space="0" w:color="auto"/>
        <w:bottom w:val="none" w:sz="0" w:space="0" w:color="auto"/>
        <w:right w:val="none" w:sz="0" w:space="0" w:color="auto"/>
      </w:divBdr>
    </w:div>
    <w:div w:id="1239557386">
      <w:bodyDiv w:val="1"/>
      <w:marLeft w:val="0"/>
      <w:marRight w:val="0"/>
      <w:marTop w:val="0"/>
      <w:marBottom w:val="0"/>
      <w:divBdr>
        <w:top w:val="none" w:sz="0" w:space="0" w:color="auto"/>
        <w:left w:val="none" w:sz="0" w:space="0" w:color="auto"/>
        <w:bottom w:val="none" w:sz="0" w:space="0" w:color="auto"/>
        <w:right w:val="none" w:sz="0" w:space="0" w:color="auto"/>
      </w:divBdr>
    </w:div>
    <w:div w:id="1240821352">
      <w:bodyDiv w:val="1"/>
      <w:marLeft w:val="0"/>
      <w:marRight w:val="0"/>
      <w:marTop w:val="0"/>
      <w:marBottom w:val="0"/>
      <w:divBdr>
        <w:top w:val="none" w:sz="0" w:space="0" w:color="auto"/>
        <w:left w:val="none" w:sz="0" w:space="0" w:color="auto"/>
        <w:bottom w:val="none" w:sz="0" w:space="0" w:color="auto"/>
        <w:right w:val="none" w:sz="0" w:space="0" w:color="auto"/>
      </w:divBdr>
    </w:div>
    <w:div w:id="1241016060">
      <w:bodyDiv w:val="1"/>
      <w:marLeft w:val="0"/>
      <w:marRight w:val="0"/>
      <w:marTop w:val="0"/>
      <w:marBottom w:val="0"/>
      <w:divBdr>
        <w:top w:val="none" w:sz="0" w:space="0" w:color="auto"/>
        <w:left w:val="none" w:sz="0" w:space="0" w:color="auto"/>
        <w:bottom w:val="none" w:sz="0" w:space="0" w:color="auto"/>
        <w:right w:val="none" w:sz="0" w:space="0" w:color="auto"/>
      </w:divBdr>
    </w:div>
    <w:div w:id="1241258437">
      <w:bodyDiv w:val="1"/>
      <w:marLeft w:val="0"/>
      <w:marRight w:val="0"/>
      <w:marTop w:val="0"/>
      <w:marBottom w:val="0"/>
      <w:divBdr>
        <w:top w:val="none" w:sz="0" w:space="0" w:color="auto"/>
        <w:left w:val="none" w:sz="0" w:space="0" w:color="auto"/>
        <w:bottom w:val="none" w:sz="0" w:space="0" w:color="auto"/>
        <w:right w:val="none" w:sz="0" w:space="0" w:color="auto"/>
      </w:divBdr>
    </w:div>
    <w:div w:id="1241717737">
      <w:bodyDiv w:val="1"/>
      <w:marLeft w:val="0"/>
      <w:marRight w:val="0"/>
      <w:marTop w:val="0"/>
      <w:marBottom w:val="0"/>
      <w:divBdr>
        <w:top w:val="none" w:sz="0" w:space="0" w:color="auto"/>
        <w:left w:val="none" w:sz="0" w:space="0" w:color="auto"/>
        <w:bottom w:val="none" w:sz="0" w:space="0" w:color="auto"/>
        <w:right w:val="none" w:sz="0" w:space="0" w:color="auto"/>
      </w:divBdr>
    </w:div>
    <w:div w:id="1242179553">
      <w:bodyDiv w:val="1"/>
      <w:marLeft w:val="0"/>
      <w:marRight w:val="0"/>
      <w:marTop w:val="0"/>
      <w:marBottom w:val="0"/>
      <w:divBdr>
        <w:top w:val="none" w:sz="0" w:space="0" w:color="auto"/>
        <w:left w:val="none" w:sz="0" w:space="0" w:color="auto"/>
        <w:bottom w:val="none" w:sz="0" w:space="0" w:color="auto"/>
        <w:right w:val="none" w:sz="0" w:space="0" w:color="auto"/>
      </w:divBdr>
    </w:div>
    <w:div w:id="1243416035">
      <w:bodyDiv w:val="1"/>
      <w:marLeft w:val="0"/>
      <w:marRight w:val="0"/>
      <w:marTop w:val="0"/>
      <w:marBottom w:val="0"/>
      <w:divBdr>
        <w:top w:val="none" w:sz="0" w:space="0" w:color="auto"/>
        <w:left w:val="none" w:sz="0" w:space="0" w:color="auto"/>
        <w:bottom w:val="none" w:sz="0" w:space="0" w:color="auto"/>
        <w:right w:val="none" w:sz="0" w:space="0" w:color="auto"/>
      </w:divBdr>
    </w:div>
    <w:div w:id="1244221682">
      <w:bodyDiv w:val="1"/>
      <w:marLeft w:val="0"/>
      <w:marRight w:val="0"/>
      <w:marTop w:val="0"/>
      <w:marBottom w:val="0"/>
      <w:divBdr>
        <w:top w:val="none" w:sz="0" w:space="0" w:color="auto"/>
        <w:left w:val="none" w:sz="0" w:space="0" w:color="auto"/>
        <w:bottom w:val="none" w:sz="0" w:space="0" w:color="auto"/>
        <w:right w:val="none" w:sz="0" w:space="0" w:color="auto"/>
      </w:divBdr>
    </w:div>
    <w:div w:id="1244485072">
      <w:bodyDiv w:val="1"/>
      <w:marLeft w:val="0"/>
      <w:marRight w:val="0"/>
      <w:marTop w:val="0"/>
      <w:marBottom w:val="0"/>
      <w:divBdr>
        <w:top w:val="none" w:sz="0" w:space="0" w:color="auto"/>
        <w:left w:val="none" w:sz="0" w:space="0" w:color="auto"/>
        <w:bottom w:val="none" w:sz="0" w:space="0" w:color="auto"/>
        <w:right w:val="none" w:sz="0" w:space="0" w:color="auto"/>
      </w:divBdr>
    </w:div>
    <w:div w:id="1244922417">
      <w:bodyDiv w:val="1"/>
      <w:marLeft w:val="0"/>
      <w:marRight w:val="0"/>
      <w:marTop w:val="0"/>
      <w:marBottom w:val="0"/>
      <w:divBdr>
        <w:top w:val="none" w:sz="0" w:space="0" w:color="auto"/>
        <w:left w:val="none" w:sz="0" w:space="0" w:color="auto"/>
        <w:bottom w:val="none" w:sz="0" w:space="0" w:color="auto"/>
        <w:right w:val="none" w:sz="0" w:space="0" w:color="auto"/>
      </w:divBdr>
    </w:div>
    <w:div w:id="1245065788">
      <w:bodyDiv w:val="1"/>
      <w:marLeft w:val="0"/>
      <w:marRight w:val="0"/>
      <w:marTop w:val="0"/>
      <w:marBottom w:val="0"/>
      <w:divBdr>
        <w:top w:val="none" w:sz="0" w:space="0" w:color="auto"/>
        <w:left w:val="none" w:sz="0" w:space="0" w:color="auto"/>
        <w:bottom w:val="none" w:sz="0" w:space="0" w:color="auto"/>
        <w:right w:val="none" w:sz="0" w:space="0" w:color="auto"/>
      </w:divBdr>
    </w:div>
    <w:div w:id="1245264623">
      <w:bodyDiv w:val="1"/>
      <w:marLeft w:val="0"/>
      <w:marRight w:val="0"/>
      <w:marTop w:val="0"/>
      <w:marBottom w:val="0"/>
      <w:divBdr>
        <w:top w:val="none" w:sz="0" w:space="0" w:color="auto"/>
        <w:left w:val="none" w:sz="0" w:space="0" w:color="auto"/>
        <w:bottom w:val="none" w:sz="0" w:space="0" w:color="auto"/>
        <w:right w:val="none" w:sz="0" w:space="0" w:color="auto"/>
      </w:divBdr>
    </w:div>
    <w:div w:id="1245531968">
      <w:bodyDiv w:val="1"/>
      <w:marLeft w:val="0"/>
      <w:marRight w:val="0"/>
      <w:marTop w:val="0"/>
      <w:marBottom w:val="0"/>
      <w:divBdr>
        <w:top w:val="none" w:sz="0" w:space="0" w:color="auto"/>
        <w:left w:val="none" w:sz="0" w:space="0" w:color="auto"/>
        <w:bottom w:val="none" w:sz="0" w:space="0" w:color="auto"/>
        <w:right w:val="none" w:sz="0" w:space="0" w:color="auto"/>
      </w:divBdr>
    </w:div>
    <w:div w:id="1246300382">
      <w:bodyDiv w:val="1"/>
      <w:marLeft w:val="0"/>
      <w:marRight w:val="0"/>
      <w:marTop w:val="0"/>
      <w:marBottom w:val="0"/>
      <w:divBdr>
        <w:top w:val="none" w:sz="0" w:space="0" w:color="auto"/>
        <w:left w:val="none" w:sz="0" w:space="0" w:color="auto"/>
        <w:bottom w:val="none" w:sz="0" w:space="0" w:color="auto"/>
        <w:right w:val="none" w:sz="0" w:space="0" w:color="auto"/>
      </w:divBdr>
    </w:div>
    <w:div w:id="1246383398">
      <w:bodyDiv w:val="1"/>
      <w:marLeft w:val="0"/>
      <w:marRight w:val="0"/>
      <w:marTop w:val="0"/>
      <w:marBottom w:val="0"/>
      <w:divBdr>
        <w:top w:val="none" w:sz="0" w:space="0" w:color="auto"/>
        <w:left w:val="none" w:sz="0" w:space="0" w:color="auto"/>
        <w:bottom w:val="none" w:sz="0" w:space="0" w:color="auto"/>
        <w:right w:val="none" w:sz="0" w:space="0" w:color="auto"/>
      </w:divBdr>
    </w:div>
    <w:div w:id="1248030704">
      <w:bodyDiv w:val="1"/>
      <w:marLeft w:val="0"/>
      <w:marRight w:val="0"/>
      <w:marTop w:val="0"/>
      <w:marBottom w:val="0"/>
      <w:divBdr>
        <w:top w:val="none" w:sz="0" w:space="0" w:color="auto"/>
        <w:left w:val="none" w:sz="0" w:space="0" w:color="auto"/>
        <w:bottom w:val="none" w:sz="0" w:space="0" w:color="auto"/>
        <w:right w:val="none" w:sz="0" w:space="0" w:color="auto"/>
      </w:divBdr>
    </w:div>
    <w:div w:id="1248420727">
      <w:bodyDiv w:val="1"/>
      <w:marLeft w:val="0"/>
      <w:marRight w:val="0"/>
      <w:marTop w:val="0"/>
      <w:marBottom w:val="0"/>
      <w:divBdr>
        <w:top w:val="none" w:sz="0" w:space="0" w:color="auto"/>
        <w:left w:val="none" w:sz="0" w:space="0" w:color="auto"/>
        <w:bottom w:val="none" w:sz="0" w:space="0" w:color="auto"/>
        <w:right w:val="none" w:sz="0" w:space="0" w:color="auto"/>
      </w:divBdr>
    </w:div>
    <w:div w:id="1249316458">
      <w:bodyDiv w:val="1"/>
      <w:marLeft w:val="0"/>
      <w:marRight w:val="0"/>
      <w:marTop w:val="0"/>
      <w:marBottom w:val="0"/>
      <w:divBdr>
        <w:top w:val="none" w:sz="0" w:space="0" w:color="auto"/>
        <w:left w:val="none" w:sz="0" w:space="0" w:color="auto"/>
        <w:bottom w:val="none" w:sz="0" w:space="0" w:color="auto"/>
        <w:right w:val="none" w:sz="0" w:space="0" w:color="auto"/>
      </w:divBdr>
    </w:div>
    <w:div w:id="1250382362">
      <w:bodyDiv w:val="1"/>
      <w:marLeft w:val="0"/>
      <w:marRight w:val="0"/>
      <w:marTop w:val="0"/>
      <w:marBottom w:val="0"/>
      <w:divBdr>
        <w:top w:val="none" w:sz="0" w:space="0" w:color="auto"/>
        <w:left w:val="none" w:sz="0" w:space="0" w:color="auto"/>
        <w:bottom w:val="none" w:sz="0" w:space="0" w:color="auto"/>
        <w:right w:val="none" w:sz="0" w:space="0" w:color="auto"/>
      </w:divBdr>
    </w:div>
    <w:div w:id="1250386088">
      <w:bodyDiv w:val="1"/>
      <w:marLeft w:val="0"/>
      <w:marRight w:val="0"/>
      <w:marTop w:val="0"/>
      <w:marBottom w:val="0"/>
      <w:divBdr>
        <w:top w:val="none" w:sz="0" w:space="0" w:color="auto"/>
        <w:left w:val="none" w:sz="0" w:space="0" w:color="auto"/>
        <w:bottom w:val="none" w:sz="0" w:space="0" w:color="auto"/>
        <w:right w:val="none" w:sz="0" w:space="0" w:color="auto"/>
      </w:divBdr>
    </w:div>
    <w:div w:id="1251429439">
      <w:bodyDiv w:val="1"/>
      <w:marLeft w:val="0"/>
      <w:marRight w:val="0"/>
      <w:marTop w:val="0"/>
      <w:marBottom w:val="0"/>
      <w:divBdr>
        <w:top w:val="none" w:sz="0" w:space="0" w:color="auto"/>
        <w:left w:val="none" w:sz="0" w:space="0" w:color="auto"/>
        <w:bottom w:val="none" w:sz="0" w:space="0" w:color="auto"/>
        <w:right w:val="none" w:sz="0" w:space="0" w:color="auto"/>
      </w:divBdr>
    </w:div>
    <w:div w:id="1251506853">
      <w:bodyDiv w:val="1"/>
      <w:marLeft w:val="0"/>
      <w:marRight w:val="0"/>
      <w:marTop w:val="0"/>
      <w:marBottom w:val="0"/>
      <w:divBdr>
        <w:top w:val="none" w:sz="0" w:space="0" w:color="auto"/>
        <w:left w:val="none" w:sz="0" w:space="0" w:color="auto"/>
        <w:bottom w:val="none" w:sz="0" w:space="0" w:color="auto"/>
        <w:right w:val="none" w:sz="0" w:space="0" w:color="auto"/>
      </w:divBdr>
    </w:div>
    <w:div w:id="1251814038">
      <w:bodyDiv w:val="1"/>
      <w:marLeft w:val="0"/>
      <w:marRight w:val="0"/>
      <w:marTop w:val="0"/>
      <w:marBottom w:val="0"/>
      <w:divBdr>
        <w:top w:val="none" w:sz="0" w:space="0" w:color="auto"/>
        <w:left w:val="none" w:sz="0" w:space="0" w:color="auto"/>
        <w:bottom w:val="none" w:sz="0" w:space="0" w:color="auto"/>
        <w:right w:val="none" w:sz="0" w:space="0" w:color="auto"/>
      </w:divBdr>
    </w:div>
    <w:div w:id="1251936020">
      <w:bodyDiv w:val="1"/>
      <w:marLeft w:val="0"/>
      <w:marRight w:val="0"/>
      <w:marTop w:val="0"/>
      <w:marBottom w:val="0"/>
      <w:divBdr>
        <w:top w:val="none" w:sz="0" w:space="0" w:color="auto"/>
        <w:left w:val="none" w:sz="0" w:space="0" w:color="auto"/>
        <w:bottom w:val="none" w:sz="0" w:space="0" w:color="auto"/>
        <w:right w:val="none" w:sz="0" w:space="0" w:color="auto"/>
      </w:divBdr>
    </w:div>
    <w:div w:id="1252466725">
      <w:bodyDiv w:val="1"/>
      <w:marLeft w:val="0"/>
      <w:marRight w:val="0"/>
      <w:marTop w:val="0"/>
      <w:marBottom w:val="0"/>
      <w:divBdr>
        <w:top w:val="none" w:sz="0" w:space="0" w:color="auto"/>
        <w:left w:val="none" w:sz="0" w:space="0" w:color="auto"/>
        <w:bottom w:val="none" w:sz="0" w:space="0" w:color="auto"/>
        <w:right w:val="none" w:sz="0" w:space="0" w:color="auto"/>
      </w:divBdr>
    </w:div>
    <w:div w:id="1252542404">
      <w:bodyDiv w:val="1"/>
      <w:marLeft w:val="0"/>
      <w:marRight w:val="0"/>
      <w:marTop w:val="0"/>
      <w:marBottom w:val="0"/>
      <w:divBdr>
        <w:top w:val="none" w:sz="0" w:space="0" w:color="auto"/>
        <w:left w:val="none" w:sz="0" w:space="0" w:color="auto"/>
        <w:bottom w:val="none" w:sz="0" w:space="0" w:color="auto"/>
        <w:right w:val="none" w:sz="0" w:space="0" w:color="auto"/>
      </w:divBdr>
    </w:div>
    <w:div w:id="1254125199">
      <w:bodyDiv w:val="1"/>
      <w:marLeft w:val="0"/>
      <w:marRight w:val="0"/>
      <w:marTop w:val="0"/>
      <w:marBottom w:val="0"/>
      <w:divBdr>
        <w:top w:val="none" w:sz="0" w:space="0" w:color="auto"/>
        <w:left w:val="none" w:sz="0" w:space="0" w:color="auto"/>
        <w:bottom w:val="none" w:sz="0" w:space="0" w:color="auto"/>
        <w:right w:val="none" w:sz="0" w:space="0" w:color="auto"/>
      </w:divBdr>
    </w:div>
    <w:div w:id="1255017211">
      <w:bodyDiv w:val="1"/>
      <w:marLeft w:val="0"/>
      <w:marRight w:val="0"/>
      <w:marTop w:val="0"/>
      <w:marBottom w:val="0"/>
      <w:divBdr>
        <w:top w:val="none" w:sz="0" w:space="0" w:color="auto"/>
        <w:left w:val="none" w:sz="0" w:space="0" w:color="auto"/>
        <w:bottom w:val="none" w:sz="0" w:space="0" w:color="auto"/>
        <w:right w:val="none" w:sz="0" w:space="0" w:color="auto"/>
      </w:divBdr>
    </w:div>
    <w:div w:id="1256522814">
      <w:bodyDiv w:val="1"/>
      <w:marLeft w:val="0"/>
      <w:marRight w:val="0"/>
      <w:marTop w:val="0"/>
      <w:marBottom w:val="0"/>
      <w:divBdr>
        <w:top w:val="none" w:sz="0" w:space="0" w:color="auto"/>
        <w:left w:val="none" w:sz="0" w:space="0" w:color="auto"/>
        <w:bottom w:val="none" w:sz="0" w:space="0" w:color="auto"/>
        <w:right w:val="none" w:sz="0" w:space="0" w:color="auto"/>
      </w:divBdr>
    </w:div>
    <w:div w:id="1256597042">
      <w:bodyDiv w:val="1"/>
      <w:marLeft w:val="0"/>
      <w:marRight w:val="0"/>
      <w:marTop w:val="0"/>
      <w:marBottom w:val="0"/>
      <w:divBdr>
        <w:top w:val="none" w:sz="0" w:space="0" w:color="auto"/>
        <w:left w:val="none" w:sz="0" w:space="0" w:color="auto"/>
        <w:bottom w:val="none" w:sz="0" w:space="0" w:color="auto"/>
        <w:right w:val="none" w:sz="0" w:space="0" w:color="auto"/>
      </w:divBdr>
    </w:div>
    <w:div w:id="1256744931">
      <w:bodyDiv w:val="1"/>
      <w:marLeft w:val="0"/>
      <w:marRight w:val="0"/>
      <w:marTop w:val="0"/>
      <w:marBottom w:val="0"/>
      <w:divBdr>
        <w:top w:val="none" w:sz="0" w:space="0" w:color="auto"/>
        <w:left w:val="none" w:sz="0" w:space="0" w:color="auto"/>
        <w:bottom w:val="none" w:sz="0" w:space="0" w:color="auto"/>
        <w:right w:val="none" w:sz="0" w:space="0" w:color="auto"/>
      </w:divBdr>
    </w:div>
    <w:div w:id="1257056642">
      <w:bodyDiv w:val="1"/>
      <w:marLeft w:val="0"/>
      <w:marRight w:val="0"/>
      <w:marTop w:val="0"/>
      <w:marBottom w:val="0"/>
      <w:divBdr>
        <w:top w:val="none" w:sz="0" w:space="0" w:color="auto"/>
        <w:left w:val="none" w:sz="0" w:space="0" w:color="auto"/>
        <w:bottom w:val="none" w:sz="0" w:space="0" w:color="auto"/>
        <w:right w:val="none" w:sz="0" w:space="0" w:color="auto"/>
      </w:divBdr>
    </w:div>
    <w:div w:id="1257321210">
      <w:bodyDiv w:val="1"/>
      <w:marLeft w:val="0"/>
      <w:marRight w:val="0"/>
      <w:marTop w:val="0"/>
      <w:marBottom w:val="0"/>
      <w:divBdr>
        <w:top w:val="none" w:sz="0" w:space="0" w:color="auto"/>
        <w:left w:val="none" w:sz="0" w:space="0" w:color="auto"/>
        <w:bottom w:val="none" w:sz="0" w:space="0" w:color="auto"/>
        <w:right w:val="none" w:sz="0" w:space="0" w:color="auto"/>
      </w:divBdr>
    </w:div>
    <w:div w:id="1257598144">
      <w:bodyDiv w:val="1"/>
      <w:marLeft w:val="0"/>
      <w:marRight w:val="0"/>
      <w:marTop w:val="0"/>
      <w:marBottom w:val="0"/>
      <w:divBdr>
        <w:top w:val="none" w:sz="0" w:space="0" w:color="auto"/>
        <w:left w:val="none" w:sz="0" w:space="0" w:color="auto"/>
        <w:bottom w:val="none" w:sz="0" w:space="0" w:color="auto"/>
        <w:right w:val="none" w:sz="0" w:space="0" w:color="auto"/>
      </w:divBdr>
    </w:div>
    <w:div w:id="1257638120">
      <w:bodyDiv w:val="1"/>
      <w:marLeft w:val="0"/>
      <w:marRight w:val="0"/>
      <w:marTop w:val="0"/>
      <w:marBottom w:val="0"/>
      <w:divBdr>
        <w:top w:val="none" w:sz="0" w:space="0" w:color="auto"/>
        <w:left w:val="none" w:sz="0" w:space="0" w:color="auto"/>
        <w:bottom w:val="none" w:sz="0" w:space="0" w:color="auto"/>
        <w:right w:val="none" w:sz="0" w:space="0" w:color="auto"/>
      </w:divBdr>
    </w:div>
    <w:div w:id="1257716059">
      <w:bodyDiv w:val="1"/>
      <w:marLeft w:val="0"/>
      <w:marRight w:val="0"/>
      <w:marTop w:val="0"/>
      <w:marBottom w:val="0"/>
      <w:divBdr>
        <w:top w:val="none" w:sz="0" w:space="0" w:color="auto"/>
        <w:left w:val="none" w:sz="0" w:space="0" w:color="auto"/>
        <w:bottom w:val="none" w:sz="0" w:space="0" w:color="auto"/>
        <w:right w:val="none" w:sz="0" w:space="0" w:color="auto"/>
      </w:divBdr>
    </w:div>
    <w:div w:id="1258633772">
      <w:bodyDiv w:val="1"/>
      <w:marLeft w:val="0"/>
      <w:marRight w:val="0"/>
      <w:marTop w:val="0"/>
      <w:marBottom w:val="0"/>
      <w:divBdr>
        <w:top w:val="none" w:sz="0" w:space="0" w:color="auto"/>
        <w:left w:val="none" w:sz="0" w:space="0" w:color="auto"/>
        <w:bottom w:val="none" w:sz="0" w:space="0" w:color="auto"/>
        <w:right w:val="none" w:sz="0" w:space="0" w:color="auto"/>
      </w:divBdr>
    </w:div>
    <w:div w:id="1259212852">
      <w:bodyDiv w:val="1"/>
      <w:marLeft w:val="0"/>
      <w:marRight w:val="0"/>
      <w:marTop w:val="0"/>
      <w:marBottom w:val="0"/>
      <w:divBdr>
        <w:top w:val="none" w:sz="0" w:space="0" w:color="auto"/>
        <w:left w:val="none" w:sz="0" w:space="0" w:color="auto"/>
        <w:bottom w:val="none" w:sz="0" w:space="0" w:color="auto"/>
        <w:right w:val="none" w:sz="0" w:space="0" w:color="auto"/>
      </w:divBdr>
    </w:div>
    <w:div w:id="1260021680">
      <w:bodyDiv w:val="1"/>
      <w:marLeft w:val="0"/>
      <w:marRight w:val="0"/>
      <w:marTop w:val="0"/>
      <w:marBottom w:val="0"/>
      <w:divBdr>
        <w:top w:val="none" w:sz="0" w:space="0" w:color="auto"/>
        <w:left w:val="none" w:sz="0" w:space="0" w:color="auto"/>
        <w:bottom w:val="none" w:sz="0" w:space="0" w:color="auto"/>
        <w:right w:val="none" w:sz="0" w:space="0" w:color="auto"/>
      </w:divBdr>
    </w:div>
    <w:div w:id="1261719286">
      <w:bodyDiv w:val="1"/>
      <w:marLeft w:val="0"/>
      <w:marRight w:val="0"/>
      <w:marTop w:val="0"/>
      <w:marBottom w:val="0"/>
      <w:divBdr>
        <w:top w:val="none" w:sz="0" w:space="0" w:color="auto"/>
        <w:left w:val="none" w:sz="0" w:space="0" w:color="auto"/>
        <w:bottom w:val="none" w:sz="0" w:space="0" w:color="auto"/>
        <w:right w:val="none" w:sz="0" w:space="0" w:color="auto"/>
      </w:divBdr>
    </w:div>
    <w:div w:id="1262031365">
      <w:bodyDiv w:val="1"/>
      <w:marLeft w:val="0"/>
      <w:marRight w:val="0"/>
      <w:marTop w:val="0"/>
      <w:marBottom w:val="0"/>
      <w:divBdr>
        <w:top w:val="none" w:sz="0" w:space="0" w:color="auto"/>
        <w:left w:val="none" w:sz="0" w:space="0" w:color="auto"/>
        <w:bottom w:val="none" w:sz="0" w:space="0" w:color="auto"/>
        <w:right w:val="none" w:sz="0" w:space="0" w:color="auto"/>
      </w:divBdr>
    </w:div>
    <w:div w:id="1263027641">
      <w:bodyDiv w:val="1"/>
      <w:marLeft w:val="0"/>
      <w:marRight w:val="0"/>
      <w:marTop w:val="0"/>
      <w:marBottom w:val="0"/>
      <w:divBdr>
        <w:top w:val="none" w:sz="0" w:space="0" w:color="auto"/>
        <w:left w:val="none" w:sz="0" w:space="0" w:color="auto"/>
        <w:bottom w:val="none" w:sz="0" w:space="0" w:color="auto"/>
        <w:right w:val="none" w:sz="0" w:space="0" w:color="auto"/>
      </w:divBdr>
    </w:div>
    <w:div w:id="1263610456">
      <w:bodyDiv w:val="1"/>
      <w:marLeft w:val="0"/>
      <w:marRight w:val="0"/>
      <w:marTop w:val="0"/>
      <w:marBottom w:val="0"/>
      <w:divBdr>
        <w:top w:val="none" w:sz="0" w:space="0" w:color="auto"/>
        <w:left w:val="none" w:sz="0" w:space="0" w:color="auto"/>
        <w:bottom w:val="none" w:sz="0" w:space="0" w:color="auto"/>
        <w:right w:val="none" w:sz="0" w:space="0" w:color="auto"/>
      </w:divBdr>
    </w:div>
    <w:div w:id="1263997082">
      <w:bodyDiv w:val="1"/>
      <w:marLeft w:val="0"/>
      <w:marRight w:val="0"/>
      <w:marTop w:val="0"/>
      <w:marBottom w:val="0"/>
      <w:divBdr>
        <w:top w:val="none" w:sz="0" w:space="0" w:color="auto"/>
        <w:left w:val="none" w:sz="0" w:space="0" w:color="auto"/>
        <w:bottom w:val="none" w:sz="0" w:space="0" w:color="auto"/>
        <w:right w:val="none" w:sz="0" w:space="0" w:color="auto"/>
      </w:divBdr>
    </w:div>
    <w:div w:id="1264071094">
      <w:bodyDiv w:val="1"/>
      <w:marLeft w:val="0"/>
      <w:marRight w:val="0"/>
      <w:marTop w:val="0"/>
      <w:marBottom w:val="0"/>
      <w:divBdr>
        <w:top w:val="none" w:sz="0" w:space="0" w:color="auto"/>
        <w:left w:val="none" w:sz="0" w:space="0" w:color="auto"/>
        <w:bottom w:val="none" w:sz="0" w:space="0" w:color="auto"/>
        <w:right w:val="none" w:sz="0" w:space="0" w:color="auto"/>
      </w:divBdr>
    </w:div>
    <w:div w:id="1264801971">
      <w:bodyDiv w:val="1"/>
      <w:marLeft w:val="0"/>
      <w:marRight w:val="0"/>
      <w:marTop w:val="0"/>
      <w:marBottom w:val="0"/>
      <w:divBdr>
        <w:top w:val="none" w:sz="0" w:space="0" w:color="auto"/>
        <w:left w:val="none" w:sz="0" w:space="0" w:color="auto"/>
        <w:bottom w:val="none" w:sz="0" w:space="0" w:color="auto"/>
        <w:right w:val="none" w:sz="0" w:space="0" w:color="auto"/>
      </w:divBdr>
    </w:div>
    <w:div w:id="1265108594">
      <w:bodyDiv w:val="1"/>
      <w:marLeft w:val="0"/>
      <w:marRight w:val="0"/>
      <w:marTop w:val="0"/>
      <w:marBottom w:val="0"/>
      <w:divBdr>
        <w:top w:val="none" w:sz="0" w:space="0" w:color="auto"/>
        <w:left w:val="none" w:sz="0" w:space="0" w:color="auto"/>
        <w:bottom w:val="none" w:sz="0" w:space="0" w:color="auto"/>
        <w:right w:val="none" w:sz="0" w:space="0" w:color="auto"/>
      </w:divBdr>
    </w:div>
    <w:div w:id="1266571899">
      <w:bodyDiv w:val="1"/>
      <w:marLeft w:val="0"/>
      <w:marRight w:val="0"/>
      <w:marTop w:val="0"/>
      <w:marBottom w:val="0"/>
      <w:divBdr>
        <w:top w:val="none" w:sz="0" w:space="0" w:color="auto"/>
        <w:left w:val="none" w:sz="0" w:space="0" w:color="auto"/>
        <w:bottom w:val="none" w:sz="0" w:space="0" w:color="auto"/>
        <w:right w:val="none" w:sz="0" w:space="0" w:color="auto"/>
      </w:divBdr>
    </w:div>
    <w:div w:id="1267077252">
      <w:bodyDiv w:val="1"/>
      <w:marLeft w:val="0"/>
      <w:marRight w:val="0"/>
      <w:marTop w:val="0"/>
      <w:marBottom w:val="0"/>
      <w:divBdr>
        <w:top w:val="none" w:sz="0" w:space="0" w:color="auto"/>
        <w:left w:val="none" w:sz="0" w:space="0" w:color="auto"/>
        <w:bottom w:val="none" w:sz="0" w:space="0" w:color="auto"/>
        <w:right w:val="none" w:sz="0" w:space="0" w:color="auto"/>
      </w:divBdr>
    </w:div>
    <w:div w:id="1268080122">
      <w:bodyDiv w:val="1"/>
      <w:marLeft w:val="0"/>
      <w:marRight w:val="0"/>
      <w:marTop w:val="0"/>
      <w:marBottom w:val="0"/>
      <w:divBdr>
        <w:top w:val="none" w:sz="0" w:space="0" w:color="auto"/>
        <w:left w:val="none" w:sz="0" w:space="0" w:color="auto"/>
        <w:bottom w:val="none" w:sz="0" w:space="0" w:color="auto"/>
        <w:right w:val="none" w:sz="0" w:space="0" w:color="auto"/>
      </w:divBdr>
    </w:div>
    <w:div w:id="1268124196">
      <w:bodyDiv w:val="1"/>
      <w:marLeft w:val="0"/>
      <w:marRight w:val="0"/>
      <w:marTop w:val="0"/>
      <w:marBottom w:val="0"/>
      <w:divBdr>
        <w:top w:val="none" w:sz="0" w:space="0" w:color="auto"/>
        <w:left w:val="none" w:sz="0" w:space="0" w:color="auto"/>
        <w:bottom w:val="none" w:sz="0" w:space="0" w:color="auto"/>
        <w:right w:val="none" w:sz="0" w:space="0" w:color="auto"/>
      </w:divBdr>
    </w:div>
    <w:div w:id="1269658723">
      <w:bodyDiv w:val="1"/>
      <w:marLeft w:val="0"/>
      <w:marRight w:val="0"/>
      <w:marTop w:val="0"/>
      <w:marBottom w:val="0"/>
      <w:divBdr>
        <w:top w:val="none" w:sz="0" w:space="0" w:color="auto"/>
        <w:left w:val="none" w:sz="0" w:space="0" w:color="auto"/>
        <w:bottom w:val="none" w:sz="0" w:space="0" w:color="auto"/>
        <w:right w:val="none" w:sz="0" w:space="0" w:color="auto"/>
      </w:divBdr>
    </w:div>
    <w:div w:id="1269698185">
      <w:bodyDiv w:val="1"/>
      <w:marLeft w:val="0"/>
      <w:marRight w:val="0"/>
      <w:marTop w:val="0"/>
      <w:marBottom w:val="0"/>
      <w:divBdr>
        <w:top w:val="none" w:sz="0" w:space="0" w:color="auto"/>
        <w:left w:val="none" w:sz="0" w:space="0" w:color="auto"/>
        <w:bottom w:val="none" w:sz="0" w:space="0" w:color="auto"/>
        <w:right w:val="none" w:sz="0" w:space="0" w:color="auto"/>
      </w:divBdr>
    </w:div>
    <w:div w:id="1270355878">
      <w:bodyDiv w:val="1"/>
      <w:marLeft w:val="0"/>
      <w:marRight w:val="0"/>
      <w:marTop w:val="0"/>
      <w:marBottom w:val="0"/>
      <w:divBdr>
        <w:top w:val="none" w:sz="0" w:space="0" w:color="auto"/>
        <w:left w:val="none" w:sz="0" w:space="0" w:color="auto"/>
        <w:bottom w:val="none" w:sz="0" w:space="0" w:color="auto"/>
        <w:right w:val="none" w:sz="0" w:space="0" w:color="auto"/>
      </w:divBdr>
    </w:div>
    <w:div w:id="1271357750">
      <w:bodyDiv w:val="1"/>
      <w:marLeft w:val="0"/>
      <w:marRight w:val="0"/>
      <w:marTop w:val="0"/>
      <w:marBottom w:val="0"/>
      <w:divBdr>
        <w:top w:val="none" w:sz="0" w:space="0" w:color="auto"/>
        <w:left w:val="none" w:sz="0" w:space="0" w:color="auto"/>
        <w:bottom w:val="none" w:sz="0" w:space="0" w:color="auto"/>
        <w:right w:val="none" w:sz="0" w:space="0" w:color="auto"/>
      </w:divBdr>
    </w:div>
    <w:div w:id="1271543345">
      <w:bodyDiv w:val="1"/>
      <w:marLeft w:val="0"/>
      <w:marRight w:val="0"/>
      <w:marTop w:val="0"/>
      <w:marBottom w:val="0"/>
      <w:divBdr>
        <w:top w:val="none" w:sz="0" w:space="0" w:color="auto"/>
        <w:left w:val="none" w:sz="0" w:space="0" w:color="auto"/>
        <w:bottom w:val="none" w:sz="0" w:space="0" w:color="auto"/>
        <w:right w:val="none" w:sz="0" w:space="0" w:color="auto"/>
      </w:divBdr>
    </w:div>
    <w:div w:id="1272128243">
      <w:bodyDiv w:val="1"/>
      <w:marLeft w:val="0"/>
      <w:marRight w:val="0"/>
      <w:marTop w:val="0"/>
      <w:marBottom w:val="0"/>
      <w:divBdr>
        <w:top w:val="none" w:sz="0" w:space="0" w:color="auto"/>
        <w:left w:val="none" w:sz="0" w:space="0" w:color="auto"/>
        <w:bottom w:val="none" w:sz="0" w:space="0" w:color="auto"/>
        <w:right w:val="none" w:sz="0" w:space="0" w:color="auto"/>
      </w:divBdr>
    </w:div>
    <w:div w:id="1272204281">
      <w:bodyDiv w:val="1"/>
      <w:marLeft w:val="0"/>
      <w:marRight w:val="0"/>
      <w:marTop w:val="0"/>
      <w:marBottom w:val="0"/>
      <w:divBdr>
        <w:top w:val="none" w:sz="0" w:space="0" w:color="auto"/>
        <w:left w:val="none" w:sz="0" w:space="0" w:color="auto"/>
        <w:bottom w:val="none" w:sz="0" w:space="0" w:color="auto"/>
        <w:right w:val="none" w:sz="0" w:space="0" w:color="auto"/>
      </w:divBdr>
    </w:div>
    <w:div w:id="1274437747">
      <w:bodyDiv w:val="1"/>
      <w:marLeft w:val="0"/>
      <w:marRight w:val="0"/>
      <w:marTop w:val="0"/>
      <w:marBottom w:val="0"/>
      <w:divBdr>
        <w:top w:val="none" w:sz="0" w:space="0" w:color="auto"/>
        <w:left w:val="none" w:sz="0" w:space="0" w:color="auto"/>
        <w:bottom w:val="none" w:sz="0" w:space="0" w:color="auto"/>
        <w:right w:val="none" w:sz="0" w:space="0" w:color="auto"/>
      </w:divBdr>
    </w:div>
    <w:div w:id="1274703222">
      <w:bodyDiv w:val="1"/>
      <w:marLeft w:val="0"/>
      <w:marRight w:val="0"/>
      <w:marTop w:val="0"/>
      <w:marBottom w:val="0"/>
      <w:divBdr>
        <w:top w:val="none" w:sz="0" w:space="0" w:color="auto"/>
        <w:left w:val="none" w:sz="0" w:space="0" w:color="auto"/>
        <w:bottom w:val="none" w:sz="0" w:space="0" w:color="auto"/>
        <w:right w:val="none" w:sz="0" w:space="0" w:color="auto"/>
      </w:divBdr>
    </w:div>
    <w:div w:id="1275747804">
      <w:bodyDiv w:val="1"/>
      <w:marLeft w:val="0"/>
      <w:marRight w:val="0"/>
      <w:marTop w:val="0"/>
      <w:marBottom w:val="0"/>
      <w:divBdr>
        <w:top w:val="none" w:sz="0" w:space="0" w:color="auto"/>
        <w:left w:val="none" w:sz="0" w:space="0" w:color="auto"/>
        <w:bottom w:val="none" w:sz="0" w:space="0" w:color="auto"/>
        <w:right w:val="none" w:sz="0" w:space="0" w:color="auto"/>
      </w:divBdr>
    </w:div>
    <w:div w:id="1276134678">
      <w:bodyDiv w:val="1"/>
      <w:marLeft w:val="0"/>
      <w:marRight w:val="0"/>
      <w:marTop w:val="0"/>
      <w:marBottom w:val="0"/>
      <w:divBdr>
        <w:top w:val="none" w:sz="0" w:space="0" w:color="auto"/>
        <w:left w:val="none" w:sz="0" w:space="0" w:color="auto"/>
        <w:bottom w:val="none" w:sz="0" w:space="0" w:color="auto"/>
        <w:right w:val="none" w:sz="0" w:space="0" w:color="auto"/>
      </w:divBdr>
    </w:div>
    <w:div w:id="1276206661">
      <w:bodyDiv w:val="1"/>
      <w:marLeft w:val="0"/>
      <w:marRight w:val="0"/>
      <w:marTop w:val="0"/>
      <w:marBottom w:val="0"/>
      <w:divBdr>
        <w:top w:val="none" w:sz="0" w:space="0" w:color="auto"/>
        <w:left w:val="none" w:sz="0" w:space="0" w:color="auto"/>
        <w:bottom w:val="none" w:sz="0" w:space="0" w:color="auto"/>
        <w:right w:val="none" w:sz="0" w:space="0" w:color="auto"/>
      </w:divBdr>
    </w:div>
    <w:div w:id="1276250930">
      <w:bodyDiv w:val="1"/>
      <w:marLeft w:val="0"/>
      <w:marRight w:val="0"/>
      <w:marTop w:val="0"/>
      <w:marBottom w:val="0"/>
      <w:divBdr>
        <w:top w:val="none" w:sz="0" w:space="0" w:color="auto"/>
        <w:left w:val="none" w:sz="0" w:space="0" w:color="auto"/>
        <w:bottom w:val="none" w:sz="0" w:space="0" w:color="auto"/>
        <w:right w:val="none" w:sz="0" w:space="0" w:color="auto"/>
      </w:divBdr>
    </w:div>
    <w:div w:id="1277562522">
      <w:bodyDiv w:val="1"/>
      <w:marLeft w:val="0"/>
      <w:marRight w:val="0"/>
      <w:marTop w:val="0"/>
      <w:marBottom w:val="0"/>
      <w:divBdr>
        <w:top w:val="none" w:sz="0" w:space="0" w:color="auto"/>
        <w:left w:val="none" w:sz="0" w:space="0" w:color="auto"/>
        <w:bottom w:val="none" w:sz="0" w:space="0" w:color="auto"/>
        <w:right w:val="none" w:sz="0" w:space="0" w:color="auto"/>
      </w:divBdr>
    </w:div>
    <w:div w:id="1277712468">
      <w:bodyDiv w:val="1"/>
      <w:marLeft w:val="0"/>
      <w:marRight w:val="0"/>
      <w:marTop w:val="0"/>
      <w:marBottom w:val="0"/>
      <w:divBdr>
        <w:top w:val="none" w:sz="0" w:space="0" w:color="auto"/>
        <w:left w:val="none" w:sz="0" w:space="0" w:color="auto"/>
        <w:bottom w:val="none" w:sz="0" w:space="0" w:color="auto"/>
        <w:right w:val="none" w:sz="0" w:space="0" w:color="auto"/>
      </w:divBdr>
    </w:div>
    <w:div w:id="1278681322">
      <w:bodyDiv w:val="1"/>
      <w:marLeft w:val="0"/>
      <w:marRight w:val="0"/>
      <w:marTop w:val="0"/>
      <w:marBottom w:val="0"/>
      <w:divBdr>
        <w:top w:val="none" w:sz="0" w:space="0" w:color="auto"/>
        <w:left w:val="none" w:sz="0" w:space="0" w:color="auto"/>
        <w:bottom w:val="none" w:sz="0" w:space="0" w:color="auto"/>
        <w:right w:val="none" w:sz="0" w:space="0" w:color="auto"/>
      </w:divBdr>
    </w:div>
    <w:div w:id="1280256600">
      <w:bodyDiv w:val="1"/>
      <w:marLeft w:val="0"/>
      <w:marRight w:val="0"/>
      <w:marTop w:val="0"/>
      <w:marBottom w:val="0"/>
      <w:divBdr>
        <w:top w:val="none" w:sz="0" w:space="0" w:color="auto"/>
        <w:left w:val="none" w:sz="0" w:space="0" w:color="auto"/>
        <w:bottom w:val="none" w:sz="0" w:space="0" w:color="auto"/>
        <w:right w:val="none" w:sz="0" w:space="0" w:color="auto"/>
      </w:divBdr>
    </w:div>
    <w:div w:id="1280338671">
      <w:bodyDiv w:val="1"/>
      <w:marLeft w:val="0"/>
      <w:marRight w:val="0"/>
      <w:marTop w:val="0"/>
      <w:marBottom w:val="0"/>
      <w:divBdr>
        <w:top w:val="none" w:sz="0" w:space="0" w:color="auto"/>
        <w:left w:val="none" w:sz="0" w:space="0" w:color="auto"/>
        <w:bottom w:val="none" w:sz="0" w:space="0" w:color="auto"/>
        <w:right w:val="none" w:sz="0" w:space="0" w:color="auto"/>
      </w:divBdr>
    </w:div>
    <w:div w:id="1281573369">
      <w:bodyDiv w:val="1"/>
      <w:marLeft w:val="0"/>
      <w:marRight w:val="0"/>
      <w:marTop w:val="0"/>
      <w:marBottom w:val="0"/>
      <w:divBdr>
        <w:top w:val="none" w:sz="0" w:space="0" w:color="auto"/>
        <w:left w:val="none" w:sz="0" w:space="0" w:color="auto"/>
        <w:bottom w:val="none" w:sz="0" w:space="0" w:color="auto"/>
        <w:right w:val="none" w:sz="0" w:space="0" w:color="auto"/>
      </w:divBdr>
    </w:div>
    <w:div w:id="1282226638">
      <w:bodyDiv w:val="1"/>
      <w:marLeft w:val="0"/>
      <w:marRight w:val="0"/>
      <w:marTop w:val="0"/>
      <w:marBottom w:val="0"/>
      <w:divBdr>
        <w:top w:val="none" w:sz="0" w:space="0" w:color="auto"/>
        <w:left w:val="none" w:sz="0" w:space="0" w:color="auto"/>
        <w:bottom w:val="none" w:sz="0" w:space="0" w:color="auto"/>
        <w:right w:val="none" w:sz="0" w:space="0" w:color="auto"/>
      </w:divBdr>
    </w:div>
    <w:div w:id="1282303783">
      <w:bodyDiv w:val="1"/>
      <w:marLeft w:val="0"/>
      <w:marRight w:val="0"/>
      <w:marTop w:val="0"/>
      <w:marBottom w:val="0"/>
      <w:divBdr>
        <w:top w:val="none" w:sz="0" w:space="0" w:color="auto"/>
        <w:left w:val="none" w:sz="0" w:space="0" w:color="auto"/>
        <w:bottom w:val="none" w:sz="0" w:space="0" w:color="auto"/>
        <w:right w:val="none" w:sz="0" w:space="0" w:color="auto"/>
      </w:divBdr>
    </w:div>
    <w:div w:id="1282567999">
      <w:bodyDiv w:val="1"/>
      <w:marLeft w:val="0"/>
      <w:marRight w:val="0"/>
      <w:marTop w:val="0"/>
      <w:marBottom w:val="0"/>
      <w:divBdr>
        <w:top w:val="none" w:sz="0" w:space="0" w:color="auto"/>
        <w:left w:val="none" w:sz="0" w:space="0" w:color="auto"/>
        <w:bottom w:val="none" w:sz="0" w:space="0" w:color="auto"/>
        <w:right w:val="none" w:sz="0" w:space="0" w:color="auto"/>
      </w:divBdr>
    </w:div>
    <w:div w:id="1282686437">
      <w:bodyDiv w:val="1"/>
      <w:marLeft w:val="0"/>
      <w:marRight w:val="0"/>
      <w:marTop w:val="0"/>
      <w:marBottom w:val="0"/>
      <w:divBdr>
        <w:top w:val="none" w:sz="0" w:space="0" w:color="auto"/>
        <w:left w:val="none" w:sz="0" w:space="0" w:color="auto"/>
        <w:bottom w:val="none" w:sz="0" w:space="0" w:color="auto"/>
        <w:right w:val="none" w:sz="0" w:space="0" w:color="auto"/>
      </w:divBdr>
    </w:div>
    <w:div w:id="1284194679">
      <w:bodyDiv w:val="1"/>
      <w:marLeft w:val="0"/>
      <w:marRight w:val="0"/>
      <w:marTop w:val="0"/>
      <w:marBottom w:val="0"/>
      <w:divBdr>
        <w:top w:val="none" w:sz="0" w:space="0" w:color="auto"/>
        <w:left w:val="none" w:sz="0" w:space="0" w:color="auto"/>
        <w:bottom w:val="none" w:sz="0" w:space="0" w:color="auto"/>
        <w:right w:val="none" w:sz="0" w:space="0" w:color="auto"/>
      </w:divBdr>
    </w:div>
    <w:div w:id="1284506735">
      <w:bodyDiv w:val="1"/>
      <w:marLeft w:val="0"/>
      <w:marRight w:val="0"/>
      <w:marTop w:val="0"/>
      <w:marBottom w:val="0"/>
      <w:divBdr>
        <w:top w:val="none" w:sz="0" w:space="0" w:color="auto"/>
        <w:left w:val="none" w:sz="0" w:space="0" w:color="auto"/>
        <w:bottom w:val="none" w:sz="0" w:space="0" w:color="auto"/>
        <w:right w:val="none" w:sz="0" w:space="0" w:color="auto"/>
      </w:divBdr>
    </w:div>
    <w:div w:id="1286303495">
      <w:bodyDiv w:val="1"/>
      <w:marLeft w:val="0"/>
      <w:marRight w:val="0"/>
      <w:marTop w:val="0"/>
      <w:marBottom w:val="0"/>
      <w:divBdr>
        <w:top w:val="none" w:sz="0" w:space="0" w:color="auto"/>
        <w:left w:val="none" w:sz="0" w:space="0" w:color="auto"/>
        <w:bottom w:val="none" w:sz="0" w:space="0" w:color="auto"/>
        <w:right w:val="none" w:sz="0" w:space="0" w:color="auto"/>
      </w:divBdr>
    </w:div>
    <w:div w:id="1287009546">
      <w:bodyDiv w:val="1"/>
      <w:marLeft w:val="0"/>
      <w:marRight w:val="0"/>
      <w:marTop w:val="0"/>
      <w:marBottom w:val="0"/>
      <w:divBdr>
        <w:top w:val="none" w:sz="0" w:space="0" w:color="auto"/>
        <w:left w:val="none" w:sz="0" w:space="0" w:color="auto"/>
        <w:bottom w:val="none" w:sz="0" w:space="0" w:color="auto"/>
        <w:right w:val="none" w:sz="0" w:space="0" w:color="auto"/>
      </w:divBdr>
    </w:div>
    <w:div w:id="1287274254">
      <w:bodyDiv w:val="1"/>
      <w:marLeft w:val="0"/>
      <w:marRight w:val="0"/>
      <w:marTop w:val="0"/>
      <w:marBottom w:val="0"/>
      <w:divBdr>
        <w:top w:val="none" w:sz="0" w:space="0" w:color="auto"/>
        <w:left w:val="none" w:sz="0" w:space="0" w:color="auto"/>
        <w:bottom w:val="none" w:sz="0" w:space="0" w:color="auto"/>
        <w:right w:val="none" w:sz="0" w:space="0" w:color="auto"/>
      </w:divBdr>
    </w:div>
    <w:div w:id="1287347510">
      <w:bodyDiv w:val="1"/>
      <w:marLeft w:val="0"/>
      <w:marRight w:val="0"/>
      <w:marTop w:val="0"/>
      <w:marBottom w:val="0"/>
      <w:divBdr>
        <w:top w:val="none" w:sz="0" w:space="0" w:color="auto"/>
        <w:left w:val="none" w:sz="0" w:space="0" w:color="auto"/>
        <w:bottom w:val="none" w:sz="0" w:space="0" w:color="auto"/>
        <w:right w:val="none" w:sz="0" w:space="0" w:color="auto"/>
      </w:divBdr>
    </w:div>
    <w:div w:id="1287808685">
      <w:bodyDiv w:val="1"/>
      <w:marLeft w:val="0"/>
      <w:marRight w:val="0"/>
      <w:marTop w:val="0"/>
      <w:marBottom w:val="0"/>
      <w:divBdr>
        <w:top w:val="none" w:sz="0" w:space="0" w:color="auto"/>
        <w:left w:val="none" w:sz="0" w:space="0" w:color="auto"/>
        <w:bottom w:val="none" w:sz="0" w:space="0" w:color="auto"/>
        <w:right w:val="none" w:sz="0" w:space="0" w:color="auto"/>
      </w:divBdr>
    </w:div>
    <w:div w:id="1288586713">
      <w:bodyDiv w:val="1"/>
      <w:marLeft w:val="0"/>
      <w:marRight w:val="0"/>
      <w:marTop w:val="0"/>
      <w:marBottom w:val="0"/>
      <w:divBdr>
        <w:top w:val="none" w:sz="0" w:space="0" w:color="auto"/>
        <w:left w:val="none" w:sz="0" w:space="0" w:color="auto"/>
        <w:bottom w:val="none" w:sz="0" w:space="0" w:color="auto"/>
        <w:right w:val="none" w:sz="0" w:space="0" w:color="auto"/>
      </w:divBdr>
    </w:div>
    <w:div w:id="1288663364">
      <w:bodyDiv w:val="1"/>
      <w:marLeft w:val="0"/>
      <w:marRight w:val="0"/>
      <w:marTop w:val="0"/>
      <w:marBottom w:val="0"/>
      <w:divBdr>
        <w:top w:val="none" w:sz="0" w:space="0" w:color="auto"/>
        <w:left w:val="none" w:sz="0" w:space="0" w:color="auto"/>
        <w:bottom w:val="none" w:sz="0" w:space="0" w:color="auto"/>
        <w:right w:val="none" w:sz="0" w:space="0" w:color="auto"/>
      </w:divBdr>
    </w:div>
    <w:div w:id="1289360122">
      <w:bodyDiv w:val="1"/>
      <w:marLeft w:val="0"/>
      <w:marRight w:val="0"/>
      <w:marTop w:val="0"/>
      <w:marBottom w:val="0"/>
      <w:divBdr>
        <w:top w:val="none" w:sz="0" w:space="0" w:color="auto"/>
        <w:left w:val="none" w:sz="0" w:space="0" w:color="auto"/>
        <w:bottom w:val="none" w:sz="0" w:space="0" w:color="auto"/>
        <w:right w:val="none" w:sz="0" w:space="0" w:color="auto"/>
      </w:divBdr>
    </w:div>
    <w:div w:id="1289438512">
      <w:bodyDiv w:val="1"/>
      <w:marLeft w:val="0"/>
      <w:marRight w:val="0"/>
      <w:marTop w:val="0"/>
      <w:marBottom w:val="0"/>
      <w:divBdr>
        <w:top w:val="none" w:sz="0" w:space="0" w:color="auto"/>
        <w:left w:val="none" w:sz="0" w:space="0" w:color="auto"/>
        <w:bottom w:val="none" w:sz="0" w:space="0" w:color="auto"/>
        <w:right w:val="none" w:sz="0" w:space="0" w:color="auto"/>
      </w:divBdr>
    </w:div>
    <w:div w:id="1290161727">
      <w:bodyDiv w:val="1"/>
      <w:marLeft w:val="0"/>
      <w:marRight w:val="0"/>
      <w:marTop w:val="0"/>
      <w:marBottom w:val="0"/>
      <w:divBdr>
        <w:top w:val="none" w:sz="0" w:space="0" w:color="auto"/>
        <w:left w:val="none" w:sz="0" w:space="0" w:color="auto"/>
        <w:bottom w:val="none" w:sz="0" w:space="0" w:color="auto"/>
        <w:right w:val="none" w:sz="0" w:space="0" w:color="auto"/>
      </w:divBdr>
    </w:div>
    <w:div w:id="1290168987">
      <w:bodyDiv w:val="1"/>
      <w:marLeft w:val="0"/>
      <w:marRight w:val="0"/>
      <w:marTop w:val="0"/>
      <w:marBottom w:val="0"/>
      <w:divBdr>
        <w:top w:val="none" w:sz="0" w:space="0" w:color="auto"/>
        <w:left w:val="none" w:sz="0" w:space="0" w:color="auto"/>
        <w:bottom w:val="none" w:sz="0" w:space="0" w:color="auto"/>
        <w:right w:val="none" w:sz="0" w:space="0" w:color="auto"/>
      </w:divBdr>
    </w:div>
    <w:div w:id="1291475663">
      <w:bodyDiv w:val="1"/>
      <w:marLeft w:val="0"/>
      <w:marRight w:val="0"/>
      <w:marTop w:val="0"/>
      <w:marBottom w:val="0"/>
      <w:divBdr>
        <w:top w:val="none" w:sz="0" w:space="0" w:color="auto"/>
        <w:left w:val="none" w:sz="0" w:space="0" w:color="auto"/>
        <w:bottom w:val="none" w:sz="0" w:space="0" w:color="auto"/>
        <w:right w:val="none" w:sz="0" w:space="0" w:color="auto"/>
      </w:divBdr>
    </w:div>
    <w:div w:id="1292370005">
      <w:bodyDiv w:val="1"/>
      <w:marLeft w:val="0"/>
      <w:marRight w:val="0"/>
      <w:marTop w:val="0"/>
      <w:marBottom w:val="0"/>
      <w:divBdr>
        <w:top w:val="none" w:sz="0" w:space="0" w:color="auto"/>
        <w:left w:val="none" w:sz="0" w:space="0" w:color="auto"/>
        <w:bottom w:val="none" w:sz="0" w:space="0" w:color="auto"/>
        <w:right w:val="none" w:sz="0" w:space="0" w:color="auto"/>
      </w:divBdr>
      <w:divsChild>
        <w:div w:id="396048253">
          <w:marLeft w:val="0"/>
          <w:marRight w:val="0"/>
          <w:marTop w:val="0"/>
          <w:marBottom w:val="0"/>
          <w:divBdr>
            <w:top w:val="none" w:sz="0" w:space="0" w:color="auto"/>
            <w:left w:val="none" w:sz="0" w:space="0" w:color="auto"/>
            <w:bottom w:val="none" w:sz="0" w:space="0" w:color="auto"/>
            <w:right w:val="none" w:sz="0" w:space="0" w:color="auto"/>
          </w:divBdr>
          <w:divsChild>
            <w:div w:id="271207807">
              <w:marLeft w:val="0"/>
              <w:marRight w:val="0"/>
              <w:marTop w:val="0"/>
              <w:marBottom w:val="0"/>
              <w:divBdr>
                <w:top w:val="none" w:sz="0" w:space="0" w:color="auto"/>
                <w:left w:val="none" w:sz="0" w:space="0" w:color="auto"/>
                <w:bottom w:val="none" w:sz="0" w:space="0" w:color="auto"/>
                <w:right w:val="none" w:sz="0" w:space="0" w:color="auto"/>
              </w:divBdr>
              <w:divsChild>
                <w:div w:id="97710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08141">
      <w:bodyDiv w:val="1"/>
      <w:marLeft w:val="0"/>
      <w:marRight w:val="0"/>
      <w:marTop w:val="0"/>
      <w:marBottom w:val="0"/>
      <w:divBdr>
        <w:top w:val="none" w:sz="0" w:space="0" w:color="auto"/>
        <w:left w:val="none" w:sz="0" w:space="0" w:color="auto"/>
        <w:bottom w:val="none" w:sz="0" w:space="0" w:color="auto"/>
        <w:right w:val="none" w:sz="0" w:space="0" w:color="auto"/>
      </w:divBdr>
    </w:div>
    <w:div w:id="1292782920">
      <w:bodyDiv w:val="1"/>
      <w:marLeft w:val="0"/>
      <w:marRight w:val="0"/>
      <w:marTop w:val="0"/>
      <w:marBottom w:val="0"/>
      <w:divBdr>
        <w:top w:val="none" w:sz="0" w:space="0" w:color="auto"/>
        <w:left w:val="none" w:sz="0" w:space="0" w:color="auto"/>
        <w:bottom w:val="none" w:sz="0" w:space="0" w:color="auto"/>
        <w:right w:val="none" w:sz="0" w:space="0" w:color="auto"/>
      </w:divBdr>
    </w:div>
    <w:div w:id="1293170031">
      <w:bodyDiv w:val="1"/>
      <w:marLeft w:val="0"/>
      <w:marRight w:val="0"/>
      <w:marTop w:val="0"/>
      <w:marBottom w:val="0"/>
      <w:divBdr>
        <w:top w:val="none" w:sz="0" w:space="0" w:color="auto"/>
        <w:left w:val="none" w:sz="0" w:space="0" w:color="auto"/>
        <w:bottom w:val="none" w:sz="0" w:space="0" w:color="auto"/>
        <w:right w:val="none" w:sz="0" w:space="0" w:color="auto"/>
      </w:divBdr>
    </w:div>
    <w:div w:id="1293294571">
      <w:bodyDiv w:val="1"/>
      <w:marLeft w:val="0"/>
      <w:marRight w:val="0"/>
      <w:marTop w:val="0"/>
      <w:marBottom w:val="0"/>
      <w:divBdr>
        <w:top w:val="none" w:sz="0" w:space="0" w:color="auto"/>
        <w:left w:val="none" w:sz="0" w:space="0" w:color="auto"/>
        <w:bottom w:val="none" w:sz="0" w:space="0" w:color="auto"/>
        <w:right w:val="none" w:sz="0" w:space="0" w:color="auto"/>
      </w:divBdr>
    </w:div>
    <w:div w:id="1293827982">
      <w:bodyDiv w:val="1"/>
      <w:marLeft w:val="0"/>
      <w:marRight w:val="0"/>
      <w:marTop w:val="0"/>
      <w:marBottom w:val="0"/>
      <w:divBdr>
        <w:top w:val="none" w:sz="0" w:space="0" w:color="auto"/>
        <w:left w:val="none" w:sz="0" w:space="0" w:color="auto"/>
        <w:bottom w:val="none" w:sz="0" w:space="0" w:color="auto"/>
        <w:right w:val="none" w:sz="0" w:space="0" w:color="auto"/>
      </w:divBdr>
    </w:div>
    <w:div w:id="1294285080">
      <w:bodyDiv w:val="1"/>
      <w:marLeft w:val="0"/>
      <w:marRight w:val="0"/>
      <w:marTop w:val="0"/>
      <w:marBottom w:val="0"/>
      <w:divBdr>
        <w:top w:val="none" w:sz="0" w:space="0" w:color="auto"/>
        <w:left w:val="none" w:sz="0" w:space="0" w:color="auto"/>
        <w:bottom w:val="none" w:sz="0" w:space="0" w:color="auto"/>
        <w:right w:val="none" w:sz="0" w:space="0" w:color="auto"/>
      </w:divBdr>
    </w:div>
    <w:div w:id="1294288450">
      <w:bodyDiv w:val="1"/>
      <w:marLeft w:val="0"/>
      <w:marRight w:val="0"/>
      <w:marTop w:val="0"/>
      <w:marBottom w:val="0"/>
      <w:divBdr>
        <w:top w:val="none" w:sz="0" w:space="0" w:color="auto"/>
        <w:left w:val="none" w:sz="0" w:space="0" w:color="auto"/>
        <w:bottom w:val="none" w:sz="0" w:space="0" w:color="auto"/>
        <w:right w:val="none" w:sz="0" w:space="0" w:color="auto"/>
      </w:divBdr>
    </w:div>
    <w:div w:id="1294362122">
      <w:bodyDiv w:val="1"/>
      <w:marLeft w:val="0"/>
      <w:marRight w:val="0"/>
      <w:marTop w:val="0"/>
      <w:marBottom w:val="0"/>
      <w:divBdr>
        <w:top w:val="none" w:sz="0" w:space="0" w:color="auto"/>
        <w:left w:val="none" w:sz="0" w:space="0" w:color="auto"/>
        <w:bottom w:val="none" w:sz="0" w:space="0" w:color="auto"/>
        <w:right w:val="none" w:sz="0" w:space="0" w:color="auto"/>
      </w:divBdr>
    </w:div>
    <w:div w:id="1294872247">
      <w:bodyDiv w:val="1"/>
      <w:marLeft w:val="0"/>
      <w:marRight w:val="0"/>
      <w:marTop w:val="0"/>
      <w:marBottom w:val="0"/>
      <w:divBdr>
        <w:top w:val="none" w:sz="0" w:space="0" w:color="auto"/>
        <w:left w:val="none" w:sz="0" w:space="0" w:color="auto"/>
        <w:bottom w:val="none" w:sz="0" w:space="0" w:color="auto"/>
        <w:right w:val="none" w:sz="0" w:space="0" w:color="auto"/>
      </w:divBdr>
    </w:div>
    <w:div w:id="1295334898">
      <w:bodyDiv w:val="1"/>
      <w:marLeft w:val="0"/>
      <w:marRight w:val="0"/>
      <w:marTop w:val="0"/>
      <w:marBottom w:val="0"/>
      <w:divBdr>
        <w:top w:val="none" w:sz="0" w:space="0" w:color="auto"/>
        <w:left w:val="none" w:sz="0" w:space="0" w:color="auto"/>
        <w:bottom w:val="none" w:sz="0" w:space="0" w:color="auto"/>
        <w:right w:val="none" w:sz="0" w:space="0" w:color="auto"/>
      </w:divBdr>
    </w:div>
    <w:div w:id="1296060325">
      <w:bodyDiv w:val="1"/>
      <w:marLeft w:val="0"/>
      <w:marRight w:val="0"/>
      <w:marTop w:val="0"/>
      <w:marBottom w:val="0"/>
      <w:divBdr>
        <w:top w:val="none" w:sz="0" w:space="0" w:color="auto"/>
        <w:left w:val="none" w:sz="0" w:space="0" w:color="auto"/>
        <w:bottom w:val="none" w:sz="0" w:space="0" w:color="auto"/>
        <w:right w:val="none" w:sz="0" w:space="0" w:color="auto"/>
      </w:divBdr>
    </w:div>
    <w:div w:id="1296180585">
      <w:bodyDiv w:val="1"/>
      <w:marLeft w:val="0"/>
      <w:marRight w:val="0"/>
      <w:marTop w:val="0"/>
      <w:marBottom w:val="0"/>
      <w:divBdr>
        <w:top w:val="none" w:sz="0" w:space="0" w:color="auto"/>
        <w:left w:val="none" w:sz="0" w:space="0" w:color="auto"/>
        <w:bottom w:val="none" w:sz="0" w:space="0" w:color="auto"/>
        <w:right w:val="none" w:sz="0" w:space="0" w:color="auto"/>
      </w:divBdr>
    </w:div>
    <w:div w:id="1296594585">
      <w:bodyDiv w:val="1"/>
      <w:marLeft w:val="0"/>
      <w:marRight w:val="0"/>
      <w:marTop w:val="0"/>
      <w:marBottom w:val="0"/>
      <w:divBdr>
        <w:top w:val="none" w:sz="0" w:space="0" w:color="auto"/>
        <w:left w:val="none" w:sz="0" w:space="0" w:color="auto"/>
        <w:bottom w:val="none" w:sz="0" w:space="0" w:color="auto"/>
        <w:right w:val="none" w:sz="0" w:space="0" w:color="auto"/>
      </w:divBdr>
    </w:div>
    <w:div w:id="1297295660">
      <w:bodyDiv w:val="1"/>
      <w:marLeft w:val="0"/>
      <w:marRight w:val="0"/>
      <w:marTop w:val="0"/>
      <w:marBottom w:val="0"/>
      <w:divBdr>
        <w:top w:val="none" w:sz="0" w:space="0" w:color="auto"/>
        <w:left w:val="none" w:sz="0" w:space="0" w:color="auto"/>
        <w:bottom w:val="none" w:sz="0" w:space="0" w:color="auto"/>
        <w:right w:val="none" w:sz="0" w:space="0" w:color="auto"/>
      </w:divBdr>
    </w:div>
    <w:div w:id="1297763775">
      <w:bodyDiv w:val="1"/>
      <w:marLeft w:val="0"/>
      <w:marRight w:val="0"/>
      <w:marTop w:val="0"/>
      <w:marBottom w:val="0"/>
      <w:divBdr>
        <w:top w:val="none" w:sz="0" w:space="0" w:color="auto"/>
        <w:left w:val="none" w:sz="0" w:space="0" w:color="auto"/>
        <w:bottom w:val="none" w:sz="0" w:space="0" w:color="auto"/>
        <w:right w:val="none" w:sz="0" w:space="0" w:color="auto"/>
      </w:divBdr>
      <w:divsChild>
        <w:div w:id="418915446">
          <w:marLeft w:val="0"/>
          <w:marRight w:val="0"/>
          <w:marTop w:val="0"/>
          <w:marBottom w:val="0"/>
          <w:divBdr>
            <w:top w:val="none" w:sz="0" w:space="0" w:color="auto"/>
            <w:left w:val="none" w:sz="0" w:space="0" w:color="auto"/>
            <w:bottom w:val="none" w:sz="0" w:space="0" w:color="auto"/>
            <w:right w:val="none" w:sz="0" w:space="0" w:color="auto"/>
          </w:divBdr>
          <w:divsChild>
            <w:div w:id="1210726858">
              <w:marLeft w:val="0"/>
              <w:marRight w:val="0"/>
              <w:marTop w:val="0"/>
              <w:marBottom w:val="0"/>
              <w:divBdr>
                <w:top w:val="none" w:sz="0" w:space="0" w:color="auto"/>
                <w:left w:val="none" w:sz="0" w:space="0" w:color="auto"/>
                <w:bottom w:val="none" w:sz="0" w:space="0" w:color="auto"/>
                <w:right w:val="none" w:sz="0" w:space="0" w:color="auto"/>
              </w:divBdr>
              <w:divsChild>
                <w:div w:id="10619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417763">
      <w:bodyDiv w:val="1"/>
      <w:marLeft w:val="0"/>
      <w:marRight w:val="0"/>
      <w:marTop w:val="0"/>
      <w:marBottom w:val="0"/>
      <w:divBdr>
        <w:top w:val="none" w:sz="0" w:space="0" w:color="auto"/>
        <w:left w:val="none" w:sz="0" w:space="0" w:color="auto"/>
        <w:bottom w:val="none" w:sz="0" w:space="0" w:color="auto"/>
        <w:right w:val="none" w:sz="0" w:space="0" w:color="auto"/>
      </w:divBdr>
    </w:div>
    <w:div w:id="1299186831">
      <w:bodyDiv w:val="1"/>
      <w:marLeft w:val="0"/>
      <w:marRight w:val="0"/>
      <w:marTop w:val="0"/>
      <w:marBottom w:val="0"/>
      <w:divBdr>
        <w:top w:val="none" w:sz="0" w:space="0" w:color="auto"/>
        <w:left w:val="none" w:sz="0" w:space="0" w:color="auto"/>
        <w:bottom w:val="none" w:sz="0" w:space="0" w:color="auto"/>
        <w:right w:val="none" w:sz="0" w:space="0" w:color="auto"/>
      </w:divBdr>
    </w:div>
    <w:div w:id="1299339727">
      <w:bodyDiv w:val="1"/>
      <w:marLeft w:val="0"/>
      <w:marRight w:val="0"/>
      <w:marTop w:val="0"/>
      <w:marBottom w:val="0"/>
      <w:divBdr>
        <w:top w:val="none" w:sz="0" w:space="0" w:color="auto"/>
        <w:left w:val="none" w:sz="0" w:space="0" w:color="auto"/>
        <w:bottom w:val="none" w:sz="0" w:space="0" w:color="auto"/>
        <w:right w:val="none" w:sz="0" w:space="0" w:color="auto"/>
      </w:divBdr>
    </w:div>
    <w:div w:id="1300068015">
      <w:bodyDiv w:val="1"/>
      <w:marLeft w:val="0"/>
      <w:marRight w:val="0"/>
      <w:marTop w:val="0"/>
      <w:marBottom w:val="0"/>
      <w:divBdr>
        <w:top w:val="none" w:sz="0" w:space="0" w:color="auto"/>
        <w:left w:val="none" w:sz="0" w:space="0" w:color="auto"/>
        <w:bottom w:val="none" w:sz="0" w:space="0" w:color="auto"/>
        <w:right w:val="none" w:sz="0" w:space="0" w:color="auto"/>
      </w:divBdr>
    </w:div>
    <w:div w:id="1300644609">
      <w:bodyDiv w:val="1"/>
      <w:marLeft w:val="0"/>
      <w:marRight w:val="0"/>
      <w:marTop w:val="0"/>
      <w:marBottom w:val="0"/>
      <w:divBdr>
        <w:top w:val="none" w:sz="0" w:space="0" w:color="auto"/>
        <w:left w:val="none" w:sz="0" w:space="0" w:color="auto"/>
        <w:bottom w:val="none" w:sz="0" w:space="0" w:color="auto"/>
        <w:right w:val="none" w:sz="0" w:space="0" w:color="auto"/>
      </w:divBdr>
    </w:div>
    <w:div w:id="1301769265">
      <w:bodyDiv w:val="1"/>
      <w:marLeft w:val="0"/>
      <w:marRight w:val="0"/>
      <w:marTop w:val="0"/>
      <w:marBottom w:val="0"/>
      <w:divBdr>
        <w:top w:val="none" w:sz="0" w:space="0" w:color="auto"/>
        <w:left w:val="none" w:sz="0" w:space="0" w:color="auto"/>
        <w:bottom w:val="none" w:sz="0" w:space="0" w:color="auto"/>
        <w:right w:val="none" w:sz="0" w:space="0" w:color="auto"/>
      </w:divBdr>
    </w:div>
    <w:div w:id="1302688799">
      <w:bodyDiv w:val="1"/>
      <w:marLeft w:val="0"/>
      <w:marRight w:val="0"/>
      <w:marTop w:val="0"/>
      <w:marBottom w:val="0"/>
      <w:divBdr>
        <w:top w:val="none" w:sz="0" w:space="0" w:color="auto"/>
        <w:left w:val="none" w:sz="0" w:space="0" w:color="auto"/>
        <w:bottom w:val="none" w:sz="0" w:space="0" w:color="auto"/>
        <w:right w:val="none" w:sz="0" w:space="0" w:color="auto"/>
      </w:divBdr>
    </w:div>
    <w:div w:id="1304197067">
      <w:bodyDiv w:val="1"/>
      <w:marLeft w:val="0"/>
      <w:marRight w:val="0"/>
      <w:marTop w:val="0"/>
      <w:marBottom w:val="0"/>
      <w:divBdr>
        <w:top w:val="none" w:sz="0" w:space="0" w:color="auto"/>
        <w:left w:val="none" w:sz="0" w:space="0" w:color="auto"/>
        <w:bottom w:val="none" w:sz="0" w:space="0" w:color="auto"/>
        <w:right w:val="none" w:sz="0" w:space="0" w:color="auto"/>
      </w:divBdr>
    </w:div>
    <w:div w:id="1305892448">
      <w:bodyDiv w:val="1"/>
      <w:marLeft w:val="0"/>
      <w:marRight w:val="0"/>
      <w:marTop w:val="0"/>
      <w:marBottom w:val="0"/>
      <w:divBdr>
        <w:top w:val="none" w:sz="0" w:space="0" w:color="auto"/>
        <w:left w:val="none" w:sz="0" w:space="0" w:color="auto"/>
        <w:bottom w:val="none" w:sz="0" w:space="0" w:color="auto"/>
        <w:right w:val="none" w:sz="0" w:space="0" w:color="auto"/>
      </w:divBdr>
    </w:div>
    <w:div w:id="1306085875">
      <w:bodyDiv w:val="1"/>
      <w:marLeft w:val="0"/>
      <w:marRight w:val="0"/>
      <w:marTop w:val="0"/>
      <w:marBottom w:val="0"/>
      <w:divBdr>
        <w:top w:val="none" w:sz="0" w:space="0" w:color="auto"/>
        <w:left w:val="none" w:sz="0" w:space="0" w:color="auto"/>
        <w:bottom w:val="none" w:sz="0" w:space="0" w:color="auto"/>
        <w:right w:val="none" w:sz="0" w:space="0" w:color="auto"/>
      </w:divBdr>
    </w:div>
    <w:div w:id="1306934669">
      <w:bodyDiv w:val="1"/>
      <w:marLeft w:val="0"/>
      <w:marRight w:val="0"/>
      <w:marTop w:val="0"/>
      <w:marBottom w:val="0"/>
      <w:divBdr>
        <w:top w:val="none" w:sz="0" w:space="0" w:color="auto"/>
        <w:left w:val="none" w:sz="0" w:space="0" w:color="auto"/>
        <w:bottom w:val="none" w:sz="0" w:space="0" w:color="auto"/>
        <w:right w:val="none" w:sz="0" w:space="0" w:color="auto"/>
      </w:divBdr>
    </w:div>
    <w:div w:id="1308169448">
      <w:bodyDiv w:val="1"/>
      <w:marLeft w:val="0"/>
      <w:marRight w:val="0"/>
      <w:marTop w:val="0"/>
      <w:marBottom w:val="0"/>
      <w:divBdr>
        <w:top w:val="none" w:sz="0" w:space="0" w:color="auto"/>
        <w:left w:val="none" w:sz="0" w:space="0" w:color="auto"/>
        <w:bottom w:val="none" w:sz="0" w:space="0" w:color="auto"/>
        <w:right w:val="none" w:sz="0" w:space="0" w:color="auto"/>
      </w:divBdr>
    </w:div>
    <w:div w:id="1308582423">
      <w:bodyDiv w:val="1"/>
      <w:marLeft w:val="0"/>
      <w:marRight w:val="0"/>
      <w:marTop w:val="0"/>
      <w:marBottom w:val="0"/>
      <w:divBdr>
        <w:top w:val="none" w:sz="0" w:space="0" w:color="auto"/>
        <w:left w:val="none" w:sz="0" w:space="0" w:color="auto"/>
        <w:bottom w:val="none" w:sz="0" w:space="0" w:color="auto"/>
        <w:right w:val="none" w:sz="0" w:space="0" w:color="auto"/>
      </w:divBdr>
    </w:div>
    <w:div w:id="1308706226">
      <w:bodyDiv w:val="1"/>
      <w:marLeft w:val="0"/>
      <w:marRight w:val="0"/>
      <w:marTop w:val="0"/>
      <w:marBottom w:val="0"/>
      <w:divBdr>
        <w:top w:val="none" w:sz="0" w:space="0" w:color="auto"/>
        <w:left w:val="none" w:sz="0" w:space="0" w:color="auto"/>
        <w:bottom w:val="none" w:sz="0" w:space="0" w:color="auto"/>
        <w:right w:val="none" w:sz="0" w:space="0" w:color="auto"/>
      </w:divBdr>
    </w:div>
    <w:div w:id="1308826022">
      <w:bodyDiv w:val="1"/>
      <w:marLeft w:val="0"/>
      <w:marRight w:val="0"/>
      <w:marTop w:val="0"/>
      <w:marBottom w:val="0"/>
      <w:divBdr>
        <w:top w:val="none" w:sz="0" w:space="0" w:color="auto"/>
        <w:left w:val="none" w:sz="0" w:space="0" w:color="auto"/>
        <w:bottom w:val="none" w:sz="0" w:space="0" w:color="auto"/>
        <w:right w:val="none" w:sz="0" w:space="0" w:color="auto"/>
      </w:divBdr>
    </w:div>
    <w:div w:id="1309047965">
      <w:bodyDiv w:val="1"/>
      <w:marLeft w:val="0"/>
      <w:marRight w:val="0"/>
      <w:marTop w:val="0"/>
      <w:marBottom w:val="0"/>
      <w:divBdr>
        <w:top w:val="none" w:sz="0" w:space="0" w:color="auto"/>
        <w:left w:val="none" w:sz="0" w:space="0" w:color="auto"/>
        <w:bottom w:val="none" w:sz="0" w:space="0" w:color="auto"/>
        <w:right w:val="none" w:sz="0" w:space="0" w:color="auto"/>
      </w:divBdr>
    </w:div>
    <w:div w:id="1311053176">
      <w:bodyDiv w:val="1"/>
      <w:marLeft w:val="0"/>
      <w:marRight w:val="0"/>
      <w:marTop w:val="0"/>
      <w:marBottom w:val="0"/>
      <w:divBdr>
        <w:top w:val="none" w:sz="0" w:space="0" w:color="auto"/>
        <w:left w:val="none" w:sz="0" w:space="0" w:color="auto"/>
        <w:bottom w:val="none" w:sz="0" w:space="0" w:color="auto"/>
        <w:right w:val="none" w:sz="0" w:space="0" w:color="auto"/>
      </w:divBdr>
    </w:div>
    <w:div w:id="1312901581">
      <w:bodyDiv w:val="1"/>
      <w:marLeft w:val="0"/>
      <w:marRight w:val="0"/>
      <w:marTop w:val="0"/>
      <w:marBottom w:val="0"/>
      <w:divBdr>
        <w:top w:val="none" w:sz="0" w:space="0" w:color="auto"/>
        <w:left w:val="none" w:sz="0" w:space="0" w:color="auto"/>
        <w:bottom w:val="none" w:sz="0" w:space="0" w:color="auto"/>
        <w:right w:val="none" w:sz="0" w:space="0" w:color="auto"/>
      </w:divBdr>
    </w:div>
    <w:div w:id="1313295937">
      <w:bodyDiv w:val="1"/>
      <w:marLeft w:val="0"/>
      <w:marRight w:val="0"/>
      <w:marTop w:val="0"/>
      <w:marBottom w:val="0"/>
      <w:divBdr>
        <w:top w:val="none" w:sz="0" w:space="0" w:color="auto"/>
        <w:left w:val="none" w:sz="0" w:space="0" w:color="auto"/>
        <w:bottom w:val="none" w:sz="0" w:space="0" w:color="auto"/>
        <w:right w:val="none" w:sz="0" w:space="0" w:color="auto"/>
      </w:divBdr>
    </w:div>
    <w:div w:id="1313831676">
      <w:bodyDiv w:val="1"/>
      <w:marLeft w:val="0"/>
      <w:marRight w:val="0"/>
      <w:marTop w:val="0"/>
      <w:marBottom w:val="0"/>
      <w:divBdr>
        <w:top w:val="none" w:sz="0" w:space="0" w:color="auto"/>
        <w:left w:val="none" w:sz="0" w:space="0" w:color="auto"/>
        <w:bottom w:val="none" w:sz="0" w:space="0" w:color="auto"/>
        <w:right w:val="none" w:sz="0" w:space="0" w:color="auto"/>
      </w:divBdr>
    </w:div>
    <w:div w:id="1314069565">
      <w:bodyDiv w:val="1"/>
      <w:marLeft w:val="0"/>
      <w:marRight w:val="0"/>
      <w:marTop w:val="0"/>
      <w:marBottom w:val="0"/>
      <w:divBdr>
        <w:top w:val="none" w:sz="0" w:space="0" w:color="auto"/>
        <w:left w:val="none" w:sz="0" w:space="0" w:color="auto"/>
        <w:bottom w:val="none" w:sz="0" w:space="0" w:color="auto"/>
        <w:right w:val="none" w:sz="0" w:space="0" w:color="auto"/>
      </w:divBdr>
    </w:div>
    <w:div w:id="1315452073">
      <w:bodyDiv w:val="1"/>
      <w:marLeft w:val="0"/>
      <w:marRight w:val="0"/>
      <w:marTop w:val="0"/>
      <w:marBottom w:val="0"/>
      <w:divBdr>
        <w:top w:val="none" w:sz="0" w:space="0" w:color="auto"/>
        <w:left w:val="none" w:sz="0" w:space="0" w:color="auto"/>
        <w:bottom w:val="none" w:sz="0" w:space="0" w:color="auto"/>
        <w:right w:val="none" w:sz="0" w:space="0" w:color="auto"/>
      </w:divBdr>
    </w:div>
    <w:div w:id="1315528273">
      <w:bodyDiv w:val="1"/>
      <w:marLeft w:val="0"/>
      <w:marRight w:val="0"/>
      <w:marTop w:val="0"/>
      <w:marBottom w:val="0"/>
      <w:divBdr>
        <w:top w:val="none" w:sz="0" w:space="0" w:color="auto"/>
        <w:left w:val="none" w:sz="0" w:space="0" w:color="auto"/>
        <w:bottom w:val="none" w:sz="0" w:space="0" w:color="auto"/>
        <w:right w:val="none" w:sz="0" w:space="0" w:color="auto"/>
      </w:divBdr>
    </w:div>
    <w:div w:id="1315573213">
      <w:bodyDiv w:val="1"/>
      <w:marLeft w:val="0"/>
      <w:marRight w:val="0"/>
      <w:marTop w:val="0"/>
      <w:marBottom w:val="0"/>
      <w:divBdr>
        <w:top w:val="none" w:sz="0" w:space="0" w:color="auto"/>
        <w:left w:val="none" w:sz="0" w:space="0" w:color="auto"/>
        <w:bottom w:val="none" w:sz="0" w:space="0" w:color="auto"/>
        <w:right w:val="none" w:sz="0" w:space="0" w:color="auto"/>
      </w:divBdr>
    </w:div>
    <w:div w:id="1316103729">
      <w:bodyDiv w:val="1"/>
      <w:marLeft w:val="0"/>
      <w:marRight w:val="0"/>
      <w:marTop w:val="0"/>
      <w:marBottom w:val="0"/>
      <w:divBdr>
        <w:top w:val="none" w:sz="0" w:space="0" w:color="auto"/>
        <w:left w:val="none" w:sz="0" w:space="0" w:color="auto"/>
        <w:bottom w:val="none" w:sz="0" w:space="0" w:color="auto"/>
        <w:right w:val="none" w:sz="0" w:space="0" w:color="auto"/>
      </w:divBdr>
    </w:div>
    <w:div w:id="1316566527">
      <w:bodyDiv w:val="1"/>
      <w:marLeft w:val="0"/>
      <w:marRight w:val="0"/>
      <w:marTop w:val="0"/>
      <w:marBottom w:val="0"/>
      <w:divBdr>
        <w:top w:val="none" w:sz="0" w:space="0" w:color="auto"/>
        <w:left w:val="none" w:sz="0" w:space="0" w:color="auto"/>
        <w:bottom w:val="none" w:sz="0" w:space="0" w:color="auto"/>
        <w:right w:val="none" w:sz="0" w:space="0" w:color="auto"/>
      </w:divBdr>
    </w:div>
    <w:div w:id="1316910379">
      <w:bodyDiv w:val="1"/>
      <w:marLeft w:val="0"/>
      <w:marRight w:val="0"/>
      <w:marTop w:val="0"/>
      <w:marBottom w:val="0"/>
      <w:divBdr>
        <w:top w:val="none" w:sz="0" w:space="0" w:color="auto"/>
        <w:left w:val="none" w:sz="0" w:space="0" w:color="auto"/>
        <w:bottom w:val="none" w:sz="0" w:space="0" w:color="auto"/>
        <w:right w:val="none" w:sz="0" w:space="0" w:color="auto"/>
      </w:divBdr>
    </w:div>
    <w:div w:id="1317106104">
      <w:bodyDiv w:val="1"/>
      <w:marLeft w:val="0"/>
      <w:marRight w:val="0"/>
      <w:marTop w:val="0"/>
      <w:marBottom w:val="0"/>
      <w:divBdr>
        <w:top w:val="none" w:sz="0" w:space="0" w:color="auto"/>
        <w:left w:val="none" w:sz="0" w:space="0" w:color="auto"/>
        <w:bottom w:val="none" w:sz="0" w:space="0" w:color="auto"/>
        <w:right w:val="none" w:sz="0" w:space="0" w:color="auto"/>
      </w:divBdr>
    </w:div>
    <w:div w:id="1317494073">
      <w:bodyDiv w:val="1"/>
      <w:marLeft w:val="0"/>
      <w:marRight w:val="0"/>
      <w:marTop w:val="0"/>
      <w:marBottom w:val="0"/>
      <w:divBdr>
        <w:top w:val="none" w:sz="0" w:space="0" w:color="auto"/>
        <w:left w:val="none" w:sz="0" w:space="0" w:color="auto"/>
        <w:bottom w:val="none" w:sz="0" w:space="0" w:color="auto"/>
        <w:right w:val="none" w:sz="0" w:space="0" w:color="auto"/>
      </w:divBdr>
    </w:div>
    <w:div w:id="1317535910">
      <w:bodyDiv w:val="1"/>
      <w:marLeft w:val="0"/>
      <w:marRight w:val="0"/>
      <w:marTop w:val="0"/>
      <w:marBottom w:val="0"/>
      <w:divBdr>
        <w:top w:val="none" w:sz="0" w:space="0" w:color="auto"/>
        <w:left w:val="none" w:sz="0" w:space="0" w:color="auto"/>
        <w:bottom w:val="none" w:sz="0" w:space="0" w:color="auto"/>
        <w:right w:val="none" w:sz="0" w:space="0" w:color="auto"/>
      </w:divBdr>
    </w:div>
    <w:div w:id="1317610577">
      <w:bodyDiv w:val="1"/>
      <w:marLeft w:val="0"/>
      <w:marRight w:val="0"/>
      <w:marTop w:val="0"/>
      <w:marBottom w:val="0"/>
      <w:divBdr>
        <w:top w:val="none" w:sz="0" w:space="0" w:color="auto"/>
        <w:left w:val="none" w:sz="0" w:space="0" w:color="auto"/>
        <w:bottom w:val="none" w:sz="0" w:space="0" w:color="auto"/>
        <w:right w:val="none" w:sz="0" w:space="0" w:color="auto"/>
      </w:divBdr>
    </w:div>
    <w:div w:id="1317806701">
      <w:bodyDiv w:val="1"/>
      <w:marLeft w:val="0"/>
      <w:marRight w:val="0"/>
      <w:marTop w:val="0"/>
      <w:marBottom w:val="0"/>
      <w:divBdr>
        <w:top w:val="none" w:sz="0" w:space="0" w:color="auto"/>
        <w:left w:val="none" w:sz="0" w:space="0" w:color="auto"/>
        <w:bottom w:val="none" w:sz="0" w:space="0" w:color="auto"/>
        <w:right w:val="none" w:sz="0" w:space="0" w:color="auto"/>
      </w:divBdr>
    </w:div>
    <w:div w:id="1320381768">
      <w:bodyDiv w:val="1"/>
      <w:marLeft w:val="0"/>
      <w:marRight w:val="0"/>
      <w:marTop w:val="0"/>
      <w:marBottom w:val="0"/>
      <w:divBdr>
        <w:top w:val="none" w:sz="0" w:space="0" w:color="auto"/>
        <w:left w:val="none" w:sz="0" w:space="0" w:color="auto"/>
        <w:bottom w:val="none" w:sz="0" w:space="0" w:color="auto"/>
        <w:right w:val="none" w:sz="0" w:space="0" w:color="auto"/>
      </w:divBdr>
    </w:div>
    <w:div w:id="1320886429">
      <w:bodyDiv w:val="1"/>
      <w:marLeft w:val="0"/>
      <w:marRight w:val="0"/>
      <w:marTop w:val="0"/>
      <w:marBottom w:val="0"/>
      <w:divBdr>
        <w:top w:val="none" w:sz="0" w:space="0" w:color="auto"/>
        <w:left w:val="none" w:sz="0" w:space="0" w:color="auto"/>
        <w:bottom w:val="none" w:sz="0" w:space="0" w:color="auto"/>
        <w:right w:val="none" w:sz="0" w:space="0" w:color="auto"/>
      </w:divBdr>
    </w:div>
    <w:div w:id="1321083825">
      <w:bodyDiv w:val="1"/>
      <w:marLeft w:val="0"/>
      <w:marRight w:val="0"/>
      <w:marTop w:val="0"/>
      <w:marBottom w:val="0"/>
      <w:divBdr>
        <w:top w:val="none" w:sz="0" w:space="0" w:color="auto"/>
        <w:left w:val="none" w:sz="0" w:space="0" w:color="auto"/>
        <w:bottom w:val="none" w:sz="0" w:space="0" w:color="auto"/>
        <w:right w:val="none" w:sz="0" w:space="0" w:color="auto"/>
      </w:divBdr>
    </w:div>
    <w:div w:id="1321545880">
      <w:bodyDiv w:val="1"/>
      <w:marLeft w:val="0"/>
      <w:marRight w:val="0"/>
      <w:marTop w:val="0"/>
      <w:marBottom w:val="0"/>
      <w:divBdr>
        <w:top w:val="none" w:sz="0" w:space="0" w:color="auto"/>
        <w:left w:val="none" w:sz="0" w:space="0" w:color="auto"/>
        <w:bottom w:val="none" w:sz="0" w:space="0" w:color="auto"/>
        <w:right w:val="none" w:sz="0" w:space="0" w:color="auto"/>
      </w:divBdr>
    </w:div>
    <w:div w:id="1321546263">
      <w:bodyDiv w:val="1"/>
      <w:marLeft w:val="0"/>
      <w:marRight w:val="0"/>
      <w:marTop w:val="0"/>
      <w:marBottom w:val="0"/>
      <w:divBdr>
        <w:top w:val="none" w:sz="0" w:space="0" w:color="auto"/>
        <w:left w:val="none" w:sz="0" w:space="0" w:color="auto"/>
        <w:bottom w:val="none" w:sz="0" w:space="0" w:color="auto"/>
        <w:right w:val="none" w:sz="0" w:space="0" w:color="auto"/>
      </w:divBdr>
    </w:div>
    <w:div w:id="1322268881">
      <w:bodyDiv w:val="1"/>
      <w:marLeft w:val="0"/>
      <w:marRight w:val="0"/>
      <w:marTop w:val="0"/>
      <w:marBottom w:val="0"/>
      <w:divBdr>
        <w:top w:val="none" w:sz="0" w:space="0" w:color="auto"/>
        <w:left w:val="none" w:sz="0" w:space="0" w:color="auto"/>
        <w:bottom w:val="none" w:sz="0" w:space="0" w:color="auto"/>
        <w:right w:val="none" w:sz="0" w:space="0" w:color="auto"/>
      </w:divBdr>
    </w:div>
    <w:div w:id="1322849139">
      <w:bodyDiv w:val="1"/>
      <w:marLeft w:val="0"/>
      <w:marRight w:val="0"/>
      <w:marTop w:val="0"/>
      <w:marBottom w:val="0"/>
      <w:divBdr>
        <w:top w:val="none" w:sz="0" w:space="0" w:color="auto"/>
        <w:left w:val="none" w:sz="0" w:space="0" w:color="auto"/>
        <w:bottom w:val="none" w:sz="0" w:space="0" w:color="auto"/>
        <w:right w:val="none" w:sz="0" w:space="0" w:color="auto"/>
      </w:divBdr>
    </w:div>
    <w:div w:id="1322999701">
      <w:bodyDiv w:val="1"/>
      <w:marLeft w:val="0"/>
      <w:marRight w:val="0"/>
      <w:marTop w:val="0"/>
      <w:marBottom w:val="0"/>
      <w:divBdr>
        <w:top w:val="none" w:sz="0" w:space="0" w:color="auto"/>
        <w:left w:val="none" w:sz="0" w:space="0" w:color="auto"/>
        <w:bottom w:val="none" w:sz="0" w:space="0" w:color="auto"/>
        <w:right w:val="none" w:sz="0" w:space="0" w:color="auto"/>
      </w:divBdr>
    </w:div>
    <w:div w:id="1323508387">
      <w:bodyDiv w:val="1"/>
      <w:marLeft w:val="0"/>
      <w:marRight w:val="0"/>
      <w:marTop w:val="0"/>
      <w:marBottom w:val="0"/>
      <w:divBdr>
        <w:top w:val="none" w:sz="0" w:space="0" w:color="auto"/>
        <w:left w:val="none" w:sz="0" w:space="0" w:color="auto"/>
        <w:bottom w:val="none" w:sz="0" w:space="0" w:color="auto"/>
        <w:right w:val="none" w:sz="0" w:space="0" w:color="auto"/>
      </w:divBdr>
    </w:div>
    <w:div w:id="1323587289">
      <w:bodyDiv w:val="1"/>
      <w:marLeft w:val="0"/>
      <w:marRight w:val="0"/>
      <w:marTop w:val="0"/>
      <w:marBottom w:val="0"/>
      <w:divBdr>
        <w:top w:val="none" w:sz="0" w:space="0" w:color="auto"/>
        <w:left w:val="none" w:sz="0" w:space="0" w:color="auto"/>
        <w:bottom w:val="none" w:sz="0" w:space="0" w:color="auto"/>
        <w:right w:val="none" w:sz="0" w:space="0" w:color="auto"/>
      </w:divBdr>
    </w:div>
    <w:div w:id="1325936738">
      <w:bodyDiv w:val="1"/>
      <w:marLeft w:val="0"/>
      <w:marRight w:val="0"/>
      <w:marTop w:val="0"/>
      <w:marBottom w:val="0"/>
      <w:divBdr>
        <w:top w:val="none" w:sz="0" w:space="0" w:color="auto"/>
        <w:left w:val="none" w:sz="0" w:space="0" w:color="auto"/>
        <w:bottom w:val="none" w:sz="0" w:space="0" w:color="auto"/>
        <w:right w:val="none" w:sz="0" w:space="0" w:color="auto"/>
      </w:divBdr>
    </w:div>
    <w:div w:id="1327368417">
      <w:bodyDiv w:val="1"/>
      <w:marLeft w:val="0"/>
      <w:marRight w:val="0"/>
      <w:marTop w:val="0"/>
      <w:marBottom w:val="0"/>
      <w:divBdr>
        <w:top w:val="none" w:sz="0" w:space="0" w:color="auto"/>
        <w:left w:val="none" w:sz="0" w:space="0" w:color="auto"/>
        <w:bottom w:val="none" w:sz="0" w:space="0" w:color="auto"/>
        <w:right w:val="none" w:sz="0" w:space="0" w:color="auto"/>
      </w:divBdr>
    </w:div>
    <w:div w:id="1327780032">
      <w:bodyDiv w:val="1"/>
      <w:marLeft w:val="0"/>
      <w:marRight w:val="0"/>
      <w:marTop w:val="0"/>
      <w:marBottom w:val="0"/>
      <w:divBdr>
        <w:top w:val="none" w:sz="0" w:space="0" w:color="auto"/>
        <w:left w:val="none" w:sz="0" w:space="0" w:color="auto"/>
        <w:bottom w:val="none" w:sz="0" w:space="0" w:color="auto"/>
        <w:right w:val="none" w:sz="0" w:space="0" w:color="auto"/>
      </w:divBdr>
    </w:div>
    <w:div w:id="1328443017">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
    <w:div w:id="1329560747">
      <w:bodyDiv w:val="1"/>
      <w:marLeft w:val="0"/>
      <w:marRight w:val="0"/>
      <w:marTop w:val="0"/>
      <w:marBottom w:val="0"/>
      <w:divBdr>
        <w:top w:val="none" w:sz="0" w:space="0" w:color="auto"/>
        <w:left w:val="none" w:sz="0" w:space="0" w:color="auto"/>
        <w:bottom w:val="none" w:sz="0" w:space="0" w:color="auto"/>
        <w:right w:val="none" w:sz="0" w:space="0" w:color="auto"/>
      </w:divBdr>
      <w:divsChild>
        <w:div w:id="58988812">
          <w:marLeft w:val="1080"/>
          <w:marRight w:val="0"/>
          <w:marTop w:val="100"/>
          <w:marBottom w:val="0"/>
          <w:divBdr>
            <w:top w:val="none" w:sz="0" w:space="0" w:color="auto"/>
            <w:left w:val="none" w:sz="0" w:space="0" w:color="auto"/>
            <w:bottom w:val="none" w:sz="0" w:space="0" w:color="auto"/>
            <w:right w:val="none" w:sz="0" w:space="0" w:color="auto"/>
          </w:divBdr>
        </w:div>
        <w:div w:id="490757339">
          <w:marLeft w:val="1080"/>
          <w:marRight w:val="0"/>
          <w:marTop w:val="100"/>
          <w:marBottom w:val="0"/>
          <w:divBdr>
            <w:top w:val="none" w:sz="0" w:space="0" w:color="auto"/>
            <w:left w:val="none" w:sz="0" w:space="0" w:color="auto"/>
            <w:bottom w:val="none" w:sz="0" w:space="0" w:color="auto"/>
            <w:right w:val="none" w:sz="0" w:space="0" w:color="auto"/>
          </w:divBdr>
        </w:div>
      </w:divsChild>
    </w:div>
    <w:div w:id="1330208483">
      <w:bodyDiv w:val="1"/>
      <w:marLeft w:val="0"/>
      <w:marRight w:val="0"/>
      <w:marTop w:val="0"/>
      <w:marBottom w:val="0"/>
      <w:divBdr>
        <w:top w:val="none" w:sz="0" w:space="0" w:color="auto"/>
        <w:left w:val="none" w:sz="0" w:space="0" w:color="auto"/>
        <w:bottom w:val="none" w:sz="0" w:space="0" w:color="auto"/>
        <w:right w:val="none" w:sz="0" w:space="0" w:color="auto"/>
      </w:divBdr>
    </w:div>
    <w:div w:id="1330602411">
      <w:bodyDiv w:val="1"/>
      <w:marLeft w:val="0"/>
      <w:marRight w:val="0"/>
      <w:marTop w:val="0"/>
      <w:marBottom w:val="0"/>
      <w:divBdr>
        <w:top w:val="none" w:sz="0" w:space="0" w:color="auto"/>
        <w:left w:val="none" w:sz="0" w:space="0" w:color="auto"/>
        <w:bottom w:val="none" w:sz="0" w:space="0" w:color="auto"/>
        <w:right w:val="none" w:sz="0" w:space="0" w:color="auto"/>
      </w:divBdr>
    </w:div>
    <w:div w:id="1330711283">
      <w:bodyDiv w:val="1"/>
      <w:marLeft w:val="0"/>
      <w:marRight w:val="0"/>
      <w:marTop w:val="0"/>
      <w:marBottom w:val="0"/>
      <w:divBdr>
        <w:top w:val="none" w:sz="0" w:space="0" w:color="auto"/>
        <w:left w:val="none" w:sz="0" w:space="0" w:color="auto"/>
        <w:bottom w:val="none" w:sz="0" w:space="0" w:color="auto"/>
        <w:right w:val="none" w:sz="0" w:space="0" w:color="auto"/>
      </w:divBdr>
    </w:div>
    <w:div w:id="1333491576">
      <w:bodyDiv w:val="1"/>
      <w:marLeft w:val="0"/>
      <w:marRight w:val="0"/>
      <w:marTop w:val="0"/>
      <w:marBottom w:val="0"/>
      <w:divBdr>
        <w:top w:val="none" w:sz="0" w:space="0" w:color="auto"/>
        <w:left w:val="none" w:sz="0" w:space="0" w:color="auto"/>
        <w:bottom w:val="none" w:sz="0" w:space="0" w:color="auto"/>
        <w:right w:val="none" w:sz="0" w:space="0" w:color="auto"/>
      </w:divBdr>
    </w:div>
    <w:div w:id="1333945564">
      <w:bodyDiv w:val="1"/>
      <w:marLeft w:val="0"/>
      <w:marRight w:val="0"/>
      <w:marTop w:val="0"/>
      <w:marBottom w:val="0"/>
      <w:divBdr>
        <w:top w:val="none" w:sz="0" w:space="0" w:color="auto"/>
        <w:left w:val="none" w:sz="0" w:space="0" w:color="auto"/>
        <w:bottom w:val="none" w:sz="0" w:space="0" w:color="auto"/>
        <w:right w:val="none" w:sz="0" w:space="0" w:color="auto"/>
      </w:divBdr>
    </w:div>
    <w:div w:id="1333994693">
      <w:bodyDiv w:val="1"/>
      <w:marLeft w:val="0"/>
      <w:marRight w:val="0"/>
      <w:marTop w:val="0"/>
      <w:marBottom w:val="0"/>
      <w:divBdr>
        <w:top w:val="none" w:sz="0" w:space="0" w:color="auto"/>
        <w:left w:val="none" w:sz="0" w:space="0" w:color="auto"/>
        <w:bottom w:val="none" w:sz="0" w:space="0" w:color="auto"/>
        <w:right w:val="none" w:sz="0" w:space="0" w:color="auto"/>
      </w:divBdr>
    </w:div>
    <w:div w:id="1334450893">
      <w:bodyDiv w:val="1"/>
      <w:marLeft w:val="0"/>
      <w:marRight w:val="0"/>
      <w:marTop w:val="0"/>
      <w:marBottom w:val="0"/>
      <w:divBdr>
        <w:top w:val="none" w:sz="0" w:space="0" w:color="auto"/>
        <w:left w:val="none" w:sz="0" w:space="0" w:color="auto"/>
        <w:bottom w:val="none" w:sz="0" w:space="0" w:color="auto"/>
        <w:right w:val="none" w:sz="0" w:space="0" w:color="auto"/>
      </w:divBdr>
    </w:div>
    <w:div w:id="1335455703">
      <w:bodyDiv w:val="1"/>
      <w:marLeft w:val="0"/>
      <w:marRight w:val="0"/>
      <w:marTop w:val="0"/>
      <w:marBottom w:val="0"/>
      <w:divBdr>
        <w:top w:val="none" w:sz="0" w:space="0" w:color="auto"/>
        <w:left w:val="none" w:sz="0" w:space="0" w:color="auto"/>
        <w:bottom w:val="none" w:sz="0" w:space="0" w:color="auto"/>
        <w:right w:val="none" w:sz="0" w:space="0" w:color="auto"/>
      </w:divBdr>
    </w:div>
    <w:div w:id="1336348326">
      <w:bodyDiv w:val="1"/>
      <w:marLeft w:val="0"/>
      <w:marRight w:val="0"/>
      <w:marTop w:val="0"/>
      <w:marBottom w:val="0"/>
      <w:divBdr>
        <w:top w:val="none" w:sz="0" w:space="0" w:color="auto"/>
        <w:left w:val="none" w:sz="0" w:space="0" w:color="auto"/>
        <w:bottom w:val="none" w:sz="0" w:space="0" w:color="auto"/>
        <w:right w:val="none" w:sz="0" w:space="0" w:color="auto"/>
      </w:divBdr>
    </w:div>
    <w:div w:id="1337347239">
      <w:bodyDiv w:val="1"/>
      <w:marLeft w:val="0"/>
      <w:marRight w:val="0"/>
      <w:marTop w:val="0"/>
      <w:marBottom w:val="0"/>
      <w:divBdr>
        <w:top w:val="none" w:sz="0" w:space="0" w:color="auto"/>
        <w:left w:val="none" w:sz="0" w:space="0" w:color="auto"/>
        <w:bottom w:val="none" w:sz="0" w:space="0" w:color="auto"/>
        <w:right w:val="none" w:sz="0" w:space="0" w:color="auto"/>
      </w:divBdr>
    </w:div>
    <w:div w:id="1337617279">
      <w:bodyDiv w:val="1"/>
      <w:marLeft w:val="0"/>
      <w:marRight w:val="0"/>
      <w:marTop w:val="0"/>
      <w:marBottom w:val="0"/>
      <w:divBdr>
        <w:top w:val="none" w:sz="0" w:space="0" w:color="auto"/>
        <w:left w:val="none" w:sz="0" w:space="0" w:color="auto"/>
        <w:bottom w:val="none" w:sz="0" w:space="0" w:color="auto"/>
        <w:right w:val="none" w:sz="0" w:space="0" w:color="auto"/>
      </w:divBdr>
    </w:div>
    <w:div w:id="1338536509">
      <w:bodyDiv w:val="1"/>
      <w:marLeft w:val="0"/>
      <w:marRight w:val="0"/>
      <w:marTop w:val="0"/>
      <w:marBottom w:val="0"/>
      <w:divBdr>
        <w:top w:val="none" w:sz="0" w:space="0" w:color="auto"/>
        <w:left w:val="none" w:sz="0" w:space="0" w:color="auto"/>
        <w:bottom w:val="none" w:sz="0" w:space="0" w:color="auto"/>
        <w:right w:val="none" w:sz="0" w:space="0" w:color="auto"/>
      </w:divBdr>
    </w:div>
    <w:div w:id="1338995218">
      <w:bodyDiv w:val="1"/>
      <w:marLeft w:val="0"/>
      <w:marRight w:val="0"/>
      <w:marTop w:val="0"/>
      <w:marBottom w:val="0"/>
      <w:divBdr>
        <w:top w:val="none" w:sz="0" w:space="0" w:color="auto"/>
        <w:left w:val="none" w:sz="0" w:space="0" w:color="auto"/>
        <w:bottom w:val="none" w:sz="0" w:space="0" w:color="auto"/>
        <w:right w:val="none" w:sz="0" w:space="0" w:color="auto"/>
      </w:divBdr>
    </w:div>
    <w:div w:id="1339577595">
      <w:bodyDiv w:val="1"/>
      <w:marLeft w:val="0"/>
      <w:marRight w:val="0"/>
      <w:marTop w:val="0"/>
      <w:marBottom w:val="0"/>
      <w:divBdr>
        <w:top w:val="none" w:sz="0" w:space="0" w:color="auto"/>
        <w:left w:val="none" w:sz="0" w:space="0" w:color="auto"/>
        <w:bottom w:val="none" w:sz="0" w:space="0" w:color="auto"/>
        <w:right w:val="none" w:sz="0" w:space="0" w:color="auto"/>
      </w:divBdr>
    </w:div>
    <w:div w:id="1340622561">
      <w:bodyDiv w:val="1"/>
      <w:marLeft w:val="0"/>
      <w:marRight w:val="0"/>
      <w:marTop w:val="0"/>
      <w:marBottom w:val="0"/>
      <w:divBdr>
        <w:top w:val="none" w:sz="0" w:space="0" w:color="auto"/>
        <w:left w:val="none" w:sz="0" w:space="0" w:color="auto"/>
        <w:bottom w:val="none" w:sz="0" w:space="0" w:color="auto"/>
        <w:right w:val="none" w:sz="0" w:space="0" w:color="auto"/>
      </w:divBdr>
    </w:div>
    <w:div w:id="1340963933">
      <w:bodyDiv w:val="1"/>
      <w:marLeft w:val="0"/>
      <w:marRight w:val="0"/>
      <w:marTop w:val="0"/>
      <w:marBottom w:val="0"/>
      <w:divBdr>
        <w:top w:val="none" w:sz="0" w:space="0" w:color="auto"/>
        <w:left w:val="none" w:sz="0" w:space="0" w:color="auto"/>
        <w:bottom w:val="none" w:sz="0" w:space="0" w:color="auto"/>
        <w:right w:val="none" w:sz="0" w:space="0" w:color="auto"/>
      </w:divBdr>
    </w:div>
    <w:div w:id="1340963950">
      <w:bodyDiv w:val="1"/>
      <w:marLeft w:val="0"/>
      <w:marRight w:val="0"/>
      <w:marTop w:val="0"/>
      <w:marBottom w:val="0"/>
      <w:divBdr>
        <w:top w:val="none" w:sz="0" w:space="0" w:color="auto"/>
        <w:left w:val="none" w:sz="0" w:space="0" w:color="auto"/>
        <w:bottom w:val="none" w:sz="0" w:space="0" w:color="auto"/>
        <w:right w:val="none" w:sz="0" w:space="0" w:color="auto"/>
      </w:divBdr>
    </w:div>
    <w:div w:id="1341614661">
      <w:bodyDiv w:val="1"/>
      <w:marLeft w:val="0"/>
      <w:marRight w:val="0"/>
      <w:marTop w:val="0"/>
      <w:marBottom w:val="0"/>
      <w:divBdr>
        <w:top w:val="none" w:sz="0" w:space="0" w:color="auto"/>
        <w:left w:val="none" w:sz="0" w:space="0" w:color="auto"/>
        <w:bottom w:val="none" w:sz="0" w:space="0" w:color="auto"/>
        <w:right w:val="none" w:sz="0" w:space="0" w:color="auto"/>
      </w:divBdr>
    </w:div>
    <w:div w:id="1341813819">
      <w:bodyDiv w:val="1"/>
      <w:marLeft w:val="0"/>
      <w:marRight w:val="0"/>
      <w:marTop w:val="0"/>
      <w:marBottom w:val="0"/>
      <w:divBdr>
        <w:top w:val="none" w:sz="0" w:space="0" w:color="auto"/>
        <w:left w:val="none" w:sz="0" w:space="0" w:color="auto"/>
        <w:bottom w:val="none" w:sz="0" w:space="0" w:color="auto"/>
        <w:right w:val="none" w:sz="0" w:space="0" w:color="auto"/>
      </w:divBdr>
    </w:div>
    <w:div w:id="1342273036">
      <w:bodyDiv w:val="1"/>
      <w:marLeft w:val="0"/>
      <w:marRight w:val="0"/>
      <w:marTop w:val="0"/>
      <w:marBottom w:val="0"/>
      <w:divBdr>
        <w:top w:val="none" w:sz="0" w:space="0" w:color="auto"/>
        <w:left w:val="none" w:sz="0" w:space="0" w:color="auto"/>
        <w:bottom w:val="none" w:sz="0" w:space="0" w:color="auto"/>
        <w:right w:val="none" w:sz="0" w:space="0" w:color="auto"/>
      </w:divBdr>
    </w:div>
    <w:div w:id="1343043425">
      <w:bodyDiv w:val="1"/>
      <w:marLeft w:val="0"/>
      <w:marRight w:val="0"/>
      <w:marTop w:val="0"/>
      <w:marBottom w:val="0"/>
      <w:divBdr>
        <w:top w:val="none" w:sz="0" w:space="0" w:color="auto"/>
        <w:left w:val="none" w:sz="0" w:space="0" w:color="auto"/>
        <w:bottom w:val="none" w:sz="0" w:space="0" w:color="auto"/>
        <w:right w:val="none" w:sz="0" w:space="0" w:color="auto"/>
      </w:divBdr>
    </w:div>
    <w:div w:id="1346782448">
      <w:bodyDiv w:val="1"/>
      <w:marLeft w:val="0"/>
      <w:marRight w:val="0"/>
      <w:marTop w:val="0"/>
      <w:marBottom w:val="0"/>
      <w:divBdr>
        <w:top w:val="none" w:sz="0" w:space="0" w:color="auto"/>
        <w:left w:val="none" w:sz="0" w:space="0" w:color="auto"/>
        <w:bottom w:val="none" w:sz="0" w:space="0" w:color="auto"/>
        <w:right w:val="none" w:sz="0" w:space="0" w:color="auto"/>
      </w:divBdr>
    </w:div>
    <w:div w:id="1347487197">
      <w:bodyDiv w:val="1"/>
      <w:marLeft w:val="0"/>
      <w:marRight w:val="0"/>
      <w:marTop w:val="0"/>
      <w:marBottom w:val="0"/>
      <w:divBdr>
        <w:top w:val="none" w:sz="0" w:space="0" w:color="auto"/>
        <w:left w:val="none" w:sz="0" w:space="0" w:color="auto"/>
        <w:bottom w:val="none" w:sz="0" w:space="0" w:color="auto"/>
        <w:right w:val="none" w:sz="0" w:space="0" w:color="auto"/>
      </w:divBdr>
    </w:div>
    <w:div w:id="1348556478">
      <w:bodyDiv w:val="1"/>
      <w:marLeft w:val="0"/>
      <w:marRight w:val="0"/>
      <w:marTop w:val="0"/>
      <w:marBottom w:val="0"/>
      <w:divBdr>
        <w:top w:val="none" w:sz="0" w:space="0" w:color="auto"/>
        <w:left w:val="none" w:sz="0" w:space="0" w:color="auto"/>
        <w:bottom w:val="none" w:sz="0" w:space="0" w:color="auto"/>
        <w:right w:val="none" w:sz="0" w:space="0" w:color="auto"/>
      </w:divBdr>
    </w:div>
    <w:div w:id="1349286040">
      <w:bodyDiv w:val="1"/>
      <w:marLeft w:val="0"/>
      <w:marRight w:val="0"/>
      <w:marTop w:val="0"/>
      <w:marBottom w:val="0"/>
      <w:divBdr>
        <w:top w:val="none" w:sz="0" w:space="0" w:color="auto"/>
        <w:left w:val="none" w:sz="0" w:space="0" w:color="auto"/>
        <w:bottom w:val="none" w:sz="0" w:space="0" w:color="auto"/>
        <w:right w:val="none" w:sz="0" w:space="0" w:color="auto"/>
      </w:divBdr>
    </w:div>
    <w:div w:id="1350332986">
      <w:bodyDiv w:val="1"/>
      <w:marLeft w:val="0"/>
      <w:marRight w:val="0"/>
      <w:marTop w:val="0"/>
      <w:marBottom w:val="0"/>
      <w:divBdr>
        <w:top w:val="none" w:sz="0" w:space="0" w:color="auto"/>
        <w:left w:val="none" w:sz="0" w:space="0" w:color="auto"/>
        <w:bottom w:val="none" w:sz="0" w:space="0" w:color="auto"/>
        <w:right w:val="none" w:sz="0" w:space="0" w:color="auto"/>
      </w:divBdr>
    </w:div>
    <w:div w:id="1351445620">
      <w:bodyDiv w:val="1"/>
      <w:marLeft w:val="0"/>
      <w:marRight w:val="0"/>
      <w:marTop w:val="0"/>
      <w:marBottom w:val="0"/>
      <w:divBdr>
        <w:top w:val="none" w:sz="0" w:space="0" w:color="auto"/>
        <w:left w:val="none" w:sz="0" w:space="0" w:color="auto"/>
        <w:bottom w:val="none" w:sz="0" w:space="0" w:color="auto"/>
        <w:right w:val="none" w:sz="0" w:space="0" w:color="auto"/>
      </w:divBdr>
    </w:div>
    <w:div w:id="1351566786">
      <w:bodyDiv w:val="1"/>
      <w:marLeft w:val="0"/>
      <w:marRight w:val="0"/>
      <w:marTop w:val="0"/>
      <w:marBottom w:val="0"/>
      <w:divBdr>
        <w:top w:val="none" w:sz="0" w:space="0" w:color="auto"/>
        <w:left w:val="none" w:sz="0" w:space="0" w:color="auto"/>
        <w:bottom w:val="none" w:sz="0" w:space="0" w:color="auto"/>
        <w:right w:val="none" w:sz="0" w:space="0" w:color="auto"/>
      </w:divBdr>
    </w:div>
    <w:div w:id="1352104268">
      <w:bodyDiv w:val="1"/>
      <w:marLeft w:val="0"/>
      <w:marRight w:val="0"/>
      <w:marTop w:val="0"/>
      <w:marBottom w:val="0"/>
      <w:divBdr>
        <w:top w:val="none" w:sz="0" w:space="0" w:color="auto"/>
        <w:left w:val="none" w:sz="0" w:space="0" w:color="auto"/>
        <w:bottom w:val="none" w:sz="0" w:space="0" w:color="auto"/>
        <w:right w:val="none" w:sz="0" w:space="0" w:color="auto"/>
      </w:divBdr>
    </w:div>
    <w:div w:id="1353385703">
      <w:bodyDiv w:val="1"/>
      <w:marLeft w:val="0"/>
      <w:marRight w:val="0"/>
      <w:marTop w:val="0"/>
      <w:marBottom w:val="0"/>
      <w:divBdr>
        <w:top w:val="none" w:sz="0" w:space="0" w:color="auto"/>
        <w:left w:val="none" w:sz="0" w:space="0" w:color="auto"/>
        <w:bottom w:val="none" w:sz="0" w:space="0" w:color="auto"/>
        <w:right w:val="none" w:sz="0" w:space="0" w:color="auto"/>
      </w:divBdr>
    </w:div>
    <w:div w:id="1354067034">
      <w:bodyDiv w:val="1"/>
      <w:marLeft w:val="0"/>
      <w:marRight w:val="0"/>
      <w:marTop w:val="0"/>
      <w:marBottom w:val="0"/>
      <w:divBdr>
        <w:top w:val="none" w:sz="0" w:space="0" w:color="auto"/>
        <w:left w:val="none" w:sz="0" w:space="0" w:color="auto"/>
        <w:bottom w:val="none" w:sz="0" w:space="0" w:color="auto"/>
        <w:right w:val="none" w:sz="0" w:space="0" w:color="auto"/>
      </w:divBdr>
    </w:div>
    <w:div w:id="1354377597">
      <w:bodyDiv w:val="1"/>
      <w:marLeft w:val="0"/>
      <w:marRight w:val="0"/>
      <w:marTop w:val="0"/>
      <w:marBottom w:val="0"/>
      <w:divBdr>
        <w:top w:val="none" w:sz="0" w:space="0" w:color="auto"/>
        <w:left w:val="none" w:sz="0" w:space="0" w:color="auto"/>
        <w:bottom w:val="none" w:sz="0" w:space="0" w:color="auto"/>
        <w:right w:val="none" w:sz="0" w:space="0" w:color="auto"/>
      </w:divBdr>
    </w:div>
    <w:div w:id="1354377967">
      <w:bodyDiv w:val="1"/>
      <w:marLeft w:val="0"/>
      <w:marRight w:val="0"/>
      <w:marTop w:val="0"/>
      <w:marBottom w:val="0"/>
      <w:divBdr>
        <w:top w:val="none" w:sz="0" w:space="0" w:color="auto"/>
        <w:left w:val="none" w:sz="0" w:space="0" w:color="auto"/>
        <w:bottom w:val="none" w:sz="0" w:space="0" w:color="auto"/>
        <w:right w:val="none" w:sz="0" w:space="0" w:color="auto"/>
      </w:divBdr>
    </w:div>
    <w:div w:id="1354768723">
      <w:bodyDiv w:val="1"/>
      <w:marLeft w:val="0"/>
      <w:marRight w:val="0"/>
      <w:marTop w:val="0"/>
      <w:marBottom w:val="0"/>
      <w:divBdr>
        <w:top w:val="none" w:sz="0" w:space="0" w:color="auto"/>
        <w:left w:val="none" w:sz="0" w:space="0" w:color="auto"/>
        <w:bottom w:val="none" w:sz="0" w:space="0" w:color="auto"/>
        <w:right w:val="none" w:sz="0" w:space="0" w:color="auto"/>
      </w:divBdr>
    </w:div>
    <w:div w:id="1355229131">
      <w:bodyDiv w:val="1"/>
      <w:marLeft w:val="0"/>
      <w:marRight w:val="0"/>
      <w:marTop w:val="0"/>
      <w:marBottom w:val="0"/>
      <w:divBdr>
        <w:top w:val="none" w:sz="0" w:space="0" w:color="auto"/>
        <w:left w:val="none" w:sz="0" w:space="0" w:color="auto"/>
        <w:bottom w:val="none" w:sz="0" w:space="0" w:color="auto"/>
        <w:right w:val="none" w:sz="0" w:space="0" w:color="auto"/>
      </w:divBdr>
    </w:div>
    <w:div w:id="1355232554">
      <w:bodyDiv w:val="1"/>
      <w:marLeft w:val="0"/>
      <w:marRight w:val="0"/>
      <w:marTop w:val="0"/>
      <w:marBottom w:val="0"/>
      <w:divBdr>
        <w:top w:val="none" w:sz="0" w:space="0" w:color="auto"/>
        <w:left w:val="none" w:sz="0" w:space="0" w:color="auto"/>
        <w:bottom w:val="none" w:sz="0" w:space="0" w:color="auto"/>
        <w:right w:val="none" w:sz="0" w:space="0" w:color="auto"/>
      </w:divBdr>
    </w:div>
    <w:div w:id="1355234223">
      <w:bodyDiv w:val="1"/>
      <w:marLeft w:val="0"/>
      <w:marRight w:val="0"/>
      <w:marTop w:val="0"/>
      <w:marBottom w:val="0"/>
      <w:divBdr>
        <w:top w:val="none" w:sz="0" w:space="0" w:color="auto"/>
        <w:left w:val="none" w:sz="0" w:space="0" w:color="auto"/>
        <w:bottom w:val="none" w:sz="0" w:space="0" w:color="auto"/>
        <w:right w:val="none" w:sz="0" w:space="0" w:color="auto"/>
      </w:divBdr>
    </w:div>
    <w:div w:id="1355768496">
      <w:bodyDiv w:val="1"/>
      <w:marLeft w:val="0"/>
      <w:marRight w:val="0"/>
      <w:marTop w:val="0"/>
      <w:marBottom w:val="0"/>
      <w:divBdr>
        <w:top w:val="none" w:sz="0" w:space="0" w:color="auto"/>
        <w:left w:val="none" w:sz="0" w:space="0" w:color="auto"/>
        <w:bottom w:val="none" w:sz="0" w:space="0" w:color="auto"/>
        <w:right w:val="none" w:sz="0" w:space="0" w:color="auto"/>
      </w:divBdr>
    </w:div>
    <w:div w:id="1356928959">
      <w:bodyDiv w:val="1"/>
      <w:marLeft w:val="0"/>
      <w:marRight w:val="0"/>
      <w:marTop w:val="0"/>
      <w:marBottom w:val="0"/>
      <w:divBdr>
        <w:top w:val="none" w:sz="0" w:space="0" w:color="auto"/>
        <w:left w:val="none" w:sz="0" w:space="0" w:color="auto"/>
        <w:bottom w:val="none" w:sz="0" w:space="0" w:color="auto"/>
        <w:right w:val="none" w:sz="0" w:space="0" w:color="auto"/>
      </w:divBdr>
      <w:divsChild>
        <w:div w:id="731662284">
          <w:marLeft w:val="0"/>
          <w:marRight w:val="0"/>
          <w:marTop w:val="0"/>
          <w:marBottom w:val="0"/>
          <w:divBdr>
            <w:top w:val="none" w:sz="0" w:space="0" w:color="auto"/>
            <w:left w:val="none" w:sz="0" w:space="0" w:color="auto"/>
            <w:bottom w:val="none" w:sz="0" w:space="0" w:color="auto"/>
            <w:right w:val="none" w:sz="0" w:space="0" w:color="auto"/>
          </w:divBdr>
        </w:div>
      </w:divsChild>
    </w:div>
    <w:div w:id="1358579415">
      <w:bodyDiv w:val="1"/>
      <w:marLeft w:val="0"/>
      <w:marRight w:val="0"/>
      <w:marTop w:val="0"/>
      <w:marBottom w:val="0"/>
      <w:divBdr>
        <w:top w:val="none" w:sz="0" w:space="0" w:color="auto"/>
        <w:left w:val="none" w:sz="0" w:space="0" w:color="auto"/>
        <w:bottom w:val="none" w:sz="0" w:space="0" w:color="auto"/>
        <w:right w:val="none" w:sz="0" w:space="0" w:color="auto"/>
      </w:divBdr>
    </w:div>
    <w:div w:id="1358970336">
      <w:bodyDiv w:val="1"/>
      <w:marLeft w:val="0"/>
      <w:marRight w:val="0"/>
      <w:marTop w:val="0"/>
      <w:marBottom w:val="0"/>
      <w:divBdr>
        <w:top w:val="none" w:sz="0" w:space="0" w:color="auto"/>
        <w:left w:val="none" w:sz="0" w:space="0" w:color="auto"/>
        <w:bottom w:val="none" w:sz="0" w:space="0" w:color="auto"/>
        <w:right w:val="none" w:sz="0" w:space="0" w:color="auto"/>
      </w:divBdr>
    </w:div>
    <w:div w:id="1360274536">
      <w:bodyDiv w:val="1"/>
      <w:marLeft w:val="0"/>
      <w:marRight w:val="0"/>
      <w:marTop w:val="0"/>
      <w:marBottom w:val="0"/>
      <w:divBdr>
        <w:top w:val="none" w:sz="0" w:space="0" w:color="auto"/>
        <w:left w:val="none" w:sz="0" w:space="0" w:color="auto"/>
        <w:bottom w:val="none" w:sz="0" w:space="0" w:color="auto"/>
        <w:right w:val="none" w:sz="0" w:space="0" w:color="auto"/>
      </w:divBdr>
    </w:div>
    <w:div w:id="1360399713">
      <w:bodyDiv w:val="1"/>
      <w:marLeft w:val="0"/>
      <w:marRight w:val="0"/>
      <w:marTop w:val="0"/>
      <w:marBottom w:val="0"/>
      <w:divBdr>
        <w:top w:val="none" w:sz="0" w:space="0" w:color="auto"/>
        <w:left w:val="none" w:sz="0" w:space="0" w:color="auto"/>
        <w:bottom w:val="none" w:sz="0" w:space="0" w:color="auto"/>
        <w:right w:val="none" w:sz="0" w:space="0" w:color="auto"/>
      </w:divBdr>
    </w:div>
    <w:div w:id="1360662454">
      <w:bodyDiv w:val="1"/>
      <w:marLeft w:val="0"/>
      <w:marRight w:val="0"/>
      <w:marTop w:val="0"/>
      <w:marBottom w:val="0"/>
      <w:divBdr>
        <w:top w:val="none" w:sz="0" w:space="0" w:color="auto"/>
        <w:left w:val="none" w:sz="0" w:space="0" w:color="auto"/>
        <w:bottom w:val="none" w:sz="0" w:space="0" w:color="auto"/>
        <w:right w:val="none" w:sz="0" w:space="0" w:color="auto"/>
      </w:divBdr>
    </w:div>
    <w:div w:id="1361203729">
      <w:bodyDiv w:val="1"/>
      <w:marLeft w:val="0"/>
      <w:marRight w:val="0"/>
      <w:marTop w:val="0"/>
      <w:marBottom w:val="0"/>
      <w:divBdr>
        <w:top w:val="none" w:sz="0" w:space="0" w:color="auto"/>
        <w:left w:val="none" w:sz="0" w:space="0" w:color="auto"/>
        <w:bottom w:val="none" w:sz="0" w:space="0" w:color="auto"/>
        <w:right w:val="none" w:sz="0" w:space="0" w:color="auto"/>
      </w:divBdr>
    </w:div>
    <w:div w:id="1361322422">
      <w:bodyDiv w:val="1"/>
      <w:marLeft w:val="0"/>
      <w:marRight w:val="0"/>
      <w:marTop w:val="0"/>
      <w:marBottom w:val="0"/>
      <w:divBdr>
        <w:top w:val="none" w:sz="0" w:space="0" w:color="auto"/>
        <w:left w:val="none" w:sz="0" w:space="0" w:color="auto"/>
        <w:bottom w:val="none" w:sz="0" w:space="0" w:color="auto"/>
        <w:right w:val="none" w:sz="0" w:space="0" w:color="auto"/>
      </w:divBdr>
      <w:divsChild>
        <w:div w:id="1555965016">
          <w:marLeft w:val="0"/>
          <w:marRight w:val="0"/>
          <w:marTop w:val="0"/>
          <w:marBottom w:val="0"/>
          <w:divBdr>
            <w:top w:val="none" w:sz="0" w:space="0" w:color="auto"/>
            <w:left w:val="none" w:sz="0" w:space="0" w:color="auto"/>
            <w:bottom w:val="none" w:sz="0" w:space="0" w:color="auto"/>
            <w:right w:val="none" w:sz="0" w:space="0" w:color="auto"/>
          </w:divBdr>
          <w:divsChild>
            <w:div w:id="200441617">
              <w:marLeft w:val="0"/>
              <w:marRight w:val="0"/>
              <w:marTop w:val="0"/>
              <w:marBottom w:val="0"/>
              <w:divBdr>
                <w:top w:val="single" w:sz="2" w:space="0" w:color="000000"/>
                <w:left w:val="single" w:sz="2" w:space="0" w:color="000000"/>
                <w:bottom w:val="single" w:sz="2" w:space="0" w:color="000000"/>
                <w:right w:val="single" w:sz="2" w:space="0" w:color="000000"/>
              </w:divBdr>
            </w:div>
            <w:div w:id="666903755">
              <w:marLeft w:val="0"/>
              <w:marRight w:val="0"/>
              <w:marTop w:val="0"/>
              <w:marBottom w:val="0"/>
              <w:divBdr>
                <w:top w:val="single" w:sz="2" w:space="0" w:color="000000"/>
                <w:left w:val="single" w:sz="2" w:space="0" w:color="000000"/>
                <w:bottom w:val="single" w:sz="2" w:space="0" w:color="000000"/>
                <w:right w:val="single" w:sz="2" w:space="0" w:color="000000"/>
              </w:divBdr>
            </w:div>
            <w:div w:id="1399941115">
              <w:marLeft w:val="0"/>
              <w:marRight w:val="0"/>
              <w:marTop w:val="0"/>
              <w:marBottom w:val="0"/>
              <w:divBdr>
                <w:top w:val="single" w:sz="2" w:space="0" w:color="000000"/>
                <w:left w:val="single" w:sz="2" w:space="0" w:color="000000"/>
                <w:bottom w:val="single" w:sz="2" w:space="0" w:color="000000"/>
                <w:right w:val="single" w:sz="2" w:space="0" w:color="000000"/>
              </w:divBdr>
            </w:div>
            <w:div w:id="1428648411">
              <w:marLeft w:val="0"/>
              <w:marRight w:val="0"/>
              <w:marTop w:val="0"/>
              <w:marBottom w:val="0"/>
              <w:divBdr>
                <w:top w:val="single" w:sz="2" w:space="0" w:color="000000"/>
                <w:left w:val="single" w:sz="2" w:space="0" w:color="000000"/>
                <w:bottom w:val="single" w:sz="2" w:space="0" w:color="000000"/>
                <w:right w:val="single" w:sz="2" w:space="0" w:color="000000"/>
              </w:divBdr>
            </w:div>
            <w:div w:id="1608153622">
              <w:marLeft w:val="0"/>
              <w:marRight w:val="0"/>
              <w:marTop w:val="0"/>
              <w:marBottom w:val="0"/>
              <w:divBdr>
                <w:top w:val="single" w:sz="2" w:space="0" w:color="000000"/>
                <w:left w:val="single" w:sz="2" w:space="0" w:color="000000"/>
                <w:bottom w:val="single" w:sz="2" w:space="0" w:color="000000"/>
                <w:right w:val="single" w:sz="2" w:space="0" w:color="000000"/>
              </w:divBdr>
            </w:div>
            <w:div w:id="19111144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62322207">
      <w:bodyDiv w:val="1"/>
      <w:marLeft w:val="0"/>
      <w:marRight w:val="0"/>
      <w:marTop w:val="0"/>
      <w:marBottom w:val="0"/>
      <w:divBdr>
        <w:top w:val="none" w:sz="0" w:space="0" w:color="auto"/>
        <w:left w:val="none" w:sz="0" w:space="0" w:color="auto"/>
        <w:bottom w:val="none" w:sz="0" w:space="0" w:color="auto"/>
        <w:right w:val="none" w:sz="0" w:space="0" w:color="auto"/>
      </w:divBdr>
    </w:div>
    <w:div w:id="1362703351">
      <w:bodyDiv w:val="1"/>
      <w:marLeft w:val="0"/>
      <w:marRight w:val="0"/>
      <w:marTop w:val="0"/>
      <w:marBottom w:val="0"/>
      <w:divBdr>
        <w:top w:val="none" w:sz="0" w:space="0" w:color="auto"/>
        <w:left w:val="none" w:sz="0" w:space="0" w:color="auto"/>
        <w:bottom w:val="none" w:sz="0" w:space="0" w:color="auto"/>
        <w:right w:val="none" w:sz="0" w:space="0" w:color="auto"/>
      </w:divBdr>
    </w:div>
    <w:div w:id="1363215254">
      <w:bodyDiv w:val="1"/>
      <w:marLeft w:val="0"/>
      <w:marRight w:val="0"/>
      <w:marTop w:val="0"/>
      <w:marBottom w:val="0"/>
      <w:divBdr>
        <w:top w:val="none" w:sz="0" w:space="0" w:color="auto"/>
        <w:left w:val="none" w:sz="0" w:space="0" w:color="auto"/>
        <w:bottom w:val="none" w:sz="0" w:space="0" w:color="auto"/>
        <w:right w:val="none" w:sz="0" w:space="0" w:color="auto"/>
      </w:divBdr>
    </w:div>
    <w:div w:id="1363241412">
      <w:bodyDiv w:val="1"/>
      <w:marLeft w:val="0"/>
      <w:marRight w:val="0"/>
      <w:marTop w:val="0"/>
      <w:marBottom w:val="0"/>
      <w:divBdr>
        <w:top w:val="none" w:sz="0" w:space="0" w:color="auto"/>
        <w:left w:val="none" w:sz="0" w:space="0" w:color="auto"/>
        <w:bottom w:val="none" w:sz="0" w:space="0" w:color="auto"/>
        <w:right w:val="none" w:sz="0" w:space="0" w:color="auto"/>
      </w:divBdr>
    </w:div>
    <w:div w:id="1363825639">
      <w:bodyDiv w:val="1"/>
      <w:marLeft w:val="0"/>
      <w:marRight w:val="0"/>
      <w:marTop w:val="0"/>
      <w:marBottom w:val="0"/>
      <w:divBdr>
        <w:top w:val="none" w:sz="0" w:space="0" w:color="auto"/>
        <w:left w:val="none" w:sz="0" w:space="0" w:color="auto"/>
        <w:bottom w:val="none" w:sz="0" w:space="0" w:color="auto"/>
        <w:right w:val="none" w:sz="0" w:space="0" w:color="auto"/>
      </w:divBdr>
    </w:div>
    <w:div w:id="1363899550">
      <w:bodyDiv w:val="1"/>
      <w:marLeft w:val="0"/>
      <w:marRight w:val="0"/>
      <w:marTop w:val="0"/>
      <w:marBottom w:val="0"/>
      <w:divBdr>
        <w:top w:val="none" w:sz="0" w:space="0" w:color="auto"/>
        <w:left w:val="none" w:sz="0" w:space="0" w:color="auto"/>
        <w:bottom w:val="none" w:sz="0" w:space="0" w:color="auto"/>
        <w:right w:val="none" w:sz="0" w:space="0" w:color="auto"/>
      </w:divBdr>
    </w:div>
    <w:div w:id="1364328636">
      <w:bodyDiv w:val="1"/>
      <w:marLeft w:val="0"/>
      <w:marRight w:val="0"/>
      <w:marTop w:val="0"/>
      <w:marBottom w:val="0"/>
      <w:divBdr>
        <w:top w:val="none" w:sz="0" w:space="0" w:color="auto"/>
        <w:left w:val="none" w:sz="0" w:space="0" w:color="auto"/>
        <w:bottom w:val="none" w:sz="0" w:space="0" w:color="auto"/>
        <w:right w:val="none" w:sz="0" w:space="0" w:color="auto"/>
      </w:divBdr>
    </w:div>
    <w:div w:id="1364592352">
      <w:bodyDiv w:val="1"/>
      <w:marLeft w:val="0"/>
      <w:marRight w:val="0"/>
      <w:marTop w:val="0"/>
      <w:marBottom w:val="0"/>
      <w:divBdr>
        <w:top w:val="none" w:sz="0" w:space="0" w:color="auto"/>
        <w:left w:val="none" w:sz="0" w:space="0" w:color="auto"/>
        <w:bottom w:val="none" w:sz="0" w:space="0" w:color="auto"/>
        <w:right w:val="none" w:sz="0" w:space="0" w:color="auto"/>
      </w:divBdr>
    </w:div>
    <w:div w:id="1367023891">
      <w:bodyDiv w:val="1"/>
      <w:marLeft w:val="0"/>
      <w:marRight w:val="0"/>
      <w:marTop w:val="0"/>
      <w:marBottom w:val="0"/>
      <w:divBdr>
        <w:top w:val="none" w:sz="0" w:space="0" w:color="auto"/>
        <w:left w:val="none" w:sz="0" w:space="0" w:color="auto"/>
        <w:bottom w:val="none" w:sz="0" w:space="0" w:color="auto"/>
        <w:right w:val="none" w:sz="0" w:space="0" w:color="auto"/>
      </w:divBdr>
    </w:div>
    <w:div w:id="1367177359">
      <w:bodyDiv w:val="1"/>
      <w:marLeft w:val="0"/>
      <w:marRight w:val="0"/>
      <w:marTop w:val="0"/>
      <w:marBottom w:val="0"/>
      <w:divBdr>
        <w:top w:val="none" w:sz="0" w:space="0" w:color="auto"/>
        <w:left w:val="none" w:sz="0" w:space="0" w:color="auto"/>
        <w:bottom w:val="none" w:sz="0" w:space="0" w:color="auto"/>
        <w:right w:val="none" w:sz="0" w:space="0" w:color="auto"/>
      </w:divBdr>
    </w:div>
    <w:div w:id="1367830236">
      <w:bodyDiv w:val="1"/>
      <w:marLeft w:val="0"/>
      <w:marRight w:val="0"/>
      <w:marTop w:val="0"/>
      <w:marBottom w:val="0"/>
      <w:divBdr>
        <w:top w:val="none" w:sz="0" w:space="0" w:color="auto"/>
        <w:left w:val="none" w:sz="0" w:space="0" w:color="auto"/>
        <w:bottom w:val="none" w:sz="0" w:space="0" w:color="auto"/>
        <w:right w:val="none" w:sz="0" w:space="0" w:color="auto"/>
      </w:divBdr>
      <w:divsChild>
        <w:div w:id="314189936">
          <w:marLeft w:val="1080"/>
          <w:marRight w:val="0"/>
          <w:marTop w:val="100"/>
          <w:marBottom w:val="0"/>
          <w:divBdr>
            <w:top w:val="none" w:sz="0" w:space="0" w:color="auto"/>
            <w:left w:val="none" w:sz="0" w:space="0" w:color="auto"/>
            <w:bottom w:val="none" w:sz="0" w:space="0" w:color="auto"/>
            <w:right w:val="none" w:sz="0" w:space="0" w:color="auto"/>
          </w:divBdr>
        </w:div>
      </w:divsChild>
    </w:div>
    <w:div w:id="1368333967">
      <w:bodyDiv w:val="1"/>
      <w:marLeft w:val="0"/>
      <w:marRight w:val="0"/>
      <w:marTop w:val="0"/>
      <w:marBottom w:val="0"/>
      <w:divBdr>
        <w:top w:val="none" w:sz="0" w:space="0" w:color="auto"/>
        <w:left w:val="none" w:sz="0" w:space="0" w:color="auto"/>
        <w:bottom w:val="none" w:sz="0" w:space="0" w:color="auto"/>
        <w:right w:val="none" w:sz="0" w:space="0" w:color="auto"/>
      </w:divBdr>
    </w:div>
    <w:div w:id="1368600200">
      <w:bodyDiv w:val="1"/>
      <w:marLeft w:val="0"/>
      <w:marRight w:val="0"/>
      <w:marTop w:val="0"/>
      <w:marBottom w:val="0"/>
      <w:divBdr>
        <w:top w:val="none" w:sz="0" w:space="0" w:color="auto"/>
        <w:left w:val="none" w:sz="0" w:space="0" w:color="auto"/>
        <w:bottom w:val="none" w:sz="0" w:space="0" w:color="auto"/>
        <w:right w:val="none" w:sz="0" w:space="0" w:color="auto"/>
      </w:divBdr>
    </w:div>
    <w:div w:id="1369527229">
      <w:bodyDiv w:val="1"/>
      <w:marLeft w:val="0"/>
      <w:marRight w:val="0"/>
      <w:marTop w:val="0"/>
      <w:marBottom w:val="0"/>
      <w:divBdr>
        <w:top w:val="none" w:sz="0" w:space="0" w:color="auto"/>
        <w:left w:val="none" w:sz="0" w:space="0" w:color="auto"/>
        <w:bottom w:val="none" w:sz="0" w:space="0" w:color="auto"/>
        <w:right w:val="none" w:sz="0" w:space="0" w:color="auto"/>
      </w:divBdr>
    </w:div>
    <w:div w:id="1370187074">
      <w:bodyDiv w:val="1"/>
      <w:marLeft w:val="0"/>
      <w:marRight w:val="0"/>
      <w:marTop w:val="0"/>
      <w:marBottom w:val="0"/>
      <w:divBdr>
        <w:top w:val="none" w:sz="0" w:space="0" w:color="auto"/>
        <w:left w:val="none" w:sz="0" w:space="0" w:color="auto"/>
        <w:bottom w:val="none" w:sz="0" w:space="0" w:color="auto"/>
        <w:right w:val="none" w:sz="0" w:space="0" w:color="auto"/>
      </w:divBdr>
    </w:div>
    <w:div w:id="1371342753">
      <w:bodyDiv w:val="1"/>
      <w:marLeft w:val="0"/>
      <w:marRight w:val="0"/>
      <w:marTop w:val="0"/>
      <w:marBottom w:val="0"/>
      <w:divBdr>
        <w:top w:val="none" w:sz="0" w:space="0" w:color="auto"/>
        <w:left w:val="none" w:sz="0" w:space="0" w:color="auto"/>
        <w:bottom w:val="none" w:sz="0" w:space="0" w:color="auto"/>
        <w:right w:val="none" w:sz="0" w:space="0" w:color="auto"/>
      </w:divBdr>
    </w:div>
    <w:div w:id="1372152070">
      <w:bodyDiv w:val="1"/>
      <w:marLeft w:val="0"/>
      <w:marRight w:val="0"/>
      <w:marTop w:val="0"/>
      <w:marBottom w:val="0"/>
      <w:divBdr>
        <w:top w:val="none" w:sz="0" w:space="0" w:color="auto"/>
        <w:left w:val="none" w:sz="0" w:space="0" w:color="auto"/>
        <w:bottom w:val="none" w:sz="0" w:space="0" w:color="auto"/>
        <w:right w:val="none" w:sz="0" w:space="0" w:color="auto"/>
      </w:divBdr>
    </w:div>
    <w:div w:id="1373968076">
      <w:bodyDiv w:val="1"/>
      <w:marLeft w:val="0"/>
      <w:marRight w:val="0"/>
      <w:marTop w:val="0"/>
      <w:marBottom w:val="0"/>
      <w:divBdr>
        <w:top w:val="none" w:sz="0" w:space="0" w:color="auto"/>
        <w:left w:val="none" w:sz="0" w:space="0" w:color="auto"/>
        <w:bottom w:val="none" w:sz="0" w:space="0" w:color="auto"/>
        <w:right w:val="none" w:sz="0" w:space="0" w:color="auto"/>
      </w:divBdr>
    </w:div>
    <w:div w:id="1374235079">
      <w:bodyDiv w:val="1"/>
      <w:marLeft w:val="0"/>
      <w:marRight w:val="0"/>
      <w:marTop w:val="0"/>
      <w:marBottom w:val="0"/>
      <w:divBdr>
        <w:top w:val="none" w:sz="0" w:space="0" w:color="auto"/>
        <w:left w:val="none" w:sz="0" w:space="0" w:color="auto"/>
        <w:bottom w:val="none" w:sz="0" w:space="0" w:color="auto"/>
        <w:right w:val="none" w:sz="0" w:space="0" w:color="auto"/>
      </w:divBdr>
    </w:div>
    <w:div w:id="1374303430">
      <w:bodyDiv w:val="1"/>
      <w:marLeft w:val="0"/>
      <w:marRight w:val="0"/>
      <w:marTop w:val="0"/>
      <w:marBottom w:val="0"/>
      <w:divBdr>
        <w:top w:val="none" w:sz="0" w:space="0" w:color="auto"/>
        <w:left w:val="none" w:sz="0" w:space="0" w:color="auto"/>
        <w:bottom w:val="none" w:sz="0" w:space="0" w:color="auto"/>
        <w:right w:val="none" w:sz="0" w:space="0" w:color="auto"/>
      </w:divBdr>
    </w:div>
    <w:div w:id="1374505529">
      <w:bodyDiv w:val="1"/>
      <w:marLeft w:val="0"/>
      <w:marRight w:val="0"/>
      <w:marTop w:val="0"/>
      <w:marBottom w:val="0"/>
      <w:divBdr>
        <w:top w:val="none" w:sz="0" w:space="0" w:color="auto"/>
        <w:left w:val="none" w:sz="0" w:space="0" w:color="auto"/>
        <w:bottom w:val="none" w:sz="0" w:space="0" w:color="auto"/>
        <w:right w:val="none" w:sz="0" w:space="0" w:color="auto"/>
      </w:divBdr>
    </w:div>
    <w:div w:id="1375303681">
      <w:bodyDiv w:val="1"/>
      <w:marLeft w:val="0"/>
      <w:marRight w:val="0"/>
      <w:marTop w:val="0"/>
      <w:marBottom w:val="0"/>
      <w:divBdr>
        <w:top w:val="none" w:sz="0" w:space="0" w:color="auto"/>
        <w:left w:val="none" w:sz="0" w:space="0" w:color="auto"/>
        <w:bottom w:val="none" w:sz="0" w:space="0" w:color="auto"/>
        <w:right w:val="none" w:sz="0" w:space="0" w:color="auto"/>
      </w:divBdr>
    </w:div>
    <w:div w:id="1375616672">
      <w:bodyDiv w:val="1"/>
      <w:marLeft w:val="0"/>
      <w:marRight w:val="0"/>
      <w:marTop w:val="0"/>
      <w:marBottom w:val="0"/>
      <w:divBdr>
        <w:top w:val="none" w:sz="0" w:space="0" w:color="auto"/>
        <w:left w:val="none" w:sz="0" w:space="0" w:color="auto"/>
        <w:bottom w:val="none" w:sz="0" w:space="0" w:color="auto"/>
        <w:right w:val="none" w:sz="0" w:space="0" w:color="auto"/>
      </w:divBdr>
    </w:div>
    <w:div w:id="1375695427">
      <w:bodyDiv w:val="1"/>
      <w:marLeft w:val="0"/>
      <w:marRight w:val="0"/>
      <w:marTop w:val="0"/>
      <w:marBottom w:val="0"/>
      <w:divBdr>
        <w:top w:val="none" w:sz="0" w:space="0" w:color="auto"/>
        <w:left w:val="none" w:sz="0" w:space="0" w:color="auto"/>
        <w:bottom w:val="none" w:sz="0" w:space="0" w:color="auto"/>
        <w:right w:val="none" w:sz="0" w:space="0" w:color="auto"/>
      </w:divBdr>
    </w:div>
    <w:div w:id="1375885032">
      <w:bodyDiv w:val="1"/>
      <w:marLeft w:val="0"/>
      <w:marRight w:val="0"/>
      <w:marTop w:val="0"/>
      <w:marBottom w:val="0"/>
      <w:divBdr>
        <w:top w:val="none" w:sz="0" w:space="0" w:color="auto"/>
        <w:left w:val="none" w:sz="0" w:space="0" w:color="auto"/>
        <w:bottom w:val="none" w:sz="0" w:space="0" w:color="auto"/>
        <w:right w:val="none" w:sz="0" w:space="0" w:color="auto"/>
      </w:divBdr>
    </w:div>
    <w:div w:id="1377926672">
      <w:bodyDiv w:val="1"/>
      <w:marLeft w:val="0"/>
      <w:marRight w:val="0"/>
      <w:marTop w:val="0"/>
      <w:marBottom w:val="0"/>
      <w:divBdr>
        <w:top w:val="none" w:sz="0" w:space="0" w:color="auto"/>
        <w:left w:val="none" w:sz="0" w:space="0" w:color="auto"/>
        <w:bottom w:val="none" w:sz="0" w:space="0" w:color="auto"/>
        <w:right w:val="none" w:sz="0" w:space="0" w:color="auto"/>
      </w:divBdr>
    </w:div>
    <w:div w:id="1378506605">
      <w:bodyDiv w:val="1"/>
      <w:marLeft w:val="0"/>
      <w:marRight w:val="0"/>
      <w:marTop w:val="0"/>
      <w:marBottom w:val="0"/>
      <w:divBdr>
        <w:top w:val="none" w:sz="0" w:space="0" w:color="auto"/>
        <w:left w:val="none" w:sz="0" w:space="0" w:color="auto"/>
        <w:bottom w:val="none" w:sz="0" w:space="0" w:color="auto"/>
        <w:right w:val="none" w:sz="0" w:space="0" w:color="auto"/>
      </w:divBdr>
    </w:div>
    <w:div w:id="1380205189">
      <w:bodyDiv w:val="1"/>
      <w:marLeft w:val="0"/>
      <w:marRight w:val="0"/>
      <w:marTop w:val="0"/>
      <w:marBottom w:val="0"/>
      <w:divBdr>
        <w:top w:val="none" w:sz="0" w:space="0" w:color="auto"/>
        <w:left w:val="none" w:sz="0" w:space="0" w:color="auto"/>
        <w:bottom w:val="none" w:sz="0" w:space="0" w:color="auto"/>
        <w:right w:val="none" w:sz="0" w:space="0" w:color="auto"/>
      </w:divBdr>
    </w:div>
    <w:div w:id="1381131395">
      <w:bodyDiv w:val="1"/>
      <w:marLeft w:val="0"/>
      <w:marRight w:val="0"/>
      <w:marTop w:val="0"/>
      <w:marBottom w:val="0"/>
      <w:divBdr>
        <w:top w:val="none" w:sz="0" w:space="0" w:color="auto"/>
        <w:left w:val="none" w:sz="0" w:space="0" w:color="auto"/>
        <w:bottom w:val="none" w:sz="0" w:space="0" w:color="auto"/>
        <w:right w:val="none" w:sz="0" w:space="0" w:color="auto"/>
      </w:divBdr>
    </w:div>
    <w:div w:id="1381132974">
      <w:bodyDiv w:val="1"/>
      <w:marLeft w:val="0"/>
      <w:marRight w:val="0"/>
      <w:marTop w:val="0"/>
      <w:marBottom w:val="0"/>
      <w:divBdr>
        <w:top w:val="none" w:sz="0" w:space="0" w:color="auto"/>
        <w:left w:val="none" w:sz="0" w:space="0" w:color="auto"/>
        <w:bottom w:val="none" w:sz="0" w:space="0" w:color="auto"/>
        <w:right w:val="none" w:sz="0" w:space="0" w:color="auto"/>
      </w:divBdr>
    </w:div>
    <w:div w:id="1382091454">
      <w:bodyDiv w:val="1"/>
      <w:marLeft w:val="0"/>
      <w:marRight w:val="0"/>
      <w:marTop w:val="0"/>
      <w:marBottom w:val="0"/>
      <w:divBdr>
        <w:top w:val="none" w:sz="0" w:space="0" w:color="auto"/>
        <w:left w:val="none" w:sz="0" w:space="0" w:color="auto"/>
        <w:bottom w:val="none" w:sz="0" w:space="0" w:color="auto"/>
        <w:right w:val="none" w:sz="0" w:space="0" w:color="auto"/>
      </w:divBdr>
    </w:div>
    <w:div w:id="1382242405">
      <w:bodyDiv w:val="1"/>
      <w:marLeft w:val="0"/>
      <w:marRight w:val="0"/>
      <w:marTop w:val="0"/>
      <w:marBottom w:val="0"/>
      <w:divBdr>
        <w:top w:val="none" w:sz="0" w:space="0" w:color="auto"/>
        <w:left w:val="none" w:sz="0" w:space="0" w:color="auto"/>
        <w:bottom w:val="none" w:sz="0" w:space="0" w:color="auto"/>
        <w:right w:val="none" w:sz="0" w:space="0" w:color="auto"/>
      </w:divBdr>
    </w:div>
    <w:div w:id="1382367022">
      <w:bodyDiv w:val="1"/>
      <w:marLeft w:val="0"/>
      <w:marRight w:val="0"/>
      <w:marTop w:val="0"/>
      <w:marBottom w:val="0"/>
      <w:divBdr>
        <w:top w:val="none" w:sz="0" w:space="0" w:color="auto"/>
        <w:left w:val="none" w:sz="0" w:space="0" w:color="auto"/>
        <w:bottom w:val="none" w:sz="0" w:space="0" w:color="auto"/>
        <w:right w:val="none" w:sz="0" w:space="0" w:color="auto"/>
      </w:divBdr>
    </w:div>
    <w:div w:id="1382826777">
      <w:bodyDiv w:val="1"/>
      <w:marLeft w:val="0"/>
      <w:marRight w:val="0"/>
      <w:marTop w:val="0"/>
      <w:marBottom w:val="0"/>
      <w:divBdr>
        <w:top w:val="none" w:sz="0" w:space="0" w:color="auto"/>
        <w:left w:val="none" w:sz="0" w:space="0" w:color="auto"/>
        <w:bottom w:val="none" w:sz="0" w:space="0" w:color="auto"/>
        <w:right w:val="none" w:sz="0" w:space="0" w:color="auto"/>
      </w:divBdr>
    </w:div>
    <w:div w:id="1383479484">
      <w:bodyDiv w:val="1"/>
      <w:marLeft w:val="0"/>
      <w:marRight w:val="0"/>
      <w:marTop w:val="0"/>
      <w:marBottom w:val="0"/>
      <w:divBdr>
        <w:top w:val="none" w:sz="0" w:space="0" w:color="auto"/>
        <w:left w:val="none" w:sz="0" w:space="0" w:color="auto"/>
        <w:bottom w:val="none" w:sz="0" w:space="0" w:color="auto"/>
        <w:right w:val="none" w:sz="0" w:space="0" w:color="auto"/>
      </w:divBdr>
    </w:div>
    <w:div w:id="1383990673">
      <w:bodyDiv w:val="1"/>
      <w:marLeft w:val="0"/>
      <w:marRight w:val="0"/>
      <w:marTop w:val="0"/>
      <w:marBottom w:val="0"/>
      <w:divBdr>
        <w:top w:val="none" w:sz="0" w:space="0" w:color="auto"/>
        <w:left w:val="none" w:sz="0" w:space="0" w:color="auto"/>
        <w:bottom w:val="none" w:sz="0" w:space="0" w:color="auto"/>
        <w:right w:val="none" w:sz="0" w:space="0" w:color="auto"/>
      </w:divBdr>
    </w:div>
    <w:div w:id="1384333570">
      <w:bodyDiv w:val="1"/>
      <w:marLeft w:val="0"/>
      <w:marRight w:val="0"/>
      <w:marTop w:val="0"/>
      <w:marBottom w:val="0"/>
      <w:divBdr>
        <w:top w:val="none" w:sz="0" w:space="0" w:color="auto"/>
        <w:left w:val="none" w:sz="0" w:space="0" w:color="auto"/>
        <w:bottom w:val="none" w:sz="0" w:space="0" w:color="auto"/>
        <w:right w:val="none" w:sz="0" w:space="0" w:color="auto"/>
      </w:divBdr>
    </w:div>
    <w:div w:id="1384450537">
      <w:bodyDiv w:val="1"/>
      <w:marLeft w:val="0"/>
      <w:marRight w:val="0"/>
      <w:marTop w:val="0"/>
      <w:marBottom w:val="0"/>
      <w:divBdr>
        <w:top w:val="none" w:sz="0" w:space="0" w:color="auto"/>
        <w:left w:val="none" w:sz="0" w:space="0" w:color="auto"/>
        <w:bottom w:val="none" w:sz="0" w:space="0" w:color="auto"/>
        <w:right w:val="none" w:sz="0" w:space="0" w:color="auto"/>
      </w:divBdr>
    </w:div>
    <w:div w:id="1384673670">
      <w:bodyDiv w:val="1"/>
      <w:marLeft w:val="0"/>
      <w:marRight w:val="0"/>
      <w:marTop w:val="0"/>
      <w:marBottom w:val="0"/>
      <w:divBdr>
        <w:top w:val="none" w:sz="0" w:space="0" w:color="auto"/>
        <w:left w:val="none" w:sz="0" w:space="0" w:color="auto"/>
        <w:bottom w:val="none" w:sz="0" w:space="0" w:color="auto"/>
        <w:right w:val="none" w:sz="0" w:space="0" w:color="auto"/>
      </w:divBdr>
    </w:div>
    <w:div w:id="1385956476">
      <w:bodyDiv w:val="1"/>
      <w:marLeft w:val="0"/>
      <w:marRight w:val="0"/>
      <w:marTop w:val="0"/>
      <w:marBottom w:val="0"/>
      <w:divBdr>
        <w:top w:val="none" w:sz="0" w:space="0" w:color="auto"/>
        <w:left w:val="none" w:sz="0" w:space="0" w:color="auto"/>
        <w:bottom w:val="none" w:sz="0" w:space="0" w:color="auto"/>
        <w:right w:val="none" w:sz="0" w:space="0" w:color="auto"/>
      </w:divBdr>
    </w:div>
    <w:div w:id="1385983481">
      <w:bodyDiv w:val="1"/>
      <w:marLeft w:val="0"/>
      <w:marRight w:val="0"/>
      <w:marTop w:val="0"/>
      <w:marBottom w:val="0"/>
      <w:divBdr>
        <w:top w:val="none" w:sz="0" w:space="0" w:color="auto"/>
        <w:left w:val="none" w:sz="0" w:space="0" w:color="auto"/>
        <w:bottom w:val="none" w:sz="0" w:space="0" w:color="auto"/>
        <w:right w:val="none" w:sz="0" w:space="0" w:color="auto"/>
      </w:divBdr>
    </w:div>
    <w:div w:id="1386755255">
      <w:bodyDiv w:val="1"/>
      <w:marLeft w:val="0"/>
      <w:marRight w:val="0"/>
      <w:marTop w:val="0"/>
      <w:marBottom w:val="0"/>
      <w:divBdr>
        <w:top w:val="none" w:sz="0" w:space="0" w:color="auto"/>
        <w:left w:val="none" w:sz="0" w:space="0" w:color="auto"/>
        <w:bottom w:val="none" w:sz="0" w:space="0" w:color="auto"/>
        <w:right w:val="none" w:sz="0" w:space="0" w:color="auto"/>
      </w:divBdr>
    </w:div>
    <w:div w:id="1388263582">
      <w:bodyDiv w:val="1"/>
      <w:marLeft w:val="0"/>
      <w:marRight w:val="0"/>
      <w:marTop w:val="0"/>
      <w:marBottom w:val="0"/>
      <w:divBdr>
        <w:top w:val="none" w:sz="0" w:space="0" w:color="auto"/>
        <w:left w:val="none" w:sz="0" w:space="0" w:color="auto"/>
        <w:bottom w:val="none" w:sz="0" w:space="0" w:color="auto"/>
        <w:right w:val="none" w:sz="0" w:space="0" w:color="auto"/>
      </w:divBdr>
    </w:div>
    <w:div w:id="1388263745">
      <w:bodyDiv w:val="1"/>
      <w:marLeft w:val="0"/>
      <w:marRight w:val="0"/>
      <w:marTop w:val="0"/>
      <w:marBottom w:val="0"/>
      <w:divBdr>
        <w:top w:val="none" w:sz="0" w:space="0" w:color="auto"/>
        <w:left w:val="none" w:sz="0" w:space="0" w:color="auto"/>
        <w:bottom w:val="none" w:sz="0" w:space="0" w:color="auto"/>
        <w:right w:val="none" w:sz="0" w:space="0" w:color="auto"/>
      </w:divBdr>
    </w:div>
    <w:div w:id="1388647109">
      <w:bodyDiv w:val="1"/>
      <w:marLeft w:val="0"/>
      <w:marRight w:val="0"/>
      <w:marTop w:val="0"/>
      <w:marBottom w:val="0"/>
      <w:divBdr>
        <w:top w:val="none" w:sz="0" w:space="0" w:color="auto"/>
        <w:left w:val="none" w:sz="0" w:space="0" w:color="auto"/>
        <w:bottom w:val="none" w:sz="0" w:space="0" w:color="auto"/>
        <w:right w:val="none" w:sz="0" w:space="0" w:color="auto"/>
      </w:divBdr>
    </w:div>
    <w:div w:id="1390030125">
      <w:bodyDiv w:val="1"/>
      <w:marLeft w:val="0"/>
      <w:marRight w:val="0"/>
      <w:marTop w:val="0"/>
      <w:marBottom w:val="0"/>
      <w:divBdr>
        <w:top w:val="none" w:sz="0" w:space="0" w:color="auto"/>
        <w:left w:val="none" w:sz="0" w:space="0" w:color="auto"/>
        <w:bottom w:val="none" w:sz="0" w:space="0" w:color="auto"/>
        <w:right w:val="none" w:sz="0" w:space="0" w:color="auto"/>
      </w:divBdr>
    </w:div>
    <w:div w:id="1390306607">
      <w:bodyDiv w:val="1"/>
      <w:marLeft w:val="0"/>
      <w:marRight w:val="0"/>
      <w:marTop w:val="0"/>
      <w:marBottom w:val="0"/>
      <w:divBdr>
        <w:top w:val="none" w:sz="0" w:space="0" w:color="auto"/>
        <w:left w:val="none" w:sz="0" w:space="0" w:color="auto"/>
        <w:bottom w:val="none" w:sz="0" w:space="0" w:color="auto"/>
        <w:right w:val="none" w:sz="0" w:space="0" w:color="auto"/>
      </w:divBdr>
    </w:div>
    <w:div w:id="1391005317">
      <w:bodyDiv w:val="1"/>
      <w:marLeft w:val="0"/>
      <w:marRight w:val="0"/>
      <w:marTop w:val="0"/>
      <w:marBottom w:val="0"/>
      <w:divBdr>
        <w:top w:val="none" w:sz="0" w:space="0" w:color="auto"/>
        <w:left w:val="none" w:sz="0" w:space="0" w:color="auto"/>
        <w:bottom w:val="none" w:sz="0" w:space="0" w:color="auto"/>
        <w:right w:val="none" w:sz="0" w:space="0" w:color="auto"/>
      </w:divBdr>
    </w:div>
    <w:div w:id="1391266243">
      <w:bodyDiv w:val="1"/>
      <w:marLeft w:val="0"/>
      <w:marRight w:val="0"/>
      <w:marTop w:val="0"/>
      <w:marBottom w:val="0"/>
      <w:divBdr>
        <w:top w:val="none" w:sz="0" w:space="0" w:color="auto"/>
        <w:left w:val="none" w:sz="0" w:space="0" w:color="auto"/>
        <w:bottom w:val="none" w:sz="0" w:space="0" w:color="auto"/>
        <w:right w:val="none" w:sz="0" w:space="0" w:color="auto"/>
      </w:divBdr>
    </w:div>
    <w:div w:id="1391341195">
      <w:bodyDiv w:val="1"/>
      <w:marLeft w:val="0"/>
      <w:marRight w:val="0"/>
      <w:marTop w:val="0"/>
      <w:marBottom w:val="0"/>
      <w:divBdr>
        <w:top w:val="none" w:sz="0" w:space="0" w:color="auto"/>
        <w:left w:val="none" w:sz="0" w:space="0" w:color="auto"/>
        <w:bottom w:val="none" w:sz="0" w:space="0" w:color="auto"/>
        <w:right w:val="none" w:sz="0" w:space="0" w:color="auto"/>
      </w:divBdr>
    </w:div>
    <w:div w:id="1391466485">
      <w:bodyDiv w:val="1"/>
      <w:marLeft w:val="0"/>
      <w:marRight w:val="0"/>
      <w:marTop w:val="0"/>
      <w:marBottom w:val="0"/>
      <w:divBdr>
        <w:top w:val="none" w:sz="0" w:space="0" w:color="auto"/>
        <w:left w:val="none" w:sz="0" w:space="0" w:color="auto"/>
        <w:bottom w:val="none" w:sz="0" w:space="0" w:color="auto"/>
        <w:right w:val="none" w:sz="0" w:space="0" w:color="auto"/>
      </w:divBdr>
    </w:div>
    <w:div w:id="1393387986">
      <w:bodyDiv w:val="1"/>
      <w:marLeft w:val="0"/>
      <w:marRight w:val="0"/>
      <w:marTop w:val="0"/>
      <w:marBottom w:val="0"/>
      <w:divBdr>
        <w:top w:val="none" w:sz="0" w:space="0" w:color="auto"/>
        <w:left w:val="none" w:sz="0" w:space="0" w:color="auto"/>
        <w:bottom w:val="none" w:sz="0" w:space="0" w:color="auto"/>
        <w:right w:val="none" w:sz="0" w:space="0" w:color="auto"/>
      </w:divBdr>
    </w:div>
    <w:div w:id="1394111856">
      <w:bodyDiv w:val="1"/>
      <w:marLeft w:val="0"/>
      <w:marRight w:val="0"/>
      <w:marTop w:val="0"/>
      <w:marBottom w:val="0"/>
      <w:divBdr>
        <w:top w:val="none" w:sz="0" w:space="0" w:color="auto"/>
        <w:left w:val="none" w:sz="0" w:space="0" w:color="auto"/>
        <w:bottom w:val="none" w:sz="0" w:space="0" w:color="auto"/>
        <w:right w:val="none" w:sz="0" w:space="0" w:color="auto"/>
      </w:divBdr>
    </w:div>
    <w:div w:id="1394432372">
      <w:bodyDiv w:val="1"/>
      <w:marLeft w:val="0"/>
      <w:marRight w:val="0"/>
      <w:marTop w:val="0"/>
      <w:marBottom w:val="0"/>
      <w:divBdr>
        <w:top w:val="none" w:sz="0" w:space="0" w:color="auto"/>
        <w:left w:val="none" w:sz="0" w:space="0" w:color="auto"/>
        <w:bottom w:val="none" w:sz="0" w:space="0" w:color="auto"/>
        <w:right w:val="none" w:sz="0" w:space="0" w:color="auto"/>
      </w:divBdr>
    </w:div>
    <w:div w:id="1397053439">
      <w:bodyDiv w:val="1"/>
      <w:marLeft w:val="0"/>
      <w:marRight w:val="0"/>
      <w:marTop w:val="0"/>
      <w:marBottom w:val="0"/>
      <w:divBdr>
        <w:top w:val="none" w:sz="0" w:space="0" w:color="auto"/>
        <w:left w:val="none" w:sz="0" w:space="0" w:color="auto"/>
        <w:bottom w:val="none" w:sz="0" w:space="0" w:color="auto"/>
        <w:right w:val="none" w:sz="0" w:space="0" w:color="auto"/>
      </w:divBdr>
    </w:div>
    <w:div w:id="1397583263">
      <w:bodyDiv w:val="1"/>
      <w:marLeft w:val="0"/>
      <w:marRight w:val="0"/>
      <w:marTop w:val="0"/>
      <w:marBottom w:val="0"/>
      <w:divBdr>
        <w:top w:val="none" w:sz="0" w:space="0" w:color="auto"/>
        <w:left w:val="none" w:sz="0" w:space="0" w:color="auto"/>
        <w:bottom w:val="none" w:sz="0" w:space="0" w:color="auto"/>
        <w:right w:val="none" w:sz="0" w:space="0" w:color="auto"/>
      </w:divBdr>
    </w:div>
    <w:div w:id="1398280855">
      <w:bodyDiv w:val="1"/>
      <w:marLeft w:val="0"/>
      <w:marRight w:val="0"/>
      <w:marTop w:val="0"/>
      <w:marBottom w:val="0"/>
      <w:divBdr>
        <w:top w:val="none" w:sz="0" w:space="0" w:color="auto"/>
        <w:left w:val="none" w:sz="0" w:space="0" w:color="auto"/>
        <w:bottom w:val="none" w:sz="0" w:space="0" w:color="auto"/>
        <w:right w:val="none" w:sz="0" w:space="0" w:color="auto"/>
      </w:divBdr>
    </w:div>
    <w:div w:id="1399593299">
      <w:bodyDiv w:val="1"/>
      <w:marLeft w:val="0"/>
      <w:marRight w:val="0"/>
      <w:marTop w:val="0"/>
      <w:marBottom w:val="0"/>
      <w:divBdr>
        <w:top w:val="none" w:sz="0" w:space="0" w:color="auto"/>
        <w:left w:val="none" w:sz="0" w:space="0" w:color="auto"/>
        <w:bottom w:val="none" w:sz="0" w:space="0" w:color="auto"/>
        <w:right w:val="none" w:sz="0" w:space="0" w:color="auto"/>
      </w:divBdr>
    </w:div>
    <w:div w:id="1400446127">
      <w:bodyDiv w:val="1"/>
      <w:marLeft w:val="0"/>
      <w:marRight w:val="0"/>
      <w:marTop w:val="0"/>
      <w:marBottom w:val="0"/>
      <w:divBdr>
        <w:top w:val="none" w:sz="0" w:space="0" w:color="auto"/>
        <w:left w:val="none" w:sz="0" w:space="0" w:color="auto"/>
        <w:bottom w:val="none" w:sz="0" w:space="0" w:color="auto"/>
        <w:right w:val="none" w:sz="0" w:space="0" w:color="auto"/>
      </w:divBdr>
    </w:div>
    <w:div w:id="1401635065">
      <w:bodyDiv w:val="1"/>
      <w:marLeft w:val="0"/>
      <w:marRight w:val="0"/>
      <w:marTop w:val="0"/>
      <w:marBottom w:val="0"/>
      <w:divBdr>
        <w:top w:val="none" w:sz="0" w:space="0" w:color="auto"/>
        <w:left w:val="none" w:sz="0" w:space="0" w:color="auto"/>
        <w:bottom w:val="none" w:sz="0" w:space="0" w:color="auto"/>
        <w:right w:val="none" w:sz="0" w:space="0" w:color="auto"/>
      </w:divBdr>
    </w:div>
    <w:div w:id="1402292215">
      <w:bodyDiv w:val="1"/>
      <w:marLeft w:val="0"/>
      <w:marRight w:val="0"/>
      <w:marTop w:val="0"/>
      <w:marBottom w:val="0"/>
      <w:divBdr>
        <w:top w:val="none" w:sz="0" w:space="0" w:color="auto"/>
        <w:left w:val="none" w:sz="0" w:space="0" w:color="auto"/>
        <w:bottom w:val="none" w:sz="0" w:space="0" w:color="auto"/>
        <w:right w:val="none" w:sz="0" w:space="0" w:color="auto"/>
      </w:divBdr>
    </w:div>
    <w:div w:id="1402370926">
      <w:bodyDiv w:val="1"/>
      <w:marLeft w:val="0"/>
      <w:marRight w:val="0"/>
      <w:marTop w:val="0"/>
      <w:marBottom w:val="0"/>
      <w:divBdr>
        <w:top w:val="none" w:sz="0" w:space="0" w:color="auto"/>
        <w:left w:val="none" w:sz="0" w:space="0" w:color="auto"/>
        <w:bottom w:val="none" w:sz="0" w:space="0" w:color="auto"/>
        <w:right w:val="none" w:sz="0" w:space="0" w:color="auto"/>
      </w:divBdr>
    </w:div>
    <w:div w:id="1403406817">
      <w:bodyDiv w:val="1"/>
      <w:marLeft w:val="0"/>
      <w:marRight w:val="0"/>
      <w:marTop w:val="0"/>
      <w:marBottom w:val="0"/>
      <w:divBdr>
        <w:top w:val="none" w:sz="0" w:space="0" w:color="auto"/>
        <w:left w:val="none" w:sz="0" w:space="0" w:color="auto"/>
        <w:bottom w:val="none" w:sz="0" w:space="0" w:color="auto"/>
        <w:right w:val="none" w:sz="0" w:space="0" w:color="auto"/>
      </w:divBdr>
    </w:div>
    <w:div w:id="1403676147">
      <w:bodyDiv w:val="1"/>
      <w:marLeft w:val="0"/>
      <w:marRight w:val="0"/>
      <w:marTop w:val="0"/>
      <w:marBottom w:val="0"/>
      <w:divBdr>
        <w:top w:val="none" w:sz="0" w:space="0" w:color="auto"/>
        <w:left w:val="none" w:sz="0" w:space="0" w:color="auto"/>
        <w:bottom w:val="none" w:sz="0" w:space="0" w:color="auto"/>
        <w:right w:val="none" w:sz="0" w:space="0" w:color="auto"/>
      </w:divBdr>
    </w:div>
    <w:div w:id="1403866924">
      <w:bodyDiv w:val="1"/>
      <w:marLeft w:val="0"/>
      <w:marRight w:val="0"/>
      <w:marTop w:val="0"/>
      <w:marBottom w:val="0"/>
      <w:divBdr>
        <w:top w:val="none" w:sz="0" w:space="0" w:color="auto"/>
        <w:left w:val="none" w:sz="0" w:space="0" w:color="auto"/>
        <w:bottom w:val="none" w:sz="0" w:space="0" w:color="auto"/>
        <w:right w:val="none" w:sz="0" w:space="0" w:color="auto"/>
      </w:divBdr>
    </w:div>
    <w:div w:id="1404064268">
      <w:bodyDiv w:val="1"/>
      <w:marLeft w:val="0"/>
      <w:marRight w:val="0"/>
      <w:marTop w:val="0"/>
      <w:marBottom w:val="0"/>
      <w:divBdr>
        <w:top w:val="none" w:sz="0" w:space="0" w:color="auto"/>
        <w:left w:val="none" w:sz="0" w:space="0" w:color="auto"/>
        <w:bottom w:val="none" w:sz="0" w:space="0" w:color="auto"/>
        <w:right w:val="none" w:sz="0" w:space="0" w:color="auto"/>
      </w:divBdr>
    </w:div>
    <w:div w:id="1405952459">
      <w:bodyDiv w:val="1"/>
      <w:marLeft w:val="0"/>
      <w:marRight w:val="0"/>
      <w:marTop w:val="0"/>
      <w:marBottom w:val="0"/>
      <w:divBdr>
        <w:top w:val="none" w:sz="0" w:space="0" w:color="auto"/>
        <w:left w:val="none" w:sz="0" w:space="0" w:color="auto"/>
        <w:bottom w:val="none" w:sz="0" w:space="0" w:color="auto"/>
        <w:right w:val="none" w:sz="0" w:space="0" w:color="auto"/>
      </w:divBdr>
    </w:div>
    <w:div w:id="1406148641">
      <w:bodyDiv w:val="1"/>
      <w:marLeft w:val="0"/>
      <w:marRight w:val="0"/>
      <w:marTop w:val="0"/>
      <w:marBottom w:val="0"/>
      <w:divBdr>
        <w:top w:val="none" w:sz="0" w:space="0" w:color="auto"/>
        <w:left w:val="none" w:sz="0" w:space="0" w:color="auto"/>
        <w:bottom w:val="none" w:sz="0" w:space="0" w:color="auto"/>
        <w:right w:val="none" w:sz="0" w:space="0" w:color="auto"/>
      </w:divBdr>
    </w:div>
    <w:div w:id="1406537714">
      <w:bodyDiv w:val="1"/>
      <w:marLeft w:val="0"/>
      <w:marRight w:val="0"/>
      <w:marTop w:val="0"/>
      <w:marBottom w:val="0"/>
      <w:divBdr>
        <w:top w:val="none" w:sz="0" w:space="0" w:color="auto"/>
        <w:left w:val="none" w:sz="0" w:space="0" w:color="auto"/>
        <w:bottom w:val="none" w:sz="0" w:space="0" w:color="auto"/>
        <w:right w:val="none" w:sz="0" w:space="0" w:color="auto"/>
      </w:divBdr>
      <w:divsChild>
        <w:div w:id="49770931">
          <w:marLeft w:val="0"/>
          <w:marRight w:val="0"/>
          <w:marTop w:val="0"/>
          <w:marBottom w:val="0"/>
          <w:divBdr>
            <w:top w:val="none" w:sz="0" w:space="0" w:color="auto"/>
            <w:left w:val="none" w:sz="0" w:space="0" w:color="auto"/>
            <w:bottom w:val="none" w:sz="0" w:space="0" w:color="auto"/>
            <w:right w:val="none" w:sz="0" w:space="0" w:color="auto"/>
          </w:divBdr>
        </w:div>
      </w:divsChild>
    </w:div>
    <w:div w:id="1406762724">
      <w:bodyDiv w:val="1"/>
      <w:marLeft w:val="0"/>
      <w:marRight w:val="0"/>
      <w:marTop w:val="0"/>
      <w:marBottom w:val="0"/>
      <w:divBdr>
        <w:top w:val="none" w:sz="0" w:space="0" w:color="auto"/>
        <w:left w:val="none" w:sz="0" w:space="0" w:color="auto"/>
        <w:bottom w:val="none" w:sz="0" w:space="0" w:color="auto"/>
        <w:right w:val="none" w:sz="0" w:space="0" w:color="auto"/>
      </w:divBdr>
    </w:div>
    <w:div w:id="1407261274">
      <w:bodyDiv w:val="1"/>
      <w:marLeft w:val="0"/>
      <w:marRight w:val="0"/>
      <w:marTop w:val="0"/>
      <w:marBottom w:val="0"/>
      <w:divBdr>
        <w:top w:val="none" w:sz="0" w:space="0" w:color="auto"/>
        <w:left w:val="none" w:sz="0" w:space="0" w:color="auto"/>
        <w:bottom w:val="none" w:sz="0" w:space="0" w:color="auto"/>
        <w:right w:val="none" w:sz="0" w:space="0" w:color="auto"/>
      </w:divBdr>
    </w:div>
    <w:div w:id="1407721467">
      <w:bodyDiv w:val="1"/>
      <w:marLeft w:val="0"/>
      <w:marRight w:val="0"/>
      <w:marTop w:val="0"/>
      <w:marBottom w:val="0"/>
      <w:divBdr>
        <w:top w:val="none" w:sz="0" w:space="0" w:color="auto"/>
        <w:left w:val="none" w:sz="0" w:space="0" w:color="auto"/>
        <w:bottom w:val="none" w:sz="0" w:space="0" w:color="auto"/>
        <w:right w:val="none" w:sz="0" w:space="0" w:color="auto"/>
      </w:divBdr>
    </w:div>
    <w:div w:id="1408769418">
      <w:bodyDiv w:val="1"/>
      <w:marLeft w:val="0"/>
      <w:marRight w:val="0"/>
      <w:marTop w:val="0"/>
      <w:marBottom w:val="0"/>
      <w:divBdr>
        <w:top w:val="none" w:sz="0" w:space="0" w:color="auto"/>
        <w:left w:val="none" w:sz="0" w:space="0" w:color="auto"/>
        <w:bottom w:val="none" w:sz="0" w:space="0" w:color="auto"/>
        <w:right w:val="none" w:sz="0" w:space="0" w:color="auto"/>
      </w:divBdr>
    </w:div>
    <w:div w:id="1408769538">
      <w:bodyDiv w:val="1"/>
      <w:marLeft w:val="0"/>
      <w:marRight w:val="0"/>
      <w:marTop w:val="0"/>
      <w:marBottom w:val="0"/>
      <w:divBdr>
        <w:top w:val="none" w:sz="0" w:space="0" w:color="auto"/>
        <w:left w:val="none" w:sz="0" w:space="0" w:color="auto"/>
        <w:bottom w:val="none" w:sz="0" w:space="0" w:color="auto"/>
        <w:right w:val="none" w:sz="0" w:space="0" w:color="auto"/>
      </w:divBdr>
    </w:div>
    <w:div w:id="1409377246">
      <w:bodyDiv w:val="1"/>
      <w:marLeft w:val="0"/>
      <w:marRight w:val="0"/>
      <w:marTop w:val="0"/>
      <w:marBottom w:val="0"/>
      <w:divBdr>
        <w:top w:val="none" w:sz="0" w:space="0" w:color="auto"/>
        <w:left w:val="none" w:sz="0" w:space="0" w:color="auto"/>
        <w:bottom w:val="none" w:sz="0" w:space="0" w:color="auto"/>
        <w:right w:val="none" w:sz="0" w:space="0" w:color="auto"/>
      </w:divBdr>
    </w:div>
    <w:div w:id="1410931349">
      <w:bodyDiv w:val="1"/>
      <w:marLeft w:val="0"/>
      <w:marRight w:val="0"/>
      <w:marTop w:val="0"/>
      <w:marBottom w:val="0"/>
      <w:divBdr>
        <w:top w:val="none" w:sz="0" w:space="0" w:color="auto"/>
        <w:left w:val="none" w:sz="0" w:space="0" w:color="auto"/>
        <w:bottom w:val="none" w:sz="0" w:space="0" w:color="auto"/>
        <w:right w:val="none" w:sz="0" w:space="0" w:color="auto"/>
      </w:divBdr>
    </w:div>
    <w:div w:id="1412116401">
      <w:bodyDiv w:val="1"/>
      <w:marLeft w:val="0"/>
      <w:marRight w:val="0"/>
      <w:marTop w:val="0"/>
      <w:marBottom w:val="0"/>
      <w:divBdr>
        <w:top w:val="none" w:sz="0" w:space="0" w:color="auto"/>
        <w:left w:val="none" w:sz="0" w:space="0" w:color="auto"/>
        <w:bottom w:val="none" w:sz="0" w:space="0" w:color="auto"/>
        <w:right w:val="none" w:sz="0" w:space="0" w:color="auto"/>
      </w:divBdr>
    </w:div>
    <w:div w:id="1412237211">
      <w:bodyDiv w:val="1"/>
      <w:marLeft w:val="0"/>
      <w:marRight w:val="0"/>
      <w:marTop w:val="0"/>
      <w:marBottom w:val="0"/>
      <w:divBdr>
        <w:top w:val="none" w:sz="0" w:space="0" w:color="auto"/>
        <w:left w:val="none" w:sz="0" w:space="0" w:color="auto"/>
        <w:bottom w:val="none" w:sz="0" w:space="0" w:color="auto"/>
        <w:right w:val="none" w:sz="0" w:space="0" w:color="auto"/>
      </w:divBdr>
    </w:div>
    <w:div w:id="1412266141">
      <w:bodyDiv w:val="1"/>
      <w:marLeft w:val="0"/>
      <w:marRight w:val="0"/>
      <w:marTop w:val="0"/>
      <w:marBottom w:val="0"/>
      <w:divBdr>
        <w:top w:val="none" w:sz="0" w:space="0" w:color="auto"/>
        <w:left w:val="none" w:sz="0" w:space="0" w:color="auto"/>
        <w:bottom w:val="none" w:sz="0" w:space="0" w:color="auto"/>
        <w:right w:val="none" w:sz="0" w:space="0" w:color="auto"/>
      </w:divBdr>
    </w:div>
    <w:div w:id="1412383974">
      <w:bodyDiv w:val="1"/>
      <w:marLeft w:val="0"/>
      <w:marRight w:val="0"/>
      <w:marTop w:val="0"/>
      <w:marBottom w:val="0"/>
      <w:divBdr>
        <w:top w:val="none" w:sz="0" w:space="0" w:color="auto"/>
        <w:left w:val="none" w:sz="0" w:space="0" w:color="auto"/>
        <w:bottom w:val="none" w:sz="0" w:space="0" w:color="auto"/>
        <w:right w:val="none" w:sz="0" w:space="0" w:color="auto"/>
      </w:divBdr>
    </w:div>
    <w:div w:id="1412891738">
      <w:bodyDiv w:val="1"/>
      <w:marLeft w:val="0"/>
      <w:marRight w:val="0"/>
      <w:marTop w:val="0"/>
      <w:marBottom w:val="0"/>
      <w:divBdr>
        <w:top w:val="none" w:sz="0" w:space="0" w:color="auto"/>
        <w:left w:val="none" w:sz="0" w:space="0" w:color="auto"/>
        <w:bottom w:val="none" w:sz="0" w:space="0" w:color="auto"/>
        <w:right w:val="none" w:sz="0" w:space="0" w:color="auto"/>
      </w:divBdr>
    </w:div>
    <w:div w:id="1413355616">
      <w:bodyDiv w:val="1"/>
      <w:marLeft w:val="0"/>
      <w:marRight w:val="0"/>
      <w:marTop w:val="0"/>
      <w:marBottom w:val="0"/>
      <w:divBdr>
        <w:top w:val="none" w:sz="0" w:space="0" w:color="auto"/>
        <w:left w:val="none" w:sz="0" w:space="0" w:color="auto"/>
        <w:bottom w:val="none" w:sz="0" w:space="0" w:color="auto"/>
        <w:right w:val="none" w:sz="0" w:space="0" w:color="auto"/>
      </w:divBdr>
    </w:div>
    <w:div w:id="1413699312">
      <w:bodyDiv w:val="1"/>
      <w:marLeft w:val="0"/>
      <w:marRight w:val="0"/>
      <w:marTop w:val="0"/>
      <w:marBottom w:val="0"/>
      <w:divBdr>
        <w:top w:val="none" w:sz="0" w:space="0" w:color="auto"/>
        <w:left w:val="none" w:sz="0" w:space="0" w:color="auto"/>
        <w:bottom w:val="none" w:sz="0" w:space="0" w:color="auto"/>
        <w:right w:val="none" w:sz="0" w:space="0" w:color="auto"/>
      </w:divBdr>
    </w:div>
    <w:div w:id="1413769910">
      <w:bodyDiv w:val="1"/>
      <w:marLeft w:val="0"/>
      <w:marRight w:val="0"/>
      <w:marTop w:val="0"/>
      <w:marBottom w:val="0"/>
      <w:divBdr>
        <w:top w:val="none" w:sz="0" w:space="0" w:color="auto"/>
        <w:left w:val="none" w:sz="0" w:space="0" w:color="auto"/>
        <w:bottom w:val="none" w:sz="0" w:space="0" w:color="auto"/>
        <w:right w:val="none" w:sz="0" w:space="0" w:color="auto"/>
      </w:divBdr>
    </w:div>
    <w:div w:id="1414232552">
      <w:bodyDiv w:val="1"/>
      <w:marLeft w:val="0"/>
      <w:marRight w:val="0"/>
      <w:marTop w:val="0"/>
      <w:marBottom w:val="0"/>
      <w:divBdr>
        <w:top w:val="none" w:sz="0" w:space="0" w:color="auto"/>
        <w:left w:val="none" w:sz="0" w:space="0" w:color="auto"/>
        <w:bottom w:val="none" w:sz="0" w:space="0" w:color="auto"/>
        <w:right w:val="none" w:sz="0" w:space="0" w:color="auto"/>
      </w:divBdr>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5469753">
      <w:bodyDiv w:val="1"/>
      <w:marLeft w:val="0"/>
      <w:marRight w:val="0"/>
      <w:marTop w:val="0"/>
      <w:marBottom w:val="0"/>
      <w:divBdr>
        <w:top w:val="none" w:sz="0" w:space="0" w:color="auto"/>
        <w:left w:val="none" w:sz="0" w:space="0" w:color="auto"/>
        <w:bottom w:val="none" w:sz="0" w:space="0" w:color="auto"/>
        <w:right w:val="none" w:sz="0" w:space="0" w:color="auto"/>
      </w:divBdr>
    </w:div>
    <w:div w:id="1416197910">
      <w:bodyDiv w:val="1"/>
      <w:marLeft w:val="0"/>
      <w:marRight w:val="0"/>
      <w:marTop w:val="0"/>
      <w:marBottom w:val="0"/>
      <w:divBdr>
        <w:top w:val="none" w:sz="0" w:space="0" w:color="auto"/>
        <w:left w:val="none" w:sz="0" w:space="0" w:color="auto"/>
        <w:bottom w:val="none" w:sz="0" w:space="0" w:color="auto"/>
        <w:right w:val="none" w:sz="0" w:space="0" w:color="auto"/>
      </w:divBdr>
    </w:div>
    <w:div w:id="1417825293">
      <w:bodyDiv w:val="1"/>
      <w:marLeft w:val="0"/>
      <w:marRight w:val="0"/>
      <w:marTop w:val="0"/>
      <w:marBottom w:val="0"/>
      <w:divBdr>
        <w:top w:val="none" w:sz="0" w:space="0" w:color="auto"/>
        <w:left w:val="none" w:sz="0" w:space="0" w:color="auto"/>
        <w:bottom w:val="none" w:sz="0" w:space="0" w:color="auto"/>
        <w:right w:val="none" w:sz="0" w:space="0" w:color="auto"/>
      </w:divBdr>
    </w:div>
    <w:div w:id="1418357700">
      <w:bodyDiv w:val="1"/>
      <w:marLeft w:val="0"/>
      <w:marRight w:val="0"/>
      <w:marTop w:val="0"/>
      <w:marBottom w:val="0"/>
      <w:divBdr>
        <w:top w:val="none" w:sz="0" w:space="0" w:color="auto"/>
        <w:left w:val="none" w:sz="0" w:space="0" w:color="auto"/>
        <w:bottom w:val="none" w:sz="0" w:space="0" w:color="auto"/>
        <w:right w:val="none" w:sz="0" w:space="0" w:color="auto"/>
      </w:divBdr>
    </w:div>
    <w:div w:id="1419399894">
      <w:bodyDiv w:val="1"/>
      <w:marLeft w:val="0"/>
      <w:marRight w:val="0"/>
      <w:marTop w:val="0"/>
      <w:marBottom w:val="0"/>
      <w:divBdr>
        <w:top w:val="none" w:sz="0" w:space="0" w:color="auto"/>
        <w:left w:val="none" w:sz="0" w:space="0" w:color="auto"/>
        <w:bottom w:val="none" w:sz="0" w:space="0" w:color="auto"/>
        <w:right w:val="none" w:sz="0" w:space="0" w:color="auto"/>
      </w:divBdr>
    </w:div>
    <w:div w:id="1420447164">
      <w:bodyDiv w:val="1"/>
      <w:marLeft w:val="0"/>
      <w:marRight w:val="0"/>
      <w:marTop w:val="0"/>
      <w:marBottom w:val="0"/>
      <w:divBdr>
        <w:top w:val="none" w:sz="0" w:space="0" w:color="auto"/>
        <w:left w:val="none" w:sz="0" w:space="0" w:color="auto"/>
        <w:bottom w:val="none" w:sz="0" w:space="0" w:color="auto"/>
        <w:right w:val="none" w:sz="0" w:space="0" w:color="auto"/>
      </w:divBdr>
    </w:div>
    <w:div w:id="1421368939">
      <w:bodyDiv w:val="1"/>
      <w:marLeft w:val="0"/>
      <w:marRight w:val="0"/>
      <w:marTop w:val="0"/>
      <w:marBottom w:val="0"/>
      <w:divBdr>
        <w:top w:val="none" w:sz="0" w:space="0" w:color="auto"/>
        <w:left w:val="none" w:sz="0" w:space="0" w:color="auto"/>
        <w:bottom w:val="none" w:sz="0" w:space="0" w:color="auto"/>
        <w:right w:val="none" w:sz="0" w:space="0" w:color="auto"/>
      </w:divBdr>
    </w:div>
    <w:div w:id="1421756732">
      <w:bodyDiv w:val="1"/>
      <w:marLeft w:val="0"/>
      <w:marRight w:val="0"/>
      <w:marTop w:val="0"/>
      <w:marBottom w:val="0"/>
      <w:divBdr>
        <w:top w:val="none" w:sz="0" w:space="0" w:color="auto"/>
        <w:left w:val="none" w:sz="0" w:space="0" w:color="auto"/>
        <w:bottom w:val="none" w:sz="0" w:space="0" w:color="auto"/>
        <w:right w:val="none" w:sz="0" w:space="0" w:color="auto"/>
      </w:divBdr>
    </w:div>
    <w:div w:id="1422143353">
      <w:bodyDiv w:val="1"/>
      <w:marLeft w:val="0"/>
      <w:marRight w:val="0"/>
      <w:marTop w:val="0"/>
      <w:marBottom w:val="0"/>
      <w:divBdr>
        <w:top w:val="none" w:sz="0" w:space="0" w:color="auto"/>
        <w:left w:val="none" w:sz="0" w:space="0" w:color="auto"/>
        <w:bottom w:val="none" w:sz="0" w:space="0" w:color="auto"/>
        <w:right w:val="none" w:sz="0" w:space="0" w:color="auto"/>
      </w:divBdr>
    </w:div>
    <w:div w:id="1422608149">
      <w:bodyDiv w:val="1"/>
      <w:marLeft w:val="0"/>
      <w:marRight w:val="0"/>
      <w:marTop w:val="0"/>
      <w:marBottom w:val="0"/>
      <w:divBdr>
        <w:top w:val="none" w:sz="0" w:space="0" w:color="auto"/>
        <w:left w:val="none" w:sz="0" w:space="0" w:color="auto"/>
        <w:bottom w:val="none" w:sz="0" w:space="0" w:color="auto"/>
        <w:right w:val="none" w:sz="0" w:space="0" w:color="auto"/>
      </w:divBdr>
    </w:div>
    <w:div w:id="1422608595">
      <w:bodyDiv w:val="1"/>
      <w:marLeft w:val="0"/>
      <w:marRight w:val="0"/>
      <w:marTop w:val="0"/>
      <w:marBottom w:val="0"/>
      <w:divBdr>
        <w:top w:val="none" w:sz="0" w:space="0" w:color="auto"/>
        <w:left w:val="none" w:sz="0" w:space="0" w:color="auto"/>
        <w:bottom w:val="none" w:sz="0" w:space="0" w:color="auto"/>
        <w:right w:val="none" w:sz="0" w:space="0" w:color="auto"/>
      </w:divBdr>
    </w:div>
    <w:div w:id="1424060622">
      <w:bodyDiv w:val="1"/>
      <w:marLeft w:val="0"/>
      <w:marRight w:val="0"/>
      <w:marTop w:val="0"/>
      <w:marBottom w:val="0"/>
      <w:divBdr>
        <w:top w:val="none" w:sz="0" w:space="0" w:color="auto"/>
        <w:left w:val="none" w:sz="0" w:space="0" w:color="auto"/>
        <w:bottom w:val="none" w:sz="0" w:space="0" w:color="auto"/>
        <w:right w:val="none" w:sz="0" w:space="0" w:color="auto"/>
      </w:divBdr>
      <w:divsChild>
        <w:div w:id="1865095736">
          <w:marLeft w:val="274"/>
          <w:marRight w:val="0"/>
          <w:marTop w:val="0"/>
          <w:marBottom w:val="0"/>
          <w:divBdr>
            <w:top w:val="none" w:sz="0" w:space="0" w:color="auto"/>
            <w:left w:val="none" w:sz="0" w:space="0" w:color="auto"/>
            <w:bottom w:val="none" w:sz="0" w:space="0" w:color="auto"/>
            <w:right w:val="none" w:sz="0" w:space="0" w:color="auto"/>
          </w:divBdr>
        </w:div>
      </w:divsChild>
    </w:div>
    <w:div w:id="1424257602">
      <w:bodyDiv w:val="1"/>
      <w:marLeft w:val="0"/>
      <w:marRight w:val="0"/>
      <w:marTop w:val="0"/>
      <w:marBottom w:val="0"/>
      <w:divBdr>
        <w:top w:val="none" w:sz="0" w:space="0" w:color="auto"/>
        <w:left w:val="none" w:sz="0" w:space="0" w:color="auto"/>
        <w:bottom w:val="none" w:sz="0" w:space="0" w:color="auto"/>
        <w:right w:val="none" w:sz="0" w:space="0" w:color="auto"/>
      </w:divBdr>
    </w:div>
    <w:div w:id="1425229335">
      <w:bodyDiv w:val="1"/>
      <w:marLeft w:val="0"/>
      <w:marRight w:val="0"/>
      <w:marTop w:val="0"/>
      <w:marBottom w:val="0"/>
      <w:divBdr>
        <w:top w:val="none" w:sz="0" w:space="0" w:color="auto"/>
        <w:left w:val="none" w:sz="0" w:space="0" w:color="auto"/>
        <w:bottom w:val="none" w:sz="0" w:space="0" w:color="auto"/>
        <w:right w:val="none" w:sz="0" w:space="0" w:color="auto"/>
      </w:divBdr>
    </w:div>
    <w:div w:id="1427339074">
      <w:bodyDiv w:val="1"/>
      <w:marLeft w:val="0"/>
      <w:marRight w:val="0"/>
      <w:marTop w:val="0"/>
      <w:marBottom w:val="0"/>
      <w:divBdr>
        <w:top w:val="none" w:sz="0" w:space="0" w:color="auto"/>
        <w:left w:val="none" w:sz="0" w:space="0" w:color="auto"/>
        <w:bottom w:val="none" w:sz="0" w:space="0" w:color="auto"/>
        <w:right w:val="none" w:sz="0" w:space="0" w:color="auto"/>
      </w:divBdr>
    </w:div>
    <w:div w:id="1427506520">
      <w:bodyDiv w:val="1"/>
      <w:marLeft w:val="0"/>
      <w:marRight w:val="0"/>
      <w:marTop w:val="0"/>
      <w:marBottom w:val="0"/>
      <w:divBdr>
        <w:top w:val="none" w:sz="0" w:space="0" w:color="auto"/>
        <w:left w:val="none" w:sz="0" w:space="0" w:color="auto"/>
        <w:bottom w:val="none" w:sz="0" w:space="0" w:color="auto"/>
        <w:right w:val="none" w:sz="0" w:space="0" w:color="auto"/>
      </w:divBdr>
    </w:div>
    <w:div w:id="1427775495">
      <w:bodyDiv w:val="1"/>
      <w:marLeft w:val="0"/>
      <w:marRight w:val="0"/>
      <w:marTop w:val="0"/>
      <w:marBottom w:val="0"/>
      <w:divBdr>
        <w:top w:val="none" w:sz="0" w:space="0" w:color="auto"/>
        <w:left w:val="none" w:sz="0" w:space="0" w:color="auto"/>
        <w:bottom w:val="none" w:sz="0" w:space="0" w:color="auto"/>
        <w:right w:val="none" w:sz="0" w:space="0" w:color="auto"/>
      </w:divBdr>
    </w:div>
    <w:div w:id="1427921756">
      <w:bodyDiv w:val="1"/>
      <w:marLeft w:val="0"/>
      <w:marRight w:val="0"/>
      <w:marTop w:val="0"/>
      <w:marBottom w:val="0"/>
      <w:divBdr>
        <w:top w:val="none" w:sz="0" w:space="0" w:color="auto"/>
        <w:left w:val="none" w:sz="0" w:space="0" w:color="auto"/>
        <w:bottom w:val="none" w:sz="0" w:space="0" w:color="auto"/>
        <w:right w:val="none" w:sz="0" w:space="0" w:color="auto"/>
      </w:divBdr>
    </w:div>
    <w:div w:id="1428622093">
      <w:bodyDiv w:val="1"/>
      <w:marLeft w:val="0"/>
      <w:marRight w:val="0"/>
      <w:marTop w:val="0"/>
      <w:marBottom w:val="0"/>
      <w:divBdr>
        <w:top w:val="none" w:sz="0" w:space="0" w:color="auto"/>
        <w:left w:val="none" w:sz="0" w:space="0" w:color="auto"/>
        <w:bottom w:val="none" w:sz="0" w:space="0" w:color="auto"/>
        <w:right w:val="none" w:sz="0" w:space="0" w:color="auto"/>
      </w:divBdr>
    </w:div>
    <w:div w:id="1429278442">
      <w:bodyDiv w:val="1"/>
      <w:marLeft w:val="0"/>
      <w:marRight w:val="0"/>
      <w:marTop w:val="0"/>
      <w:marBottom w:val="0"/>
      <w:divBdr>
        <w:top w:val="none" w:sz="0" w:space="0" w:color="auto"/>
        <w:left w:val="none" w:sz="0" w:space="0" w:color="auto"/>
        <w:bottom w:val="none" w:sz="0" w:space="0" w:color="auto"/>
        <w:right w:val="none" w:sz="0" w:space="0" w:color="auto"/>
      </w:divBdr>
    </w:div>
    <w:div w:id="1429426808">
      <w:bodyDiv w:val="1"/>
      <w:marLeft w:val="0"/>
      <w:marRight w:val="0"/>
      <w:marTop w:val="0"/>
      <w:marBottom w:val="0"/>
      <w:divBdr>
        <w:top w:val="none" w:sz="0" w:space="0" w:color="auto"/>
        <w:left w:val="none" w:sz="0" w:space="0" w:color="auto"/>
        <w:bottom w:val="none" w:sz="0" w:space="0" w:color="auto"/>
        <w:right w:val="none" w:sz="0" w:space="0" w:color="auto"/>
      </w:divBdr>
    </w:div>
    <w:div w:id="1430153904">
      <w:bodyDiv w:val="1"/>
      <w:marLeft w:val="0"/>
      <w:marRight w:val="0"/>
      <w:marTop w:val="0"/>
      <w:marBottom w:val="0"/>
      <w:divBdr>
        <w:top w:val="none" w:sz="0" w:space="0" w:color="auto"/>
        <w:left w:val="none" w:sz="0" w:space="0" w:color="auto"/>
        <w:bottom w:val="none" w:sz="0" w:space="0" w:color="auto"/>
        <w:right w:val="none" w:sz="0" w:space="0" w:color="auto"/>
      </w:divBdr>
    </w:div>
    <w:div w:id="1430154195">
      <w:bodyDiv w:val="1"/>
      <w:marLeft w:val="0"/>
      <w:marRight w:val="0"/>
      <w:marTop w:val="0"/>
      <w:marBottom w:val="0"/>
      <w:divBdr>
        <w:top w:val="none" w:sz="0" w:space="0" w:color="auto"/>
        <w:left w:val="none" w:sz="0" w:space="0" w:color="auto"/>
        <w:bottom w:val="none" w:sz="0" w:space="0" w:color="auto"/>
        <w:right w:val="none" w:sz="0" w:space="0" w:color="auto"/>
      </w:divBdr>
    </w:div>
    <w:div w:id="1430196604">
      <w:bodyDiv w:val="1"/>
      <w:marLeft w:val="0"/>
      <w:marRight w:val="0"/>
      <w:marTop w:val="0"/>
      <w:marBottom w:val="0"/>
      <w:divBdr>
        <w:top w:val="none" w:sz="0" w:space="0" w:color="auto"/>
        <w:left w:val="none" w:sz="0" w:space="0" w:color="auto"/>
        <w:bottom w:val="none" w:sz="0" w:space="0" w:color="auto"/>
        <w:right w:val="none" w:sz="0" w:space="0" w:color="auto"/>
      </w:divBdr>
    </w:div>
    <w:div w:id="1430466553">
      <w:bodyDiv w:val="1"/>
      <w:marLeft w:val="0"/>
      <w:marRight w:val="0"/>
      <w:marTop w:val="0"/>
      <w:marBottom w:val="0"/>
      <w:divBdr>
        <w:top w:val="none" w:sz="0" w:space="0" w:color="auto"/>
        <w:left w:val="none" w:sz="0" w:space="0" w:color="auto"/>
        <w:bottom w:val="none" w:sz="0" w:space="0" w:color="auto"/>
        <w:right w:val="none" w:sz="0" w:space="0" w:color="auto"/>
      </w:divBdr>
    </w:div>
    <w:div w:id="1431505390">
      <w:bodyDiv w:val="1"/>
      <w:marLeft w:val="0"/>
      <w:marRight w:val="0"/>
      <w:marTop w:val="0"/>
      <w:marBottom w:val="0"/>
      <w:divBdr>
        <w:top w:val="none" w:sz="0" w:space="0" w:color="auto"/>
        <w:left w:val="none" w:sz="0" w:space="0" w:color="auto"/>
        <w:bottom w:val="none" w:sz="0" w:space="0" w:color="auto"/>
        <w:right w:val="none" w:sz="0" w:space="0" w:color="auto"/>
      </w:divBdr>
    </w:div>
    <w:div w:id="1431513425">
      <w:bodyDiv w:val="1"/>
      <w:marLeft w:val="0"/>
      <w:marRight w:val="0"/>
      <w:marTop w:val="0"/>
      <w:marBottom w:val="0"/>
      <w:divBdr>
        <w:top w:val="none" w:sz="0" w:space="0" w:color="auto"/>
        <w:left w:val="none" w:sz="0" w:space="0" w:color="auto"/>
        <w:bottom w:val="none" w:sz="0" w:space="0" w:color="auto"/>
        <w:right w:val="none" w:sz="0" w:space="0" w:color="auto"/>
      </w:divBdr>
    </w:div>
    <w:div w:id="1431776406">
      <w:bodyDiv w:val="1"/>
      <w:marLeft w:val="0"/>
      <w:marRight w:val="0"/>
      <w:marTop w:val="0"/>
      <w:marBottom w:val="0"/>
      <w:divBdr>
        <w:top w:val="none" w:sz="0" w:space="0" w:color="auto"/>
        <w:left w:val="none" w:sz="0" w:space="0" w:color="auto"/>
        <w:bottom w:val="none" w:sz="0" w:space="0" w:color="auto"/>
        <w:right w:val="none" w:sz="0" w:space="0" w:color="auto"/>
      </w:divBdr>
    </w:div>
    <w:div w:id="1431854012">
      <w:bodyDiv w:val="1"/>
      <w:marLeft w:val="0"/>
      <w:marRight w:val="0"/>
      <w:marTop w:val="0"/>
      <w:marBottom w:val="0"/>
      <w:divBdr>
        <w:top w:val="none" w:sz="0" w:space="0" w:color="auto"/>
        <w:left w:val="none" w:sz="0" w:space="0" w:color="auto"/>
        <w:bottom w:val="none" w:sz="0" w:space="0" w:color="auto"/>
        <w:right w:val="none" w:sz="0" w:space="0" w:color="auto"/>
      </w:divBdr>
    </w:div>
    <w:div w:id="1432435017">
      <w:bodyDiv w:val="1"/>
      <w:marLeft w:val="0"/>
      <w:marRight w:val="0"/>
      <w:marTop w:val="0"/>
      <w:marBottom w:val="0"/>
      <w:divBdr>
        <w:top w:val="none" w:sz="0" w:space="0" w:color="auto"/>
        <w:left w:val="none" w:sz="0" w:space="0" w:color="auto"/>
        <w:bottom w:val="none" w:sz="0" w:space="0" w:color="auto"/>
        <w:right w:val="none" w:sz="0" w:space="0" w:color="auto"/>
      </w:divBdr>
    </w:div>
    <w:div w:id="1432622941">
      <w:bodyDiv w:val="1"/>
      <w:marLeft w:val="0"/>
      <w:marRight w:val="0"/>
      <w:marTop w:val="0"/>
      <w:marBottom w:val="0"/>
      <w:divBdr>
        <w:top w:val="none" w:sz="0" w:space="0" w:color="auto"/>
        <w:left w:val="none" w:sz="0" w:space="0" w:color="auto"/>
        <w:bottom w:val="none" w:sz="0" w:space="0" w:color="auto"/>
        <w:right w:val="none" w:sz="0" w:space="0" w:color="auto"/>
      </w:divBdr>
    </w:div>
    <w:div w:id="1433546822">
      <w:bodyDiv w:val="1"/>
      <w:marLeft w:val="0"/>
      <w:marRight w:val="0"/>
      <w:marTop w:val="0"/>
      <w:marBottom w:val="0"/>
      <w:divBdr>
        <w:top w:val="none" w:sz="0" w:space="0" w:color="auto"/>
        <w:left w:val="none" w:sz="0" w:space="0" w:color="auto"/>
        <w:bottom w:val="none" w:sz="0" w:space="0" w:color="auto"/>
        <w:right w:val="none" w:sz="0" w:space="0" w:color="auto"/>
      </w:divBdr>
    </w:div>
    <w:div w:id="1435393355">
      <w:bodyDiv w:val="1"/>
      <w:marLeft w:val="0"/>
      <w:marRight w:val="0"/>
      <w:marTop w:val="0"/>
      <w:marBottom w:val="0"/>
      <w:divBdr>
        <w:top w:val="none" w:sz="0" w:space="0" w:color="auto"/>
        <w:left w:val="none" w:sz="0" w:space="0" w:color="auto"/>
        <w:bottom w:val="none" w:sz="0" w:space="0" w:color="auto"/>
        <w:right w:val="none" w:sz="0" w:space="0" w:color="auto"/>
      </w:divBdr>
    </w:div>
    <w:div w:id="1435587492">
      <w:bodyDiv w:val="1"/>
      <w:marLeft w:val="0"/>
      <w:marRight w:val="0"/>
      <w:marTop w:val="0"/>
      <w:marBottom w:val="0"/>
      <w:divBdr>
        <w:top w:val="none" w:sz="0" w:space="0" w:color="auto"/>
        <w:left w:val="none" w:sz="0" w:space="0" w:color="auto"/>
        <w:bottom w:val="none" w:sz="0" w:space="0" w:color="auto"/>
        <w:right w:val="none" w:sz="0" w:space="0" w:color="auto"/>
      </w:divBdr>
    </w:div>
    <w:div w:id="1436293058">
      <w:bodyDiv w:val="1"/>
      <w:marLeft w:val="0"/>
      <w:marRight w:val="0"/>
      <w:marTop w:val="0"/>
      <w:marBottom w:val="0"/>
      <w:divBdr>
        <w:top w:val="none" w:sz="0" w:space="0" w:color="auto"/>
        <w:left w:val="none" w:sz="0" w:space="0" w:color="auto"/>
        <w:bottom w:val="none" w:sz="0" w:space="0" w:color="auto"/>
        <w:right w:val="none" w:sz="0" w:space="0" w:color="auto"/>
      </w:divBdr>
    </w:div>
    <w:div w:id="1436948708">
      <w:bodyDiv w:val="1"/>
      <w:marLeft w:val="0"/>
      <w:marRight w:val="0"/>
      <w:marTop w:val="0"/>
      <w:marBottom w:val="0"/>
      <w:divBdr>
        <w:top w:val="none" w:sz="0" w:space="0" w:color="auto"/>
        <w:left w:val="none" w:sz="0" w:space="0" w:color="auto"/>
        <w:bottom w:val="none" w:sz="0" w:space="0" w:color="auto"/>
        <w:right w:val="none" w:sz="0" w:space="0" w:color="auto"/>
      </w:divBdr>
    </w:div>
    <w:div w:id="1438135136">
      <w:bodyDiv w:val="1"/>
      <w:marLeft w:val="0"/>
      <w:marRight w:val="0"/>
      <w:marTop w:val="0"/>
      <w:marBottom w:val="0"/>
      <w:divBdr>
        <w:top w:val="none" w:sz="0" w:space="0" w:color="auto"/>
        <w:left w:val="none" w:sz="0" w:space="0" w:color="auto"/>
        <w:bottom w:val="none" w:sz="0" w:space="0" w:color="auto"/>
        <w:right w:val="none" w:sz="0" w:space="0" w:color="auto"/>
      </w:divBdr>
    </w:div>
    <w:div w:id="1438255873">
      <w:bodyDiv w:val="1"/>
      <w:marLeft w:val="0"/>
      <w:marRight w:val="0"/>
      <w:marTop w:val="0"/>
      <w:marBottom w:val="0"/>
      <w:divBdr>
        <w:top w:val="none" w:sz="0" w:space="0" w:color="auto"/>
        <w:left w:val="none" w:sz="0" w:space="0" w:color="auto"/>
        <w:bottom w:val="none" w:sz="0" w:space="0" w:color="auto"/>
        <w:right w:val="none" w:sz="0" w:space="0" w:color="auto"/>
      </w:divBdr>
    </w:div>
    <w:div w:id="1439518785">
      <w:bodyDiv w:val="1"/>
      <w:marLeft w:val="0"/>
      <w:marRight w:val="0"/>
      <w:marTop w:val="0"/>
      <w:marBottom w:val="0"/>
      <w:divBdr>
        <w:top w:val="none" w:sz="0" w:space="0" w:color="auto"/>
        <w:left w:val="none" w:sz="0" w:space="0" w:color="auto"/>
        <w:bottom w:val="none" w:sz="0" w:space="0" w:color="auto"/>
        <w:right w:val="none" w:sz="0" w:space="0" w:color="auto"/>
      </w:divBdr>
    </w:div>
    <w:div w:id="1439788053">
      <w:bodyDiv w:val="1"/>
      <w:marLeft w:val="0"/>
      <w:marRight w:val="0"/>
      <w:marTop w:val="0"/>
      <w:marBottom w:val="0"/>
      <w:divBdr>
        <w:top w:val="none" w:sz="0" w:space="0" w:color="auto"/>
        <w:left w:val="none" w:sz="0" w:space="0" w:color="auto"/>
        <w:bottom w:val="none" w:sz="0" w:space="0" w:color="auto"/>
        <w:right w:val="none" w:sz="0" w:space="0" w:color="auto"/>
      </w:divBdr>
    </w:div>
    <w:div w:id="1440448135">
      <w:bodyDiv w:val="1"/>
      <w:marLeft w:val="0"/>
      <w:marRight w:val="0"/>
      <w:marTop w:val="0"/>
      <w:marBottom w:val="0"/>
      <w:divBdr>
        <w:top w:val="none" w:sz="0" w:space="0" w:color="auto"/>
        <w:left w:val="none" w:sz="0" w:space="0" w:color="auto"/>
        <w:bottom w:val="none" w:sz="0" w:space="0" w:color="auto"/>
        <w:right w:val="none" w:sz="0" w:space="0" w:color="auto"/>
      </w:divBdr>
    </w:div>
    <w:div w:id="1440762837">
      <w:bodyDiv w:val="1"/>
      <w:marLeft w:val="0"/>
      <w:marRight w:val="0"/>
      <w:marTop w:val="0"/>
      <w:marBottom w:val="0"/>
      <w:divBdr>
        <w:top w:val="none" w:sz="0" w:space="0" w:color="auto"/>
        <w:left w:val="none" w:sz="0" w:space="0" w:color="auto"/>
        <w:bottom w:val="none" w:sz="0" w:space="0" w:color="auto"/>
        <w:right w:val="none" w:sz="0" w:space="0" w:color="auto"/>
      </w:divBdr>
    </w:div>
    <w:div w:id="1440878827">
      <w:bodyDiv w:val="1"/>
      <w:marLeft w:val="0"/>
      <w:marRight w:val="0"/>
      <w:marTop w:val="0"/>
      <w:marBottom w:val="0"/>
      <w:divBdr>
        <w:top w:val="none" w:sz="0" w:space="0" w:color="auto"/>
        <w:left w:val="none" w:sz="0" w:space="0" w:color="auto"/>
        <w:bottom w:val="none" w:sz="0" w:space="0" w:color="auto"/>
        <w:right w:val="none" w:sz="0" w:space="0" w:color="auto"/>
      </w:divBdr>
    </w:div>
    <w:div w:id="1442721663">
      <w:bodyDiv w:val="1"/>
      <w:marLeft w:val="0"/>
      <w:marRight w:val="0"/>
      <w:marTop w:val="0"/>
      <w:marBottom w:val="0"/>
      <w:divBdr>
        <w:top w:val="none" w:sz="0" w:space="0" w:color="auto"/>
        <w:left w:val="none" w:sz="0" w:space="0" w:color="auto"/>
        <w:bottom w:val="none" w:sz="0" w:space="0" w:color="auto"/>
        <w:right w:val="none" w:sz="0" w:space="0" w:color="auto"/>
      </w:divBdr>
    </w:div>
    <w:div w:id="1444152694">
      <w:bodyDiv w:val="1"/>
      <w:marLeft w:val="0"/>
      <w:marRight w:val="0"/>
      <w:marTop w:val="0"/>
      <w:marBottom w:val="0"/>
      <w:divBdr>
        <w:top w:val="none" w:sz="0" w:space="0" w:color="auto"/>
        <w:left w:val="none" w:sz="0" w:space="0" w:color="auto"/>
        <w:bottom w:val="none" w:sz="0" w:space="0" w:color="auto"/>
        <w:right w:val="none" w:sz="0" w:space="0" w:color="auto"/>
      </w:divBdr>
    </w:div>
    <w:div w:id="1444570883">
      <w:bodyDiv w:val="1"/>
      <w:marLeft w:val="0"/>
      <w:marRight w:val="0"/>
      <w:marTop w:val="0"/>
      <w:marBottom w:val="0"/>
      <w:divBdr>
        <w:top w:val="none" w:sz="0" w:space="0" w:color="auto"/>
        <w:left w:val="none" w:sz="0" w:space="0" w:color="auto"/>
        <w:bottom w:val="none" w:sz="0" w:space="0" w:color="auto"/>
        <w:right w:val="none" w:sz="0" w:space="0" w:color="auto"/>
      </w:divBdr>
    </w:div>
    <w:div w:id="1444882442">
      <w:bodyDiv w:val="1"/>
      <w:marLeft w:val="0"/>
      <w:marRight w:val="0"/>
      <w:marTop w:val="0"/>
      <w:marBottom w:val="0"/>
      <w:divBdr>
        <w:top w:val="none" w:sz="0" w:space="0" w:color="auto"/>
        <w:left w:val="none" w:sz="0" w:space="0" w:color="auto"/>
        <w:bottom w:val="none" w:sz="0" w:space="0" w:color="auto"/>
        <w:right w:val="none" w:sz="0" w:space="0" w:color="auto"/>
      </w:divBdr>
    </w:div>
    <w:div w:id="1444882741">
      <w:bodyDiv w:val="1"/>
      <w:marLeft w:val="0"/>
      <w:marRight w:val="0"/>
      <w:marTop w:val="0"/>
      <w:marBottom w:val="0"/>
      <w:divBdr>
        <w:top w:val="none" w:sz="0" w:space="0" w:color="auto"/>
        <w:left w:val="none" w:sz="0" w:space="0" w:color="auto"/>
        <w:bottom w:val="none" w:sz="0" w:space="0" w:color="auto"/>
        <w:right w:val="none" w:sz="0" w:space="0" w:color="auto"/>
      </w:divBdr>
    </w:div>
    <w:div w:id="1445075661">
      <w:bodyDiv w:val="1"/>
      <w:marLeft w:val="0"/>
      <w:marRight w:val="0"/>
      <w:marTop w:val="0"/>
      <w:marBottom w:val="0"/>
      <w:divBdr>
        <w:top w:val="none" w:sz="0" w:space="0" w:color="auto"/>
        <w:left w:val="none" w:sz="0" w:space="0" w:color="auto"/>
        <w:bottom w:val="none" w:sz="0" w:space="0" w:color="auto"/>
        <w:right w:val="none" w:sz="0" w:space="0" w:color="auto"/>
      </w:divBdr>
    </w:div>
    <w:div w:id="1445268238">
      <w:bodyDiv w:val="1"/>
      <w:marLeft w:val="0"/>
      <w:marRight w:val="0"/>
      <w:marTop w:val="0"/>
      <w:marBottom w:val="0"/>
      <w:divBdr>
        <w:top w:val="none" w:sz="0" w:space="0" w:color="auto"/>
        <w:left w:val="none" w:sz="0" w:space="0" w:color="auto"/>
        <w:bottom w:val="none" w:sz="0" w:space="0" w:color="auto"/>
        <w:right w:val="none" w:sz="0" w:space="0" w:color="auto"/>
      </w:divBdr>
    </w:div>
    <w:div w:id="1446925496">
      <w:bodyDiv w:val="1"/>
      <w:marLeft w:val="0"/>
      <w:marRight w:val="0"/>
      <w:marTop w:val="0"/>
      <w:marBottom w:val="0"/>
      <w:divBdr>
        <w:top w:val="none" w:sz="0" w:space="0" w:color="auto"/>
        <w:left w:val="none" w:sz="0" w:space="0" w:color="auto"/>
        <w:bottom w:val="none" w:sz="0" w:space="0" w:color="auto"/>
        <w:right w:val="none" w:sz="0" w:space="0" w:color="auto"/>
      </w:divBdr>
    </w:div>
    <w:div w:id="1447038172">
      <w:bodyDiv w:val="1"/>
      <w:marLeft w:val="0"/>
      <w:marRight w:val="0"/>
      <w:marTop w:val="0"/>
      <w:marBottom w:val="0"/>
      <w:divBdr>
        <w:top w:val="none" w:sz="0" w:space="0" w:color="auto"/>
        <w:left w:val="none" w:sz="0" w:space="0" w:color="auto"/>
        <w:bottom w:val="none" w:sz="0" w:space="0" w:color="auto"/>
        <w:right w:val="none" w:sz="0" w:space="0" w:color="auto"/>
      </w:divBdr>
    </w:div>
    <w:div w:id="1447119901">
      <w:bodyDiv w:val="1"/>
      <w:marLeft w:val="0"/>
      <w:marRight w:val="0"/>
      <w:marTop w:val="0"/>
      <w:marBottom w:val="0"/>
      <w:divBdr>
        <w:top w:val="none" w:sz="0" w:space="0" w:color="auto"/>
        <w:left w:val="none" w:sz="0" w:space="0" w:color="auto"/>
        <w:bottom w:val="none" w:sz="0" w:space="0" w:color="auto"/>
        <w:right w:val="none" w:sz="0" w:space="0" w:color="auto"/>
      </w:divBdr>
    </w:div>
    <w:div w:id="1447651059">
      <w:bodyDiv w:val="1"/>
      <w:marLeft w:val="0"/>
      <w:marRight w:val="0"/>
      <w:marTop w:val="0"/>
      <w:marBottom w:val="0"/>
      <w:divBdr>
        <w:top w:val="none" w:sz="0" w:space="0" w:color="auto"/>
        <w:left w:val="none" w:sz="0" w:space="0" w:color="auto"/>
        <w:bottom w:val="none" w:sz="0" w:space="0" w:color="auto"/>
        <w:right w:val="none" w:sz="0" w:space="0" w:color="auto"/>
      </w:divBdr>
    </w:div>
    <w:div w:id="1448355793">
      <w:bodyDiv w:val="1"/>
      <w:marLeft w:val="0"/>
      <w:marRight w:val="0"/>
      <w:marTop w:val="0"/>
      <w:marBottom w:val="0"/>
      <w:divBdr>
        <w:top w:val="none" w:sz="0" w:space="0" w:color="auto"/>
        <w:left w:val="none" w:sz="0" w:space="0" w:color="auto"/>
        <w:bottom w:val="none" w:sz="0" w:space="0" w:color="auto"/>
        <w:right w:val="none" w:sz="0" w:space="0" w:color="auto"/>
      </w:divBdr>
    </w:div>
    <w:div w:id="1449397109">
      <w:bodyDiv w:val="1"/>
      <w:marLeft w:val="0"/>
      <w:marRight w:val="0"/>
      <w:marTop w:val="0"/>
      <w:marBottom w:val="0"/>
      <w:divBdr>
        <w:top w:val="none" w:sz="0" w:space="0" w:color="auto"/>
        <w:left w:val="none" w:sz="0" w:space="0" w:color="auto"/>
        <w:bottom w:val="none" w:sz="0" w:space="0" w:color="auto"/>
        <w:right w:val="none" w:sz="0" w:space="0" w:color="auto"/>
      </w:divBdr>
    </w:div>
    <w:div w:id="1450079782">
      <w:bodyDiv w:val="1"/>
      <w:marLeft w:val="0"/>
      <w:marRight w:val="0"/>
      <w:marTop w:val="0"/>
      <w:marBottom w:val="0"/>
      <w:divBdr>
        <w:top w:val="none" w:sz="0" w:space="0" w:color="auto"/>
        <w:left w:val="none" w:sz="0" w:space="0" w:color="auto"/>
        <w:bottom w:val="none" w:sz="0" w:space="0" w:color="auto"/>
        <w:right w:val="none" w:sz="0" w:space="0" w:color="auto"/>
      </w:divBdr>
    </w:div>
    <w:div w:id="1450200191">
      <w:bodyDiv w:val="1"/>
      <w:marLeft w:val="0"/>
      <w:marRight w:val="0"/>
      <w:marTop w:val="0"/>
      <w:marBottom w:val="0"/>
      <w:divBdr>
        <w:top w:val="none" w:sz="0" w:space="0" w:color="auto"/>
        <w:left w:val="none" w:sz="0" w:space="0" w:color="auto"/>
        <w:bottom w:val="none" w:sz="0" w:space="0" w:color="auto"/>
        <w:right w:val="none" w:sz="0" w:space="0" w:color="auto"/>
      </w:divBdr>
    </w:div>
    <w:div w:id="1451320327">
      <w:bodyDiv w:val="1"/>
      <w:marLeft w:val="0"/>
      <w:marRight w:val="0"/>
      <w:marTop w:val="0"/>
      <w:marBottom w:val="0"/>
      <w:divBdr>
        <w:top w:val="none" w:sz="0" w:space="0" w:color="auto"/>
        <w:left w:val="none" w:sz="0" w:space="0" w:color="auto"/>
        <w:bottom w:val="none" w:sz="0" w:space="0" w:color="auto"/>
        <w:right w:val="none" w:sz="0" w:space="0" w:color="auto"/>
      </w:divBdr>
    </w:div>
    <w:div w:id="1451775779">
      <w:bodyDiv w:val="1"/>
      <w:marLeft w:val="0"/>
      <w:marRight w:val="0"/>
      <w:marTop w:val="0"/>
      <w:marBottom w:val="0"/>
      <w:divBdr>
        <w:top w:val="none" w:sz="0" w:space="0" w:color="auto"/>
        <w:left w:val="none" w:sz="0" w:space="0" w:color="auto"/>
        <w:bottom w:val="none" w:sz="0" w:space="0" w:color="auto"/>
        <w:right w:val="none" w:sz="0" w:space="0" w:color="auto"/>
      </w:divBdr>
    </w:div>
    <w:div w:id="1452244141">
      <w:bodyDiv w:val="1"/>
      <w:marLeft w:val="0"/>
      <w:marRight w:val="0"/>
      <w:marTop w:val="0"/>
      <w:marBottom w:val="0"/>
      <w:divBdr>
        <w:top w:val="none" w:sz="0" w:space="0" w:color="auto"/>
        <w:left w:val="none" w:sz="0" w:space="0" w:color="auto"/>
        <w:bottom w:val="none" w:sz="0" w:space="0" w:color="auto"/>
        <w:right w:val="none" w:sz="0" w:space="0" w:color="auto"/>
      </w:divBdr>
    </w:div>
    <w:div w:id="1454061882">
      <w:bodyDiv w:val="1"/>
      <w:marLeft w:val="0"/>
      <w:marRight w:val="0"/>
      <w:marTop w:val="0"/>
      <w:marBottom w:val="0"/>
      <w:divBdr>
        <w:top w:val="none" w:sz="0" w:space="0" w:color="auto"/>
        <w:left w:val="none" w:sz="0" w:space="0" w:color="auto"/>
        <w:bottom w:val="none" w:sz="0" w:space="0" w:color="auto"/>
        <w:right w:val="none" w:sz="0" w:space="0" w:color="auto"/>
      </w:divBdr>
    </w:div>
    <w:div w:id="1454709393">
      <w:bodyDiv w:val="1"/>
      <w:marLeft w:val="0"/>
      <w:marRight w:val="0"/>
      <w:marTop w:val="0"/>
      <w:marBottom w:val="0"/>
      <w:divBdr>
        <w:top w:val="none" w:sz="0" w:space="0" w:color="auto"/>
        <w:left w:val="none" w:sz="0" w:space="0" w:color="auto"/>
        <w:bottom w:val="none" w:sz="0" w:space="0" w:color="auto"/>
        <w:right w:val="none" w:sz="0" w:space="0" w:color="auto"/>
      </w:divBdr>
    </w:div>
    <w:div w:id="1454981012">
      <w:bodyDiv w:val="1"/>
      <w:marLeft w:val="0"/>
      <w:marRight w:val="0"/>
      <w:marTop w:val="0"/>
      <w:marBottom w:val="0"/>
      <w:divBdr>
        <w:top w:val="none" w:sz="0" w:space="0" w:color="auto"/>
        <w:left w:val="none" w:sz="0" w:space="0" w:color="auto"/>
        <w:bottom w:val="none" w:sz="0" w:space="0" w:color="auto"/>
        <w:right w:val="none" w:sz="0" w:space="0" w:color="auto"/>
      </w:divBdr>
    </w:div>
    <w:div w:id="1455638662">
      <w:bodyDiv w:val="1"/>
      <w:marLeft w:val="0"/>
      <w:marRight w:val="0"/>
      <w:marTop w:val="0"/>
      <w:marBottom w:val="0"/>
      <w:divBdr>
        <w:top w:val="none" w:sz="0" w:space="0" w:color="auto"/>
        <w:left w:val="none" w:sz="0" w:space="0" w:color="auto"/>
        <w:bottom w:val="none" w:sz="0" w:space="0" w:color="auto"/>
        <w:right w:val="none" w:sz="0" w:space="0" w:color="auto"/>
      </w:divBdr>
    </w:div>
    <w:div w:id="1455951230">
      <w:bodyDiv w:val="1"/>
      <w:marLeft w:val="0"/>
      <w:marRight w:val="0"/>
      <w:marTop w:val="0"/>
      <w:marBottom w:val="0"/>
      <w:divBdr>
        <w:top w:val="none" w:sz="0" w:space="0" w:color="auto"/>
        <w:left w:val="none" w:sz="0" w:space="0" w:color="auto"/>
        <w:bottom w:val="none" w:sz="0" w:space="0" w:color="auto"/>
        <w:right w:val="none" w:sz="0" w:space="0" w:color="auto"/>
      </w:divBdr>
    </w:div>
    <w:div w:id="1456562834">
      <w:bodyDiv w:val="1"/>
      <w:marLeft w:val="0"/>
      <w:marRight w:val="0"/>
      <w:marTop w:val="0"/>
      <w:marBottom w:val="0"/>
      <w:divBdr>
        <w:top w:val="none" w:sz="0" w:space="0" w:color="auto"/>
        <w:left w:val="none" w:sz="0" w:space="0" w:color="auto"/>
        <w:bottom w:val="none" w:sz="0" w:space="0" w:color="auto"/>
        <w:right w:val="none" w:sz="0" w:space="0" w:color="auto"/>
      </w:divBdr>
    </w:div>
    <w:div w:id="1456634214">
      <w:bodyDiv w:val="1"/>
      <w:marLeft w:val="0"/>
      <w:marRight w:val="0"/>
      <w:marTop w:val="0"/>
      <w:marBottom w:val="0"/>
      <w:divBdr>
        <w:top w:val="none" w:sz="0" w:space="0" w:color="auto"/>
        <w:left w:val="none" w:sz="0" w:space="0" w:color="auto"/>
        <w:bottom w:val="none" w:sz="0" w:space="0" w:color="auto"/>
        <w:right w:val="none" w:sz="0" w:space="0" w:color="auto"/>
      </w:divBdr>
    </w:div>
    <w:div w:id="1457219303">
      <w:bodyDiv w:val="1"/>
      <w:marLeft w:val="0"/>
      <w:marRight w:val="0"/>
      <w:marTop w:val="0"/>
      <w:marBottom w:val="0"/>
      <w:divBdr>
        <w:top w:val="none" w:sz="0" w:space="0" w:color="auto"/>
        <w:left w:val="none" w:sz="0" w:space="0" w:color="auto"/>
        <w:bottom w:val="none" w:sz="0" w:space="0" w:color="auto"/>
        <w:right w:val="none" w:sz="0" w:space="0" w:color="auto"/>
      </w:divBdr>
    </w:div>
    <w:div w:id="1457331286">
      <w:bodyDiv w:val="1"/>
      <w:marLeft w:val="0"/>
      <w:marRight w:val="0"/>
      <w:marTop w:val="0"/>
      <w:marBottom w:val="0"/>
      <w:divBdr>
        <w:top w:val="none" w:sz="0" w:space="0" w:color="auto"/>
        <w:left w:val="none" w:sz="0" w:space="0" w:color="auto"/>
        <w:bottom w:val="none" w:sz="0" w:space="0" w:color="auto"/>
        <w:right w:val="none" w:sz="0" w:space="0" w:color="auto"/>
      </w:divBdr>
    </w:div>
    <w:div w:id="1457522750">
      <w:bodyDiv w:val="1"/>
      <w:marLeft w:val="0"/>
      <w:marRight w:val="0"/>
      <w:marTop w:val="0"/>
      <w:marBottom w:val="0"/>
      <w:divBdr>
        <w:top w:val="none" w:sz="0" w:space="0" w:color="auto"/>
        <w:left w:val="none" w:sz="0" w:space="0" w:color="auto"/>
        <w:bottom w:val="none" w:sz="0" w:space="0" w:color="auto"/>
        <w:right w:val="none" w:sz="0" w:space="0" w:color="auto"/>
      </w:divBdr>
    </w:div>
    <w:div w:id="1458907811">
      <w:bodyDiv w:val="1"/>
      <w:marLeft w:val="0"/>
      <w:marRight w:val="0"/>
      <w:marTop w:val="0"/>
      <w:marBottom w:val="0"/>
      <w:divBdr>
        <w:top w:val="none" w:sz="0" w:space="0" w:color="auto"/>
        <w:left w:val="none" w:sz="0" w:space="0" w:color="auto"/>
        <w:bottom w:val="none" w:sz="0" w:space="0" w:color="auto"/>
        <w:right w:val="none" w:sz="0" w:space="0" w:color="auto"/>
      </w:divBdr>
    </w:div>
    <w:div w:id="1458910272">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4731261">
      <w:bodyDiv w:val="1"/>
      <w:marLeft w:val="0"/>
      <w:marRight w:val="0"/>
      <w:marTop w:val="0"/>
      <w:marBottom w:val="0"/>
      <w:divBdr>
        <w:top w:val="none" w:sz="0" w:space="0" w:color="auto"/>
        <w:left w:val="none" w:sz="0" w:space="0" w:color="auto"/>
        <w:bottom w:val="none" w:sz="0" w:space="0" w:color="auto"/>
        <w:right w:val="none" w:sz="0" w:space="0" w:color="auto"/>
      </w:divBdr>
    </w:div>
    <w:div w:id="1465536415">
      <w:bodyDiv w:val="1"/>
      <w:marLeft w:val="0"/>
      <w:marRight w:val="0"/>
      <w:marTop w:val="0"/>
      <w:marBottom w:val="0"/>
      <w:divBdr>
        <w:top w:val="none" w:sz="0" w:space="0" w:color="auto"/>
        <w:left w:val="none" w:sz="0" w:space="0" w:color="auto"/>
        <w:bottom w:val="none" w:sz="0" w:space="0" w:color="auto"/>
        <w:right w:val="none" w:sz="0" w:space="0" w:color="auto"/>
      </w:divBdr>
    </w:div>
    <w:div w:id="1466434146">
      <w:bodyDiv w:val="1"/>
      <w:marLeft w:val="0"/>
      <w:marRight w:val="0"/>
      <w:marTop w:val="0"/>
      <w:marBottom w:val="0"/>
      <w:divBdr>
        <w:top w:val="none" w:sz="0" w:space="0" w:color="auto"/>
        <w:left w:val="none" w:sz="0" w:space="0" w:color="auto"/>
        <w:bottom w:val="none" w:sz="0" w:space="0" w:color="auto"/>
        <w:right w:val="none" w:sz="0" w:space="0" w:color="auto"/>
      </w:divBdr>
    </w:div>
    <w:div w:id="1467118689">
      <w:bodyDiv w:val="1"/>
      <w:marLeft w:val="0"/>
      <w:marRight w:val="0"/>
      <w:marTop w:val="0"/>
      <w:marBottom w:val="0"/>
      <w:divBdr>
        <w:top w:val="none" w:sz="0" w:space="0" w:color="auto"/>
        <w:left w:val="none" w:sz="0" w:space="0" w:color="auto"/>
        <w:bottom w:val="none" w:sz="0" w:space="0" w:color="auto"/>
        <w:right w:val="none" w:sz="0" w:space="0" w:color="auto"/>
      </w:divBdr>
    </w:div>
    <w:div w:id="1467434285">
      <w:bodyDiv w:val="1"/>
      <w:marLeft w:val="0"/>
      <w:marRight w:val="0"/>
      <w:marTop w:val="0"/>
      <w:marBottom w:val="0"/>
      <w:divBdr>
        <w:top w:val="none" w:sz="0" w:space="0" w:color="auto"/>
        <w:left w:val="none" w:sz="0" w:space="0" w:color="auto"/>
        <w:bottom w:val="none" w:sz="0" w:space="0" w:color="auto"/>
        <w:right w:val="none" w:sz="0" w:space="0" w:color="auto"/>
      </w:divBdr>
    </w:div>
    <w:div w:id="1467815492">
      <w:bodyDiv w:val="1"/>
      <w:marLeft w:val="0"/>
      <w:marRight w:val="0"/>
      <w:marTop w:val="0"/>
      <w:marBottom w:val="0"/>
      <w:divBdr>
        <w:top w:val="none" w:sz="0" w:space="0" w:color="auto"/>
        <w:left w:val="none" w:sz="0" w:space="0" w:color="auto"/>
        <w:bottom w:val="none" w:sz="0" w:space="0" w:color="auto"/>
        <w:right w:val="none" w:sz="0" w:space="0" w:color="auto"/>
      </w:divBdr>
    </w:div>
    <w:div w:id="1468814405">
      <w:bodyDiv w:val="1"/>
      <w:marLeft w:val="0"/>
      <w:marRight w:val="0"/>
      <w:marTop w:val="0"/>
      <w:marBottom w:val="0"/>
      <w:divBdr>
        <w:top w:val="none" w:sz="0" w:space="0" w:color="auto"/>
        <w:left w:val="none" w:sz="0" w:space="0" w:color="auto"/>
        <w:bottom w:val="none" w:sz="0" w:space="0" w:color="auto"/>
        <w:right w:val="none" w:sz="0" w:space="0" w:color="auto"/>
      </w:divBdr>
    </w:div>
    <w:div w:id="1469280007">
      <w:bodyDiv w:val="1"/>
      <w:marLeft w:val="0"/>
      <w:marRight w:val="0"/>
      <w:marTop w:val="0"/>
      <w:marBottom w:val="0"/>
      <w:divBdr>
        <w:top w:val="none" w:sz="0" w:space="0" w:color="auto"/>
        <w:left w:val="none" w:sz="0" w:space="0" w:color="auto"/>
        <w:bottom w:val="none" w:sz="0" w:space="0" w:color="auto"/>
        <w:right w:val="none" w:sz="0" w:space="0" w:color="auto"/>
      </w:divBdr>
    </w:div>
    <w:div w:id="1470972605">
      <w:bodyDiv w:val="1"/>
      <w:marLeft w:val="0"/>
      <w:marRight w:val="0"/>
      <w:marTop w:val="0"/>
      <w:marBottom w:val="0"/>
      <w:divBdr>
        <w:top w:val="none" w:sz="0" w:space="0" w:color="auto"/>
        <w:left w:val="none" w:sz="0" w:space="0" w:color="auto"/>
        <w:bottom w:val="none" w:sz="0" w:space="0" w:color="auto"/>
        <w:right w:val="none" w:sz="0" w:space="0" w:color="auto"/>
      </w:divBdr>
    </w:div>
    <w:div w:id="1471097490">
      <w:bodyDiv w:val="1"/>
      <w:marLeft w:val="0"/>
      <w:marRight w:val="0"/>
      <w:marTop w:val="0"/>
      <w:marBottom w:val="0"/>
      <w:divBdr>
        <w:top w:val="none" w:sz="0" w:space="0" w:color="auto"/>
        <w:left w:val="none" w:sz="0" w:space="0" w:color="auto"/>
        <w:bottom w:val="none" w:sz="0" w:space="0" w:color="auto"/>
        <w:right w:val="none" w:sz="0" w:space="0" w:color="auto"/>
      </w:divBdr>
    </w:div>
    <w:div w:id="1471437029">
      <w:bodyDiv w:val="1"/>
      <w:marLeft w:val="0"/>
      <w:marRight w:val="0"/>
      <w:marTop w:val="0"/>
      <w:marBottom w:val="0"/>
      <w:divBdr>
        <w:top w:val="none" w:sz="0" w:space="0" w:color="auto"/>
        <w:left w:val="none" w:sz="0" w:space="0" w:color="auto"/>
        <w:bottom w:val="none" w:sz="0" w:space="0" w:color="auto"/>
        <w:right w:val="none" w:sz="0" w:space="0" w:color="auto"/>
      </w:divBdr>
      <w:divsChild>
        <w:div w:id="961694317">
          <w:marLeft w:val="0"/>
          <w:marRight w:val="0"/>
          <w:marTop w:val="0"/>
          <w:marBottom w:val="0"/>
          <w:divBdr>
            <w:top w:val="none" w:sz="0" w:space="0" w:color="auto"/>
            <w:left w:val="none" w:sz="0" w:space="0" w:color="auto"/>
            <w:bottom w:val="none" w:sz="0" w:space="0" w:color="auto"/>
            <w:right w:val="none" w:sz="0" w:space="0" w:color="auto"/>
          </w:divBdr>
          <w:divsChild>
            <w:div w:id="571500382">
              <w:marLeft w:val="0"/>
              <w:marRight w:val="0"/>
              <w:marTop w:val="0"/>
              <w:marBottom w:val="0"/>
              <w:divBdr>
                <w:top w:val="none" w:sz="0" w:space="0" w:color="auto"/>
                <w:left w:val="none" w:sz="0" w:space="0" w:color="auto"/>
                <w:bottom w:val="none" w:sz="0" w:space="0" w:color="auto"/>
                <w:right w:val="none" w:sz="0" w:space="0" w:color="auto"/>
              </w:divBdr>
              <w:divsChild>
                <w:div w:id="17055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89494">
      <w:bodyDiv w:val="1"/>
      <w:marLeft w:val="0"/>
      <w:marRight w:val="0"/>
      <w:marTop w:val="0"/>
      <w:marBottom w:val="0"/>
      <w:divBdr>
        <w:top w:val="none" w:sz="0" w:space="0" w:color="auto"/>
        <w:left w:val="none" w:sz="0" w:space="0" w:color="auto"/>
        <w:bottom w:val="none" w:sz="0" w:space="0" w:color="auto"/>
        <w:right w:val="none" w:sz="0" w:space="0" w:color="auto"/>
      </w:divBdr>
    </w:div>
    <w:div w:id="1474248928">
      <w:bodyDiv w:val="1"/>
      <w:marLeft w:val="0"/>
      <w:marRight w:val="0"/>
      <w:marTop w:val="0"/>
      <w:marBottom w:val="0"/>
      <w:divBdr>
        <w:top w:val="none" w:sz="0" w:space="0" w:color="auto"/>
        <w:left w:val="none" w:sz="0" w:space="0" w:color="auto"/>
        <w:bottom w:val="none" w:sz="0" w:space="0" w:color="auto"/>
        <w:right w:val="none" w:sz="0" w:space="0" w:color="auto"/>
      </w:divBdr>
    </w:div>
    <w:div w:id="1474523166">
      <w:bodyDiv w:val="1"/>
      <w:marLeft w:val="0"/>
      <w:marRight w:val="0"/>
      <w:marTop w:val="0"/>
      <w:marBottom w:val="0"/>
      <w:divBdr>
        <w:top w:val="none" w:sz="0" w:space="0" w:color="auto"/>
        <w:left w:val="none" w:sz="0" w:space="0" w:color="auto"/>
        <w:bottom w:val="none" w:sz="0" w:space="0" w:color="auto"/>
        <w:right w:val="none" w:sz="0" w:space="0" w:color="auto"/>
      </w:divBdr>
    </w:div>
    <w:div w:id="1475413666">
      <w:bodyDiv w:val="1"/>
      <w:marLeft w:val="0"/>
      <w:marRight w:val="0"/>
      <w:marTop w:val="0"/>
      <w:marBottom w:val="0"/>
      <w:divBdr>
        <w:top w:val="none" w:sz="0" w:space="0" w:color="auto"/>
        <w:left w:val="none" w:sz="0" w:space="0" w:color="auto"/>
        <w:bottom w:val="none" w:sz="0" w:space="0" w:color="auto"/>
        <w:right w:val="none" w:sz="0" w:space="0" w:color="auto"/>
      </w:divBdr>
    </w:div>
    <w:div w:id="1475490043">
      <w:bodyDiv w:val="1"/>
      <w:marLeft w:val="0"/>
      <w:marRight w:val="0"/>
      <w:marTop w:val="0"/>
      <w:marBottom w:val="0"/>
      <w:divBdr>
        <w:top w:val="none" w:sz="0" w:space="0" w:color="auto"/>
        <w:left w:val="none" w:sz="0" w:space="0" w:color="auto"/>
        <w:bottom w:val="none" w:sz="0" w:space="0" w:color="auto"/>
        <w:right w:val="none" w:sz="0" w:space="0" w:color="auto"/>
      </w:divBdr>
    </w:div>
    <w:div w:id="1476338839">
      <w:bodyDiv w:val="1"/>
      <w:marLeft w:val="0"/>
      <w:marRight w:val="0"/>
      <w:marTop w:val="0"/>
      <w:marBottom w:val="0"/>
      <w:divBdr>
        <w:top w:val="none" w:sz="0" w:space="0" w:color="auto"/>
        <w:left w:val="none" w:sz="0" w:space="0" w:color="auto"/>
        <w:bottom w:val="none" w:sz="0" w:space="0" w:color="auto"/>
        <w:right w:val="none" w:sz="0" w:space="0" w:color="auto"/>
      </w:divBdr>
    </w:div>
    <w:div w:id="1476530869">
      <w:bodyDiv w:val="1"/>
      <w:marLeft w:val="0"/>
      <w:marRight w:val="0"/>
      <w:marTop w:val="0"/>
      <w:marBottom w:val="0"/>
      <w:divBdr>
        <w:top w:val="none" w:sz="0" w:space="0" w:color="auto"/>
        <w:left w:val="none" w:sz="0" w:space="0" w:color="auto"/>
        <w:bottom w:val="none" w:sz="0" w:space="0" w:color="auto"/>
        <w:right w:val="none" w:sz="0" w:space="0" w:color="auto"/>
      </w:divBdr>
    </w:div>
    <w:div w:id="1477066417">
      <w:bodyDiv w:val="1"/>
      <w:marLeft w:val="0"/>
      <w:marRight w:val="0"/>
      <w:marTop w:val="0"/>
      <w:marBottom w:val="0"/>
      <w:divBdr>
        <w:top w:val="none" w:sz="0" w:space="0" w:color="auto"/>
        <w:left w:val="none" w:sz="0" w:space="0" w:color="auto"/>
        <w:bottom w:val="none" w:sz="0" w:space="0" w:color="auto"/>
        <w:right w:val="none" w:sz="0" w:space="0" w:color="auto"/>
      </w:divBdr>
    </w:div>
    <w:div w:id="1477264894">
      <w:bodyDiv w:val="1"/>
      <w:marLeft w:val="0"/>
      <w:marRight w:val="0"/>
      <w:marTop w:val="0"/>
      <w:marBottom w:val="0"/>
      <w:divBdr>
        <w:top w:val="none" w:sz="0" w:space="0" w:color="auto"/>
        <w:left w:val="none" w:sz="0" w:space="0" w:color="auto"/>
        <w:bottom w:val="none" w:sz="0" w:space="0" w:color="auto"/>
        <w:right w:val="none" w:sz="0" w:space="0" w:color="auto"/>
      </w:divBdr>
    </w:div>
    <w:div w:id="1477335968">
      <w:bodyDiv w:val="1"/>
      <w:marLeft w:val="0"/>
      <w:marRight w:val="0"/>
      <w:marTop w:val="0"/>
      <w:marBottom w:val="0"/>
      <w:divBdr>
        <w:top w:val="none" w:sz="0" w:space="0" w:color="auto"/>
        <w:left w:val="none" w:sz="0" w:space="0" w:color="auto"/>
        <w:bottom w:val="none" w:sz="0" w:space="0" w:color="auto"/>
        <w:right w:val="none" w:sz="0" w:space="0" w:color="auto"/>
      </w:divBdr>
    </w:div>
    <w:div w:id="1479303795">
      <w:bodyDiv w:val="1"/>
      <w:marLeft w:val="0"/>
      <w:marRight w:val="0"/>
      <w:marTop w:val="0"/>
      <w:marBottom w:val="0"/>
      <w:divBdr>
        <w:top w:val="none" w:sz="0" w:space="0" w:color="auto"/>
        <w:left w:val="none" w:sz="0" w:space="0" w:color="auto"/>
        <w:bottom w:val="none" w:sz="0" w:space="0" w:color="auto"/>
        <w:right w:val="none" w:sz="0" w:space="0" w:color="auto"/>
      </w:divBdr>
    </w:div>
    <w:div w:id="1480345720">
      <w:bodyDiv w:val="1"/>
      <w:marLeft w:val="0"/>
      <w:marRight w:val="0"/>
      <w:marTop w:val="0"/>
      <w:marBottom w:val="0"/>
      <w:divBdr>
        <w:top w:val="none" w:sz="0" w:space="0" w:color="auto"/>
        <w:left w:val="none" w:sz="0" w:space="0" w:color="auto"/>
        <w:bottom w:val="none" w:sz="0" w:space="0" w:color="auto"/>
        <w:right w:val="none" w:sz="0" w:space="0" w:color="auto"/>
      </w:divBdr>
    </w:div>
    <w:div w:id="1480540559">
      <w:bodyDiv w:val="1"/>
      <w:marLeft w:val="0"/>
      <w:marRight w:val="0"/>
      <w:marTop w:val="0"/>
      <w:marBottom w:val="0"/>
      <w:divBdr>
        <w:top w:val="none" w:sz="0" w:space="0" w:color="auto"/>
        <w:left w:val="none" w:sz="0" w:space="0" w:color="auto"/>
        <w:bottom w:val="none" w:sz="0" w:space="0" w:color="auto"/>
        <w:right w:val="none" w:sz="0" w:space="0" w:color="auto"/>
      </w:divBdr>
    </w:div>
    <w:div w:id="1481193279">
      <w:bodyDiv w:val="1"/>
      <w:marLeft w:val="0"/>
      <w:marRight w:val="0"/>
      <w:marTop w:val="0"/>
      <w:marBottom w:val="0"/>
      <w:divBdr>
        <w:top w:val="none" w:sz="0" w:space="0" w:color="auto"/>
        <w:left w:val="none" w:sz="0" w:space="0" w:color="auto"/>
        <w:bottom w:val="none" w:sz="0" w:space="0" w:color="auto"/>
        <w:right w:val="none" w:sz="0" w:space="0" w:color="auto"/>
      </w:divBdr>
    </w:div>
    <w:div w:id="1481264477">
      <w:bodyDiv w:val="1"/>
      <w:marLeft w:val="0"/>
      <w:marRight w:val="0"/>
      <w:marTop w:val="0"/>
      <w:marBottom w:val="0"/>
      <w:divBdr>
        <w:top w:val="none" w:sz="0" w:space="0" w:color="auto"/>
        <w:left w:val="none" w:sz="0" w:space="0" w:color="auto"/>
        <w:bottom w:val="none" w:sz="0" w:space="0" w:color="auto"/>
        <w:right w:val="none" w:sz="0" w:space="0" w:color="auto"/>
      </w:divBdr>
    </w:div>
    <w:div w:id="1482162706">
      <w:bodyDiv w:val="1"/>
      <w:marLeft w:val="0"/>
      <w:marRight w:val="0"/>
      <w:marTop w:val="0"/>
      <w:marBottom w:val="0"/>
      <w:divBdr>
        <w:top w:val="none" w:sz="0" w:space="0" w:color="auto"/>
        <w:left w:val="none" w:sz="0" w:space="0" w:color="auto"/>
        <w:bottom w:val="none" w:sz="0" w:space="0" w:color="auto"/>
        <w:right w:val="none" w:sz="0" w:space="0" w:color="auto"/>
      </w:divBdr>
    </w:div>
    <w:div w:id="1482235288">
      <w:bodyDiv w:val="1"/>
      <w:marLeft w:val="0"/>
      <w:marRight w:val="0"/>
      <w:marTop w:val="0"/>
      <w:marBottom w:val="0"/>
      <w:divBdr>
        <w:top w:val="none" w:sz="0" w:space="0" w:color="auto"/>
        <w:left w:val="none" w:sz="0" w:space="0" w:color="auto"/>
        <w:bottom w:val="none" w:sz="0" w:space="0" w:color="auto"/>
        <w:right w:val="none" w:sz="0" w:space="0" w:color="auto"/>
      </w:divBdr>
    </w:div>
    <w:div w:id="1483352719">
      <w:bodyDiv w:val="1"/>
      <w:marLeft w:val="0"/>
      <w:marRight w:val="0"/>
      <w:marTop w:val="0"/>
      <w:marBottom w:val="0"/>
      <w:divBdr>
        <w:top w:val="none" w:sz="0" w:space="0" w:color="auto"/>
        <w:left w:val="none" w:sz="0" w:space="0" w:color="auto"/>
        <w:bottom w:val="none" w:sz="0" w:space="0" w:color="auto"/>
        <w:right w:val="none" w:sz="0" w:space="0" w:color="auto"/>
      </w:divBdr>
    </w:div>
    <w:div w:id="1483542846">
      <w:bodyDiv w:val="1"/>
      <w:marLeft w:val="0"/>
      <w:marRight w:val="0"/>
      <w:marTop w:val="0"/>
      <w:marBottom w:val="0"/>
      <w:divBdr>
        <w:top w:val="none" w:sz="0" w:space="0" w:color="auto"/>
        <w:left w:val="none" w:sz="0" w:space="0" w:color="auto"/>
        <w:bottom w:val="none" w:sz="0" w:space="0" w:color="auto"/>
        <w:right w:val="none" w:sz="0" w:space="0" w:color="auto"/>
      </w:divBdr>
    </w:div>
    <w:div w:id="1484080967">
      <w:bodyDiv w:val="1"/>
      <w:marLeft w:val="0"/>
      <w:marRight w:val="0"/>
      <w:marTop w:val="0"/>
      <w:marBottom w:val="0"/>
      <w:divBdr>
        <w:top w:val="none" w:sz="0" w:space="0" w:color="auto"/>
        <w:left w:val="none" w:sz="0" w:space="0" w:color="auto"/>
        <w:bottom w:val="none" w:sz="0" w:space="0" w:color="auto"/>
        <w:right w:val="none" w:sz="0" w:space="0" w:color="auto"/>
      </w:divBdr>
    </w:div>
    <w:div w:id="1485928208">
      <w:bodyDiv w:val="1"/>
      <w:marLeft w:val="0"/>
      <w:marRight w:val="0"/>
      <w:marTop w:val="0"/>
      <w:marBottom w:val="0"/>
      <w:divBdr>
        <w:top w:val="none" w:sz="0" w:space="0" w:color="auto"/>
        <w:left w:val="none" w:sz="0" w:space="0" w:color="auto"/>
        <w:bottom w:val="none" w:sz="0" w:space="0" w:color="auto"/>
        <w:right w:val="none" w:sz="0" w:space="0" w:color="auto"/>
      </w:divBdr>
    </w:div>
    <w:div w:id="1486386623">
      <w:bodyDiv w:val="1"/>
      <w:marLeft w:val="0"/>
      <w:marRight w:val="0"/>
      <w:marTop w:val="0"/>
      <w:marBottom w:val="0"/>
      <w:divBdr>
        <w:top w:val="none" w:sz="0" w:space="0" w:color="auto"/>
        <w:left w:val="none" w:sz="0" w:space="0" w:color="auto"/>
        <w:bottom w:val="none" w:sz="0" w:space="0" w:color="auto"/>
        <w:right w:val="none" w:sz="0" w:space="0" w:color="auto"/>
      </w:divBdr>
    </w:div>
    <w:div w:id="1486584691">
      <w:bodyDiv w:val="1"/>
      <w:marLeft w:val="0"/>
      <w:marRight w:val="0"/>
      <w:marTop w:val="0"/>
      <w:marBottom w:val="0"/>
      <w:divBdr>
        <w:top w:val="none" w:sz="0" w:space="0" w:color="auto"/>
        <w:left w:val="none" w:sz="0" w:space="0" w:color="auto"/>
        <w:bottom w:val="none" w:sz="0" w:space="0" w:color="auto"/>
        <w:right w:val="none" w:sz="0" w:space="0" w:color="auto"/>
      </w:divBdr>
    </w:div>
    <w:div w:id="1486699447">
      <w:bodyDiv w:val="1"/>
      <w:marLeft w:val="0"/>
      <w:marRight w:val="0"/>
      <w:marTop w:val="0"/>
      <w:marBottom w:val="0"/>
      <w:divBdr>
        <w:top w:val="none" w:sz="0" w:space="0" w:color="auto"/>
        <w:left w:val="none" w:sz="0" w:space="0" w:color="auto"/>
        <w:bottom w:val="none" w:sz="0" w:space="0" w:color="auto"/>
        <w:right w:val="none" w:sz="0" w:space="0" w:color="auto"/>
      </w:divBdr>
    </w:div>
    <w:div w:id="1487698412">
      <w:bodyDiv w:val="1"/>
      <w:marLeft w:val="0"/>
      <w:marRight w:val="0"/>
      <w:marTop w:val="0"/>
      <w:marBottom w:val="0"/>
      <w:divBdr>
        <w:top w:val="none" w:sz="0" w:space="0" w:color="auto"/>
        <w:left w:val="none" w:sz="0" w:space="0" w:color="auto"/>
        <w:bottom w:val="none" w:sz="0" w:space="0" w:color="auto"/>
        <w:right w:val="none" w:sz="0" w:space="0" w:color="auto"/>
      </w:divBdr>
    </w:div>
    <w:div w:id="1487819276">
      <w:bodyDiv w:val="1"/>
      <w:marLeft w:val="0"/>
      <w:marRight w:val="0"/>
      <w:marTop w:val="0"/>
      <w:marBottom w:val="0"/>
      <w:divBdr>
        <w:top w:val="none" w:sz="0" w:space="0" w:color="auto"/>
        <w:left w:val="none" w:sz="0" w:space="0" w:color="auto"/>
        <w:bottom w:val="none" w:sz="0" w:space="0" w:color="auto"/>
        <w:right w:val="none" w:sz="0" w:space="0" w:color="auto"/>
      </w:divBdr>
    </w:div>
    <w:div w:id="1488740646">
      <w:bodyDiv w:val="1"/>
      <w:marLeft w:val="0"/>
      <w:marRight w:val="0"/>
      <w:marTop w:val="0"/>
      <w:marBottom w:val="0"/>
      <w:divBdr>
        <w:top w:val="none" w:sz="0" w:space="0" w:color="auto"/>
        <w:left w:val="none" w:sz="0" w:space="0" w:color="auto"/>
        <w:bottom w:val="none" w:sz="0" w:space="0" w:color="auto"/>
        <w:right w:val="none" w:sz="0" w:space="0" w:color="auto"/>
      </w:divBdr>
    </w:div>
    <w:div w:id="1488857970">
      <w:bodyDiv w:val="1"/>
      <w:marLeft w:val="0"/>
      <w:marRight w:val="0"/>
      <w:marTop w:val="0"/>
      <w:marBottom w:val="0"/>
      <w:divBdr>
        <w:top w:val="none" w:sz="0" w:space="0" w:color="auto"/>
        <w:left w:val="none" w:sz="0" w:space="0" w:color="auto"/>
        <w:bottom w:val="none" w:sz="0" w:space="0" w:color="auto"/>
        <w:right w:val="none" w:sz="0" w:space="0" w:color="auto"/>
      </w:divBdr>
    </w:div>
    <w:div w:id="1488860292">
      <w:bodyDiv w:val="1"/>
      <w:marLeft w:val="0"/>
      <w:marRight w:val="0"/>
      <w:marTop w:val="0"/>
      <w:marBottom w:val="0"/>
      <w:divBdr>
        <w:top w:val="none" w:sz="0" w:space="0" w:color="auto"/>
        <w:left w:val="none" w:sz="0" w:space="0" w:color="auto"/>
        <w:bottom w:val="none" w:sz="0" w:space="0" w:color="auto"/>
        <w:right w:val="none" w:sz="0" w:space="0" w:color="auto"/>
      </w:divBdr>
    </w:div>
    <w:div w:id="1488861835">
      <w:bodyDiv w:val="1"/>
      <w:marLeft w:val="0"/>
      <w:marRight w:val="0"/>
      <w:marTop w:val="0"/>
      <w:marBottom w:val="0"/>
      <w:divBdr>
        <w:top w:val="none" w:sz="0" w:space="0" w:color="auto"/>
        <w:left w:val="none" w:sz="0" w:space="0" w:color="auto"/>
        <w:bottom w:val="none" w:sz="0" w:space="0" w:color="auto"/>
        <w:right w:val="none" w:sz="0" w:space="0" w:color="auto"/>
      </w:divBdr>
    </w:div>
    <w:div w:id="1489056693">
      <w:bodyDiv w:val="1"/>
      <w:marLeft w:val="0"/>
      <w:marRight w:val="0"/>
      <w:marTop w:val="0"/>
      <w:marBottom w:val="0"/>
      <w:divBdr>
        <w:top w:val="none" w:sz="0" w:space="0" w:color="auto"/>
        <w:left w:val="none" w:sz="0" w:space="0" w:color="auto"/>
        <w:bottom w:val="none" w:sz="0" w:space="0" w:color="auto"/>
        <w:right w:val="none" w:sz="0" w:space="0" w:color="auto"/>
      </w:divBdr>
    </w:div>
    <w:div w:id="1489133498">
      <w:bodyDiv w:val="1"/>
      <w:marLeft w:val="0"/>
      <w:marRight w:val="0"/>
      <w:marTop w:val="0"/>
      <w:marBottom w:val="0"/>
      <w:divBdr>
        <w:top w:val="none" w:sz="0" w:space="0" w:color="auto"/>
        <w:left w:val="none" w:sz="0" w:space="0" w:color="auto"/>
        <w:bottom w:val="none" w:sz="0" w:space="0" w:color="auto"/>
        <w:right w:val="none" w:sz="0" w:space="0" w:color="auto"/>
      </w:divBdr>
    </w:div>
    <w:div w:id="1489402737">
      <w:bodyDiv w:val="1"/>
      <w:marLeft w:val="0"/>
      <w:marRight w:val="0"/>
      <w:marTop w:val="0"/>
      <w:marBottom w:val="0"/>
      <w:divBdr>
        <w:top w:val="none" w:sz="0" w:space="0" w:color="auto"/>
        <w:left w:val="none" w:sz="0" w:space="0" w:color="auto"/>
        <w:bottom w:val="none" w:sz="0" w:space="0" w:color="auto"/>
        <w:right w:val="none" w:sz="0" w:space="0" w:color="auto"/>
      </w:divBdr>
    </w:div>
    <w:div w:id="1489595452">
      <w:bodyDiv w:val="1"/>
      <w:marLeft w:val="0"/>
      <w:marRight w:val="0"/>
      <w:marTop w:val="0"/>
      <w:marBottom w:val="0"/>
      <w:divBdr>
        <w:top w:val="none" w:sz="0" w:space="0" w:color="auto"/>
        <w:left w:val="none" w:sz="0" w:space="0" w:color="auto"/>
        <w:bottom w:val="none" w:sz="0" w:space="0" w:color="auto"/>
        <w:right w:val="none" w:sz="0" w:space="0" w:color="auto"/>
      </w:divBdr>
    </w:div>
    <w:div w:id="1489665386">
      <w:bodyDiv w:val="1"/>
      <w:marLeft w:val="0"/>
      <w:marRight w:val="0"/>
      <w:marTop w:val="0"/>
      <w:marBottom w:val="0"/>
      <w:divBdr>
        <w:top w:val="none" w:sz="0" w:space="0" w:color="auto"/>
        <w:left w:val="none" w:sz="0" w:space="0" w:color="auto"/>
        <w:bottom w:val="none" w:sz="0" w:space="0" w:color="auto"/>
        <w:right w:val="none" w:sz="0" w:space="0" w:color="auto"/>
      </w:divBdr>
    </w:div>
    <w:div w:id="1489710895">
      <w:bodyDiv w:val="1"/>
      <w:marLeft w:val="0"/>
      <w:marRight w:val="0"/>
      <w:marTop w:val="0"/>
      <w:marBottom w:val="0"/>
      <w:divBdr>
        <w:top w:val="none" w:sz="0" w:space="0" w:color="auto"/>
        <w:left w:val="none" w:sz="0" w:space="0" w:color="auto"/>
        <w:bottom w:val="none" w:sz="0" w:space="0" w:color="auto"/>
        <w:right w:val="none" w:sz="0" w:space="0" w:color="auto"/>
      </w:divBdr>
    </w:div>
    <w:div w:id="1490555415">
      <w:bodyDiv w:val="1"/>
      <w:marLeft w:val="0"/>
      <w:marRight w:val="0"/>
      <w:marTop w:val="0"/>
      <w:marBottom w:val="0"/>
      <w:divBdr>
        <w:top w:val="none" w:sz="0" w:space="0" w:color="auto"/>
        <w:left w:val="none" w:sz="0" w:space="0" w:color="auto"/>
        <w:bottom w:val="none" w:sz="0" w:space="0" w:color="auto"/>
        <w:right w:val="none" w:sz="0" w:space="0" w:color="auto"/>
      </w:divBdr>
    </w:div>
    <w:div w:id="1492405500">
      <w:bodyDiv w:val="1"/>
      <w:marLeft w:val="0"/>
      <w:marRight w:val="0"/>
      <w:marTop w:val="0"/>
      <w:marBottom w:val="0"/>
      <w:divBdr>
        <w:top w:val="none" w:sz="0" w:space="0" w:color="auto"/>
        <w:left w:val="none" w:sz="0" w:space="0" w:color="auto"/>
        <w:bottom w:val="none" w:sz="0" w:space="0" w:color="auto"/>
        <w:right w:val="none" w:sz="0" w:space="0" w:color="auto"/>
      </w:divBdr>
    </w:div>
    <w:div w:id="1492598206">
      <w:bodyDiv w:val="1"/>
      <w:marLeft w:val="0"/>
      <w:marRight w:val="0"/>
      <w:marTop w:val="0"/>
      <w:marBottom w:val="0"/>
      <w:divBdr>
        <w:top w:val="none" w:sz="0" w:space="0" w:color="auto"/>
        <w:left w:val="none" w:sz="0" w:space="0" w:color="auto"/>
        <w:bottom w:val="none" w:sz="0" w:space="0" w:color="auto"/>
        <w:right w:val="none" w:sz="0" w:space="0" w:color="auto"/>
      </w:divBdr>
    </w:div>
    <w:div w:id="1492670447">
      <w:bodyDiv w:val="1"/>
      <w:marLeft w:val="0"/>
      <w:marRight w:val="0"/>
      <w:marTop w:val="0"/>
      <w:marBottom w:val="0"/>
      <w:divBdr>
        <w:top w:val="none" w:sz="0" w:space="0" w:color="auto"/>
        <w:left w:val="none" w:sz="0" w:space="0" w:color="auto"/>
        <w:bottom w:val="none" w:sz="0" w:space="0" w:color="auto"/>
        <w:right w:val="none" w:sz="0" w:space="0" w:color="auto"/>
      </w:divBdr>
    </w:div>
    <w:div w:id="1493906935">
      <w:bodyDiv w:val="1"/>
      <w:marLeft w:val="0"/>
      <w:marRight w:val="0"/>
      <w:marTop w:val="0"/>
      <w:marBottom w:val="0"/>
      <w:divBdr>
        <w:top w:val="none" w:sz="0" w:space="0" w:color="auto"/>
        <w:left w:val="none" w:sz="0" w:space="0" w:color="auto"/>
        <w:bottom w:val="none" w:sz="0" w:space="0" w:color="auto"/>
        <w:right w:val="none" w:sz="0" w:space="0" w:color="auto"/>
      </w:divBdr>
    </w:div>
    <w:div w:id="1494175264">
      <w:bodyDiv w:val="1"/>
      <w:marLeft w:val="0"/>
      <w:marRight w:val="0"/>
      <w:marTop w:val="0"/>
      <w:marBottom w:val="0"/>
      <w:divBdr>
        <w:top w:val="none" w:sz="0" w:space="0" w:color="auto"/>
        <w:left w:val="none" w:sz="0" w:space="0" w:color="auto"/>
        <w:bottom w:val="none" w:sz="0" w:space="0" w:color="auto"/>
        <w:right w:val="none" w:sz="0" w:space="0" w:color="auto"/>
      </w:divBdr>
    </w:div>
    <w:div w:id="1494907807">
      <w:bodyDiv w:val="1"/>
      <w:marLeft w:val="0"/>
      <w:marRight w:val="0"/>
      <w:marTop w:val="0"/>
      <w:marBottom w:val="0"/>
      <w:divBdr>
        <w:top w:val="none" w:sz="0" w:space="0" w:color="auto"/>
        <w:left w:val="none" w:sz="0" w:space="0" w:color="auto"/>
        <w:bottom w:val="none" w:sz="0" w:space="0" w:color="auto"/>
        <w:right w:val="none" w:sz="0" w:space="0" w:color="auto"/>
      </w:divBdr>
    </w:div>
    <w:div w:id="1495219730">
      <w:bodyDiv w:val="1"/>
      <w:marLeft w:val="0"/>
      <w:marRight w:val="0"/>
      <w:marTop w:val="0"/>
      <w:marBottom w:val="0"/>
      <w:divBdr>
        <w:top w:val="none" w:sz="0" w:space="0" w:color="auto"/>
        <w:left w:val="none" w:sz="0" w:space="0" w:color="auto"/>
        <w:bottom w:val="none" w:sz="0" w:space="0" w:color="auto"/>
        <w:right w:val="none" w:sz="0" w:space="0" w:color="auto"/>
      </w:divBdr>
    </w:div>
    <w:div w:id="1495532075">
      <w:bodyDiv w:val="1"/>
      <w:marLeft w:val="0"/>
      <w:marRight w:val="0"/>
      <w:marTop w:val="0"/>
      <w:marBottom w:val="0"/>
      <w:divBdr>
        <w:top w:val="none" w:sz="0" w:space="0" w:color="auto"/>
        <w:left w:val="none" w:sz="0" w:space="0" w:color="auto"/>
        <w:bottom w:val="none" w:sz="0" w:space="0" w:color="auto"/>
        <w:right w:val="none" w:sz="0" w:space="0" w:color="auto"/>
      </w:divBdr>
    </w:div>
    <w:div w:id="1495798019">
      <w:bodyDiv w:val="1"/>
      <w:marLeft w:val="0"/>
      <w:marRight w:val="0"/>
      <w:marTop w:val="0"/>
      <w:marBottom w:val="0"/>
      <w:divBdr>
        <w:top w:val="none" w:sz="0" w:space="0" w:color="auto"/>
        <w:left w:val="none" w:sz="0" w:space="0" w:color="auto"/>
        <w:bottom w:val="none" w:sz="0" w:space="0" w:color="auto"/>
        <w:right w:val="none" w:sz="0" w:space="0" w:color="auto"/>
      </w:divBdr>
    </w:div>
    <w:div w:id="1496342145">
      <w:bodyDiv w:val="1"/>
      <w:marLeft w:val="0"/>
      <w:marRight w:val="0"/>
      <w:marTop w:val="0"/>
      <w:marBottom w:val="0"/>
      <w:divBdr>
        <w:top w:val="none" w:sz="0" w:space="0" w:color="auto"/>
        <w:left w:val="none" w:sz="0" w:space="0" w:color="auto"/>
        <w:bottom w:val="none" w:sz="0" w:space="0" w:color="auto"/>
        <w:right w:val="none" w:sz="0" w:space="0" w:color="auto"/>
      </w:divBdr>
    </w:div>
    <w:div w:id="1497574479">
      <w:bodyDiv w:val="1"/>
      <w:marLeft w:val="0"/>
      <w:marRight w:val="0"/>
      <w:marTop w:val="0"/>
      <w:marBottom w:val="0"/>
      <w:divBdr>
        <w:top w:val="none" w:sz="0" w:space="0" w:color="auto"/>
        <w:left w:val="none" w:sz="0" w:space="0" w:color="auto"/>
        <w:bottom w:val="none" w:sz="0" w:space="0" w:color="auto"/>
        <w:right w:val="none" w:sz="0" w:space="0" w:color="auto"/>
      </w:divBdr>
    </w:div>
    <w:div w:id="1499350162">
      <w:bodyDiv w:val="1"/>
      <w:marLeft w:val="0"/>
      <w:marRight w:val="0"/>
      <w:marTop w:val="0"/>
      <w:marBottom w:val="0"/>
      <w:divBdr>
        <w:top w:val="none" w:sz="0" w:space="0" w:color="auto"/>
        <w:left w:val="none" w:sz="0" w:space="0" w:color="auto"/>
        <w:bottom w:val="none" w:sz="0" w:space="0" w:color="auto"/>
        <w:right w:val="none" w:sz="0" w:space="0" w:color="auto"/>
      </w:divBdr>
    </w:div>
    <w:div w:id="1499539173">
      <w:bodyDiv w:val="1"/>
      <w:marLeft w:val="0"/>
      <w:marRight w:val="0"/>
      <w:marTop w:val="0"/>
      <w:marBottom w:val="0"/>
      <w:divBdr>
        <w:top w:val="none" w:sz="0" w:space="0" w:color="auto"/>
        <w:left w:val="none" w:sz="0" w:space="0" w:color="auto"/>
        <w:bottom w:val="none" w:sz="0" w:space="0" w:color="auto"/>
        <w:right w:val="none" w:sz="0" w:space="0" w:color="auto"/>
      </w:divBdr>
      <w:divsChild>
        <w:div w:id="1858735457">
          <w:marLeft w:val="0"/>
          <w:marRight w:val="0"/>
          <w:marTop w:val="0"/>
          <w:marBottom w:val="0"/>
          <w:divBdr>
            <w:top w:val="none" w:sz="0" w:space="0" w:color="auto"/>
            <w:left w:val="none" w:sz="0" w:space="0" w:color="auto"/>
            <w:bottom w:val="none" w:sz="0" w:space="0" w:color="auto"/>
            <w:right w:val="none" w:sz="0" w:space="0" w:color="auto"/>
          </w:divBdr>
          <w:divsChild>
            <w:div w:id="1751853896">
              <w:marLeft w:val="0"/>
              <w:marRight w:val="0"/>
              <w:marTop w:val="0"/>
              <w:marBottom w:val="0"/>
              <w:divBdr>
                <w:top w:val="none" w:sz="0" w:space="0" w:color="auto"/>
                <w:left w:val="none" w:sz="0" w:space="0" w:color="auto"/>
                <w:bottom w:val="none" w:sz="0" w:space="0" w:color="auto"/>
                <w:right w:val="none" w:sz="0" w:space="0" w:color="auto"/>
              </w:divBdr>
              <w:divsChild>
                <w:div w:id="1107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32073">
      <w:bodyDiv w:val="1"/>
      <w:marLeft w:val="0"/>
      <w:marRight w:val="0"/>
      <w:marTop w:val="0"/>
      <w:marBottom w:val="0"/>
      <w:divBdr>
        <w:top w:val="none" w:sz="0" w:space="0" w:color="auto"/>
        <w:left w:val="none" w:sz="0" w:space="0" w:color="auto"/>
        <w:bottom w:val="none" w:sz="0" w:space="0" w:color="auto"/>
        <w:right w:val="none" w:sz="0" w:space="0" w:color="auto"/>
      </w:divBdr>
    </w:div>
    <w:div w:id="1499812077">
      <w:bodyDiv w:val="1"/>
      <w:marLeft w:val="0"/>
      <w:marRight w:val="0"/>
      <w:marTop w:val="0"/>
      <w:marBottom w:val="0"/>
      <w:divBdr>
        <w:top w:val="none" w:sz="0" w:space="0" w:color="auto"/>
        <w:left w:val="none" w:sz="0" w:space="0" w:color="auto"/>
        <w:bottom w:val="none" w:sz="0" w:space="0" w:color="auto"/>
        <w:right w:val="none" w:sz="0" w:space="0" w:color="auto"/>
      </w:divBdr>
    </w:div>
    <w:div w:id="1501190293">
      <w:bodyDiv w:val="1"/>
      <w:marLeft w:val="0"/>
      <w:marRight w:val="0"/>
      <w:marTop w:val="0"/>
      <w:marBottom w:val="0"/>
      <w:divBdr>
        <w:top w:val="none" w:sz="0" w:space="0" w:color="auto"/>
        <w:left w:val="none" w:sz="0" w:space="0" w:color="auto"/>
        <w:bottom w:val="none" w:sz="0" w:space="0" w:color="auto"/>
        <w:right w:val="none" w:sz="0" w:space="0" w:color="auto"/>
      </w:divBdr>
    </w:div>
    <w:div w:id="1501844646">
      <w:bodyDiv w:val="1"/>
      <w:marLeft w:val="0"/>
      <w:marRight w:val="0"/>
      <w:marTop w:val="0"/>
      <w:marBottom w:val="0"/>
      <w:divBdr>
        <w:top w:val="none" w:sz="0" w:space="0" w:color="auto"/>
        <w:left w:val="none" w:sz="0" w:space="0" w:color="auto"/>
        <w:bottom w:val="none" w:sz="0" w:space="0" w:color="auto"/>
        <w:right w:val="none" w:sz="0" w:space="0" w:color="auto"/>
      </w:divBdr>
    </w:div>
    <w:div w:id="1501890439">
      <w:bodyDiv w:val="1"/>
      <w:marLeft w:val="0"/>
      <w:marRight w:val="0"/>
      <w:marTop w:val="0"/>
      <w:marBottom w:val="0"/>
      <w:divBdr>
        <w:top w:val="none" w:sz="0" w:space="0" w:color="auto"/>
        <w:left w:val="none" w:sz="0" w:space="0" w:color="auto"/>
        <w:bottom w:val="none" w:sz="0" w:space="0" w:color="auto"/>
        <w:right w:val="none" w:sz="0" w:space="0" w:color="auto"/>
      </w:divBdr>
    </w:div>
    <w:div w:id="1501968357">
      <w:bodyDiv w:val="1"/>
      <w:marLeft w:val="0"/>
      <w:marRight w:val="0"/>
      <w:marTop w:val="0"/>
      <w:marBottom w:val="0"/>
      <w:divBdr>
        <w:top w:val="none" w:sz="0" w:space="0" w:color="auto"/>
        <w:left w:val="none" w:sz="0" w:space="0" w:color="auto"/>
        <w:bottom w:val="none" w:sz="0" w:space="0" w:color="auto"/>
        <w:right w:val="none" w:sz="0" w:space="0" w:color="auto"/>
      </w:divBdr>
    </w:div>
    <w:div w:id="1502230796">
      <w:bodyDiv w:val="1"/>
      <w:marLeft w:val="0"/>
      <w:marRight w:val="0"/>
      <w:marTop w:val="0"/>
      <w:marBottom w:val="0"/>
      <w:divBdr>
        <w:top w:val="none" w:sz="0" w:space="0" w:color="auto"/>
        <w:left w:val="none" w:sz="0" w:space="0" w:color="auto"/>
        <w:bottom w:val="none" w:sz="0" w:space="0" w:color="auto"/>
        <w:right w:val="none" w:sz="0" w:space="0" w:color="auto"/>
      </w:divBdr>
    </w:div>
    <w:div w:id="1502231074">
      <w:bodyDiv w:val="1"/>
      <w:marLeft w:val="0"/>
      <w:marRight w:val="0"/>
      <w:marTop w:val="0"/>
      <w:marBottom w:val="0"/>
      <w:divBdr>
        <w:top w:val="none" w:sz="0" w:space="0" w:color="auto"/>
        <w:left w:val="none" w:sz="0" w:space="0" w:color="auto"/>
        <w:bottom w:val="none" w:sz="0" w:space="0" w:color="auto"/>
        <w:right w:val="none" w:sz="0" w:space="0" w:color="auto"/>
      </w:divBdr>
    </w:div>
    <w:div w:id="1502813005">
      <w:bodyDiv w:val="1"/>
      <w:marLeft w:val="0"/>
      <w:marRight w:val="0"/>
      <w:marTop w:val="0"/>
      <w:marBottom w:val="0"/>
      <w:divBdr>
        <w:top w:val="none" w:sz="0" w:space="0" w:color="auto"/>
        <w:left w:val="none" w:sz="0" w:space="0" w:color="auto"/>
        <w:bottom w:val="none" w:sz="0" w:space="0" w:color="auto"/>
        <w:right w:val="none" w:sz="0" w:space="0" w:color="auto"/>
      </w:divBdr>
    </w:div>
    <w:div w:id="1503738326">
      <w:bodyDiv w:val="1"/>
      <w:marLeft w:val="0"/>
      <w:marRight w:val="0"/>
      <w:marTop w:val="0"/>
      <w:marBottom w:val="0"/>
      <w:divBdr>
        <w:top w:val="none" w:sz="0" w:space="0" w:color="auto"/>
        <w:left w:val="none" w:sz="0" w:space="0" w:color="auto"/>
        <w:bottom w:val="none" w:sz="0" w:space="0" w:color="auto"/>
        <w:right w:val="none" w:sz="0" w:space="0" w:color="auto"/>
      </w:divBdr>
    </w:div>
    <w:div w:id="1504585002">
      <w:bodyDiv w:val="1"/>
      <w:marLeft w:val="0"/>
      <w:marRight w:val="0"/>
      <w:marTop w:val="0"/>
      <w:marBottom w:val="0"/>
      <w:divBdr>
        <w:top w:val="none" w:sz="0" w:space="0" w:color="auto"/>
        <w:left w:val="none" w:sz="0" w:space="0" w:color="auto"/>
        <w:bottom w:val="none" w:sz="0" w:space="0" w:color="auto"/>
        <w:right w:val="none" w:sz="0" w:space="0" w:color="auto"/>
      </w:divBdr>
    </w:div>
    <w:div w:id="1505045586">
      <w:bodyDiv w:val="1"/>
      <w:marLeft w:val="0"/>
      <w:marRight w:val="0"/>
      <w:marTop w:val="0"/>
      <w:marBottom w:val="0"/>
      <w:divBdr>
        <w:top w:val="none" w:sz="0" w:space="0" w:color="auto"/>
        <w:left w:val="none" w:sz="0" w:space="0" w:color="auto"/>
        <w:bottom w:val="none" w:sz="0" w:space="0" w:color="auto"/>
        <w:right w:val="none" w:sz="0" w:space="0" w:color="auto"/>
      </w:divBdr>
    </w:div>
    <w:div w:id="1505515396">
      <w:bodyDiv w:val="1"/>
      <w:marLeft w:val="0"/>
      <w:marRight w:val="0"/>
      <w:marTop w:val="0"/>
      <w:marBottom w:val="0"/>
      <w:divBdr>
        <w:top w:val="none" w:sz="0" w:space="0" w:color="auto"/>
        <w:left w:val="none" w:sz="0" w:space="0" w:color="auto"/>
        <w:bottom w:val="none" w:sz="0" w:space="0" w:color="auto"/>
        <w:right w:val="none" w:sz="0" w:space="0" w:color="auto"/>
      </w:divBdr>
    </w:div>
    <w:div w:id="1506045148">
      <w:bodyDiv w:val="1"/>
      <w:marLeft w:val="0"/>
      <w:marRight w:val="0"/>
      <w:marTop w:val="0"/>
      <w:marBottom w:val="0"/>
      <w:divBdr>
        <w:top w:val="none" w:sz="0" w:space="0" w:color="auto"/>
        <w:left w:val="none" w:sz="0" w:space="0" w:color="auto"/>
        <w:bottom w:val="none" w:sz="0" w:space="0" w:color="auto"/>
        <w:right w:val="none" w:sz="0" w:space="0" w:color="auto"/>
      </w:divBdr>
    </w:div>
    <w:div w:id="1506047833">
      <w:bodyDiv w:val="1"/>
      <w:marLeft w:val="0"/>
      <w:marRight w:val="0"/>
      <w:marTop w:val="0"/>
      <w:marBottom w:val="0"/>
      <w:divBdr>
        <w:top w:val="none" w:sz="0" w:space="0" w:color="auto"/>
        <w:left w:val="none" w:sz="0" w:space="0" w:color="auto"/>
        <w:bottom w:val="none" w:sz="0" w:space="0" w:color="auto"/>
        <w:right w:val="none" w:sz="0" w:space="0" w:color="auto"/>
      </w:divBdr>
    </w:div>
    <w:div w:id="1506555022">
      <w:bodyDiv w:val="1"/>
      <w:marLeft w:val="0"/>
      <w:marRight w:val="0"/>
      <w:marTop w:val="0"/>
      <w:marBottom w:val="0"/>
      <w:divBdr>
        <w:top w:val="none" w:sz="0" w:space="0" w:color="auto"/>
        <w:left w:val="none" w:sz="0" w:space="0" w:color="auto"/>
        <w:bottom w:val="none" w:sz="0" w:space="0" w:color="auto"/>
        <w:right w:val="none" w:sz="0" w:space="0" w:color="auto"/>
      </w:divBdr>
    </w:div>
    <w:div w:id="1507162777">
      <w:bodyDiv w:val="1"/>
      <w:marLeft w:val="0"/>
      <w:marRight w:val="0"/>
      <w:marTop w:val="0"/>
      <w:marBottom w:val="0"/>
      <w:divBdr>
        <w:top w:val="none" w:sz="0" w:space="0" w:color="auto"/>
        <w:left w:val="none" w:sz="0" w:space="0" w:color="auto"/>
        <w:bottom w:val="none" w:sz="0" w:space="0" w:color="auto"/>
        <w:right w:val="none" w:sz="0" w:space="0" w:color="auto"/>
      </w:divBdr>
    </w:div>
    <w:div w:id="1508325343">
      <w:bodyDiv w:val="1"/>
      <w:marLeft w:val="0"/>
      <w:marRight w:val="0"/>
      <w:marTop w:val="0"/>
      <w:marBottom w:val="0"/>
      <w:divBdr>
        <w:top w:val="none" w:sz="0" w:space="0" w:color="auto"/>
        <w:left w:val="none" w:sz="0" w:space="0" w:color="auto"/>
        <w:bottom w:val="none" w:sz="0" w:space="0" w:color="auto"/>
        <w:right w:val="none" w:sz="0" w:space="0" w:color="auto"/>
      </w:divBdr>
    </w:div>
    <w:div w:id="1509245613">
      <w:bodyDiv w:val="1"/>
      <w:marLeft w:val="0"/>
      <w:marRight w:val="0"/>
      <w:marTop w:val="0"/>
      <w:marBottom w:val="0"/>
      <w:divBdr>
        <w:top w:val="none" w:sz="0" w:space="0" w:color="auto"/>
        <w:left w:val="none" w:sz="0" w:space="0" w:color="auto"/>
        <w:bottom w:val="none" w:sz="0" w:space="0" w:color="auto"/>
        <w:right w:val="none" w:sz="0" w:space="0" w:color="auto"/>
      </w:divBdr>
    </w:div>
    <w:div w:id="1509758039">
      <w:bodyDiv w:val="1"/>
      <w:marLeft w:val="0"/>
      <w:marRight w:val="0"/>
      <w:marTop w:val="0"/>
      <w:marBottom w:val="0"/>
      <w:divBdr>
        <w:top w:val="none" w:sz="0" w:space="0" w:color="auto"/>
        <w:left w:val="none" w:sz="0" w:space="0" w:color="auto"/>
        <w:bottom w:val="none" w:sz="0" w:space="0" w:color="auto"/>
        <w:right w:val="none" w:sz="0" w:space="0" w:color="auto"/>
      </w:divBdr>
    </w:div>
    <w:div w:id="1510681162">
      <w:bodyDiv w:val="1"/>
      <w:marLeft w:val="0"/>
      <w:marRight w:val="0"/>
      <w:marTop w:val="0"/>
      <w:marBottom w:val="0"/>
      <w:divBdr>
        <w:top w:val="none" w:sz="0" w:space="0" w:color="auto"/>
        <w:left w:val="none" w:sz="0" w:space="0" w:color="auto"/>
        <w:bottom w:val="none" w:sz="0" w:space="0" w:color="auto"/>
        <w:right w:val="none" w:sz="0" w:space="0" w:color="auto"/>
      </w:divBdr>
    </w:div>
    <w:div w:id="1511066951">
      <w:bodyDiv w:val="1"/>
      <w:marLeft w:val="0"/>
      <w:marRight w:val="0"/>
      <w:marTop w:val="0"/>
      <w:marBottom w:val="0"/>
      <w:divBdr>
        <w:top w:val="none" w:sz="0" w:space="0" w:color="auto"/>
        <w:left w:val="none" w:sz="0" w:space="0" w:color="auto"/>
        <w:bottom w:val="none" w:sz="0" w:space="0" w:color="auto"/>
        <w:right w:val="none" w:sz="0" w:space="0" w:color="auto"/>
      </w:divBdr>
    </w:div>
    <w:div w:id="1511137058">
      <w:bodyDiv w:val="1"/>
      <w:marLeft w:val="0"/>
      <w:marRight w:val="0"/>
      <w:marTop w:val="0"/>
      <w:marBottom w:val="0"/>
      <w:divBdr>
        <w:top w:val="none" w:sz="0" w:space="0" w:color="auto"/>
        <w:left w:val="none" w:sz="0" w:space="0" w:color="auto"/>
        <w:bottom w:val="none" w:sz="0" w:space="0" w:color="auto"/>
        <w:right w:val="none" w:sz="0" w:space="0" w:color="auto"/>
      </w:divBdr>
    </w:div>
    <w:div w:id="1512833240">
      <w:bodyDiv w:val="1"/>
      <w:marLeft w:val="0"/>
      <w:marRight w:val="0"/>
      <w:marTop w:val="0"/>
      <w:marBottom w:val="0"/>
      <w:divBdr>
        <w:top w:val="none" w:sz="0" w:space="0" w:color="auto"/>
        <w:left w:val="none" w:sz="0" w:space="0" w:color="auto"/>
        <w:bottom w:val="none" w:sz="0" w:space="0" w:color="auto"/>
        <w:right w:val="none" w:sz="0" w:space="0" w:color="auto"/>
      </w:divBdr>
    </w:div>
    <w:div w:id="1514487639">
      <w:bodyDiv w:val="1"/>
      <w:marLeft w:val="0"/>
      <w:marRight w:val="0"/>
      <w:marTop w:val="0"/>
      <w:marBottom w:val="0"/>
      <w:divBdr>
        <w:top w:val="none" w:sz="0" w:space="0" w:color="auto"/>
        <w:left w:val="none" w:sz="0" w:space="0" w:color="auto"/>
        <w:bottom w:val="none" w:sz="0" w:space="0" w:color="auto"/>
        <w:right w:val="none" w:sz="0" w:space="0" w:color="auto"/>
      </w:divBdr>
    </w:div>
    <w:div w:id="1514688266">
      <w:bodyDiv w:val="1"/>
      <w:marLeft w:val="0"/>
      <w:marRight w:val="0"/>
      <w:marTop w:val="0"/>
      <w:marBottom w:val="0"/>
      <w:divBdr>
        <w:top w:val="none" w:sz="0" w:space="0" w:color="auto"/>
        <w:left w:val="none" w:sz="0" w:space="0" w:color="auto"/>
        <w:bottom w:val="none" w:sz="0" w:space="0" w:color="auto"/>
        <w:right w:val="none" w:sz="0" w:space="0" w:color="auto"/>
      </w:divBdr>
    </w:div>
    <w:div w:id="1515531906">
      <w:bodyDiv w:val="1"/>
      <w:marLeft w:val="0"/>
      <w:marRight w:val="0"/>
      <w:marTop w:val="0"/>
      <w:marBottom w:val="0"/>
      <w:divBdr>
        <w:top w:val="none" w:sz="0" w:space="0" w:color="auto"/>
        <w:left w:val="none" w:sz="0" w:space="0" w:color="auto"/>
        <w:bottom w:val="none" w:sz="0" w:space="0" w:color="auto"/>
        <w:right w:val="none" w:sz="0" w:space="0" w:color="auto"/>
      </w:divBdr>
    </w:div>
    <w:div w:id="1516338693">
      <w:bodyDiv w:val="1"/>
      <w:marLeft w:val="0"/>
      <w:marRight w:val="0"/>
      <w:marTop w:val="0"/>
      <w:marBottom w:val="0"/>
      <w:divBdr>
        <w:top w:val="none" w:sz="0" w:space="0" w:color="auto"/>
        <w:left w:val="none" w:sz="0" w:space="0" w:color="auto"/>
        <w:bottom w:val="none" w:sz="0" w:space="0" w:color="auto"/>
        <w:right w:val="none" w:sz="0" w:space="0" w:color="auto"/>
      </w:divBdr>
    </w:div>
    <w:div w:id="1516387602">
      <w:bodyDiv w:val="1"/>
      <w:marLeft w:val="0"/>
      <w:marRight w:val="0"/>
      <w:marTop w:val="0"/>
      <w:marBottom w:val="0"/>
      <w:divBdr>
        <w:top w:val="none" w:sz="0" w:space="0" w:color="auto"/>
        <w:left w:val="none" w:sz="0" w:space="0" w:color="auto"/>
        <w:bottom w:val="none" w:sz="0" w:space="0" w:color="auto"/>
        <w:right w:val="none" w:sz="0" w:space="0" w:color="auto"/>
      </w:divBdr>
    </w:div>
    <w:div w:id="1516531586">
      <w:bodyDiv w:val="1"/>
      <w:marLeft w:val="0"/>
      <w:marRight w:val="0"/>
      <w:marTop w:val="0"/>
      <w:marBottom w:val="0"/>
      <w:divBdr>
        <w:top w:val="none" w:sz="0" w:space="0" w:color="auto"/>
        <w:left w:val="none" w:sz="0" w:space="0" w:color="auto"/>
        <w:bottom w:val="none" w:sz="0" w:space="0" w:color="auto"/>
        <w:right w:val="none" w:sz="0" w:space="0" w:color="auto"/>
      </w:divBdr>
    </w:div>
    <w:div w:id="1517310707">
      <w:bodyDiv w:val="1"/>
      <w:marLeft w:val="0"/>
      <w:marRight w:val="0"/>
      <w:marTop w:val="0"/>
      <w:marBottom w:val="0"/>
      <w:divBdr>
        <w:top w:val="none" w:sz="0" w:space="0" w:color="auto"/>
        <w:left w:val="none" w:sz="0" w:space="0" w:color="auto"/>
        <w:bottom w:val="none" w:sz="0" w:space="0" w:color="auto"/>
        <w:right w:val="none" w:sz="0" w:space="0" w:color="auto"/>
      </w:divBdr>
    </w:div>
    <w:div w:id="1519730312">
      <w:bodyDiv w:val="1"/>
      <w:marLeft w:val="0"/>
      <w:marRight w:val="0"/>
      <w:marTop w:val="0"/>
      <w:marBottom w:val="0"/>
      <w:divBdr>
        <w:top w:val="none" w:sz="0" w:space="0" w:color="auto"/>
        <w:left w:val="none" w:sz="0" w:space="0" w:color="auto"/>
        <w:bottom w:val="none" w:sz="0" w:space="0" w:color="auto"/>
        <w:right w:val="none" w:sz="0" w:space="0" w:color="auto"/>
      </w:divBdr>
    </w:div>
    <w:div w:id="1520000680">
      <w:bodyDiv w:val="1"/>
      <w:marLeft w:val="0"/>
      <w:marRight w:val="0"/>
      <w:marTop w:val="0"/>
      <w:marBottom w:val="0"/>
      <w:divBdr>
        <w:top w:val="none" w:sz="0" w:space="0" w:color="auto"/>
        <w:left w:val="none" w:sz="0" w:space="0" w:color="auto"/>
        <w:bottom w:val="none" w:sz="0" w:space="0" w:color="auto"/>
        <w:right w:val="none" w:sz="0" w:space="0" w:color="auto"/>
      </w:divBdr>
    </w:div>
    <w:div w:id="1521318442">
      <w:bodyDiv w:val="1"/>
      <w:marLeft w:val="0"/>
      <w:marRight w:val="0"/>
      <w:marTop w:val="0"/>
      <w:marBottom w:val="0"/>
      <w:divBdr>
        <w:top w:val="none" w:sz="0" w:space="0" w:color="auto"/>
        <w:left w:val="none" w:sz="0" w:space="0" w:color="auto"/>
        <w:bottom w:val="none" w:sz="0" w:space="0" w:color="auto"/>
        <w:right w:val="none" w:sz="0" w:space="0" w:color="auto"/>
      </w:divBdr>
    </w:div>
    <w:div w:id="1521549430">
      <w:bodyDiv w:val="1"/>
      <w:marLeft w:val="0"/>
      <w:marRight w:val="0"/>
      <w:marTop w:val="0"/>
      <w:marBottom w:val="0"/>
      <w:divBdr>
        <w:top w:val="none" w:sz="0" w:space="0" w:color="auto"/>
        <w:left w:val="none" w:sz="0" w:space="0" w:color="auto"/>
        <w:bottom w:val="none" w:sz="0" w:space="0" w:color="auto"/>
        <w:right w:val="none" w:sz="0" w:space="0" w:color="auto"/>
      </w:divBdr>
    </w:div>
    <w:div w:id="1522232994">
      <w:bodyDiv w:val="1"/>
      <w:marLeft w:val="0"/>
      <w:marRight w:val="0"/>
      <w:marTop w:val="0"/>
      <w:marBottom w:val="0"/>
      <w:divBdr>
        <w:top w:val="none" w:sz="0" w:space="0" w:color="auto"/>
        <w:left w:val="none" w:sz="0" w:space="0" w:color="auto"/>
        <w:bottom w:val="none" w:sz="0" w:space="0" w:color="auto"/>
        <w:right w:val="none" w:sz="0" w:space="0" w:color="auto"/>
      </w:divBdr>
    </w:div>
    <w:div w:id="1523279008">
      <w:bodyDiv w:val="1"/>
      <w:marLeft w:val="0"/>
      <w:marRight w:val="0"/>
      <w:marTop w:val="0"/>
      <w:marBottom w:val="0"/>
      <w:divBdr>
        <w:top w:val="none" w:sz="0" w:space="0" w:color="auto"/>
        <w:left w:val="none" w:sz="0" w:space="0" w:color="auto"/>
        <w:bottom w:val="none" w:sz="0" w:space="0" w:color="auto"/>
        <w:right w:val="none" w:sz="0" w:space="0" w:color="auto"/>
      </w:divBdr>
    </w:div>
    <w:div w:id="1523859684">
      <w:bodyDiv w:val="1"/>
      <w:marLeft w:val="0"/>
      <w:marRight w:val="0"/>
      <w:marTop w:val="0"/>
      <w:marBottom w:val="0"/>
      <w:divBdr>
        <w:top w:val="none" w:sz="0" w:space="0" w:color="auto"/>
        <w:left w:val="none" w:sz="0" w:space="0" w:color="auto"/>
        <w:bottom w:val="none" w:sz="0" w:space="0" w:color="auto"/>
        <w:right w:val="none" w:sz="0" w:space="0" w:color="auto"/>
      </w:divBdr>
    </w:div>
    <w:div w:id="1525484748">
      <w:bodyDiv w:val="1"/>
      <w:marLeft w:val="0"/>
      <w:marRight w:val="0"/>
      <w:marTop w:val="0"/>
      <w:marBottom w:val="0"/>
      <w:divBdr>
        <w:top w:val="none" w:sz="0" w:space="0" w:color="auto"/>
        <w:left w:val="none" w:sz="0" w:space="0" w:color="auto"/>
        <w:bottom w:val="none" w:sz="0" w:space="0" w:color="auto"/>
        <w:right w:val="none" w:sz="0" w:space="0" w:color="auto"/>
      </w:divBdr>
    </w:div>
    <w:div w:id="1526553845">
      <w:bodyDiv w:val="1"/>
      <w:marLeft w:val="0"/>
      <w:marRight w:val="0"/>
      <w:marTop w:val="0"/>
      <w:marBottom w:val="0"/>
      <w:divBdr>
        <w:top w:val="none" w:sz="0" w:space="0" w:color="auto"/>
        <w:left w:val="none" w:sz="0" w:space="0" w:color="auto"/>
        <w:bottom w:val="none" w:sz="0" w:space="0" w:color="auto"/>
        <w:right w:val="none" w:sz="0" w:space="0" w:color="auto"/>
      </w:divBdr>
    </w:div>
    <w:div w:id="1527060697">
      <w:bodyDiv w:val="1"/>
      <w:marLeft w:val="0"/>
      <w:marRight w:val="0"/>
      <w:marTop w:val="0"/>
      <w:marBottom w:val="0"/>
      <w:divBdr>
        <w:top w:val="none" w:sz="0" w:space="0" w:color="auto"/>
        <w:left w:val="none" w:sz="0" w:space="0" w:color="auto"/>
        <w:bottom w:val="none" w:sz="0" w:space="0" w:color="auto"/>
        <w:right w:val="none" w:sz="0" w:space="0" w:color="auto"/>
      </w:divBdr>
    </w:div>
    <w:div w:id="1528134872">
      <w:bodyDiv w:val="1"/>
      <w:marLeft w:val="0"/>
      <w:marRight w:val="0"/>
      <w:marTop w:val="0"/>
      <w:marBottom w:val="0"/>
      <w:divBdr>
        <w:top w:val="none" w:sz="0" w:space="0" w:color="auto"/>
        <w:left w:val="none" w:sz="0" w:space="0" w:color="auto"/>
        <w:bottom w:val="none" w:sz="0" w:space="0" w:color="auto"/>
        <w:right w:val="none" w:sz="0" w:space="0" w:color="auto"/>
      </w:divBdr>
    </w:div>
    <w:div w:id="1528446227">
      <w:bodyDiv w:val="1"/>
      <w:marLeft w:val="0"/>
      <w:marRight w:val="0"/>
      <w:marTop w:val="0"/>
      <w:marBottom w:val="0"/>
      <w:divBdr>
        <w:top w:val="none" w:sz="0" w:space="0" w:color="auto"/>
        <w:left w:val="none" w:sz="0" w:space="0" w:color="auto"/>
        <w:bottom w:val="none" w:sz="0" w:space="0" w:color="auto"/>
        <w:right w:val="none" w:sz="0" w:space="0" w:color="auto"/>
      </w:divBdr>
    </w:div>
    <w:div w:id="1529752731">
      <w:bodyDiv w:val="1"/>
      <w:marLeft w:val="0"/>
      <w:marRight w:val="0"/>
      <w:marTop w:val="0"/>
      <w:marBottom w:val="0"/>
      <w:divBdr>
        <w:top w:val="none" w:sz="0" w:space="0" w:color="auto"/>
        <w:left w:val="none" w:sz="0" w:space="0" w:color="auto"/>
        <w:bottom w:val="none" w:sz="0" w:space="0" w:color="auto"/>
        <w:right w:val="none" w:sz="0" w:space="0" w:color="auto"/>
      </w:divBdr>
    </w:div>
    <w:div w:id="1529830084">
      <w:bodyDiv w:val="1"/>
      <w:marLeft w:val="0"/>
      <w:marRight w:val="0"/>
      <w:marTop w:val="0"/>
      <w:marBottom w:val="0"/>
      <w:divBdr>
        <w:top w:val="none" w:sz="0" w:space="0" w:color="auto"/>
        <w:left w:val="none" w:sz="0" w:space="0" w:color="auto"/>
        <w:bottom w:val="none" w:sz="0" w:space="0" w:color="auto"/>
        <w:right w:val="none" w:sz="0" w:space="0" w:color="auto"/>
      </w:divBdr>
    </w:div>
    <w:div w:id="1530332102">
      <w:bodyDiv w:val="1"/>
      <w:marLeft w:val="0"/>
      <w:marRight w:val="0"/>
      <w:marTop w:val="0"/>
      <w:marBottom w:val="0"/>
      <w:divBdr>
        <w:top w:val="none" w:sz="0" w:space="0" w:color="auto"/>
        <w:left w:val="none" w:sz="0" w:space="0" w:color="auto"/>
        <w:bottom w:val="none" w:sz="0" w:space="0" w:color="auto"/>
        <w:right w:val="none" w:sz="0" w:space="0" w:color="auto"/>
      </w:divBdr>
    </w:div>
    <w:div w:id="1530680722">
      <w:bodyDiv w:val="1"/>
      <w:marLeft w:val="0"/>
      <w:marRight w:val="0"/>
      <w:marTop w:val="0"/>
      <w:marBottom w:val="0"/>
      <w:divBdr>
        <w:top w:val="none" w:sz="0" w:space="0" w:color="auto"/>
        <w:left w:val="none" w:sz="0" w:space="0" w:color="auto"/>
        <w:bottom w:val="none" w:sz="0" w:space="0" w:color="auto"/>
        <w:right w:val="none" w:sz="0" w:space="0" w:color="auto"/>
      </w:divBdr>
    </w:div>
    <w:div w:id="1530795049">
      <w:bodyDiv w:val="1"/>
      <w:marLeft w:val="0"/>
      <w:marRight w:val="0"/>
      <w:marTop w:val="0"/>
      <w:marBottom w:val="0"/>
      <w:divBdr>
        <w:top w:val="none" w:sz="0" w:space="0" w:color="auto"/>
        <w:left w:val="none" w:sz="0" w:space="0" w:color="auto"/>
        <w:bottom w:val="none" w:sz="0" w:space="0" w:color="auto"/>
        <w:right w:val="none" w:sz="0" w:space="0" w:color="auto"/>
      </w:divBdr>
    </w:div>
    <w:div w:id="1531380939">
      <w:bodyDiv w:val="1"/>
      <w:marLeft w:val="0"/>
      <w:marRight w:val="0"/>
      <w:marTop w:val="0"/>
      <w:marBottom w:val="0"/>
      <w:divBdr>
        <w:top w:val="none" w:sz="0" w:space="0" w:color="auto"/>
        <w:left w:val="none" w:sz="0" w:space="0" w:color="auto"/>
        <w:bottom w:val="none" w:sz="0" w:space="0" w:color="auto"/>
        <w:right w:val="none" w:sz="0" w:space="0" w:color="auto"/>
      </w:divBdr>
    </w:div>
    <w:div w:id="1531796492">
      <w:bodyDiv w:val="1"/>
      <w:marLeft w:val="0"/>
      <w:marRight w:val="0"/>
      <w:marTop w:val="0"/>
      <w:marBottom w:val="0"/>
      <w:divBdr>
        <w:top w:val="none" w:sz="0" w:space="0" w:color="auto"/>
        <w:left w:val="none" w:sz="0" w:space="0" w:color="auto"/>
        <w:bottom w:val="none" w:sz="0" w:space="0" w:color="auto"/>
        <w:right w:val="none" w:sz="0" w:space="0" w:color="auto"/>
      </w:divBdr>
    </w:div>
    <w:div w:id="1531842002">
      <w:bodyDiv w:val="1"/>
      <w:marLeft w:val="0"/>
      <w:marRight w:val="0"/>
      <w:marTop w:val="0"/>
      <w:marBottom w:val="0"/>
      <w:divBdr>
        <w:top w:val="none" w:sz="0" w:space="0" w:color="auto"/>
        <w:left w:val="none" w:sz="0" w:space="0" w:color="auto"/>
        <w:bottom w:val="none" w:sz="0" w:space="0" w:color="auto"/>
        <w:right w:val="none" w:sz="0" w:space="0" w:color="auto"/>
      </w:divBdr>
    </w:div>
    <w:div w:id="1532768776">
      <w:bodyDiv w:val="1"/>
      <w:marLeft w:val="0"/>
      <w:marRight w:val="0"/>
      <w:marTop w:val="0"/>
      <w:marBottom w:val="0"/>
      <w:divBdr>
        <w:top w:val="none" w:sz="0" w:space="0" w:color="auto"/>
        <w:left w:val="none" w:sz="0" w:space="0" w:color="auto"/>
        <w:bottom w:val="none" w:sz="0" w:space="0" w:color="auto"/>
        <w:right w:val="none" w:sz="0" w:space="0" w:color="auto"/>
      </w:divBdr>
    </w:div>
    <w:div w:id="1532957310">
      <w:bodyDiv w:val="1"/>
      <w:marLeft w:val="0"/>
      <w:marRight w:val="0"/>
      <w:marTop w:val="0"/>
      <w:marBottom w:val="0"/>
      <w:divBdr>
        <w:top w:val="none" w:sz="0" w:space="0" w:color="auto"/>
        <w:left w:val="none" w:sz="0" w:space="0" w:color="auto"/>
        <w:bottom w:val="none" w:sz="0" w:space="0" w:color="auto"/>
        <w:right w:val="none" w:sz="0" w:space="0" w:color="auto"/>
      </w:divBdr>
    </w:div>
    <w:div w:id="1533228110">
      <w:bodyDiv w:val="1"/>
      <w:marLeft w:val="0"/>
      <w:marRight w:val="0"/>
      <w:marTop w:val="0"/>
      <w:marBottom w:val="0"/>
      <w:divBdr>
        <w:top w:val="none" w:sz="0" w:space="0" w:color="auto"/>
        <w:left w:val="none" w:sz="0" w:space="0" w:color="auto"/>
        <w:bottom w:val="none" w:sz="0" w:space="0" w:color="auto"/>
        <w:right w:val="none" w:sz="0" w:space="0" w:color="auto"/>
      </w:divBdr>
    </w:div>
    <w:div w:id="1533688574">
      <w:bodyDiv w:val="1"/>
      <w:marLeft w:val="0"/>
      <w:marRight w:val="0"/>
      <w:marTop w:val="0"/>
      <w:marBottom w:val="0"/>
      <w:divBdr>
        <w:top w:val="none" w:sz="0" w:space="0" w:color="auto"/>
        <w:left w:val="none" w:sz="0" w:space="0" w:color="auto"/>
        <w:bottom w:val="none" w:sz="0" w:space="0" w:color="auto"/>
        <w:right w:val="none" w:sz="0" w:space="0" w:color="auto"/>
      </w:divBdr>
    </w:div>
    <w:div w:id="1533880797">
      <w:bodyDiv w:val="1"/>
      <w:marLeft w:val="0"/>
      <w:marRight w:val="0"/>
      <w:marTop w:val="0"/>
      <w:marBottom w:val="0"/>
      <w:divBdr>
        <w:top w:val="none" w:sz="0" w:space="0" w:color="auto"/>
        <w:left w:val="none" w:sz="0" w:space="0" w:color="auto"/>
        <w:bottom w:val="none" w:sz="0" w:space="0" w:color="auto"/>
        <w:right w:val="none" w:sz="0" w:space="0" w:color="auto"/>
      </w:divBdr>
    </w:div>
    <w:div w:id="1534150023">
      <w:bodyDiv w:val="1"/>
      <w:marLeft w:val="0"/>
      <w:marRight w:val="0"/>
      <w:marTop w:val="0"/>
      <w:marBottom w:val="0"/>
      <w:divBdr>
        <w:top w:val="none" w:sz="0" w:space="0" w:color="auto"/>
        <w:left w:val="none" w:sz="0" w:space="0" w:color="auto"/>
        <w:bottom w:val="none" w:sz="0" w:space="0" w:color="auto"/>
        <w:right w:val="none" w:sz="0" w:space="0" w:color="auto"/>
      </w:divBdr>
    </w:div>
    <w:div w:id="1534415282">
      <w:bodyDiv w:val="1"/>
      <w:marLeft w:val="0"/>
      <w:marRight w:val="0"/>
      <w:marTop w:val="0"/>
      <w:marBottom w:val="0"/>
      <w:divBdr>
        <w:top w:val="none" w:sz="0" w:space="0" w:color="auto"/>
        <w:left w:val="none" w:sz="0" w:space="0" w:color="auto"/>
        <w:bottom w:val="none" w:sz="0" w:space="0" w:color="auto"/>
        <w:right w:val="none" w:sz="0" w:space="0" w:color="auto"/>
      </w:divBdr>
    </w:div>
    <w:div w:id="1536233979">
      <w:bodyDiv w:val="1"/>
      <w:marLeft w:val="0"/>
      <w:marRight w:val="0"/>
      <w:marTop w:val="0"/>
      <w:marBottom w:val="0"/>
      <w:divBdr>
        <w:top w:val="none" w:sz="0" w:space="0" w:color="auto"/>
        <w:left w:val="none" w:sz="0" w:space="0" w:color="auto"/>
        <w:bottom w:val="none" w:sz="0" w:space="0" w:color="auto"/>
        <w:right w:val="none" w:sz="0" w:space="0" w:color="auto"/>
      </w:divBdr>
    </w:div>
    <w:div w:id="1537893460">
      <w:bodyDiv w:val="1"/>
      <w:marLeft w:val="0"/>
      <w:marRight w:val="0"/>
      <w:marTop w:val="0"/>
      <w:marBottom w:val="0"/>
      <w:divBdr>
        <w:top w:val="none" w:sz="0" w:space="0" w:color="auto"/>
        <w:left w:val="none" w:sz="0" w:space="0" w:color="auto"/>
        <w:bottom w:val="none" w:sz="0" w:space="0" w:color="auto"/>
        <w:right w:val="none" w:sz="0" w:space="0" w:color="auto"/>
      </w:divBdr>
    </w:div>
    <w:div w:id="1538083578">
      <w:bodyDiv w:val="1"/>
      <w:marLeft w:val="0"/>
      <w:marRight w:val="0"/>
      <w:marTop w:val="0"/>
      <w:marBottom w:val="0"/>
      <w:divBdr>
        <w:top w:val="none" w:sz="0" w:space="0" w:color="auto"/>
        <w:left w:val="none" w:sz="0" w:space="0" w:color="auto"/>
        <w:bottom w:val="none" w:sz="0" w:space="0" w:color="auto"/>
        <w:right w:val="none" w:sz="0" w:space="0" w:color="auto"/>
      </w:divBdr>
    </w:div>
    <w:div w:id="1539119301">
      <w:bodyDiv w:val="1"/>
      <w:marLeft w:val="0"/>
      <w:marRight w:val="0"/>
      <w:marTop w:val="0"/>
      <w:marBottom w:val="0"/>
      <w:divBdr>
        <w:top w:val="none" w:sz="0" w:space="0" w:color="auto"/>
        <w:left w:val="none" w:sz="0" w:space="0" w:color="auto"/>
        <w:bottom w:val="none" w:sz="0" w:space="0" w:color="auto"/>
        <w:right w:val="none" w:sz="0" w:space="0" w:color="auto"/>
      </w:divBdr>
    </w:div>
    <w:div w:id="1539127964">
      <w:bodyDiv w:val="1"/>
      <w:marLeft w:val="0"/>
      <w:marRight w:val="0"/>
      <w:marTop w:val="0"/>
      <w:marBottom w:val="0"/>
      <w:divBdr>
        <w:top w:val="none" w:sz="0" w:space="0" w:color="auto"/>
        <w:left w:val="none" w:sz="0" w:space="0" w:color="auto"/>
        <w:bottom w:val="none" w:sz="0" w:space="0" w:color="auto"/>
        <w:right w:val="none" w:sz="0" w:space="0" w:color="auto"/>
      </w:divBdr>
    </w:div>
    <w:div w:id="1540237533">
      <w:bodyDiv w:val="1"/>
      <w:marLeft w:val="0"/>
      <w:marRight w:val="0"/>
      <w:marTop w:val="0"/>
      <w:marBottom w:val="0"/>
      <w:divBdr>
        <w:top w:val="none" w:sz="0" w:space="0" w:color="auto"/>
        <w:left w:val="none" w:sz="0" w:space="0" w:color="auto"/>
        <w:bottom w:val="none" w:sz="0" w:space="0" w:color="auto"/>
        <w:right w:val="none" w:sz="0" w:space="0" w:color="auto"/>
      </w:divBdr>
    </w:div>
    <w:div w:id="1540320382">
      <w:bodyDiv w:val="1"/>
      <w:marLeft w:val="0"/>
      <w:marRight w:val="0"/>
      <w:marTop w:val="0"/>
      <w:marBottom w:val="0"/>
      <w:divBdr>
        <w:top w:val="none" w:sz="0" w:space="0" w:color="auto"/>
        <w:left w:val="none" w:sz="0" w:space="0" w:color="auto"/>
        <w:bottom w:val="none" w:sz="0" w:space="0" w:color="auto"/>
        <w:right w:val="none" w:sz="0" w:space="0" w:color="auto"/>
      </w:divBdr>
    </w:div>
    <w:div w:id="1541168185">
      <w:bodyDiv w:val="1"/>
      <w:marLeft w:val="0"/>
      <w:marRight w:val="0"/>
      <w:marTop w:val="0"/>
      <w:marBottom w:val="0"/>
      <w:divBdr>
        <w:top w:val="none" w:sz="0" w:space="0" w:color="auto"/>
        <w:left w:val="none" w:sz="0" w:space="0" w:color="auto"/>
        <w:bottom w:val="none" w:sz="0" w:space="0" w:color="auto"/>
        <w:right w:val="none" w:sz="0" w:space="0" w:color="auto"/>
      </w:divBdr>
    </w:div>
    <w:div w:id="1543594664">
      <w:bodyDiv w:val="1"/>
      <w:marLeft w:val="0"/>
      <w:marRight w:val="0"/>
      <w:marTop w:val="0"/>
      <w:marBottom w:val="0"/>
      <w:divBdr>
        <w:top w:val="none" w:sz="0" w:space="0" w:color="auto"/>
        <w:left w:val="none" w:sz="0" w:space="0" w:color="auto"/>
        <w:bottom w:val="none" w:sz="0" w:space="0" w:color="auto"/>
        <w:right w:val="none" w:sz="0" w:space="0" w:color="auto"/>
      </w:divBdr>
    </w:div>
    <w:div w:id="1544632644">
      <w:bodyDiv w:val="1"/>
      <w:marLeft w:val="0"/>
      <w:marRight w:val="0"/>
      <w:marTop w:val="0"/>
      <w:marBottom w:val="0"/>
      <w:divBdr>
        <w:top w:val="none" w:sz="0" w:space="0" w:color="auto"/>
        <w:left w:val="none" w:sz="0" w:space="0" w:color="auto"/>
        <w:bottom w:val="none" w:sz="0" w:space="0" w:color="auto"/>
        <w:right w:val="none" w:sz="0" w:space="0" w:color="auto"/>
      </w:divBdr>
    </w:div>
    <w:div w:id="1544901635">
      <w:bodyDiv w:val="1"/>
      <w:marLeft w:val="0"/>
      <w:marRight w:val="0"/>
      <w:marTop w:val="0"/>
      <w:marBottom w:val="0"/>
      <w:divBdr>
        <w:top w:val="none" w:sz="0" w:space="0" w:color="auto"/>
        <w:left w:val="none" w:sz="0" w:space="0" w:color="auto"/>
        <w:bottom w:val="none" w:sz="0" w:space="0" w:color="auto"/>
        <w:right w:val="none" w:sz="0" w:space="0" w:color="auto"/>
      </w:divBdr>
    </w:div>
    <w:div w:id="1544975475">
      <w:bodyDiv w:val="1"/>
      <w:marLeft w:val="0"/>
      <w:marRight w:val="0"/>
      <w:marTop w:val="0"/>
      <w:marBottom w:val="0"/>
      <w:divBdr>
        <w:top w:val="none" w:sz="0" w:space="0" w:color="auto"/>
        <w:left w:val="none" w:sz="0" w:space="0" w:color="auto"/>
        <w:bottom w:val="none" w:sz="0" w:space="0" w:color="auto"/>
        <w:right w:val="none" w:sz="0" w:space="0" w:color="auto"/>
      </w:divBdr>
    </w:div>
    <w:div w:id="1545285993">
      <w:bodyDiv w:val="1"/>
      <w:marLeft w:val="0"/>
      <w:marRight w:val="0"/>
      <w:marTop w:val="0"/>
      <w:marBottom w:val="0"/>
      <w:divBdr>
        <w:top w:val="none" w:sz="0" w:space="0" w:color="auto"/>
        <w:left w:val="none" w:sz="0" w:space="0" w:color="auto"/>
        <w:bottom w:val="none" w:sz="0" w:space="0" w:color="auto"/>
        <w:right w:val="none" w:sz="0" w:space="0" w:color="auto"/>
      </w:divBdr>
    </w:div>
    <w:div w:id="1545755940">
      <w:bodyDiv w:val="1"/>
      <w:marLeft w:val="0"/>
      <w:marRight w:val="0"/>
      <w:marTop w:val="0"/>
      <w:marBottom w:val="0"/>
      <w:divBdr>
        <w:top w:val="none" w:sz="0" w:space="0" w:color="auto"/>
        <w:left w:val="none" w:sz="0" w:space="0" w:color="auto"/>
        <w:bottom w:val="none" w:sz="0" w:space="0" w:color="auto"/>
        <w:right w:val="none" w:sz="0" w:space="0" w:color="auto"/>
      </w:divBdr>
    </w:div>
    <w:div w:id="1546673472">
      <w:bodyDiv w:val="1"/>
      <w:marLeft w:val="0"/>
      <w:marRight w:val="0"/>
      <w:marTop w:val="0"/>
      <w:marBottom w:val="0"/>
      <w:divBdr>
        <w:top w:val="none" w:sz="0" w:space="0" w:color="auto"/>
        <w:left w:val="none" w:sz="0" w:space="0" w:color="auto"/>
        <w:bottom w:val="none" w:sz="0" w:space="0" w:color="auto"/>
        <w:right w:val="none" w:sz="0" w:space="0" w:color="auto"/>
      </w:divBdr>
    </w:div>
    <w:div w:id="1548105141">
      <w:bodyDiv w:val="1"/>
      <w:marLeft w:val="0"/>
      <w:marRight w:val="0"/>
      <w:marTop w:val="0"/>
      <w:marBottom w:val="0"/>
      <w:divBdr>
        <w:top w:val="none" w:sz="0" w:space="0" w:color="auto"/>
        <w:left w:val="none" w:sz="0" w:space="0" w:color="auto"/>
        <w:bottom w:val="none" w:sz="0" w:space="0" w:color="auto"/>
        <w:right w:val="none" w:sz="0" w:space="0" w:color="auto"/>
      </w:divBdr>
    </w:div>
    <w:div w:id="1548646641">
      <w:bodyDiv w:val="1"/>
      <w:marLeft w:val="0"/>
      <w:marRight w:val="0"/>
      <w:marTop w:val="0"/>
      <w:marBottom w:val="0"/>
      <w:divBdr>
        <w:top w:val="none" w:sz="0" w:space="0" w:color="auto"/>
        <w:left w:val="none" w:sz="0" w:space="0" w:color="auto"/>
        <w:bottom w:val="none" w:sz="0" w:space="0" w:color="auto"/>
        <w:right w:val="none" w:sz="0" w:space="0" w:color="auto"/>
      </w:divBdr>
    </w:div>
    <w:div w:id="1549026063">
      <w:bodyDiv w:val="1"/>
      <w:marLeft w:val="0"/>
      <w:marRight w:val="0"/>
      <w:marTop w:val="0"/>
      <w:marBottom w:val="0"/>
      <w:divBdr>
        <w:top w:val="none" w:sz="0" w:space="0" w:color="auto"/>
        <w:left w:val="none" w:sz="0" w:space="0" w:color="auto"/>
        <w:bottom w:val="none" w:sz="0" w:space="0" w:color="auto"/>
        <w:right w:val="none" w:sz="0" w:space="0" w:color="auto"/>
      </w:divBdr>
    </w:div>
    <w:div w:id="1549033026">
      <w:bodyDiv w:val="1"/>
      <w:marLeft w:val="0"/>
      <w:marRight w:val="0"/>
      <w:marTop w:val="0"/>
      <w:marBottom w:val="0"/>
      <w:divBdr>
        <w:top w:val="none" w:sz="0" w:space="0" w:color="auto"/>
        <w:left w:val="none" w:sz="0" w:space="0" w:color="auto"/>
        <w:bottom w:val="none" w:sz="0" w:space="0" w:color="auto"/>
        <w:right w:val="none" w:sz="0" w:space="0" w:color="auto"/>
      </w:divBdr>
    </w:div>
    <w:div w:id="1549951670">
      <w:bodyDiv w:val="1"/>
      <w:marLeft w:val="0"/>
      <w:marRight w:val="0"/>
      <w:marTop w:val="0"/>
      <w:marBottom w:val="0"/>
      <w:divBdr>
        <w:top w:val="none" w:sz="0" w:space="0" w:color="auto"/>
        <w:left w:val="none" w:sz="0" w:space="0" w:color="auto"/>
        <w:bottom w:val="none" w:sz="0" w:space="0" w:color="auto"/>
        <w:right w:val="none" w:sz="0" w:space="0" w:color="auto"/>
      </w:divBdr>
    </w:div>
    <w:div w:id="1549954179">
      <w:bodyDiv w:val="1"/>
      <w:marLeft w:val="0"/>
      <w:marRight w:val="0"/>
      <w:marTop w:val="0"/>
      <w:marBottom w:val="0"/>
      <w:divBdr>
        <w:top w:val="none" w:sz="0" w:space="0" w:color="auto"/>
        <w:left w:val="none" w:sz="0" w:space="0" w:color="auto"/>
        <w:bottom w:val="none" w:sz="0" w:space="0" w:color="auto"/>
        <w:right w:val="none" w:sz="0" w:space="0" w:color="auto"/>
      </w:divBdr>
    </w:div>
    <w:div w:id="1549954323">
      <w:bodyDiv w:val="1"/>
      <w:marLeft w:val="0"/>
      <w:marRight w:val="0"/>
      <w:marTop w:val="0"/>
      <w:marBottom w:val="0"/>
      <w:divBdr>
        <w:top w:val="none" w:sz="0" w:space="0" w:color="auto"/>
        <w:left w:val="none" w:sz="0" w:space="0" w:color="auto"/>
        <w:bottom w:val="none" w:sz="0" w:space="0" w:color="auto"/>
        <w:right w:val="none" w:sz="0" w:space="0" w:color="auto"/>
      </w:divBdr>
    </w:div>
    <w:div w:id="1550023562">
      <w:bodyDiv w:val="1"/>
      <w:marLeft w:val="0"/>
      <w:marRight w:val="0"/>
      <w:marTop w:val="0"/>
      <w:marBottom w:val="0"/>
      <w:divBdr>
        <w:top w:val="none" w:sz="0" w:space="0" w:color="auto"/>
        <w:left w:val="none" w:sz="0" w:space="0" w:color="auto"/>
        <w:bottom w:val="none" w:sz="0" w:space="0" w:color="auto"/>
        <w:right w:val="none" w:sz="0" w:space="0" w:color="auto"/>
      </w:divBdr>
    </w:div>
    <w:div w:id="1551651929">
      <w:bodyDiv w:val="1"/>
      <w:marLeft w:val="0"/>
      <w:marRight w:val="0"/>
      <w:marTop w:val="0"/>
      <w:marBottom w:val="0"/>
      <w:divBdr>
        <w:top w:val="none" w:sz="0" w:space="0" w:color="auto"/>
        <w:left w:val="none" w:sz="0" w:space="0" w:color="auto"/>
        <w:bottom w:val="none" w:sz="0" w:space="0" w:color="auto"/>
        <w:right w:val="none" w:sz="0" w:space="0" w:color="auto"/>
      </w:divBdr>
    </w:div>
    <w:div w:id="1551652004">
      <w:bodyDiv w:val="1"/>
      <w:marLeft w:val="0"/>
      <w:marRight w:val="0"/>
      <w:marTop w:val="0"/>
      <w:marBottom w:val="0"/>
      <w:divBdr>
        <w:top w:val="none" w:sz="0" w:space="0" w:color="auto"/>
        <w:left w:val="none" w:sz="0" w:space="0" w:color="auto"/>
        <w:bottom w:val="none" w:sz="0" w:space="0" w:color="auto"/>
        <w:right w:val="none" w:sz="0" w:space="0" w:color="auto"/>
      </w:divBdr>
    </w:div>
    <w:div w:id="1551723064">
      <w:bodyDiv w:val="1"/>
      <w:marLeft w:val="0"/>
      <w:marRight w:val="0"/>
      <w:marTop w:val="0"/>
      <w:marBottom w:val="0"/>
      <w:divBdr>
        <w:top w:val="none" w:sz="0" w:space="0" w:color="auto"/>
        <w:left w:val="none" w:sz="0" w:space="0" w:color="auto"/>
        <w:bottom w:val="none" w:sz="0" w:space="0" w:color="auto"/>
        <w:right w:val="none" w:sz="0" w:space="0" w:color="auto"/>
      </w:divBdr>
    </w:div>
    <w:div w:id="1553347859">
      <w:bodyDiv w:val="1"/>
      <w:marLeft w:val="0"/>
      <w:marRight w:val="0"/>
      <w:marTop w:val="0"/>
      <w:marBottom w:val="0"/>
      <w:divBdr>
        <w:top w:val="none" w:sz="0" w:space="0" w:color="auto"/>
        <w:left w:val="none" w:sz="0" w:space="0" w:color="auto"/>
        <w:bottom w:val="none" w:sz="0" w:space="0" w:color="auto"/>
        <w:right w:val="none" w:sz="0" w:space="0" w:color="auto"/>
      </w:divBdr>
    </w:div>
    <w:div w:id="1553687343">
      <w:bodyDiv w:val="1"/>
      <w:marLeft w:val="0"/>
      <w:marRight w:val="0"/>
      <w:marTop w:val="0"/>
      <w:marBottom w:val="0"/>
      <w:divBdr>
        <w:top w:val="none" w:sz="0" w:space="0" w:color="auto"/>
        <w:left w:val="none" w:sz="0" w:space="0" w:color="auto"/>
        <w:bottom w:val="none" w:sz="0" w:space="0" w:color="auto"/>
        <w:right w:val="none" w:sz="0" w:space="0" w:color="auto"/>
      </w:divBdr>
    </w:div>
    <w:div w:id="1554803396">
      <w:bodyDiv w:val="1"/>
      <w:marLeft w:val="0"/>
      <w:marRight w:val="0"/>
      <w:marTop w:val="0"/>
      <w:marBottom w:val="0"/>
      <w:divBdr>
        <w:top w:val="none" w:sz="0" w:space="0" w:color="auto"/>
        <w:left w:val="none" w:sz="0" w:space="0" w:color="auto"/>
        <w:bottom w:val="none" w:sz="0" w:space="0" w:color="auto"/>
        <w:right w:val="none" w:sz="0" w:space="0" w:color="auto"/>
      </w:divBdr>
    </w:div>
    <w:div w:id="1555463525">
      <w:bodyDiv w:val="1"/>
      <w:marLeft w:val="0"/>
      <w:marRight w:val="0"/>
      <w:marTop w:val="0"/>
      <w:marBottom w:val="0"/>
      <w:divBdr>
        <w:top w:val="none" w:sz="0" w:space="0" w:color="auto"/>
        <w:left w:val="none" w:sz="0" w:space="0" w:color="auto"/>
        <w:bottom w:val="none" w:sz="0" w:space="0" w:color="auto"/>
        <w:right w:val="none" w:sz="0" w:space="0" w:color="auto"/>
      </w:divBdr>
    </w:div>
    <w:div w:id="1555849272">
      <w:bodyDiv w:val="1"/>
      <w:marLeft w:val="0"/>
      <w:marRight w:val="0"/>
      <w:marTop w:val="0"/>
      <w:marBottom w:val="0"/>
      <w:divBdr>
        <w:top w:val="none" w:sz="0" w:space="0" w:color="auto"/>
        <w:left w:val="none" w:sz="0" w:space="0" w:color="auto"/>
        <w:bottom w:val="none" w:sz="0" w:space="0" w:color="auto"/>
        <w:right w:val="none" w:sz="0" w:space="0" w:color="auto"/>
      </w:divBdr>
      <w:divsChild>
        <w:div w:id="1183324351">
          <w:marLeft w:val="446"/>
          <w:marRight w:val="0"/>
          <w:marTop w:val="0"/>
          <w:marBottom w:val="0"/>
          <w:divBdr>
            <w:top w:val="none" w:sz="0" w:space="0" w:color="auto"/>
            <w:left w:val="none" w:sz="0" w:space="0" w:color="auto"/>
            <w:bottom w:val="none" w:sz="0" w:space="0" w:color="auto"/>
            <w:right w:val="none" w:sz="0" w:space="0" w:color="auto"/>
          </w:divBdr>
        </w:div>
      </w:divsChild>
    </w:div>
    <w:div w:id="1555962870">
      <w:bodyDiv w:val="1"/>
      <w:marLeft w:val="0"/>
      <w:marRight w:val="0"/>
      <w:marTop w:val="0"/>
      <w:marBottom w:val="0"/>
      <w:divBdr>
        <w:top w:val="none" w:sz="0" w:space="0" w:color="auto"/>
        <w:left w:val="none" w:sz="0" w:space="0" w:color="auto"/>
        <w:bottom w:val="none" w:sz="0" w:space="0" w:color="auto"/>
        <w:right w:val="none" w:sz="0" w:space="0" w:color="auto"/>
      </w:divBdr>
    </w:div>
    <w:div w:id="1556812523">
      <w:bodyDiv w:val="1"/>
      <w:marLeft w:val="0"/>
      <w:marRight w:val="0"/>
      <w:marTop w:val="0"/>
      <w:marBottom w:val="0"/>
      <w:divBdr>
        <w:top w:val="none" w:sz="0" w:space="0" w:color="auto"/>
        <w:left w:val="none" w:sz="0" w:space="0" w:color="auto"/>
        <w:bottom w:val="none" w:sz="0" w:space="0" w:color="auto"/>
        <w:right w:val="none" w:sz="0" w:space="0" w:color="auto"/>
      </w:divBdr>
    </w:div>
    <w:div w:id="1557662948">
      <w:bodyDiv w:val="1"/>
      <w:marLeft w:val="0"/>
      <w:marRight w:val="0"/>
      <w:marTop w:val="0"/>
      <w:marBottom w:val="0"/>
      <w:divBdr>
        <w:top w:val="none" w:sz="0" w:space="0" w:color="auto"/>
        <w:left w:val="none" w:sz="0" w:space="0" w:color="auto"/>
        <w:bottom w:val="none" w:sz="0" w:space="0" w:color="auto"/>
        <w:right w:val="none" w:sz="0" w:space="0" w:color="auto"/>
      </w:divBdr>
    </w:div>
    <w:div w:id="1558197963">
      <w:bodyDiv w:val="1"/>
      <w:marLeft w:val="0"/>
      <w:marRight w:val="0"/>
      <w:marTop w:val="0"/>
      <w:marBottom w:val="0"/>
      <w:divBdr>
        <w:top w:val="none" w:sz="0" w:space="0" w:color="auto"/>
        <w:left w:val="none" w:sz="0" w:space="0" w:color="auto"/>
        <w:bottom w:val="none" w:sz="0" w:space="0" w:color="auto"/>
        <w:right w:val="none" w:sz="0" w:space="0" w:color="auto"/>
      </w:divBdr>
    </w:div>
    <w:div w:id="1559173572">
      <w:bodyDiv w:val="1"/>
      <w:marLeft w:val="0"/>
      <w:marRight w:val="0"/>
      <w:marTop w:val="0"/>
      <w:marBottom w:val="0"/>
      <w:divBdr>
        <w:top w:val="none" w:sz="0" w:space="0" w:color="auto"/>
        <w:left w:val="none" w:sz="0" w:space="0" w:color="auto"/>
        <w:bottom w:val="none" w:sz="0" w:space="0" w:color="auto"/>
        <w:right w:val="none" w:sz="0" w:space="0" w:color="auto"/>
      </w:divBdr>
    </w:div>
    <w:div w:id="1559437788">
      <w:bodyDiv w:val="1"/>
      <w:marLeft w:val="0"/>
      <w:marRight w:val="0"/>
      <w:marTop w:val="0"/>
      <w:marBottom w:val="0"/>
      <w:divBdr>
        <w:top w:val="none" w:sz="0" w:space="0" w:color="auto"/>
        <w:left w:val="none" w:sz="0" w:space="0" w:color="auto"/>
        <w:bottom w:val="none" w:sz="0" w:space="0" w:color="auto"/>
        <w:right w:val="none" w:sz="0" w:space="0" w:color="auto"/>
      </w:divBdr>
    </w:div>
    <w:div w:id="1561401333">
      <w:bodyDiv w:val="1"/>
      <w:marLeft w:val="0"/>
      <w:marRight w:val="0"/>
      <w:marTop w:val="0"/>
      <w:marBottom w:val="0"/>
      <w:divBdr>
        <w:top w:val="none" w:sz="0" w:space="0" w:color="auto"/>
        <w:left w:val="none" w:sz="0" w:space="0" w:color="auto"/>
        <w:bottom w:val="none" w:sz="0" w:space="0" w:color="auto"/>
        <w:right w:val="none" w:sz="0" w:space="0" w:color="auto"/>
      </w:divBdr>
    </w:div>
    <w:div w:id="1563100196">
      <w:bodyDiv w:val="1"/>
      <w:marLeft w:val="0"/>
      <w:marRight w:val="0"/>
      <w:marTop w:val="0"/>
      <w:marBottom w:val="0"/>
      <w:divBdr>
        <w:top w:val="none" w:sz="0" w:space="0" w:color="auto"/>
        <w:left w:val="none" w:sz="0" w:space="0" w:color="auto"/>
        <w:bottom w:val="none" w:sz="0" w:space="0" w:color="auto"/>
        <w:right w:val="none" w:sz="0" w:space="0" w:color="auto"/>
      </w:divBdr>
    </w:div>
    <w:div w:id="1563254777">
      <w:bodyDiv w:val="1"/>
      <w:marLeft w:val="0"/>
      <w:marRight w:val="0"/>
      <w:marTop w:val="0"/>
      <w:marBottom w:val="0"/>
      <w:divBdr>
        <w:top w:val="none" w:sz="0" w:space="0" w:color="auto"/>
        <w:left w:val="none" w:sz="0" w:space="0" w:color="auto"/>
        <w:bottom w:val="none" w:sz="0" w:space="0" w:color="auto"/>
        <w:right w:val="none" w:sz="0" w:space="0" w:color="auto"/>
      </w:divBdr>
    </w:div>
    <w:div w:id="1564559918">
      <w:bodyDiv w:val="1"/>
      <w:marLeft w:val="0"/>
      <w:marRight w:val="0"/>
      <w:marTop w:val="0"/>
      <w:marBottom w:val="0"/>
      <w:divBdr>
        <w:top w:val="none" w:sz="0" w:space="0" w:color="auto"/>
        <w:left w:val="none" w:sz="0" w:space="0" w:color="auto"/>
        <w:bottom w:val="none" w:sz="0" w:space="0" w:color="auto"/>
        <w:right w:val="none" w:sz="0" w:space="0" w:color="auto"/>
      </w:divBdr>
    </w:div>
    <w:div w:id="1566139685">
      <w:bodyDiv w:val="1"/>
      <w:marLeft w:val="0"/>
      <w:marRight w:val="0"/>
      <w:marTop w:val="0"/>
      <w:marBottom w:val="0"/>
      <w:divBdr>
        <w:top w:val="none" w:sz="0" w:space="0" w:color="auto"/>
        <w:left w:val="none" w:sz="0" w:space="0" w:color="auto"/>
        <w:bottom w:val="none" w:sz="0" w:space="0" w:color="auto"/>
        <w:right w:val="none" w:sz="0" w:space="0" w:color="auto"/>
      </w:divBdr>
    </w:div>
    <w:div w:id="1566330060">
      <w:bodyDiv w:val="1"/>
      <w:marLeft w:val="0"/>
      <w:marRight w:val="0"/>
      <w:marTop w:val="0"/>
      <w:marBottom w:val="0"/>
      <w:divBdr>
        <w:top w:val="none" w:sz="0" w:space="0" w:color="auto"/>
        <w:left w:val="none" w:sz="0" w:space="0" w:color="auto"/>
        <w:bottom w:val="none" w:sz="0" w:space="0" w:color="auto"/>
        <w:right w:val="none" w:sz="0" w:space="0" w:color="auto"/>
      </w:divBdr>
    </w:div>
    <w:div w:id="1566452574">
      <w:bodyDiv w:val="1"/>
      <w:marLeft w:val="0"/>
      <w:marRight w:val="0"/>
      <w:marTop w:val="0"/>
      <w:marBottom w:val="0"/>
      <w:divBdr>
        <w:top w:val="none" w:sz="0" w:space="0" w:color="auto"/>
        <w:left w:val="none" w:sz="0" w:space="0" w:color="auto"/>
        <w:bottom w:val="none" w:sz="0" w:space="0" w:color="auto"/>
        <w:right w:val="none" w:sz="0" w:space="0" w:color="auto"/>
      </w:divBdr>
    </w:div>
    <w:div w:id="1567646732">
      <w:bodyDiv w:val="1"/>
      <w:marLeft w:val="0"/>
      <w:marRight w:val="0"/>
      <w:marTop w:val="0"/>
      <w:marBottom w:val="0"/>
      <w:divBdr>
        <w:top w:val="none" w:sz="0" w:space="0" w:color="auto"/>
        <w:left w:val="none" w:sz="0" w:space="0" w:color="auto"/>
        <w:bottom w:val="none" w:sz="0" w:space="0" w:color="auto"/>
        <w:right w:val="none" w:sz="0" w:space="0" w:color="auto"/>
      </w:divBdr>
    </w:div>
    <w:div w:id="1570529573">
      <w:bodyDiv w:val="1"/>
      <w:marLeft w:val="0"/>
      <w:marRight w:val="0"/>
      <w:marTop w:val="0"/>
      <w:marBottom w:val="0"/>
      <w:divBdr>
        <w:top w:val="none" w:sz="0" w:space="0" w:color="auto"/>
        <w:left w:val="none" w:sz="0" w:space="0" w:color="auto"/>
        <w:bottom w:val="none" w:sz="0" w:space="0" w:color="auto"/>
        <w:right w:val="none" w:sz="0" w:space="0" w:color="auto"/>
      </w:divBdr>
    </w:div>
    <w:div w:id="1572353618">
      <w:bodyDiv w:val="1"/>
      <w:marLeft w:val="0"/>
      <w:marRight w:val="0"/>
      <w:marTop w:val="0"/>
      <w:marBottom w:val="0"/>
      <w:divBdr>
        <w:top w:val="none" w:sz="0" w:space="0" w:color="auto"/>
        <w:left w:val="none" w:sz="0" w:space="0" w:color="auto"/>
        <w:bottom w:val="none" w:sz="0" w:space="0" w:color="auto"/>
        <w:right w:val="none" w:sz="0" w:space="0" w:color="auto"/>
      </w:divBdr>
    </w:div>
    <w:div w:id="1573655447">
      <w:bodyDiv w:val="1"/>
      <w:marLeft w:val="0"/>
      <w:marRight w:val="0"/>
      <w:marTop w:val="0"/>
      <w:marBottom w:val="0"/>
      <w:divBdr>
        <w:top w:val="none" w:sz="0" w:space="0" w:color="auto"/>
        <w:left w:val="none" w:sz="0" w:space="0" w:color="auto"/>
        <w:bottom w:val="none" w:sz="0" w:space="0" w:color="auto"/>
        <w:right w:val="none" w:sz="0" w:space="0" w:color="auto"/>
      </w:divBdr>
    </w:div>
    <w:div w:id="1574587943">
      <w:bodyDiv w:val="1"/>
      <w:marLeft w:val="0"/>
      <w:marRight w:val="0"/>
      <w:marTop w:val="0"/>
      <w:marBottom w:val="0"/>
      <w:divBdr>
        <w:top w:val="none" w:sz="0" w:space="0" w:color="auto"/>
        <w:left w:val="none" w:sz="0" w:space="0" w:color="auto"/>
        <w:bottom w:val="none" w:sz="0" w:space="0" w:color="auto"/>
        <w:right w:val="none" w:sz="0" w:space="0" w:color="auto"/>
      </w:divBdr>
    </w:div>
    <w:div w:id="1574852683">
      <w:bodyDiv w:val="1"/>
      <w:marLeft w:val="0"/>
      <w:marRight w:val="0"/>
      <w:marTop w:val="0"/>
      <w:marBottom w:val="0"/>
      <w:divBdr>
        <w:top w:val="none" w:sz="0" w:space="0" w:color="auto"/>
        <w:left w:val="none" w:sz="0" w:space="0" w:color="auto"/>
        <w:bottom w:val="none" w:sz="0" w:space="0" w:color="auto"/>
        <w:right w:val="none" w:sz="0" w:space="0" w:color="auto"/>
      </w:divBdr>
    </w:div>
    <w:div w:id="1576210482">
      <w:bodyDiv w:val="1"/>
      <w:marLeft w:val="0"/>
      <w:marRight w:val="0"/>
      <w:marTop w:val="0"/>
      <w:marBottom w:val="0"/>
      <w:divBdr>
        <w:top w:val="none" w:sz="0" w:space="0" w:color="auto"/>
        <w:left w:val="none" w:sz="0" w:space="0" w:color="auto"/>
        <w:bottom w:val="none" w:sz="0" w:space="0" w:color="auto"/>
        <w:right w:val="none" w:sz="0" w:space="0" w:color="auto"/>
      </w:divBdr>
    </w:div>
    <w:div w:id="1577931310">
      <w:bodyDiv w:val="1"/>
      <w:marLeft w:val="0"/>
      <w:marRight w:val="0"/>
      <w:marTop w:val="0"/>
      <w:marBottom w:val="0"/>
      <w:divBdr>
        <w:top w:val="none" w:sz="0" w:space="0" w:color="auto"/>
        <w:left w:val="none" w:sz="0" w:space="0" w:color="auto"/>
        <w:bottom w:val="none" w:sz="0" w:space="0" w:color="auto"/>
        <w:right w:val="none" w:sz="0" w:space="0" w:color="auto"/>
      </w:divBdr>
    </w:div>
    <w:div w:id="1577932302">
      <w:bodyDiv w:val="1"/>
      <w:marLeft w:val="0"/>
      <w:marRight w:val="0"/>
      <w:marTop w:val="0"/>
      <w:marBottom w:val="0"/>
      <w:divBdr>
        <w:top w:val="none" w:sz="0" w:space="0" w:color="auto"/>
        <w:left w:val="none" w:sz="0" w:space="0" w:color="auto"/>
        <w:bottom w:val="none" w:sz="0" w:space="0" w:color="auto"/>
        <w:right w:val="none" w:sz="0" w:space="0" w:color="auto"/>
      </w:divBdr>
    </w:div>
    <w:div w:id="1579097375">
      <w:bodyDiv w:val="1"/>
      <w:marLeft w:val="0"/>
      <w:marRight w:val="0"/>
      <w:marTop w:val="0"/>
      <w:marBottom w:val="0"/>
      <w:divBdr>
        <w:top w:val="none" w:sz="0" w:space="0" w:color="auto"/>
        <w:left w:val="none" w:sz="0" w:space="0" w:color="auto"/>
        <w:bottom w:val="none" w:sz="0" w:space="0" w:color="auto"/>
        <w:right w:val="none" w:sz="0" w:space="0" w:color="auto"/>
      </w:divBdr>
    </w:div>
    <w:div w:id="1579628800">
      <w:bodyDiv w:val="1"/>
      <w:marLeft w:val="0"/>
      <w:marRight w:val="0"/>
      <w:marTop w:val="0"/>
      <w:marBottom w:val="0"/>
      <w:divBdr>
        <w:top w:val="none" w:sz="0" w:space="0" w:color="auto"/>
        <w:left w:val="none" w:sz="0" w:space="0" w:color="auto"/>
        <w:bottom w:val="none" w:sz="0" w:space="0" w:color="auto"/>
        <w:right w:val="none" w:sz="0" w:space="0" w:color="auto"/>
      </w:divBdr>
    </w:div>
    <w:div w:id="1580679183">
      <w:bodyDiv w:val="1"/>
      <w:marLeft w:val="0"/>
      <w:marRight w:val="0"/>
      <w:marTop w:val="0"/>
      <w:marBottom w:val="0"/>
      <w:divBdr>
        <w:top w:val="none" w:sz="0" w:space="0" w:color="auto"/>
        <w:left w:val="none" w:sz="0" w:space="0" w:color="auto"/>
        <w:bottom w:val="none" w:sz="0" w:space="0" w:color="auto"/>
        <w:right w:val="none" w:sz="0" w:space="0" w:color="auto"/>
      </w:divBdr>
    </w:div>
    <w:div w:id="1583100503">
      <w:bodyDiv w:val="1"/>
      <w:marLeft w:val="0"/>
      <w:marRight w:val="0"/>
      <w:marTop w:val="0"/>
      <w:marBottom w:val="0"/>
      <w:divBdr>
        <w:top w:val="none" w:sz="0" w:space="0" w:color="auto"/>
        <w:left w:val="none" w:sz="0" w:space="0" w:color="auto"/>
        <w:bottom w:val="none" w:sz="0" w:space="0" w:color="auto"/>
        <w:right w:val="none" w:sz="0" w:space="0" w:color="auto"/>
      </w:divBdr>
    </w:div>
    <w:div w:id="1585065453">
      <w:bodyDiv w:val="1"/>
      <w:marLeft w:val="0"/>
      <w:marRight w:val="0"/>
      <w:marTop w:val="0"/>
      <w:marBottom w:val="0"/>
      <w:divBdr>
        <w:top w:val="none" w:sz="0" w:space="0" w:color="auto"/>
        <w:left w:val="none" w:sz="0" w:space="0" w:color="auto"/>
        <w:bottom w:val="none" w:sz="0" w:space="0" w:color="auto"/>
        <w:right w:val="none" w:sz="0" w:space="0" w:color="auto"/>
      </w:divBdr>
    </w:div>
    <w:div w:id="1585148095">
      <w:bodyDiv w:val="1"/>
      <w:marLeft w:val="0"/>
      <w:marRight w:val="0"/>
      <w:marTop w:val="0"/>
      <w:marBottom w:val="0"/>
      <w:divBdr>
        <w:top w:val="none" w:sz="0" w:space="0" w:color="auto"/>
        <w:left w:val="none" w:sz="0" w:space="0" w:color="auto"/>
        <w:bottom w:val="none" w:sz="0" w:space="0" w:color="auto"/>
        <w:right w:val="none" w:sz="0" w:space="0" w:color="auto"/>
      </w:divBdr>
    </w:div>
    <w:div w:id="1585338274">
      <w:bodyDiv w:val="1"/>
      <w:marLeft w:val="0"/>
      <w:marRight w:val="0"/>
      <w:marTop w:val="0"/>
      <w:marBottom w:val="0"/>
      <w:divBdr>
        <w:top w:val="none" w:sz="0" w:space="0" w:color="auto"/>
        <w:left w:val="none" w:sz="0" w:space="0" w:color="auto"/>
        <w:bottom w:val="none" w:sz="0" w:space="0" w:color="auto"/>
        <w:right w:val="none" w:sz="0" w:space="0" w:color="auto"/>
      </w:divBdr>
    </w:div>
    <w:div w:id="1585339730">
      <w:bodyDiv w:val="1"/>
      <w:marLeft w:val="0"/>
      <w:marRight w:val="0"/>
      <w:marTop w:val="0"/>
      <w:marBottom w:val="0"/>
      <w:divBdr>
        <w:top w:val="none" w:sz="0" w:space="0" w:color="auto"/>
        <w:left w:val="none" w:sz="0" w:space="0" w:color="auto"/>
        <w:bottom w:val="none" w:sz="0" w:space="0" w:color="auto"/>
        <w:right w:val="none" w:sz="0" w:space="0" w:color="auto"/>
      </w:divBdr>
    </w:div>
    <w:div w:id="1588462984">
      <w:bodyDiv w:val="1"/>
      <w:marLeft w:val="0"/>
      <w:marRight w:val="0"/>
      <w:marTop w:val="0"/>
      <w:marBottom w:val="0"/>
      <w:divBdr>
        <w:top w:val="none" w:sz="0" w:space="0" w:color="auto"/>
        <w:left w:val="none" w:sz="0" w:space="0" w:color="auto"/>
        <w:bottom w:val="none" w:sz="0" w:space="0" w:color="auto"/>
        <w:right w:val="none" w:sz="0" w:space="0" w:color="auto"/>
      </w:divBdr>
    </w:div>
    <w:div w:id="1588804017">
      <w:bodyDiv w:val="1"/>
      <w:marLeft w:val="0"/>
      <w:marRight w:val="0"/>
      <w:marTop w:val="0"/>
      <w:marBottom w:val="0"/>
      <w:divBdr>
        <w:top w:val="none" w:sz="0" w:space="0" w:color="auto"/>
        <w:left w:val="none" w:sz="0" w:space="0" w:color="auto"/>
        <w:bottom w:val="none" w:sz="0" w:space="0" w:color="auto"/>
        <w:right w:val="none" w:sz="0" w:space="0" w:color="auto"/>
      </w:divBdr>
    </w:div>
    <w:div w:id="1589189373">
      <w:bodyDiv w:val="1"/>
      <w:marLeft w:val="0"/>
      <w:marRight w:val="0"/>
      <w:marTop w:val="0"/>
      <w:marBottom w:val="0"/>
      <w:divBdr>
        <w:top w:val="none" w:sz="0" w:space="0" w:color="auto"/>
        <w:left w:val="none" w:sz="0" w:space="0" w:color="auto"/>
        <w:bottom w:val="none" w:sz="0" w:space="0" w:color="auto"/>
        <w:right w:val="none" w:sz="0" w:space="0" w:color="auto"/>
      </w:divBdr>
    </w:div>
    <w:div w:id="1589580530">
      <w:bodyDiv w:val="1"/>
      <w:marLeft w:val="0"/>
      <w:marRight w:val="0"/>
      <w:marTop w:val="0"/>
      <w:marBottom w:val="0"/>
      <w:divBdr>
        <w:top w:val="none" w:sz="0" w:space="0" w:color="auto"/>
        <w:left w:val="none" w:sz="0" w:space="0" w:color="auto"/>
        <w:bottom w:val="none" w:sz="0" w:space="0" w:color="auto"/>
        <w:right w:val="none" w:sz="0" w:space="0" w:color="auto"/>
      </w:divBdr>
    </w:div>
    <w:div w:id="1589803539">
      <w:bodyDiv w:val="1"/>
      <w:marLeft w:val="0"/>
      <w:marRight w:val="0"/>
      <w:marTop w:val="0"/>
      <w:marBottom w:val="0"/>
      <w:divBdr>
        <w:top w:val="none" w:sz="0" w:space="0" w:color="auto"/>
        <w:left w:val="none" w:sz="0" w:space="0" w:color="auto"/>
        <w:bottom w:val="none" w:sz="0" w:space="0" w:color="auto"/>
        <w:right w:val="none" w:sz="0" w:space="0" w:color="auto"/>
      </w:divBdr>
    </w:div>
    <w:div w:id="1590696694">
      <w:bodyDiv w:val="1"/>
      <w:marLeft w:val="0"/>
      <w:marRight w:val="0"/>
      <w:marTop w:val="0"/>
      <w:marBottom w:val="0"/>
      <w:divBdr>
        <w:top w:val="none" w:sz="0" w:space="0" w:color="auto"/>
        <w:left w:val="none" w:sz="0" w:space="0" w:color="auto"/>
        <w:bottom w:val="none" w:sz="0" w:space="0" w:color="auto"/>
        <w:right w:val="none" w:sz="0" w:space="0" w:color="auto"/>
      </w:divBdr>
    </w:div>
    <w:div w:id="1590894572">
      <w:bodyDiv w:val="1"/>
      <w:marLeft w:val="0"/>
      <w:marRight w:val="0"/>
      <w:marTop w:val="0"/>
      <w:marBottom w:val="0"/>
      <w:divBdr>
        <w:top w:val="none" w:sz="0" w:space="0" w:color="auto"/>
        <w:left w:val="none" w:sz="0" w:space="0" w:color="auto"/>
        <w:bottom w:val="none" w:sz="0" w:space="0" w:color="auto"/>
        <w:right w:val="none" w:sz="0" w:space="0" w:color="auto"/>
      </w:divBdr>
    </w:div>
    <w:div w:id="1590918639">
      <w:bodyDiv w:val="1"/>
      <w:marLeft w:val="0"/>
      <w:marRight w:val="0"/>
      <w:marTop w:val="0"/>
      <w:marBottom w:val="0"/>
      <w:divBdr>
        <w:top w:val="none" w:sz="0" w:space="0" w:color="auto"/>
        <w:left w:val="none" w:sz="0" w:space="0" w:color="auto"/>
        <w:bottom w:val="none" w:sz="0" w:space="0" w:color="auto"/>
        <w:right w:val="none" w:sz="0" w:space="0" w:color="auto"/>
      </w:divBdr>
    </w:div>
    <w:div w:id="1591041416">
      <w:bodyDiv w:val="1"/>
      <w:marLeft w:val="0"/>
      <w:marRight w:val="0"/>
      <w:marTop w:val="0"/>
      <w:marBottom w:val="0"/>
      <w:divBdr>
        <w:top w:val="none" w:sz="0" w:space="0" w:color="auto"/>
        <w:left w:val="none" w:sz="0" w:space="0" w:color="auto"/>
        <w:bottom w:val="none" w:sz="0" w:space="0" w:color="auto"/>
        <w:right w:val="none" w:sz="0" w:space="0" w:color="auto"/>
      </w:divBdr>
    </w:div>
    <w:div w:id="1592474268">
      <w:bodyDiv w:val="1"/>
      <w:marLeft w:val="0"/>
      <w:marRight w:val="0"/>
      <w:marTop w:val="0"/>
      <w:marBottom w:val="0"/>
      <w:divBdr>
        <w:top w:val="none" w:sz="0" w:space="0" w:color="auto"/>
        <w:left w:val="none" w:sz="0" w:space="0" w:color="auto"/>
        <w:bottom w:val="none" w:sz="0" w:space="0" w:color="auto"/>
        <w:right w:val="none" w:sz="0" w:space="0" w:color="auto"/>
      </w:divBdr>
    </w:div>
    <w:div w:id="1593509015">
      <w:bodyDiv w:val="1"/>
      <w:marLeft w:val="0"/>
      <w:marRight w:val="0"/>
      <w:marTop w:val="0"/>
      <w:marBottom w:val="0"/>
      <w:divBdr>
        <w:top w:val="none" w:sz="0" w:space="0" w:color="auto"/>
        <w:left w:val="none" w:sz="0" w:space="0" w:color="auto"/>
        <w:bottom w:val="none" w:sz="0" w:space="0" w:color="auto"/>
        <w:right w:val="none" w:sz="0" w:space="0" w:color="auto"/>
      </w:divBdr>
    </w:div>
    <w:div w:id="1594167214">
      <w:bodyDiv w:val="1"/>
      <w:marLeft w:val="0"/>
      <w:marRight w:val="0"/>
      <w:marTop w:val="0"/>
      <w:marBottom w:val="0"/>
      <w:divBdr>
        <w:top w:val="none" w:sz="0" w:space="0" w:color="auto"/>
        <w:left w:val="none" w:sz="0" w:space="0" w:color="auto"/>
        <w:bottom w:val="none" w:sz="0" w:space="0" w:color="auto"/>
        <w:right w:val="none" w:sz="0" w:space="0" w:color="auto"/>
      </w:divBdr>
    </w:div>
    <w:div w:id="1594168717">
      <w:bodyDiv w:val="1"/>
      <w:marLeft w:val="0"/>
      <w:marRight w:val="0"/>
      <w:marTop w:val="0"/>
      <w:marBottom w:val="0"/>
      <w:divBdr>
        <w:top w:val="none" w:sz="0" w:space="0" w:color="auto"/>
        <w:left w:val="none" w:sz="0" w:space="0" w:color="auto"/>
        <w:bottom w:val="none" w:sz="0" w:space="0" w:color="auto"/>
        <w:right w:val="none" w:sz="0" w:space="0" w:color="auto"/>
      </w:divBdr>
    </w:div>
    <w:div w:id="1594779282">
      <w:bodyDiv w:val="1"/>
      <w:marLeft w:val="0"/>
      <w:marRight w:val="0"/>
      <w:marTop w:val="0"/>
      <w:marBottom w:val="0"/>
      <w:divBdr>
        <w:top w:val="none" w:sz="0" w:space="0" w:color="auto"/>
        <w:left w:val="none" w:sz="0" w:space="0" w:color="auto"/>
        <w:bottom w:val="none" w:sz="0" w:space="0" w:color="auto"/>
        <w:right w:val="none" w:sz="0" w:space="0" w:color="auto"/>
      </w:divBdr>
    </w:div>
    <w:div w:id="1596937863">
      <w:bodyDiv w:val="1"/>
      <w:marLeft w:val="0"/>
      <w:marRight w:val="0"/>
      <w:marTop w:val="0"/>
      <w:marBottom w:val="0"/>
      <w:divBdr>
        <w:top w:val="none" w:sz="0" w:space="0" w:color="auto"/>
        <w:left w:val="none" w:sz="0" w:space="0" w:color="auto"/>
        <w:bottom w:val="none" w:sz="0" w:space="0" w:color="auto"/>
        <w:right w:val="none" w:sz="0" w:space="0" w:color="auto"/>
      </w:divBdr>
    </w:div>
    <w:div w:id="1598908090">
      <w:bodyDiv w:val="1"/>
      <w:marLeft w:val="0"/>
      <w:marRight w:val="0"/>
      <w:marTop w:val="0"/>
      <w:marBottom w:val="0"/>
      <w:divBdr>
        <w:top w:val="none" w:sz="0" w:space="0" w:color="auto"/>
        <w:left w:val="none" w:sz="0" w:space="0" w:color="auto"/>
        <w:bottom w:val="none" w:sz="0" w:space="0" w:color="auto"/>
        <w:right w:val="none" w:sz="0" w:space="0" w:color="auto"/>
      </w:divBdr>
    </w:div>
    <w:div w:id="1599558519">
      <w:bodyDiv w:val="1"/>
      <w:marLeft w:val="0"/>
      <w:marRight w:val="0"/>
      <w:marTop w:val="0"/>
      <w:marBottom w:val="0"/>
      <w:divBdr>
        <w:top w:val="none" w:sz="0" w:space="0" w:color="auto"/>
        <w:left w:val="none" w:sz="0" w:space="0" w:color="auto"/>
        <w:bottom w:val="none" w:sz="0" w:space="0" w:color="auto"/>
        <w:right w:val="none" w:sz="0" w:space="0" w:color="auto"/>
      </w:divBdr>
    </w:div>
    <w:div w:id="1600289156">
      <w:bodyDiv w:val="1"/>
      <w:marLeft w:val="0"/>
      <w:marRight w:val="0"/>
      <w:marTop w:val="0"/>
      <w:marBottom w:val="0"/>
      <w:divBdr>
        <w:top w:val="none" w:sz="0" w:space="0" w:color="auto"/>
        <w:left w:val="none" w:sz="0" w:space="0" w:color="auto"/>
        <w:bottom w:val="none" w:sz="0" w:space="0" w:color="auto"/>
        <w:right w:val="none" w:sz="0" w:space="0" w:color="auto"/>
      </w:divBdr>
    </w:div>
    <w:div w:id="1600990022">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147139">
      <w:bodyDiv w:val="1"/>
      <w:marLeft w:val="0"/>
      <w:marRight w:val="0"/>
      <w:marTop w:val="0"/>
      <w:marBottom w:val="0"/>
      <w:divBdr>
        <w:top w:val="none" w:sz="0" w:space="0" w:color="auto"/>
        <w:left w:val="none" w:sz="0" w:space="0" w:color="auto"/>
        <w:bottom w:val="none" w:sz="0" w:space="0" w:color="auto"/>
        <w:right w:val="none" w:sz="0" w:space="0" w:color="auto"/>
      </w:divBdr>
    </w:div>
    <w:div w:id="1604221761">
      <w:bodyDiv w:val="1"/>
      <w:marLeft w:val="0"/>
      <w:marRight w:val="0"/>
      <w:marTop w:val="0"/>
      <w:marBottom w:val="0"/>
      <w:divBdr>
        <w:top w:val="none" w:sz="0" w:space="0" w:color="auto"/>
        <w:left w:val="none" w:sz="0" w:space="0" w:color="auto"/>
        <w:bottom w:val="none" w:sz="0" w:space="0" w:color="auto"/>
        <w:right w:val="none" w:sz="0" w:space="0" w:color="auto"/>
      </w:divBdr>
    </w:div>
    <w:div w:id="1604417548">
      <w:bodyDiv w:val="1"/>
      <w:marLeft w:val="0"/>
      <w:marRight w:val="0"/>
      <w:marTop w:val="0"/>
      <w:marBottom w:val="0"/>
      <w:divBdr>
        <w:top w:val="none" w:sz="0" w:space="0" w:color="auto"/>
        <w:left w:val="none" w:sz="0" w:space="0" w:color="auto"/>
        <w:bottom w:val="none" w:sz="0" w:space="0" w:color="auto"/>
        <w:right w:val="none" w:sz="0" w:space="0" w:color="auto"/>
      </w:divBdr>
    </w:div>
    <w:div w:id="1604606152">
      <w:bodyDiv w:val="1"/>
      <w:marLeft w:val="0"/>
      <w:marRight w:val="0"/>
      <w:marTop w:val="0"/>
      <w:marBottom w:val="0"/>
      <w:divBdr>
        <w:top w:val="none" w:sz="0" w:space="0" w:color="auto"/>
        <w:left w:val="none" w:sz="0" w:space="0" w:color="auto"/>
        <w:bottom w:val="none" w:sz="0" w:space="0" w:color="auto"/>
        <w:right w:val="none" w:sz="0" w:space="0" w:color="auto"/>
      </w:divBdr>
    </w:div>
    <w:div w:id="1605307897">
      <w:bodyDiv w:val="1"/>
      <w:marLeft w:val="0"/>
      <w:marRight w:val="0"/>
      <w:marTop w:val="0"/>
      <w:marBottom w:val="0"/>
      <w:divBdr>
        <w:top w:val="none" w:sz="0" w:space="0" w:color="auto"/>
        <w:left w:val="none" w:sz="0" w:space="0" w:color="auto"/>
        <w:bottom w:val="none" w:sz="0" w:space="0" w:color="auto"/>
        <w:right w:val="none" w:sz="0" w:space="0" w:color="auto"/>
      </w:divBdr>
    </w:div>
    <w:div w:id="1607537064">
      <w:bodyDiv w:val="1"/>
      <w:marLeft w:val="0"/>
      <w:marRight w:val="0"/>
      <w:marTop w:val="0"/>
      <w:marBottom w:val="0"/>
      <w:divBdr>
        <w:top w:val="none" w:sz="0" w:space="0" w:color="auto"/>
        <w:left w:val="none" w:sz="0" w:space="0" w:color="auto"/>
        <w:bottom w:val="none" w:sz="0" w:space="0" w:color="auto"/>
        <w:right w:val="none" w:sz="0" w:space="0" w:color="auto"/>
      </w:divBdr>
    </w:div>
    <w:div w:id="1608735057">
      <w:bodyDiv w:val="1"/>
      <w:marLeft w:val="0"/>
      <w:marRight w:val="0"/>
      <w:marTop w:val="0"/>
      <w:marBottom w:val="0"/>
      <w:divBdr>
        <w:top w:val="none" w:sz="0" w:space="0" w:color="auto"/>
        <w:left w:val="none" w:sz="0" w:space="0" w:color="auto"/>
        <w:bottom w:val="none" w:sz="0" w:space="0" w:color="auto"/>
        <w:right w:val="none" w:sz="0" w:space="0" w:color="auto"/>
      </w:divBdr>
    </w:div>
    <w:div w:id="1608735255">
      <w:bodyDiv w:val="1"/>
      <w:marLeft w:val="0"/>
      <w:marRight w:val="0"/>
      <w:marTop w:val="0"/>
      <w:marBottom w:val="0"/>
      <w:divBdr>
        <w:top w:val="none" w:sz="0" w:space="0" w:color="auto"/>
        <w:left w:val="none" w:sz="0" w:space="0" w:color="auto"/>
        <w:bottom w:val="none" w:sz="0" w:space="0" w:color="auto"/>
        <w:right w:val="none" w:sz="0" w:space="0" w:color="auto"/>
      </w:divBdr>
    </w:div>
    <w:div w:id="1609433586">
      <w:bodyDiv w:val="1"/>
      <w:marLeft w:val="0"/>
      <w:marRight w:val="0"/>
      <w:marTop w:val="0"/>
      <w:marBottom w:val="0"/>
      <w:divBdr>
        <w:top w:val="none" w:sz="0" w:space="0" w:color="auto"/>
        <w:left w:val="none" w:sz="0" w:space="0" w:color="auto"/>
        <w:bottom w:val="none" w:sz="0" w:space="0" w:color="auto"/>
        <w:right w:val="none" w:sz="0" w:space="0" w:color="auto"/>
      </w:divBdr>
    </w:div>
    <w:div w:id="1610770690">
      <w:bodyDiv w:val="1"/>
      <w:marLeft w:val="0"/>
      <w:marRight w:val="0"/>
      <w:marTop w:val="0"/>
      <w:marBottom w:val="0"/>
      <w:divBdr>
        <w:top w:val="none" w:sz="0" w:space="0" w:color="auto"/>
        <w:left w:val="none" w:sz="0" w:space="0" w:color="auto"/>
        <w:bottom w:val="none" w:sz="0" w:space="0" w:color="auto"/>
        <w:right w:val="none" w:sz="0" w:space="0" w:color="auto"/>
      </w:divBdr>
      <w:divsChild>
        <w:div w:id="583803535">
          <w:marLeft w:val="0"/>
          <w:marRight w:val="0"/>
          <w:marTop w:val="0"/>
          <w:marBottom w:val="0"/>
          <w:divBdr>
            <w:top w:val="none" w:sz="0" w:space="0" w:color="auto"/>
            <w:left w:val="none" w:sz="0" w:space="0" w:color="auto"/>
            <w:bottom w:val="none" w:sz="0" w:space="0" w:color="auto"/>
            <w:right w:val="none" w:sz="0" w:space="0" w:color="auto"/>
          </w:divBdr>
          <w:divsChild>
            <w:div w:id="1610895316">
              <w:marLeft w:val="0"/>
              <w:marRight w:val="0"/>
              <w:marTop w:val="0"/>
              <w:marBottom w:val="0"/>
              <w:divBdr>
                <w:top w:val="none" w:sz="0" w:space="0" w:color="auto"/>
                <w:left w:val="none" w:sz="0" w:space="0" w:color="auto"/>
                <w:bottom w:val="none" w:sz="0" w:space="0" w:color="auto"/>
                <w:right w:val="none" w:sz="0" w:space="0" w:color="auto"/>
              </w:divBdr>
              <w:divsChild>
                <w:div w:id="148461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56445">
      <w:bodyDiv w:val="1"/>
      <w:marLeft w:val="0"/>
      <w:marRight w:val="0"/>
      <w:marTop w:val="0"/>
      <w:marBottom w:val="0"/>
      <w:divBdr>
        <w:top w:val="none" w:sz="0" w:space="0" w:color="auto"/>
        <w:left w:val="none" w:sz="0" w:space="0" w:color="auto"/>
        <w:bottom w:val="none" w:sz="0" w:space="0" w:color="auto"/>
        <w:right w:val="none" w:sz="0" w:space="0" w:color="auto"/>
      </w:divBdr>
    </w:div>
    <w:div w:id="1612856857">
      <w:bodyDiv w:val="1"/>
      <w:marLeft w:val="0"/>
      <w:marRight w:val="0"/>
      <w:marTop w:val="0"/>
      <w:marBottom w:val="0"/>
      <w:divBdr>
        <w:top w:val="none" w:sz="0" w:space="0" w:color="auto"/>
        <w:left w:val="none" w:sz="0" w:space="0" w:color="auto"/>
        <w:bottom w:val="none" w:sz="0" w:space="0" w:color="auto"/>
        <w:right w:val="none" w:sz="0" w:space="0" w:color="auto"/>
      </w:divBdr>
    </w:div>
    <w:div w:id="1613321261">
      <w:bodyDiv w:val="1"/>
      <w:marLeft w:val="0"/>
      <w:marRight w:val="0"/>
      <w:marTop w:val="0"/>
      <w:marBottom w:val="0"/>
      <w:divBdr>
        <w:top w:val="none" w:sz="0" w:space="0" w:color="auto"/>
        <w:left w:val="none" w:sz="0" w:space="0" w:color="auto"/>
        <w:bottom w:val="none" w:sz="0" w:space="0" w:color="auto"/>
        <w:right w:val="none" w:sz="0" w:space="0" w:color="auto"/>
      </w:divBdr>
    </w:div>
    <w:div w:id="1613396844">
      <w:bodyDiv w:val="1"/>
      <w:marLeft w:val="0"/>
      <w:marRight w:val="0"/>
      <w:marTop w:val="0"/>
      <w:marBottom w:val="0"/>
      <w:divBdr>
        <w:top w:val="none" w:sz="0" w:space="0" w:color="auto"/>
        <w:left w:val="none" w:sz="0" w:space="0" w:color="auto"/>
        <w:bottom w:val="none" w:sz="0" w:space="0" w:color="auto"/>
        <w:right w:val="none" w:sz="0" w:space="0" w:color="auto"/>
      </w:divBdr>
    </w:div>
    <w:div w:id="1613515564">
      <w:bodyDiv w:val="1"/>
      <w:marLeft w:val="0"/>
      <w:marRight w:val="0"/>
      <w:marTop w:val="0"/>
      <w:marBottom w:val="0"/>
      <w:divBdr>
        <w:top w:val="none" w:sz="0" w:space="0" w:color="auto"/>
        <w:left w:val="none" w:sz="0" w:space="0" w:color="auto"/>
        <w:bottom w:val="none" w:sz="0" w:space="0" w:color="auto"/>
        <w:right w:val="none" w:sz="0" w:space="0" w:color="auto"/>
      </w:divBdr>
    </w:div>
    <w:div w:id="1614049489">
      <w:bodyDiv w:val="1"/>
      <w:marLeft w:val="0"/>
      <w:marRight w:val="0"/>
      <w:marTop w:val="0"/>
      <w:marBottom w:val="0"/>
      <w:divBdr>
        <w:top w:val="none" w:sz="0" w:space="0" w:color="auto"/>
        <w:left w:val="none" w:sz="0" w:space="0" w:color="auto"/>
        <w:bottom w:val="none" w:sz="0" w:space="0" w:color="auto"/>
        <w:right w:val="none" w:sz="0" w:space="0" w:color="auto"/>
      </w:divBdr>
    </w:div>
    <w:div w:id="1614552826">
      <w:bodyDiv w:val="1"/>
      <w:marLeft w:val="0"/>
      <w:marRight w:val="0"/>
      <w:marTop w:val="0"/>
      <w:marBottom w:val="0"/>
      <w:divBdr>
        <w:top w:val="none" w:sz="0" w:space="0" w:color="auto"/>
        <w:left w:val="none" w:sz="0" w:space="0" w:color="auto"/>
        <w:bottom w:val="none" w:sz="0" w:space="0" w:color="auto"/>
        <w:right w:val="none" w:sz="0" w:space="0" w:color="auto"/>
      </w:divBdr>
    </w:div>
    <w:div w:id="1614942963">
      <w:bodyDiv w:val="1"/>
      <w:marLeft w:val="0"/>
      <w:marRight w:val="0"/>
      <w:marTop w:val="0"/>
      <w:marBottom w:val="0"/>
      <w:divBdr>
        <w:top w:val="none" w:sz="0" w:space="0" w:color="auto"/>
        <w:left w:val="none" w:sz="0" w:space="0" w:color="auto"/>
        <w:bottom w:val="none" w:sz="0" w:space="0" w:color="auto"/>
        <w:right w:val="none" w:sz="0" w:space="0" w:color="auto"/>
      </w:divBdr>
    </w:div>
    <w:div w:id="1615794629">
      <w:bodyDiv w:val="1"/>
      <w:marLeft w:val="0"/>
      <w:marRight w:val="0"/>
      <w:marTop w:val="0"/>
      <w:marBottom w:val="0"/>
      <w:divBdr>
        <w:top w:val="none" w:sz="0" w:space="0" w:color="auto"/>
        <w:left w:val="none" w:sz="0" w:space="0" w:color="auto"/>
        <w:bottom w:val="none" w:sz="0" w:space="0" w:color="auto"/>
        <w:right w:val="none" w:sz="0" w:space="0" w:color="auto"/>
      </w:divBdr>
    </w:div>
    <w:div w:id="1616055538">
      <w:bodyDiv w:val="1"/>
      <w:marLeft w:val="0"/>
      <w:marRight w:val="0"/>
      <w:marTop w:val="0"/>
      <w:marBottom w:val="0"/>
      <w:divBdr>
        <w:top w:val="none" w:sz="0" w:space="0" w:color="auto"/>
        <w:left w:val="none" w:sz="0" w:space="0" w:color="auto"/>
        <w:bottom w:val="none" w:sz="0" w:space="0" w:color="auto"/>
        <w:right w:val="none" w:sz="0" w:space="0" w:color="auto"/>
      </w:divBdr>
    </w:div>
    <w:div w:id="1618366308">
      <w:bodyDiv w:val="1"/>
      <w:marLeft w:val="0"/>
      <w:marRight w:val="0"/>
      <w:marTop w:val="0"/>
      <w:marBottom w:val="0"/>
      <w:divBdr>
        <w:top w:val="none" w:sz="0" w:space="0" w:color="auto"/>
        <w:left w:val="none" w:sz="0" w:space="0" w:color="auto"/>
        <w:bottom w:val="none" w:sz="0" w:space="0" w:color="auto"/>
        <w:right w:val="none" w:sz="0" w:space="0" w:color="auto"/>
      </w:divBdr>
    </w:div>
    <w:div w:id="1618441561">
      <w:bodyDiv w:val="1"/>
      <w:marLeft w:val="0"/>
      <w:marRight w:val="0"/>
      <w:marTop w:val="0"/>
      <w:marBottom w:val="0"/>
      <w:divBdr>
        <w:top w:val="none" w:sz="0" w:space="0" w:color="auto"/>
        <w:left w:val="none" w:sz="0" w:space="0" w:color="auto"/>
        <w:bottom w:val="none" w:sz="0" w:space="0" w:color="auto"/>
        <w:right w:val="none" w:sz="0" w:space="0" w:color="auto"/>
      </w:divBdr>
    </w:div>
    <w:div w:id="1618759867">
      <w:bodyDiv w:val="1"/>
      <w:marLeft w:val="0"/>
      <w:marRight w:val="0"/>
      <w:marTop w:val="0"/>
      <w:marBottom w:val="0"/>
      <w:divBdr>
        <w:top w:val="none" w:sz="0" w:space="0" w:color="auto"/>
        <w:left w:val="none" w:sz="0" w:space="0" w:color="auto"/>
        <w:bottom w:val="none" w:sz="0" w:space="0" w:color="auto"/>
        <w:right w:val="none" w:sz="0" w:space="0" w:color="auto"/>
      </w:divBdr>
    </w:div>
    <w:div w:id="1619213755">
      <w:bodyDiv w:val="1"/>
      <w:marLeft w:val="0"/>
      <w:marRight w:val="0"/>
      <w:marTop w:val="0"/>
      <w:marBottom w:val="0"/>
      <w:divBdr>
        <w:top w:val="none" w:sz="0" w:space="0" w:color="auto"/>
        <w:left w:val="none" w:sz="0" w:space="0" w:color="auto"/>
        <w:bottom w:val="none" w:sz="0" w:space="0" w:color="auto"/>
        <w:right w:val="none" w:sz="0" w:space="0" w:color="auto"/>
      </w:divBdr>
    </w:div>
    <w:div w:id="1619291866">
      <w:bodyDiv w:val="1"/>
      <w:marLeft w:val="0"/>
      <w:marRight w:val="0"/>
      <w:marTop w:val="0"/>
      <w:marBottom w:val="0"/>
      <w:divBdr>
        <w:top w:val="none" w:sz="0" w:space="0" w:color="auto"/>
        <w:left w:val="none" w:sz="0" w:space="0" w:color="auto"/>
        <w:bottom w:val="none" w:sz="0" w:space="0" w:color="auto"/>
        <w:right w:val="none" w:sz="0" w:space="0" w:color="auto"/>
      </w:divBdr>
    </w:div>
    <w:div w:id="1619750100">
      <w:bodyDiv w:val="1"/>
      <w:marLeft w:val="0"/>
      <w:marRight w:val="0"/>
      <w:marTop w:val="0"/>
      <w:marBottom w:val="0"/>
      <w:divBdr>
        <w:top w:val="none" w:sz="0" w:space="0" w:color="auto"/>
        <w:left w:val="none" w:sz="0" w:space="0" w:color="auto"/>
        <w:bottom w:val="none" w:sz="0" w:space="0" w:color="auto"/>
        <w:right w:val="none" w:sz="0" w:space="0" w:color="auto"/>
      </w:divBdr>
    </w:div>
    <w:div w:id="1621760602">
      <w:bodyDiv w:val="1"/>
      <w:marLeft w:val="0"/>
      <w:marRight w:val="0"/>
      <w:marTop w:val="0"/>
      <w:marBottom w:val="0"/>
      <w:divBdr>
        <w:top w:val="none" w:sz="0" w:space="0" w:color="auto"/>
        <w:left w:val="none" w:sz="0" w:space="0" w:color="auto"/>
        <w:bottom w:val="none" w:sz="0" w:space="0" w:color="auto"/>
        <w:right w:val="none" w:sz="0" w:space="0" w:color="auto"/>
      </w:divBdr>
    </w:div>
    <w:div w:id="1621763275">
      <w:bodyDiv w:val="1"/>
      <w:marLeft w:val="0"/>
      <w:marRight w:val="0"/>
      <w:marTop w:val="0"/>
      <w:marBottom w:val="0"/>
      <w:divBdr>
        <w:top w:val="none" w:sz="0" w:space="0" w:color="auto"/>
        <w:left w:val="none" w:sz="0" w:space="0" w:color="auto"/>
        <w:bottom w:val="none" w:sz="0" w:space="0" w:color="auto"/>
        <w:right w:val="none" w:sz="0" w:space="0" w:color="auto"/>
      </w:divBdr>
    </w:div>
    <w:div w:id="1622421334">
      <w:bodyDiv w:val="1"/>
      <w:marLeft w:val="0"/>
      <w:marRight w:val="0"/>
      <w:marTop w:val="0"/>
      <w:marBottom w:val="0"/>
      <w:divBdr>
        <w:top w:val="none" w:sz="0" w:space="0" w:color="auto"/>
        <w:left w:val="none" w:sz="0" w:space="0" w:color="auto"/>
        <w:bottom w:val="none" w:sz="0" w:space="0" w:color="auto"/>
        <w:right w:val="none" w:sz="0" w:space="0" w:color="auto"/>
      </w:divBdr>
    </w:div>
    <w:div w:id="1622958087">
      <w:bodyDiv w:val="1"/>
      <w:marLeft w:val="0"/>
      <w:marRight w:val="0"/>
      <w:marTop w:val="0"/>
      <w:marBottom w:val="0"/>
      <w:divBdr>
        <w:top w:val="none" w:sz="0" w:space="0" w:color="auto"/>
        <w:left w:val="none" w:sz="0" w:space="0" w:color="auto"/>
        <w:bottom w:val="none" w:sz="0" w:space="0" w:color="auto"/>
        <w:right w:val="none" w:sz="0" w:space="0" w:color="auto"/>
      </w:divBdr>
    </w:div>
    <w:div w:id="1623535099">
      <w:bodyDiv w:val="1"/>
      <w:marLeft w:val="0"/>
      <w:marRight w:val="0"/>
      <w:marTop w:val="0"/>
      <w:marBottom w:val="0"/>
      <w:divBdr>
        <w:top w:val="none" w:sz="0" w:space="0" w:color="auto"/>
        <w:left w:val="none" w:sz="0" w:space="0" w:color="auto"/>
        <w:bottom w:val="none" w:sz="0" w:space="0" w:color="auto"/>
        <w:right w:val="none" w:sz="0" w:space="0" w:color="auto"/>
      </w:divBdr>
    </w:div>
    <w:div w:id="1624388666">
      <w:bodyDiv w:val="1"/>
      <w:marLeft w:val="0"/>
      <w:marRight w:val="0"/>
      <w:marTop w:val="0"/>
      <w:marBottom w:val="0"/>
      <w:divBdr>
        <w:top w:val="none" w:sz="0" w:space="0" w:color="auto"/>
        <w:left w:val="none" w:sz="0" w:space="0" w:color="auto"/>
        <w:bottom w:val="none" w:sz="0" w:space="0" w:color="auto"/>
        <w:right w:val="none" w:sz="0" w:space="0" w:color="auto"/>
      </w:divBdr>
    </w:div>
    <w:div w:id="1624651741">
      <w:bodyDiv w:val="1"/>
      <w:marLeft w:val="0"/>
      <w:marRight w:val="0"/>
      <w:marTop w:val="0"/>
      <w:marBottom w:val="0"/>
      <w:divBdr>
        <w:top w:val="none" w:sz="0" w:space="0" w:color="auto"/>
        <w:left w:val="none" w:sz="0" w:space="0" w:color="auto"/>
        <w:bottom w:val="none" w:sz="0" w:space="0" w:color="auto"/>
        <w:right w:val="none" w:sz="0" w:space="0" w:color="auto"/>
      </w:divBdr>
    </w:div>
    <w:div w:id="1625114843">
      <w:bodyDiv w:val="1"/>
      <w:marLeft w:val="0"/>
      <w:marRight w:val="0"/>
      <w:marTop w:val="0"/>
      <w:marBottom w:val="0"/>
      <w:divBdr>
        <w:top w:val="none" w:sz="0" w:space="0" w:color="auto"/>
        <w:left w:val="none" w:sz="0" w:space="0" w:color="auto"/>
        <w:bottom w:val="none" w:sz="0" w:space="0" w:color="auto"/>
        <w:right w:val="none" w:sz="0" w:space="0" w:color="auto"/>
      </w:divBdr>
    </w:div>
    <w:div w:id="1625306082">
      <w:bodyDiv w:val="1"/>
      <w:marLeft w:val="0"/>
      <w:marRight w:val="0"/>
      <w:marTop w:val="0"/>
      <w:marBottom w:val="0"/>
      <w:divBdr>
        <w:top w:val="none" w:sz="0" w:space="0" w:color="auto"/>
        <w:left w:val="none" w:sz="0" w:space="0" w:color="auto"/>
        <w:bottom w:val="none" w:sz="0" w:space="0" w:color="auto"/>
        <w:right w:val="none" w:sz="0" w:space="0" w:color="auto"/>
      </w:divBdr>
    </w:div>
    <w:div w:id="1626157495">
      <w:bodyDiv w:val="1"/>
      <w:marLeft w:val="0"/>
      <w:marRight w:val="0"/>
      <w:marTop w:val="0"/>
      <w:marBottom w:val="0"/>
      <w:divBdr>
        <w:top w:val="none" w:sz="0" w:space="0" w:color="auto"/>
        <w:left w:val="none" w:sz="0" w:space="0" w:color="auto"/>
        <w:bottom w:val="none" w:sz="0" w:space="0" w:color="auto"/>
        <w:right w:val="none" w:sz="0" w:space="0" w:color="auto"/>
      </w:divBdr>
    </w:div>
    <w:div w:id="1626738516">
      <w:bodyDiv w:val="1"/>
      <w:marLeft w:val="0"/>
      <w:marRight w:val="0"/>
      <w:marTop w:val="0"/>
      <w:marBottom w:val="0"/>
      <w:divBdr>
        <w:top w:val="none" w:sz="0" w:space="0" w:color="auto"/>
        <w:left w:val="none" w:sz="0" w:space="0" w:color="auto"/>
        <w:bottom w:val="none" w:sz="0" w:space="0" w:color="auto"/>
        <w:right w:val="none" w:sz="0" w:space="0" w:color="auto"/>
      </w:divBdr>
    </w:div>
    <w:div w:id="1626883050">
      <w:bodyDiv w:val="1"/>
      <w:marLeft w:val="0"/>
      <w:marRight w:val="0"/>
      <w:marTop w:val="0"/>
      <w:marBottom w:val="0"/>
      <w:divBdr>
        <w:top w:val="none" w:sz="0" w:space="0" w:color="auto"/>
        <w:left w:val="none" w:sz="0" w:space="0" w:color="auto"/>
        <w:bottom w:val="none" w:sz="0" w:space="0" w:color="auto"/>
        <w:right w:val="none" w:sz="0" w:space="0" w:color="auto"/>
      </w:divBdr>
    </w:div>
    <w:div w:id="1627393449">
      <w:bodyDiv w:val="1"/>
      <w:marLeft w:val="0"/>
      <w:marRight w:val="0"/>
      <w:marTop w:val="0"/>
      <w:marBottom w:val="0"/>
      <w:divBdr>
        <w:top w:val="none" w:sz="0" w:space="0" w:color="auto"/>
        <w:left w:val="none" w:sz="0" w:space="0" w:color="auto"/>
        <w:bottom w:val="none" w:sz="0" w:space="0" w:color="auto"/>
        <w:right w:val="none" w:sz="0" w:space="0" w:color="auto"/>
      </w:divBdr>
    </w:div>
    <w:div w:id="1627421307">
      <w:bodyDiv w:val="1"/>
      <w:marLeft w:val="0"/>
      <w:marRight w:val="0"/>
      <w:marTop w:val="0"/>
      <w:marBottom w:val="0"/>
      <w:divBdr>
        <w:top w:val="none" w:sz="0" w:space="0" w:color="auto"/>
        <w:left w:val="none" w:sz="0" w:space="0" w:color="auto"/>
        <w:bottom w:val="none" w:sz="0" w:space="0" w:color="auto"/>
        <w:right w:val="none" w:sz="0" w:space="0" w:color="auto"/>
      </w:divBdr>
    </w:div>
    <w:div w:id="1627656531">
      <w:bodyDiv w:val="1"/>
      <w:marLeft w:val="0"/>
      <w:marRight w:val="0"/>
      <w:marTop w:val="0"/>
      <w:marBottom w:val="0"/>
      <w:divBdr>
        <w:top w:val="none" w:sz="0" w:space="0" w:color="auto"/>
        <w:left w:val="none" w:sz="0" w:space="0" w:color="auto"/>
        <w:bottom w:val="none" w:sz="0" w:space="0" w:color="auto"/>
        <w:right w:val="none" w:sz="0" w:space="0" w:color="auto"/>
      </w:divBdr>
    </w:div>
    <w:div w:id="1628660051">
      <w:bodyDiv w:val="1"/>
      <w:marLeft w:val="0"/>
      <w:marRight w:val="0"/>
      <w:marTop w:val="0"/>
      <w:marBottom w:val="0"/>
      <w:divBdr>
        <w:top w:val="none" w:sz="0" w:space="0" w:color="auto"/>
        <w:left w:val="none" w:sz="0" w:space="0" w:color="auto"/>
        <w:bottom w:val="none" w:sz="0" w:space="0" w:color="auto"/>
        <w:right w:val="none" w:sz="0" w:space="0" w:color="auto"/>
      </w:divBdr>
    </w:div>
    <w:div w:id="1629237708">
      <w:bodyDiv w:val="1"/>
      <w:marLeft w:val="0"/>
      <w:marRight w:val="0"/>
      <w:marTop w:val="0"/>
      <w:marBottom w:val="0"/>
      <w:divBdr>
        <w:top w:val="none" w:sz="0" w:space="0" w:color="auto"/>
        <w:left w:val="none" w:sz="0" w:space="0" w:color="auto"/>
        <w:bottom w:val="none" w:sz="0" w:space="0" w:color="auto"/>
        <w:right w:val="none" w:sz="0" w:space="0" w:color="auto"/>
      </w:divBdr>
    </w:div>
    <w:div w:id="1629313718">
      <w:bodyDiv w:val="1"/>
      <w:marLeft w:val="0"/>
      <w:marRight w:val="0"/>
      <w:marTop w:val="0"/>
      <w:marBottom w:val="0"/>
      <w:divBdr>
        <w:top w:val="none" w:sz="0" w:space="0" w:color="auto"/>
        <w:left w:val="none" w:sz="0" w:space="0" w:color="auto"/>
        <w:bottom w:val="none" w:sz="0" w:space="0" w:color="auto"/>
        <w:right w:val="none" w:sz="0" w:space="0" w:color="auto"/>
      </w:divBdr>
    </w:div>
    <w:div w:id="1629815393">
      <w:bodyDiv w:val="1"/>
      <w:marLeft w:val="0"/>
      <w:marRight w:val="0"/>
      <w:marTop w:val="0"/>
      <w:marBottom w:val="0"/>
      <w:divBdr>
        <w:top w:val="none" w:sz="0" w:space="0" w:color="auto"/>
        <w:left w:val="none" w:sz="0" w:space="0" w:color="auto"/>
        <w:bottom w:val="none" w:sz="0" w:space="0" w:color="auto"/>
        <w:right w:val="none" w:sz="0" w:space="0" w:color="auto"/>
      </w:divBdr>
    </w:div>
    <w:div w:id="1629821515">
      <w:bodyDiv w:val="1"/>
      <w:marLeft w:val="0"/>
      <w:marRight w:val="0"/>
      <w:marTop w:val="0"/>
      <w:marBottom w:val="0"/>
      <w:divBdr>
        <w:top w:val="none" w:sz="0" w:space="0" w:color="auto"/>
        <w:left w:val="none" w:sz="0" w:space="0" w:color="auto"/>
        <w:bottom w:val="none" w:sz="0" w:space="0" w:color="auto"/>
        <w:right w:val="none" w:sz="0" w:space="0" w:color="auto"/>
      </w:divBdr>
    </w:div>
    <w:div w:id="1629972455">
      <w:bodyDiv w:val="1"/>
      <w:marLeft w:val="0"/>
      <w:marRight w:val="0"/>
      <w:marTop w:val="0"/>
      <w:marBottom w:val="0"/>
      <w:divBdr>
        <w:top w:val="none" w:sz="0" w:space="0" w:color="auto"/>
        <w:left w:val="none" w:sz="0" w:space="0" w:color="auto"/>
        <w:bottom w:val="none" w:sz="0" w:space="0" w:color="auto"/>
        <w:right w:val="none" w:sz="0" w:space="0" w:color="auto"/>
      </w:divBdr>
    </w:div>
    <w:div w:id="1630436225">
      <w:bodyDiv w:val="1"/>
      <w:marLeft w:val="0"/>
      <w:marRight w:val="0"/>
      <w:marTop w:val="0"/>
      <w:marBottom w:val="0"/>
      <w:divBdr>
        <w:top w:val="none" w:sz="0" w:space="0" w:color="auto"/>
        <w:left w:val="none" w:sz="0" w:space="0" w:color="auto"/>
        <w:bottom w:val="none" w:sz="0" w:space="0" w:color="auto"/>
        <w:right w:val="none" w:sz="0" w:space="0" w:color="auto"/>
      </w:divBdr>
    </w:div>
    <w:div w:id="1632398468">
      <w:bodyDiv w:val="1"/>
      <w:marLeft w:val="0"/>
      <w:marRight w:val="0"/>
      <w:marTop w:val="0"/>
      <w:marBottom w:val="0"/>
      <w:divBdr>
        <w:top w:val="none" w:sz="0" w:space="0" w:color="auto"/>
        <w:left w:val="none" w:sz="0" w:space="0" w:color="auto"/>
        <w:bottom w:val="none" w:sz="0" w:space="0" w:color="auto"/>
        <w:right w:val="none" w:sz="0" w:space="0" w:color="auto"/>
      </w:divBdr>
    </w:div>
    <w:div w:id="1633100302">
      <w:bodyDiv w:val="1"/>
      <w:marLeft w:val="0"/>
      <w:marRight w:val="0"/>
      <w:marTop w:val="0"/>
      <w:marBottom w:val="0"/>
      <w:divBdr>
        <w:top w:val="none" w:sz="0" w:space="0" w:color="auto"/>
        <w:left w:val="none" w:sz="0" w:space="0" w:color="auto"/>
        <w:bottom w:val="none" w:sz="0" w:space="0" w:color="auto"/>
        <w:right w:val="none" w:sz="0" w:space="0" w:color="auto"/>
      </w:divBdr>
    </w:div>
    <w:div w:id="1633555682">
      <w:bodyDiv w:val="1"/>
      <w:marLeft w:val="0"/>
      <w:marRight w:val="0"/>
      <w:marTop w:val="0"/>
      <w:marBottom w:val="0"/>
      <w:divBdr>
        <w:top w:val="none" w:sz="0" w:space="0" w:color="auto"/>
        <w:left w:val="none" w:sz="0" w:space="0" w:color="auto"/>
        <w:bottom w:val="none" w:sz="0" w:space="0" w:color="auto"/>
        <w:right w:val="none" w:sz="0" w:space="0" w:color="auto"/>
      </w:divBdr>
    </w:div>
    <w:div w:id="1633948312">
      <w:bodyDiv w:val="1"/>
      <w:marLeft w:val="0"/>
      <w:marRight w:val="0"/>
      <w:marTop w:val="0"/>
      <w:marBottom w:val="0"/>
      <w:divBdr>
        <w:top w:val="none" w:sz="0" w:space="0" w:color="auto"/>
        <w:left w:val="none" w:sz="0" w:space="0" w:color="auto"/>
        <w:bottom w:val="none" w:sz="0" w:space="0" w:color="auto"/>
        <w:right w:val="none" w:sz="0" w:space="0" w:color="auto"/>
      </w:divBdr>
    </w:div>
    <w:div w:id="1634359504">
      <w:bodyDiv w:val="1"/>
      <w:marLeft w:val="0"/>
      <w:marRight w:val="0"/>
      <w:marTop w:val="0"/>
      <w:marBottom w:val="0"/>
      <w:divBdr>
        <w:top w:val="none" w:sz="0" w:space="0" w:color="auto"/>
        <w:left w:val="none" w:sz="0" w:space="0" w:color="auto"/>
        <w:bottom w:val="none" w:sz="0" w:space="0" w:color="auto"/>
        <w:right w:val="none" w:sz="0" w:space="0" w:color="auto"/>
      </w:divBdr>
    </w:div>
    <w:div w:id="1634824011">
      <w:bodyDiv w:val="1"/>
      <w:marLeft w:val="0"/>
      <w:marRight w:val="0"/>
      <w:marTop w:val="0"/>
      <w:marBottom w:val="0"/>
      <w:divBdr>
        <w:top w:val="none" w:sz="0" w:space="0" w:color="auto"/>
        <w:left w:val="none" w:sz="0" w:space="0" w:color="auto"/>
        <w:bottom w:val="none" w:sz="0" w:space="0" w:color="auto"/>
        <w:right w:val="none" w:sz="0" w:space="0" w:color="auto"/>
      </w:divBdr>
    </w:div>
    <w:div w:id="1635283357">
      <w:bodyDiv w:val="1"/>
      <w:marLeft w:val="0"/>
      <w:marRight w:val="0"/>
      <w:marTop w:val="0"/>
      <w:marBottom w:val="0"/>
      <w:divBdr>
        <w:top w:val="none" w:sz="0" w:space="0" w:color="auto"/>
        <w:left w:val="none" w:sz="0" w:space="0" w:color="auto"/>
        <w:bottom w:val="none" w:sz="0" w:space="0" w:color="auto"/>
        <w:right w:val="none" w:sz="0" w:space="0" w:color="auto"/>
      </w:divBdr>
    </w:div>
    <w:div w:id="1636370513">
      <w:bodyDiv w:val="1"/>
      <w:marLeft w:val="0"/>
      <w:marRight w:val="0"/>
      <w:marTop w:val="0"/>
      <w:marBottom w:val="0"/>
      <w:divBdr>
        <w:top w:val="none" w:sz="0" w:space="0" w:color="auto"/>
        <w:left w:val="none" w:sz="0" w:space="0" w:color="auto"/>
        <w:bottom w:val="none" w:sz="0" w:space="0" w:color="auto"/>
        <w:right w:val="none" w:sz="0" w:space="0" w:color="auto"/>
      </w:divBdr>
    </w:div>
    <w:div w:id="1636521328">
      <w:bodyDiv w:val="1"/>
      <w:marLeft w:val="0"/>
      <w:marRight w:val="0"/>
      <w:marTop w:val="0"/>
      <w:marBottom w:val="0"/>
      <w:divBdr>
        <w:top w:val="none" w:sz="0" w:space="0" w:color="auto"/>
        <w:left w:val="none" w:sz="0" w:space="0" w:color="auto"/>
        <w:bottom w:val="none" w:sz="0" w:space="0" w:color="auto"/>
        <w:right w:val="none" w:sz="0" w:space="0" w:color="auto"/>
      </w:divBdr>
    </w:div>
    <w:div w:id="1636831361">
      <w:bodyDiv w:val="1"/>
      <w:marLeft w:val="0"/>
      <w:marRight w:val="0"/>
      <w:marTop w:val="0"/>
      <w:marBottom w:val="0"/>
      <w:divBdr>
        <w:top w:val="none" w:sz="0" w:space="0" w:color="auto"/>
        <w:left w:val="none" w:sz="0" w:space="0" w:color="auto"/>
        <w:bottom w:val="none" w:sz="0" w:space="0" w:color="auto"/>
        <w:right w:val="none" w:sz="0" w:space="0" w:color="auto"/>
      </w:divBdr>
    </w:div>
    <w:div w:id="1637107400">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637769">
      <w:bodyDiv w:val="1"/>
      <w:marLeft w:val="0"/>
      <w:marRight w:val="0"/>
      <w:marTop w:val="0"/>
      <w:marBottom w:val="0"/>
      <w:divBdr>
        <w:top w:val="none" w:sz="0" w:space="0" w:color="auto"/>
        <w:left w:val="none" w:sz="0" w:space="0" w:color="auto"/>
        <w:bottom w:val="none" w:sz="0" w:space="0" w:color="auto"/>
        <w:right w:val="none" w:sz="0" w:space="0" w:color="auto"/>
      </w:divBdr>
    </w:div>
    <w:div w:id="1638341626">
      <w:bodyDiv w:val="1"/>
      <w:marLeft w:val="0"/>
      <w:marRight w:val="0"/>
      <w:marTop w:val="0"/>
      <w:marBottom w:val="0"/>
      <w:divBdr>
        <w:top w:val="none" w:sz="0" w:space="0" w:color="auto"/>
        <w:left w:val="none" w:sz="0" w:space="0" w:color="auto"/>
        <w:bottom w:val="none" w:sz="0" w:space="0" w:color="auto"/>
        <w:right w:val="none" w:sz="0" w:space="0" w:color="auto"/>
      </w:divBdr>
    </w:div>
    <w:div w:id="1639648244">
      <w:bodyDiv w:val="1"/>
      <w:marLeft w:val="0"/>
      <w:marRight w:val="0"/>
      <w:marTop w:val="0"/>
      <w:marBottom w:val="0"/>
      <w:divBdr>
        <w:top w:val="none" w:sz="0" w:space="0" w:color="auto"/>
        <w:left w:val="none" w:sz="0" w:space="0" w:color="auto"/>
        <w:bottom w:val="none" w:sz="0" w:space="0" w:color="auto"/>
        <w:right w:val="none" w:sz="0" w:space="0" w:color="auto"/>
      </w:divBdr>
    </w:div>
    <w:div w:id="1640108478">
      <w:bodyDiv w:val="1"/>
      <w:marLeft w:val="0"/>
      <w:marRight w:val="0"/>
      <w:marTop w:val="0"/>
      <w:marBottom w:val="0"/>
      <w:divBdr>
        <w:top w:val="none" w:sz="0" w:space="0" w:color="auto"/>
        <w:left w:val="none" w:sz="0" w:space="0" w:color="auto"/>
        <w:bottom w:val="none" w:sz="0" w:space="0" w:color="auto"/>
        <w:right w:val="none" w:sz="0" w:space="0" w:color="auto"/>
      </w:divBdr>
    </w:div>
    <w:div w:id="1640184092">
      <w:bodyDiv w:val="1"/>
      <w:marLeft w:val="0"/>
      <w:marRight w:val="0"/>
      <w:marTop w:val="0"/>
      <w:marBottom w:val="0"/>
      <w:divBdr>
        <w:top w:val="none" w:sz="0" w:space="0" w:color="auto"/>
        <w:left w:val="none" w:sz="0" w:space="0" w:color="auto"/>
        <w:bottom w:val="none" w:sz="0" w:space="0" w:color="auto"/>
        <w:right w:val="none" w:sz="0" w:space="0" w:color="auto"/>
      </w:divBdr>
    </w:div>
    <w:div w:id="1640572416">
      <w:bodyDiv w:val="1"/>
      <w:marLeft w:val="0"/>
      <w:marRight w:val="0"/>
      <w:marTop w:val="0"/>
      <w:marBottom w:val="0"/>
      <w:divBdr>
        <w:top w:val="none" w:sz="0" w:space="0" w:color="auto"/>
        <w:left w:val="none" w:sz="0" w:space="0" w:color="auto"/>
        <w:bottom w:val="none" w:sz="0" w:space="0" w:color="auto"/>
        <w:right w:val="none" w:sz="0" w:space="0" w:color="auto"/>
      </w:divBdr>
    </w:div>
    <w:div w:id="1640723686">
      <w:bodyDiv w:val="1"/>
      <w:marLeft w:val="0"/>
      <w:marRight w:val="0"/>
      <w:marTop w:val="0"/>
      <w:marBottom w:val="0"/>
      <w:divBdr>
        <w:top w:val="none" w:sz="0" w:space="0" w:color="auto"/>
        <w:left w:val="none" w:sz="0" w:space="0" w:color="auto"/>
        <w:bottom w:val="none" w:sz="0" w:space="0" w:color="auto"/>
        <w:right w:val="none" w:sz="0" w:space="0" w:color="auto"/>
      </w:divBdr>
    </w:div>
    <w:div w:id="1641228311">
      <w:bodyDiv w:val="1"/>
      <w:marLeft w:val="0"/>
      <w:marRight w:val="0"/>
      <w:marTop w:val="0"/>
      <w:marBottom w:val="0"/>
      <w:divBdr>
        <w:top w:val="none" w:sz="0" w:space="0" w:color="auto"/>
        <w:left w:val="none" w:sz="0" w:space="0" w:color="auto"/>
        <w:bottom w:val="none" w:sz="0" w:space="0" w:color="auto"/>
        <w:right w:val="none" w:sz="0" w:space="0" w:color="auto"/>
      </w:divBdr>
    </w:div>
    <w:div w:id="1642887177">
      <w:bodyDiv w:val="1"/>
      <w:marLeft w:val="0"/>
      <w:marRight w:val="0"/>
      <w:marTop w:val="0"/>
      <w:marBottom w:val="0"/>
      <w:divBdr>
        <w:top w:val="none" w:sz="0" w:space="0" w:color="auto"/>
        <w:left w:val="none" w:sz="0" w:space="0" w:color="auto"/>
        <w:bottom w:val="none" w:sz="0" w:space="0" w:color="auto"/>
        <w:right w:val="none" w:sz="0" w:space="0" w:color="auto"/>
      </w:divBdr>
    </w:div>
    <w:div w:id="1642927866">
      <w:bodyDiv w:val="1"/>
      <w:marLeft w:val="0"/>
      <w:marRight w:val="0"/>
      <w:marTop w:val="0"/>
      <w:marBottom w:val="0"/>
      <w:divBdr>
        <w:top w:val="none" w:sz="0" w:space="0" w:color="auto"/>
        <w:left w:val="none" w:sz="0" w:space="0" w:color="auto"/>
        <w:bottom w:val="none" w:sz="0" w:space="0" w:color="auto"/>
        <w:right w:val="none" w:sz="0" w:space="0" w:color="auto"/>
      </w:divBdr>
    </w:div>
    <w:div w:id="1643389260">
      <w:bodyDiv w:val="1"/>
      <w:marLeft w:val="0"/>
      <w:marRight w:val="0"/>
      <w:marTop w:val="0"/>
      <w:marBottom w:val="0"/>
      <w:divBdr>
        <w:top w:val="none" w:sz="0" w:space="0" w:color="auto"/>
        <w:left w:val="none" w:sz="0" w:space="0" w:color="auto"/>
        <w:bottom w:val="none" w:sz="0" w:space="0" w:color="auto"/>
        <w:right w:val="none" w:sz="0" w:space="0" w:color="auto"/>
      </w:divBdr>
    </w:div>
    <w:div w:id="1643732883">
      <w:bodyDiv w:val="1"/>
      <w:marLeft w:val="0"/>
      <w:marRight w:val="0"/>
      <w:marTop w:val="0"/>
      <w:marBottom w:val="0"/>
      <w:divBdr>
        <w:top w:val="none" w:sz="0" w:space="0" w:color="auto"/>
        <w:left w:val="none" w:sz="0" w:space="0" w:color="auto"/>
        <w:bottom w:val="none" w:sz="0" w:space="0" w:color="auto"/>
        <w:right w:val="none" w:sz="0" w:space="0" w:color="auto"/>
      </w:divBdr>
    </w:div>
    <w:div w:id="1645354311">
      <w:bodyDiv w:val="1"/>
      <w:marLeft w:val="0"/>
      <w:marRight w:val="0"/>
      <w:marTop w:val="0"/>
      <w:marBottom w:val="0"/>
      <w:divBdr>
        <w:top w:val="none" w:sz="0" w:space="0" w:color="auto"/>
        <w:left w:val="none" w:sz="0" w:space="0" w:color="auto"/>
        <w:bottom w:val="none" w:sz="0" w:space="0" w:color="auto"/>
        <w:right w:val="none" w:sz="0" w:space="0" w:color="auto"/>
      </w:divBdr>
    </w:div>
    <w:div w:id="1645891021">
      <w:bodyDiv w:val="1"/>
      <w:marLeft w:val="0"/>
      <w:marRight w:val="0"/>
      <w:marTop w:val="0"/>
      <w:marBottom w:val="0"/>
      <w:divBdr>
        <w:top w:val="none" w:sz="0" w:space="0" w:color="auto"/>
        <w:left w:val="none" w:sz="0" w:space="0" w:color="auto"/>
        <w:bottom w:val="none" w:sz="0" w:space="0" w:color="auto"/>
        <w:right w:val="none" w:sz="0" w:space="0" w:color="auto"/>
      </w:divBdr>
    </w:div>
    <w:div w:id="1645891036">
      <w:bodyDiv w:val="1"/>
      <w:marLeft w:val="0"/>
      <w:marRight w:val="0"/>
      <w:marTop w:val="0"/>
      <w:marBottom w:val="0"/>
      <w:divBdr>
        <w:top w:val="none" w:sz="0" w:space="0" w:color="auto"/>
        <w:left w:val="none" w:sz="0" w:space="0" w:color="auto"/>
        <w:bottom w:val="none" w:sz="0" w:space="0" w:color="auto"/>
        <w:right w:val="none" w:sz="0" w:space="0" w:color="auto"/>
      </w:divBdr>
    </w:div>
    <w:div w:id="1646163761">
      <w:bodyDiv w:val="1"/>
      <w:marLeft w:val="0"/>
      <w:marRight w:val="0"/>
      <w:marTop w:val="0"/>
      <w:marBottom w:val="0"/>
      <w:divBdr>
        <w:top w:val="none" w:sz="0" w:space="0" w:color="auto"/>
        <w:left w:val="none" w:sz="0" w:space="0" w:color="auto"/>
        <w:bottom w:val="none" w:sz="0" w:space="0" w:color="auto"/>
        <w:right w:val="none" w:sz="0" w:space="0" w:color="auto"/>
      </w:divBdr>
    </w:div>
    <w:div w:id="1646424695">
      <w:bodyDiv w:val="1"/>
      <w:marLeft w:val="0"/>
      <w:marRight w:val="0"/>
      <w:marTop w:val="0"/>
      <w:marBottom w:val="0"/>
      <w:divBdr>
        <w:top w:val="none" w:sz="0" w:space="0" w:color="auto"/>
        <w:left w:val="none" w:sz="0" w:space="0" w:color="auto"/>
        <w:bottom w:val="none" w:sz="0" w:space="0" w:color="auto"/>
        <w:right w:val="none" w:sz="0" w:space="0" w:color="auto"/>
      </w:divBdr>
    </w:div>
    <w:div w:id="1646472079">
      <w:bodyDiv w:val="1"/>
      <w:marLeft w:val="0"/>
      <w:marRight w:val="0"/>
      <w:marTop w:val="0"/>
      <w:marBottom w:val="0"/>
      <w:divBdr>
        <w:top w:val="none" w:sz="0" w:space="0" w:color="auto"/>
        <w:left w:val="none" w:sz="0" w:space="0" w:color="auto"/>
        <w:bottom w:val="none" w:sz="0" w:space="0" w:color="auto"/>
        <w:right w:val="none" w:sz="0" w:space="0" w:color="auto"/>
      </w:divBdr>
    </w:div>
    <w:div w:id="1646933403">
      <w:bodyDiv w:val="1"/>
      <w:marLeft w:val="0"/>
      <w:marRight w:val="0"/>
      <w:marTop w:val="0"/>
      <w:marBottom w:val="0"/>
      <w:divBdr>
        <w:top w:val="none" w:sz="0" w:space="0" w:color="auto"/>
        <w:left w:val="none" w:sz="0" w:space="0" w:color="auto"/>
        <w:bottom w:val="none" w:sz="0" w:space="0" w:color="auto"/>
        <w:right w:val="none" w:sz="0" w:space="0" w:color="auto"/>
      </w:divBdr>
    </w:div>
    <w:div w:id="1647512225">
      <w:bodyDiv w:val="1"/>
      <w:marLeft w:val="0"/>
      <w:marRight w:val="0"/>
      <w:marTop w:val="0"/>
      <w:marBottom w:val="0"/>
      <w:divBdr>
        <w:top w:val="none" w:sz="0" w:space="0" w:color="auto"/>
        <w:left w:val="none" w:sz="0" w:space="0" w:color="auto"/>
        <w:bottom w:val="none" w:sz="0" w:space="0" w:color="auto"/>
        <w:right w:val="none" w:sz="0" w:space="0" w:color="auto"/>
      </w:divBdr>
    </w:div>
    <w:div w:id="1647587780">
      <w:bodyDiv w:val="1"/>
      <w:marLeft w:val="0"/>
      <w:marRight w:val="0"/>
      <w:marTop w:val="0"/>
      <w:marBottom w:val="0"/>
      <w:divBdr>
        <w:top w:val="none" w:sz="0" w:space="0" w:color="auto"/>
        <w:left w:val="none" w:sz="0" w:space="0" w:color="auto"/>
        <w:bottom w:val="none" w:sz="0" w:space="0" w:color="auto"/>
        <w:right w:val="none" w:sz="0" w:space="0" w:color="auto"/>
      </w:divBdr>
    </w:div>
    <w:div w:id="1647926750">
      <w:bodyDiv w:val="1"/>
      <w:marLeft w:val="0"/>
      <w:marRight w:val="0"/>
      <w:marTop w:val="0"/>
      <w:marBottom w:val="0"/>
      <w:divBdr>
        <w:top w:val="none" w:sz="0" w:space="0" w:color="auto"/>
        <w:left w:val="none" w:sz="0" w:space="0" w:color="auto"/>
        <w:bottom w:val="none" w:sz="0" w:space="0" w:color="auto"/>
        <w:right w:val="none" w:sz="0" w:space="0" w:color="auto"/>
      </w:divBdr>
    </w:div>
    <w:div w:id="1648364447">
      <w:bodyDiv w:val="1"/>
      <w:marLeft w:val="0"/>
      <w:marRight w:val="0"/>
      <w:marTop w:val="0"/>
      <w:marBottom w:val="0"/>
      <w:divBdr>
        <w:top w:val="none" w:sz="0" w:space="0" w:color="auto"/>
        <w:left w:val="none" w:sz="0" w:space="0" w:color="auto"/>
        <w:bottom w:val="none" w:sz="0" w:space="0" w:color="auto"/>
        <w:right w:val="none" w:sz="0" w:space="0" w:color="auto"/>
      </w:divBdr>
    </w:div>
    <w:div w:id="1648626431">
      <w:bodyDiv w:val="1"/>
      <w:marLeft w:val="0"/>
      <w:marRight w:val="0"/>
      <w:marTop w:val="0"/>
      <w:marBottom w:val="0"/>
      <w:divBdr>
        <w:top w:val="none" w:sz="0" w:space="0" w:color="auto"/>
        <w:left w:val="none" w:sz="0" w:space="0" w:color="auto"/>
        <w:bottom w:val="none" w:sz="0" w:space="0" w:color="auto"/>
        <w:right w:val="none" w:sz="0" w:space="0" w:color="auto"/>
      </w:divBdr>
    </w:div>
    <w:div w:id="1649742068">
      <w:bodyDiv w:val="1"/>
      <w:marLeft w:val="0"/>
      <w:marRight w:val="0"/>
      <w:marTop w:val="0"/>
      <w:marBottom w:val="0"/>
      <w:divBdr>
        <w:top w:val="none" w:sz="0" w:space="0" w:color="auto"/>
        <w:left w:val="none" w:sz="0" w:space="0" w:color="auto"/>
        <w:bottom w:val="none" w:sz="0" w:space="0" w:color="auto"/>
        <w:right w:val="none" w:sz="0" w:space="0" w:color="auto"/>
      </w:divBdr>
    </w:div>
    <w:div w:id="1650861868">
      <w:bodyDiv w:val="1"/>
      <w:marLeft w:val="0"/>
      <w:marRight w:val="0"/>
      <w:marTop w:val="0"/>
      <w:marBottom w:val="0"/>
      <w:divBdr>
        <w:top w:val="none" w:sz="0" w:space="0" w:color="auto"/>
        <w:left w:val="none" w:sz="0" w:space="0" w:color="auto"/>
        <w:bottom w:val="none" w:sz="0" w:space="0" w:color="auto"/>
        <w:right w:val="none" w:sz="0" w:space="0" w:color="auto"/>
      </w:divBdr>
    </w:div>
    <w:div w:id="1652057518">
      <w:bodyDiv w:val="1"/>
      <w:marLeft w:val="0"/>
      <w:marRight w:val="0"/>
      <w:marTop w:val="0"/>
      <w:marBottom w:val="0"/>
      <w:divBdr>
        <w:top w:val="none" w:sz="0" w:space="0" w:color="auto"/>
        <w:left w:val="none" w:sz="0" w:space="0" w:color="auto"/>
        <w:bottom w:val="none" w:sz="0" w:space="0" w:color="auto"/>
        <w:right w:val="none" w:sz="0" w:space="0" w:color="auto"/>
      </w:divBdr>
    </w:div>
    <w:div w:id="1652128902">
      <w:bodyDiv w:val="1"/>
      <w:marLeft w:val="0"/>
      <w:marRight w:val="0"/>
      <w:marTop w:val="0"/>
      <w:marBottom w:val="0"/>
      <w:divBdr>
        <w:top w:val="none" w:sz="0" w:space="0" w:color="auto"/>
        <w:left w:val="none" w:sz="0" w:space="0" w:color="auto"/>
        <w:bottom w:val="none" w:sz="0" w:space="0" w:color="auto"/>
        <w:right w:val="none" w:sz="0" w:space="0" w:color="auto"/>
      </w:divBdr>
    </w:div>
    <w:div w:id="1652633646">
      <w:bodyDiv w:val="1"/>
      <w:marLeft w:val="0"/>
      <w:marRight w:val="0"/>
      <w:marTop w:val="0"/>
      <w:marBottom w:val="0"/>
      <w:divBdr>
        <w:top w:val="none" w:sz="0" w:space="0" w:color="auto"/>
        <w:left w:val="none" w:sz="0" w:space="0" w:color="auto"/>
        <w:bottom w:val="none" w:sz="0" w:space="0" w:color="auto"/>
        <w:right w:val="none" w:sz="0" w:space="0" w:color="auto"/>
      </w:divBdr>
    </w:div>
    <w:div w:id="1652830287">
      <w:bodyDiv w:val="1"/>
      <w:marLeft w:val="0"/>
      <w:marRight w:val="0"/>
      <w:marTop w:val="0"/>
      <w:marBottom w:val="0"/>
      <w:divBdr>
        <w:top w:val="none" w:sz="0" w:space="0" w:color="auto"/>
        <w:left w:val="none" w:sz="0" w:space="0" w:color="auto"/>
        <w:bottom w:val="none" w:sz="0" w:space="0" w:color="auto"/>
        <w:right w:val="none" w:sz="0" w:space="0" w:color="auto"/>
      </w:divBdr>
    </w:div>
    <w:div w:id="1654984945">
      <w:bodyDiv w:val="1"/>
      <w:marLeft w:val="0"/>
      <w:marRight w:val="0"/>
      <w:marTop w:val="0"/>
      <w:marBottom w:val="0"/>
      <w:divBdr>
        <w:top w:val="none" w:sz="0" w:space="0" w:color="auto"/>
        <w:left w:val="none" w:sz="0" w:space="0" w:color="auto"/>
        <w:bottom w:val="none" w:sz="0" w:space="0" w:color="auto"/>
        <w:right w:val="none" w:sz="0" w:space="0" w:color="auto"/>
      </w:divBdr>
    </w:div>
    <w:div w:id="1656493575">
      <w:bodyDiv w:val="1"/>
      <w:marLeft w:val="0"/>
      <w:marRight w:val="0"/>
      <w:marTop w:val="0"/>
      <w:marBottom w:val="0"/>
      <w:divBdr>
        <w:top w:val="none" w:sz="0" w:space="0" w:color="auto"/>
        <w:left w:val="none" w:sz="0" w:space="0" w:color="auto"/>
        <w:bottom w:val="none" w:sz="0" w:space="0" w:color="auto"/>
        <w:right w:val="none" w:sz="0" w:space="0" w:color="auto"/>
      </w:divBdr>
    </w:div>
    <w:div w:id="1656957713">
      <w:bodyDiv w:val="1"/>
      <w:marLeft w:val="0"/>
      <w:marRight w:val="0"/>
      <w:marTop w:val="0"/>
      <w:marBottom w:val="0"/>
      <w:divBdr>
        <w:top w:val="none" w:sz="0" w:space="0" w:color="auto"/>
        <w:left w:val="none" w:sz="0" w:space="0" w:color="auto"/>
        <w:bottom w:val="none" w:sz="0" w:space="0" w:color="auto"/>
        <w:right w:val="none" w:sz="0" w:space="0" w:color="auto"/>
      </w:divBdr>
      <w:divsChild>
        <w:div w:id="1047997343">
          <w:marLeft w:val="1080"/>
          <w:marRight w:val="0"/>
          <w:marTop w:val="100"/>
          <w:marBottom w:val="0"/>
          <w:divBdr>
            <w:top w:val="none" w:sz="0" w:space="0" w:color="auto"/>
            <w:left w:val="none" w:sz="0" w:space="0" w:color="auto"/>
            <w:bottom w:val="none" w:sz="0" w:space="0" w:color="auto"/>
            <w:right w:val="none" w:sz="0" w:space="0" w:color="auto"/>
          </w:divBdr>
        </w:div>
        <w:div w:id="1415709305">
          <w:marLeft w:val="1080"/>
          <w:marRight w:val="0"/>
          <w:marTop w:val="100"/>
          <w:marBottom w:val="0"/>
          <w:divBdr>
            <w:top w:val="none" w:sz="0" w:space="0" w:color="auto"/>
            <w:left w:val="none" w:sz="0" w:space="0" w:color="auto"/>
            <w:bottom w:val="none" w:sz="0" w:space="0" w:color="auto"/>
            <w:right w:val="none" w:sz="0" w:space="0" w:color="auto"/>
          </w:divBdr>
        </w:div>
      </w:divsChild>
    </w:div>
    <w:div w:id="1658337327">
      <w:bodyDiv w:val="1"/>
      <w:marLeft w:val="0"/>
      <w:marRight w:val="0"/>
      <w:marTop w:val="0"/>
      <w:marBottom w:val="0"/>
      <w:divBdr>
        <w:top w:val="none" w:sz="0" w:space="0" w:color="auto"/>
        <w:left w:val="none" w:sz="0" w:space="0" w:color="auto"/>
        <w:bottom w:val="none" w:sz="0" w:space="0" w:color="auto"/>
        <w:right w:val="none" w:sz="0" w:space="0" w:color="auto"/>
      </w:divBdr>
    </w:div>
    <w:div w:id="1659261815">
      <w:bodyDiv w:val="1"/>
      <w:marLeft w:val="0"/>
      <w:marRight w:val="0"/>
      <w:marTop w:val="0"/>
      <w:marBottom w:val="0"/>
      <w:divBdr>
        <w:top w:val="none" w:sz="0" w:space="0" w:color="auto"/>
        <w:left w:val="none" w:sz="0" w:space="0" w:color="auto"/>
        <w:bottom w:val="none" w:sz="0" w:space="0" w:color="auto"/>
        <w:right w:val="none" w:sz="0" w:space="0" w:color="auto"/>
      </w:divBdr>
    </w:div>
    <w:div w:id="1659532914">
      <w:bodyDiv w:val="1"/>
      <w:marLeft w:val="0"/>
      <w:marRight w:val="0"/>
      <w:marTop w:val="0"/>
      <w:marBottom w:val="0"/>
      <w:divBdr>
        <w:top w:val="none" w:sz="0" w:space="0" w:color="auto"/>
        <w:left w:val="none" w:sz="0" w:space="0" w:color="auto"/>
        <w:bottom w:val="none" w:sz="0" w:space="0" w:color="auto"/>
        <w:right w:val="none" w:sz="0" w:space="0" w:color="auto"/>
      </w:divBdr>
    </w:div>
    <w:div w:id="1659654468">
      <w:bodyDiv w:val="1"/>
      <w:marLeft w:val="0"/>
      <w:marRight w:val="0"/>
      <w:marTop w:val="0"/>
      <w:marBottom w:val="0"/>
      <w:divBdr>
        <w:top w:val="none" w:sz="0" w:space="0" w:color="auto"/>
        <w:left w:val="none" w:sz="0" w:space="0" w:color="auto"/>
        <w:bottom w:val="none" w:sz="0" w:space="0" w:color="auto"/>
        <w:right w:val="none" w:sz="0" w:space="0" w:color="auto"/>
      </w:divBdr>
    </w:div>
    <w:div w:id="1659918487">
      <w:bodyDiv w:val="1"/>
      <w:marLeft w:val="0"/>
      <w:marRight w:val="0"/>
      <w:marTop w:val="0"/>
      <w:marBottom w:val="0"/>
      <w:divBdr>
        <w:top w:val="none" w:sz="0" w:space="0" w:color="auto"/>
        <w:left w:val="none" w:sz="0" w:space="0" w:color="auto"/>
        <w:bottom w:val="none" w:sz="0" w:space="0" w:color="auto"/>
        <w:right w:val="none" w:sz="0" w:space="0" w:color="auto"/>
      </w:divBdr>
    </w:div>
    <w:div w:id="1660229424">
      <w:bodyDiv w:val="1"/>
      <w:marLeft w:val="0"/>
      <w:marRight w:val="0"/>
      <w:marTop w:val="0"/>
      <w:marBottom w:val="0"/>
      <w:divBdr>
        <w:top w:val="none" w:sz="0" w:space="0" w:color="auto"/>
        <w:left w:val="none" w:sz="0" w:space="0" w:color="auto"/>
        <w:bottom w:val="none" w:sz="0" w:space="0" w:color="auto"/>
        <w:right w:val="none" w:sz="0" w:space="0" w:color="auto"/>
      </w:divBdr>
    </w:div>
    <w:div w:id="1662544737">
      <w:bodyDiv w:val="1"/>
      <w:marLeft w:val="0"/>
      <w:marRight w:val="0"/>
      <w:marTop w:val="0"/>
      <w:marBottom w:val="0"/>
      <w:divBdr>
        <w:top w:val="none" w:sz="0" w:space="0" w:color="auto"/>
        <w:left w:val="none" w:sz="0" w:space="0" w:color="auto"/>
        <w:bottom w:val="none" w:sz="0" w:space="0" w:color="auto"/>
        <w:right w:val="none" w:sz="0" w:space="0" w:color="auto"/>
      </w:divBdr>
    </w:div>
    <w:div w:id="1662654931">
      <w:bodyDiv w:val="1"/>
      <w:marLeft w:val="0"/>
      <w:marRight w:val="0"/>
      <w:marTop w:val="0"/>
      <w:marBottom w:val="0"/>
      <w:divBdr>
        <w:top w:val="none" w:sz="0" w:space="0" w:color="auto"/>
        <w:left w:val="none" w:sz="0" w:space="0" w:color="auto"/>
        <w:bottom w:val="none" w:sz="0" w:space="0" w:color="auto"/>
        <w:right w:val="none" w:sz="0" w:space="0" w:color="auto"/>
      </w:divBdr>
    </w:div>
    <w:div w:id="1665232565">
      <w:bodyDiv w:val="1"/>
      <w:marLeft w:val="0"/>
      <w:marRight w:val="0"/>
      <w:marTop w:val="0"/>
      <w:marBottom w:val="0"/>
      <w:divBdr>
        <w:top w:val="none" w:sz="0" w:space="0" w:color="auto"/>
        <w:left w:val="none" w:sz="0" w:space="0" w:color="auto"/>
        <w:bottom w:val="none" w:sz="0" w:space="0" w:color="auto"/>
        <w:right w:val="none" w:sz="0" w:space="0" w:color="auto"/>
      </w:divBdr>
    </w:div>
    <w:div w:id="1665546475">
      <w:bodyDiv w:val="1"/>
      <w:marLeft w:val="0"/>
      <w:marRight w:val="0"/>
      <w:marTop w:val="0"/>
      <w:marBottom w:val="0"/>
      <w:divBdr>
        <w:top w:val="none" w:sz="0" w:space="0" w:color="auto"/>
        <w:left w:val="none" w:sz="0" w:space="0" w:color="auto"/>
        <w:bottom w:val="none" w:sz="0" w:space="0" w:color="auto"/>
        <w:right w:val="none" w:sz="0" w:space="0" w:color="auto"/>
      </w:divBdr>
    </w:div>
    <w:div w:id="1665628330">
      <w:bodyDiv w:val="1"/>
      <w:marLeft w:val="0"/>
      <w:marRight w:val="0"/>
      <w:marTop w:val="0"/>
      <w:marBottom w:val="0"/>
      <w:divBdr>
        <w:top w:val="none" w:sz="0" w:space="0" w:color="auto"/>
        <w:left w:val="none" w:sz="0" w:space="0" w:color="auto"/>
        <w:bottom w:val="none" w:sz="0" w:space="0" w:color="auto"/>
        <w:right w:val="none" w:sz="0" w:space="0" w:color="auto"/>
      </w:divBdr>
    </w:div>
    <w:div w:id="1666935922">
      <w:bodyDiv w:val="1"/>
      <w:marLeft w:val="0"/>
      <w:marRight w:val="0"/>
      <w:marTop w:val="0"/>
      <w:marBottom w:val="0"/>
      <w:divBdr>
        <w:top w:val="none" w:sz="0" w:space="0" w:color="auto"/>
        <w:left w:val="none" w:sz="0" w:space="0" w:color="auto"/>
        <w:bottom w:val="none" w:sz="0" w:space="0" w:color="auto"/>
        <w:right w:val="none" w:sz="0" w:space="0" w:color="auto"/>
      </w:divBdr>
    </w:div>
    <w:div w:id="1667005260">
      <w:bodyDiv w:val="1"/>
      <w:marLeft w:val="0"/>
      <w:marRight w:val="0"/>
      <w:marTop w:val="0"/>
      <w:marBottom w:val="0"/>
      <w:divBdr>
        <w:top w:val="none" w:sz="0" w:space="0" w:color="auto"/>
        <w:left w:val="none" w:sz="0" w:space="0" w:color="auto"/>
        <w:bottom w:val="none" w:sz="0" w:space="0" w:color="auto"/>
        <w:right w:val="none" w:sz="0" w:space="0" w:color="auto"/>
      </w:divBdr>
    </w:div>
    <w:div w:id="1667245876">
      <w:bodyDiv w:val="1"/>
      <w:marLeft w:val="0"/>
      <w:marRight w:val="0"/>
      <w:marTop w:val="0"/>
      <w:marBottom w:val="0"/>
      <w:divBdr>
        <w:top w:val="none" w:sz="0" w:space="0" w:color="auto"/>
        <w:left w:val="none" w:sz="0" w:space="0" w:color="auto"/>
        <w:bottom w:val="none" w:sz="0" w:space="0" w:color="auto"/>
        <w:right w:val="none" w:sz="0" w:space="0" w:color="auto"/>
      </w:divBdr>
    </w:div>
    <w:div w:id="1667316372">
      <w:bodyDiv w:val="1"/>
      <w:marLeft w:val="0"/>
      <w:marRight w:val="0"/>
      <w:marTop w:val="0"/>
      <w:marBottom w:val="0"/>
      <w:divBdr>
        <w:top w:val="none" w:sz="0" w:space="0" w:color="auto"/>
        <w:left w:val="none" w:sz="0" w:space="0" w:color="auto"/>
        <w:bottom w:val="none" w:sz="0" w:space="0" w:color="auto"/>
        <w:right w:val="none" w:sz="0" w:space="0" w:color="auto"/>
      </w:divBdr>
    </w:div>
    <w:div w:id="1667399046">
      <w:bodyDiv w:val="1"/>
      <w:marLeft w:val="0"/>
      <w:marRight w:val="0"/>
      <w:marTop w:val="0"/>
      <w:marBottom w:val="0"/>
      <w:divBdr>
        <w:top w:val="none" w:sz="0" w:space="0" w:color="auto"/>
        <w:left w:val="none" w:sz="0" w:space="0" w:color="auto"/>
        <w:bottom w:val="none" w:sz="0" w:space="0" w:color="auto"/>
        <w:right w:val="none" w:sz="0" w:space="0" w:color="auto"/>
      </w:divBdr>
    </w:div>
    <w:div w:id="1668315879">
      <w:bodyDiv w:val="1"/>
      <w:marLeft w:val="0"/>
      <w:marRight w:val="0"/>
      <w:marTop w:val="0"/>
      <w:marBottom w:val="0"/>
      <w:divBdr>
        <w:top w:val="none" w:sz="0" w:space="0" w:color="auto"/>
        <w:left w:val="none" w:sz="0" w:space="0" w:color="auto"/>
        <w:bottom w:val="none" w:sz="0" w:space="0" w:color="auto"/>
        <w:right w:val="none" w:sz="0" w:space="0" w:color="auto"/>
      </w:divBdr>
    </w:div>
    <w:div w:id="1669020761">
      <w:bodyDiv w:val="1"/>
      <w:marLeft w:val="0"/>
      <w:marRight w:val="0"/>
      <w:marTop w:val="0"/>
      <w:marBottom w:val="0"/>
      <w:divBdr>
        <w:top w:val="none" w:sz="0" w:space="0" w:color="auto"/>
        <w:left w:val="none" w:sz="0" w:space="0" w:color="auto"/>
        <w:bottom w:val="none" w:sz="0" w:space="0" w:color="auto"/>
        <w:right w:val="none" w:sz="0" w:space="0" w:color="auto"/>
      </w:divBdr>
    </w:div>
    <w:div w:id="1669363409">
      <w:bodyDiv w:val="1"/>
      <w:marLeft w:val="0"/>
      <w:marRight w:val="0"/>
      <w:marTop w:val="0"/>
      <w:marBottom w:val="0"/>
      <w:divBdr>
        <w:top w:val="none" w:sz="0" w:space="0" w:color="auto"/>
        <w:left w:val="none" w:sz="0" w:space="0" w:color="auto"/>
        <w:bottom w:val="none" w:sz="0" w:space="0" w:color="auto"/>
        <w:right w:val="none" w:sz="0" w:space="0" w:color="auto"/>
      </w:divBdr>
    </w:div>
    <w:div w:id="1670064305">
      <w:bodyDiv w:val="1"/>
      <w:marLeft w:val="0"/>
      <w:marRight w:val="0"/>
      <w:marTop w:val="0"/>
      <w:marBottom w:val="0"/>
      <w:divBdr>
        <w:top w:val="none" w:sz="0" w:space="0" w:color="auto"/>
        <w:left w:val="none" w:sz="0" w:space="0" w:color="auto"/>
        <w:bottom w:val="none" w:sz="0" w:space="0" w:color="auto"/>
        <w:right w:val="none" w:sz="0" w:space="0" w:color="auto"/>
      </w:divBdr>
    </w:div>
    <w:div w:id="1670332839">
      <w:bodyDiv w:val="1"/>
      <w:marLeft w:val="0"/>
      <w:marRight w:val="0"/>
      <w:marTop w:val="0"/>
      <w:marBottom w:val="0"/>
      <w:divBdr>
        <w:top w:val="none" w:sz="0" w:space="0" w:color="auto"/>
        <w:left w:val="none" w:sz="0" w:space="0" w:color="auto"/>
        <w:bottom w:val="none" w:sz="0" w:space="0" w:color="auto"/>
        <w:right w:val="none" w:sz="0" w:space="0" w:color="auto"/>
      </w:divBdr>
    </w:div>
    <w:div w:id="1673415488">
      <w:bodyDiv w:val="1"/>
      <w:marLeft w:val="0"/>
      <w:marRight w:val="0"/>
      <w:marTop w:val="0"/>
      <w:marBottom w:val="0"/>
      <w:divBdr>
        <w:top w:val="none" w:sz="0" w:space="0" w:color="auto"/>
        <w:left w:val="none" w:sz="0" w:space="0" w:color="auto"/>
        <w:bottom w:val="none" w:sz="0" w:space="0" w:color="auto"/>
        <w:right w:val="none" w:sz="0" w:space="0" w:color="auto"/>
      </w:divBdr>
    </w:div>
    <w:div w:id="1673726824">
      <w:bodyDiv w:val="1"/>
      <w:marLeft w:val="0"/>
      <w:marRight w:val="0"/>
      <w:marTop w:val="0"/>
      <w:marBottom w:val="0"/>
      <w:divBdr>
        <w:top w:val="none" w:sz="0" w:space="0" w:color="auto"/>
        <w:left w:val="none" w:sz="0" w:space="0" w:color="auto"/>
        <w:bottom w:val="none" w:sz="0" w:space="0" w:color="auto"/>
        <w:right w:val="none" w:sz="0" w:space="0" w:color="auto"/>
      </w:divBdr>
    </w:div>
    <w:div w:id="1676149572">
      <w:bodyDiv w:val="1"/>
      <w:marLeft w:val="0"/>
      <w:marRight w:val="0"/>
      <w:marTop w:val="0"/>
      <w:marBottom w:val="0"/>
      <w:divBdr>
        <w:top w:val="none" w:sz="0" w:space="0" w:color="auto"/>
        <w:left w:val="none" w:sz="0" w:space="0" w:color="auto"/>
        <w:bottom w:val="none" w:sz="0" w:space="0" w:color="auto"/>
        <w:right w:val="none" w:sz="0" w:space="0" w:color="auto"/>
      </w:divBdr>
    </w:div>
    <w:div w:id="1676614575">
      <w:bodyDiv w:val="1"/>
      <w:marLeft w:val="0"/>
      <w:marRight w:val="0"/>
      <w:marTop w:val="0"/>
      <w:marBottom w:val="0"/>
      <w:divBdr>
        <w:top w:val="none" w:sz="0" w:space="0" w:color="auto"/>
        <w:left w:val="none" w:sz="0" w:space="0" w:color="auto"/>
        <w:bottom w:val="none" w:sz="0" w:space="0" w:color="auto"/>
        <w:right w:val="none" w:sz="0" w:space="0" w:color="auto"/>
      </w:divBdr>
    </w:div>
    <w:div w:id="1677460374">
      <w:bodyDiv w:val="1"/>
      <w:marLeft w:val="0"/>
      <w:marRight w:val="0"/>
      <w:marTop w:val="0"/>
      <w:marBottom w:val="0"/>
      <w:divBdr>
        <w:top w:val="none" w:sz="0" w:space="0" w:color="auto"/>
        <w:left w:val="none" w:sz="0" w:space="0" w:color="auto"/>
        <w:bottom w:val="none" w:sz="0" w:space="0" w:color="auto"/>
        <w:right w:val="none" w:sz="0" w:space="0" w:color="auto"/>
      </w:divBdr>
    </w:div>
    <w:div w:id="1677607108">
      <w:bodyDiv w:val="1"/>
      <w:marLeft w:val="0"/>
      <w:marRight w:val="0"/>
      <w:marTop w:val="0"/>
      <w:marBottom w:val="0"/>
      <w:divBdr>
        <w:top w:val="none" w:sz="0" w:space="0" w:color="auto"/>
        <w:left w:val="none" w:sz="0" w:space="0" w:color="auto"/>
        <w:bottom w:val="none" w:sz="0" w:space="0" w:color="auto"/>
        <w:right w:val="none" w:sz="0" w:space="0" w:color="auto"/>
      </w:divBdr>
    </w:div>
    <w:div w:id="1678121118">
      <w:bodyDiv w:val="1"/>
      <w:marLeft w:val="0"/>
      <w:marRight w:val="0"/>
      <w:marTop w:val="0"/>
      <w:marBottom w:val="0"/>
      <w:divBdr>
        <w:top w:val="none" w:sz="0" w:space="0" w:color="auto"/>
        <w:left w:val="none" w:sz="0" w:space="0" w:color="auto"/>
        <w:bottom w:val="none" w:sz="0" w:space="0" w:color="auto"/>
        <w:right w:val="none" w:sz="0" w:space="0" w:color="auto"/>
      </w:divBdr>
    </w:div>
    <w:div w:id="1678459757">
      <w:bodyDiv w:val="1"/>
      <w:marLeft w:val="0"/>
      <w:marRight w:val="0"/>
      <w:marTop w:val="0"/>
      <w:marBottom w:val="0"/>
      <w:divBdr>
        <w:top w:val="none" w:sz="0" w:space="0" w:color="auto"/>
        <w:left w:val="none" w:sz="0" w:space="0" w:color="auto"/>
        <w:bottom w:val="none" w:sz="0" w:space="0" w:color="auto"/>
        <w:right w:val="none" w:sz="0" w:space="0" w:color="auto"/>
      </w:divBdr>
    </w:div>
    <w:div w:id="1678848901">
      <w:bodyDiv w:val="1"/>
      <w:marLeft w:val="0"/>
      <w:marRight w:val="0"/>
      <w:marTop w:val="0"/>
      <w:marBottom w:val="0"/>
      <w:divBdr>
        <w:top w:val="none" w:sz="0" w:space="0" w:color="auto"/>
        <w:left w:val="none" w:sz="0" w:space="0" w:color="auto"/>
        <w:bottom w:val="none" w:sz="0" w:space="0" w:color="auto"/>
        <w:right w:val="none" w:sz="0" w:space="0" w:color="auto"/>
      </w:divBdr>
    </w:div>
    <w:div w:id="1679229506">
      <w:bodyDiv w:val="1"/>
      <w:marLeft w:val="0"/>
      <w:marRight w:val="0"/>
      <w:marTop w:val="0"/>
      <w:marBottom w:val="0"/>
      <w:divBdr>
        <w:top w:val="none" w:sz="0" w:space="0" w:color="auto"/>
        <w:left w:val="none" w:sz="0" w:space="0" w:color="auto"/>
        <w:bottom w:val="none" w:sz="0" w:space="0" w:color="auto"/>
        <w:right w:val="none" w:sz="0" w:space="0" w:color="auto"/>
      </w:divBdr>
    </w:div>
    <w:div w:id="1679649908">
      <w:bodyDiv w:val="1"/>
      <w:marLeft w:val="0"/>
      <w:marRight w:val="0"/>
      <w:marTop w:val="0"/>
      <w:marBottom w:val="0"/>
      <w:divBdr>
        <w:top w:val="none" w:sz="0" w:space="0" w:color="auto"/>
        <w:left w:val="none" w:sz="0" w:space="0" w:color="auto"/>
        <w:bottom w:val="none" w:sz="0" w:space="0" w:color="auto"/>
        <w:right w:val="none" w:sz="0" w:space="0" w:color="auto"/>
      </w:divBdr>
    </w:div>
    <w:div w:id="1679770721">
      <w:bodyDiv w:val="1"/>
      <w:marLeft w:val="0"/>
      <w:marRight w:val="0"/>
      <w:marTop w:val="0"/>
      <w:marBottom w:val="0"/>
      <w:divBdr>
        <w:top w:val="none" w:sz="0" w:space="0" w:color="auto"/>
        <w:left w:val="none" w:sz="0" w:space="0" w:color="auto"/>
        <w:bottom w:val="none" w:sz="0" w:space="0" w:color="auto"/>
        <w:right w:val="none" w:sz="0" w:space="0" w:color="auto"/>
      </w:divBdr>
    </w:div>
    <w:div w:id="1680623038">
      <w:bodyDiv w:val="1"/>
      <w:marLeft w:val="0"/>
      <w:marRight w:val="0"/>
      <w:marTop w:val="0"/>
      <w:marBottom w:val="0"/>
      <w:divBdr>
        <w:top w:val="none" w:sz="0" w:space="0" w:color="auto"/>
        <w:left w:val="none" w:sz="0" w:space="0" w:color="auto"/>
        <w:bottom w:val="none" w:sz="0" w:space="0" w:color="auto"/>
        <w:right w:val="none" w:sz="0" w:space="0" w:color="auto"/>
      </w:divBdr>
    </w:div>
    <w:div w:id="1681078242">
      <w:bodyDiv w:val="1"/>
      <w:marLeft w:val="0"/>
      <w:marRight w:val="0"/>
      <w:marTop w:val="0"/>
      <w:marBottom w:val="0"/>
      <w:divBdr>
        <w:top w:val="none" w:sz="0" w:space="0" w:color="auto"/>
        <w:left w:val="none" w:sz="0" w:space="0" w:color="auto"/>
        <w:bottom w:val="none" w:sz="0" w:space="0" w:color="auto"/>
        <w:right w:val="none" w:sz="0" w:space="0" w:color="auto"/>
      </w:divBdr>
    </w:div>
    <w:div w:id="1681354587">
      <w:bodyDiv w:val="1"/>
      <w:marLeft w:val="0"/>
      <w:marRight w:val="0"/>
      <w:marTop w:val="0"/>
      <w:marBottom w:val="0"/>
      <w:divBdr>
        <w:top w:val="none" w:sz="0" w:space="0" w:color="auto"/>
        <w:left w:val="none" w:sz="0" w:space="0" w:color="auto"/>
        <w:bottom w:val="none" w:sz="0" w:space="0" w:color="auto"/>
        <w:right w:val="none" w:sz="0" w:space="0" w:color="auto"/>
      </w:divBdr>
    </w:div>
    <w:div w:id="1681616706">
      <w:bodyDiv w:val="1"/>
      <w:marLeft w:val="0"/>
      <w:marRight w:val="0"/>
      <w:marTop w:val="0"/>
      <w:marBottom w:val="0"/>
      <w:divBdr>
        <w:top w:val="none" w:sz="0" w:space="0" w:color="auto"/>
        <w:left w:val="none" w:sz="0" w:space="0" w:color="auto"/>
        <w:bottom w:val="none" w:sz="0" w:space="0" w:color="auto"/>
        <w:right w:val="none" w:sz="0" w:space="0" w:color="auto"/>
      </w:divBdr>
    </w:div>
    <w:div w:id="1682274784">
      <w:bodyDiv w:val="1"/>
      <w:marLeft w:val="0"/>
      <w:marRight w:val="0"/>
      <w:marTop w:val="0"/>
      <w:marBottom w:val="0"/>
      <w:divBdr>
        <w:top w:val="none" w:sz="0" w:space="0" w:color="auto"/>
        <w:left w:val="none" w:sz="0" w:space="0" w:color="auto"/>
        <w:bottom w:val="none" w:sz="0" w:space="0" w:color="auto"/>
        <w:right w:val="none" w:sz="0" w:space="0" w:color="auto"/>
      </w:divBdr>
    </w:div>
    <w:div w:id="1682276188">
      <w:bodyDiv w:val="1"/>
      <w:marLeft w:val="0"/>
      <w:marRight w:val="0"/>
      <w:marTop w:val="0"/>
      <w:marBottom w:val="0"/>
      <w:divBdr>
        <w:top w:val="none" w:sz="0" w:space="0" w:color="auto"/>
        <w:left w:val="none" w:sz="0" w:space="0" w:color="auto"/>
        <w:bottom w:val="none" w:sz="0" w:space="0" w:color="auto"/>
        <w:right w:val="none" w:sz="0" w:space="0" w:color="auto"/>
      </w:divBdr>
    </w:div>
    <w:div w:id="1683126841">
      <w:bodyDiv w:val="1"/>
      <w:marLeft w:val="0"/>
      <w:marRight w:val="0"/>
      <w:marTop w:val="0"/>
      <w:marBottom w:val="0"/>
      <w:divBdr>
        <w:top w:val="none" w:sz="0" w:space="0" w:color="auto"/>
        <w:left w:val="none" w:sz="0" w:space="0" w:color="auto"/>
        <w:bottom w:val="none" w:sz="0" w:space="0" w:color="auto"/>
        <w:right w:val="none" w:sz="0" w:space="0" w:color="auto"/>
      </w:divBdr>
    </w:div>
    <w:div w:id="1683357741">
      <w:bodyDiv w:val="1"/>
      <w:marLeft w:val="0"/>
      <w:marRight w:val="0"/>
      <w:marTop w:val="0"/>
      <w:marBottom w:val="0"/>
      <w:divBdr>
        <w:top w:val="none" w:sz="0" w:space="0" w:color="auto"/>
        <w:left w:val="none" w:sz="0" w:space="0" w:color="auto"/>
        <w:bottom w:val="none" w:sz="0" w:space="0" w:color="auto"/>
        <w:right w:val="none" w:sz="0" w:space="0" w:color="auto"/>
      </w:divBdr>
    </w:div>
    <w:div w:id="1684548132">
      <w:bodyDiv w:val="1"/>
      <w:marLeft w:val="0"/>
      <w:marRight w:val="0"/>
      <w:marTop w:val="0"/>
      <w:marBottom w:val="0"/>
      <w:divBdr>
        <w:top w:val="none" w:sz="0" w:space="0" w:color="auto"/>
        <w:left w:val="none" w:sz="0" w:space="0" w:color="auto"/>
        <w:bottom w:val="none" w:sz="0" w:space="0" w:color="auto"/>
        <w:right w:val="none" w:sz="0" w:space="0" w:color="auto"/>
      </w:divBdr>
    </w:div>
    <w:div w:id="1685278168">
      <w:bodyDiv w:val="1"/>
      <w:marLeft w:val="0"/>
      <w:marRight w:val="0"/>
      <w:marTop w:val="0"/>
      <w:marBottom w:val="0"/>
      <w:divBdr>
        <w:top w:val="none" w:sz="0" w:space="0" w:color="auto"/>
        <w:left w:val="none" w:sz="0" w:space="0" w:color="auto"/>
        <w:bottom w:val="none" w:sz="0" w:space="0" w:color="auto"/>
        <w:right w:val="none" w:sz="0" w:space="0" w:color="auto"/>
      </w:divBdr>
    </w:div>
    <w:div w:id="1686326769">
      <w:bodyDiv w:val="1"/>
      <w:marLeft w:val="0"/>
      <w:marRight w:val="0"/>
      <w:marTop w:val="0"/>
      <w:marBottom w:val="0"/>
      <w:divBdr>
        <w:top w:val="none" w:sz="0" w:space="0" w:color="auto"/>
        <w:left w:val="none" w:sz="0" w:space="0" w:color="auto"/>
        <w:bottom w:val="none" w:sz="0" w:space="0" w:color="auto"/>
        <w:right w:val="none" w:sz="0" w:space="0" w:color="auto"/>
      </w:divBdr>
    </w:div>
    <w:div w:id="1687443826">
      <w:bodyDiv w:val="1"/>
      <w:marLeft w:val="0"/>
      <w:marRight w:val="0"/>
      <w:marTop w:val="0"/>
      <w:marBottom w:val="0"/>
      <w:divBdr>
        <w:top w:val="none" w:sz="0" w:space="0" w:color="auto"/>
        <w:left w:val="none" w:sz="0" w:space="0" w:color="auto"/>
        <w:bottom w:val="none" w:sz="0" w:space="0" w:color="auto"/>
        <w:right w:val="none" w:sz="0" w:space="0" w:color="auto"/>
      </w:divBdr>
    </w:div>
    <w:div w:id="1687560351">
      <w:bodyDiv w:val="1"/>
      <w:marLeft w:val="0"/>
      <w:marRight w:val="0"/>
      <w:marTop w:val="0"/>
      <w:marBottom w:val="0"/>
      <w:divBdr>
        <w:top w:val="none" w:sz="0" w:space="0" w:color="auto"/>
        <w:left w:val="none" w:sz="0" w:space="0" w:color="auto"/>
        <w:bottom w:val="none" w:sz="0" w:space="0" w:color="auto"/>
        <w:right w:val="none" w:sz="0" w:space="0" w:color="auto"/>
      </w:divBdr>
    </w:div>
    <w:div w:id="1687905626">
      <w:bodyDiv w:val="1"/>
      <w:marLeft w:val="0"/>
      <w:marRight w:val="0"/>
      <w:marTop w:val="0"/>
      <w:marBottom w:val="0"/>
      <w:divBdr>
        <w:top w:val="none" w:sz="0" w:space="0" w:color="auto"/>
        <w:left w:val="none" w:sz="0" w:space="0" w:color="auto"/>
        <w:bottom w:val="none" w:sz="0" w:space="0" w:color="auto"/>
        <w:right w:val="none" w:sz="0" w:space="0" w:color="auto"/>
      </w:divBdr>
    </w:div>
    <w:div w:id="1688210394">
      <w:bodyDiv w:val="1"/>
      <w:marLeft w:val="0"/>
      <w:marRight w:val="0"/>
      <w:marTop w:val="0"/>
      <w:marBottom w:val="0"/>
      <w:divBdr>
        <w:top w:val="none" w:sz="0" w:space="0" w:color="auto"/>
        <w:left w:val="none" w:sz="0" w:space="0" w:color="auto"/>
        <w:bottom w:val="none" w:sz="0" w:space="0" w:color="auto"/>
        <w:right w:val="none" w:sz="0" w:space="0" w:color="auto"/>
      </w:divBdr>
    </w:div>
    <w:div w:id="1688411717">
      <w:bodyDiv w:val="1"/>
      <w:marLeft w:val="0"/>
      <w:marRight w:val="0"/>
      <w:marTop w:val="0"/>
      <w:marBottom w:val="0"/>
      <w:divBdr>
        <w:top w:val="none" w:sz="0" w:space="0" w:color="auto"/>
        <w:left w:val="none" w:sz="0" w:space="0" w:color="auto"/>
        <w:bottom w:val="none" w:sz="0" w:space="0" w:color="auto"/>
        <w:right w:val="none" w:sz="0" w:space="0" w:color="auto"/>
      </w:divBdr>
    </w:div>
    <w:div w:id="1689284283">
      <w:bodyDiv w:val="1"/>
      <w:marLeft w:val="0"/>
      <w:marRight w:val="0"/>
      <w:marTop w:val="0"/>
      <w:marBottom w:val="0"/>
      <w:divBdr>
        <w:top w:val="none" w:sz="0" w:space="0" w:color="auto"/>
        <w:left w:val="none" w:sz="0" w:space="0" w:color="auto"/>
        <w:bottom w:val="none" w:sz="0" w:space="0" w:color="auto"/>
        <w:right w:val="none" w:sz="0" w:space="0" w:color="auto"/>
      </w:divBdr>
    </w:div>
    <w:div w:id="1690250900">
      <w:bodyDiv w:val="1"/>
      <w:marLeft w:val="0"/>
      <w:marRight w:val="0"/>
      <w:marTop w:val="0"/>
      <w:marBottom w:val="0"/>
      <w:divBdr>
        <w:top w:val="none" w:sz="0" w:space="0" w:color="auto"/>
        <w:left w:val="none" w:sz="0" w:space="0" w:color="auto"/>
        <w:bottom w:val="none" w:sz="0" w:space="0" w:color="auto"/>
        <w:right w:val="none" w:sz="0" w:space="0" w:color="auto"/>
      </w:divBdr>
    </w:div>
    <w:div w:id="1690641818">
      <w:bodyDiv w:val="1"/>
      <w:marLeft w:val="0"/>
      <w:marRight w:val="0"/>
      <w:marTop w:val="0"/>
      <w:marBottom w:val="0"/>
      <w:divBdr>
        <w:top w:val="none" w:sz="0" w:space="0" w:color="auto"/>
        <w:left w:val="none" w:sz="0" w:space="0" w:color="auto"/>
        <w:bottom w:val="none" w:sz="0" w:space="0" w:color="auto"/>
        <w:right w:val="none" w:sz="0" w:space="0" w:color="auto"/>
      </w:divBdr>
    </w:div>
    <w:div w:id="1691757047">
      <w:bodyDiv w:val="1"/>
      <w:marLeft w:val="0"/>
      <w:marRight w:val="0"/>
      <w:marTop w:val="0"/>
      <w:marBottom w:val="0"/>
      <w:divBdr>
        <w:top w:val="none" w:sz="0" w:space="0" w:color="auto"/>
        <w:left w:val="none" w:sz="0" w:space="0" w:color="auto"/>
        <w:bottom w:val="none" w:sz="0" w:space="0" w:color="auto"/>
        <w:right w:val="none" w:sz="0" w:space="0" w:color="auto"/>
      </w:divBdr>
    </w:div>
    <w:div w:id="1693385780">
      <w:bodyDiv w:val="1"/>
      <w:marLeft w:val="0"/>
      <w:marRight w:val="0"/>
      <w:marTop w:val="0"/>
      <w:marBottom w:val="0"/>
      <w:divBdr>
        <w:top w:val="none" w:sz="0" w:space="0" w:color="auto"/>
        <w:left w:val="none" w:sz="0" w:space="0" w:color="auto"/>
        <w:bottom w:val="none" w:sz="0" w:space="0" w:color="auto"/>
        <w:right w:val="none" w:sz="0" w:space="0" w:color="auto"/>
      </w:divBdr>
    </w:div>
    <w:div w:id="1693532126">
      <w:bodyDiv w:val="1"/>
      <w:marLeft w:val="0"/>
      <w:marRight w:val="0"/>
      <w:marTop w:val="0"/>
      <w:marBottom w:val="0"/>
      <w:divBdr>
        <w:top w:val="none" w:sz="0" w:space="0" w:color="auto"/>
        <w:left w:val="none" w:sz="0" w:space="0" w:color="auto"/>
        <w:bottom w:val="none" w:sz="0" w:space="0" w:color="auto"/>
        <w:right w:val="none" w:sz="0" w:space="0" w:color="auto"/>
      </w:divBdr>
    </w:div>
    <w:div w:id="1693921950">
      <w:bodyDiv w:val="1"/>
      <w:marLeft w:val="0"/>
      <w:marRight w:val="0"/>
      <w:marTop w:val="0"/>
      <w:marBottom w:val="0"/>
      <w:divBdr>
        <w:top w:val="none" w:sz="0" w:space="0" w:color="auto"/>
        <w:left w:val="none" w:sz="0" w:space="0" w:color="auto"/>
        <w:bottom w:val="none" w:sz="0" w:space="0" w:color="auto"/>
        <w:right w:val="none" w:sz="0" w:space="0" w:color="auto"/>
      </w:divBdr>
    </w:div>
    <w:div w:id="1694645672">
      <w:bodyDiv w:val="1"/>
      <w:marLeft w:val="0"/>
      <w:marRight w:val="0"/>
      <w:marTop w:val="0"/>
      <w:marBottom w:val="0"/>
      <w:divBdr>
        <w:top w:val="none" w:sz="0" w:space="0" w:color="auto"/>
        <w:left w:val="none" w:sz="0" w:space="0" w:color="auto"/>
        <w:bottom w:val="none" w:sz="0" w:space="0" w:color="auto"/>
        <w:right w:val="none" w:sz="0" w:space="0" w:color="auto"/>
      </w:divBdr>
    </w:div>
    <w:div w:id="1694771508">
      <w:bodyDiv w:val="1"/>
      <w:marLeft w:val="0"/>
      <w:marRight w:val="0"/>
      <w:marTop w:val="0"/>
      <w:marBottom w:val="0"/>
      <w:divBdr>
        <w:top w:val="none" w:sz="0" w:space="0" w:color="auto"/>
        <w:left w:val="none" w:sz="0" w:space="0" w:color="auto"/>
        <w:bottom w:val="none" w:sz="0" w:space="0" w:color="auto"/>
        <w:right w:val="none" w:sz="0" w:space="0" w:color="auto"/>
      </w:divBdr>
    </w:div>
    <w:div w:id="1694913241">
      <w:bodyDiv w:val="1"/>
      <w:marLeft w:val="0"/>
      <w:marRight w:val="0"/>
      <w:marTop w:val="0"/>
      <w:marBottom w:val="0"/>
      <w:divBdr>
        <w:top w:val="none" w:sz="0" w:space="0" w:color="auto"/>
        <w:left w:val="none" w:sz="0" w:space="0" w:color="auto"/>
        <w:bottom w:val="none" w:sz="0" w:space="0" w:color="auto"/>
        <w:right w:val="none" w:sz="0" w:space="0" w:color="auto"/>
      </w:divBdr>
    </w:div>
    <w:div w:id="1695378846">
      <w:bodyDiv w:val="1"/>
      <w:marLeft w:val="0"/>
      <w:marRight w:val="0"/>
      <w:marTop w:val="0"/>
      <w:marBottom w:val="0"/>
      <w:divBdr>
        <w:top w:val="none" w:sz="0" w:space="0" w:color="auto"/>
        <w:left w:val="none" w:sz="0" w:space="0" w:color="auto"/>
        <w:bottom w:val="none" w:sz="0" w:space="0" w:color="auto"/>
        <w:right w:val="none" w:sz="0" w:space="0" w:color="auto"/>
      </w:divBdr>
    </w:div>
    <w:div w:id="1696157022">
      <w:bodyDiv w:val="1"/>
      <w:marLeft w:val="0"/>
      <w:marRight w:val="0"/>
      <w:marTop w:val="0"/>
      <w:marBottom w:val="0"/>
      <w:divBdr>
        <w:top w:val="none" w:sz="0" w:space="0" w:color="auto"/>
        <w:left w:val="none" w:sz="0" w:space="0" w:color="auto"/>
        <w:bottom w:val="none" w:sz="0" w:space="0" w:color="auto"/>
        <w:right w:val="none" w:sz="0" w:space="0" w:color="auto"/>
      </w:divBdr>
      <w:divsChild>
        <w:div w:id="572551322">
          <w:marLeft w:val="0"/>
          <w:marRight w:val="0"/>
          <w:marTop w:val="0"/>
          <w:marBottom w:val="0"/>
          <w:divBdr>
            <w:top w:val="none" w:sz="0" w:space="0" w:color="auto"/>
            <w:left w:val="none" w:sz="0" w:space="0" w:color="auto"/>
            <w:bottom w:val="none" w:sz="0" w:space="0" w:color="auto"/>
            <w:right w:val="none" w:sz="0" w:space="0" w:color="auto"/>
          </w:divBdr>
          <w:divsChild>
            <w:div w:id="2025665534">
              <w:marLeft w:val="0"/>
              <w:marRight w:val="0"/>
              <w:marTop w:val="0"/>
              <w:marBottom w:val="0"/>
              <w:divBdr>
                <w:top w:val="none" w:sz="0" w:space="0" w:color="auto"/>
                <w:left w:val="none" w:sz="0" w:space="0" w:color="auto"/>
                <w:bottom w:val="none" w:sz="0" w:space="0" w:color="auto"/>
                <w:right w:val="none" w:sz="0" w:space="0" w:color="auto"/>
              </w:divBdr>
              <w:divsChild>
                <w:div w:id="19632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66590">
      <w:bodyDiv w:val="1"/>
      <w:marLeft w:val="0"/>
      <w:marRight w:val="0"/>
      <w:marTop w:val="0"/>
      <w:marBottom w:val="0"/>
      <w:divBdr>
        <w:top w:val="none" w:sz="0" w:space="0" w:color="auto"/>
        <w:left w:val="none" w:sz="0" w:space="0" w:color="auto"/>
        <w:bottom w:val="none" w:sz="0" w:space="0" w:color="auto"/>
        <w:right w:val="none" w:sz="0" w:space="0" w:color="auto"/>
      </w:divBdr>
    </w:div>
    <w:div w:id="1696613134">
      <w:bodyDiv w:val="1"/>
      <w:marLeft w:val="0"/>
      <w:marRight w:val="0"/>
      <w:marTop w:val="0"/>
      <w:marBottom w:val="0"/>
      <w:divBdr>
        <w:top w:val="none" w:sz="0" w:space="0" w:color="auto"/>
        <w:left w:val="none" w:sz="0" w:space="0" w:color="auto"/>
        <w:bottom w:val="none" w:sz="0" w:space="0" w:color="auto"/>
        <w:right w:val="none" w:sz="0" w:space="0" w:color="auto"/>
      </w:divBdr>
    </w:div>
    <w:div w:id="1696886229">
      <w:bodyDiv w:val="1"/>
      <w:marLeft w:val="0"/>
      <w:marRight w:val="0"/>
      <w:marTop w:val="0"/>
      <w:marBottom w:val="0"/>
      <w:divBdr>
        <w:top w:val="none" w:sz="0" w:space="0" w:color="auto"/>
        <w:left w:val="none" w:sz="0" w:space="0" w:color="auto"/>
        <w:bottom w:val="none" w:sz="0" w:space="0" w:color="auto"/>
        <w:right w:val="none" w:sz="0" w:space="0" w:color="auto"/>
      </w:divBdr>
    </w:div>
    <w:div w:id="1697847292">
      <w:bodyDiv w:val="1"/>
      <w:marLeft w:val="0"/>
      <w:marRight w:val="0"/>
      <w:marTop w:val="0"/>
      <w:marBottom w:val="0"/>
      <w:divBdr>
        <w:top w:val="none" w:sz="0" w:space="0" w:color="auto"/>
        <w:left w:val="none" w:sz="0" w:space="0" w:color="auto"/>
        <w:bottom w:val="none" w:sz="0" w:space="0" w:color="auto"/>
        <w:right w:val="none" w:sz="0" w:space="0" w:color="auto"/>
      </w:divBdr>
    </w:div>
    <w:div w:id="1698431761">
      <w:bodyDiv w:val="1"/>
      <w:marLeft w:val="0"/>
      <w:marRight w:val="0"/>
      <w:marTop w:val="0"/>
      <w:marBottom w:val="0"/>
      <w:divBdr>
        <w:top w:val="none" w:sz="0" w:space="0" w:color="auto"/>
        <w:left w:val="none" w:sz="0" w:space="0" w:color="auto"/>
        <w:bottom w:val="none" w:sz="0" w:space="0" w:color="auto"/>
        <w:right w:val="none" w:sz="0" w:space="0" w:color="auto"/>
      </w:divBdr>
    </w:div>
    <w:div w:id="1699891329">
      <w:bodyDiv w:val="1"/>
      <w:marLeft w:val="0"/>
      <w:marRight w:val="0"/>
      <w:marTop w:val="0"/>
      <w:marBottom w:val="0"/>
      <w:divBdr>
        <w:top w:val="none" w:sz="0" w:space="0" w:color="auto"/>
        <w:left w:val="none" w:sz="0" w:space="0" w:color="auto"/>
        <w:bottom w:val="none" w:sz="0" w:space="0" w:color="auto"/>
        <w:right w:val="none" w:sz="0" w:space="0" w:color="auto"/>
      </w:divBdr>
    </w:div>
    <w:div w:id="1700473274">
      <w:bodyDiv w:val="1"/>
      <w:marLeft w:val="0"/>
      <w:marRight w:val="0"/>
      <w:marTop w:val="0"/>
      <w:marBottom w:val="0"/>
      <w:divBdr>
        <w:top w:val="none" w:sz="0" w:space="0" w:color="auto"/>
        <w:left w:val="none" w:sz="0" w:space="0" w:color="auto"/>
        <w:bottom w:val="none" w:sz="0" w:space="0" w:color="auto"/>
        <w:right w:val="none" w:sz="0" w:space="0" w:color="auto"/>
      </w:divBdr>
    </w:div>
    <w:div w:id="1701012764">
      <w:bodyDiv w:val="1"/>
      <w:marLeft w:val="0"/>
      <w:marRight w:val="0"/>
      <w:marTop w:val="0"/>
      <w:marBottom w:val="0"/>
      <w:divBdr>
        <w:top w:val="none" w:sz="0" w:space="0" w:color="auto"/>
        <w:left w:val="none" w:sz="0" w:space="0" w:color="auto"/>
        <w:bottom w:val="none" w:sz="0" w:space="0" w:color="auto"/>
        <w:right w:val="none" w:sz="0" w:space="0" w:color="auto"/>
      </w:divBdr>
    </w:div>
    <w:div w:id="1701275586">
      <w:bodyDiv w:val="1"/>
      <w:marLeft w:val="0"/>
      <w:marRight w:val="0"/>
      <w:marTop w:val="0"/>
      <w:marBottom w:val="0"/>
      <w:divBdr>
        <w:top w:val="none" w:sz="0" w:space="0" w:color="auto"/>
        <w:left w:val="none" w:sz="0" w:space="0" w:color="auto"/>
        <w:bottom w:val="none" w:sz="0" w:space="0" w:color="auto"/>
        <w:right w:val="none" w:sz="0" w:space="0" w:color="auto"/>
      </w:divBdr>
    </w:div>
    <w:div w:id="1702045447">
      <w:bodyDiv w:val="1"/>
      <w:marLeft w:val="0"/>
      <w:marRight w:val="0"/>
      <w:marTop w:val="0"/>
      <w:marBottom w:val="0"/>
      <w:divBdr>
        <w:top w:val="none" w:sz="0" w:space="0" w:color="auto"/>
        <w:left w:val="none" w:sz="0" w:space="0" w:color="auto"/>
        <w:bottom w:val="none" w:sz="0" w:space="0" w:color="auto"/>
        <w:right w:val="none" w:sz="0" w:space="0" w:color="auto"/>
      </w:divBdr>
    </w:div>
    <w:div w:id="1702050142">
      <w:bodyDiv w:val="1"/>
      <w:marLeft w:val="0"/>
      <w:marRight w:val="0"/>
      <w:marTop w:val="0"/>
      <w:marBottom w:val="0"/>
      <w:divBdr>
        <w:top w:val="none" w:sz="0" w:space="0" w:color="auto"/>
        <w:left w:val="none" w:sz="0" w:space="0" w:color="auto"/>
        <w:bottom w:val="none" w:sz="0" w:space="0" w:color="auto"/>
        <w:right w:val="none" w:sz="0" w:space="0" w:color="auto"/>
      </w:divBdr>
    </w:div>
    <w:div w:id="1702628655">
      <w:bodyDiv w:val="1"/>
      <w:marLeft w:val="0"/>
      <w:marRight w:val="0"/>
      <w:marTop w:val="0"/>
      <w:marBottom w:val="0"/>
      <w:divBdr>
        <w:top w:val="none" w:sz="0" w:space="0" w:color="auto"/>
        <w:left w:val="none" w:sz="0" w:space="0" w:color="auto"/>
        <w:bottom w:val="none" w:sz="0" w:space="0" w:color="auto"/>
        <w:right w:val="none" w:sz="0" w:space="0" w:color="auto"/>
      </w:divBdr>
    </w:div>
    <w:div w:id="1703283911">
      <w:bodyDiv w:val="1"/>
      <w:marLeft w:val="0"/>
      <w:marRight w:val="0"/>
      <w:marTop w:val="0"/>
      <w:marBottom w:val="0"/>
      <w:divBdr>
        <w:top w:val="none" w:sz="0" w:space="0" w:color="auto"/>
        <w:left w:val="none" w:sz="0" w:space="0" w:color="auto"/>
        <w:bottom w:val="none" w:sz="0" w:space="0" w:color="auto"/>
        <w:right w:val="none" w:sz="0" w:space="0" w:color="auto"/>
      </w:divBdr>
    </w:div>
    <w:div w:id="1703826016">
      <w:bodyDiv w:val="1"/>
      <w:marLeft w:val="0"/>
      <w:marRight w:val="0"/>
      <w:marTop w:val="0"/>
      <w:marBottom w:val="0"/>
      <w:divBdr>
        <w:top w:val="none" w:sz="0" w:space="0" w:color="auto"/>
        <w:left w:val="none" w:sz="0" w:space="0" w:color="auto"/>
        <w:bottom w:val="none" w:sz="0" w:space="0" w:color="auto"/>
        <w:right w:val="none" w:sz="0" w:space="0" w:color="auto"/>
      </w:divBdr>
    </w:div>
    <w:div w:id="1704817171">
      <w:bodyDiv w:val="1"/>
      <w:marLeft w:val="0"/>
      <w:marRight w:val="0"/>
      <w:marTop w:val="0"/>
      <w:marBottom w:val="0"/>
      <w:divBdr>
        <w:top w:val="none" w:sz="0" w:space="0" w:color="auto"/>
        <w:left w:val="none" w:sz="0" w:space="0" w:color="auto"/>
        <w:bottom w:val="none" w:sz="0" w:space="0" w:color="auto"/>
        <w:right w:val="none" w:sz="0" w:space="0" w:color="auto"/>
      </w:divBdr>
    </w:div>
    <w:div w:id="1705204902">
      <w:bodyDiv w:val="1"/>
      <w:marLeft w:val="0"/>
      <w:marRight w:val="0"/>
      <w:marTop w:val="0"/>
      <w:marBottom w:val="0"/>
      <w:divBdr>
        <w:top w:val="none" w:sz="0" w:space="0" w:color="auto"/>
        <w:left w:val="none" w:sz="0" w:space="0" w:color="auto"/>
        <w:bottom w:val="none" w:sz="0" w:space="0" w:color="auto"/>
        <w:right w:val="none" w:sz="0" w:space="0" w:color="auto"/>
      </w:divBdr>
    </w:div>
    <w:div w:id="1705903657">
      <w:bodyDiv w:val="1"/>
      <w:marLeft w:val="0"/>
      <w:marRight w:val="0"/>
      <w:marTop w:val="0"/>
      <w:marBottom w:val="0"/>
      <w:divBdr>
        <w:top w:val="none" w:sz="0" w:space="0" w:color="auto"/>
        <w:left w:val="none" w:sz="0" w:space="0" w:color="auto"/>
        <w:bottom w:val="none" w:sz="0" w:space="0" w:color="auto"/>
        <w:right w:val="none" w:sz="0" w:space="0" w:color="auto"/>
      </w:divBdr>
    </w:div>
    <w:div w:id="1707214130">
      <w:bodyDiv w:val="1"/>
      <w:marLeft w:val="0"/>
      <w:marRight w:val="0"/>
      <w:marTop w:val="0"/>
      <w:marBottom w:val="0"/>
      <w:divBdr>
        <w:top w:val="none" w:sz="0" w:space="0" w:color="auto"/>
        <w:left w:val="none" w:sz="0" w:space="0" w:color="auto"/>
        <w:bottom w:val="none" w:sz="0" w:space="0" w:color="auto"/>
        <w:right w:val="none" w:sz="0" w:space="0" w:color="auto"/>
      </w:divBdr>
    </w:div>
    <w:div w:id="1708214015">
      <w:bodyDiv w:val="1"/>
      <w:marLeft w:val="0"/>
      <w:marRight w:val="0"/>
      <w:marTop w:val="0"/>
      <w:marBottom w:val="0"/>
      <w:divBdr>
        <w:top w:val="none" w:sz="0" w:space="0" w:color="auto"/>
        <w:left w:val="none" w:sz="0" w:space="0" w:color="auto"/>
        <w:bottom w:val="none" w:sz="0" w:space="0" w:color="auto"/>
        <w:right w:val="none" w:sz="0" w:space="0" w:color="auto"/>
      </w:divBdr>
    </w:div>
    <w:div w:id="1709185382">
      <w:bodyDiv w:val="1"/>
      <w:marLeft w:val="0"/>
      <w:marRight w:val="0"/>
      <w:marTop w:val="0"/>
      <w:marBottom w:val="0"/>
      <w:divBdr>
        <w:top w:val="none" w:sz="0" w:space="0" w:color="auto"/>
        <w:left w:val="none" w:sz="0" w:space="0" w:color="auto"/>
        <w:bottom w:val="none" w:sz="0" w:space="0" w:color="auto"/>
        <w:right w:val="none" w:sz="0" w:space="0" w:color="auto"/>
      </w:divBdr>
    </w:div>
    <w:div w:id="1709261092">
      <w:bodyDiv w:val="1"/>
      <w:marLeft w:val="0"/>
      <w:marRight w:val="0"/>
      <w:marTop w:val="0"/>
      <w:marBottom w:val="0"/>
      <w:divBdr>
        <w:top w:val="none" w:sz="0" w:space="0" w:color="auto"/>
        <w:left w:val="none" w:sz="0" w:space="0" w:color="auto"/>
        <w:bottom w:val="none" w:sz="0" w:space="0" w:color="auto"/>
        <w:right w:val="none" w:sz="0" w:space="0" w:color="auto"/>
      </w:divBdr>
    </w:div>
    <w:div w:id="1710639623">
      <w:bodyDiv w:val="1"/>
      <w:marLeft w:val="0"/>
      <w:marRight w:val="0"/>
      <w:marTop w:val="0"/>
      <w:marBottom w:val="0"/>
      <w:divBdr>
        <w:top w:val="none" w:sz="0" w:space="0" w:color="auto"/>
        <w:left w:val="none" w:sz="0" w:space="0" w:color="auto"/>
        <w:bottom w:val="none" w:sz="0" w:space="0" w:color="auto"/>
        <w:right w:val="none" w:sz="0" w:space="0" w:color="auto"/>
      </w:divBdr>
    </w:div>
    <w:div w:id="1711104434">
      <w:bodyDiv w:val="1"/>
      <w:marLeft w:val="0"/>
      <w:marRight w:val="0"/>
      <w:marTop w:val="0"/>
      <w:marBottom w:val="0"/>
      <w:divBdr>
        <w:top w:val="none" w:sz="0" w:space="0" w:color="auto"/>
        <w:left w:val="none" w:sz="0" w:space="0" w:color="auto"/>
        <w:bottom w:val="none" w:sz="0" w:space="0" w:color="auto"/>
        <w:right w:val="none" w:sz="0" w:space="0" w:color="auto"/>
      </w:divBdr>
    </w:div>
    <w:div w:id="1712261047">
      <w:bodyDiv w:val="1"/>
      <w:marLeft w:val="0"/>
      <w:marRight w:val="0"/>
      <w:marTop w:val="0"/>
      <w:marBottom w:val="0"/>
      <w:divBdr>
        <w:top w:val="none" w:sz="0" w:space="0" w:color="auto"/>
        <w:left w:val="none" w:sz="0" w:space="0" w:color="auto"/>
        <w:bottom w:val="none" w:sz="0" w:space="0" w:color="auto"/>
        <w:right w:val="none" w:sz="0" w:space="0" w:color="auto"/>
      </w:divBdr>
    </w:div>
    <w:div w:id="1713574917">
      <w:bodyDiv w:val="1"/>
      <w:marLeft w:val="0"/>
      <w:marRight w:val="0"/>
      <w:marTop w:val="0"/>
      <w:marBottom w:val="0"/>
      <w:divBdr>
        <w:top w:val="none" w:sz="0" w:space="0" w:color="auto"/>
        <w:left w:val="none" w:sz="0" w:space="0" w:color="auto"/>
        <w:bottom w:val="none" w:sz="0" w:space="0" w:color="auto"/>
        <w:right w:val="none" w:sz="0" w:space="0" w:color="auto"/>
      </w:divBdr>
    </w:div>
    <w:div w:id="1713726110">
      <w:bodyDiv w:val="1"/>
      <w:marLeft w:val="0"/>
      <w:marRight w:val="0"/>
      <w:marTop w:val="0"/>
      <w:marBottom w:val="0"/>
      <w:divBdr>
        <w:top w:val="none" w:sz="0" w:space="0" w:color="auto"/>
        <w:left w:val="none" w:sz="0" w:space="0" w:color="auto"/>
        <w:bottom w:val="none" w:sz="0" w:space="0" w:color="auto"/>
        <w:right w:val="none" w:sz="0" w:space="0" w:color="auto"/>
      </w:divBdr>
    </w:div>
    <w:div w:id="1713843735">
      <w:bodyDiv w:val="1"/>
      <w:marLeft w:val="0"/>
      <w:marRight w:val="0"/>
      <w:marTop w:val="0"/>
      <w:marBottom w:val="0"/>
      <w:divBdr>
        <w:top w:val="none" w:sz="0" w:space="0" w:color="auto"/>
        <w:left w:val="none" w:sz="0" w:space="0" w:color="auto"/>
        <w:bottom w:val="none" w:sz="0" w:space="0" w:color="auto"/>
        <w:right w:val="none" w:sz="0" w:space="0" w:color="auto"/>
      </w:divBdr>
    </w:div>
    <w:div w:id="1713845232">
      <w:bodyDiv w:val="1"/>
      <w:marLeft w:val="0"/>
      <w:marRight w:val="0"/>
      <w:marTop w:val="0"/>
      <w:marBottom w:val="0"/>
      <w:divBdr>
        <w:top w:val="none" w:sz="0" w:space="0" w:color="auto"/>
        <w:left w:val="none" w:sz="0" w:space="0" w:color="auto"/>
        <w:bottom w:val="none" w:sz="0" w:space="0" w:color="auto"/>
        <w:right w:val="none" w:sz="0" w:space="0" w:color="auto"/>
      </w:divBdr>
    </w:div>
    <w:div w:id="1714379326">
      <w:bodyDiv w:val="1"/>
      <w:marLeft w:val="0"/>
      <w:marRight w:val="0"/>
      <w:marTop w:val="0"/>
      <w:marBottom w:val="0"/>
      <w:divBdr>
        <w:top w:val="none" w:sz="0" w:space="0" w:color="auto"/>
        <w:left w:val="none" w:sz="0" w:space="0" w:color="auto"/>
        <w:bottom w:val="none" w:sz="0" w:space="0" w:color="auto"/>
        <w:right w:val="none" w:sz="0" w:space="0" w:color="auto"/>
      </w:divBdr>
    </w:div>
    <w:div w:id="1715542020">
      <w:bodyDiv w:val="1"/>
      <w:marLeft w:val="0"/>
      <w:marRight w:val="0"/>
      <w:marTop w:val="0"/>
      <w:marBottom w:val="0"/>
      <w:divBdr>
        <w:top w:val="none" w:sz="0" w:space="0" w:color="auto"/>
        <w:left w:val="none" w:sz="0" w:space="0" w:color="auto"/>
        <w:bottom w:val="none" w:sz="0" w:space="0" w:color="auto"/>
        <w:right w:val="none" w:sz="0" w:space="0" w:color="auto"/>
      </w:divBdr>
    </w:div>
    <w:div w:id="1715812983">
      <w:bodyDiv w:val="1"/>
      <w:marLeft w:val="0"/>
      <w:marRight w:val="0"/>
      <w:marTop w:val="0"/>
      <w:marBottom w:val="0"/>
      <w:divBdr>
        <w:top w:val="none" w:sz="0" w:space="0" w:color="auto"/>
        <w:left w:val="none" w:sz="0" w:space="0" w:color="auto"/>
        <w:bottom w:val="none" w:sz="0" w:space="0" w:color="auto"/>
        <w:right w:val="none" w:sz="0" w:space="0" w:color="auto"/>
      </w:divBdr>
    </w:div>
    <w:div w:id="1716585790">
      <w:bodyDiv w:val="1"/>
      <w:marLeft w:val="0"/>
      <w:marRight w:val="0"/>
      <w:marTop w:val="0"/>
      <w:marBottom w:val="0"/>
      <w:divBdr>
        <w:top w:val="none" w:sz="0" w:space="0" w:color="auto"/>
        <w:left w:val="none" w:sz="0" w:space="0" w:color="auto"/>
        <w:bottom w:val="none" w:sz="0" w:space="0" w:color="auto"/>
        <w:right w:val="none" w:sz="0" w:space="0" w:color="auto"/>
      </w:divBdr>
    </w:div>
    <w:div w:id="1716927111">
      <w:bodyDiv w:val="1"/>
      <w:marLeft w:val="0"/>
      <w:marRight w:val="0"/>
      <w:marTop w:val="0"/>
      <w:marBottom w:val="0"/>
      <w:divBdr>
        <w:top w:val="none" w:sz="0" w:space="0" w:color="auto"/>
        <w:left w:val="none" w:sz="0" w:space="0" w:color="auto"/>
        <w:bottom w:val="none" w:sz="0" w:space="0" w:color="auto"/>
        <w:right w:val="none" w:sz="0" w:space="0" w:color="auto"/>
      </w:divBdr>
    </w:div>
    <w:div w:id="1717074425">
      <w:bodyDiv w:val="1"/>
      <w:marLeft w:val="0"/>
      <w:marRight w:val="0"/>
      <w:marTop w:val="0"/>
      <w:marBottom w:val="0"/>
      <w:divBdr>
        <w:top w:val="none" w:sz="0" w:space="0" w:color="auto"/>
        <w:left w:val="none" w:sz="0" w:space="0" w:color="auto"/>
        <w:bottom w:val="none" w:sz="0" w:space="0" w:color="auto"/>
        <w:right w:val="none" w:sz="0" w:space="0" w:color="auto"/>
      </w:divBdr>
    </w:div>
    <w:div w:id="1718235586">
      <w:bodyDiv w:val="1"/>
      <w:marLeft w:val="0"/>
      <w:marRight w:val="0"/>
      <w:marTop w:val="0"/>
      <w:marBottom w:val="0"/>
      <w:divBdr>
        <w:top w:val="none" w:sz="0" w:space="0" w:color="auto"/>
        <w:left w:val="none" w:sz="0" w:space="0" w:color="auto"/>
        <w:bottom w:val="none" w:sz="0" w:space="0" w:color="auto"/>
        <w:right w:val="none" w:sz="0" w:space="0" w:color="auto"/>
      </w:divBdr>
    </w:div>
    <w:div w:id="1719159152">
      <w:bodyDiv w:val="1"/>
      <w:marLeft w:val="0"/>
      <w:marRight w:val="0"/>
      <w:marTop w:val="0"/>
      <w:marBottom w:val="0"/>
      <w:divBdr>
        <w:top w:val="none" w:sz="0" w:space="0" w:color="auto"/>
        <w:left w:val="none" w:sz="0" w:space="0" w:color="auto"/>
        <w:bottom w:val="none" w:sz="0" w:space="0" w:color="auto"/>
        <w:right w:val="none" w:sz="0" w:space="0" w:color="auto"/>
      </w:divBdr>
    </w:div>
    <w:div w:id="1719743552">
      <w:bodyDiv w:val="1"/>
      <w:marLeft w:val="0"/>
      <w:marRight w:val="0"/>
      <w:marTop w:val="0"/>
      <w:marBottom w:val="0"/>
      <w:divBdr>
        <w:top w:val="none" w:sz="0" w:space="0" w:color="auto"/>
        <w:left w:val="none" w:sz="0" w:space="0" w:color="auto"/>
        <w:bottom w:val="none" w:sz="0" w:space="0" w:color="auto"/>
        <w:right w:val="none" w:sz="0" w:space="0" w:color="auto"/>
      </w:divBdr>
    </w:div>
    <w:div w:id="1719935714">
      <w:bodyDiv w:val="1"/>
      <w:marLeft w:val="0"/>
      <w:marRight w:val="0"/>
      <w:marTop w:val="0"/>
      <w:marBottom w:val="0"/>
      <w:divBdr>
        <w:top w:val="none" w:sz="0" w:space="0" w:color="auto"/>
        <w:left w:val="none" w:sz="0" w:space="0" w:color="auto"/>
        <w:bottom w:val="none" w:sz="0" w:space="0" w:color="auto"/>
        <w:right w:val="none" w:sz="0" w:space="0" w:color="auto"/>
      </w:divBdr>
    </w:div>
    <w:div w:id="1721199244">
      <w:bodyDiv w:val="1"/>
      <w:marLeft w:val="0"/>
      <w:marRight w:val="0"/>
      <w:marTop w:val="0"/>
      <w:marBottom w:val="0"/>
      <w:divBdr>
        <w:top w:val="none" w:sz="0" w:space="0" w:color="auto"/>
        <w:left w:val="none" w:sz="0" w:space="0" w:color="auto"/>
        <w:bottom w:val="none" w:sz="0" w:space="0" w:color="auto"/>
        <w:right w:val="none" w:sz="0" w:space="0" w:color="auto"/>
      </w:divBdr>
    </w:div>
    <w:div w:id="1721711791">
      <w:bodyDiv w:val="1"/>
      <w:marLeft w:val="0"/>
      <w:marRight w:val="0"/>
      <w:marTop w:val="0"/>
      <w:marBottom w:val="0"/>
      <w:divBdr>
        <w:top w:val="none" w:sz="0" w:space="0" w:color="auto"/>
        <w:left w:val="none" w:sz="0" w:space="0" w:color="auto"/>
        <w:bottom w:val="none" w:sz="0" w:space="0" w:color="auto"/>
        <w:right w:val="none" w:sz="0" w:space="0" w:color="auto"/>
      </w:divBdr>
    </w:div>
    <w:div w:id="1724140463">
      <w:bodyDiv w:val="1"/>
      <w:marLeft w:val="0"/>
      <w:marRight w:val="0"/>
      <w:marTop w:val="0"/>
      <w:marBottom w:val="0"/>
      <w:divBdr>
        <w:top w:val="none" w:sz="0" w:space="0" w:color="auto"/>
        <w:left w:val="none" w:sz="0" w:space="0" w:color="auto"/>
        <w:bottom w:val="none" w:sz="0" w:space="0" w:color="auto"/>
        <w:right w:val="none" w:sz="0" w:space="0" w:color="auto"/>
      </w:divBdr>
    </w:div>
    <w:div w:id="1724985242">
      <w:bodyDiv w:val="1"/>
      <w:marLeft w:val="0"/>
      <w:marRight w:val="0"/>
      <w:marTop w:val="0"/>
      <w:marBottom w:val="0"/>
      <w:divBdr>
        <w:top w:val="none" w:sz="0" w:space="0" w:color="auto"/>
        <w:left w:val="none" w:sz="0" w:space="0" w:color="auto"/>
        <w:bottom w:val="none" w:sz="0" w:space="0" w:color="auto"/>
        <w:right w:val="none" w:sz="0" w:space="0" w:color="auto"/>
      </w:divBdr>
    </w:div>
    <w:div w:id="1725132672">
      <w:bodyDiv w:val="1"/>
      <w:marLeft w:val="0"/>
      <w:marRight w:val="0"/>
      <w:marTop w:val="0"/>
      <w:marBottom w:val="0"/>
      <w:divBdr>
        <w:top w:val="none" w:sz="0" w:space="0" w:color="auto"/>
        <w:left w:val="none" w:sz="0" w:space="0" w:color="auto"/>
        <w:bottom w:val="none" w:sz="0" w:space="0" w:color="auto"/>
        <w:right w:val="none" w:sz="0" w:space="0" w:color="auto"/>
      </w:divBdr>
    </w:div>
    <w:div w:id="1725761471">
      <w:bodyDiv w:val="1"/>
      <w:marLeft w:val="0"/>
      <w:marRight w:val="0"/>
      <w:marTop w:val="0"/>
      <w:marBottom w:val="0"/>
      <w:divBdr>
        <w:top w:val="none" w:sz="0" w:space="0" w:color="auto"/>
        <w:left w:val="none" w:sz="0" w:space="0" w:color="auto"/>
        <w:bottom w:val="none" w:sz="0" w:space="0" w:color="auto"/>
        <w:right w:val="none" w:sz="0" w:space="0" w:color="auto"/>
      </w:divBdr>
    </w:div>
    <w:div w:id="1726444533">
      <w:bodyDiv w:val="1"/>
      <w:marLeft w:val="0"/>
      <w:marRight w:val="0"/>
      <w:marTop w:val="0"/>
      <w:marBottom w:val="0"/>
      <w:divBdr>
        <w:top w:val="none" w:sz="0" w:space="0" w:color="auto"/>
        <w:left w:val="none" w:sz="0" w:space="0" w:color="auto"/>
        <w:bottom w:val="none" w:sz="0" w:space="0" w:color="auto"/>
        <w:right w:val="none" w:sz="0" w:space="0" w:color="auto"/>
      </w:divBdr>
    </w:div>
    <w:div w:id="1727220720">
      <w:bodyDiv w:val="1"/>
      <w:marLeft w:val="0"/>
      <w:marRight w:val="0"/>
      <w:marTop w:val="0"/>
      <w:marBottom w:val="0"/>
      <w:divBdr>
        <w:top w:val="none" w:sz="0" w:space="0" w:color="auto"/>
        <w:left w:val="none" w:sz="0" w:space="0" w:color="auto"/>
        <w:bottom w:val="none" w:sz="0" w:space="0" w:color="auto"/>
        <w:right w:val="none" w:sz="0" w:space="0" w:color="auto"/>
      </w:divBdr>
    </w:div>
    <w:div w:id="1727295801">
      <w:bodyDiv w:val="1"/>
      <w:marLeft w:val="0"/>
      <w:marRight w:val="0"/>
      <w:marTop w:val="0"/>
      <w:marBottom w:val="0"/>
      <w:divBdr>
        <w:top w:val="none" w:sz="0" w:space="0" w:color="auto"/>
        <w:left w:val="none" w:sz="0" w:space="0" w:color="auto"/>
        <w:bottom w:val="none" w:sz="0" w:space="0" w:color="auto"/>
        <w:right w:val="none" w:sz="0" w:space="0" w:color="auto"/>
      </w:divBdr>
      <w:divsChild>
        <w:div w:id="1280062357">
          <w:marLeft w:val="0"/>
          <w:marRight w:val="0"/>
          <w:marTop w:val="0"/>
          <w:marBottom w:val="0"/>
          <w:divBdr>
            <w:top w:val="none" w:sz="0" w:space="0" w:color="auto"/>
            <w:left w:val="none" w:sz="0" w:space="0" w:color="auto"/>
            <w:bottom w:val="none" w:sz="0" w:space="0" w:color="auto"/>
            <w:right w:val="none" w:sz="0" w:space="0" w:color="auto"/>
          </w:divBdr>
          <w:divsChild>
            <w:div w:id="288901380">
              <w:marLeft w:val="0"/>
              <w:marRight w:val="0"/>
              <w:marTop w:val="0"/>
              <w:marBottom w:val="0"/>
              <w:divBdr>
                <w:top w:val="none" w:sz="0" w:space="0" w:color="auto"/>
                <w:left w:val="none" w:sz="0" w:space="0" w:color="auto"/>
                <w:bottom w:val="none" w:sz="0" w:space="0" w:color="auto"/>
                <w:right w:val="none" w:sz="0" w:space="0" w:color="auto"/>
              </w:divBdr>
              <w:divsChild>
                <w:div w:id="8542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09212">
      <w:bodyDiv w:val="1"/>
      <w:marLeft w:val="0"/>
      <w:marRight w:val="0"/>
      <w:marTop w:val="0"/>
      <w:marBottom w:val="0"/>
      <w:divBdr>
        <w:top w:val="none" w:sz="0" w:space="0" w:color="auto"/>
        <w:left w:val="none" w:sz="0" w:space="0" w:color="auto"/>
        <w:bottom w:val="none" w:sz="0" w:space="0" w:color="auto"/>
        <w:right w:val="none" w:sz="0" w:space="0" w:color="auto"/>
      </w:divBdr>
    </w:div>
    <w:div w:id="1728918619">
      <w:bodyDiv w:val="1"/>
      <w:marLeft w:val="0"/>
      <w:marRight w:val="0"/>
      <w:marTop w:val="0"/>
      <w:marBottom w:val="0"/>
      <w:divBdr>
        <w:top w:val="none" w:sz="0" w:space="0" w:color="auto"/>
        <w:left w:val="none" w:sz="0" w:space="0" w:color="auto"/>
        <w:bottom w:val="none" w:sz="0" w:space="0" w:color="auto"/>
        <w:right w:val="none" w:sz="0" w:space="0" w:color="auto"/>
      </w:divBdr>
    </w:div>
    <w:div w:id="1729843221">
      <w:bodyDiv w:val="1"/>
      <w:marLeft w:val="0"/>
      <w:marRight w:val="0"/>
      <w:marTop w:val="0"/>
      <w:marBottom w:val="0"/>
      <w:divBdr>
        <w:top w:val="none" w:sz="0" w:space="0" w:color="auto"/>
        <w:left w:val="none" w:sz="0" w:space="0" w:color="auto"/>
        <w:bottom w:val="none" w:sz="0" w:space="0" w:color="auto"/>
        <w:right w:val="none" w:sz="0" w:space="0" w:color="auto"/>
      </w:divBdr>
    </w:div>
    <w:div w:id="1730031034">
      <w:bodyDiv w:val="1"/>
      <w:marLeft w:val="0"/>
      <w:marRight w:val="0"/>
      <w:marTop w:val="0"/>
      <w:marBottom w:val="0"/>
      <w:divBdr>
        <w:top w:val="none" w:sz="0" w:space="0" w:color="auto"/>
        <w:left w:val="none" w:sz="0" w:space="0" w:color="auto"/>
        <w:bottom w:val="none" w:sz="0" w:space="0" w:color="auto"/>
        <w:right w:val="none" w:sz="0" w:space="0" w:color="auto"/>
      </w:divBdr>
    </w:div>
    <w:div w:id="1730107968">
      <w:bodyDiv w:val="1"/>
      <w:marLeft w:val="0"/>
      <w:marRight w:val="0"/>
      <w:marTop w:val="0"/>
      <w:marBottom w:val="0"/>
      <w:divBdr>
        <w:top w:val="none" w:sz="0" w:space="0" w:color="auto"/>
        <w:left w:val="none" w:sz="0" w:space="0" w:color="auto"/>
        <w:bottom w:val="none" w:sz="0" w:space="0" w:color="auto"/>
        <w:right w:val="none" w:sz="0" w:space="0" w:color="auto"/>
      </w:divBdr>
    </w:div>
    <w:div w:id="1730230198">
      <w:bodyDiv w:val="1"/>
      <w:marLeft w:val="0"/>
      <w:marRight w:val="0"/>
      <w:marTop w:val="0"/>
      <w:marBottom w:val="0"/>
      <w:divBdr>
        <w:top w:val="none" w:sz="0" w:space="0" w:color="auto"/>
        <w:left w:val="none" w:sz="0" w:space="0" w:color="auto"/>
        <w:bottom w:val="none" w:sz="0" w:space="0" w:color="auto"/>
        <w:right w:val="none" w:sz="0" w:space="0" w:color="auto"/>
      </w:divBdr>
    </w:div>
    <w:div w:id="1731028256">
      <w:bodyDiv w:val="1"/>
      <w:marLeft w:val="0"/>
      <w:marRight w:val="0"/>
      <w:marTop w:val="0"/>
      <w:marBottom w:val="0"/>
      <w:divBdr>
        <w:top w:val="none" w:sz="0" w:space="0" w:color="auto"/>
        <w:left w:val="none" w:sz="0" w:space="0" w:color="auto"/>
        <w:bottom w:val="none" w:sz="0" w:space="0" w:color="auto"/>
        <w:right w:val="none" w:sz="0" w:space="0" w:color="auto"/>
      </w:divBdr>
      <w:divsChild>
        <w:div w:id="600335943">
          <w:marLeft w:val="0"/>
          <w:marRight w:val="0"/>
          <w:marTop w:val="0"/>
          <w:marBottom w:val="0"/>
          <w:divBdr>
            <w:top w:val="none" w:sz="0" w:space="0" w:color="auto"/>
            <w:left w:val="none" w:sz="0" w:space="0" w:color="auto"/>
            <w:bottom w:val="none" w:sz="0" w:space="0" w:color="auto"/>
            <w:right w:val="none" w:sz="0" w:space="0" w:color="auto"/>
          </w:divBdr>
          <w:divsChild>
            <w:div w:id="1254897635">
              <w:marLeft w:val="0"/>
              <w:marRight w:val="0"/>
              <w:marTop w:val="0"/>
              <w:marBottom w:val="0"/>
              <w:divBdr>
                <w:top w:val="none" w:sz="0" w:space="0" w:color="auto"/>
                <w:left w:val="none" w:sz="0" w:space="0" w:color="auto"/>
                <w:bottom w:val="none" w:sz="0" w:space="0" w:color="auto"/>
                <w:right w:val="none" w:sz="0" w:space="0" w:color="auto"/>
              </w:divBdr>
              <w:divsChild>
                <w:div w:id="3071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71693">
      <w:bodyDiv w:val="1"/>
      <w:marLeft w:val="0"/>
      <w:marRight w:val="0"/>
      <w:marTop w:val="0"/>
      <w:marBottom w:val="0"/>
      <w:divBdr>
        <w:top w:val="none" w:sz="0" w:space="0" w:color="auto"/>
        <w:left w:val="none" w:sz="0" w:space="0" w:color="auto"/>
        <w:bottom w:val="none" w:sz="0" w:space="0" w:color="auto"/>
        <w:right w:val="none" w:sz="0" w:space="0" w:color="auto"/>
      </w:divBdr>
    </w:div>
    <w:div w:id="1731417236">
      <w:bodyDiv w:val="1"/>
      <w:marLeft w:val="0"/>
      <w:marRight w:val="0"/>
      <w:marTop w:val="0"/>
      <w:marBottom w:val="0"/>
      <w:divBdr>
        <w:top w:val="none" w:sz="0" w:space="0" w:color="auto"/>
        <w:left w:val="none" w:sz="0" w:space="0" w:color="auto"/>
        <w:bottom w:val="none" w:sz="0" w:space="0" w:color="auto"/>
        <w:right w:val="none" w:sz="0" w:space="0" w:color="auto"/>
      </w:divBdr>
    </w:div>
    <w:div w:id="1731533753">
      <w:bodyDiv w:val="1"/>
      <w:marLeft w:val="0"/>
      <w:marRight w:val="0"/>
      <w:marTop w:val="0"/>
      <w:marBottom w:val="0"/>
      <w:divBdr>
        <w:top w:val="none" w:sz="0" w:space="0" w:color="auto"/>
        <w:left w:val="none" w:sz="0" w:space="0" w:color="auto"/>
        <w:bottom w:val="none" w:sz="0" w:space="0" w:color="auto"/>
        <w:right w:val="none" w:sz="0" w:space="0" w:color="auto"/>
      </w:divBdr>
    </w:div>
    <w:div w:id="1731689462">
      <w:bodyDiv w:val="1"/>
      <w:marLeft w:val="0"/>
      <w:marRight w:val="0"/>
      <w:marTop w:val="0"/>
      <w:marBottom w:val="0"/>
      <w:divBdr>
        <w:top w:val="none" w:sz="0" w:space="0" w:color="auto"/>
        <w:left w:val="none" w:sz="0" w:space="0" w:color="auto"/>
        <w:bottom w:val="none" w:sz="0" w:space="0" w:color="auto"/>
        <w:right w:val="none" w:sz="0" w:space="0" w:color="auto"/>
      </w:divBdr>
    </w:div>
    <w:div w:id="1732076784">
      <w:bodyDiv w:val="1"/>
      <w:marLeft w:val="0"/>
      <w:marRight w:val="0"/>
      <w:marTop w:val="0"/>
      <w:marBottom w:val="0"/>
      <w:divBdr>
        <w:top w:val="none" w:sz="0" w:space="0" w:color="auto"/>
        <w:left w:val="none" w:sz="0" w:space="0" w:color="auto"/>
        <w:bottom w:val="none" w:sz="0" w:space="0" w:color="auto"/>
        <w:right w:val="none" w:sz="0" w:space="0" w:color="auto"/>
      </w:divBdr>
    </w:div>
    <w:div w:id="1733236401">
      <w:bodyDiv w:val="1"/>
      <w:marLeft w:val="0"/>
      <w:marRight w:val="0"/>
      <w:marTop w:val="0"/>
      <w:marBottom w:val="0"/>
      <w:divBdr>
        <w:top w:val="none" w:sz="0" w:space="0" w:color="auto"/>
        <w:left w:val="none" w:sz="0" w:space="0" w:color="auto"/>
        <w:bottom w:val="none" w:sz="0" w:space="0" w:color="auto"/>
        <w:right w:val="none" w:sz="0" w:space="0" w:color="auto"/>
      </w:divBdr>
    </w:div>
    <w:div w:id="1733306006">
      <w:bodyDiv w:val="1"/>
      <w:marLeft w:val="0"/>
      <w:marRight w:val="0"/>
      <w:marTop w:val="0"/>
      <w:marBottom w:val="0"/>
      <w:divBdr>
        <w:top w:val="none" w:sz="0" w:space="0" w:color="auto"/>
        <w:left w:val="none" w:sz="0" w:space="0" w:color="auto"/>
        <w:bottom w:val="none" w:sz="0" w:space="0" w:color="auto"/>
        <w:right w:val="none" w:sz="0" w:space="0" w:color="auto"/>
      </w:divBdr>
    </w:div>
    <w:div w:id="1733308084">
      <w:bodyDiv w:val="1"/>
      <w:marLeft w:val="0"/>
      <w:marRight w:val="0"/>
      <w:marTop w:val="0"/>
      <w:marBottom w:val="0"/>
      <w:divBdr>
        <w:top w:val="none" w:sz="0" w:space="0" w:color="auto"/>
        <w:left w:val="none" w:sz="0" w:space="0" w:color="auto"/>
        <w:bottom w:val="none" w:sz="0" w:space="0" w:color="auto"/>
        <w:right w:val="none" w:sz="0" w:space="0" w:color="auto"/>
      </w:divBdr>
    </w:div>
    <w:div w:id="1733431546">
      <w:bodyDiv w:val="1"/>
      <w:marLeft w:val="0"/>
      <w:marRight w:val="0"/>
      <w:marTop w:val="0"/>
      <w:marBottom w:val="0"/>
      <w:divBdr>
        <w:top w:val="none" w:sz="0" w:space="0" w:color="auto"/>
        <w:left w:val="none" w:sz="0" w:space="0" w:color="auto"/>
        <w:bottom w:val="none" w:sz="0" w:space="0" w:color="auto"/>
        <w:right w:val="none" w:sz="0" w:space="0" w:color="auto"/>
      </w:divBdr>
    </w:div>
    <w:div w:id="1733498491">
      <w:bodyDiv w:val="1"/>
      <w:marLeft w:val="0"/>
      <w:marRight w:val="0"/>
      <w:marTop w:val="0"/>
      <w:marBottom w:val="0"/>
      <w:divBdr>
        <w:top w:val="none" w:sz="0" w:space="0" w:color="auto"/>
        <w:left w:val="none" w:sz="0" w:space="0" w:color="auto"/>
        <w:bottom w:val="none" w:sz="0" w:space="0" w:color="auto"/>
        <w:right w:val="none" w:sz="0" w:space="0" w:color="auto"/>
      </w:divBdr>
    </w:div>
    <w:div w:id="1734810063">
      <w:bodyDiv w:val="1"/>
      <w:marLeft w:val="0"/>
      <w:marRight w:val="0"/>
      <w:marTop w:val="0"/>
      <w:marBottom w:val="0"/>
      <w:divBdr>
        <w:top w:val="none" w:sz="0" w:space="0" w:color="auto"/>
        <w:left w:val="none" w:sz="0" w:space="0" w:color="auto"/>
        <w:bottom w:val="none" w:sz="0" w:space="0" w:color="auto"/>
        <w:right w:val="none" w:sz="0" w:space="0" w:color="auto"/>
      </w:divBdr>
    </w:div>
    <w:div w:id="1735201725">
      <w:bodyDiv w:val="1"/>
      <w:marLeft w:val="0"/>
      <w:marRight w:val="0"/>
      <w:marTop w:val="0"/>
      <w:marBottom w:val="0"/>
      <w:divBdr>
        <w:top w:val="none" w:sz="0" w:space="0" w:color="auto"/>
        <w:left w:val="none" w:sz="0" w:space="0" w:color="auto"/>
        <w:bottom w:val="none" w:sz="0" w:space="0" w:color="auto"/>
        <w:right w:val="none" w:sz="0" w:space="0" w:color="auto"/>
      </w:divBdr>
    </w:div>
    <w:div w:id="1737437083">
      <w:bodyDiv w:val="1"/>
      <w:marLeft w:val="0"/>
      <w:marRight w:val="0"/>
      <w:marTop w:val="0"/>
      <w:marBottom w:val="0"/>
      <w:divBdr>
        <w:top w:val="none" w:sz="0" w:space="0" w:color="auto"/>
        <w:left w:val="none" w:sz="0" w:space="0" w:color="auto"/>
        <w:bottom w:val="none" w:sz="0" w:space="0" w:color="auto"/>
        <w:right w:val="none" w:sz="0" w:space="0" w:color="auto"/>
      </w:divBdr>
    </w:div>
    <w:div w:id="1738161801">
      <w:bodyDiv w:val="1"/>
      <w:marLeft w:val="0"/>
      <w:marRight w:val="0"/>
      <w:marTop w:val="0"/>
      <w:marBottom w:val="0"/>
      <w:divBdr>
        <w:top w:val="none" w:sz="0" w:space="0" w:color="auto"/>
        <w:left w:val="none" w:sz="0" w:space="0" w:color="auto"/>
        <w:bottom w:val="none" w:sz="0" w:space="0" w:color="auto"/>
        <w:right w:val="none" w:sz="0" w:space="0" w:color="auto"/>
      </w:divBdr>
    </w:div>
    <w:div w:id="1740012735">
      <w:bodyDiv w:val="1"/>
      <w:marLeft w:val="0"/>
      <w:marRight w:val="0"/>
      <w:marTop w:val="0"/>
      <w:marBottom w:val="0"/>
      <w:divBdr>
        <w:top w:val="none" w:sz="0" w:space="0" w:color="auto"/>
        <w:left w:val="none" w:sz="0" w:space="0" w:color="auto"/>
        <w:bottom w:val="none" w:sz="0" w:space="0" w:color="auto"/>
        <w:right w:val="none" w:sz="0" w:space="0" w:color="auto"/>
      </w:divBdr>
    </w:div>
    <w:div w:id="1740245776">
      <w:bodyDiv w:val="1"/>
      <w:marLeft w:val="0"/>
      <w:marRight w:val="0"/>
      <w:marTop w:val="0"/>
      <w:marBottom w:val="0"/>
      <w:divBdr>
        <w:top w:val="none" w:sz="0" w:space="0" w:color="auto"/>
        <w:left w:val="none" w:sz="0" w:space="0" w:color="auto"/>
        <w:bottom w:val="none" w:sz="0" w:space="0" w:color="auto"/>
        <w:right w:val="none" w:sz="0" w:space="0" w:color="auto"/>
      </w:divBdr>
    </w:div>
    <w:div w:id="1740782382">
      <w:bodyDiv w:val="1"/>
      <w:marLeft w:val="0"/>
      <w:marRight w:val="0"/>
      <w:marTop w:val="0"/>
      <w:marBottom w:val="0"/>
      <w:divBdr>
        <w:top w:val="none" w:sz="0" w:space="0" w:color="auto"/>
        <w:left w:val="none" w:sz="0" w:space="0" w:color="auto"/>
        <w:bottom w:val="none" w:sz="0" w:space="0" w:color="auto"/>
        <w:right w:val="none" w:sz="0" w:space="0" w:color="auto"/>
      </w:divBdr>
    </w:div>
    <w:div w:id="1741171723">
      <w:bodyDiv w:val="1"/>
      <w:marLeft w:val="0"/>
      <w:marRight w:val="0"/>
      <w:marTop w:val="0"/>
      <w:marBottom w:val="0"/>
      <w:divBdr>
        <w:top w:val="none" w:sz="0" w:space="0" w:color="auto"/>
        <w:left w:val="none" w:sz="0" w:space="0" w:color="auto"/>
        <w:bottom w:val="none" w:sz="0" w:space="0" w:color="auto"/>
        <w:right w:val="none" w:sz="0" w:space="0" w:color="auto"/>
      </w:divBdr>
    </w:div>
    <w:div w:id="1741711977">
      <w:bodyDiv w:val="1"/>
      <w:marLeft w:val="0"/>
      <w:marRight w:val="0"/>
      <w:marTop w:val="0"/>
      <w:marBottom w:val="0"/>
      <w:divBdr>
        <w:top w:val="none" w:sz="0" w:space="0" w:color="auto"/>
        <w:left w:val="none" w:sz="0" w:space="0" w:color="auto"/>
        <w:bottom w:val="none" w:sz="0" w:space="0" w:color="auto"/>
        <w:right w:val="none" w:sz="0" w:space="0" w:color="auto"/>
      </w:divBdr>
    </w:div>
    <w:div w:id="1742176191">
      <w:bodyDiv w:val="1"/>
      <w:marLeft w:val="0"/>
      <w:marRight w:val="0"/>
      <w:marTop w:val="0"/>
      <w:marBottom w:val="0"/>
      <w:divBdr>
        <w:top w:val="none" w:sz="0" w:space="0" w:color="auto"/>
        <w:left w:val="none" w:sz="0" w:space="0" w:color="auto"/>
        <w:bottom w:val="none" w:sz="0" w:space="0" w:color="auto"/>
        <w:right w:val="none" w:sz="0" w:space="0" w:color="auto"/>
      </w:divBdr>
    </w:div>
    <w:div w:id="1742288527">
      <w:bodyDiv w:val="1"/>
      <w:marLeft w:val="0"/>
      <w:marRight w:val="0"/>
      <w:marTop w:val="0"/>
      <w:marBottom w:val="0"/>
      <w:divBdr>
        <w:top w:val="none" w:sz="0" w:space="0" w:color="auto"/>
        <w:left w:val="none" w:sz="0" w:space="0" w:color="auto"/>
        <w:bottom w:val="none" w:sz="0" w:space="0" w:color="auto"/>
        <w:right w:val="none" w:sz="0" w:space="0" w:color="auto"/>
      </w:divBdr>
    </w:div>
    <w:div w:id="1743062753">
      <w:bodyDiv w:val="1"/>
      <w:marLeft w:val="0"/>
      <w:marRight w:val="0"/>
      <w:marTop w:val="0"/>
      <w:marBottom w:val="0"/>
      <w:divBdr>
        <w:top w:val="none" w:sz="0" w:space="0" w:color="auto"/>
        <w:left w:val="none" w:sz="0" w:space="0" w:color="auto"/>
        <w:bottom w:val="none" w:sz="0" w:space="0" w:color="auto"/>
        <w:right w:val="none" w:sz="0" w:space="0" w:color="auto"/>
      </w:divBdr>
    </w:div>
    <w:div w:id="1744570086">
      <w:bodyDiv w:val="1"/>
      <w:marLeft w:val="0"/>
      <w:marRight w:val="0"/>
      <w:marTop w:val="0"/>
      <w:marBottom w:val="0"/>
      <w:divBdr>
        <w:top w:val="none" w:sz="0" w:space="0" w:color="auto"/>
        <w:left w:val="none" w:sz="0" w:space="0" w:color="auto"/>
        <w:bottom w:val="none" w:sz="0" w:space="0" w:color="auto"/>
        <w:right w:val="none" w:sz="0" w:space="0" w:color="auto"/>
      </w:divBdr>
    </w:div>
    <w:div w:id="1744833015">
      <w:bodyDiv w:val="1"/>
      <w:marLeft w:val="0"/>
      <w:marRight w:val="0"/>
      <w:marTop w:val="0"/>
      <w:marBottom w:val="0"/>
      <w:divBdr>
        <w:top w:val="none" w:sz="0" w:space="0" w:color="auto"/>
        <w:left w:val="none" w:sz="0" w:space="0" w:color="auto"/>
        <w:bottom w:val="none" w:sz="0" w:space="0" w:color="auto"/>
        <w:right w:val="none" w:sz="0" w:space="0" w:color="auto"/>
      </w:divBdr>
    </w:div>
    <w:div w:id="1746796994">
      <w:bodyDiv w:val="1"/>
      <w:marLeft w:val="0"/>
      <w:marRight w:val="0"/>
      <w:marTop w:val="0"/>
      <w:marBottom w:val="0"/>
      <w:divBdr>
        <w:top w:val="none" w:sz="0" w:space="0" w:color="auto"/>
        <w:left w:val="none" w:sz="0" w:space="0" w:color="auto"/>
        <w:bottom w:val="none" w:sz="0" w:space="0" w:color="auto"/>
        <w:right w:val="none" w:sz="0" w:space="0" w:color="auto"/>
      </w:divBdr>
    </w:div>
    <w:div w:id="1747455824">
      <w:bodyDiv w:val="1"/>
      <w:marLeft w:val="0"/>
      <w:marRight w:val="0"/>
      <w:marTop w:val="0"/>
      <w:marBottom w:val="0"/>
      <w:divBdr>
        <w:top w:val="none" w:sz="0" w:space="0" w:color="auto"/>
        <w:left w:val="none" w:sz="0" w:space="0" w:color="auto"/>
        <w:bottom w:val="none" w:sz="0" w:space="0" w:color="auto"/>
        <w:right w:val="none" w:sz="0" w:space="0" w:color="auto"/>
      </w:divBdr>
    </w:div>
    <w:div w:id="1747678890">
      <w:bodyDiv w:val="1"/>
      <w:marLeft w:val="0"/>
      <w:marRight w:val="0"/>
      <w:marTop w:val="0"/>
      <w:marBottom w:val="0"/>
      <w:divBdr>
        <w:top w:val="none" w:sz="0" w:space="0" w:color="auto"/>
        <w:left w:val="none" w:sz="0" w:space="0" w:color="auto"/>
        <w:bottom w:val="none" w:sz="0" w:space="0" w:color="auto"/>
        <w:right w:val="none" w:sz="0" w:space="0" w:color="auto"/>
      </w:divBdr>
    </w:div>
    <w:div w:id="1747915347">
      <w:bodyDiv w:val="1"/>
      <w:marLeft w:val="0"/>
      <w:marRight w:val="0"/>
      <w:marTop w:val="0"/>
      <w:marBottom w:val="0"/>
      <w:divBdr>
        <w:top w:val="none" w:sz="0" w:space="0" w:color="auto"/>
        <w:left w:val="none" w:sz="0" w:space="0" w:color="auto"/>
        <w:bottom w:val="none" w:sz="0" w:space="0" w:color="auto"/>
        <w:right w:val="none" w:sz="0" w:space="0" w:color="auto"/>
      </w:divBdr>
    </w:div>
    <w:div w:id="1748457384">
      <w:bodyDiv w:val="1"/>
      <w:marLeft w:val="0"/>
      <w:marRight w:val="0"/>
      <w:marTop w:val="0"/>
      <w:marBottom w:val="0"/>
      <w:divBdr>
        <w:top w:val="none" w:sz="0" w:space="0" w:color="auto"/>
        <w:left w:val="none" w:sz="0" w:space="0" w:color="auto"/>
        <w:bottom w:val="none" w:sz="0" w:space="0" w:color="auto"/>
        <w:right w:val="none" w:sz="0" w:space="0" w:color="auto"/>
      </w:divBdr>
    </w:div>
    <w:div w:id="1748574834">
      <w:bodyDiv w:val="1"/>
      <w:marLeft w:val="0"/>
      <w:marRight w:val="0"/>
      <w:marTop w:val="0"/>
      <w:marBottom w:val="0"/>
      <w:divBdr>
        <w:top w:val="none" w:sz="0" w:space="0" w:color="auto"/>
        <w:left w:val="none" w:sz="0" w:space="0" w:color="auto"/>
        <w:bottom w:val="none" w:sz="0" w:space="0" w:color="auto"/>
        <w:right w:val="none" w:sz="0" w:space="0" w:color="auto"/>
      </w:divBdr>
    </w:div>
    <w:div w:id="1748913807">
      <w:bodyDiv w:val="1"/>
      <w:marLeft w:val="0"/>
      <w:marRight w:val="0"/>
      <w:marTop w:val="0"/>
      <w:marBottom w:val="0"/>
      <w:divBdr>
        <w:top w:val="none" w:sz="0" w:space="0" w:color="auto"/>
        <w:left w:val="none" w:sz="0" w:space="0" w:color="auto"/>
        <w:bottom w:val="none" w:sz="0" w:space="0" w:color="auto"/>
        <w:right w:val="none" w:sz="0" w:space="0" w:color="auto"/>
      </w:divBdr>
    </w:div>
    <w:div w:id="1750538106">
      <w:bodyDiv w:val="1"/>
      <w:marLeft w:val="0"/>
      <w:marRight w:val="0"/>
      <w:marTop w:val="0"/>
      <w:marBottom w:val="0"/>
      <w:divBdr>
        <w:top w:val="none" w:sz="0" w:space="0" w:color="auto"/>
        <w:left w:val="none" w:sz="0" w:space="0" w:color="auto"/>
        <w:bottom w:val="none" w:sz="0" w:space="0" w:color="auto"/>
        <w:right w:val="none" w:sz="0" w:space="0" w:color="auto"/>
      </w:divBdr>
    </w:div>
    <w:div w:id="1751000447">
      <w:bodyDiv w:val="1"/>
      <w:marLeft w:val="0"/>
      <w:marRight w:val="0"/>
      <w:marTop w:val="0"/>
      <w:marBottom w:val="0"/>
      <w:divBdr>
        <w:top w:val="none" w:sz="0" w:space="0" w:color="auto"/>
        <w:left w:val="none" w:sz="0" w:space="0" w:color="auto"/>
        <w:bottom w:val="none" w:sz="0" w:space="0" w:color="auto"/>
        <w:right w:val="none" w:sz="0" w:space="0" w:color="auto"/>
      </w:divBdr>
    </w:div>
    <w:div w:id="1753552585">
      <w:bodyDiv w:val="1"/>
      <w:marLeft w:val="0"/>
      <w:marRight w:val="0"/>
      <w:marTop w:val="0"/>
      <w:marBottom w:val="0"/>
      <w:divBdr>
        <w:top w:val="none" w:sz="0" w:space="0" w:color="auto"/>
        <w:left w:val="none" w:sz="0" w:space="0" w:color="auto"/>
        <w:bottom w:val="none" w:sz="0" w:space="0" w:color="auto"/>
        <w:right w:val="none" w:sz="0" w:space="0" w:color="auto"/>
      </w:divBdr>
    </w:div>
    <w:div w:id="1753888041">
      <w:bodyDiv w:val="1"/>
      <w:marLeft w:val="0"/>
      <w:marRight w:val="0"/>
      <w:marTop w:val="0"/>
      <w:marBottom w:val="0"/>
      <w:divBdr>
        <w:top w:val="none" w:sz="0" w:space="0" w:color="auto"/>
        <w:left w:val="none" w:sz="0" w:space="0" w:color="auto"/>
        <w:bottom w:val="none" w:sz="0" w:space="0" w:color="auto"/>
        <w:right w:val="none" w:sz="0" w:space="0" w:color="auto"/>
      </w:divBdr>
    </w:div>
    <w:div w:id="1754080777">
      <w:bodyDiv w:val="1"/>
      <w:marLeft w:val="0"/>
      <w:marRight w:val="0"/>
      <w:marTop w:val="0"/>
      <w:marBottom w:val="0"/>
      <w:divBdr>
        <w:top w:val="none" w:sz="0" w:space="0" w:color="auto"/>
        <w:left w:val="none" w:sz="0" w:space="0" w:color="auto"/>
        <w:bottom w:val="none" w:sz="0" w:space="0" w:color="auto"/>
        <w:right w:val="none" w:sz="0" w:space="0" w:color="auto"/>
      </w:divBdr>
    </w:div>
    <w:div w:id="1754349157">
      <w:bodyDiv w:val="1"/>
      <w:marLeft w:val="0"/>
      <w:marRight w:val="0"/>
      <w:marTop w:val="0"/>
      <w:marBottom w:val="0"/>
      <w:divBdr>
        <w:top w:val="none" w:sz="0" w:space="0" w:color="auto"/>
        <w:left w:val="none" w:sz="0" w:space="0" w:color="auto"/>
        <w:bottom w:val="none" w:sz="0" w:space="0" w:color="auto"/>
        <w:right w:val="none" w:sz="0" w:space="0" w:color="auto"/>
      </w:divBdr>
    </w:div>
    <w:div w:id="1755010396">
      <w:bodyDiv w:val="1"/>
      <w:marLeft w:val="0"/>
      <w:marRight w:val="0"/>
      <w:marTop w:val="0"/>
      <w:marBottom w:val="0"/>
      <w:divBdr>
        <w:top w:val="none" w:sz="0" w:space="0" w:color="auto"/>
        <w:left w:val="none" w:sz="0" w:space="0" w:color="auto"/>
        <w:bottom w:val="none" w:sz="0" w:space="0" w:color="auto"/>
        <w:right w:val="none" w:sz="0" w:space="0" w:color="auto"/>
      </w:divBdr>
    </w:div>
    <w:div w:id="1756592777">
      <w:bodyDiv w:val="1"/>
      <w:marLeft w:val="0"/>
      <w:marRight w:val="0"/>
      <w:marTop w:val="0"/>
      <w:marBottom w:val="0"/>
      <w:divBdr>
        <w:top w:val="none" w:sz="0" w:space="0" w:color="auto"/>
        <w:left w:val="none" w:sz="0" w:space="0" w:color="auto"/>
        <w:bottom w:val="none" w:sz="0" w:space="0" w:color="auto"/>
        <w:right w:val="none" w:sz="0" w:space="0" w:color="auto"/>
      </w:divBdr>
    </w:div>
    <w:div w:id="1756701785">
      <w:bodyDiv w:val="1"/>
      <w:marLeft w:val="0"/>
      <w:marRight w:val="0"/>
      <w:marTop w:val="0"/>
      <w:marBottom w:val="0"/>
      <w:divBdr>
        <w:top w:val="none" w:sz="0" w:space="0" w:color="auto"/>
        <w:left w:val="none" w:sz="0" w:space="0" w:color="auto"/>
        <w:bottom w:val="none" w:sz="0" w:space="0" w:color="auto"/>
        <w:right w:val="none" w:sz="0" w:space="0" w:color="auto"/>
      </w:divBdr>
    </w:div>
    <w:div w:id="1756972794">
      <w:bodyDiv w:val="1"/>
      <w:marLeft w:val="0"/>
      <w:marRight w:val="0"/>
      <w:marTop w:val="0"/>
      <w:marBottom w:val="0"/>
      <w:divBdr>
        <w:top w:val="none" w:sz="0" w:space="0" w:color="auto"/>
        <w:left w:val="none" w:sz="0" w:space="0" w:color="auto"/>
        <w:bottom w:val="none" w:sz="0" w:space="0" w:color="auto"/>
        <w:right w:val="none" w:sz="0" w:space="0" w:color="auto"/>
      </w:divBdr>
    </w:div>
    <w:div w:id="1757170945">
      <w:bodyDiv w:val="1"/>
      <w:marLeft w:val="0"/>
      <w:marRight w:val="0"/>
      <w:marTop w:val="0"/>
      <w:marBottom w:val="0"/>
      <w:divBdr>
        <w:top w:val="none" w:sz="0" w:space="0" w:color="auto"/>
        <w:left w:val="none" w:sz="0" w:space="0" w:color="auto"/>
        <w:bottom w:val="none" w:sz="0" w:space="0" w:color="auto"/>
        <w:right w:val="none" w:sz="0" w:space="0" w:color="auto"/>
      </w:divBdr>
    </w:div>
    <w:div w:id="1757743683">
      <w:bodyDiv w:val="1"/>
      <w:marLeft w:val="0"/>
      <w:marRight w:val="0"/>
      <w:marTop w:val="0"/>
      <w:marBottom w:val="0"/>
      <w:divBdr>
        <w:top w:val="none" w:sz="0" w:space="0" w:color="auto"/>
        <w:left w:val="none" w:sz="0" w:space="0" w:color="auto"/>
        <w:bottom w:val="none" w:sz="0" w:space="0" w:color="auto"/>
        <w:right w:val="none" w:sz="0" w:space="0" w:color="auto"/>
      </w:divBdr>
    </w:div>
    <w:div w:id="1758088207">
      <w:bodyDiv w:val="1"/>
      <w:marLeft w:val="0"/>
      <w:marRight w:val="0"/>
      <w:marTop w:val="0"/>
      <w:marBottom w:val="0"/>
      <w:divBdr>
        <w:top w:val="none" w:sz="0" w:space="0" w:color="auto"/>
        <w:left w:val="none" w:sz="0" w:space="0" w:color="auto"/>
        <w:bottom w:val="none" w:sz="0" w:space="0" w:color="auto"/>
        <w:right w:val="none" w:sz="0" w:space="0" w:color="auto"/>
      </w:divBdr>
    </w:div>
    <w:div w:id="1758552645">
      <w:bodyDiv w:val="1"/>
      <w:marLeft w:val="0"/>
      <w:marRight w:val="0"/>
      <w:marTop w:val="0"/>
      <w:marBottom w:val="0"/>
      <w:divBdr>
        <w:top w:val="none" w:sz="0" w:space="0" w:color="auto"/>
        <w:left w:val="none" w:sz="0" w:space="0" w:color="auto"/>
        <w:bottom w:val="none" w:sz="0" w:space="0" w:color="auto"/>
        <w:right w:val="none" w:sz="0" w:space="0" w:color="auto"/>
      </w:divBdr>
    </w:div>
    <w:div w:id="1759713904">
      <w:bodyDiv w:val="1"/>
      <w:marLeft w:val="0"/>
      <w:marRight w:val="0"/>
      <w:marTop w:val="0"/>
      <w:marBottom w:val="0"/>
      <w:divBdr>
        <w:top w:val="none" w:sz="0" w:space="0" w:color="auto"/>
        <w:left w:val="none" w:sz="0" w:space="0" w:color="auto"/>
        <w:bottom w:val="none" w:sz="0" w:space="0" w:color="auto"/>
        <w:right w:val="none" w:sz="0" w:space="0" w:color="auto"/>
      </w:divBdr>
    </w:div>
    <w:div w:id="1760253920">
      <w:bodyDiv w:val="1"/>
      <w:marLeft w:val="0"/>
      <w:marRight w:val="0"/>
      <w:marTop w:val="0"/>
      <w:marBottom w:val="0"/>
      <w:divBdr>
        <w:top w:val="none" w:sz="0" w:space="0" w:color="auto"/>
        <w:left w:val="none" w:sz="0" w:space="0" w:color="auto"/>
        <w:bottom w:val="none" w:sz="0" w:space="0" w:color="auto"/>
        <w:right w:val="none" w:sz="0" w:space="0" w:color="auto"/>
      </w:divBdr>
    </w:div>
    <w:div w:id="1760372195">
      <w:bodyDiv w:val="1"/>
      <w:marLeft w:val="0"/>
      <w:marRight w:val="0"/>
      <w:marTop w:val="0"/>
      <w:marBottom w:val="0"/>
      <w:divBdr>
        <w:top w:val="none" w:sz="0" w:space="0" w:color="auto"/>
        <w:left w:val="none" w:sz="0" w:space="0" w:color="auto"/>
        <w:bottom w:val="none" w:sz="0" w:space="0" w:color="auto"/>
        <w:right w:val="none" w:sz="0" w:space="0" w:color="auto"/>
      </w:divBdr>
    </w:div>
    <w:div w:id="1762531792">
      <w:bodyDiv w:val="1"/>
      <w:marLeft w:val="0"/>
      <w:marRight w:val="0"/>
      <w:marTop w:val="0"/>
      <w:marBottom w:val="0"/>
      <w:divBdr>
        <w:top w:val="none" w:sz="0" w:space="0" w:color="auto"/>
        <w:left w:val="none" w:sz="0" w:space="0" w:color="auto"/>
        <w:bottom w:val="none" w:sz="0" w:space="0" w:color="auto"/>
        <w:right w:val="none" w:sz="0" w:space="0" w:color="auto"/>
      </w:divBdr>
    </w:div>
    <w:div w:id="1763408254">
      <w:bodyDiv w:val="1"/>
      <w:marLeft w:val="0"/>
      <w:marRight w:val="0"/>
      <w:marTop w:val="0"/>
      <w:marBottom w:val="0"/>
      <w:divBdr>
        <w:top w:val="none" w:sz="0" w:space="0" w:color="auto"/>
        <w:left w:val="none" w:sz="0" w:space="0" w:color="auto"/>
        <w:bottom w:val="none" w:sz="0" w:space="0" w:color="auto"/>
        <w:right w:val="none" w:sz="0" w:space="0" w:color="auto"/>
      </w:divBdr>
    </w:div>
    <w:div w:id="1763447615">
      <w:bodyDiv w:val="1"/>
      <w:marLeft w:val="0"/>
      <w:marRight w:val="0"/>
      <w:marTop w:val="0"/>
      <w:marBottom w:val="0"/>
      <w:divBdr>
        <w:top w:val="none" w:sz="0" w:space="0" w:color="auto"/>
        <w:left w:val="none" w:sz="0" w:space="0" w:color="auto"/>
        <w:bottom w:val="none" w:sz="0" w:space="0" w:color="auto"/>
        <w:right w:val="none" w:sz="0" w:space="0" w:color="auto"/>
      </w:divBdr>
    </w:div>
    <w:div w:id="1763987479">
      <w:bodyDiv w:val="1"/>
      <w:marLeft w:val="0"/>
      <w:marRight w:val="0"/>
      <w:marTop w:val="0"/>
      <w:marBottom w:val="0"/>
      <w:divBdr>
        <w:top w:val="none" w:sz="0" w:space="0" w:color="auto"/>
        <w:left w:val="none" w:sz="0" w:space="0" w:color="auto"/>
        <w:bottom w:val="none" w:sz="0" w:space="0" w:color="auto"/>
        <w:right w:val="none" w:sz="0" w:space="0" w:color="auto"/>
      </w:divBdr>
    </w:div>
    <w:div w:id="1764033713">
      <w:bodyDiv w:val="1"/>
      <w:marLeft w:val="0"/>
      <w:marRight w:val="0"/>
      <w:marTop w:val="0"/>
      <w:marBottom w:val="0"/>
      <w:divBdr>
        <w:top w:val="none" w:sz="0" w:space="0" w:color="auto"/>
        <w:left w:val="none" w:sz="0" w:space="0" w:color="auto"/>
        <w:bottom w:val="none" w:sz="0" w:space="0" w:color="auto"/>
        <w:right w:val="none" w:sz="0" w:space="0" w:color="auto"/>
      </w:divBdr>
    </w:div>
    <w:div w:id="1765372669">
      <w:bodyDiv w:val="1"/>
      <w:marLeft w:val="0"/>
      <w:marRight w:val="0"/>
      <w:marTop w:val="0"/>
      <w:marBottom w:val="0"/>
      <w:divBdr>
        <w:top w:val="none" w:sz="0" w:space="0" w:color="auto"/>
        <w:left w:val="none" w:sz="0" w:space="0" w:color="auto"/>
        <w:bottom w:val="none" w:sz="0" w:space="0" w:color="auto"/>
        <w:right w:val="none" w:sz="0" w:space="0" w:color="auto"/>
      </w:divBdr>
    </w:div>
    <w:div w:id="1765882884">
      <w:bodyDiv w:val="1"/>
      <w:marLeft w:val="0"/>
      <w:marRight w:val="0"/>
      <w:marTop w:val="0"/>
      <w:marBottom w:val="0"/>
      <w:divBdr>
        <w:top w:val="none" w:sz="0" w:space="0" w:color="auto"/>
        <w:left w:val="none" w:sz="0" w:space="0" w:color="auto"/>
        <w:bottom w:val="none" w:sz="0" w:space="0" w:color="auto"/>
        <w:right w:val="none" w:sz="0" w:space="0" w:color="auto"/>
      </w:divBdr>
    </w:div>
    <w:div w:id="1768109551">
      <w:bodyDiv w:val="1"/>
      <w:marLeft w:val="0"/>
      <w:marRight w:val="0"/>
      <w:marTop w:val="0"/>
      <w:marBottom w:val="0"/>
      <w:divBdr>
        <w:top w:val="none" w:sz="0" w:space="0" w:color="auto"/>
        <w:left w:val="none" w:sz="0" w:space="0" w:color="auto"/>
        <w:bottom w:val="none" w:sz="0" w:space="0" w:color="auto"/>
        <w:right w:val="none" w:sz="0" w:space="0" w:color="auto"/>
      </w:divBdr>
      <w:divsChild>
        <w:div w:id="734812929">
          <w:marLeft w:val="0"/>
          <w:marRight w:val="0"/>
          <w:marTop w:val="0"/>
          <w:marBottom w:val="0"/>
          <w:divBdr>
            <w:top w:val="none" w:sz="0" w:space="0" w:color="auto"/>
            <w:left w:val="none" w:sz="0" w:space="0" w:color="auto"/>
            <w:bottom w:val="none" w:sz="0" w:space="0" w:color="auto"/>
            <w:right w:val="none" w:sz="0" w:space="0" w:color="auto"/>
          </w:divBdr>
        </w:div>
        <w:div w:id="1440103457">
          <w:marLeft w:val="0"/>
          <w:marRight w:val="0"/>
          <w:marTop w:val="0"/>
          <w:marBottom w:val="0"/>
          <w:divBdr>
            <w:top w:val="none" w:sz="0" w:space="0" w:color="auto"/>
            <w:left w:val="none" w:sz="0" w:space="0" w:color="auto"/>
            <w:bottom w:val="none" w:sz="0" w:space="0" w:color="auto"/>
            <w:right w:val="none" w:sz="0" w:space="0" w:color="auto"/>
          </w:divBdr>
        </w:div>
        <w:div w:id="1578977703">
          <w:marLeft w:val="0"/>
          <w:marRight w:val="0"/>
          <w:marTop w:val="0"/>
          <w:marBottom w:val="0"/>
          <w:divBdr>
            <w:top w:val="none" w:sz="0" w:space="0" w:color="auto"/>
            <w:left w:val="none" w:sz="0" w:space="0" w:color="auto"/>
            <w:bottom w:val="none" w:sz="0" w:space="0" w:color="auto"/>
            <w:right w:val="none" w:sz="0" w:space="0" w:color="auto"/>
          </w:divBdr>
        </w:div>
      </w:divsChild>
    </w:div>
    <w:div w:id="1768112511">
      <w:bodyDiv w:val="1"/>
      <w:marLeft w:val="0"/>
      <w:marRight w:val="0"/>
      <w:marTop w:val="0"/>
      <w:marBottom w:val="0"/>
      <w:divBdr>
        <w:top w:val="none" w:sz="0" w:space="0" w:color="auto"/>
        <w:left w:val="none" w:sz="0" w:space="0" w:color="auto"/>
        <w:bottom w:val="none" w:sz="0" w:space="0" w:color="auto"/>
        <w:right w:val="none" w:sz="0" w:space="0" w:color="auto"/>
      </w:divBdr>
    </w:div>
    <w:div w:id="1768114560">
      <w:bodyDiv w:val="1"/>
      <w:marLeft w:val="0"/>
      <w:marRight w:val="0"/>
      <w:marTop w:val="0"/>
      <w:marBottom w:val="0"/>
      <w:divBdr>
        <w:top w:val="none" w:sz="0" w:space="0" w:color="auto"/>
        <w:left w:val="none" w:sz="0" w:space="0" w:color="auto"/>
        <w:bottom w:val="none" w:sz="0" w:space="0" w:color="auto"/>
        <w:right w:val="none" w:sz="0" w:space="0" w:color="auto"/>
      </w:divBdr>
    </w:div>
    <w:div w:id="1770154014">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3209068">
      <w:bodyDiv w:val="1"/>
      <w:marLeft w:val="0"/>
      <w:marRight w:val="0"/>
      <w:marTop w:val="0"/>
      <w:marBottom w:val="0"/>
      <w:divBdr>
        <w:top w:val="none" w:sz="0" w:space="0" w:color="auto"/>
        <w:left w:val="none" w:sz="0" w:space="0" w:color="auto"/>
        <w:bottom w:val="none" w:sz="0" w:space="0" w:color="auto"/>
        <w:right w:val="none" w:sz="0" w:space="0" w:color="auto"/>
      </w:divBdr>
    </w:div>
    <w:div w:id="1774353439">
      <w:bodyDiv w:val="1"/>
      <w:marLeft w:val="0"/>
      <w:marRight w:val="0"/>
      <w:marTop w:val="0"/>
      <w:marBottom w:val="0"/>
      <w:divBdr>
        <w:top w:val="none" w:sz="0" w:space="0" w:color="auto"/>
        <w:left w:val="none" w:sz="0" w:space="0" w:color="auto"/>
        <w:bottom w:val="none" w:sz="0" w:space="0" w:color="auto"/>
        <w:right w:val="none" w:sz="0" w:space="0" w:color="auto"/>
      </w:divBdr>
    </w:div>
    <w:div w:id="1775902957">
      <w:bodyDiv w:val="1"/>
      <w:marLeft w:val="0"/>
      <w:marRight w:val="0"/>
      <w:marTop w:val="0"/>
      <w:marBottom w:val="0"/>
      <w:divBdr>
        <w:top w:val="none" w:sz="0" w:space="0" w:color="auto"/>
        <w:left w:val="none" w:sz="0" w:space="0" w:color="auto"/>
        <w:bottom w:val="none" w:sz="0" w:space="0" w:color="auto"/>
        <w:right w:val="none" w:sz="0" w:space="0" w:color="auto"/>
      </w:divBdr>
    </w:div>
    <w:div w:id="1776100249">
      <w:bodyDiv w:val="1"/>
      <w:marLeft w:val="0"/>
      <w:marRight w:val="0"/>
      <w:marTop w:val="0"/>
      <w:marBottom w:val="0"/>
      <w:divBdr>
        <w:top w:val="none" w:sz="0" w:space="0" w:color="auto"/>
        <w:left w:val="none" w:sz="0" w:space="0" w:color="auto"/>
        <w:bottom w:val="none" w:sz="0" w:space="0" w:color="auto"/>
        <w:right w:val="none" w:sz="0" w:space="0" w:color="auto"/>
      </w:divBdr>
    </w:div>
    <w:div w:id="1776317260">
      <w:bodyDiv w:val="1"/>
      <w:marLeft w:val="0"/>
      <w:marRight w:val="0"/>
      <w:marTop w:val="0"/>
      <w:marBottom w:val="0"/>
      <w:divBdr>
        <w:top w:val="none" w:sz="0" w:space="0" w:color="auto"/>
        <w:left w:val="none" w:sz="0" w:space="0" w:color="auto"/>
        <w:bottom w:val="none" w:sz="0" w:space="0" w:color="auto"/>
        <w:right w:val="none" w:sz="0" w:space="0" w:color="auto"/>
      </w:divBdr>
    </w:div>
    <w:div w:id="1777401922">
      <w:bodyDiv w:val="1"/>
      <w:marLeft w:val="0"/>
      <w:marRight w:val="0"/>
      <w:marTop w:val="0"/>
      <w:marBottom w:val="0"/>
      <w:divBdr>
        <w:top w:val="none" w:sz="0" w:space="0" w:color="auto"/>
        <w:left w:val="none" w:sz="0" w:space="0" w:color="auto"/>
        <w:bottom w:val="none" w:sz="0" w:space="0" w:color="auto"/>
        <w:right w:val="none" w:sz="0" w:space="0" w:color="auto"/>
      </w:divBdr>
    </w:div>
    <w:div w:id="1777556012">
      <w:bodyDiv w:val="1"/>
      <w:marLeft w:val="0"/>
      <w:marRight w:val="0"/>
      <w:marTop w:val="0"/>
      <w:marBottom w:val="0"/>
      <w:divBdr>
        <w:top w:val="none" w:sz="0" w:space="0" w:color="auto"/>
        <w:left w:val="none" w:sz="0" w:space="0" w:color="auto"/>
        <w:bottom w:val="none" w:sz="0" w:space="0" w:color="auto"/>
        <w:right w:val="none" w:sz="0" w:space="0" w:color="auto"/>
      </w:divBdr>
    </w:div>
    <w:div w:id="1778215796">
      <w:bodyDiv w:val="1"/>
      <w:marLeft w:val="0"/>
      <w:marRight w:val="0"/>
      <w:marTop w:val="0"/>
      <w:marBottom w:val="0"/>
      <w:divBdr>
        <w:top w:val="none" w:sz="0" w:space="0" w:color="auto"/>
        <w:left w:val="none" w:sz="0" w:space="0" w:color="auto"/>
        <w:bottom w:val="none" w:sz="0" w:space="0" w:color="auto"/>
        <w:right w:val="none" w:sz="0" w:space="0" w:color="auto"/>
      </w:divBdr>
    </w:div>
    <w:div w:id="1779059264">
      <w:bodyDiv w:val="1"/>
      <w:marLeft w:val="0"/>
      <w:marRight w:val="0"/>
      <w:marTop w:val="0"/>
      <w:marBottom w:val="0"/>
      <w:divBdr>
        <w:top w:val="none" w:sz="0" w:space="0" w:color="auto"/>
        <w:left w:val="none" w:sz="0" w:space="0" w:color="auto"/>
        <w:bottom w:val="none" w:sz="0" w:space="0" w:color="auto"/>
        <w:right w:val="none" w:sz="0" w:space="0" w:color="auto"/>
      </w:divBdr>
    </w:div>
    <w:div w:id="1779061069">
      <w:bodyDiv w:val="1"/>
      <w:marLeft w:val="0"/>
      <w:marRight w:val="0"/>
      <w:marTop w:val="0"/>
      <w:marBottom w:val="0"/>
      <w:divBdr>
        <w:top w:val="none" w:sz="0" w:space="0" w:color="auto"/>
        <w:left w:val="none" w:sz="0" w:space="0" w:color="auto"/>
        <w:bottom w:val="none" w:sz="0" w:space="0" w:color="auto"/>
        <w:right w:val="none" w:sz="0" w:space="0" w:color="auto"/>
      </w:divBdr>
    </w:div>
    <w:div w:id="1779252733">
      <w:bodyDiv w:val="1"/>
      <w:marLeft w:val="0"/>
      <w:marRight w:val="0"/>
      <w:marTop w:val="0"/>
      <w:marBottom w:val="0"/>
      <w:divBdr>
        <w:top w:val="none" w:sz="0" w:space="0" w:color="auto"/>
        <w:left w:val="none" w:sz="0" w:space="0" w:color="auto"/>
        <w:bottom w:val="none" w:sz="0" w:space="0" w:color="auto"/>
        <w:right w:val="none" w:sz="0" w:space="0" w:color="auto"/>
      </w:divBdr>
    </w:div>
    <w:div w:id="1779527209">
      <w:bodyDiv w:val="1"/>
      <w:marLeft w:val="0"/>
      <w:marRight w:val="0"/>
      <w:marTop w:val="0"/>
      <w:marBottom w:val="0"/>
      <w:divBdr>
        <w:top w:val="none" w:sz="0" w:space="0" w:color="auto"/>
        <w:left w:val="none" w:sz="0" w:space="0" w:color="auto"/>
        <w:bottom w:val="none" w:sz="0" w:space="0" w:color="auto"/>
        <w:right w:val="none" w:sz="0" w:space="0" w:color="auto"/>
      </w:divBdr>
    </w:div>
    <w:div w:id="1779836731">
      <w:bodyDiv w:val="1"/>
      <w:marLeft w:val="0"/>
      <w:marRight w:val="0"/>
      <w:marTop w:val="0"/>
      <w:marBottom w:val="0"/>
      <w:divBdr>
        <w:top w:val="none" w:sz="0" w:space="0" w:color="auto"/>
        <w:left w:val="none" w:sz="0" w:space="0" w:color="auto"/>
        <w:bottom w:val="none" w:sz="0" w:space="0" w:color="auto"/>
        <w:right w:val="none" w:sz="0" w:space="0" w:color="auto"/>
      </w:divBdr>
    </w:div>
    <w:div w:id="1780829598">
      <w:bodyDiv w:val="1"/>
      <w:marLeft w:val="0"/>
      <w:marRight w:val="0"/>
      <w:marTop w:val="0"/>
      <w:marBottom w:val="0"/>
      <w:divBdr>
        <w:top w:val="none" w:sz="0" w:space="0" w:color="auto"/>
        <w:left w:val="none" w:sz="0" w:space="0" w:color="auto"/>
        <w:bottom w:val="none" w:sz="0" w:space="0" w:color="auto"/>
        <w:right w:val="none" w:sz="0" w:space="0" w:color="auto"/>
      </w:divBdr>
    </w:div>
    <w:div w:id="1781341594">
      <w:bodyDiv w:val="1"/>
      <w:marLeft w:val="0"/>
      <w:marRight w:val="0"/>
      <w:marTop w:val="0"/>
      <w:marBottom w:val="0"/>
      <w:divBdr>
        <w:top w:val="none" w:sz="0" w:space="0" w:color="auto"/>
        <w:left w:val="none" w:sz="0" w:space="0" w:color="auto"/>
        <w:bottom w:val="none" w:sz="0" w:space="0" w:color="auto"/>
        <w:right w:val="none" w:sz="0" w:space="0" w:color="auto"/>
      </w:divBdr>
    </w:div>
    <w:div w:id="1783265704">
      <w:bodyDiv w:val="1"/>
      <w:marLeft w:val="0"/>
      <w:marRight w:val="0"/>
      <w:marTop w:val="0"/>
      <w:marBottom w:val="0"/>
      <w:divBdr>
        <w:top w:val="none" w:sz="0" w:space="0" w:color="auto"/>
        <w:left w:val="none" w:sz="0" w:space="0" w:color="auto"/>
        <w:bottom w:val="none" w:sz="0" w:space="0" w:color="auto"/>
        <w:right w:val="none" w:sz="0" w:space="0" w:color="auto"/>
      </w:divBdr>
    </w:div>
    <w:div w:id="1784613116">
      <w:bodyDiv w:val="1"/>
      <w:marLeft w:val="0"/>
      <w:marRight w:val="0"/>
      <w:marTop w:val="0"/>
      <w:marBottom w:val="0"/>
      <w:divBdr>
        <w:top w:val="none" w:sz="0" w:space="0" w:color="auto"/>
        <w:left w:val="none" w:sz="0" w:space="0" w:color="auto"/>
        <w:bottom w:val="none" w:sz="0" w:space="0" w:color="auto"/>
        <w:right w:val="none" w:sz="0" w:space="0" w:color="auto"/>
      </w:divBdr>
    </w:div>
    <w:div w:id="1786466350">
      <w:bodyDiv w:val="1"/>
      <w:marLeft w:val="0"/>
      <w:marRight w:val="0"/>
      <w:marTop w:val="0"/>
      <w:marBottom w:val="0"/>
      <w:divBdr>
        <w:top w:val="none" w:sz="0" w:space="0" w:color="auto"/>
        <w:left w:val="none" w:sz="0" w:space="0" w:color="auto"/>
        <w:bottom w:val="none" w:sz="0" w:space="0" w:color="auto"/>
        <w:right w:val="none" w:sz="0" w:space="0" w:color="auto"/>
      </w:divBdr>
    </w:div>
    <w:div w:id="1788116109">
      <w:bodyDiv w:val="1"/>
      <w:marLeft w:val="0"/>
      <w:marRight w:val="0"/>
      <w:marTop w:val="0"/>
      <w:marBottom w:val="0"/>
      <w:divBdr>
        <w:top w:val="none" w:sz="0" w:space="0" w:color="auto"/>
        <w:left w:val="none" w:sz="0" w:space="0" w:color="auto"/>
        <w:bottom w:val="none" w:sz="0" w:space="0" w:color="auto"/>
        <w:right w:val="none" w:sz="0" w:space="0" w:color="auto"/>
      </w:divBdr>
    </w:div>
    <w:div w:id="1789354615">
      <w:bodyDiv w:val="1"/>
      <w:marLeft w:val="0"/>
      <w:marRight w:val="0"/>
      <w:marTop w:val="0"/>
      <w:marBottom w:val="0"/>
      <w:divBdr>
        <w:top w:val="none" w:sz="0" w:space="0" w:color="auto"/>
        <w:left w:val="none" w:sz="0" w:space="0" w:color="auto"/>
        <w:bottom w:val="none" w:sz="0" w:space="0" w:color="auto"/>
        <w:right w:val="none" w:sz="0" w:space="0" w:color="auto"/>
      </w:divBdr>
    </w:div>
    <w:div w:id="1789395400">
      <w:bodyDiv w:val="1"/>
      <w:marLeft w:val="0"/>
      <w:marRight w:val="0"/>
      <w:marTop w:val="0"/>
      <w:marBottom w:val="0"/>
      <w:divBdr>
        <w:top w:val="none" w:sz="0" w:space="0" w:color="auto"/>
        <w:left w:val="none" w:sz="0" w:space="0" w:color="auto"/>
        <w:bottom w:val="none" w:sz="0" w:space="0" w:color="auto"/>
        <w:right w:val="none" w:sz="0" w:space="0" w:color="auto"/>
      </w:divBdr>
    </w:div>
    <w:div w:id="1790926871">
      <w:bodyDiv w:val="1"/>
      <w:marLeft w:val="0"/>
      <w:marRight w:val="0"/>
      <w:marTop w:val="0"/>
      <w:marBottom w:val="0"/>
      <w:divBdr>
        <w:top w:val="none" w:sz="0" w:space="0" w:color="auto"/>
        <w:left w:val="none" w:sz="0" w:space="0" w:color="auto"/>
        <w:bottom w:val="none" w:sz="0" w:space="0" w:color="auto"/>
        <w:right w:val="none" w:sz="0" w:space="0" w:color="auto"/>
      </w:divBdr>
    </w:div>
    <w:div w:id="1792167864">
      <w:bodyDiv w:val="1"/>
      <w:marLeft w:val="0"/>
      <w:marRight w:val="0"/>
      <w:marTop w:val="0"/>
      <w:marBottom w:val="0"/>
      <w:divBdr>
        <w:top w:val="none" w:sz="0" w:space="0" w:color="auto"/>
        <w:left w:val="none" w:sz="0" w:space="0" w:color="auto"/>
        <w:bottom w:val="none" w:sz="0" w:space="0" w:color="auto"/>
        <w:right w:val="none" w:sz="0" w:space="0" w:color="auto"/>
      </w:divBdr>
    </w:div>
    <w:div w:id="1793090117">
      <w:bodyDiv w:val="1"/>
      <w:marLeft w:val="0"/>
      <w:marRight w:val="0"/>
      <w:marTop w:val="0"/>
      <w:marBottom w:val="0"/>
      <w:divBdr>
        <w:top w:val="none" w:sz="0" w:space="0" w:color="auto"/>
        <w:left w:val="none" w:sz="0" w:space="0" w:color="auto"/>
        <w:bottom w:val="none" w:sz="0" w:space="0" w:color="auto"/>
        <w:right w:val="none" w:sz="0" w:space="0" w:color="auto"/>
      </w:divBdr>
    </w:div>
    <w:div w:id="1793287088">
      <w:bodyDiv w:val="1"/>
      <w:marLeft w:val="0"/>
      <w:marRight w:val="0"/>
      <w:marTop w:val="0"/>
      <w:marBottom w:val="0"/>
      <w:divBdr>
        <w:top w:val="none" w:sz="0" w:space="0" w:color="auto"/>
        <w:left w:val="none" w:sz="0" w:space="0" w:color="auto"/>
        <w:bottom w:val="none" w:sz="0" w:space="0" w:color="auto"/>
        <w:right w:val="none" w:sz="0" w:space="0" w:color="auto"/>
      </w:divBdr>
    </w:div>
    <w:div w:id="1793595153">
      <w:bodyDiv w:val="1"/>
      <w:marLeft w:val="0"/>
      <w:marRight w:val="0"/>
      <w:marTop w:val="0"/>
      <w:marBottom w:val="0"/>
      <w:divBdr>
        <w:top w:val="none" w:sz="0" w:space="0" w:color="auto"/>
        <w:left w:val="none" w:sz="0" w:space="0" w:color="auto"/>
        <w:bottom w:val="none" w:sz="0" w:space="0" w:color="auto"/>
        <w:right w:val="none" w:sz="0" w:space="0" w:color="auto"/>
      </w:divBdr>
    </w:div>
    <w:div w:id="1793789457">
      <w:bodyDiv w:val="1"/>
      <w:marLeft w:val="0"/>
      <w:marRight w:val="0"/>
      <w:marTop w:val="0"/>
      <w:marBottom w:val="0"/>
      <w:divBdr>
        <w:top w:val="none" w:sz="0" w:space="0" w:color="auto"/>
        <w:left w:val="none" w:sz="0" w:space="0" w:color="auto"/>
        <w:bottom w:val="none" w:sz="0" w:space="0" w:color="auto"/>
        <w:right w:val="none" w:sz="0" w:space="0" w:color="auto"/>
      </w:divBdr>
    </w:div>
    <w:div w:id="1794247264">
      <w:bodyDiv w:val="1"/>
      <w:marLeft w:val="0"/>
      <w:marRight w:val="0"/>
      <w:marTop w:val="0"/>
      <w:marBottom w:val="0"/>
      <w:divBdr>
        <w:top w:val="none" w:sz="0" w:space="0" w:color="auto"/>
        <w:left w:val="none" w:sz="0" w:space="0" w:color="auto"/>
        <w:bottom w:val="none" w:sz="0" w:space="0" w:color="auto"/>
        <w:right w:val="none" w:sz="0" w:space="0" w:color="auto"/>
      </w:divBdr>
    </w:div>
    <w:div w:id="1794596852">
      <w:bodyDiv w:val="1"/>
      <w:marLeft w:val="0"/>
      <w:marRight w:val="0"/>
      <w:marTop w:val="0"/>
      <w:marBottom w:val="0"/>
      <w:divBdr>
        <w:top w:val="none" w:sz="0" w:space="0" w:color="auto"/>
        <w:left w:val="none" w:sz="0" w:space="0" w:color="auto"/>
        <w:bottom w:val="none" w:sz="0" w:space="0" w:color="auto"/>
        <w:right w:val="none" w:sz="0" w:space="0" w:color="auto"/>
      </w:divBdr>
    </w:div>
    <w:div w:id="1794668224">
      <w:bodyDiv w:val="1"/>
      <w:marLeft w:val="0"/>
      <w:marRight w:val="0"/>
      <w:marTop w:val="0"/>
      <w:marBottom w:val="0"/>
      <w:divBdr>
        <w:top w:val="none" w:sz="0" w:space="0" w:color="auto"/>
        <w:left w:val="none" w:sz="0" w:space="0" w:color="auto"/>
        <w:bottom w:val="none" w:sz="0" w:space="0" w:color="auto"/>
        <w:right w:val="none" w:sz="0" w:space="0" w:color="auto"/>
      </w:divBdr>
    </w:div>
    <w:div w:id="1795323709">
      <w:bodyDiv w:val="1"/>
      <w:marLeft w:val="0"/>
      <w:marRight w:val="0"/>
      <w:marTop w:val="0"/>
      <w:marBottom w:val="0"/>
      <w:divBdr>
        <w:top w:val="none" w:sz="0" w:space="0" w:color="auto"/>
        <w:left w:val="none" w:sz="0" w:space="0" w:color="auto"/>
        <w:bottom w:val="none" w:sz="0" w:space="0" w:color="auto"/>
        <w:right w:val="none" w:sz="0" w:space="0" w:color="auto"/>
      </w:divBdr>
    </w:div>
    <w:div w:id="1795829807">
      <w:bodyDiv w:val="1"/>
      <w:marLeft w:val="0"/>
      <w:marRight w:val="0"/>
      <w:marTop w:val="0"/>
      <w:marBottom w:val="0"/>
      <w:divBdr>
        <w:top w:val="none" w:sz="0" w:space="0" w:color="auto"/>
        <w:left w:val="none" w:sz="0" w:space="0" w:color="auto"/>
        <w:bottom w:val="none" w:sz="0" w:space="0" w:color="auto"/>
        <w:right w:val="none" w:sz="0" w:space="0" w:color="auto"/>
      </w:divBdr>
    </w:div>
    <w:div w:id="1797479791">
      <w:bodyDiv w:val="1"/>
      <w:marLeft w:val="0"/>
      <w:marRight w:val="0"/>
      <w:marTop w:val="0"/>
      <w:marBottom w:val="0"/>
      <w:divBdr>
        <w:top w:val="none" w:sz="0" w:space="0" w:color="auto"/>
        <w:left w:val="none" w:sz="0" w:space="0" w:color="auto"/>
        <w:bottom w:val="none" w:sz="0" w:space="0" w:color="auto"/>
        <w:right w:val="none" w:sz="0" w:space="0" w:color="auto"/>
      </w:divBdr>
    </w:div>
    <w:div w:id="1798136203">
      <w:bodyDiv w:val="1"/>
      <w:marLeft w:val="0"/>
      <w:marRight w:val="0"/>
      <w:marTop w:val="0"/>
      <w:marBottom w:val="0"/>
      <w:divBdr>
        <w:top w:val="none" w:sz="0" w:space="0" w:color="auto"/>
        <w:left w:val="none" w:sz="0" w:space="0" w:color="auto"/>
        <w:bottom w:val="none" w:sz="0" w:space="0" w:color="auto"/>
        <w:right w:val="none" w:sz="0" w:space="0" w:color="auto"/>
      </w:divBdr>
    </w:div>
    <w:div w:id="1799716363">
      <w:bodyDiv w:val="1"/>
      <w:marLeft w:val="0"/>
      <w:marRight w:val="0"/>
      <w:marTop w:val="0"/>
      <w:marBottom w:val="0"/>
      <w:divBdr>
        <w:top w:val="none" w:sz="0" w:space="0" w:color="auto"/>
        <w:left w:val="none" w:sz="0" w:space="0" w:color="auto"/>
        <w:bottom w:val="none" w:sz="0" w:space="0" w:color="auto"/>
        <w:right w:val="none" w:sz="0" w:space="0" w:color="auto"/>
      </w:divBdr>
    </w:div>
    <w:div w:id="1800218829">
      <w:bodyDiv w:val="1"/>
      <w:marLeft w:val="0"/>
      <w:marRight w:val="0"/>
      <w:marTop w:val="0"/>
      <w:marBottom w:val="0"/>
      <w:divBdr>
        <w:top w:val="none" w:sz="0" w:space="0" w:color="auto"/>
        <w:left w:val="none" w:sz="0" w:space="0" w:color="auto"/>
        <w:bottom w:val="none" w:sz="0" w:space="0" w:color="auto"/>
        <w:right w:val="none" w:sz="0" w:space="0" w:color="auto"/>
      </w:divBdr>
    </w:div>
    <w:div w:id="1800536331">
      <w:bodyDiv w:val="1"/>
      <w:marLeft w:val="0"/>
      <w:marRight w:val="0"/>
      <w:marTop w:val="0"/>
      <w:marBottom w:val="0"/>
      <w:divBdr>
        <w:top w:val="none" w:sz="0" w:space="0" w:color="auto"/>
        <w:left w:val="none" w:sz="0" w:space="0" w:color="auto"/>
        <w:bottom w:val="none" w:sz="0" w:space="0" w:color="auto"/>
        <w:right w:val="none" w:sz="0" w:space="0" w:color="auto"/>
      </w:divBdr>
    </w:div>
    <w:div w:id="1800688316">
      <w:bodyDiv w:val="1"/>
      <w:marLeft w:val="0"/>
      <w:marRight w:val="0"/>
      <w:marTop w:val="0"/>
      <w:marBottom w:val="0"/>
      <w:divBdr>
        <w:top w:val="none" w:sz="0" w:space="0" w:color="auto"/>
        <w:left w:val="none" w:sz="0" w:space="0" w:color="auto"/>
        <w:bottom w:val="none" w:sz="0" w:space="0" w:color="auto"/>
        <w:right w:val="none" w:sz="0" w:space="0" w:color="auto"/>
      </w:divBdr>
    </w:div>
    <w:div w:id="1802453460">
      <w:bodyDiv w:val="1"/>
      <w:marLeft w:val="0"/>
      <w:marRight w:val="0"/>
      <w:marTop w:val="0"/>
      <w:marBottom w:val="0"/>
      <w:divBdr>
        <w:top w:val="none" w:sz="0" w:space="0" w:color="auto"/>
        <w:left w:val="none" w:sz="0" w:space="0" w:color="auto"/>
        <w:bottom w:val="none" w:sz="0" w:space="0" w:color="auto"/>
        <w:right w:val="none" w:sz="0" w:space="0" w:color="auto"/>
      </w:divBdr>
    </w:div>
    <w:div w:id="1802723716">
      <w:bodyDiv w:val="1"/>
      <w:marLeft w:val="0"/>
      <w:marRight w:val="0"/>
      <w:marTop w:val="0"/>
      <w:marBottom w:val="0"/>
      <w:divBdr>
        <w:top w:val="none" w:sz="0" w:space="0" w:color="auto"/>
        <w:left w:val="none" w:sz="0" w:space="0" w:color="auto"/>
        <w:bottom w:val="none" w:sz="0" w:space="0" w:color="auto"/>
        <w:right w:val="none" w:sz="0" w:space="0" w:color="auto"/>
      </w:divBdr>
    </w:div>
    <w:div w:id="1802842613">
      <w:bodyDiv w:val="1"/>
      <w:marLeft w:val="0"/>
      <w:marRight w:val="0"/>
      <w:marTop w:val="0"/>
      <w:marBottom w:val="0"/>
      <w:divBdr>
        <w:top w:val="none" w:sz="0" w:space="0" w:color="auto"/>
        <w:left w:val="none" w:sz="0" w:space="0" w:color="auto"/>
        <w:bottom w:val="none" w:sz="0" w:space="0" w:color="auto"/>
        <w:right w:val="none" w:sz="0" w:space="0" w:color="auto"/>
      </w:divBdr>
    </w:div>
    <w:div w:id="1803890387">
      <w:bodyDiv w:val="1"/>
      <w:marLeft w:val="0"/>
      <w:marRight w:val="0"/>
      <w:marTop w:val="0"/>
      <w:marBottom w:val="0"/>
      <w:divBdr>
        <w:top w:val="none" w:sz="0" w:space="0" w:color="auto"/>
        <w:left w:val="none" w:sz="0" w:space="0" w:color="auto"/>
        <w:bottom w:val="none" w:sz="0" w:space="0" w:color="auto"/>
        <w:right w:val="none" w:sz="0" w:space="0" w:color="auto"/>
      </w:divBdr>
    </w:div>
    <w:div w:id="1804274968">
      <w:bodyDiv w:val="1"/>
      <w:marLeft w:val="0"/>
      <w:marRight w:val="0"/>
      <w:marTop w:val="0"/>
      <w:marBottom w:val="0"/>
      <w:divBdr>
        <w:top w:val="none" w:sz="0" w:space="0" w:color="auto"/>
        <w:left w:val="none" w:sz="0" w:space="0" w:color="auto"/>
        <w:bottom w:val="none" w:sz="0" w:space="0" w:color="auto"/>
        <w:right w:val="none" w:sz="0" w:space="0" w:color="auto"/>
      </w:divBdr>
    </w:div>
    <w:div w:id="1804691674">
      <w:bodyDiv w:val="1"/>
      <w:marLeft w:val="0"/>
      <w:marRight w:val="0"/>
      <w:marTop w:val="0"/>
      <w:marBottom w:val="0"/>
      <w:divBdr>
        <w:top w:val="none" w:sz="0" w:space="0" w:color="auto"/>
        <w:left w:val="none" w:sz="0" w:space="0" w:color="auto"/>
        <w:bottom w:val="none" w:sz="0" w:space="0" w:color="auto"/>
        <w:right w:val="none" w:sz="0" w:space="0" w:color="auto"/>
      </w:divBdr>
    </w:div>
    <w:div w:id="1809013956">
      <w:bodyDiv w:val="1"/>
      <w:marLeft w:val="0"/>
      <w:marRight w:val="0"/>
      <w:marTop w:val="0"/>
      <w:marBottom w:val="0"/>
      <w:divBdr>
        <w:top w:val="none" w:sz="0" w:space="0" w:color="auto"/>
        <w:left w:val="none" w:sz="0" w:space="0" w:color="auto"/>
        <w:bottom w:val="none" w:sz="0" w:space="0" w:color="auto"/>
        <w:right w:val="none" w:sz="0" w:space="0" w:color="auto"/>
      </w:divBdr>
    </w:div>
    <w:div w:id="1810513619">
      <w:bodyDiv w:val="1"/>
      <w:marLeft w:val="0"/>
      <w:marRight w:val="0"/>
      <w:marTop w:val="0"/>
      <w:marBottom w:val="0"/>
      <w:divBdr>
        <w:top w:val="none" w:sz="0" w:space="0" w:color="auto"/>
        <w:left w:val="none" w:sz="0" w:space="0" w:color="auto"/>
        <w:bottom w:val="none" w:sz="0" w:space="0" w:color="auto"/>
        <w:right w:val="none" w:sz="0" w:space="0" w:color="auto"/>
      </w:divBdr>
    </w:div>
    <w:div w:id="1813138851">
      <w:bodyDiv w:val="1"/>
      <w:marLeft w:val="0"/>
      <w:marRight w:val="0"/>
      <w:marTop w:val="0"/>
      <w:marBottom w:val="0"/>
      <w:divBdr>
        <w:top w:val="none" w:sz="0" w:space="0" w:color="auto"/>
        <w:left w:val="none" w:sz="0" w:space="0" w:color="auto"/>
        <w:bottom w:val="none" w:sz="0" w:space="0" w:color="auto"/>
        <w:right w:val="none" w:sz="0" w:space="0" w:color="auto"/>
      </w:divBdr>
    </w:div>
    <w:div w:id="1813596155">
      <w:bodyDiv w:val="1"/>
      <w:marLeft w:val="0"/>
      <w:marRight w:val="0"/>
      <w:marTop w:val="0"/>
      <w:marBottom w:val="0"/>
      <w:divBdr>
        <w:top w:val="none" w:sz="0" w:space="0" w:color="auto"/>
        <w:left w:val="none" w:sz="0" w:space="0" w:color="auto"/>
        <w:bottom w:val="none" w:sz="0" w:space="0" w:color="auto"/>
        <w:right w:val="none" w:sz="0" w:space="0" w:color="auto"/>
      </w:divBdr>
    </w:div>
    <w:div w:id="1814760958">
      <w:bodyDiv w:val="1"/>
      <w:marLeft w:val="0"/>
      <w:marRight w:val="0"/>
      <w:marTop w:val="0"/>
      <w:marBottom w:val="0"/>
      <w:divBdr>
        <w:top w:val="none" w:sz="0" w:space="0" w:color="auto"/>
        <w:left w:val="none" w:sz="0" w:space="0" w:color="auto"/>
        <w:bottom w:val="none" w:sz="0" w:space="0" w:color="auto"/>
        <w:right w:val="none" w:sz="0" w:space="0" w:color="auto"/>
      </w:divBdr>
    </w:div>
    <w:div w:id="1814832361">
      <w:bodyDiv w:val="1"/>
      <w:marLeft w:val="0"/>
      <w:marRight w:val="0"/>
      <w:marTop w:val="0"/>
      <w:marBottom w:val="0"/>
      <w:divBdr>
        <w:top w:val="none" w:sz="0" w:space="0" w:color="auto"/>
        <w:left w:val="none" w:sz="0" w:space="0" w:color="auto"/>
        <w:bottom w:val="none" w:sz="0" w:space="0" w:color="auto"/>
        <w:right w:val="none" w:sz="0" w:space="0" w:color="auto"/>
      </w:divBdr>
    </w:div>
    <w:div w:id="1817187344">
      <w:bodyDiv w:val="1"/>
      <w:marLeft w:val="0"/>
      <w:marRight w:val="0"/>
      <w:marTop w:val="0"/>
      <w:marBottom w:val="0"/>
      <w:divBdr>
        <w:top w:val="none" w:sz="0" w:space="0" w:color="auto"/>
        <w:left w:val="none" w:sz="0" w:space="0" w:color="auto"/>
        <w:bottom w:val="none" w:sz="0" w:space="0" w:color="auto"/>
        <w:right w:val="none" w:sz="0" w:space="0" w:color="auto"/>
      </w:divBdr>
      <w:divsChild>
        <w:div w:id="1669752028">
          <w:marLeft w:val="360"/>
          <w:marRight w:val="0"/>
          <w:marTop w:val="200"/>
          <w:marBottom w:val="0"/>
          <w:divBdr>
            <w:top w:val="none" w:sz="0" w:space="0" w:color="auto"/>
            <w:left w:val="none" w:sz="0" w:space="0" w:color="auto"/>
            <w:bottom w:val="none" w:sz="0" w:space="0" w:color="auto"/>
            <w:right w:val="none" w:sz="0" w:space="0" w:color="auto"/>
          </w:divBdr>
        </w:div>
      </w:divsChild>
    </w:div>
    <w:div w:id="1817255042">
      <w:bodyDiv w:val="1"/>
      <w:marLeft w:val="0"/>
      <w:marRight w:val="0"/>
      <w:marTop w:val="0"/>
      <w:marBottom w:val="0"/>
      <w:divBdr>
        <w:top w:val="none" w:sz="0" w:space="0" w:color="auto"/>
        <w:left w:val="none" w:sz="0" w:space="0" w:color="auto"/>
        <w:bottom w:val="none" w:sz="0" w:space="0" w:color="auto"/>
        <w:right w:val="none" w:sz="0" w:space="0" w:color="auto"/>
      </w:divBdr>
    </w:div>
    <w:div w:id="1817527306">
      <w:bodyDiv w:val="1"/>
      <w:marLeft w:val="0"/>
      <w:marRight w:val="0"/>
      <w:marTop w:val="0"/>
      <w:marBottom w:val="0"/>
      <w:divBdr>
        <w:top w:val="none" w:sz="0" w:space="0" w:color="auto"/>
        <w:left w:val="none" w:sz="0" w:space="0" w:color="auto"/>
        <w:bottom w:val="none" w:sz="0" w:space="0" w:color="auto"/>
        <w:right w:val="none" w:sz="0" w:space="0" w:color="auto"/>
      </w:divBdr>
    </w:div>
    <w:div w:id="1818498907">
      <w:bodyDiv w:val="1"/>
      <w:marLeft w:val="0"/>
      <w:marRight w:val="0"/>
      <w:marTop w:val="0"/>
      <w:marBottom w:val="0"/>
      <w:divBdr>
        <w:top w:val="none" w:sz="0" w:space="0" w:color="auto"/>
        <w:left w:val="none" w:sz="0" w:space="0" w:color="auto"/>
        <w:bottom w:val="none" w:sz="0" w:space="0" w:color="auto"/>
        <w:right w:val="none" w:sz="0" w:space="0" w:color="auto"/>
      </w:divBdr>
    </w:div>
    <w:div w:id="1818642131">
      <w:bodyDiv w:val="1"/>
      <w:marLeft w:val="0"/>
      <w:marRight w:val="0"/>
      <w:marTop w:val="0"/>
      <w:marBottom w:val="0"/>
      <w:divBdr>
        <w:top w:val="none" w:sz="0" w:space="0" w:color="auto"/>
        <w:left w:val="none" w:sz="0" w:space="0" w:color="auto"/>
        <w:bottom w:val="none" w:sz="0" w:space="0" w:color="auto"/>
        <w:right w:val="none" w:sz="0" w:space="0" w:color="auto"/>
      </w:divBdr>
    </w:div>
    <w:div w:id="1820073984">
      <w:bodyDiv w:val="1"/>
      <w:marLeft w:val="0"/>
      <w:marRight w:val="0"/>
      <w:marTop w:val="0"/>
      <w:marBottom w:val="0"/>
      <w:divBdr>
        <w:top w:val="none" w:sz="0" w:space="0" w:color="auto"/>
        <w:left w:val="none" w:sz="0" w:space="0" w:color="auto"/>
        <w:bottom w:val="none" w:sz="0" w:space="0" w:color="auto"/>
        <w:right w:val="none" w:sz="0" w:space="0" w:color="auto"/>
      </w:divBdr>
    </w:div>
    <w:div w:id="1820683502">
      <w:bodyDiv w:val="1"/>
      <w:marLeft w:val="0"/>
      <w:marRight w:val="0"/>
      <w:marTop w:val="0"/>
      <w:marBottom w:val="0"/>
      <w:divBdr>
        <w:top w:val="none" w:sz="0" w:space="0" w:color="auto"/>
        <w:left w:val="none" w:sz="0" w:space="0" w:color="auto"/>
        <w:bottom w:val="none" w:sz="0" w:space="0" w:color="auto"/>
        <w:right w:val="none" w:sz="0" w:space="0" w:color="auto"/>
      </w:divBdr>
    </w:div>
    <w:div w:id="1820685327">
      <w:bodyDiv w:val="1"/>
      <w:marLeft w:val="0"/>
      <w:marRight w:val="0"/>
      <w:marTop w:val="0"/>
      <w:marBottom w:val="0"/>
      <w:divBdr>
        <w:top w:val="none" w:sz="0" w:space="0" w:color="auto"/>
        <w:left w:val="none" w:sz="0" w:space="0" w:color="auto"/>
        <w:bottom w:val="none" w:sz="0" w:space="0" w:color="auto"/>
        <w:right w:val="none" w:sz="0" w:space="0" w:color="auto"/>
      </w:divBdr>
      <w:divsChild>
        <w:div w:id="988902638">
          <w:marLeft w:val="0"/>
          <w:marRight w:val="0"/>
          <w:marTop w:val="0"/>
          <w:marBottom w:val="0"/>
          <w:divBdr>
            <w:top w:val="none" w:sz="0" w:space="0" w:color="auto"/>
            <w:left w:val="none" w:sz="0" w:space="0" w:color="auto"/>
            <w:bottom w:val="none" w:sz="0" w:space="0" w:color="auto"/>
            <w:right w:val="none" w:sz="0" w:space="0" w:color="auto"/>
          </w:divBdr>
          <w:divsChild>
            <w:div w:id="194079536">
              <w:marLeft w:val="0"/>
              <w:marRight w:val="0"/>
              <w:marTop w:val="0"/>
              <w:marBottom w:val="0"/>
              <w:divBdr>
                <w:top w:val="single" w:sz="2" w:space="0" w:color="000000"/>
                <w:left w:val="single" w:sz="2" w:space="0" w:color="000000"/>
                <w:bottom w:val="single" w:sz="2" w:space="0" w:color="000000"/>
                <w:right w:val="single" w:sz="2" w:space="0" w:color="000000"/>
              </w:divBdr>
            </w:div>
            <w:div w:id="222831579">
              <w:marLeft w:val="0"/>
              <w:marRight w:val="0"/>
              <w:marTop w:val="0"/>
              <w:marBottom w:val="0"/>
              <w:divBdr>
                <w:top w:val="single" w:sz="2" w:space="0" w:color="000000"/>
                <w:left w:val="single" w:sz="2" w:space="0" w:color="000000"/>
                <w:bottom w:val="single" w:sz="2" w:space="0" w:color="000000"/>
                <w:right w:val="single" w:sz="2" w:space="0" w:color="000000"/>
              </w:divBdr>
            </w:div>
            <w:div w:id="298146530">
              <w:marLeft w:val="0"/>
              <w:marRight w:val="0"/>
              <w:marTop w:val="0"/>
              <w:marBottom w:val="0"/>
              <w:divBdr>
                <w:top w:val="single" w:sz="2" w:space="0" w:color="000000"/>
                <w:left w:val="single" w:sz="2" w:space="0" w:color="000000"/>
                <w:bottom w:val="single" w:sz="2" w:space="0" w:color="000000"/>
                <w:right w:val="single" w:sz="2" w:space="0" w:color="000000"/>
              </w:divBdr>
            </w:div>
            <w:div w:id="326052717">
              <w:marLeft w:val="0"/>
              <w:marRight w:val="0"/>
              <w:marTop w:val="0"/>
              <w:marBottom w:val="0"/>
              <w:divBdr>
                <w:top w:val="single" w:sz="2" w:space="0" w:color="000000"/>
                <w:left w:val="single" w:sz="2" w:space="0" w:color="000000"/>
                <w:bottom w:val="single" w:sz="2" w:space="0" w:color="000000"/>
                <w:right w:val="single" w:sz="2" w:space="0" w:color="000000"/>
              </w:divBdr>
            </w:div>
            <w:div w:id="626157796">
              <w:marLeft w:val="0"/>
              <w:marRight w:val="0"/>
              <w:marTop w:val="0"/>
              <w:marBottom w:val="0"/>
              <w:divBdr>
                <w:top w:val="single" w:sz="2" w:space="0" w:color="000000"/>
                <w:left w:val="single" w:sz="2" w:space="0" w:color="000000"/>
                <w:bottom w:val="single" w:sz="2" w:space="0" w:color="000000"/>
                <w:right w:val="single" w:sz="2" w:space="0" w:color="000000"/>
              </w:divBdr>
            </w:div>
            <w:div w:id="786584835">
              <w:marLeft w:val="0"/>
              <w:marRight w:val="0"/>
              <w:marTop w:val="0"/>
              <w:marBottom w:val="0"/>
              <w:divBdr>
                <w:top w:val="single" w:sz="2" w:space="0" w:color="000000"/>
                <w:left w:val="single" w:sz="2" w:space="0" w:color="000000"/>
                <w:bottom w:val="single" w:sz="2" w:space="0" w:color="000000"/>
                <w:right w:val="single" w:sz="2" w:space="0" w:color="000000"/>
              </w:divBdr>
            </w:div>
            <w:div w:id="919174543">
              <w:marLeft w:val="0"/>
              <w:marRight w:val="0"/>
              <w:marTop w:val="312"/>
              <w:marBottom w:val="144"/>
              <w:divBdr>
                <w:top w:val="single" w:sz="2" w:space="0" w:color="000000"/>
                <w:left w:val="single" w:sz="2" w:space="0" w:color="000000"/>
                <w:bottom w:val="single" w:sz="2" w:space="0" w:color="000000"/>
                <w:right w:val="single" w:sz="2" w:space="0" w:color="000000"/>
              </w:divBdr>
            </w:div>
            <w:div w:id="1158690549">
              <w:marLeft w:val="0"/>
              <w:marRight w:val="0"/>
              <w:marTop w:val="0"/>
              <w:marBottom w:val="0"/>
              <w:divBdr>
                <w:top w:val="single" w:sz="2" w:space="0" w:color="000000"/>
                <w:left w:val="single" w:sz="2" w:space="0" w:color="000000"/>
                <w:bottom w:val="single" w:sz="2" w:space="0" w:color="000000"/>
                <w:right w:val="single" w:sz="2" w:space="0" w:color="000000"/>
              </w:divBdr>
            </w:div>
            <w:div w:id="19069873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20998627">
      <w:bodyDiv w:val="1"/>
      <w:marLeft w:val="0"/>
      <w:marRight w:val="0"/>
      <w:marTop w:val="0"/>
      <w:marBottom w:val="0"/>
      <w:divBdr>
        <w:top w:val="none" w:sz="0" w:space="0" w:color="auto"/>
        <w:left w:val="none" w:sz="0" w:space="0" w:color="auto"/>
        <w:bottom w:val="none" w:sz="0" w:space="0" w:color="auto"/>
        <w:right w:val="none" w:sz="0" w:space="0" w:color="auto"/>
      </w:divBdr>
    </w:div>
    <w:div w:id="1821312363">
      <w:bodyDiv w:val="1"/>
      <w:marLeft w:val="0"/>
      <w:marRight w:val="0"/>
      <w:marTop w:val="0"/>
      <w:marBottom w:val="0"/>
      <w:divBdr>
        <w:top w:val="none" w:sz="0" w:space="0" w:color="auto"/>
        <w:left w:val="none" w:sz="0" w:space="0" w:color="auto"/>
        <w:bottom w:val="none" w:sz="0" w:space="0" w:color="auto"/>
        <w:right w:val="none" w:sz="0" w:space="0" w:color="auto"/>
      </w:divBdr>
    </w:div>
    <w:div w:id="1821655578">
      <w:bodyDiv w:val="1"/>
      <w:marLeft w:val="0"/>
      <w:marRight w:val="0"/>
      <w:marTop w:val="0"/>
      <w:marBottom w:val="0"/>
      <w:divBdr>
        <w:top w:val="none" w:sz="0" w:space="0" w:color="auto"/>
        <w:left w:val="none" w:sz="0" w:space="0" w:color="auto"/>
        <w:bottom w:val="none" w:sz="0" w:space="0" w:color="auto"/>
        <w:right w:val="none" w:sz="0" w:space="0" w:color="auto"/>
      </w:divBdr>
    </w:div>
    <w:div w:id="1821968593">
      <w:bodyDiv w:val="1"/>
      <w:marLeft w:val="0"/>
      <w:marRight w:val="0"/>
      <w:marTop w:val="0"/>
      <w:marBottom w:val="0"/>
      <w:divBdr>
        <w:top w:val="none" w:sz="0" w:space="0" w:color="auto"/>
        <w:left w:val="none" w:sz="0" w:space="0" w:color="auto"/>
        <w:bottom w:val="none" w:sz="0" w:space="0" w:color="auto"/>
        <w:right w:val="none" w:sz="0" w:space="0" w:color="auto"/>
      </w:divBdr>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24008983">
      <w:bodyDiv w:val="1"/>
      <w:marLeft w:val="0"/>
      <w:marRight w:val="0"/>
      <w:marTop w:val="0"/>
      <w:marBottom w:val="0"/>
      <w:divBdr>
        <w:top w:val="none" w:sz="0" w:space="0" w:color="auto"/>
        <w:left w:val="none" w:sz="0" w:space="0" w:color="auto"/>
        <w:bottom w:val="none" w:sz="0" w:space="0" w:color="auto"/>
        <w:right w:val="none" w:sz="0" w:space="0" w:color="auto"/>
      </w:divBdr>
    </w:div>
    <w:div w:id="1824009042">
      <w:bodyDiv w:val="1"/>
      <w:marLeft w:val="0"/>
      <w:marRight w:val="0"/>
      <w:marTop w:val="0"/>
      <w:marBottom w:val="0"/>
      <w:divBdr>
        <w:top w:val="none" w:sz="0" w:space="0" w:color="auto"/>
        <w:left w:val="none" w:sz="0" w:space="0" w:color="auto"/>
        <w:bottom w:val="none" w:sz="0" w:space="0" w:color="auto"/>
        <w:right w:val="none" w:sz="0" w:space="0" w:color="auto"/>
      </w:divBdr>
    </w:div>
    <w:div w:id="1824350037">
      <w:bodyDiv w:val="1"/>
      <w:marLeft w:val="0"/>
      <w:marRight w:val="0"/>
      <w:marTop w:val="0"/>
      <w:marBottom w:val="0"/>
      <w:divBdr>
        <w:top w:val="none" w:sz="0" w:space="0" w:color="auto"/>
        <w:left w:val="none" w:sz="0" w:space="0" w:color="auto"/>
        <w:bottom w:val="none" w:sz="0" w:space="0" w:color="auto"/>
        <w:right w:val="none" w:sz="0" w:space="0" w:color="auto"/>
      </w:divBdr>
    </w:div>
    <w:div w:id="1825126801">
      <w:bodyDiv w:val="1"/>
      <w:marLeft w:val="0"/>
      <w:marRight w:val="0"/>
      <w:marTop w:val="0"/>
      <w:marBottom w:val="0"/>
      <w:divBdr>
        <w:top w:val="none" w:sz="0" w:space="0" w:color="auto"/>
        <w:left w:val="none" w:sz="0" w:space="0" w:color="auto"/>
        <w:bottom w:val="none" w:sz="0" w:space="0" w:color="auto"/>
        <w:right w:val="none" w:sz="0" w:space="0" w:color="auto"/>
      </w:divBdr>
    </w:div>
    <w:div w:id="1825971965">
      <w:bodyDiv w:val="1"/>
      <w:marLeft w:val="0"/>
      <w:marRight w:val="0"/>
      <w:marTop w:val="0"/>
      <w:marBottom w:val="0"/>
      <w:divBdr>
        <w:top w:val="none" w:sz="0" w:space="0" w:color="auto"/>
        <w:left w:val="none" w:sz="0" w:space="0" w:color="auto"/>
        <w:bottom w:val="none" w:sz="0" w:space="0" w:color="auto"/>
        <w:right w:val="none" w:sz="0" w:space="0" w:color="auto"/>
      </w:divBdr>
    </w:div>
    <w:div w:id="1826436351">
      <w:bodyDiv w:val="1"/>
      <w:marLeft w:val="0"/>
      <w:marRight w:val="0"/>
      <w:marTop w:val="0"/>
      <w:marBottom w:val="0"/>
      <w:divBdr>
        <w:top w:val="none" w:sz="0" w:space="0" w:color="auto"/>
        <w:left w:val="none" w:sz="0" w:space="0" w:color="auto"/>
        <w:bottom w:val="none" w:sz="0" w:space="0" w:color="auto"/>
        <w:right w:val="none" w:sz="0" w:space="0" w:color="auto"/>
      </w:divBdr>
    </w:div>
    <w:div w:id="1826969748">
      <w:bodyDiv w:val="1"/>
      <w:marLeft w:val="0"/>
      <w:marRight w:val="0"/>
      <w:marTop w:val="0"/>
      <w:marBottom w:val="0"/>
      <w:divBdr>
        <w:top w:val="none" w:sz="0" w:space="0" w:color="auto"/>
        <w:left w:val="none" w:sz="0" w:space="0" w:color="auto"/>
        <w:bottom w:val="none" w:sz="0" w:space="0" w:color="auto"/>
        <w:right w:val="none" w:sz="0" w:space="0" w:color="auto"/>
      </w:divBdr>
    </w:div>
    <w:div w:id="1827160391">
      <w:bodyDiv w:val="1"/>
      <w:marLeft w:val="0"/>
      <w:marRight w:val="0"/>
      <w:marTop w:val="0"/>
      <w:marBottom w:val="0"/>
      <w:divBdr>
        <w:top w:val="none" w:sz="0" w:space="0" w:color="auto"/>
        <w:left w:val="none" w:sz="0" w:space="0" w:color="auto"/>
        <w:bottom w:val="none" w:sz="0" w:space="0" w:color="auto"/>
        <w:right w:val="none" w:sz="0" w:space="0" w:color="auto"/>
      </w:divBdr>
    </w:div>
    <w:div w:id="1827821108">
      <w:bodyDiv w:val="1"/>
      <w:marLeft w:val="0"/>
      <w:marRight w:val="0"/>
      <w:marTop w:val="0"/>
      <w:marBottom w:val="0"/>
      <w:divBdr>
        <w:top w:val="none" w:sz="0" w:space="0" w:color="auto"/>
        <w:left w:val="none" w:sz="0" w:space="0" w:color="auto"/>
        <w:bottom w:val="none" w:sz="0" w:space="0" w:color="auto"/>
        <w:right w:val="none" w:sz="0" w:space="0" w:color="auto"/>
      </w:divBdr>
    </w:div>
    <w:div w:id="1828203221">
      <w:bodyDiv w:val="1"/>
      <w:marLeft w:val="0"/>
      <w:marRight w:val="0"/>
      <w:marTop w:val="0"/>
      <w:marBottom w:val="0"/>
      <w:divBdr>
        <w:top w:val="none" w:sz="0" w:space="0" w:color="auto"/>
        <w:left w:val="none" w:sz="0" w:space="0" w:color="auto"/>
        <w:bottom w:val="none" w:sz="0" w:space="0" w:color="auto"/>
        <w:right w:val="none" w:sz="0" w:space="0" w:color="auto"/>
      </w:divBdr>
    </w:div>
    <w:div w:id="1828865137">
      <w:bodyDiv w:val="1"/>
      <w:marLeft w:val="0"/>
      <w:marRight w:val="0"/>
      <w:marTop w:val="0"/>
      <w:marBottom w:val="0"/>
      <w:divBdr>
        <w:top w:val="none" w:sz="0" w:space="0" w:color="auto"/>
        <w:left w:val="none" w:sz="0" w:space="0" w:color="auto"/>
        <w:bottom w:val="none" w:sz="0" w:space="0" w:color="auto"/>
        <w:right w:val="none" w:sz="0" w:space="0" w:color="auto"/>
      </w:divBdr>
    </w:div>
    <w:div w:id="1828939812">
      <w:bodyDiv w:val="1"/>
      <w:marLeft w:val="0"/>
      <w:marRight w:val="0"/>
      <w:marTop w:val="0"/>
      <w:marBottom w:val="0"/>
      <w:divBdr>
        <w:top w:val="none" w:sz="0" w:space="0" w:color="auto"/>
        <w:left w:val="none" w:sz="0" w:space="0" w:color="auto"/>
        <w:bottom w:val="none" w:sz="0" w:space="0" w:color="auto"/>
        <w:right w:val="none" w:sz="0" w:space="0" w:color="auto"/>
      </w:divBdr>
    </w:div>
    <w:div w:id="1829319679">
      <w:bodyDiv w:val="1"/>
      <w:marLeft w:val="0"/>
      <w:marRight w:val="0"/>
      <w:marTop w:val="0"/>
      <w:marBottom w:val="0"/>
      <w:divBdr>
        <w:top w:val="none" w:sz="0" w:space="0" w:color="auto"/>
        <w:left w:val="none" w:sz="0" w:space="0" w:color="auto"/>
        <w:bottom w:val="none" w:sz="0" w:space="0" w:color="auto"/>
        <w:right w:val="none" w:sz="0" w:space="0" w:color="auto"/>
      </w:divBdr>
    </w:div>
    <w:div w:id="1830058023">
      <w:bodyDiv w:val="1"/>
      <w:marLeft w:val="0"/>
      <w:marRight w:val="0"/>
      <w:marTop w:val="0"/>
      <w:marBottom w:val="0"/>
      <w:divBdr>
        <w:top w:val="none" w:sz="0" w:space="0" w:color="auto"/>
        <w:left w:val="none" w:sz="0" w:space="0" w:color="auto"/>
        <w:bottom w:val="none" w:sz="0" w:space="0" w:color="auto"/>
        <w:right w:val="none" w:sz="0" w:space="0" w:color="auto"/>
      </w:divBdr>
    </w:div>
    <w:div w:id="1830125173">
      <w:bodyDiv w:val="1"/>
      <w:marLeft w:val="0"/>
      <w:marRight w:val="0"/>
      <w:marTop w:val="0"/>
      <w:marBottom w:val="0"/>
      <w:divBdr>
        <w:top w:val="none" w:sz="0" w:space="0" w:color="auto"/>
        <w:left w:val="none" w:sz="0" w:space="0" w:color="auto"/>
        <w:bottom w:val="none" w:sz="0" w:space="0" w:color="auto"/>
        <w:right w:val="none" w:sz="0" w:space="0" w:color="auto"/>
      </w:divBdr>
    </w:div>
    <w:div w:id="1830822657">
      <w:bodyDiv w:val="1"/>
      <w:marLeft w:val="0"/>
      <w:marRight w:val="0"/>
      <w:marTop w:val="0"/>
      <w:marBottom w:val="0"/>
      <w:divBdr>
        <w:top w:val="none" w:sz="0" w:space="0" w:color="auto"/>
        <w:left w:val="none" w:sz="0" w:space="0" w:color="auto"/>
        <w:bottom w:val="none" w:sz="0" w:space="0" w:color="auto"/>
        <w:right w:val="none" w:sz="0" w:space="0" w:color="auto"/>
      </w:divBdr>
      <w:divsChild>
        <w:div w:id="895239522">
          <w:marLeft w:val="0"/>
          <w:marRight w:val="0"/>
          <w:marTop w:val="0"/>
          <w:marBottom w:val="0"/>
          <w:divBdr>
            <w:top w:val="none" w:sz="0" w:space="0" w:color="auto"/>
            <w:left w:val="none" w:sz="0" w:space="0" w:color="auto"/>
            <w:bottom w:val="none" w:sz="0" w:space="0" w:color="auto"/>
            <w:right w:val="none" w:sz="0" w:space="0" w:color="auto"/>
          </w:divBdr>
          <w:divsChild>
            <w:div w:id="598372081">
              <w:marLeft w:val="0"/>
              <w:marRight w:val="0"/>
              <w:marTop w:val="0"/>
              <w:marBottom w:val="0"/>
              <w:divBdr>
                <w:top w:val="single" w:sz="2" w:space="0" w:color="000000"/>
                <w:left w:val="single" w:sz="2" w:space="0" w:color="000000"/>
                <w:bottom w:val="single" w:sz="2" w:space="0" w:color="000000"/>
                <w:right w:val="single" w:sz="2" w:space="0" w:color="000000"/>
              </w:divBdr>
            </w:div>
            <w:div w:id="12481509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31368900">
      <w:bodyDiv w:val="1"/>
      <w:marLeft w:val="0"/>
      <w:marRight w:val="0"/>
      <w:marTop w:val="0"/>
      <w:marBottom w:val="0"/>
      <w:divBdr>
        <w:top w:val="none" w:sz="0" w:space="0" w:color="auto"/>
        <w:left w:val="none" w:sz="0" w:space="0" w:color="auto"/>
        <w:bottom w:val="none" w:sz="0" w:space="0" w:color="auto"/>
        <w:right w:val="none" w:sz="0" w:space="0" w:color="auto"/>
      </w:divBdr>
    </w:div>
    <w:div w:id="1832286763">
      <w:bodyDiv w:val="1"/>
      <w:marLeft w:val="0"/>
      <w:marRight w:val="0"/>
      <w:marTop w:val="0"/>
      <w:marBottom w:val="0"/>
      <w:divBdr>
        <w:top w:val="none" w:sz="0" w:space="0" w:color="auto"/>
        <w:left w:val="none" w:sz="0" w:space="0" w:color="auto"/>
        <w:bottom w:val="none" w:sz="0" w:space="0" w:color="auto"/>
        <w:right w:val="none" w:sz="0" w:space="0" w:color="auto"/>
      </w:divBdr>
    </w:div>
    <w:div w:id="1832982333">
      <w:bodyDiv w:val="1"/>
      <w:marLeft w:val="0"/>
      <w:marRight w:val="0"/>
      <w:marTop w:val="0"/>
      <w:marBottom w:val="0"/>
      <w:divBdr>
        <w:top w:val="none" w:sz="0" w:space="0" w:color="auto"/>
        <w:left w:val="none" w:sz="0" w:space="0" w:color="auto"/>
        <w:bottom w:val="none" w:sz="0" w:space="0" w:color="auto"/>
        <w:right w:val="none" w:sz="0" w:space="0" w:color="auto"/>
      </w:divBdr>
    </w:div>
    <w:div w:id="1834368790">
      <w:bodyDiv w:val="1"/>
      <w:marLeft w:val="0"/>
      <w:marRight w:val="0"/>
      <w:marTop w:val="0"/>
      <w:marBottom w:val="0"/>
      <w:divBdr>
        <w:top w:val="none" w:sz="0" w:space="0" w:color="auto"/>
        <w:left w:val="none" w:sz="0" w:space="0" w:color="auto"/>
        <w:bottom w:val="none" w:sz="0" w:space="0" w:color="auto"/>
        <w:right w:val="none" w:sz="0" w:space="0" w:color="auto"/>
      </w:divBdr>
    </w:div>
    <w:div w:id="1834565500">
      <w:bodyDiv w:val="1"/>
      <w:marLeft w:val="0"/>
      <w:marRight w:val="0"/>
      <w:marTop w:val="0"/>
      <w:marBottom w:val="0"/>
      <w:divBdr>
        <w:top w:val="none" w:sz="0" w:space="0" w:color="auto"/>
        <w:left w:val="none" w:sz="0" w:space="0" w:color="auto"/>
        <w:bottom w:val="none" w:sz="0" w:space="0" w:color="auto"/>
        <w:right w:val="none" w:sz="0" w:space="0" w:color="auto"/>
      </w:divBdr>
    </w:div>
    <w:div w:id="1835486688">
      <w:bodyDiv w:val="1"/>
      <w:marLeft w:val="0"/>
      <w:marRight w:val="0"/>
      <w:marTop w:val="0"/>
      <w:marBottom w:val="0"/>
      <w:divBdr>
        <w:top w:val="none" w:sz="0" w:space="0" w:color="auto"/>
        <w:left w:val="none" w:sz="0" w:space="0" w:color="auto"/>
        <w:bottom w:val="none" w:sz="0" w:space="0" w:color="auto"/>
        <w:right w:val="none" w:sz="0" w:space="0" w:color="auto"/>
      </w:divBdr>
    </w:div>
    <w:div w:id="1836265384">
      <w:bodyDiv w:val="1"/>
      <w:marLeft w:val="0"/>
      <w:marRight w:val="0"/>
      <w:marTop w:val="0"/>
      <w:marBottom w:val="0"/>
      <w:divBdr>
        <w:top w:val="none" w:sz="0" w:space="0" w:color="auto"/>
        <w:left w:val="none" w:sz="0" w:space="0" w:color="auto"/>
        <w:bottom w:val="none" w:sz="0" w:space="0" w:color="auto"/>
        <w:right w:val="none" w:sz="0" w:space="0" w:color="auto"/>
      </w:divBdr>
    </w:div>
    <w:div w:id="1836412141">
      <w:bodyDiv w:val="1"/>
      <w:marLeft w:val="0"/>
      <w:marRight w:val="0"/>
      <w:marTop w:val="0"/>
      <w:marBottom w:val="0"/>
      <w:divBdr>
        <w:top w:val="none" w:sz="0" w:space="0" w:color="auto"/>
        <w:left w:val="none" w:sz="0" w:space="0" w:color="auto"/>
        <w:bottom w:val="none" w:sz="0" w:space="0" w:color="auto"/>
        <w:right w:val="none" w:sz="0" w:space="0" w:color="auto"/>
      </w:divBdr>
    </w:div>
    <w:div w:id="1836800324">
      <w:bodyDiv w:val="1"/>
      <w:marLeft w:val="0"/>
      <w:marRight w:val="0"/>
      <w:marTop w:val="0"/>
      <w:marBottom w:val="0"/>
      <w:divBdr>
        <w:top w:val="none" w:sz="0" w:space="0" w:color="auto"/>
        <w:left w:val="none" w:sz="0" w:space="0" w:color="auto"/>
        <w:bottom w:val="none" w:sz="0" w:space="0" w:color="auto"/>
        <w:right w:val="none" w:sz="0" w:space="0" w:color="auto"/>
      </w:divBdr>
    </w:div>
    <w:div w:id="1836845556">
      <w:bodyDiv w:val="1"/>
      <w:marLeft w:val="0"/>
      <w:marRight w:val="0"/>
      <w:marTop w:val="0"/>
      <w:marBottom w:val="0"/>
      <w:divBdr>
        <w:top w:val="none" w:sz="0" w:space="0" w:color="auto"/>
        <w:left w:val="none" w:sz="0" w:space="0" w:color="auto"/>
        <w:bottom w:val="none" w:sz="0" w:space="0" w:color="auto"/>
        <w:right w:val="none" w:sz="0" w:space="0" w:color="auto"/>
      </w:divBdr>
    </w:div>
    <w:div w:id="1837381362">
      <w:bodyDiv w:val="1"/>
      <w:marLeft w:val="0"/>
      <w:marRight w:val="0"/>
      <w:marTop w:val="0"/>
      <w:marBottom w:val="0"/>
      <w:divBdr>
        <w:top w:val="none" w:sz="0" w:space="0" w:color="auto"/>
        <w:left w:val="none" w:sz="0" w:space="0" w:color="auto"/>
        <w:bottom w:val="none" w:sz="0" w:space="0" w:color="auto"/>
        <w:right w:val="none" w:sz="0" w:space="0" w:color="auto"/>
      </w:divBdr>
    </w:div>
    <w:div w:id="1837529054">
      <w:bodyDiv w:val="1"/>
      <w:marLeft w:val="0"/>
      <w:marRight w:val="0"/>
      <w:marTop w:val="0"/>
      <w:marBottom w:val="0"/>
      <w:divBdr>
        <w:top w:val="none" w:sz="0" w:space="0" w:color="auto"/>
        <w:left w:val="none" w:sz="0" w:space="0" w:color="auto"/>
        <w:bottom w:val="none" w:sz="0" w:space="0" w:color="auto"/>
        <w:right w:val="none" w:sz="0" w:space="0" w:color="auto"/>
      </w:divBdr>
    </w:div>
    <w:div w:id="1839494618">
      <w:bodyDiv w:val="1"/>
      <w:marLeft w:val="0"/>
      <w:marRight w:val="0"/>
      <w:marTop w:val="0"/>
      <w:marBottom w:val="0"/>
      <w:divBdr>
        <w:top w:val="none" w:sz="0" w:space="0" w:color="auto"/>
        <w:left w:val="none" w:sz="0" w:space="0" w:color="auto"/>
        <w:bottom w:val="none" w:sz="0" w:space="0" w:color="auto"/>
        <w:right w:val="none" w:sz="0" w:space="0" w:color="auto"/>
      </w:divBdr>
    </w:div>
    <w:div w:id="1839615616">
      <w:bodyDiv w:val="1"/>
      <w:marLeft w:val="0"/>
      <w:marRight w:val="0"/>
      <w:marTop w:val="0"/>
      <w:marBottom w:val="0"/>
      <w:divBdr>
        <w:top w:val="none" w:sz="0" w:space="0" w:color="auto"/>
        <w:left w:val="none" w:sz="0" w:space="0" w:color="auto"/>
        <w:bottom w:val="none" w:sz="0" w:space="0" w:color="auto"/>
        <w:right w:val="none" w:sz="0" w:space="0" w:color="auto"/>
      </w:divBdr>
    </w:div>
    <w:div w:id="1840193523">
      <w:bodyDiv w:val="1"/>
      <w:marLeft w:val="0"/>
      <w:marRight w:val="0"/>
      <w:marTop w:val="0"/>
      <w:marBottom w:val="0"/>
      <w:divBdr>
        <w:top w:val="none" w:sz="0" w:space="0" w:color="auto"/>
        <w:left w:val="none" w:sz="0" w:space="0" w:color="auto"/>
        <w:bottom w:val="none" w:sz="0" w:space="0" w:color="auto"/>
        <w:right w:val="none" w:sz="0" w:space="0" w:color="auto"/>
      </w:divBdr>
    </w:div>
    <w:div w:id="1840655155">
      <w:bodyDiv w:val="1"/>
      <w:marLeft w:val="0"/>
      <w:marRight w:val="0"/>
      <w:marTop w:val="0"/>
      <w:marBottom w:val="0"/>
      <w:divBdr>
        <w:top w:val="none" w:sz="0" w:space="0" w:color="auto"/>
        <w:left w:val="none" w:sz="0" w:space="0" w:color="auto"/>
        <w:bottom w:val="none" w:sz="0" w:space="0" w:color="auto"/>
        <w:right w:val="none" w:sz="0" w:space="0" w:color="auto"/>
      </w:divBdr>
    </w:div>
    <w:div w:id="1842768699">
      <w:bodyDiv w:val="1"/>
      <w:marLeft w:val="0"/>
      <w:marRight w:val="0"/>
      <w:marTop w:val="0"/>
      <w:marBottom w:val="0"/>
      <w:divBdr>
        <w:top w:val="none" w:sz="0" w:space="0" w:color="auto"/>
        <w:left w:val="none" w:sz="0" w:space="0" w:color="auto"/>
        <w:bottom w:val="none" w:sz="0" w:space="0" w:color="auto"/>
        <w:right w:val="none" w:sz="0" w:space="0" w:color="auto"/>
      </w:divBdr>
    </w:div>
    <w:div w:id="1843473758">
      <w:bodyDiv w:val="1"/>
      <w:marLeft w:val="0"/>
      <w:marRight w:val="0"/>
      <w:marTop w:val="0"/>
      <w:marBottom w:val="0"/>
      <w:divBdr>
        <w:top w:val="none" w:sz="0" w:space="0" w:color="auto"/>
        <w:left w:val="none" w:sz="0" w:space="0" w:color="auto"/>
        <w:bottom w:val="none" w:sz="0" w:space="0" w:color="auto"/>
        <w:right w:val="none" w:sz="0" w:space="0" w:color="auto"/>
      </w:divBdr>
    </w:div>
    <w:div w:id="1843474651">
      <w:bodyDiv w:val="1"/>
      <w:marLeft w:val="0"/>
      <w:marRight w:val="0"/>
      <w:marTop w:val="0"/>
      <w:marBottom w:val="0"/>
      <w:divBdr>
        <w:top w:val="none" w:sz="0" w:space="0" w:color="auto"/>
        <w:left w:val="none" w:sz="0" w:space="0" w:color="auto"/>
        <w:bottom w:val="none" w:sz="0" w:space="0" w:color="auto"/>
        <w:right w:val="none" w:sz="0" w:space="0" w:color="auto"/>
      </w:divBdr>
    </w:div>
    <w:div w:id="1843550189">
      <w:bodyDiv w:val="1"/>
      <w:marLeft w:val="0"/>
      <w:marRight w:val="0"/>
      <w:marTop w:val="0"/>
      <w:marBottom w:val="0"/>
      <w:divBdr>
        <w:top w:val="none" w:sz="0" w:space="0" w:color="auto"/>
        <w:left w:val="none" w:sz="0" w:space="0" w:color="auto"/>
        <w:bottom w:val="none" w:sz="0" w:space="0" w:color="auto"/>
        <w:right w:val="none" w:sz="0" w:space="0" w:color="auto"/>
      </w:divBdr>
    </w:div>
    <w:div w:id="1843741253">
      <w:bodyDiv w:val="1"/>
      <w:marLeft w:val="0"/>
      <w:marRight w:val="0"/>
      <w:marTop w:val="0"/>
      <w:marBottom w:val="0"/>
      <w:divBdr>
        <w:top w:val="none" w:sz="0" w:space="0" w:color="auto"/>
        <w:left w:val="none" w:sz="0" w:space="0" w:color="auto"/>
        <w:bottom w:val="none" w:sz="0" w:space="0" w:color="auto"/>
        <w:right w:val="none" w:sz="0" w:space="0" w:color="auto"/>
      </w:divBdr>
      <w:divsChild>
        <w:div w:id="1509903398">
          <w:marLeft w:val="0"/>
          <w:marRight w:val="0"/>
          <w:marTop w:val="0"/>
          <w:marBottom w:val="0"/>
          <w:divBdr>
            <w:top w:val="none" w:sz="0" w:space="0" w:color="auto"/>
            <w:left w:val="none" w:sz="0" w:space="0" w:color="auto"/>
            <w:bottom w:val="none" w:sz="0" w:space="0" w:color="auto"/>
            <w:right w:val="none" w:sz="0" w:space="0" w:color="auto"/>
          </w:divBdr>
          <w:divsChild>
            <w:div w:id="227499834">
              <w:marLeft w:val="0"/>
              <w:marRight w:val="0"/>
              <w:marTop w:val="0"/>
              <w:marBottom w:val="0"/>
              <w:divBdr>
                <w:top w:val="none" w:sz="0" w:space="0" w:color="auto"/>
                <w:left w:val="none" w:sz="0" w:space="0" w:color="auto"/>
                <w:bottom w:val="none" w:sz="0" w:space="0" w:color="auto"/>
                <w:right w:val="none" w:sz="0" w:space="0" w:color="auto"/>
              </w:divBdr>
              <w:divsChild>
                <w:div w:id="8685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659225">
      <w:bodyDiv w:val="1"/>
      <w:marLeft w:val="0"/>
      <w:marRight w:val="0"/>
      <w:marTop w:val="0"/>
      <w:marBottom w:val="0"/>
      <w:divBdr>
        <w:top w:val="none" w:sz="0" w:space="0" w:color="auto"/>
        <w:left w:val="none" w:sz="0" w:space="0" w:color="auto"/>
        <w:bottom w:val="none" w:sz="0" w:space="0" w:color="auto"/>
        <w:right w:val="none" w:sz="0" w:space="0" w:color="auto"/>
      </w:divBdr>
    </w:div>
    <w:div w:id="1845246451">
      <w:bodyDiv w:val="1"/>
      <w:marLeft w:val="0"/>
      <w:marRight w:val="0"/>
      <w:marTop w:val="0"/>
      <w:marBottom w:val="0"/>
      <w:divBdr>
        <w:top w:val="none" w:sz="0" w:space="0" w:color="auto"/>
        <w:left w:val="none" w:sz="0" w:space="0" w:color="auto"/>
        <w:bottom w:val="none" w:sz="0" w:space="0" w:color="auto"/>
        <w:right w:val="none" w:sz="0" w:space="0" w:color="auto"/>
      </w:divBdr>
    </w:div>
    <w:div w:id="1845365236">
      <w:bodyDiv w:val="1"/>
      <w:marLeft w:val="0"/>
      <w:marRight w:val="0"/>
      <w:marTop w:val="0"/>
      <w:marBottom w:val="0"/>
      <w:divBdr>
        <w:top w:val="none" w:sz="0" w:space="0" w:color="auto"/>
        <w:left w:val="none" w:sz="0" w:space="0" w:color="auto"/>
        <w:bottom w:val="none" w:sz="0" w:space="0" w:color="auto"/>
        <w:right w:val="none" w:sz="0" w:space="0" w:color="auto"/>
      </w:divBdr>
    </w:div>
    <w:div w:id="1848325578">
      <w:bodyDiv w:val="1"/>
      <w:marLeft w:val="0"/>
      <w:marRight w:val="0"/>
      <w:marTop w:val="0"/>
      <w:marBottom w:val="0"/>
      <w:divBdr>
        <w:top w:val="none" w:sz="0" w:space="0" w:color="auto"/>
        <w:left w:val="none" w:sz="0" w:space="0" w:color="auto"/>
        <w:bottom w:val="none" w:sz="0" w:space="0" w:color="auto"/>
        <w:right w:val="none" w:sz="0" w:space="0" w:color="auto"/>
      </w:divBdr>
    </w:div>
    <w:div w:id="1850410960">
      <w:bodyDiv w:val="1"/>
      <w:marLeft w:val="0"/>
      <w:marRight w:val="0"/>
      <w:marTop w:val="0"/>
      <w:marBottom w:val="0"/>
      <w:divBdr>
        <w:top w:val="none" w:sz="0" w:space="0" w:color="auto"/>
        <w:left w:val="none" w:sz="0" w:space="0" w:color="auto"/>
        <w:bottom w:val="none" w:sz="0" w:space="0" w:color="auto"/>
        <w:right w:val="none" w:sz="0" w:space="0" w:color="auto"/>
      </w:divBdr>
    </w:div>
    <w:div w:id="1851068165">
      <w:bodyDiv w:val="1"/>
      <w:marLeft w:val="0"/>
      <w:marRight w:val="0"/>
      <w:marTop w:val="0"/>
      <w:marBottom w:val="0"/>
      <w:divBdr>
        <w:top w:val="none" w:sz="0" w:space="0" w:color="auto"/>
        <w:left w:val="none" w:sz="0" w:space="0" w:color="auto"/>
        <w:bottom w:val="none" w:sz="0" w:space="0" w:color="auto"/>
        <w:right w:val="none" w:sz="0" w:space="0" w:color="auto"/>
      </w:divBdr>
      <w:divsChild>
        <w:div w:id="196742995">
          <w:marLeft w:val="994"/>
          <w:marRight w:val="0"/>
          <w:marTop w:val="0"/>
          <w:marBottom w:val="60"/>
          <w:divBdr>
            <w:top w:val="none" w:sz="0" w:space="0" w:color="auto"/>
            <w:left w:val="none" w:sz="0" w:space="0" w:color="auto"/>
            <w:bottom w:val="none" w:sz="0" w:space="0" w:color="auto"/>
            <w:right w:val="none" w:sz="0" w:space="0" w:color="auto"/>
          </w:divBdr>
        </w:div>
        <w:div w:id="270868448">
          <w:marLeft w:val="994"/>
          <w:marRight w:val="0"/>
          <w:marTop w:val="0"/>
          <w:marBottom w:val="60"/>
          <w:divBdr>
            <w:top w:val="none" w:sz="0" w:space="0" w:color="auto"/>
            <w:left w:val="none" w:sz="0" w:space="0" w:color="auto"/>
            <w:bottom w:val="none" w:sz="0" w:space="0" w:color="auto"/>
            <w:right w:val="none" w:sz="0" w:space="0" w:color="auto"/>
          </w:divBdr>
        </w:div>
        <w:div w:id="1913074690">
          <w:marLeft w:val="994"/>
          <w:marRight w:val="0"/>
          <w:marTop w:val="0"/>
          <w:marBottom w:val="60"/>
          <w:divBdr>
            <w:top w:val="none" w:sz="0" w:space="0" w:color="auto"/>
            <w:left w:val="none" w:sz="0" w:space="0" w:color="auto"/>
            <w:bottom w:val="none" w:sz="0" w:space="0" w:color="auto"/>
            <w:right w:val="none" w:sz="0" w:space="0" w:color="auto"/>
          </w:divBdr>
        </w:div>
      </w:divsChild>
    </w:div>
    <w:div w:id="1851139135">
      <w:bodyDiv w:val="1"/>
      <w:marLeft w:val="0"/>
      <w:marRight w:val="0"/>
      <w:marTop w:val="0"/>
      <w:marBottom w:val="0"/>
      <w:divBdr>
        <w:top w:val="none" w:sz="0" w:space="0" w:color="auto"/>
        <w:left w:val="none" w:sz="0" w:space="0" w:color="auto"/>
        <w:bottom w:val="none" w:sz="0" w:space="0" w:color="auto"/>
        <w:right w:val="none" w:sz="0" w:space="0" w:color="auto"/>
      </w:divBdr>
    </w:div>
    <w:div w:id="1851214139">
      <w:bodyDiv w:val="1"/>
      <w:marLeft w:val="0"/>
      <w:marRight w:val="0"/>
      <w:marTop w:val="0"/>
      <w:marBottom w:val="0"/>
      <w:divBdr>
        <w:top w:val="none" w:sz="0" w:space="0" w:color="auto"/>
        <w:left w:val="none" w:sz="0" w:space="0" w:color="auto"/>
        <w:bottom w:val="none" w:sz="0" w:space="0" w:color="auto"/>
        <w:right w:val="none" w:sz="0" w:space="0" w:color="auto"/>
      </w:divBdr>
    </w:div>
    <w:div w:id="1851330359">
      <w:bodyDiv w:val="1"/>
      <w:marLeft w:val="0"/>
      <w:marRight w:val="0"/>
      <w:marTop w:val="0"/>
      <w:marBottom w:val="0"/>
      <w:divBdr>
        <w:top w:val="none" w:sz="0" w:space="0" w:color="auto"/>
        <w:left w:val="none" w:sz="0" w:space="0" w:color="auto"/>
        <w:bottom w:val="none" w:sz="0" w:space="0" w:color="auto"/>
        <w:right w:val="none" w:sz="0" w:space="0" w:color="auto"/>
      </w:divBdr>
    </w:div>
    <w:div w:id="1851336684">
      <w:bodyDiv w:val="1"/>
      <w:marLeft w:val="0"/>
      <w:marRight w:val="0"/>
      <w:marTop w:val="0"/>
      <w:marBottom w:val="0"/>
      <w:divBdr>
        <w:top w:val="none" w:sz="0" w:space="0" w:color="auto"/>
        <w:left w:val="none" w:sz="0" w:space="0" w:color="auto"/>
        <w:bottom w:val="none" w:sz="0" w:space="0" w:color="auto"/>
        <w:right w:val="none" w:sz="0" w:space="0" w:color="auto"/>
      </w:divBdr>
    </w:div>
    <w:div w:id="1851530263">
      <w:bodyDiv w:val="1"/>
      <w:marLeft w:val="0"/>
      <w:marRight w:val="0"/>
      <w:marTop w:val="0"/>
      <w:marBottom w:val="0"/>
      <w:divBdr>
        <w:top w:val="none" w:sz="0" w:space="0" w:color="auto"/>
        <w:left w:val="none" w:sz="0" w:space="0" w:color="auto"/>
        <w:bottom w:val="none" w:sz="0" w:space="0" w:color="auto"/>
        <w:right w:val="none" w:sz="0" w:space="0" w:color="auto"/>
      </w:divBdr>
    </w:div>
    <w:div w:id="1853228483">
      <w:bodyDiv w:val="1"/>
      <w:marLeft w:val="0"/>
      <w:marRight w:val="0"/>
      <w:marTop w:val="0"/>
      <w:marBottom w:val="0"/>
      <w:divBdr>
        <w:top w:val="none" w:sz="0" w:space="0" w:color="auto"/>
        <w:left w:val="none" w:sz="0" w:space="0" w:color="auto"/>
        <w:bottom w:val="none" w:sz="0" w:space="0" w:color="auto"/>
        <w:right w:val="none" w:sz="0" w:space="0" w:color="auto"/>
      </w:divBdr>
    </w:div>
    <w:div w:id="1853837738">
      <w:bodyDiv w:val="1"/>
      <w:marLeft w:val="0"/>
      <w:marRight w:val="0"/>
      <w:marTop w:val="0"/>
      <w:marBottom w:val="0"/>
      <w:divBdr>
        <w:top w:val="none" w:sz="0" w:space="0" w:color="auto"/>
        <w:left w:val="none" w:sz="0" w:space="0" w:color="auto"/>
        <w:bottom w:val="none" w:sz="0" w:space="0" w:color="auto"/>
        <w:right w:val="none" w:sz="0" w:space="0" w:color="auto"/>
      </w:divBdr>
    </w:div>
    <w:div w:id="1856068362">
      <w:bodyDiv w:val="1"/>
      <w:marLeft w:val="0"/>
      <w:marRight w:val="0"/>
      <w:marTop w:val="0"/>
      <w:marBottom w:val="0"/>
      <w:divBdr>
        <w:top w:val="none" w:sz="0" w:space="0" w:color="auto"/>
        <w:left w:val="none" w:sz="0" w:space="0" w:color="auto"/>
        <w:bottom w:val="none" w:sz="0" w:space="0" w:color="auto"/>
        <w:right w:val="none" w:sz="0" w:space="0" w:color="auto"/>
      </w:divBdr>
    </w:div>
    <w:div w:id="1856071409">
      <w:bodyDiv w:val="1"/>
      <w:marLeft w:val="0"/>
      <w:marRight w:val="0"/>
      <w:marTop w:val="0"/>
      <w:marBottom w:val="0"/>
      <w:divBdr>
        <w:top w:val="none" w:sz="0" w:space="0" w:color="auto"/>
        <w:left w:val="none" w:sz="0" w:space="0" w:color="auto"/>
        <w:bottom w:val="none" w:sz="0" w:space="0" w:color="auto"/>
        <w:right w:val="none" w:sz="0" w:space="0" w:color="auto"/>
      </w:divBdr>
    </w:div>
    <w:div w:id="1856113311">
      <w:bodyDiv w:val="1"/>
      <w:marLeft w:val="0"/>
      <w:marRight w:val="0"/>
      <w:marTop w:val="0"/>
      <w:marBottom w:val="0"/>
      <w:divBdr>
        <w:top w:val="none" w:sz="0" w:space="0" w:color="auto"/>
        <w:left w:val="none" w:sz="0" w:space="0" w:color="auto"/>
        <w:bottom w:val="none" w:sz="0" w:space="0" w:color="auto"/>
        <w:right w:val="none" w:sz="0" w:space="0" w:color="auto"/>
      </w:divBdr>
    </w:div>
    <w:div w:id="1856184188">
      <w:bodyDiv w:val="1"/>
      <w:marLeft w:val="0"/>
      <w:marRight w:val="0"/>
      <w:marTop w:val="0"/>
      <w:marBottom w:val="0"/>
      <w:divBdr>
        <w:top w:val="none" w:sz="0" w:space="0" w:color="auto"/>
        <w:left w:val="none" w:sz="0" w:space="0" w:color="auto"/>
        <w:bottom w:val="none" w:sz="0" w:space="0" w:color="auto"/>
        <w:right w:val="none" w:sz="0" w:space="0" w:color="auto"/>
      </w:divBdr>
    </w:div>
    <w:div w:id="1857842795">
      <w:bodyDiv w:val="1"/>
      <w:marLeft w:val="0"/>
      <w:marRight w:val="0"/>
      <w:marTop w:val="0"/>
      <w:marBottom w:val="0"/>
      <w:divBdr>
        <w:top w:val="none" w:sz="0" w:space="0" w:color="auto"/>
        <w:left w:val="none" w:sz="0" w:space="0" w:color="auto"/>
        <w:bottom w:val="none" w:sz="0" w:space="0" w:color="auto"/>
        <w:right w:val="none" w:sz="0" w:space="0" w:color="auto"/>
      </w:divBdr>
    </w:div>
    <w:div w:id="1860120048">
      <w:bodyDiv w:val="1"/>
      <w:marLeft w:val="0"/>
      <w:marRight w:val="0"/>
      <w:marTop w:val="0"/>
      <w:marBottom w:val="0"/>
      <w:divBdr>
        <w:top w:val="none" w:sz="0" w:space="0" w:color="auto"/>
        <w:left w:val="none" w:sz="0" w:space="0" w:color="auto"/>
        <w:bottom w:val="none" w:sz="0" w:space="0" w:color="auto"/>
        <w:right w:val="none" w:sz="0" w:space="0" w:color="auto"/>
      </w:divBdr>
    </w:div>
    <w:div w:id="1860311969">
      <w:bodyDiv w:val="1"/>
      <w:marLeft w:val="0"/>
      <w:marRight w:val="0"/>
      <w:marTop w:val="0"/>
      <w:marBottom w:val="0"/>
      <w:divBdr>
        <w:top w:val="none" w:sz="0" w:space="0" w:color="auto"/>
        <w:left w:val="none" w:sz="0" w:space="0" w:color="auto"/>
        <w:bottom w:val="none" w:sz="0" w:space="0" w:color="auto"/>
        <w:right w:val="none" w:sz="0" w:space="0" w:color="auto"/>
      </w:divBdr>
    </w:div>
    <w:div w:id="1860970191">
      <w:bodyDiv w:val="1"/>
      <w:marLeft w:val="0"/>
      <w:marRight w:val="0"/>
      <w:marTop w:val="0"/>
      <w:marBottom w:val="0"/>
      <w:divBdr>
        <w:top w:val="none" w:sz="0" w:space="0" w:color="auto"/>
        <w:left w:val="none" w:sz="0" w:space="0" w:color="auto"/>
        <w:bottom w:val="none" w:sz="0" w:space="0" w:color="auto"/>
        <w:right w:val="none" w:sz="0" w:space="0" w:color="auto"/>
      </w:divBdr>
    </w:div>
    <w:div w:id="1861355722">
      <w:bodyDiv w:val="1"/>
      <w:marLeft w:val="0"/>
      <w:marRight w:val="0"/>
      <w:marTop w:val="0"/>
      <w:marBottom w:val="0"/>
      <w:divBdr>
        <w:top w:val="none" w:sz="0" w:space="0" w:color="auto"/>
        <w:left w:val="none" w:sz="0" w:space="0" w:color="auto"/>
        <w:bottom w:val="none" w:sz="0" w:space="0" w:color="auto"/>
        <w:right w:val="none" w:sz="0" w:space="0" w:color="auto"/>
      </w:divBdr>
    </w:div>
    <w:div w:id="1862814743">
      <w:bodyDiv w:val="1"/>
      <w:marLeft w:val="0"/>
      <w:marRight w:val="0"/>
      <w:marTop w:val="0"/>
      <w:marBottom w:val="0"/>
      <w:divBdr>
        <w:top w:val="none" w:sz="0" w:space="0" w:color="auto"/>
        <w:left w:val="none" w:sz="0" w:space="0" w:color="auto"/>
        <w:bottom w:val="none" w:sz="0" w:space="0" w:color="auto"/>
        <w:right w:val="none" w:sz="0" w:space="0" w:color="auto"/>
      </w:divBdr>
    </w:div>
    <w:div w:id="1863785131">
      <w:bodyDiv w:val="1"/>
      <w:marLeft w:val="0"/>
      <w:marRight w:val="0"/>
      <w:marTop w:val="0"/>
      <w:marBottom w:val="0"/>
      <w:divBdr>
        <w:top w:val="none" w:sz="0" w:space="0" w:color="auto"/>
        <w:left w:val="none" w:sz="0" w:space="0" w:color="auto"/>
        <w:bottom w:val="none" w:sz="0" w:space="0" w:color="auto"/>
        <w:right w:val="none" w:sz="0" w:space="0" w:color="auto"/>
      </w:divBdr>
    </w:div>
    <w:div w:id="1864055464">
      <w:bodyDiv w:val="1"/>
      <w:marLeft w:val="0"/>
      <w:marRight w:val="0"/>
      <w:marTop w:val="0"/>
      <w:marBottom w:val="0"/>
      <w:divBdr>
        <w:top w:val="none" w:sz="0" w:space="0" w:color="auto"/>
        <w:left w:val="none" w:sz="0" w:space="0" w:color="auto"/>
        <w:bottom w:val="none" w:sz="0" w:space="0" w:color="auto"/>
        <w:right w:val="none" w:sz="0" w:space="0" w:color="auto"/>
      </w:divBdr>
    </w:div>
    <w:div w:id="1864240982">
      <w:bodyDiv w:val="1"/>
      <w:marLeft w:val="0"/>
      <w:marRight w:val="0"/>
      <w:marTop w:val="0"/>
      <w:marBottom w:val="0"/>
      <w:divBdr>
        <w:top w:val="none" w:sz="0" w:space="0" w:color="auto"/>
        <w:left w:val="none" w:sz="0" w:space="0" w:color="auto"/>
        <w:bottom w:val="none" w:sz="0" w:space="0" w:color="auto"/>
        <w:right w:val="none" w:sz="0" w:space="0" w:color="auto"/>
      </w:divBdr>
    </w:div>
    <w:div w:id="1865753429">
      <w:bodyDiv w:val="1"/>
      <w:marLeft w:val="0"/>
      <w:marRight w:val="0"/>
      <w:marTop w:val="0"/>
      <w:marBottom w:val="0"/>
      <w:divBdr>
        <w:top w:val="none" w:sz="0" w:space="0" w:color="auto"/>
        <w:left w:val="none" w:sz="0" w:space="0" w:color="auto"/>
        <w:bottom w:val="none" w:sz="0" w:space="0" w:color="auto"/>
        <w:right w:val="none" w:sz="0" w:space="0" w:color="auto"/>
      </w:divBdr>
    </w:div>
    <w:div w:id="1867139087">
      <w:bodyDiv w:val="1"/>
      <w:marLeft w:val="0"/>
      <w:marRight w:val="0"/>
      <w:marTop w:val="0"/>
      <w:marBottom w:val="0"/>
      <w:divBdr>
        <w:top w:val="none" w:sz="0" w:space="0" w:color="auto"/>
        <w:left w:val="none" w:sz="0" w:space="0" w:color="auto"/>
        <w:bottom w:val="none" w:sz="0" w:space="0" w:color="auto"/>
        <w:right w:val="none" w:sz="0" w:space="0" w:color="auto"/>
      </w:divBdr>
    </w:div>
    <w:div w:id="1867282314">
      <w:bodyDiv w:val="1"/>
      <w:marLeft w:val="0"/>
      <w:marRight w:val="0"/>
      <w:marTop w:val="0"/>
      <w:marBottom w:val="0"/>
      <w:divBdr>
        <w:top w:val="none" w:sz="0" w:space="0" w:color="auto"/>
        <w:left w:val="none" w:sz="0" w:space="0" w:color="auto"/>
        <w:bottom w:val="none" w:sz="0" w:space="0" w:color="auto"/>
        <w:right w:val="none" w:sz="0" w:space="0" w:color="auto"/>
      </w:divBdr>
    </w:div>
    <w:div w:id="1868446866">
      <w:bodyDiv w:val="1"/>
      <w:marLeft w:val="0"/>
      <w:marRight w:val="0"/>
      <w:marTop w:val="0"/>
      <w:marBottom w:val="0"/>
      <w:divBdr>
        <w:top w:val="none" w:sz="0" w:space="0" w:color="auto"/>
        <w:left w:val="none" w:sz="0" w:space="0" w:color="auto"/>
        <w:bottom w:val="none" w:sz="0" w:space="0" w:color="auto"/>
        <w:right w:val="none" w:sz="0" w:space="0" w:color="auto"/>
      </w:divBdr>
    </w:div>
    <w:div w:id="1869025296">
      <w:bodyDiv w:val="1"/>
      <w:marLeft w:val="0"/>
      <w:marRight w:val="0"/>
      <w:marTop w:val="0"/>
      <w:marBottom w:val="0"/>
      <w:divBdr>
        <w:top w:val="none" w:sz="0" w:space="0" w:color="auto"/>
        <w:left w:val="none" w:sz="0" w:space="0" w:color="auto"/>
        <w:bottom w:val="none" w:sz="0" w:space="0" w:color="auto"/>
        <w:right w:val="none" w:sz="0" w:space="0" w:color="auto"/>
      </w:divBdr>
    </w:div>
    <w:div w:id="1869416459">
      <w:bodyDiv w:val="1"/>
      <w:marLeft w:val="0"/>
      <w:marRight w:val="0"/>
      <w:marTop w:val="0"/>
      <w:marBottom w:val="0"/>
      <w:divBdr>
        <w:top w:val="none" w:sz="0" w:space="0" w:color="auto"/>
        <w:left w:val="none" w:sz="0" w:space="0" w:color="auto"/>
        <w:bottom w:val="none" w:sz="0" w:space="0" w:color="auto"/>
        <w:right w:val="none" w:sz="0" w:space="0" w:color="auto"/>
      </w:divBdr>
    </w:div>
    <w:div w:id="1869756851">
      <w:bodyDiv w:val="1"/>
      <w:marLeft w:val="0"/>
      <w:marRight w:val="0"/>
      <w:marTop w:val="0"/>
      <w:marBottom w:val="0"/>
      <w:divBdr>
        <w:top w:val="none" w:sz="0" w:space="0" w:color="auto"/>
        <w:left w:val="none" w:sz="0" w:space="0" w:color="auto"/>
        <w:bottom w:val="none" w:sz="0" w:space="0" w:color="auto"/>
        <w:right w:val="none" w:sz="0" w:space="0" w:color="auto"/>
      </w:divBdr>
    </w:div>
    <w:div w:id="1870802515">
      <w:bodyDiv w:val="1"/>
      <w:marLeft w:val="0"/>
      <w:marRight w:val="0"/>
      <w:marTop w:val="0"/>
      <w:marBottom w:val="0"/>
      <w:divBdr>
        <w:top w:val="none" w:sz="0" w:space="0" w:color="auto"/>
        <w:left w:val="none" w:sz="0" w:space="0" w:color="auto"/>
        <w:bottom w:val="none" w:sz="0" w:space="0" w:color="auto"/>
        <w:right w:val="none" w:sz="0" w:space="0" w:color="auto"/>
      </w:divBdr>
    </w:div>
    <w:div w:id="1871258129">
      <w:bodyDiv w:val="1"/>
      <w:marLeft w:val="0"/>
      <w:marRight w:val="0"/>
      <w:marTop w:val="0"/>
      <w:marBottom w:val="0"/>
      <w:divBdr>
        <w:top w:val="none" w:sz="0" w:space="0" w:color="auto"/>
        <w:left w:val="none" w:sz="0" w:space="0" w:color="auto"/>
        <w:bottom w:val="none" w:sz="0" w:space="0" w:color="auto"/>
        <w:right w:val="none" w:sz="0" w:space="0" w:color="auto"/>
      </w:divBdr>
    </w:div>
    <w:div w:id="1871525960">
      <w:bodyDiv w:val="1"/>
      <w:marLeft w:val="0"/>
      <w:marRight w:val="0"/>
      <w:marTop w:val="0"/>
      <w:marBottom w:val="0"/>
      <w:divBdr>
        <w:top w:val="none" w:sz="0" w:space="0" w:color="auto"/>
        <w:left w:val="none" w:sz="0" w:space="0" w:color="auto"/>
        <w:bottom w:val="none" w:sz="0" w:space="0" w:color="auto"/>
        <w:right w:val="none" w:sz="0" w:space="0" w:color="auto"/>
      </w:divBdr>
    </w:div>
    <w:div w:id="1871841937">
      <w:bodyDiv w:val="1"/>
      <w:marLeft w:val="0"/>
      <w:marRight w:val="0"/>
      <w:marTop w:val="0"/>
      <w:marBottom w:val="0"/>
      <w:divBdr>
        <w:top w:val="none" w:sz="0" w:space="0" w:color="auto"/>
        <w:left w:val="none" w:sz="0" w:space="0" w:color="auto"/>
        <w:bottom w:val="none" w:sz="0" w:space="0" w:color="auto"/>
        <w:right w:val="none" w:sz="0" w:space="0" w:color="auto"/>
      </w:divBdr>
    </w:div>
    <w:div w:id="1871920268">
      <w:bodyDiv w:val="1"/>
      <w:marLeft w:val="0"/>
      <w:marRight w:val="0"/>
      <w:marTop w:val="0"/>
      <w:marBottom w:val="0"/>
      <w:divBdr>
        <w:top w:val="none" w:sz="0" w:space="0" w:color="auto"/>
        <w:left w:val="none" w:sz="0" w:space="0" w:color="auto"/>
        <w:bottom w:val="none" w:sz="0" w:space="0" w:color="auto"/>
        <w:right w:val="none" w:sz="0" w:space="0" w:color="auto"/>
      </w:divBdr>
    </w:div>
    <w:div w:id="1872299805">
      <w:bodyDiv w:val="1"/>
      <w:marLeft w:val="0"/>
      <w:marRight w:val="0"/>
      <w:marTop w:val="0"/>
      <w:marBottom w:val="0"/>
      <w:divBdr>
        <w:top w:val="none" w:sz="0" w:space="0" w:color="auto"/>
        <w:left w:val="none" w:sz="0" w:space="0" w:color="auto"/>
        <w:bottom w:val="none" w:sz="0" w:space="0" w:color="auto"/>
        <w:right w:val="none" w:sz="0" w:space="0" w:color="auto"/>
      </w:divBdr>
    </w:div>
    <w:div w:id="1872450615">
      <w:bodyDiv w:val="1"/>
      <w:marLeft w:val="0"/>
      <w:marRight w:val="0"/>
      <w:marTop w:val="0"/>
      <w:marBottom w:val="0"/>
      <w:divBdr>
        <w:top w:val="none" w:sz="0" w:space="0" w:color="auto"/>
        <w:left w:val="none" w:sz="0" w:space="0" w:color="auto"/>
        <w:bottom w:val="none" w:sz="0" w:space="0" w:color="auto"/>
        <w:right w:val="none" w:sz="0" w:space="0" w:color="auto"/>
      </w:divBdr>
    </w:div>
    <w:div w:id="1873154059">
      <w:bodyDiv w:val="1"/>
      <w:marLeft w:val="0"/>
      <w:marRight w:val="0"/>
      <w:marTop w:val="0"/>
      <w:marBottom w:val="0"/>
      <w:divBdr>
        <w:top w:val="none" w:sz="0" w:space="0" w:color="auto"/>
        <w:left w:val="none" w:sz="0" w:space="0" w:color="auto"/>
        <w:bottom w:val="none" w:sz="0" w:space="0" w:color="auto"/>
        <w:right w:val="none" w:sz="0" w:space="0" w:color="auto"/>
      </w:divBdr>
    </w:div>
    <w:div w:id="1873306343">
      <w:bodyDiv w:val="1"/>
      <w:marLeft w:val="0"/>
      <w:marRight w:val="0"/>
      <w:marTop w:val="0"/>
      <w:marBottom w:val="0"/>
      <w:divBdr>
        <w:top w:val="none" w:sz="0" w:space="0" w:color="auto"/>
        <w:left w:val="none" w:sz="0" w:space="0" w:color="auto"/>
        <w:bottom w:val="none" w:sz="0" w:space="0" w:color="auto"/>
        <w:right w:val="none" w:sz="0" w:space="0" w:color="auto"/>
      </w:divBdr>
    </w:div>
    <w:div w:id="1873372360">
      <w:bodyDiv w:val="1"/>
      <w:marLeft w:val="0"/>
      <w:marRight w:val="0"/>
      <w:marTop w:val="0"/>
      <w:marBottom w:val="0"/>
      <w:divBdr>
        <w:top w:val="none" w:sz="0" w:space="0" w:color="auto"/>
        <w:left w:val="none" w:sz="0" w:space="0" w:color="auto"/>
        <w:bottom w:val="none" w:sz="0" w:space="0" w:color="auto"/>
        <w:right w:val="none" w:sz="0" w:space="0" w:color="auto"/>
      </w:divBdr>
    </w:div>
    <w:div w:id="1873835093">
      <w:bodyDiv w:val="1"/>
      <w:marLeft w:val="0"/>
      <w:marRight w:val="0"/>
      <w:marTop w:val="0"/>
      <w:marBottom w:val="0"/>
      <w:divBdr>
        <w:top w:val="none" w:sz="0" w:space="0" w:color="auto"/>
        <w:left w:val="none" w:sz="0" w:space="0" w:color="auto"/>
        <w:bottom w:val="none" w:sz="0" w:space="0" w:color="auto"/>
        <w:right w:val="none" w:sz="0" w:space="0" w:color="auto"/>
      </w:divBdr>
    </w:div>
    <w:div w:id="1873883314">
      <w:bodyDiv w:val="1"/>
      <w:marLeft w:val="0"/>
      <w:marRight w:val="0"/>
      <w:marTop w:val="0"/>
      <w:marBottom w:val="0"/>
      <w:divBdr>
        <w:top w:val="none" w:sz="0" w:space="0" w:color="auto"/>
        <w:left w:val="none" w:sz="0" w:space="0" w:color="auto"/>
        <w:bottom w:val="none" w:sz="0" w:space="0" w:color="auto"/>
        <w:right w:val="none" w:sz="0" w:space="0" w:color="auto"/>
      </w:divBdr>
    </w:div>
    <w:div w:id="1874034218">
      <w:bodyDiv w:val="1"/>
      <w:marLeft w:val="0"/>
      <w:marRight w:val="0"/>
      <w:marTop w:val="0"/>
      <w:marBottom w:val="0"/>
      <w:divBdr>
        <w:top w:val="none" w:sz="0" w:space="0" w:color="auto"/>
        <w:left w:val="none" w:sz="0" w:space="0" w:color="auto"/>
        <w:bottom w:val="none" w:sz="0" w:space="0" w:color="auto"/>
        <w:right w:val="none" w:sz="0" w:space="0" w:color="auto"/>
      </w:divBdr>
    </w:div>
    <w:div w:id="1874076060">
      <w:bodyDiv w:val="1"/>
      <w:marLeft w:val="0"/>
      <w:marRight w:val="0"/>
      <w:marTop w:val="0"/>
      <w:marBottom w:val="0"/>
      <w:divBdr>
        <w:top w:val="none" w:sz="0" w:space="0" w:color="auto"/>
        <w:left w:val="none" w:sz="0" w:space="0" w:color="auto"/>
        <w:bottom w:val="none" w:sz="0" w:space="0" w:color="auto"/>
        <w:right w:val="none" w:sz="0" w:space="0" w:color="auto"/>
      </w:divBdr>
    </w:div>
    <w:div w:id="1874734814">
      <w:bodyDiv w:val="1"/>
      <w:marLeft w:val="0"/>
      <w:marRight w:val="0"/>
      <w:marTop w:val="0"/>
      <w:marBottom w:val="0"/>
      <w:divBdr>
        <w:top w:val="none" w:sz="0" w:space="0" w:color="auto"/>
        <w:left w:val="none" w:sz="0" w:space="0" w:color="auto"/>
        <w:bottom w:val="none" w:sz="0" w:space="0" w:color="auto"/>
        <w:right w:val="none" w:sz="0" w:space="0" w:color="auto"/>
      </w:divBdr>
    </w:div>
    <w:div w:id="1875073035">
      <w:bodyDiv w:val="1"/>
      <w:marLeft w:val="0"/>
      <w:marRight w:val="0"/>
      <w:marTop w:val="0"/>
      <w:marBottom w:val="0"/>
      <w:divBdr>
        <w:top w:val="none" w:sz="0" w:space="0" w:color="auto"/>
        <w:left w:val="none" w:sz="0" w:space="0" w:color="auto"/>
        <w:bottom w:val="none" w:sz="0" w:space="0" w:color="auto"/>
        <w:right w:val="none" w:sz="0" w:space="0" w:color="auto"/>
      </w:divBdr>
    </w:div>
    <w:div w:id="1875650132">
      <w:bodyDiv w:val="1"/>
      <w:marLeft w:val="0"/>
      <w:marRight w:val="0"/>
      <w:marTop w:val="0"/>
      <w:marBottom w:val="0"/>
      <w:divBdr>
        <w:top w:val="none" w:sz="0" w:space="0" w:color="auto"/>
        <w:left w:val="none" w:sz="0" w:space="0" w:color="auto"/>
        <w:bottom w:val="none" w:sz="0" w:space="0" w:color="auto"/>
        <w:right w:val="none" w:sz="0" w:space="0" w:color="auto"/>
      </w:divBdr>
    </w:div>
    <w:div w:id="1875724800">
      <w:bodyDiv w:val="1"/>
      <w:marLeft w:val="0"/>
      <w:marRight w:val="0"/>
      <w:marTop w:val="0"/>
      <w:marBottom w:val="0"/>
      <w:divBdr>
        <w:top w:val="none" w:sz="0" w:space="0" w:color="auto"/>
        <w:left w:val="none" w:sz="0" w:space="0" w:color="auto"/>
        <w:bottom w:val="none" w:sz="0" w:space="0" w:color="auto"/>
        <w:right w:val="none" w:sz="0" w:space="0" w:color="auto"/>
      </w:divBdr>
    </w:div>
    <w:div w:id="1877350012">
      <w:bodyDiv w:val="1"/>
      <w:marLeft w:val="0"/>
      <w:marRight w:val="0"/>
      <w:marTop w:val="0"/>
      <w:marBottom w:val="0"/>
      <w:divBdr>
        <w:top w:val="none" w:sz="0" w:space="0" w:color="auto"/>
        <w:left w:val="none" w:sz="0" w:space="0" w:color="auto"/>
        <w:bottom w:val="none" w:sz="0" w:space="0" w:color="auto"/>
        <w:right w:val="none" w:sz="0" w:space="0" w:color="auto"/>
      </w:divBdr>
    </w:div>
    <w:div w:id="1877542905">
      <w:bodyDiv w:val="1"/>
      <w:marLeft w:val="0"/>
      <w:marRight w:val="0"/>
      <w:marTop w:val="0"/>
      <w:marBottom w:val="0"/>
      <w:divBdr>
        <w:top w:val="none" w:sz="0" w:space="0" w:color="auto"/>
        <w:left w:val="none" w:sz="0" w:space="0" w:color="auto"/>
        <w:bottom w:val="none" w:sz="0" w:space="0" w:color="auto"/>
        <w:right w:val="none" w:sz="0" w:space="0" w:color="auto"/>
      </w:divBdr>
    </w:div>
    <w:div w:id="1878159550">
      <w:bodyDiv w:val="1"/>
      <w:marLeft w:val="0"/>
      <w:marRight w:val="0"/>
      <w:marTop w:val="0"/>
      <w:marBottom w:val="0"/>
      <w:divBdr>
        <w:top w:val="none" w:sz="0" w:space="0" w:color="auto"/>
        <w:left w:val="none" w:sz="0" w:space="0" w:color="auto"/>
        <w:bottom w:val="none" w:sz="0" w:space="0" w:color="auto"/>
        <w:right w:val="none" w:sz="0" w:space="0" w:color="auto"/>
      </w:divBdr>
    </w:div>
    <w:div w:id="1879664456">
      <w:bodyDiv w:val="1"/>
      <w:marLeft w:val="0"/>
      <w:marRight w:val="0"/>
      <w:marTop w:val="0"/>
      <w:marBottom w:val="0"/>
      <w:divBdr>
        <w:top w:val="none" w:sz="0" w:space="0" w:color="auto"/>
        <w:left w:val="none" w:sz="0" w:space="0" w:color="auto"/>
        <w:bottom w:val="none" w:sz="0" w:space="0" w:color="auto"/>
        <w:right w:val="none" w:sz="0" w:space="0" w:color="auto"/>
      </w:divBdr>
    </w:div>
    <w:div w:id="1880048268">
      <w:bodyDiv w:val="1"/>
      <w:marLeft w:val="0"/>
      <w:marRight w:val="0"/>
      <w:marTop w:val="0"/>
      <w:marBottom w:val="0"/>
      <w:divBdr>
        <w:top w:val="none" w:sz="0" w:space="0" w:color="auto"/>
        <w:left w:val="none" w:sz="0" w:space="0" w:color="auto"/>
        <w:bottom w:val="none" w:sz="0" w:space="0" w:color="auto"/>
        <w:right w:val="none" w:sz="0" w:space="0" w:color="auto"/>
      </w:divBdr>
    </w:div>
    <w:div w:id="1880194164">
      <w:bodyDiv w:val="1"/>
      <w:marLeft w:val="0"/>
      <w:marRight w:val="0"/>
      <w:marTop w:val="0"/>
      <w:marBottom w:val="0"/>
      <w:divBdr>
        <w:top w:val="none" w:sz="0" w:space="0" w:color="auto"/>
        <w:left w:val="none" w:sz="0" w:space="0" w:color="auto"/>
        <w:bottom w:val="none" w:sz="0" w:space="0" w:color="auto"/>
        <w:right w:val="none" w:sz="0" w:space="0" w:color="auto"/>
      </w:divBdr>
      <w:divsChild>
        <w:div w:id="258875537">
          <w:marLeft w:val="0"/>
          <w:marRight w:val="0"/>
          <w:marTop w:val="0"/>
          <w:marBottom w:val="0"/>
          <w:divBdr>
            <w:top w:val="none" w:sz="0" w:space="0" w:color="auto"/>
            <w:left w:val="none" w:sz="0" w:space="0" w:color="auto"/>
            <w:bottom w:val="none" w:sz="0" w:space="0" w:color="auto"/>
            <w:right w:val="none" w:sz="0" w:space="0" w:color="auto"/>
          </w:divBdr>
          <w:divsChild>
            <w:div w:id="213855562">
              <w:marLeft w:val="0"/>
              <w:marRight w:val="0"/>
              <w:marTop w:val="0"/>
              <w:marBottom w:val="0"/>
              <w:divBdr>
                <w:top w:val="none" w:sz="0" w:space="0" w:color="auto"/>
                <w:left w:val="none" w:sz="0" w:space="0" w:color="auto"/>
                <w:bottom w:val="none" w:sz="0" w:space="0" w:color="auto"/>
                <w:right w:val="none" w:sz="0" w:space="0" w:color="auto"/>
              </w:divBdr>
              <w:divsChild>
                <w:div w:id="14130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80773">
      <w:bodyDiv w:val="1"/>
      <w:marLeft w:val="0"/>
      <w:marRight w:val="0"/>
      <w:marTop w:val="0"/>
      <w:marBottom w:val="0"/>
      <w:divBdr>
        <w:top w:val="none" w:sz="0" w:space="0" w:color="auto"/>
        <w:left w:val="none" w:sz="0" w:space="0" w:color="auto"/>
        <w:bottom w:val="none" w:sz="0" w:space="0" w:color="auto"/>
        <w:right w:val="none" w:sz="0" w:space="0" w:color="auto"/>
      </w:divBdr>
    </w:div>
    <w:div w:id="1883012943">
      <w:bodyDiv w:val="1"/>
      <w:marLeft w:val="0"/>
      <w:marRight w:val="0"/>
      <w:marTop w:val="0"/>
      <w:marBottom w:val="0"/>
      <w:divBdr>
        <w:top w:val="none" w:sz="0" w:space="0" w:color="auto"/>
        <w:left w:val="none" w:sz="0" w:space="0" w:color="auto"/>
        <w:bottom w:val="none" w:sz="0" w:space="0" w:color="auto"/>
        <w:right w:val="none" w:sz="0" w:space="0" w:color="auto"/>
      </w:divBdr>
    </w:div>
    <w:div w:id="1883859588">
      <w:bodyDiv w:val="1"/>
      <w:marLeft w:val="0"/>
      <w:marRight w:val="0"/>
      <w:marTop w:val="0"/>
      <w:marBottom w:val="0"/>
      <w:divBdr>
        <w:top w:val="none" w:sz="0" w:space="0" w:color="auto"/>
        <w:left w:val="none" w:sz="0" w:space="0" w:color="auto"/>
        <w:bottom w:val="none" w:sz="0" w:space="0" w:color="auto"/>
        <w:right w:val="none" w:sz="0" w:space="0" w:color="auto"/>
      </w:divBdr>
    </w:div>
    <w:div w:id="1884095751">
      <w:bodyDiv w:val="1"/>
      <w:marLeft w:val="0"/>
      <w:marRight w:val="0"/>
      <w:marTop w:val="0"/>
      <w:marBottom w:val="0"/>
      <w:divBdr>
        <w:top w:val="none" w:sz="0" w:space="0" w:color="auto"/>
        <w:left w:val="none" w:sz="0" w:space="0" w:color="auto"/>
        <w:bottom w:val="none" w:sz="0" w:space="0" w:color="auto"/>
        <w:right w:val="none" w:sz="0" w:space="0" w:color="auto"/>
      </w:divBdr>
    </w:div>
    <w:div w:id="1884171105">
      <w:bodyDiv w:val="1"/>
      <w:marLeft w:val="0"/>
      <w:marRight w:val="0"/>
      <w:marTop w:val="0"/>
      <w:marBottom w:val="0"/>
      <w:divBdr>
        <w:top w:val="none" w:sz="0" w:space="0" w:color="auto"/>
        <w:left w:val="none" w:sz="0" w:space="0" w:color="auto"/>
        <w:bottom w:val="none" w:sz="0" w:space="0" w:color="auto"/>
        <w:right w:val="none" w:sz="0" w:space="0" w:color="auto"/>
      </w:divBdr>
    </w:div>
    <w:div w:id="1884560783">
      <w:bodyDiv w:val="1"/>
      <w:marLeft w:val="0"/>
      <w:marRight w:val="0"/>
      <w:marTop w:val="0"/>
      <w:marBottom w:val="0"/>
      <w:divBdr>
        <w:top w:val="none" w:sz="0" w:space="0" w:color="auto"/>
        <w:left w:val="none" w:sz="0" w:space="0" w:color="auto"/>
        <w:bottom w:val="none" w:sz="0" w:space="0" w:color="auto"/>
        <w:right w:val="none" w:sz="0" w:space="0" w:color="auto"/>
      </w:divBdr>
    </w:div>
    <w:div w:id="1884950059">
      <w:bodyDiv w:val="1"/>
      <w:marLeft w:val="0"/>
      <w:marRight w:val="0"/>
      <w:marTop w:val="0"/>
      <w:marBottom w:val="0"/>
      <w:divBdr>
        <w:top w:val="none" w:sz="0" w:space="0" w:color="auto"/>
        <w:left w:val="none" w:sz="0" w:space="0" w:color="auto"/>
        <w:bottom w:val="none" w:sz="0" w:space="0" w:color="auto"/>
        <w:right w:val="none" w:sz="0" w:space="0" w:color="auto"/>
      </w:divBdr>
    </w:div>
    <w:div w:id="1885174354">
      <w:bodyDiv w:val="1"/>
      <w:marLeft w:val="0"/>
      <w:marRight w:val="0"/>
      <w:marTop w:val="0"/>
      <w:marBottom w:val="0"/>
      <w:divBdr>
        <w:top w:val="none" w:sz="0" w:space="0" w:color="auto"/>
        <w:left w:val="none" w:sz="0" w:space="0" w:color="auto"/>
        <w:bottom w:val="none" w:sz="0" w:space="0" w:color="auto"/>
        <w:right w:val="none" w:sz="0" w:space="0" w:color="auto"/>
      </w:divBdr>
      <w:divsChild>
        <w:div w:id="244386943">
          <w:marLeft w:val="1080"/>
          <w:marRight w:val="0"/>
          <w:marTop w:val="100"/>
          <w:marBottom w:val="0"/>
          <w:divBdr>
            <w:top w:val="none" w:sz="0" w:space="0" w:color="auto"/>
            <w:left w:val="none" w:sz="0" w:space="0" w:color="auto"/>
            <w:bottom w:val="none" w:sz="0" w:space="0" w:color="auto"/>
            <w:right w:val="none" w:sz="0" w:space="0" w:color="auto"/>
          </w:divBdr>
        </w:div>
        <w:div w:id="2115782591">
          <w:marLeft w:val="1080"/>
          <w:marRight w:val="0"/>
          <w:marTop w:val="100"/>
          <w:marBottom w:val="0"/>
          <w:divBdr>
            <w:top w:val="none" w:sz="0" w:space="0" w:color="auto"/>
            <w:left w:val="none" w:sz="0" w:space="0" w:color="auto"/>
            <w:bottom w:val="none" w:sz="0" w:space="0" w:color="auto"/>
            <w:right w:val="none" w:sz="0" w:space="0" w:color="auto"/>
          </w:divBdr>
        </w:div>
      </w:divsChild>
    </w:div>
    <w:div w:id="1885368709">
      <w:bodyDiv w:val="1"/>
      <w:marLeft w:val="0"/>
      <w:marRight w:val="0"/>
      <w:marTop w:val="0"/>
      <w:marBottom w:val="0"/>
      <w:divBdr>
        <w:top w:val="none" w:sz="0" w:space="0" w:color="auto"/>
        <w:left w:val="none" w:sz="0" w:space="0" w:color="auto"/>
        <w:bottom w:val="none" w:sz="0" w:space="0" w:color="auto"/>
        <w:right w:val="none" w:sz="0" w:space="0" w:color="auto"/>
      </w:divBdr>
    </w:div>
    <w:div w:id="1887645750">
      <w:bodyDiv w:val="1"/>
      <w:marLeft w:val="0"/>
      <w:marRight w:val="0"/>
      <w:marTop w:val="0"/>
      <w:marBottom w:val="0"/>
      <w:divBdr>
        <w:top w:val="none" w:sz="0" w:space="0" w:color="auto"/>
        <w:left w:val="none" w:sz="0" w:space="0" w:color="auto"/>
        <w:bottom w:val="none" w:sz="0" w:space="0" w:color="auto"/>
        <w:right w:val="none" w:sz="0" w:space="0" w:color="auto"/>
      </w:divBdr>
    </w:div>
    <w:div w:id="1887714277">
      <w:bodyDiv w:val="1"/>
      <w:marLeft w:val="0"/>
      <w:marRight w:val="0"/>
      <w:marTop w:val="0"/>
      <w:marBottom w:val="0"/>
      <w:divBdr>
        <w:top w:val="none" w:sz="0" w:space="0" w:color="auto"/>
        <w:left w:val="none" w:sz="0" w:space="0" w:color="auto"/>
        <w:bottom w:val="none" w:sz="0" w:space="0" w:color="auto"/>
        <w:right w:val="none" w:sz="0" w:space="0" w:color="auto"/>
      </w:divBdr>
      <w:divsChild>
        <w:div w:id="1943685899">
          <w:marLeft w:val="0"/>
          <w:marRight w:val="0"/>
          <w:marTop w:val="0"/>
          <w:marBottom w:val="0"/>
          <w:divBdr>
            <w:top w:val="none" w:sz="0" w:space="0" w:color="auto"/>
            <w:left w:val="none" w:sz="0" w:space="0" w:color="auto"/>
            <w:bottom w:val="none" w:sz="0" w:space="0" w:color="auto"/>
            <w:right w:val="none" w:sz="0" w:space="0" w:color="auto"/>
          </w:divBdr>
          <w:divsChild>
            <w:div w:id="1369601866">
              <w:marLeft w:val="0"/>
              <w:marRight w:val="0"/>
              <w:marTop w:val="0"/>
              <w:marBottom w:val="0"/>
              <w:divBdr>
                <w:top w:val="none" w:sz="0" w:space="0" w:color="auto"/>
                <w:left w:val="none" w:sz="0" w:space="0" w:color="auto"/>
                <w:bottom w:val="none" w:sz="0" w:space="0" w:color="auto"/>
                <w:right w:val="none" w:sz="0" w:space="0" w:color="auto"/>
              </w:divBdr>
              <w:divsChild>
                <w:div w:id="7957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9394">
      <w:bodyDiv w:val="1"/>
      <w:marLeft w:val="0"/>
      <w:marRight w:val="0"/>
      <w:marTop w:val="0"/>
      <w:marBottom w:val="0"/>
      <w:divBdr>
        <w:top w:val="none" w:sz="0" w:space="0" w:color="auto"/>
        <w:left w:val="none" w:sz="0" w:space="0" w:color="auto"/>
        <w:bottom w:val="none" w:sz="0" w:space="0" w:color="auto"/>
        <w:right w:val="none" w:sz="0" w:space="0" w:color="auto"/>
      </w:divBdr>
    </w:div>
    <w:div w:id="1888951216">
      <w:bodyDiv w:val="1"/>
      <w:marLeft w:val="0"/>
      <w:marRight w:val="0"/>
      <w:marTop w:val="0"/>
      <w:marBottom w:val="0"/>
      <w:divBdr>
        <w:top w:val="none" w:sz="0" w:space="0" w:color="auto"/>
        <w:left w:val="none" w:sz="0" w:space="0" w:color="auto"/>
        <w:bottom w:val="none" w:sz="0" w:space="0" w:color="auto"/>
        <w:right w:val="none" w:sz="0" w:space="0" w:color="auto"/>
      </w:divBdr>
    </w:div>
    <w:div w:id="1890604911">
      <w:bodyDiv w:val="1"/>
      <w:marLeft w:val="0"/>
      <w:marRight w:val="0"/>
      <w:marTop w:val="0"/>
      <w:marBottom w:val="0"/>
      <w:divBdr>
        <w:top w:val="none" w:sz="0" w:space="0" w:color="auto"/>
        <w:left w:val="none" w:sz="0" w:space="0" w:color="auto"/>
        <w:bottom w:val="none" w:sz="0" w:space="0" w:color="auto"/>
        <w:right w:val="none" w:sz="0" w:space="0" w:color="auto"/>
      </w:divBdr>
    </w:div>
    <w:div w:id="1891065840">
      <w:bodyDiv w:val="1"/>
      <w:marLeft w:val="0"/>
      <w:marRight w:val="0"/>
      <w:marTop w:val="0"/>
      <w:marBottom w:val="0"/>
      <w:divBdr>
        <w:top w:val="none" w:sz="0" w:space="0" w:color="auto"/>
        <w:left w:val="none" w:sz="0" w:space="0" w:color="auto"/>
        <w:bottom w:val="none" w:sz="0" w:space="0" w:color="auto"/>
        <w:right w:val="none" w:sz="0" w:space="0" w:color="auto"/>
      </w:divBdr>
    </w:div>
    <w:div w:id="1892964374">
      <w:bodyDiv w:val="1"/>
      <w:marLeft w:val="0"/>
      <w:marRight w:val="0"/>
      <w:marTop w:val="0"/>
      <w:marBottom w:val="0"/>
      <w:divBdr>
        <w:top w:val="none" w:sz="0" w:space="0" w:color="auto"/>
        <w:left w:val="none" w:sz="0" w:space="0" w:color="auto"/>
        <w:bottom w:val="none" w:sz="0" w:space="0" w:color="auto"/>
        <w:right w:val="none" w:sz="0" w:space="0" w:color="auto"/>
      </w:divBdr>
    </w:div>
    <w:div w:id="1893033677">
      <w:bodyDiv w:val="1"/>
      <w:marLeft w:val="0"/>
      <w:marRight w:val="0"/>
      <w:marTop w:val="0"/>
      <w:marBottom w:val="0"/>
      <w:divBdr>
        <w:top w:val="none" w:sz="0" w:space="0" w:color="auto"/>
        <w:left w:val="none" w:sz="0" w:space="0" w:color="auto"/>
        <w:bottom w:val="none" w:sz="0" w:space="0" w:color="auto"/>
        <w:right w:val="none" w:sz="0" w:space="0" w:color="auto"/>
      </w:divBdr>
    </w:div>
    <w:div w:id="1893954844">
      <w:bodyDiv w:val="1"/>
      <w:marLeft w:val="0"/>
      <w:marRight w:val="0"/>
      <w:marTop w:val="0"/>
      <w:marBottom w:val="0"/>
      <w:divBdr>
        <w:top w:val="none" w:sz="0" w:space="0" w:color="auto"/>
        <w:left w:val="none" w:sz="0" w:space="0" w:color="auto"/>
        <w:bottom w:val="none" w:sz="0" w:space="0" w:color="auto"/>
        <w:right w:val="none" w:sz="0" w:space="0" w:color="auto"/>
      </w:divBdr>
    </w:div>
    <w:div w:id="1894080345">
      <w:bodyDiv w:val="1"/>
      <w:marLeft w:val="0"/>
      <w:marRight w:val="0"/>
      <w:marTop w:val="0"/>
      <w:marBottom w:val="0"/>
      <w:divBdr>
        <w:top w:val="none" w:sz="0" w:space="0" w:color="auto"/>
        <w:left w:val="none" w:sz="0" w:space="0" w:color="auto"/>
        <w:bottom w:val="none" w:sz="0" w:space="0" w:color="auto"/>
        <w:right w:val="none" w:sz="0" w:space="0" w:color="auto"/>
      </w:divBdr>
    </w:div>
    <w:div w:id="1894148498">
      <w:bodyDiv w:val="1"/>
      <w:marLeft w:val="0"/>
      <w:marRight w:val="0"/>
      <w:marTop w:val="0"/>
      <w:marBottom w:val="0"/>
      <w:divBdr>
        <w:top w:val="none" w:sz="0" w:space="0" w:color="auto"/>
        <w:left w:val="none" w:sz="0" w:space="0" w:color="auto"/>
        <w:bottom w:val="none" w:sz="0" w:space="0" w:color="auto"/>
        <w:right w:val="none" w:sz="0" w:space="0" w:color="auto"/>
      </w:divBdr>
    </w:div>
    <w:div w:id="1895311599">
      <w:bodyDiv w:val="1"/>
      <w:marLeft w:val="0"/>
      <w:marRight w:val="0"/>
      <w:marTop w:val="0"/>
      <w:marBottom w:val="0"/>
      <w:divBdr>
        <w:top w:val="none" w:sz="0" w:space="0" w:color="auto"/>
        <w:left w:val="none" w:sz="0" w:space="0" w:color="auto"/>
        <w:bottom w:val="none" w:sz="0" w:space="0" w:color="auto"/>
        <w:right w:val="none" w:sz="0" w:space="0" w:color="auto"/>
      </w:divBdr>
    </w:div>
    <w:div w:id="1895384957">
      <w:bodyDiv w:val="1"/>
      <w:marLeft w:val="0"/>
      <w:marRight w:val="0"/>
      <w:marTop w:val="0"/>
      <w:marBottom w:val="0"/>
      <w:divBdr>
        <w:top w:val="none" w:sz="0" w:space="0" w:color="auto"/>
        <w:left w:val="none" w:sz="0" w:space="0" w:color="auto"/>
        <w:bottom w:val="none" w:sz="0" w:space="0" w:color="auto"/>
        <w:right w:val="none" w:sz="0" w:space="0" w:color="auto"/>
      </w:divBdr>
    </w:div>
    <w:div w:id="1895657195">
      <w:bodyDiv w:val="1"/>
      <w:marLeft w:val="0"/>
      <w:marRight w:val="0"/>
      <w:marTop w:val="0"/>
      <w:marBottom w:val="0"/>
      <w:divBdr>
        <w:top w:val="none" w:sz="0" w:space="0" w:color="auto"/>
        <w:left w:val="none" w:sz="0" w:space="0" w:color="auto"/>
        <w:bottom w:val="none" w:sz="0" w:space="0" w:color="auto"/>
        <w:right w:val="none" w:sz="0" w:space="0" w:color="auto"/>
      </w:divBdr>
    </w:div>
    <w:div w:id="1896695727">
      <w:bodyDiv w:val="1"/>
      <w:marLeft w:val="0"/>
      <w:marRight w:val="0"/>
      <w:marTop w:val="0"/>
      <w:marBottom w:val="0"/>
      <w:divBdr>
        <w:top w:val="none" w:sz="0" w:space="0" w:color="auto"/>
        <w:left w:val="none" w:sz="0" w:space="0" w:color="auto"/>
        <w:bottom w:val="none" w:sz="0" w:space="0" w:color="auto"/>
        <w:right w:val="none" w:sz="0" w:space="0" w:color="auto"/>
      </w:divBdr>
    </w:div>
    <w:div w:id="1896769153">
      <w:bodyDiv w:val="1"/>
      <w:marLeft w:val="0"/>
      <w:marRight w:val="0"/>
      <w:marTop w:val="0"/>
      <w:marBottom w:val="0"/>
      <w:divBdr>
        <w:top w:val="none" w:sz="0" w:space="0" w:color="auto"/>
        <w:left w:val="none" w:sz="0" w:space="0" w:color="auto"/>
        <w:bottom w:val="none" w:sz="0" w:space="0" w:color="auto"/>
        <w:right w:val="none" w:sz="0" w:space="0" w:color="auto"/>
      </w:divBdr>
    </w:div>
    <w:div w:id="1896888647">
      <w:bodyDiv w:val="1"/>
      <w:marLeft w:val="0"/>
      <w:marRight w:val="0"/>
      <w:marTop w:val="0"/>
      <w:marBottom w:val="0"/>
      <w:divBdr>
        <w:top w:val="none" w:sz="0" w:space="0" w:color="auto"/>
        <w:left w:val="none" w:sz="0" w:space="0" w:color="auto"/>
        <w:bottom w:val="none" w:sz="0" w:space="0" w:color="auto"/>
        <w:right w:val="none" w:sz="0" w:space="0" w:color="auto"/>
      </w:divBdr>
    </w:div>
    <w:div w:id="1897354758">
      <w:bodyDiv w:val="1"/>
      <w:marLeft w:val="0"/>
      <w:marRight w:val="0"/>
      <w:marTop w:val="0"/>
      <w:marBottom w:val="0"/>
      <w:divBdr>
        <w:top w:val="none" w:sz="0" w:space="0" w:color="auto"/>
        <w:left w:val="none" w:sz="0" w:space="0" w:color="auto"/>
        <w:bottom w:val="none" w:sz="0" w:space="0" w:color="auto"/>
        <w:right w:val="none" w:sz="0" w:space="0" w:color="auto"/>
      </w:divBdr>
    </w:div>
    <w:div w:id="1898081858">
      <w:bodyDiv w:val="1"/>
      <w:marLeft w:val="0"/>
      <w:marRight w:val="0"/>
      <w:marTop w:val="0"/>
      <w:marBottom w:val="0"/>
      <w:divBdr>
        <w:top w:val="none" w:sz="0" w:space="0" w:color="auto"/>
        <w:left w:val="none" w:sz="0" w:space="0" w:color="auto"/>
        <w:bottom w:val="none" w:sz="0" w:space="0" w:color="auto"/>
        <w:right w:val="none" w:sz="0" w:space="0" w:color="auto"/>
      </w:divBdr>
    </w:div>
    <w:div w:id="1898779486">
      <w:bodyDiv w:val="1"/>
      <w:marLeft w:val="0"/>
      <w:marRight w:val="0"/>
      <w:marTop w:val="0"/>
      <w:marBottom w:val="0"/>
      <w:divBdr>
        <w:top w:val="none" w:sz="0" w:space="0" w:color="auto"/>
        <w:left w:val="none" w:sz="0" w:space="0" w:color="auto"/>
        <w:bottom w:val="none" w:sz="0" w:space="0" w:color="auto"/>
        <w:right w:val="none" w:sz="0" w:space="0" w:color="auto"/>
      </w:divBdr>
    </w:div>
    <w:div w:id="1903901422">
      <w:bodyDiv w:val="1"/>
      <w:marLeft w:val="0"/>
      <w:marRight w:val="0"/>
      <w:marTop w:val="0"/>
      <w:marBottom w:val="0"/>
      <w:divBdr>
        <w:top w:val="none" w:sz="0" w:space="0" w:color="auto"/>
        <w:left w:val="none" w:sz="0" w:space="0" w:color="auto"/>
        <w:bottom w:val="none" w:sz="0" w:space="0" w:color="auto"/>
        <w:right w:val="none" w:sz="0" w:space="0" w:color="auto"/>
      </w:divBdr>
    </w:div>
    <w:div w:id="1906404499">
      <w:bodyDiv w:val="1"/>
      <w:marLeft w:val="0"/>
      <w:marRight w:val="0"/>
      <w:marTop w:val="0"/>
      <w:marBottom w:val="0"/>
      <w:divBdr>
        <w:top w:val="none" w:sz="0" w:space="0" w:color="auto"/>
        <w:left w:val="none" w:sz="0" w:space="0" w:color="auto"/>
        <w:bottom w:val="none" w:sz="0" w:space="0" w:color="auto"/>
        <w:right w:val="none" w:sz="0" w:space="0" w:color="auto"/>
      </w:divBdr>
    </w:div>
    <w:div w:id="1906451502">
      <w:bodyDiv w:val="1"/>
      <w:marLeft w:val="0"/>
      <w:marRight w:val="0"/>
      <w:marTop w:val="0"/>
      <w:marBottom w:val="0"/>
      <w:divBdr>
        <w:top w:val="none" w:sz="0" w:space="0" w:color="auto"/>
        <w:left w:val="none" w:sz="0" w:space="0" w:color="auto"/>
        <w:bottom w:val="none" w:sz="0" w:space="0" w:color="auto"/>
        <w:right w:val="none" w:sz="0" w:space="0" w:color="auto"/>
      </w:divBdr>
    </w:div>
    <w:div w:id="1908569733">
      <w:bodyDiv w:val="1"/>
      <w:marLeft w:val="0"/>
      <w:marRight w:val="0"/>
      <w:marTop w:val="0"/>
      <w:marBottom w:val="0"/>
      <w:divBdr>
        <w:top w:val="none" w:sz="0" w:space="0" w:color="auto"/>
        <w:left w:val="none" w:sz="0" w:space="0" w:color="auto"/>
        <w:bottom w:val="none" w:sz="0" w:space="0" w:color="auto"/>
        <w:right w:val="none" w:sz="0" w:space="0" w:color="auto"/>
      </w:divBdr>
    </w:div>
    <w:div w:id="1908878545">
      <w:bodyDiv w:val="1"/>
      <w:marLeft w:val="0"/>
      <w:marRight w:val="0"/>
      <w:marTop w:val="0"/>
      <w:marBottom w:val="0"/>
      <w:divBdr>
        <w:top w:val="none" w:sz="0" w:space="0" w:color="auto"/>
        <w:left w:val="none" w:sz="0" w:space="0" w:color="auto"/>
        <w:bottom w:val="none" w:sz="0" w:space="0" w:color="auto"/>
        <w:right w:val="none" w:sz="0" w:space="0" w:color="auto"/>
      </w:divBdr>
    </w:div>
    <w:div w:id="1909068846">
      <w:bodyDiv w:val="1"/>
      <w:marLeft w:val="0"/>
      <w:marRight w:val="0"/>
      <w:marTop w:val="0"/>
      <w:marBottom w:val="0"/>
      <w:divBdr>
        <w:top w:val="none" w:sz="0" w:space="0" w:color="auto"/>
        <w:left w:val="none" w:sz="0" w:space="0" w:color="auto"/>
        <w:bottom w:val="none" w:sz="0" w:space="0" w:color="auto"/>
        <w:right w:val="none" w:sz="0" w:space="0" w:color="auto"/>
      </w:divBdr>
    </w:div>
    <w:div w:id="1909221755">
      <w:bodyDiv w:val="1"/>
      <w:marLeft w:val="0"/>
      <w:marRight w:val="0"/>
      <w:marTop w:val="0"/>
      <w:marBottom w:val="0"/>
      <w:divBdr>
        <w:top w:val="none" w:sz="0" w:space="0" w:color="auto"/>
        <w:left w:val="none" w:sz="0" w:space="0" w:color="auto"/>
        <w:bottom w:val="none" w:sz="0" w:space="0" w:color="auto"/>
        <w:right w:val="none" w:sz="0" w:space="0" w:color="auto"/>
      </w:divBdr>
    </w:div>
    <w:div w:id="1909535432">
      <w:bodyDiv w:val="1"/>
      <w:marLeft w:val="0"/>
      <w:marRight w:val="0"/>
      <w:marTop w:val="0"/>
      <w:marBottom w:val="0"/>
      <w:divBdr>
        <w:top w:val="none" w:sz="0" w:space="0" w:color="auto"/>
        <w:left w:val="none" w:sz="0" w:space="0" w:color="auto"/>
        <w:bottom w:val="none" w:sz="0" w:space="0" w:color="auto"/>
        <w:right w:val="none" w:sz="0" w:space="0" w:color="auto"/>
      </w:divBdr>
    </w:div>
    <w:div w:id="1909732634">
      <w:bodyDiv w:val="1"/>
      <w:marLeft w:val="0"/>
      <w:marRight w:val="0"/>
      <w:marTop w:val="0"/>
      <w:marBottom w:val="0"/>
      <w:divBdr>
        <w:top w:val="none" w:sz="0" w:space="0" w:color="auto"/>
        <w:left w:val="none" w:sz="0" w:space="0" w:color="auto"/>
        <w:bottom w:val="none" w:sz="0" w:space="0" w:color="auto"/>
        <w:right w:val="none" w:sz="0" w:space="0" w:color="auto"/>
      </w:divBdr>
    </w:div>
    <w:div w:id="1912499259">
      <w:bodyDiv w:val="1"/>
      <w:marLeft w:val="0"/>
      <w:marRight w:val="0"/>
      <w:marTop w:val="0"/>
      <w:marBottom w:val="0"/>
      <w:divBdr>
        <w:top w:val="none" w:sz="0" w:space="0" w:color="auto"/>
        <w:left w:val="none" w:sz="0" w:space="0" w:color="auto"/>
        <w:bottom w:val="none" w:sz="0" w:space="0" w:color="auto"/>
        <w:right w:val="none" w:sz="0" w:space="0" w:color="auto"/>
      </w:divBdr>
    </w:div>
    <w:div w:id="1912499673">
      <w:bodyDiv w:val="1"/>
      <w:marLeft w:val="0"/>
      <w:marRight w:val="0"/>
      <w:marTop w:val="0"/>
      <w:marBottom w:val="0"/>
      <w:divBdr>
        <w:top w:val="none" w:sz="0" w:space="0" w:color="auto"/>
        <w:left w:val="none" w:sz="0" w:space="0" w:color="auto"/>
        <w:bottom w:val="none" w:sz="0" w:space="0" w:color="auto"/>
        <w:right w:val="none" w:sz="0" w:space="0" w:color="auto"/>
      </w:divBdr>
    </w:div>
    <w:div w:id="1912615829">
      <w:bodyDiv w:val="1"/>
      <w:marLeft w:val="0"/>
      <w:marRight w:val="0"/>
      <w:marTop w:val="0"/>
      <w:marBottom w:val="0"/>
      <w:divBdr>
        <w:top w:val="none" w:sz="0" w:space="0" w:color="auto"/>
        <w:left w:val="none" w:sz="0" w:space="0" w:color="auto"/>
        <w:bottom w:val="none" w:sz="0" w:space="0" w:color="auto"/>
        <w:right w:val="none" w:sz="0" w:space="0" w:color="auto"/>
      </w:divBdr>
    </w:div>
    <w:div w:id="1912735317">
      <w:bodyDiv w:val="1"/>
      <w:marLeft w:val="0"/>
      <w:marRight w:val="0"/>
      <w:marTop w:val="0"/>
      <w:marBottom w:val="0"/>
      <w:divBdr>
        <w:top w:val="none" w:sz="0" w:space="0" w:color="auto"/>
        <w:left w:val="none" w:sz="0" w:space="0" w:color="auto"/>
        <w:bottom w:val="none" w:sz="0" w:space="0" w:color="auto"/>
        <w:right w:val="none" w:sz="0" w:space="0" w:color="auto"/>
      </w:divBdr>
    </w:div>
    <w:div w:id="1913156247">
      <w:bodyDiv w:val="1"/>
      <w:marLeft w:val="0"/>
      <w:marRight w:val="0"/>
      <w:marTop w:val="0"/>
      <w:marBottom w:val="0"/>
      <w:divBdr>
        <w:top w:val="none" w:sz="0" w:space="0" w:color="auto"/>
        <w:left w:val="none" w:sz="0" w:space="0" w:color="auto"/>
        <w:bottom w:val="none" w:sz="0" w:space="0" w:color="auto"/>
        <w:right w:val="none" w:sz="0" w:space="0" w:color="auto"/>
      </w:divBdr>
    </w:div>
    <w:div w:id="1913351556">
      <w:bodyDiv w:val="1"/>
      <w:marLeft w:val="0"/>
      <w:marRight w:val="0"/>
      <w:marTop w:val="0"/>
      <w:marBottom w:val="0"/>
      <w:divBdr>
        <w:top w:val="none" w:sz="0" w:space="0" w:color="auto"/>
        <w:left w:val="none" w:sz="0" w:space="0" w:color="auto"/>
        <w:bottom w:val="none" w:sz="0" w:space="0" w:color="auto"/>
        <w:right w:val="none" w:sz="0" w:space="0" w:color="auto"/>
      </w:divBdr>
    </w:div>
    <w:div w:id="1914464829">
      <w:bodyDiv w:val="1"/>
      <w:marLeft w:val="0"/>
      <w:marRight w:val="0"/>
      <w:marTop w:val="0"/>
      <w:marBottom w:val="0"/>
      <w:divBdr>
        <w:top w:val="none" w:sz="0" w:space="0" w:color="auto"/>
        <w:left w:val="none" w:sz="0" w:space="0" w:color="auto"/>
        <w:bottom w:val="none" w:sz="0" w:space="0" w:color="auto"/>
        <w:right w:val="none" w:sz="0" w:space="0" w:color="auto"/>
      </w:divBdr>
    </w:div>
    <w:div w:id="1915316699">
      <w:bodyDiv w:val="1"/>
      <w:marLeft w:val="0"/>
      <w:marRight w:val="0"/>
      <w:marTop w:val="0"/>
      <w:marBottom w:val="0"/>
      <w:divBdr>
        <w:top w:val="none" w:sz="0" w:space="0" w:color="auto"/>
        <w:left w:val="none" w:sz="0" w:space="0" w:color="auto"/>
        <w:bottom w:val="none" w:sz="0" w:space="0" w:color="auto"/>
        <w:right w:val="none" w:sz="0" w:space="0" w:color="auto"/>
      </w:divBdr>
    </w:div>
    <w:div w:id="1916015888">
      <w:bodyDiv w:val="1"/>
      <w:marLeft w:val="0"/>
      <w:marRight w:val="0"/>
      <w:marTop w:val="0"/>
      <w:marBottom w:val="0"/>
      <w:divBdr>
        <w:top w:val="none" w:sz="0" w:space="0" w:color="auto"/>
        <w:left w:val="none" w:sz="0" w:space="0" w:color="auto"/>
        <w:bottom w:val="none" w:sz="0" w:space="0" w:color="auto"/>
        <w:right w:val="none" w:sz="0" w:space="0" w:color="auto"/>
      </w:divBdr>
    </w:div>
    <w:div w:id="1916355791">
      <w:bodyDiv w:val="1"/>
      <w:marLeft w:val="0"/>
      <w:marRight w:val="0"/>
      <w:marTop w:val="0"/>
      <w:marBottom w:val="0"/>
      <w:divBdr>
        <w:top w:val="none" w:sz="0" w:space="0" w:color="auto"/>
        <w:left w:val="none" w:sz="0" w:space="0" w:color="auto"/>
        <w:bottom w:val="none" w:sz="0" w:space="0" w:color="auto"/>
        <w:right w:val="none" w:sz="0" w:space="0" w:color="auto"/>
      </w:divBdr>
    </w:div>
    <w:div w:id="1916430718">
      <w:bodyDiv w:val="1"/>
      <w:marLeft w:val="0"/>
      <w:marRight w:val="0"/>
      <w:marTop w:val="0"/>
      <w:marBottom w:val="0"/>
      <w:divBdr>
        <w:top w:val="none" w:sz="0" w:space="0" w:color="auto"/>
        <w:left w:val="none" w:sz="0" w:space="0" w:color="auto"/>
        <w:bottom w:val="none" w:sz="0" w:space="0" w:color="auto"/>
        <w:right w:val="none" w:sz="0" w:space="0" w:color="auto"/>
      </w:divBdr>
    </w:div>
    <w:div w:id="1916740386">
      <w:bodyDiv w:val="1"/>
      <w:marLeft w:val="0"/>
      <w:marRight w:val="0"/>
      <w:marTop w:val="0"/>
      <w:marBottom w:val="0"/>
      <w:divBdr>
        <w:top w:val="none" w:sz="0" w:space="0" w:color="auto"/>
        <w:left w:val="none" w:sz="0" w:space="0" w:color="auto"/>
        <w:bottom w:val="none" w:sz="0" w:space="0" w:color="auto"/>
        <w:right w:val="none" w:sz="0" w:space="0" w:color="auto"/>
      </w:divBdr>
    </w:div>
    <w:div w:id="1917277508">
      <w:bodyDiv w:val="1"/>
      <w:marLeft w:val="0"/>
      <w:marRight w:val="0"/>
      <w:marTop w:val="0"/>
      <w:marBottom w:val="0"/>
      <w:divBdr>
        <w:top w:val="none" w:sz="0" w:space="0" w:color="auto"/>
        <w:left w:val="none" w:sz="0" w:space="0" w:color="auto"/>
        <w:bottom w:val="none" w:sz="0" w:space="0" w:color="auto"/>
        <w:right w:val="none" w:sz="0" w:space="0" w:color="auto"/>
      </w:divBdr>
    </w:div>
    <w:div w:id="1917862114">
      <w:bodyDiv w:val="1"/>
      <w:marLeft w:val="0"/>
      <w:marRight w:val="0"/>
      <w:marTop w:val="0"/>
      <w:marBottom w:val="0"/>
      <w:divBdr>
        <w:top w:val="none" w:sz="0" w:space="0" w:color="auto"/>
        <w:left w:val="none" w:sz="0" w:space="0" w:color="auto"/>
        <w:bottom w:val="none" w:sz="0" w:space="0" w:color="auto"/>
        <w:right w:val="none" w:sz="0" w:space="0" w:color="auto"/>
      </w:divBdr>
    </w:div>
    <w:div w:id="1918203355">
      <w:bodyDiv w:val="1"/>
      <w:marLeft w:val="0"/>
      <w:marRight w:val="0"/>
      <w:marTop w:val="0"/>
      <w:marBottom w:val="0"/>
      <w:divBdr>
        <w:top w:val="none" w:sz="0" w:space="0" w:color="auto"/>
        <w:left w:val="none" w:sz="0" w:space="0" w:color="auto"/>
        <w:bottom w:val="none" w:sz="0" w:space="0" w:color="auto"/>
        <w:right w:val="none" w:sz="0" w:space="0" w:color="auto"/>
      </w:divBdr>
    </w:div>
    <w:div w:id="1918829813">
      <w:bodyDiv w:val="1"/>
      <w:marLeft w:val="0"/>
      <w:marRight w:val="0"/>
      <w:marTop w:val="0"/>
      <w:marBottom w:val="0"/>
      <w:divBdr>
        <w:top w:val="none" w:sz="0" w:space="0" w:color="auto"/>
        <w:left w:val="none" w:sz="0" w:space="0" w:color="auto"/>
        <w:bottom w:val="none" w:sz="0" w:space="0" w:color="auto"/>
        <w:right w:val="none" w:sz="0" w:space="0" w:color="auto"/>
      </w:divBdr>
    </w:div>
    <w:div w:id="1918975642">
      <w:bodyDiv w:val="1"/>
      <w:marLeft w:val="0"/>
      <w:marRight w:val="0"/>
      <w:marTop w:val="0"/>
      <w:marBottom w:val="0"/>
      <w:divBdr>
        <w:top w:val="none" w:sz="0" w:space="0" w:color="auto"/>
        <w:left w:val="none" w:sz="0" w:space="0" w:color="auto"/>
        <w:bottom w:val="none" w:sz="0" w:space="0" w:color="auto"/>
        <w:right w:val="none" w:sz="0" w:space="0" w:color="auto"/>
      </w:divBdr>
    </w:div>
    <w:div w:id="1920677608">
      <w:bodyDiv w:val="1"/>
      <w:marLeft w:val="0"/>
      <w:marRight w:val="0"/>
      <w:marTop w:val="0"/>
      <w:marBottom w:val="0"/>
      <w:divBdr>
        <w:top w:val="none" w:sz="0" w:space="0" w:color="auto"/>
        <w:left w:val="none" w:sz="0" w:space="0" w:color="auto"/>
        <w:bottom w:val="none" w:sz="0" w:space="0" w:color="auto"/>
        <w:right w:val="none" w:sz="0" w:space="0" w:color="auto"/>
      </w:divBdr>
    </w:div>
    <w:div w:id="1921519398">
      <w:bodyDiv w:val="1"/>
      <w:marLeft w:val="0"/>
      <w:marRight w:val="0"/>
      <w:marTop w:val="0"/>
      <w:marBottom w:val="0"/>
      <w:divBdr>
        <w:top w:val="none" w:sz="0" w:space="0" w:color="auto"/>
        <w:left w:val="none" w:sz="0" w:space="0" w:color="auto"/>
        <w:bottom w:val="none" w:sz="0" w:space="0" w:color="auto"/>
        <w:right w:val="none" w:sz="0" w:space="0" w:color="auto"/>
      </w:divBdr>
    </w:div>
    <w:div w:id="1921526112">
      <w:bodyDiv w:val="1"/>
      <w:marLeft w:val="0"/>
      <w:marRight w:val="0"/>
      <w:marTop w:val="0"/>
      <w:marBottom w:val="0"/>
      <w:divBdr>
        <w:top w:val="none" w:sz="0" w:space="0" w:color="auto"/>
        <w:left w:val="none" w:sz="0" w:space="0" w:color="auto"/>
        <w:bottom w:val="none" w:sz="0" w:space="0" w:color="auto"/>
        <w:right w:val="none" w:sz="0" w:space="0" w:color="auto"/>
      </w:divBdr>
    </w:div>
    <w:div w:id="1921791370">
      <w:bodyDiv w:val="1"/>
      <w:marLeft w:val="0"/>
      <w:marRight w:val="0"/>
      <w:marTop w:val="0"/>
      <w:marBottom w:val="0"/>
      <w:divBdr>
        <w:top w:val="none" w:sz="0" w:space="0" w:color="auto"/>
        <w:left w:val="none" w:sz="0" w:space="0" w:color="auto"/>
        <w:bottom w:val="none" w:sz="0" w:space="0" w:color="auto"/>
        <w:right w:val="none" w:sz="0" w:space="0" w:color="auto"/>
      </w:divBdr>
    </w:div>
    <w:div w:id="1921910789">
      <w:bodyDiv w:val="1"/>
      <w:marLeft w:val="0"/>
      <w:marRight w:val="0"/>
      <w:marTop w:val="0"/>
      <w:marBottom w:val="0"/>
      <w:divBdr>
        <w:top w:val="none" w:sz="0" w:space="0" w:color="auto"/>
        <w:left w:val="none" w:sz="0" w:space="0" w:color="auto"/>
        <w:bottom w:val="none" w:sz="0" w:space="0" w:color="auto"/>
        <w:right w:val="none" w:sz="0" w:space="0" w:color="auto"/>
      </w:divBdr>
    </w:div>
    <w:div w:id="1922328467">
      <w:bodyDiv w:val="1"/>
      <w:marLeft w:val="0"/>
      <w:marRight w:val="0"/>
      <w:marTop w:val="0"/>
      <w:marBottom w:val="0"/>
      <w:divBdr>
        <w:top w:val="none" w:sz="0" w:space="0" w:color="auto"/>
        <w:left w:val="none" w:sz="0" w:space="0" w:color="auto"/>
        <w:bottom w:val="none" w:sz="0" w:space="0" w:color="auto"/>
        <w:right w:val="none" w:sz="0" w:space="0" w:color="auto"/>
      </w:divBdr>
    </w:div>
    <w:div w:id="1924220004">
      <w:bodyDiv w:val="1"/>
      <w:marLeft w:val="0"/>
      <w:marRight w:val="0"/>
      <w:marTop w:val="0"/>
      <w:marBottom w:val="0"/>
      <w:divBdr>
        <w:top w:val="none" w:sz="0" w:space="0" w:color="auto"/>
        <w:left w:val="none" w:sz="0" w:space="0" w:color="auto"/>
        <w:bottom w:val="none" w:sz="0" w:space="0" w:color="auto"/>
        <w:right w:val="none" w:sz="0" w:space="0" w:color="auto"/>
      </w:divBdr>
    </w:div>
    <w:div w:id="1924298381">
      <w:bodyDiv w:val="1"/>
      <w:marLeft w:val="0"/>
      <w:marRight w:val="0"/>
      <w:marTop w:val="0"/>
      <w:marBottom w:val="0"/>
      <w:divBdr>
        <w:top w:val="none" w:sz="0" w:space="0" w:color="auto"/>
        <w:left w:val="none" w:sz="0" w:space="0" w:color="auto"/>
        <w:bottom w:val="none" w:sz="0" w:space="0" w:color="auto"/>
        <w:right w:val="none" w:sz="0" w:space="0" w:color="auto"/>
      </w:divBdr>
    </w:div>
    <w:div w:id="1924681206">
      <w:bodyDiv w:val="1"/>
      <w:marLeft w:val="0"/>
      <w:marRight w:val="0"/>
      <w:marTop w:val="0"/>
      <w:marBottom w:val="0"/>
      <w:divBdr>
        <w:top w:val="none" w:sz="0" w:space="0" w:color="auto"/>
        <w:left w:val="none" w:sz="0" w:space="0" w:color="auto"/>
        <w:bottom w:val="none" w:sz="0" w:space="0" w:color="auto"/>
        <w:right w:val="none" w:sz="0" w:space="0" w:color="auto"/>
      </w:divBdr>
    </w:div>
    <w:div w:id="1924794653">
      <w:bodyDiv w:val="1"/>
      <w:marLeft w:val="0"/>
      <w:marRight w:val="0"/>
      <w:marTop w:val="0"/>
      <w:marBottom w:val="0"/>
      <w:divBdr>
        <w:top w:val="none" w:sz="0" w:space="0" w:color="auto"/>
        <w:left w:val="none" w:sz="0" w:space="0" w:color="auto"/>
        <w:bottom w:val="none" w:sz="0" w:space="0" w:color="auto"/>
        <w:right w:val="none" w:sz="0" w:space="0" w:color="auto"/>
      </w:divBdr>
    </w:div>
    <w:div w:id="1925072513">
      <w:bodyDiv w:val="1"/>
      <w:marLeft w:val="0"/>
      <w:marRight w:val="0"/>
      <w:marTop w:val="0"/>
      <w:marBottom w:val="0"/>
      <w:divBdr>
        <w:top w:val="none" w:sz="0" w:space="0" w:color="auto"/>
        <w:left w:val="none" w:sz="0" w:space="0" w:color="auto"/>
        <w:bottom w:val="none" w:sz="0" w:space="0" w:color="auto"/>
        <w:right w:val="none" w:sz="0" w:space="0" w:color="auto"/>
      </w:divBdr>
    </w:div>
    <w:div w:id="1925188224">
      <w:bodyDiv w:val="1"/>
      <w:marLeft w:val="0"/>
      <w:marRight w:val="0"/>
      <w:marTop w:val="0"/>
      <w:marBottom w:val="0"/>
      <w:divBdr>
        <w:top w:val="none" w:sz="0" w:space="0" w:color="auto"/>
        <w:left w:val="none" w:sz="0" w:space="0" w:color="auto"/>
        <w:bottom w:val="none" w:sz="0" w:space="0" w:color="auto"/>
        <w:right w:val="none" w:sz="0" w:space="0" w:color="auto"/>
      </w:divBdr>
    </w:div>
    <w:div w:id="1925450842">
      <w:bodyDiv w:val="1"/>
      <w:marLeft w:val="0"/>
      <w:marRight w:val="0"/>
      <w:marTop w:val="0"/>
      <w:marBottom w:val="0"/>
      <w:divBdr>
        <w:top w:val="none" w:sz="0" w:space="0" w:color="auto"/>
        <w:left w:val="none" w:sz="0" w:space="0" w:color="auto"/>
        <w:bottom w:val="none" w:sz="0" w:space="0" w:color="auto"/>
        <w:right w:val="none" w:sz="0" w:space="0" w:color="auto"/>
      </w:divBdr>
    </w:div>
    <w:div w:id="1925526069">
      <w:bodyDiv w:val="1"/>
      <w:marLeft w:val="0"/>
      <w:marRight w:val="0"/>
      <w:marTop w:val="0"/>
      <w:marBottom w:val="0"/>
      <w:divBdr>
        <w:top w:val="none" w:sz="0" w:space="0" w:color="auto"/>
        <w:left w:val="none" w:sz="0" w:space="0" w:color="auto"/>
        <w:bottom w:val="none" w:sz="0" w:space="0" w:color="auto"/>
        <w:right w:val="none" w:sz="0" w:space="0" w:color="auto"/>
      </w:divBdr>
    </w:div>
    <w:div w:id="1926181358">
      <w:bodyDiv w:val="1"/>
      <w:marLeft w:val="0"/>
      <w:marRight w:val="0"/>
      <w:marTop w:val="0"/>
      <w:marBottom w:val="0"/>
      <w:divBdr>
        <w:top w:val="none" w:sz="0" w:space="0" w:color="auto"/>
        <w:left w:val="none" w:sz="0" w:space="0" w:color="auto"/>
        <w:bottom w:val="none" w:sz="0" w:space="0" w:color="auto"/>
        <w:right w:val="none" w:sz="0" w:space="0" w:color="auto"/>
      </w:divBdr>
    </w:div>
    <w:div w:id="1926305121">
      <w:bodyDiv w:val="1"/>
      <w:marLeft w:val="0"/>
      <w:marRight w:val="0"/>
      <w:marTop w:val="0"/>
      <w:marBottom w:val="0"/>
      <w:divBdr>
        <w:top w:val="none" w:sz="0" w:space="0" w:color="auto"/>
        <w:left w:val="none" w:sz="0" w:space="0" w:color="auto"/>
        <w:bottom w:val="none" w:sz="0" w:space="0" w:color="auto"/>
        <w:right w:val="none" w:sz="0" w:space="0" w:color="auto"/>
      </w:divBdr>
    </w:div>
    <w:div w:id="1926452851">
      <w:bodyDiv w:val="1"/>
      <w:marLeft w:val="0"/>
      <w:marRight w:val="0"/>
      <w:marTop w:val="0"/>
      <w:marBottom w:val="0"/>
      <w:divBdr>
        <w:top w:val="none" w:sz="0" w:space="0" w:color="auto"/>
        <w:left w:val="none" w:sz="0" w:space="0" w:color="auto"/>
        <w:bottom w:val="none" w:sz="0" w:space="0" w:color="auto"/>
        <w:right w:val="none" w:sz="0" w:space="0" w:color="auto"/>
      </w:divBdr>
    </w:div>
    <w:div w:id="1927035291">
      <w:bodyDiv w:val="1"/>
      <w:marLeft w:val="0"/>
      <w:marRight w:val="0"/>
      <w:marTop w:val="0"/>
      <w:marBottom w:val="0"/>
      <w:divBdr>
        <w:top w:val="none" w:sz="0" w:space="0" w:color="auto"/>
        <w:left w:val="none" w:sz="0" w:space="0" w:color="auto"/>
        <w:bottom w:val="none" w:sz="0" w:space="0" w:color="auto"/>
        <w:right w:val="none" w:sz="0" w:space="0" w:color="auto"/>
      </w:divBdr>
    </w:div>
    <w:div w:id="1928615950">
      <w:bodyDiv w:val="1"/>
      <w:marLeft w:val="0"/>
      <w:marRight w:val="0"/>
      <w:marTop w:val="0"/>
      <w:marBottom w:val="0"/>
      <w:divBdr>
        <w:top w:val="none" w:sz="0" w:space="0" w:color="auto"/>
        <w:left w:val="none" w:sz="0" w:space="0" w:color="auto"/>
        <w:bottom w:val="none" w:sz="0" w:space="0" w:color="auto"/>
        <w:right w:val="none" w:sz="0" w:space="0" w:color="auto"/>
      </w:divBdr>
    </w:div>
    <w:div w:id="1929263208">
      <w:bodyDiv w:val="1"/>
      <w:marLeft w:val="0"/>
      <w:marRight w:val="0"/>
      <w:marTop w:val="0"/>
      <w:marBottom w:val="0"/>
      <w:divBdr>
        <w:top w:val="none" w:sz="0" w:space="0" w:color="auto"/>
        <w:left w:val="none" w:sz="0" w:space="0" w:color="auto"/>
        <w:bottom w:val="none" w:sz="0" w:space="0" w:color="auto"/>
        <w:right w:val="none" w:sz="0" w:space="0" w:color="auto"/>
      </w:divBdr>
    </w:div>
    <w:div w:id="1929386775">
      <w:bodyDiv w:val="1"/>
      <w:marLeft w:val="0"/>
      <w:marRight w:val="0"/>
      <w:marTop w:val="0"/>
      <w:marBottom w:val="0"/>
      <w:divBdr>
        <w:top w:val="none" w:sz="0" w:space="0" w:color="auto"/>
        <w:left w:val="none" w:sz="0" w:space="0" w:color="auto"/>
        <w:bottom w:val="none" w:sz="0" w:space="0" w:color="auto"/>
        <w:right w:val="none" w:sz="0" w:space="0" w:color="auto"/>
      </w:divBdr>
    </w:div>
    <w:div w:id="1929654801">
      <w:bodyDiv w:val="1"/>
      <w:marLeft w:val="0"/>
      <w:marRight w:val="0"/>
      <w:marTop w:val="0"/>
      <w:marBottom w:val="0"/>
      <w:divBdr>
        <w:top w:val="none" w:sz="0" w:space="0" w:color="auto"/>
        <w:left w:val="none" w:sz="0" w:space="0" w:color="auto"/>
        <w:bottom w:val="none" w:sz="0" w:space="0" w:color="auto"/>
        <w:right w:val="none" w:sz="0" w:space="0" w:color="auto"/>
      </w:divBdr>
    </w:div>
    <w:div w:id="1929849876">
      <w:bodyDiv w:val="1"/>
      <w:marLeft w:val="0"/>
      <w:marRight w:val="0"/>
      <w:marTop w:val="0"/>
      <w:marBottom w:val="0"/>
      <w:divBdr>
        <w:top w:val="none" w:sz="0" w:space="0" w:color="auto"/>
        <w:left w:val="none" w:sz="0" w:space="0" w:color="auto"/>
        <w:bottom w:val="none" w:sz="0" w:space="0" w:color="auto"/>
        <w:right w:val="none" w:sz="0" w:space="0" w:color="auto"/>
      </w:divBdr>
    </w:div>
    <w:div w:id="1930310609">
      <w:bodyDiv w:val="1"/>
      <w:marLeft w:val="0"/>
      <w:marRight w:val="0"/>
      <w:marTop w:val="0"/>
      <w:marBottom w:val="0"/>
      <w:divBdr>
        <w:top w:val="none" w:sz="0" w:space="0" w:color="auto"/>
        <w:left w:val="none" w:sz="0" w:space="0" w:color="auto"/>
        <w:bottom w:val="none" w:sz="0" w:space="0" w:color="auto"/>
        <w:right w:val="none" w:sz="0" w:space="0" w:color="auto"/>
      </w:divBdr>
    </w:div>
    <w:div w:id="1931230524">
      <w:bodyDiv w:val="1"/>
      <w:marLeft w:val="0"/>
      <w:marRight w:val="0"/>
      <w:marTop w:val="0"/>
      <w:marBottom w:val="0"/>
      <w:divBdr>
        <w:top w:val="none" w:sz="0" w:space="0" w:color="auto"/>
        <w:left w:val="none" w:sz="0" w:space="0" w:color="auto"/>
        <w:bottom w:val="none" w:sz="0" w:space="0" w:color="auto"/>
        <w:right w:val="none" w:sz="0" w:space="0" w:color="auto"/>
      </w:divBdr>
    </w:div>
    <w:div w:id="1932470485">
      <w:bodyDiv w:val="1"/>
      <w:marLeft w:val="0"/>
      <w:marRight w:val="0"/>
      <w:marTop w:val="0"/>
      <w:marBottom w:val="0"/>
      <w:divBdr>
        <w:top w:val="none" w:sz="0" w:space="0" w:color="auto"/>
        <w:left w:val="none" w:sz="0" w:space="0" w:color="auto"/>
        <w:bottom w:val="none" w:sz="0" w:space="0" w:color="auto"/>
        <w:right w:val="none" w:sz="0" w:space="0" w:color="auto"/>
      </w:divBdr>
    </w:div>
    <w:div w:id="1932657952">
      <w:bodyDiv w:val="1"/>
      <w:marLeft w:val="0"/>
      <w:marRight w:val="0"/>
      <w:marTop w:val="0"/>
      <w:marBottom w:val="0"/>
      <w:divBdr>
        <w:top w:val="none" w:sz="0" w:space="0" w:color="auto"/>
        <w:left w:val="none" w:sz="0" w:space="0" w:color="auto"/>
        <w:bottom w:val="none" w:sz="0" w:space="0" w:color="auto"/>
        <w:right w:val="none" w:sz="0" w:space="0" w:color="auto"/>
      </w:divBdr>
    </w:div>
    <w:div w:id="1933856587">
      <w:bodyDiv w:val="1"/>
      <w:marLeft w:val="0"/>
      <w:marRight w:val="0"/>
      <w:marTop w:val="0"/>
      <w:marBottom w:val="0"/>
      <w:divBdr>
        <w:top w:val="none" w:sz="0" w:space="0" w:color="auto"/>
        <w:left w:val="none" w:sz="0" w:space="0" w:color="auto"/>
        <w:bottom w:val="none" w:sz="0" w:space="0" w:color="auto"/>
        <w:right w:val="none" w:sz="0" w:space="0" w:color="auto"/>
      </w:divBdr>
    </w:div>
    <w:div w:id="1935823888">
      <w:bodyDiv w:val="1"/>
      <w:marLeft w:val="0"/>
      <w:marRight w:val="0"/>
      <w:marTop w:val="0"/>
      <w:marBottom w:val="0"/>
      <w:divBdr>
        <w:top w:val="none" w:sz="0" w:space="0" w:color="auto"/>
        <w:left w:val="none" w:sz="0" w:space="0" w:color="auto"/>
        <w:bottom w:val="none" w:sz="0" w:space="0" w:color="auto"/>
        <w:right w:val="none" w:sz="0" w:space="0" w:color="auto"/>
      </w:divBdr>
    </w:div>
    <w:div w:id="1936207034">
      <w:bodyDiv w:val="1"/>
      <w:marLeft w:val="0"/>
      <w:marRight w:val="0"/>
      <w:marTop w:val="0"/>
      <w:marBottom w:val="0"/>
      <w:divBdr>
        <w:top w:val="none" w:sz="0" w:space="0" w:color="auto"/>
        <w:left w:val="none" w:sz="0" w:space="0" w:color="auto"/>
        <w:bottom w:val="none" w:sz="0" w:space="0" w:color="auto"/>
        <w:right w:val="none" w:sz="0" w:space="0" w:color="auto"/>
      </w:divBdr>
    </w:div>
    <w:div w:id="1937984128">
      <w:bodyDiv w:val="1"/>
      <w:marLeft w:val="0"/>
      <w:marRight w:val="0"/>
      <w:marTop w:val="0"/>
      <w:marBottom w:val="0"/>
      <w:divBdr>
        <w:top w:val="none" w:sz="0" w:space="0" w:color="auto"/>
        <w:left w:val="none" w:sz="0" w:space="0" w:color="auto"/>
        <w:bottom w:val="none" w:sz="0" w:space="0" w:color="auto"/>
        <w:right w:val="none" w:sz="0" w:space="0" w:color="auto"/>
      </w:divBdr>
    </w:div>
    <w:div w:id="1939291635">
      <w:bodyDiv w:val="1"/>
      <w:marLeft w:val="0"/>
      <w:marRight w:val="0"/>
      <w:marTop w:val="0"/>
      <w:marBottom w:val="0"/>
      <w:divBdr>
        <w:top w:val="none" w:sz="0" w:space="0" w:color="auto"/>
        <w:left w:val="none" w:sz="0" w:space="0" w:color="auto"/>
        <w:bottom w:val="none" w:sz="0" w:space="0" w:color="auto"/>
        <w:right w:val="none" w:sz="0" w:space="0" w:color="auto"/>
      </w:divBdr>
    </w:div>
    <w:div w:id="1939563043">
      <w:bodyDiv w:val="1"/>
      <w:marLeft w:val="0"/>
      <w:marRight w:val="0"/>
      <w:marTop w:val="0"/>
      <w:marBottom w:val="0"/>
      <w:divBdr>
        <w:top w:val="none" w:sz="0" w:space="0" w:color="auto"/>
        <w:left w:val="none" w:sz="0" w:space="0" w:color="auto"/>
        <w:bottom w:val="none" w:sz="0" w:space="0" w:color="auto"/>
        <w:right w:val="none" w:sz="0" w:space="0" w:color="auto"/>
      </w:divBdr>
    </w:div>
    <w:div w:id="1941255936">
      <w:bodyDiv w:val="1"/>
      <w:marLeft w:val="0"/>
      <w:marRight w:val="0"/>
      <w:marTop w:val="0"/>
      <w:marBottom w:val="0"/>
      <w:divBdr>
        <w:top w:val="none" w:sz="0" w:space="0" w:color="auto"/>
        <w:left w:val="none" w:sz="0" w:space="0" w:color="auto"/>
        <w:bottom w:val="none" w:sz="0" w:space="0" w:color="auto"/>
        <w:right w:val="none" w:sz="0" w:space="0" w:color="auto"/>
      </w:divBdr>
    </w:div>
    <w:div w:id="1942372503">
      <w:bodyDiv w:val="1"/>
      <w:marLeft w:val="0"/>
      <w:marRight w:val="0"/>
      <w:marTop w:val="0"/>
      <w:marBottom w:val="0"/>
      <w:divBdr>
        <w:top w:val="none" w:sz="0" w:space="0" w:color="auto"/>
        <w:left w:val="none" w:sz="0" w:space="0" w:color="auto"/>
        <w:bottom w:val="none" w:sz="0" w:space="0" w:color="auto"/>
        <w:right w:val="none" w:sz="0" w:space="0" w:color="auto"/>
      </w:divBdr>
    </w:div>
    <w:div w:id="1942563836">
      <w:bodyDiv w:val="1"/>
      <w:marLeft w:val="0"/>
      <w:marRight w:val="0"/>
      <w:marTop w:val="0"/>
      <w:marBottom w:val="0"/>
      <w:divBdr>
        <w:top w:val="none" w:sz="0" w:space="0" w:color="auto"/>
        <w:left w:val="none" w:sz="0" w:space="0" w:color="auto"/>
        <w:bottom w:val="none" w:sz="0" w:space="0" w:color="auto"/>
        <w:right w:val="none" w:sz="0" w:space="0" w:color="auto"/>
      </w:divBdr>
    </w:div>
    <w:div w:id="1942644620">
      <w:bodyDiv w:val="1"/>
      <w:marLeft w:val="0"/>
      <w:marRight w:val="0"/>
      <w:marTop w:val="0"/>
      <w:marBottom w:val="0"/>
      <w:divBdr>
        <w:top w:val="none" w:sz="0" w:space="0" w:color="auto"/>
        <w:left w:val="none" w:sz="0" w:space="0" w:color="auto"/>
        <w:bottom w:val="none" w:sz="0" w:space="0" w:color="auto"/>
        <w:right w:val="none" w:sz="0" w:space="0" w:color="auto"/>
      </w:divBdr>
    </w:div>
    <w:div w:id="1943218511">
      <w:bodyDiv w:val="1"/>
      <w:marLeft w:val="0"/>
      <w:marRight w:val="0"/>
      <w:marTop w:val="0"/>
      <w:marBottom w:val="0"/>
      <w:divBdr>
        <w:top w:val="none" w:sz="0" w:space="0" w:color="auto"/>
        <w:left w:val="none" w:sz="0" w:space="0" w:color="auto"/>
        <w:bottom w:val="none" w:sz="0" w:space="0" w:color="auto"/>
        <w:right w:val="none" w:sz="0" w:space="0" w:color="auto"/>
      </w:divBdr>
    </w:div>
    <w:div w:id="1943493763">
      <w:bodyDiv w:val="1"/>
      <w:marLeft w:val="0"/>
      <w:marRight w:val="0"/>
      <w:marTop w:val="0"/>
      <w:marBottom w:val="0"/>
      <w:divBdr>
        <w:top w:val="none" w:sz="0" w:space="0" w:color="auto"/>
        <w:left w:val="none" w:sz="0" w:space="0" w:color="auto"/>
        <w:bottom w:val="none" w:sz="0" w:space="0" w:color="auto"/>
        <w:right w:val="none" w:sz="0" w:space="0" w:color="auto"/>
      </w:divBdr>
    </w:div>
    <w:div w:id="1944218123">
      <w:bodyDiv w:val="1"/>
      <w:marLeft w:val="0"/>
      <w:marRight w:val="0"/>
      <w:marTop w:val="0"/>
      <w:marBottom w:val="0"/>
      <w:divBdr>
        <w:top w:val="none" w:sz="0" w:space="0" w:color="auto"/>
        <w:left w:val="none" w:sz="0" w:space="0" w:color="auto"/>
        <w:bottom w:val="none" w:sz="0" w:space="0" w:color="auto"/>
        <w:right w:val="none" w:sz="0" w:space="0" w:color="auto"/>
      </w:divBdr>
    </w:div>
    <w:div w:id="1944221829">
      <w:bodyDiv w:val="1"/>
      <w:marLeft w:val="0"/>
      <w:marRight w:val="0"/>
      <w:marTop w:val="0"/>
      <w:marBottom w:val="0"/>
      <w:divBdr>
        <w:top w:val="none" w:sz="0" w:space="0" w:color="auto"/>
        <w:left w:val="none" w:sz="0" w:space="0" w:color="auto"/>
        <w:bottom w:val="none" w:sz="0" w:space="0" w:color="auto"/>
        <w:right w:val="none" w:sz="0" w:space="0" w:color="auto"/>
      </w:divBdr>
    </w:div>
    <w:div w:id="1945920358">
      <w:bodyDiv w:val="1"/>
      <w:marLeft w:val="0"/>
      <w:marRight w:val="0"/>
      <w:marTop w:val="0"/>
      <w:marBottom w:val="0"/>
      <w:divBdr>
        <w:top w:val="none" w:sz="0" w:space="0" w:color="auto"/>
        <w:left w:val="none" w:sz="0" w:space="0" w:color="auto"/>
        <w:bottom w:val="none" w:sz="0" w:space="0" w:color="auto"/>
        <w:right w:val="none" w:sz="0" w:space="0" w:color="auto"/>
      </w:divBdr>
    </w:div>
    <w:div w:id="1946183743">
      <w:bodyDiv w:val="1"/>
      <w:marLeft w:val="0"/>
      <w:marRight w:val="0"/>
      <w:marTop w:val="0"/>
      <w:marBottom w:val="0"/>
      <w:divBdr>
        <w:top w:val="none" w:sz="0" w:space="0" w:color="auto"/>
        <w:left w:val="none" w:sz="0" w:space="0" w:color="auto"/>
        <w:bottom w:val="none" w:sz="0" w:space="0" w:color="auto"/>
        <w:right w:val="none" w:sz="0" w:space="0" w:color="auto"/>
      </w:divBdr>
    </w:div>
    <w:div w:id="1947955505">
      <w:bodyDiv w:val="1"/>
      <w:marLeft w:val="0"/>
      <w:marRight w:val="0"/>
      <w:marTop w:val="0"/>
      <w:marBottom w:val="0"/>
      <w:divBdr>
        <w:top w:val="none" w:sz="0" w:space="0" w:color="auto"/>
        <w:left w:val="none" w:sz="0" w:space="0" w:color="auto"/>
        <w:bottom w:val="none" w:sz="0" w:space="0" w:color="auto"/>
        <w:right w:val="none" w:sz="0" w:space="0" w:color="auto"/>
      </w:divBdr>
    </w:div>
    <w:div w:id="1947999102">
      <w:bodyDiv w:val="1"/>
      <w:marLeft w:val="0"/>
      <w:marRight w:val="0"/>
      <w:marTop w:val="0"/>
      <w:marBottom w:val="0"/>
      <w:divBdr>
        <w:top w:val="none" w:sz="0" w:space="0" w:color="auto"/>
        <w:left w:val="none" w:sz="0" w:space="0" w:color="auto"/>
        <w:bottom w:val="none" w:sz="0" w:space="0" w:color="auto"/>
        <w:right w:val="none" w:sz="0" w:space="0" w:color="auto"/>
      </w:divBdr>
    </w:div>
    <w:div w:id="1948003467">
      <w:bodyDiv w:val="1"/>
      <w:marLeft w:val="0"/>
      <w:marRight w:val="0"/>
      <w:marTop w:val="0"/>
      <w:marBottom w:val="0"/>
      <w:divBdr>
        <w:top w:val="none" w:sz="0" w:space="0" w:color="auto"/>
        <w:left w:val="none" w:sz="0" w:space="0" w:color="auto"/>
        <w:bottom w:val="none" w:sz="0" w:space="0" w:color="auto"/>
        <w:right w:val="none" w:sz="0" w:space="0" w:color="auto"/>
      </w:divBdr>
    </w:div>
    <w:div w:id="1948272832">
      <w:bodyDiv w:val="1"/>
      <w:marLeft w:val="0"/>
      <w:marRight w:val="0"/>
      <w:marTop w:val="0"/>
      <w:marBottom w:val="0"/>
      <w:divBdr>
        <w:top w:val="none" w:sz="0" w:space="0" w:color="auto"/>
        <w:left w:val="none" w:sz="0" w:space="0" w:color="auto"/>
        <w:bottom w:val="none" w:sz="0" w:space="0" w:color="auto"/>
        <w:right w:val="none" w:sz="0" w:space="0" w:color="auto"/>
      </w:divBdr>
    </w:div>
    <w:div w:id="1949196376">
      <w:bodyDiv w:val="1"/>
      <w:marLeft w:val="0"/>
      <w:marRight w:val="0"/>
      <w:marTop w:val="0"/>
      <w:marBottom w:val="0"/>
      <w:divBdr>
        <w:top w:val="none" w:sz="0" w:space="0" w:color="auto"/>
        <w:left w:val="none" w:sz="0" w:space="0" w:color="auto"/>
        <w:bottom w:val="none" w:sz="0" w:space="0" w:color="auto"/>
        <w:right w:val="none" w:sz="0" w:space="0" w:color="auto"/>
      </w:divBdr>
    </w:div>
    <w:div w:id="1950504894">
      <w:bodyDiv w:val="1"/>
      <w:marLeft w:val="0"/>
      <w:marRight w:val="0"/>
      <w:marTop w:val="0"/>
      <w:marBottom w:val="0"/>
      <w:divBdr>
        <w:top w:val="none" w:sz="0" w:space="0" w:color="auto"/>
        <w:left w:val="none" w:sz="0" w:space="0" w:color="auto"/>
        <w:bottom w:val="none" w:sz="0" w:space="0" w:color="auto"/>
        <w:right w:val="none" w:sz="0" w:space="0" w:color="auto"/>
      </w:divBdr>
    </w:div>
    <w:div w:id="1950508106">
      <w:bodyDiv w:val="1"/>
      <w:marLeft w:val="0"/>
      <w:marRight w:val="0"/>
      <w:marTop w:val="0"/>
      <w:marBottom w:val="0"/>
      <w:divBdr>
        <w:top w:val="none" w:sz="0" w:space="0" w:color="auto"/>
        <w:left w:val="none" w:sz="0" w:space="0" w:color="auto"/>
        <w:bottom w:val="none" w:sz="0" w:space="0" w:color="auto"/>
        <w:right w:val="none" w:sz="0" w:space="0" w:color="auto"/>
      </w:divBdr>
    </w:div>
    <w:div w:id="1952659848">
      <w:bodyDiv w:val="1"/>
      <w:marLeft w:val="0"/>
      <w:marRight w:val="0"/>
      <w:marTop w:val="0"/>
      <w:marBottom w:val="0"/>
      <w:divBdr>
        <w:top w:val="none" w:sz="0" w:space="0" w:color="auto"/>
        <w:left w:val="none" w:sz="0" w:space="0" w:color="auto"/>
        <w:bottom w:val="none" w:sz="0" w:space="0" w:color="auto"/>
        <w:right w:val="none" w:sz="0" w:space="0" w:color="auto"/>
      </w:divBdr>
    </w:div>
    <w:div w:id="1952932832">
      <w:bodyDiv w:val="1"/>
      <w:marLeft w:val="0"/>
      <w:marRight w:val="0"/>
      <w:marTop w:val="0"/>
      <w:marBottom w:val="0"/>
      <w:divBdr>
        <w:top w:val="none" w:sz="0" w:space="0" w:color="auto"/>
        <w:left w:val="none" w:sz="0" w:space="0" w:color="auto"/>
        <w:bottom w:val="none" w:sz="0" w:space="0" w:color="auto"/>
        <w:right w:val="none" w:sz="0" w:space="0" w:color="auto"/>
      </w:divBdr>
      <w:divsChild>
        <w:div w:id="795873682">
          <w:marLeft w:val="0"/>
          <w:marRight w:val="0"/>
          <w:marTop w:val="0"/>
          <w:marBottom w:val="0"/>
          <w:divBdr>
            <w:top w:val="none" w:sz="0" w:space="0" w:color="auto"/>
            <w:left w:val="none" w:sz="0" w:space="0" w:color="auto"/>
            <w:bottom w:val="none" w:sz="0" w:space="0" w:color="auto"/>
            <w:right w:val="none" w:sz="0" w:space="0" w:color="auto"/>
          </w:divBdr>
        </w:div>
      </w:divsChild>
    </w:div>
    <w:div w:id="1952934425">
      <w:bodyDiv w:val="1"/>
      <w:marLeft w:val="0"/>
      <w:marRight w:val="0"/>
      <w:marTop w:val="0"/>
      <w:marBottom w:val="0"/>
      <w:divBdr>
        <w:top w:val="none" w:sz="0" w:space="0" w:color="auto"/>
        <w:left w:val="none" w:sz="0" w:space="0" w:color="auto"/>
        <w:bottom w:val="none" w:sz="0" w:space="0" w:color="auto"/>
        <w:right w:val="none" w:sz="0" w:space="0" w:color="auto"/>
      </w:divBdr>
    </w:div>
    <w:div w:id="1953004048">
      <w:bodyDiv w:val="1"/>
      <w:marLeft w:val="0"/>
      <w:marRight w:val="0"/>
      <w:marTop w:val="0"/>
      <w:marBottom w:val="0"/>
      <w:divBdr>
        <w:top w:val="none" w:sz="0" w:space="0" w:color="auto"/>
        <w:left w:val="none" w:sz="0" w:space="0" w:color="auto"/>
        <w:bottom w:val="none" w:sz="0" w:space="0" w:color="auto"/>
        <w:right w:val="none" w:sz="0" w:space="0" w:color="auto"/>
      </w:divBdr>
    </w:div>
    <w:div w:id="1954287430">
      <w:bodyDiv w:val="1"/>
      <w:marLeft w:val="0"/>
      <w:marRight w:val="0"/>
      <w:marTop w:val="0"/>
      <w:marBottom w:val="0"/>
      <w:divBdr>
        <w:top w:val="none" w:sz="0" w:space="0" w:color="auto"/>
        <w:left w:val="none" w:sz="0" w:space="0" w:color="auto"/>
        <w:bottom w:val="none" w:sz="0" w:space="0" w:color="auto"/>
        <w:right w:val="none" w:sz="0" w:space="0" w:color="auto"/>
      </w:divBdr>
      <w:divsChild>
        <w:div w:id="1629898323">
          <w:marLeft w:val="0"/>
          <w:marRight w:val="0"/>
          <w:marTop w:val="0"/>
          <w:marBottom w:val="0"/>
          <w:divBdr>
            <w:top w:val="none" w:sz="0" w:space="0" w:color="auto"/>
            <w:left w:val="none" w:sz="0" w:space="0" w:color="auto"/>
            <w:bottom w:val="none" w:sz="0" w:space="0" w:color="auto"/>
            <w:right w:val="none" w:sz="0" w:space="0" w:color="auto"/>
          </w:divBdr>
        </w:div>
      </w:divsChild>
    </w:div>
    <w:div w:id="1954482859">
      <w:bodyDiv w:val="1"/>
      <w:marLeft w:val="0"/>
      <w:marRight w:val="0"/>
      <w:marTop w:val="0"/>
      <w:marBottom w:val="0"/>
      <w:divBdr>
        <w:top w:val="none" w:sz="0" w:space="0" w:color="auto"/>
        <w:left w:val="none" w:sz="0" w:space="0" w:color="auto"/>
        <w:bottom w:val="none" w:sz="0" w:space="0" w:color="auto"/>
        <w:right w:val="none" w:sz="0" w:space="0" w:color="auto"/>
      </w:divBdr>
    </w:div>
    <w:div w:id="1954823883">
      <w:bodyDiv w:val="1"/>
      <w:marLeft w:val="0"/>
      <w:marRight w:val="0"/>
      <w:marTop w:val="0"/>
      <w:marBottom w:val="0"/>
      <w:divBdr>
        <w:top w:val="none" w:sz="0" w:space="0" w:color="auto"/>
        <w:left w:val="none" w:sz="0" w:space="0" w:color="auto"/>
        <w:bottom w:val="none" w:sz="0" w:space="0" w:color="auto"/>
        <w:right w:val="none" w:sz="0" w:space="0" w:color="auto"/>
      </w:divBdr>
    </w:div>
    <w:div w:id="1955207962">
      <w:bodyDiv w:val="1"/>
      <w:marLeft w:val="0"/>
      <w:marRight w:val="0"/>
      <w:marTop w:val="0"/>
      <w:marBottom w:val="0"/>
      <w:divBdr>
        <w:top w:val="none" w:sz="0" w:space="0" w:color="auto"/>
        <w:left w:val="none" w:sz="0" w:space="0" w:color="auto"/>
        <w:bottom w:val="none" w:sz="0" w:space="0" w:color="auto"/>
        <w:right w:val="none" w:sz="0" w:space="0" w:color="auto"/>
      </w:divBdr>
    </w:div>
    <w:div w:id="1955671428">
      <w:bodyDiv w:val="1"/>
      <w:marLeft w:val="0"/>
      <w:marRight w:val="0"/>
      <w:marTop w:val="0"/>
      <w:marBottom w:val="0"/>
      <w:divBdr>
        <w:top w:val="none" w:sz="0" w:space="0" w:color="auto"/>
        <w:left w:val="none" w:sz="0" w:space="0" w:color="auto"/>
        <w:bottom w:val="none" w:sz="0" w:space="0" w:color="auto"/>
        <w:right w:val="none" w:sz="0" w:space="0" w:color="auto"/>
      </w:divBdr>
    </w:div>
    <w:div w:id="1955863872">
      <w:bodyDiv w:val="1"/>
      <w:marLeft w:val="0"/>
      <w:marRight w:val="0"/>
      <w:marTop w:val="0"/>
      <w:marBottom w:val="0"/>
      <w:divBdr>
        <w:top w:val="none" w:sz="0" w:space="0" w:color="auto"/>
        <w:left w:val="none" w:sz="0" w:space="0" w:color="auto"/>
        <w:bottom w:val="none" w:sz="0" w:space="0" w:color="auto"/>
        <w:right w:val="none" w:sz="0" w:space="0" w:color="auto"/>
      </w:divBdr>
    </w:div>
    <w:div w:id="1955941703">
      <w:bodyDiv w:val="1"/>
      <w:marLeft w:val="0"/>
      <w:marRight w:val="0"/>
      <w:marTop w:val="0"/>
      <w:marBottom w:val="0"/>
      <w:divBdr>
        <w:top w:val="none" w:sz="0" w:space="0" w:color="auto"/>
        <w:left w:val="none" w:sz="0" w:space="0" w:color="auto"/>
        <w:bottom w:val="none" w:sz="0" w:space="0" w:color="auto"/>
        <w:right w:val="none" w:sz="0" w:space="0" w:color="auto"/>
      </w:divBdr>
    </w:div>
    <w:div w:id="1957372376">
      <w:bodyDiv w:val="1"/>
      <w:marLeft w:val="0"/>
      <w:marRight w:val="0"/>
      <w:marTop w:val="0"/>
      <w:marBottom w:val="0"/>
      <w:divBdr>
        <w:top w:val="none" w:sz="0" w:space="0" w:color="auto"/>
        <w:left w:val="none" w:sz="0" w:space="0" w:color="auto"/>
        <w:bottom w:val="none" w:sz="0" w:space="0" w:color="auto"/>
        <w:right w:val="none" w:sz="0" w:space="0" w:color="auto"/>
      </w:divBdr>
    </w:div>
    <w:div w:id="1957979523">
      <w:bodyDiv w:val="1"/>
      <w:marLeft w:val="0"/>
      <w:marRight w:val="0"/>
      <w:marTop w:val="0"/>
      <w:marBottom w:val="0"/>
      <w:divBdr>
        <w:top w:val="none" w:sz="0" w:space="0" w:color="auto"/>
        <w:left w:val="none" w:sz="0" w:space="0" w:color="auto"/>
        <w:bottom w:val="none" w:sz="0" w:space="0" w:color="auto"/>
        <w:right w:val="none" w:sz="0" w:space="0" w:color="auto"/>
      </w:divBdr>
    </w:div>
    <w:div w:id="1958175261">
      <w:bodyDiv w:val="1"/>
      <w:marLeft w:val="0"/>
      <w:marRight w:val="0"/>
      <w:marTop w:val="0"/>
      <w:marBottom w:val="0"/>
      <w:divBdr>
        <w:top w:val="none" w:sz="0" w:space="0" w:color="auto"/>
        <w:left w:val="none" w:sz="0" w:space="0" w:color="auto"/>
        <w:bottom w:val="none" w:sz="0" w:space="0" w:color="auto"/>
        <w:right w:val="none" w:sz="0" w:space="0" w:color="auto"/>
      </w:divBdr>
    </w:div>
    <w:div w:id="1958633207">
      <w:bodyDiv w:val="1"/>
      <w:marLeft w:val="0"/>
      <w:marRight w:val="0"/>
      <w:marTop w:val="0"/>
      <w:marBottom w:val="0"/>
      <w:divBdr>
        <w:top w:val="none" w:sz="0" w:space="0" w:color="auto"/>
        <w:left w:val="none" w:sz="0" w:space="0" w:color="auto"/>
        <w:bottom w:val="none" w:sz="0" w:space="0" w:color="auto"/>
        <w:right w:val="none" w:sz="0" w:space="0" w:color="auto"/>
      </w:divBdr>
    </w:div>
    <w:div w:id="1959097085">
      <w:bodyDiv w:val="1"/>
      <w:marLeft w:val="0"/>
      <w:marRight w:val="0"/>
      <w:marTop w:val="0"/>
      <w:marBottom w:val="0"/>
      <w:divBdr>
        <w:top w:val="none" w:sz="0" w:space="0" w:color="auto"/>
        <w:left w:val="none" w:sz="0" w:space="0" w:color="auto"/>
        <w:bottom w:val="none" w:sz="0" w:space="0" w:color="auto"/>
        <w:right w:val="none" w:sz="0" w:space="0" w:color="auto"/>
      </w:divBdr>
    </w:div>
    <w:div w:id="1959482739">
      <w:bodyDiv w:val="1"/>
      <w:marLeft w:val="0"/>
      <w:marRight w:val="0"/>
      <w:marTop w:val="0"/>
      <w:marBottom w:val="0"/>
      <w:divBdr>
        <w:top w:val="none" w:sz="0" w:space="0" w:color="auto"/>
        <w:left w:val="none" w:sz="0" w:space="0" w:color="auto"/>
        <w:bottom w:val="none" w:sz="0" w:space="0" w:color="auto"/>
        <w:right w:val="none" w:sz="0" w:space="0" w:color="auto"/>
      </w:divBdr>
    </w:div>
    <w:div w:id="1960139150">
      <w:bodyDiv w:val="1"/>
      <w:marLeft w:val="0"/>
      <w:marRight w:val="0"/>
      <w:marTop w:val="0"/>
      <w:marBottom w:val="0"/>
      <w:divBdr>
        <w:top w:val="none" w:sz="0" w:space="0" w:color="auto"/>
        <w:left w:val="none" w:sz="0" w:space="0" w:color="auto"/>
        <w:bottom w:val="none" w:sz="0" w:space="0" w:color="auto"/>
        <w:right w:val="none" w:sz="0" w:space="0" w:color="auto"/>
      </w:divBdr>
    </w:div>
    <w:div w:id="1960181986">
      <w:bodyDiv w:val="1"/>
      <w:marLeft w:val="0"/>
      <w:marRight w:val="0"/>
      <w:marTop w:val="0"/>
      <w:marBottom w:val="0"/>
      <w:divBdr>
        <w:top w:val="none" w:sz="0" w:space="0" w:color="auto"/>
        <w:left w:val="none" w:sz="0" w:space="0" w:color="auto"/>
        <w:bottom w:val="none" w:sz="0" w:space="0" w:color="auto"/>
        <w:right w:val="none" w:sz="0" w:space="0" w:color="auto"/>
      </w:divBdr>
    </w:div>
    <w:div w:id="1960186380">
      <w:bodyDiv w:val="1"/>
      <w:marLeft w:val="0"/>
      <w:marRight w:val="0"/>
      <w:marTop w:val="0"/>
      <w:marBottom w:val="0"/>
      <w:divBdr>
        <w:top w:val="none" w:sz="0" w:space="0" w:color="auto"/>
        <w:left w:val="none" w:sz="0" w:space="0" w:color="auto"/>
        <w:bottom w:val="none" w:sz="0" w:space="0" w:color="auto"/>
        <w:right w:val="none" w:sz="0" w:space="0" w:color="auto"/>
      </w:divBdr>
    </w:div>
    <w:div w:id="1960601771">
      <w:bodyDiv w:val="1"/>
      <w:marLeft w:val="0"/>
      <w:marRight w:val="0"/>
      <w:marTop w:val="0"/>
      <w:marBottom w:val="0"/>
      <w:divBdr>
        <w:top w:val="none" w:sz="0" w:space="0" w:color="auto"/>
        <w:left w:val="none" w:sz="0" w:space="0" w:color="auto"/>
        <w:bottom w:val="none" w:sz="0" w:space="0" w:color="auto"/>
        <w:right w:val="none" w:sz="0" w:space="0" w:color="auto"/>
      </w:divBdr>
    </w:div>
    <w:div w:id="1960644228">
      <w:bodyDiv w:val="1"/>
      <w:marLeft w:val="0"/>
      <w:marRight w:val="0"/>
      <w:marTop w:val="0"/>
      <w:marBottom w:val="0"/>
      <w:divBdr>
        <w:top w:val="none" w:sz="0" w:space="0" w:color="auto"/>
        <w:left w:val="none" w:sz="0" w:space="0" w:color="auto"/>
        <w:bottom w:val="none" w:sz="0" w:space="0" w:color="auto"/>
        <w:right w:val="none" w:sz="0" w:space="0" w:color="auto"/>
      </w:divBdr>
    </w:div>
    <w:div w:id="1960721419">
      <w:bodyDiv w:val="1"/>
      <w:marLeft w:val="0"/>
      <w:marRight w:val="0"/>
      <w:marTop w:val="0"/>
      <w:marBottom w:val="0"/>
      <w:divBdr>
        <w:top w:val="none" w:sz="0" w:space="0" w:color="auto"/>
        <w:left w:val="none" w:sz="0" w:space="0" w:color="auto"/>
        <w:bottom w:val="none" w:sz="0" w:space="0" w:color="auto"/>
        <w:right w:val="none" w:sz="0" w:space="0" w:color="auto"/>
      </w:divBdr>
    </w:div>
    <w:div w:id="1960722290">
      <w:bodyDiv w:val="1"/>
      <w:marLeft w:val="0"/>
      <w:marRight w:val="0"/>
      <w:marTop w:val="0"/>
      <w:marBottom w:val="0"/>
      <w:divBdr>
        <w:top w:val="none" w:sz="0" w:space="0" w:color="auto"/>
        <w:left w:val="none" w:sz="0" w:space="0" w:color="auto"/>
        <w:bottom w:val="none" w:sz="0" w:space="0" w:color="auto"/>
        <w:right w:val="none" w:sz="0" w:space="0" w:color="auto"/>
      </w:divBdr>
    </w:div>
    <w:div w:id="1960800218">
      <w:bodyDiv w:val="1"/>
      <w:marLeft w:val="0"/>
      <w:marRight w:val="0"/>
      <w:marTop w:val="0"/>
      <w:marBottom w:val="0"/>
      <w:divBdr>
        <w:top w:val="none" w:sz="0" w:space="0" w:color="auto"/>
        <w:left w:val="none" w:sz="0" w:space="0" w:color="auto"/>
        <w:bottom w:val="none" w:sz="0" w:space="0" w:color="auto"/>
        <w:right w:val="none" w:sz="0" w:space="0" w:color="auto"/>
      </w:divBdr>
    </w:div>
    <w:div w:id="1961375707">
      <w:bodyDiv w:val="1"/>
      <w:marLeft w:val="0"/>
      <w:marRight w:val="0"/>
      <w:marTop w:val="0"/>
      <w:marBottom w:val="0"/>
      <w:divBdr>
        <w:top w:val="none" w:sz="0" w:space="0" w:color="auto"/>
        <w:left w:val="none" w:sz="0" w:space="0" w:color="auto"/>
        <w:bottom w:val="none" w:sz="0" w:space="0" w:color="auto"/>
        <w:right w:val="none" w:sz="0" w:space="0" w:color="auto"/>
      </w:divBdr>
    </w:div>
    <w:div w:id="1961837567">
      <w:bodyDiv w:val="1"/>
      <w:marLeft w:val="0"/>
      <w:marRight w:val="0"/>
      <w:marTop w:val="0"/>
      <w:marBottom w:val="0"/>
      <w:divBdr>
        <w:top w:val="none" w:sz="0" w:space="0" w:color="auto"/>
        <w:left w:val="none" w:sz="0" w:space="0" w:color="auto"/>
        <w:bottom w:val="none" w:sz="0" w:space="0" w:color="auto"/>
        <w:right w:val="none" w:sz="0" w:space="0" w:color="auto"/>
      </w:divBdr>
    </w:div>
    <w:div w:id="1962759098">
      <w:bodyDiv w:val="1"/>
      <w:marLeft w:val="0"/>
      <w:marRight w:val="0"/>
      <w:marTop w:val="0"/>
      <w:marBottom w:val="0"/>
      <w:divBdr>
        <w:top w:val="none" w:sz="0" w:space="0" w:color="auto"/>
        <w:left w:val="none" w:sz="0" w:space="0" w:color="auto"/>
        <w:bottom w:val="none" w:sz="0" w:space="0" w:color="auto"/>
        <w:right w:val="none" w:sz="0" w:space="0" w:color="auto"/>
      </w:divBdr>
    </w:div>
    <w:div w:id="1962765146">
      <w:bodyDiv w:val="1"/>
      <w:marLeft w:val="0"/>
      <w:marRight w:val="0"/>
      <w:marTop w:val="0"/>
      <w:marBottom w:val="0"/>
      <w:divBdr>
        <w:top w:val="none" w:sz="0" w:space="0" w:color="auto"/>
        <w:left w:val="none" w:sz="0" w:space="0" w:color="auto"/>
        <w:bottom w:val="none" w:sz="0" w:space="0" w:color="auto"/>
        <w:right w:val="none" w:sz="0" w:space="0" w:color="auto"/>
      </w:divBdr>
    </w:div>
    <w:div w:id="1965040001">
      <w:bodyDiv w:val="1"/>
      <w:marLeft w:val="0"/>
      <w:marRight w:val="0"/>
      <w:marTop w:val="0"/>
      <w:marBottom w:val="0"/>
      <w:divBdr>
        <w:top w:val="none" w:sz="0" w:space="0" w:color="auto"/>
        <w:left w:val="none" w:sz="0" w:space="0" w:color="auto"/>
        <w:bottom w:val="none" w:sz="0" w:space="0" w:color="auto"/>
        <w:right w:val="none" w:sz="0" w:space="0" w:color="auto"/>
      </w:divBdr>
    </w:div>
    <w:div w:id="1965652600">
      <w:bodyDiv w:val="1"/>
      <w:marLeft w:val="0"/>
      <w:marRight w:val="0"/>
      <w:marTop w:val="0"/>
      <w:marBottom w:val="0"/>
      <w:divBdr>
        <w:top w:val="none" w:sz="0" w:space="0" w:color="auto"/>
        <w:left w:val="none" w:sz="0" w:space="0" w:color="auto"/>
        <w:bottom w:val="none" w:sz="0" w:space="0" w:color="auto"/>
        <w:right w:val="none" w:sz="0" w:space="0" w:color="auto"/>
      </w:divBdr>
    </w:div>
    <w:div w:id="1966040770">
      <w:bodyDiv w:val="1"/>
      <w:marLeft w:val="0"/>
      <w:marRight w:val="0"/>
      <w:marTop w:val="0"/>
      <w:marBottom w:val="0"/>
      <w:divBdr>
        <w:top w:val="none" w:sz="0" w:space="0" w:color="auto"/>
        <w:left w:val="none" w:sz="0" w:space="0" w:color="auto"/>
        <w:bottom w:val="none" w:sz="0" w:space="0" w:color="auto"/>
        <w:right w:val="none" w:sz="0" w:space="0" w:color="auto"/>
      </w:divBdr>
    </w:div>
    <w:div w:id="1966498641">
      <w:bodyDiv w:val="1"/>
      <w:marLeft w:val="0"/>
      <w:marRight w:val="0"/>
      <w:marTop w:val="0"/>
      <w:marBottom w:val="0"/>
      <w:divBdr>
        <w:top w:val="none" w:sz="0" w:space="0" w:color="auto"/>
        <w:left w:val="none" w:sz="0" w:space="0" w:color="auto"/>
        <w:bottom w:val="none" w:sz="0" w:space="0" w:color="auto"/>
        <w:right w:val="none" w:sz="0" w:space="0" w:color="auto"/>
      </w:divBdr>
    </w:div>
    <w:div w:id="1967202322">
      <w:bodyDiv w:val="1"/>
      <w:marLeft w:val="0"/>
      <w:marRight w:val="0"/>
      <w:marTop w:val="0"/>
      <w:marBottom w:val="0"/>
      <w:divBdr>
        <w:top w:val="none" w:sz="0" w:space="0" w:color="auto"/>
        <w:left w:val="none" w:sz="0" w:space="0" w:color="auto"/>
        <w:bottom w:val="none" w:sz="0" w:space="0" w:color="auto"/>
        <w:right w:val="none" w:sz="0" w:space="0" w:color="auto"/>
      </w:divBdr>
    </w:div>
    <w:div w:id="1967346342">
      <w:bodyDiv w:val="1"/>
      <w:marLeft w:val="0"/>
      <w:marRight w:val="0"/>
      <w:marTop w:val="0"/>
      <w:marBottom w:val="0"/>
      <w:divBdr>
        <w:top w:val="none" w:sz="0" w:space="0" w:color="auto"/>
        <w:left w:val="none" w:sz="0" w:space="0" w:color="auto"/>
        <w:bottom w:val="none" w:sz="0" w:space="0" w:color="auto"/>
        <w:right w:val="none" w:sz="0" w:space="0" w:color="auto"/>
      </w:divBdr>
    </w:div>
    <w:div w:id="1967809352">
      <w:bodyDiv w:val="1"/>
      <w:marLeft w:val="0"/>
      <w:marRight w:val="0"/>
      <w:marTop w:val="0"/>
      <w:marBottom w:val="0"/>
      <w:divBdr>
        <w:top w:val="none" w:sz="0" w:space="0" w:color="auto"/>
        <w:left w:val="none" w:sz="0" w:space="0" w:color="auto"/>
        <w:bottom w:val="none" w:sz="0" w:space="0" w:color="auto"/>
        <w:right w:val="none" w:sz="0" w:space="0" w:color="auto"/>
      </w:divBdr>
      <w:divsChild>
        <w:div w:id="2059821152">
          <w:marLeft w:val="360"/>
          <w:marRight w:val="0"/>
          <w:marTop w:val="200"/>
          <w:marBottom w:val="0"/>
          <w:divBdr>
            <w:top w:val="none" w:sz="0" w:space="0" w:color="auto"/>
            <w:left w:val="none" w:sz="0" w:space="0" w:color="auto"/>
            <w:bottom w:val="none" w:sz="0" w:space="0" w:color="auto"/>
            <w:right w:val="none" w:sz="0" w:space="0" w:color="auto"/>
          </w:divBdr>
        </w:div>
      </w:divsChild>
    </w:div>
    <w:div w:id="1968704434">
      <w:bodyDiv w:val="1"/>
      <w:marLeft w:val="0"/>
      <w:marRight w:val="0"/>
      <w:marTop w:val="0"/>
      <w:marBottom w:val="0"/>
      <w:divBdr>
        <w:top w:val="none" w:sz="0" w:space="0" w:color="auto"/>
        <w:left w:val="none" w:sz="0" w:space="0" w:color="auto"/>
        <w:bottom w:val="none" w:sz="0" w:space="0" w:color="auto"/>
        <w:right w:val="none" w:sz="0" w:space="0" w:color="auto"/>
      </w:divBdr>
    </w:div>
    <w:div w:id="1969777059">
      <w:bodyDiv w:val="1"/>
      <w:marLeft w:val="0"/>
      <w:marRight w:val="0"/>
      <w:marTop w:val="0"/>
      <w:marBottom w:val="0"/>
      <w:divBdr>
        <w:top w:val="none" w:sz="0" w:space="0" w:color="auto"/>
        <w:left w:val="none" w:sz="0" w:space="0" w:color="auto"/>
        <w:bottom w:val="none" w:sz="0" w:space="0" w:color="auto"/>
        <w:right w:val="none" w:sz="0" w:space="0" w:color="auto"/>
      </w:divBdr>
    </w:div>
    <w:div w:id="1970159586">
      <w:bodyDiv w:val="1"/>
      <w:marLeft w:val="0"/>
      <w:marRight w:val="0"/>
      <w:marTop w:val="0"/>
      <w:marBottom w:val="0"/>
      <w:divBdr>
        <w:top w:val="none" w:sz="0" w:space="0" w:color="auto"/>
        <w:left w:val="none" w:sz="0" w:space="0" w:color="auto"/>
        <w:bottom w:val="none" w:sz="0" w:space="0" w:color="auto"/>
        <w:right w:val="none" w:sz="0" w:space="0" w:color="auto"/>
      </w:divBdr>
    </w:div>
    <w:div w:id="1970240875">
      <w:bodyDiv w:val="1"/>
      <w:marLeft w:val="0"/>
      <w:marRight w:val="0"/>
      <w:marTop w:val="0"/>
      <w:marBottom w:val="0"/>
      <w:divBdr>
        <w:top w:val="none" w:sz="0" w:space="0" w:color="auto"/>
        <w:left w:val="none" w:sz="0" w:space="0" w:color="auto"/>
        <w:bottom w:val="none" w:sz="0" w:space="0" w:color="auto"/>
        <w:right w:val="none" w:sz="0" w:space="0" w:color="auto"/>
      </w:divBdr>
    </w:div>
    <w:div w:id="1970354874">
      <w:bodyDiv w:val="1"/>
      <w:marLeft w:val="0"/>
      <w:marRight w:val="0"/>
      <w:marTop w:val="0"/>
      <w:marBottom w:val="0"/>
      <w:divBdr>
        <w:top w:val="none" w:sz="0" w:space="0" w:color="auto"/>
        <w:left w:val="none" w:sz="0" w:space="0" w:color="auto"/>
        <w:bottom w:val="none" w:sz="0" w:space="0" w:color="auto"/>
        <w:right w:val="none" w:sz="0" w:space="0" w:color="auto"/>
      </w:divBdr>
    </w:div>
    <w:div w:id="1970427197">
      <w:bodyDiv w:val="1"/>
      <w:marLeft w:val="0"/>
      <w:marRight w:val="0"/>
      <w:marTop w:val="0"/>
      <w:marBottom w:val="0"/>
      <w:divBdr>
        <w:top w:val="none" w:sz="0" w:space="0" w:color="auto"/>
        <w:left w:val="none" w:sz="0" w:space="0" w:color="auto"/>
        <w:bottom w:val="none" w:sz="0" w:space="0" w:color="auto"/>
        <w:right w:val="none" w:sz="0" w:space="0" w:color="auto"/>
      </w:divBdr>
    </w:div>
    <w:div w:id="1970477898">
      <w:bodyDiv w:val="1"/>
      <w:marLeft w:val="0"/>
      <w:marRight w:val="0"/>
      <w:marTop w:val="0"/>
      <w:marBottom w:val="0"/>
      <w:divBdr>
        <w:top w:val="none" w:sz="0" w:space="0" w:color="auto"/>
        <w:left w:val="none" w:sz="0" w:space="0" w:color="auto"/>
        <w:bottom w:val="none" w:sz="0" w:space="0" w:color="auto"/>
        <w:right w:val="none" w:sz="0" w:space="0" w:color="auto"/>
      </w:divBdr>
    </w:div>
    <w:div w:id="1971401964">
      <w:bodyDiv w:val="1"/>
      <w:marLeft w:val="0"/>
      <w:marRight w:val="0"/>
      <w:marTop w:val="0"/>
      <w:marBottom w:val="0"/>
      <w:divBdr>
        <w:top w:val="none" w:sz="0" w:space="0" w:color="auto"/>
        <w:left w:val="none" w:sz="0" w:space="0" w:color="auto"/>
        <w:bottom w:val="none" w:sz="0" w:space="0" w:color="auto"/>
        <w:right w:val="none" w:sz="0" w:space="0" w:color="auto"/>
      </w:divBdr>
    </w:div>
    <w:div w:id="1971519837">
      <w:bodyDiv w:val="1"/>
      <w:marLeft w:val="0"/>
      <w:marRight w:val="0"/>
      <w:marTop w:val="0"/>
      <w:marBottom w:val="0"/>
      <w:divBdr>
        <w:top w:val="none" w:sz="0" w:space="0" w:color="auto"/>
        <w:left w:val="none" w:sz="0" w:space="0" w:color="auto"/>
        <w:bottom w:val="none" w:sz="0" w:space="0" w:color="auto"/>
        <w:right w:val="none" w:sz="0" w:space="0" w:color="auto"/>
      </w:divBdr>
    </w:div>
    <w:div w:id="1973092704">
      <w:bodyDiv w:val="1"/>
      <w:marLeft w:val="0"/>
      <w:marRight w:val="0"/>
      <w:marTop w:val="0"/>
      <w:marBottom w:val="0"/>
      <w:divBdr>
        <w:top w:val="none" w:sz="0" w:space="0" w:color="auto"/>
        <w:left w:val="none" w:sz="0" w:space="0" w:color="auto"/>
        <w:bottom w:val="none" w:sz="0" w:space="0" w:color="auto"/>
        <w:right w:val="none" w:sz="0" w:space="0" w:color="auto"/>
      </w:divBdr>
    </w:div>
    <w:div w:id="1973825543">
      <w:bodyDiv w:val="1"/>
      <w:marLeft w:val="0"/>
      <w:marRight w:val="0"/>
      <w:marTop w:val="0"/>
      <w:marBottom w:val="0"/>
      <w:divBdr>
        <w:top w:val="none" w:sz="0" w:space="0" w:color="auto"/>
        <w:left w:val="none" w:sz="0" w:space="0" w:color="auto"/>
        <w:bottom w:val="none" w:sz="0" w:space="0" w:color="auto"/>
        <w:right w:val="none" w:sz="0" w:space="0" w:color="auto"/>
      </w:divBdr>
    </w:div>
    <w:div w:id="1973905317">
      <w:bodyDiv w:val="1"/>
      <w:marLeft w:val="0"/>
      <w:marRight w:val="0"/>
      <w:marTop w:val="0"/>
      <w:marBottom w:val="0"/>
      <w:divBdr>
        <w:top w:val="none" w:sz="0" w:space="0" w:color="auto"/>
        <w:left w:val="none" w:sz="0" w:space="0" w:color="auto"/>
        <w:bottom w:val="none" w:sz="0" w:space="0" w:color="auto"/>
        <w:right w:val="none" w:sz="0" w:space="0" w:color="auto"/>
      </w:divBdr>
    </w:div>
    <w:div w:id="1973946710">
      <w:bodyDiv w:val="1"/>
      <w:marLeft w:val="0"/>
      <w:marRight w:val="0"/>
      <w:marTop w:val="0"/>
      <w:marBottom w:val="0"/>
      <w:divBdr>
        <w:top w:val="none" w:sz="0" w:space="0" w:color="auto"/>
        <w:left w:val="none" w:sz="0" w:space="0" w:color="auto"/>
        <w:bottom w:val="none" w:sz="0" w:space="0" w:color="auto"/>
        <w:right w:val="none" w:sz="0" w:space="0" w:color="auto"/>
      </w:divBdr>
    </w:div>
    <w:div w:id="1974211478">
      <w:bodyDiv w:val="1"/>
      <w:marLeft w:val="0"/>
      <w:marRight w:val="0"/>
      <w:marTop w:val="0"/>
      <w:marBottom w:val="0"/>
      <w:divBdr>
        <w:top w:val="none" w:sz="0" w:space="0" w:color="auto"/>
        <w:left w:val="none" w:sz="0" w:space="0" w:color="auto"/>
        <w:bottom w:val="none" w:sz="0" w:space="0" w:color="auto"/>
        <w:right w:val="none" w:sz="0" w:space="0" w:color="auto"/>
      </w:divBdr>
    </w:div>
    <w:div w:id="1974940007">
      <w:bodyDiv w:val="1"/>
      <w:marLeft w:val="0"/>
      <w:marRight w:val="0"/>
      <w:marTop w:val="0"/>
      <w:marBottom w:val="0"/>
      <w:divBdr>
        <w:top w:val="none" w:sz="0" w:space="0" w:color="auto"/>
        <w:left w:val="none" w:sz="0" w:space="0" w:color="auto"/>
        <w:bottom w:val="none" w:sz="0" w:space="0" w:color="auto"/>
        <w:right w:val="none" w:sz="0" w:space="0" w:color="auto"/>
      </w:divBdr>
    </w:div>
    <w:div w:id="1974948362">
      <w:bodyDiv w:val="1"/>
      <w:marLeft w:val="0"/>
      <w:marRight w:val="0"/>
      <w:marTop w:val="0"/>
      <w:marBottom w:val="0"/>
      <w:divBdr>
        <w:top w:val="none" w:sz="0" w:space="0" w:color="auto"/>
        <w:left w:val="none" w:sz="0" w:space="0" w:color="auto"/>
        <w:bottom w:val="none" w:sz="0" w:space="0" w:color="auto"/>
        <w:right w:val="none" w:sz="0" w:space="0" w:color="auto"/>
      </w:divBdr>
    </w:div>
    <w:div w:id="1976566967">
      <w:bodyDiv w:val="1"/>
      <w:marLeft w:val="0"/>
      <w:marRight w:val="0"/>
      <w:marTop w:val="0"/>
      <w:marBottom w:val="0"/>
      <w:divBdr>
        <w:top w:val="none" w:sz="0" w:space="0" w:color="auto"/>
        <w:left w:val="none" w:sz="0" w:space="0" w:color="auto"/>
        <w:bottom w:val="none" w:sz="0" w:space="0" w:color="auto"/>
        <w:right w:val="none" w:sz="0" w:space="0" w:color="auto"/>
      </w:divBdr>
    </w:div>
    <w:div w:id="1977371061">
      <w:bodyDiv w:val="1"/>
      <w:marLeft w:val="0"/>
      <w:marRight w:val="0"/>
      <w:marTop w:val="0"/>
      <w:marBottom w:val="0"/>
      <w:divBdr>
        <w:top w:val="none" w:sz="0" w:space="0" w:color="auto"/>
        <w:left w:val="none" w:sz="0" w:space="0" w:color="auto"/>
        <w:bottom w:val="none" w:sz="0" w:space="0" w:color="auto"/>
        <w:right w:val="none" w:sz="0" w:space="0" w:color="auto"/>
      </w:divBdr>
    </w:div>
    <w:div w:id="1978754650">
      <w:bodyDiv w:val="1"/>
      <w:marLeft w:val="0"/>
      <w:marRight w:val="0"/>
      <w:marTop w:val="0"/>
      <w:marBottom w:val="0"/>
      <w:divBdr>
        <w:top w:val="none" w:sz="0" w:space="0" w:color="auto"/>
        <w:left w:val="none" w:sz="0" w:space="0" w:color="auto"/>
        <w:bottom w:val="none" w:sz="0" w:space="0" w:color="auto"/>
        <w:right w:val="none" w:sz="0" w:space="0" w:color="auto"/>
      </w:divBdr>
    </w:div>
    <w:div w:id="1978952328">
      <w:bodyDiv w:val="1"/>
      <w:marLeft w:val="0"/>
      <w:marRight w:val="0"/>
      <w:marTop w:val="0"/>
      <w:marBottom w:val="0"/>
      <w:divBdr>
        <w:top w:val="none" w:sz="0" w:space="0" w:color="auto"/>
        <w:left w:val="none" w:sz="0" w:space="0" w:color="auto"/>
        <w:bottom w:val="none" w:sz="0" w:space="0" w:color="auto"/>
        <w:right w:val="none" w:sz="0" w:space="0" w:color="auto"/>
      </w:divBdr>
    </w:div>
    <w:div w:id="1979921137">
      <w:bodyDiv w:val="1"/>
      <w:marLeft w:val="0"/>
      <w:marRight w:val="0"/>
      <w:marTop w:val="0"/>
      <w:marBottom w:val="0"/>
      <w:divBdr>
        <w:top w:val="none" w:sz="0" w:space="0" w:color="auto"/>
        <w:left w:val="none" w:sz="0" w:space="0" w:color="auto"/>
        <w:bottom w:val="none" w:sz="0" w:space="0" w:color="auto"/>
        <w:right w:val="none" w:sz="0" w:space="0" w:color="auto"/>
      </w:divBdr>
    </w:div>
    <w:div w:id="1981693281">
      <w:bodyDiv w:val="1"/>
      <w:marLeft w:val="0"/>
      <w:marRight w:val="0"/>
      <w:marTop w:val="0"/>
      <w:marBottom w:val="0"/>
      <w:divBdr>
        <w:top w:val="none" w:sz="0" w:space="0" w:color="auto"/>
        <w:left w:val="none" w:sz="0" w:space="0" w:color="auto"/>
        <w:bottom w:val="none" w:sz="0" w:space="0" w:color="auto"/>
        <w:right w:val="none" w:sz="0" w:space="0" w:color="auto"/>
      </w:divBdr>
    </w:div>
    <w:div w:id="1981884428">
      <w:bodyDiv w:val="1"/>
      <w:marLeft w:val="0"/>
      <w:marRight w:val="0"/>
      <w:marTop w:val="0"/>
      <w:marBottom w:val="0"/>
      <w:divBdr>
        <w:top w:val="none" w:sz="0" w:space="0" w:color="auto"/>
        <w:left w:val="none" w:sz="0" w:space="0" w:color="auto"/>
        <w:bottom w:val="none" w:sz="0" w:space="0" w:color="auto"/>
        <w:right w:val="none" w:sz="0" w:space="0" w:color="auto"/>
      </w:divBdr>
    </w:div>
    <w:div w:id="1981884901">
      <w:bodyDiv w:val="1"/>
      <w:marLeft w:val="0"/>
      <w:marRight w:val="0"/>
      <w:marTop w:val="0"/>
      <w:marBottom w:val="0"/>
      <w:divBdr>
        <w:top w:val="none" w:sz="0" w:space="0" w:color="auto"/>
        <w:left w:val="none" w:sz="0" w:space="0" w:color="auto"/>
        <w:bottom w:val="none" w:sz="0" w:space="0" w:color="auto"/>
        <w:right w:val="none" w:sz="0" w:space="0" w:color="auto"/>
      </w:divBdr>
    </w:div>
    <w:div w:id="1982222055">
      <w:bodyDiv w:val="1"/>
      <w:marLeft w:val="0"/>
      <w:marRight w:val="0"/>
      <w:marTop w:val="0"/>
      <w:marBottom w:val="0"/>
      <w:divBdr>
        <w:top w:val="none" w:sz="0" w:space="0" w:color="auto"/>
        <w:left w:val="none" w:sz="0" w:space="0" w:color="auto"/>
        <w:bottom w:val="none" w:sz="0" w:space="0" w:color="auto"/>
        <w:right w:val="none" w:sz="0" w:space="0" w:color="auto"/>
      </w:divBdr>
    </w:div>
    <w:div w:id="1982885051">
      <w:bodyDiv w:val="1"/>
      <w:marLeft w:val="0"/>
      <w:marRight w:val="0"/>
      <w:marTop w:val="0"/>
      <w:marBottom w:val="0"/>
      <w:divBdr>
        <w:top w:val="none" w:sz="0" w:space="0" w:color="auto"/>
        <w:left w:val="none" w:sz="0" w:space="0" w:color="auto"/>
        <w:bottom w:val="none" w:sz="0" w:space="0" w:color="auto"/>
        <w:right w:val="none" w:sz="0" w:space="0" w:color="auto"/>
      </w:divBdr>
    </w:div>
    <w:div w:id="1983004156">
      <w:bodyDiv w:val="1"/>
      <w:marLeft w:val="0"/>
      <w:marRight w:val="0"/>
      <w:marTop w:val="0"/>
      <w:marBottom w:val="0"/>
      <w:divBdr>
        <w:top w:val="none" w:sz="0" w:space="0" w:color="auto"/>
        <w:left w:val="none" w:sz="0" w:space="0" w:color="auto"/>
        <w:bottom w:val="none" w:sz="0" w:space="0" w:color="auto"/>
        <w:right w:val="none" w:sz="0" w:space="0" w:color="auto"/>
      </w:divBdr>
    </w:div>
    <w:div w:id="1983194186">
      <w:bodyDiv w:val="1"/>
      <w:marLeft w:val="0"/>
      <w:marRight w:val="0"/>
      <w:marTop w:val="0"/>
      <w:marBottom w:val="0"/>
      <w:divBdr>
        <w:top w:val="none" w:sz="0" w:space="0" w:color="auto"/>
        <w:left w:val="none" w:sz="0" w:space="0" w:color="auto"/>
        <w:bottom w:val="none" w:sz="0" w:space="0" w:color="auto"/>
        <w:right w:val="none" w:sz="0" w:space="0" w:color="auto"/>
      </w:divBdr>
    </w:div>
    <w:div w:id="1983658918">
      <w:bodyDiv w:val="1"/>
      <w:marLeft w:val="0"/>
      <w:marRight w:val="0"/>
      <w:marTop w:val="0"/>
      <w:marBottom w:val="0"/>
      <w:divBdr>
        <w:top w:val="none" w:sz="0" w:space="0" w:color="auto"/>
        <w:left w:val="none" w:sz="0" w:space="0" w:color="auto"/>
        <w:bottom w:val="none" w:sz="0" w:space="0" w:color="auto"/>
        <w:right w:val="none" w:sz="0" w:space="0" w:color="auto"/>
      </w:divBdr>
    </w:div>
    <w:div w:id="1984692652">
      <w:bodyDiv w:val="1"/>
      <w:marLeft w:val="0"/>
      <w:marRight w:val="0"/>
      <w:marTop w:val="0"/>
      <w:marBottom w:val="0"/>
      <w:divBdr>
        <w:top w:val="none" w:sz="0" w:space="0" w:color="auto"/>
        <w:left w:val="none" w:sz="0" w:space="0" w:color="auto"/>
        <w:bottom w:val="none" w:sz="0" w:space="0" w:color="auto"/>
        <w:right w:val="none" w:sz="0" w:space="0" w:color="auto"/>
      </w:divBdr>
    </w:div>
    <w:div w:id="1984893220">
      <w:bodyDiv w:val="1"/>
      <w:marLeft w:val="0"/>
      <w:marRight w:val="0"/>
      <w:marTop w:val="0"/>
      <w:marBottom w:val="0"/>
      <w:divBdr>
        <w:top w:val="none" w:sz="0" w:space="0" w:color="auto"/>
        <w:left w:val="none" w:sz="0" w:space="0" w:color="auto"/>
        <w:bottom w:val="none" w:sz="0" w:space="0" w:color="auto"/>
        <w:right w:val="none" w:sz="0" w:space="0" w:color="auto"/>
      </w:divBdr>
    </w:div>
    <w:div w:id="1985894366">
      <w:bodyDiv w:val="1"/>
      <w:marLeft w:val="0"/>
      <w:marRight w:val="0"/>
      <w:marTop w:val="0"/>
      <w:marBottom w:val="0"/>
      <w:divBdr>
        <w:top w:val="none" w:sz="0" w:space="0" w:color="auto"/>
        <w:left w:val="none" w:sz="0" w:space="0" w:color="auto"/>
        <w:bottom w:val="none" w:sz="0" w:space="0" w:color="auto"/>
        <w:right w:val="none" w:sz="0" w:space="0" w:color="auto"/>
      </w:divBdr>
    </w:div>
    <w:div w:id="1986544773">
      <w:bodyDiv w:val="1"/>
      <w:marLeft w:val="0"/>
      <w:marRight w:val="0"/>
      <w:marTop w:val="0"/>
      <w:marBottom w:val="0"/>
      <w:divBdr>
        <w:top w:val="none" w:sz="0" w:space="0" w:color="auto"/>
        <w:left w:val="none" w:sz="0" w:space="0" w:color="auto"/>
        <w:bottom w:val="none" w:sz="0" w:space="0" w:color="auto"/>
        <w:right w:val="none" w:sz="0" w:space="0" w:color="auto"/>
      </w:divBdr>
    </w:div>
    <w:div w:id="1988656791">
      <w:bodyDiv w:val="1"/>
      <w:marLeft w:val="0"/>
      <w:marRight w:val="0"/>
      <w:marTop w:val="0"/>
      <w:marBottom w:val="0"/>
      <w:divBdr>
        <w:top w:val="none" w:sz="0" w:space="0" w:color="auto"/>
        <w:left w:val="none" w:sz="0" w:space="0" w:color="auto"/>
        <w:bottom w:val="none" w:sz="0" w:space="0" w:color="auto"/>
        <w:right w:val="none" w:sz="0" w:space="0" w:color="auto"/>
      </w:divBdr>
    </w:div>
    <w:div w:id="1988782115">
      <w:bodyDiv w:val="1"/>
      <w:marLeft w:val="0"/>
      <w:marRight w:val="0"/>
      <w:marTop w:val="0"/>
      <w:marBottom w:val="0"/>
      <w:divBdr>
        <w:top w:val="none" w:sz="0" w:space="0" w:color="auto"/>
        <w:left w:val="none" w:sz="0" w:space="0" w:color="auto"/>
        <w:bottom w:val="none" w:sz="0" w:space="0" w:color="auto"/>
        <w:right w:val="none" w:sz="0" w:space="0" w:color="auto"/>
      </w:divBdr>
    </w:div>
    <w:div w:id="1989165913">
      <w:bodyDiv w:val="1"/>
      <w:marLeft w:val="0"/>
      <w:marRight w:val="0"/>
      <w:marTop w:val="0"/>
      <w:marBottom w:val="0"/>
      <w:divBdr>
        <w:top w:val="none" w:sz="0" w:space="0" w:color="auto"/>
        <w:left w:val="none" w:sz="0" w:space="0" w:color="auto"/>
        <w:bottom w:val="none" w:sz="0" w:space="0" w:color="auto"/>
        <w:right w:val="none" w:sz="0" w:space="0" w:color="auto"/>
      </w:divBdr>
    </w:div>
    <w:div w:id="1990556842">
      <w:bodyDiv w:val="1"/>
      <w:marLeft w:val="0"/>
      <w:marRight w:val="0"/>
      <w:marTop w:val="0"/>
      <w:marBottom w:val="0"/>
      <w:divBdr>
        <w:top w:val="none" w:sz="0" w:space="0" w:color="auto"/>
        <w:left w:val="none" w:sz="0" w:space="0" w:color="auto"/>
        <w:bottom w:val="none" w:sz="0" w:space="0" w:color="auto"/>
        <w:right w:val="none" w:sz="0" w:space="0" w:color="auto"/>
      </w:divBdr>
    </w:div>
    <w:div w:id="1991861558">
      <w:bodyDiv w:val="1"/>
      <w:marLeft w:val="0"/>
      <w:marRight w:val="0"/>
      <w:marTop w:val="0"/>
      <w:marBottom w:val="0"/>
      <w:divBdr>
        <w:top w:val="none" w:sz="0" w:space="0" w:color="auto"/>
        <w:left w:val="none" w:sz="0" w:space="0" w:color="auto"/>
        <w:bottom w:val="none" w:sz="0" w:space="0" w:color="auto"/>
        <w:right w:val="none" w:sz="0" w:space="0" w:color="auto"/>
      </w:divBdr>
    </w:div>
    <w:div w:id="1992326419">
      <w:bodyDiv w:val="1"/>
      <w:marLeft w:val="0"/>
      <w:marRight w:val="0"/>
      <w:marTop w:val="0"/>
      <w:marBottom w:val="0"/>
      <w:divBdr>
        <w:top w:val="none" w:sz="0" w:space="0" w:color="auto"/>
        <w:left w:val="none" w:sz="0" w:space="0" w:color="auto"/>
        <w:bottom w:val="none" w:sz="0" w:space="0" w:color="auto"/>
        <w:right w:val="none" w:sz="0" w:space="0" w:color="auto"/>
      </w:divBdr>
    </w:div>
    <w:div w:id="1994487598">
      <w:bodyDiv w:val="1"/>
      <w:marLeft w:val="0"/>
      <w:marRight w:val="0"/>
      <w:marTop w:val="0"/>
      <w:marBottom w:val="0"/>
      <w:divBdr>
        <w:top w:val="none" w:sz="0" w:space="0" w:color="auto"/>
        <w:left w:val="none" w:sz="0" w:space="0" w:color="auto"/>
        <w:bottom w:val="none" w:sz="0" w:space="0" w:color="auto"/>
        <w:right w:val="none" w:sz="0" w:space="0" w:color="auto"/>
      </w:divBdr>
    </w:div>
    <w:div w:id="1995328468">
      <w:bodyDiv w:val="1"/>
      <w:marLeft w:val="0"/>
      <w:marRight w:val="0"/>
      <w:marTop w:val="0"/>
      <w:marBottom w:val="0"/>
      <w:divBdr>
        <w:top w:val="none" w:sz="0" w:space="0" w:color="auto"/>
        <w:left w:val="none" w:sz="0" w:space="0" w:color="auto"/>
        <w:bottom w:val="none" w:sz="0" w:space="0" w:color="auto"/>
        <w:right w:val="none" w:sz="0" w:space="0" w:color="auto"/>
      </w:divBdr>
    </w:div>
    <w:div w:id="1995796497">
      <w:bodyDiv w:val="1"/>
      <w:marLeft w:val="0"/>
      <w:marRight w:val="0"/>
      <w:marTop w:val="0"/>
      <w:marBottom w:val="0"/>
      <w:divBdr>
        <w:top w:val="none" w:sz="0" w:space="0" w:color="auto"/>
        <w:left w:val="none" w:sz="0" w:space="0" w:color="auto"/>
        <w:bottom w:val="none" w:sz="0" w:space="0" w:color="auto"/>
        <w:right w:val="none" w:sz="0" w:space="0" w:color="auto"/>
      </w:divBdr>
    </w:div>
    <w:div w:id="1995984814">
      <w:bodyDiv w:val="1"/>
      <w:marLeft w:val="0"/>
      <w:marRight w:val="0"/>
      <w:marTop w:val="0"/>
      <w:marBottom w:val="0"/>
      <w:divBdr>
        <w:top w:val="none" w:sz="0" w:space="0" w:color="auto"/>
        <w:left w:val="none" w:sz="0" w:space="0" w:color="auto"/>
        <w:bottom w:val="none" w:sz="0" w:space="0" w:color="auto"/>
        <w:right w:val="none" w:sz="0" w:space="0" w:color="auto"/>
      </w:divBdr>
      <w:divsChild>
        <w:div w:id="8070760">
          <w:marLeft w:val="0"/>
          <w:marRight w:val="0"/>
          <w:marTop w:val="0"/>
          <w:marBottom w:val="0"/>
          <w:divBdr>
            <w:top w:val="none" w:sz="0" w:space="0" w:color="auto"/>
            <w:left w:val="none" w:sz="0" w:space="0" w:color="auto"/>
            <w:bottom w:val="none" w:sz="0" w:space="0" w:color="auto"/>
            <w:right w:val="none" w:sz="0" w:space="0" w:color="auto"/>
          </w:divBdr>
          <w:divsChild>
            <w:div w:id="1113551513">
              <w:marLeft w:val="0"/>
              <w:marRight w:val="0"/>
              <w:marTop w:val="0"/>
              <w:marBottom w:val="0"/>
              <w:divBdr>
                <w:top w:val="none" w:sz="0" w:space="0" w:color="auto"/>
                <w:left w:val="none" w:sz="0" w:space="0" w:color="auto"/>
                <w:bottom w:val="none" w:sz="0" w:space="0" w:color="auto"/>
                <w:right w:val="none" w:sz="0" w:space="0" w:color="auto"/>
              </w:divBdr>
              <w:divsChild>
                <w:div w:id="9451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2691">
      <w:bodyDiv w:val="1"/>
      <w:marLeft w:val="0"/>
      <w:marRight w:val="0"/>
      <w:marTop w:val="0"/>
      <w:marBottom w:val="0"/>
      <w:divBdr>
        <w:top w:val="none" w:sz="0" w:space="0" w:color="auto"/>
        <w:left w:val="none" w:sz="0" w:space="0" w:color="auto"/>
        <w:bottom w:val="none" w:sz="0" w:space="0" w:color="auto"/>
        <w:right w:val="none" w:sz="0" w:space="0" w:color="auto"/>
      </w:divBdr>
    </w:div>
    <w:div w:id="1996495582">
      <w:bodyDiv w:val="1"/>
      <w:marLeft w:val="0"/>
      <w:marRight w:val="0"/>
      <w:marTop w:val="0"/>
      <w:marBottom w:val="0"/>
      <w:divBdr>
        <w:top w:val="none" w:sz="0" w:space="0" w:color="auto"/>
        <w:left w:val="none" w:sz="0" w:space="0" w:color="auto"/>
        <w:bottom w:val="none" w:sz="0" w:space="0" w:color="auto"/>
        <w:right w:val="none" w:sz="0" w:space="0" w:color="auto"/>
      </w:divBdr>
    </w:div>
    <w:div w:id="1997950262">
      <w:bodyDiv w:val="1"/>
      <w:marLeft w:val="0"/>
      <w:marRight w:val="0"/>
      <w:marTop w:val="0"/>
      <w:marBottom w:val="0"/>
      <w:divBdr>
        <w:top w:val="none" w:sz="0" w:space="0" w:color="auto"/>
        <w:left w:val="none" w:sz="0" w:space="0" w:color="auto"/>
        <w:bottom w:val="none" w:sz="0" w:space="0" w:color="auto"/>
        <w:right w:val="none" w:sz="0" w:space="0" w:color="auto"/>
      </w:divBdr>
    </w:div>
    <w:div w:id="1998652484">
      <w:bodyDiv w:val="1"/>
      <w:marLeft w:val="0"/>
      <w:marRight w:val="0"/>
      <w:marTop w:val="0"/>
      <w:marBottom w:val="0"/>
      <w:divBdr>
        <w:top w:val="none" w:sz="0" w:space="0" w:color="auto"/>
        <w:left w:val="none" w:sz="0" w:space="0" w:color="auto"/>
        <w:bottom w:val="none" w:sz="0" w:space="0" w:color="auto"/>
        <w:right w:val="none" w:sz="0" w:space="0" w:color="auto"/>
      </w:divBdr>
    </w:div>
    <w:div w:id="1998800153">
      <w:bodyDiv w:val="1"/>
      <w:marLeft w:val="0"/>
      <w:marRight w:val="0"/>
      <w:marTop w:val="0"/>
      <w:marBottom w:val="0"/>
      <w:divBdr>
        <w:top w:val="none" w:sz="0" w:space="0" w:color="auto"/>
        <w:left w:val="none" w:sz="0" w:space="0" w:color="auto"/>
        <w:bottom w:val="none" w:sz="0" w:space="0" w:color="auto"/>
        <w:right w:val="none" w:sz="0" w:space="0" w:color="auto"/>
      </w:divBdr>
    </w:div>
    <w:div w:id="1999309939">
      <w:bodyDiv w:val="1"/>
      <w:marLeft w:val="0"/>
      <w:marRight w:val="0"/>
      <w:marTop w:val="0"/>
      <w:marBottom w:val="0"/>
      <w:divBdr>
        <w:top w:val="none" w:sz="0" w:space="0" w:color="auto"/>
        <w:left w:val="none" w:sz="0" w:space="0" w:color="auto"/>
        <w:bottom w:val="none" w:sz="0" w:space="0" w:color="auto"/>
        <w:right w:val="none" w:sz="0" w:space="0" w:color="auto"/>
      </w:divBdr>
    </w:div>
    <w:div w:id="1999847333">
      <w:bodyDiv w:val="1"/>
      <w:marLeft w:val="0"/>
      <w:marRight w:val="0"/>
      <w:marTop w:val="0"/>
      <w:marBottom w:val="0"/>
      <w:divBdr>
        <w:top w:val="none" w:sz="0" w:space="0" w:color="auto"/>
        <w:left w:val="none" w:sz="0" w:space="0" w:color="auto"/>
        <w:bottom w:val="none" w:sz="0" w:space="0" w:color="auto"/>
        <w:right w:val="none" w:sz="0" w:space="0" w:color="auto"/>
      </w:divBdr>
    </w:div>
    <w:div w:id="1999918944">
      <w:bodyDiv w:val="1"/>
      <w:marLeft w:val="0"/>
      <w:marRight w:val="0"/>
      <w:marTop w:val="0"/>
      <w:marBottom w:val="0"/>
      <w:divBdr>
        <w:top w:val="none" w:sz="0" w:space="0" w:color="auto"/>
        <w:left w:val="none" w:sz="0" w:space="0" w:color="auto"/>
        <w:bottom w:val="none" w:sz="0" w:space="0" w:color="auto"/>
        <w:right w:val="none" w:sz="0" w:space="0" w:color="auto"/>
      </w:divBdr>
    </w:div>
    <w:div w:id="2000306634">
      <w:bodyDiv w:val="1"/>
      <w:marLeft w:val="0"/>
      <w:marRight w:val="0"/>
      <w:marTop w:val="0"/>
      <w:marBottom w:val="0"/>
      <w:divBdr>
        <w:top w:val="none" w:sz="0" w:space="0" w:color="auto"/>
        <w:left w:val="none" w:sz="0" w:space="0" w:color="auto"/>
        <w:bottom w:val="none" w:sz="0" w:space="0" w:color="auto"/>
        <w:right w:val="none" w:sz="0" w:space="0" w:color="auto"/>
      </w:divBdr>
    </w:div>
    <w:div w:id="2000881381">
      <w:bodyDiv w:val="1"/>
      <w:marLeft w:val="0"/>
      <w:marRight w:val="0"/>
      <w:marTop w:val="0"/>
      <w:marBottom w:val="0"/>
      <w:divBdr>
        <w:top w:val="none" w:sz="0" w:space="0" w:color="auto"/>
        <w:left w:val="none" w:sz="0" w:space="0" w:color="auto"/>
        <w:bottom w:val="none" w:sz="0" w:space="0" w:color="auto"/>
        <w:right w:val="none" w:sz="0" w:space="0" w:color="auto"/>
      </w:divBdr>
    </w:div>
    <w:div w:id="2002611897">
      <w:bodyDiv w:val="1"/>
      <w:marLeft w:val="0"/>
      <w:marRight w:val="0"/>
      <w:marTop w:val="0"/>
      <w:marBottom w:val="0"/>
      <w:divBdr>
        <w:top w:val="none" w:sz="0" w:space="0" w:color="auto"/>
        <w:left w:val="none" w:sz="0" w:space="0" w:color="auto"/>
        <w:bottom w:val="none" w:sz="0" w:space="0" w:color="auto"/>
        <w:right w:val="none" w:sz="0" w:space="0" w:color="auto"/>
      </w:divBdr>
    </w:div>
    <w:div w:id="2006007917">
      <w:bodyDiv w:val="1"/>
      <w:marLeft w:val="0"/>
      <w:marRight w:val="0"/>
      <w:marTop w:val="0"/>
      <w:marBottom w:val="0"/>
      <w:divBdr>
        <w:top w:val="none" w:sz="0" w:space="0" w:color="auto"/>
        <w:left w:val="none" w:sz="0" w:space="0" w:color="auto"/>
        <w:bottom w:val="none" w:sz="0" w:space="0" w:color="auto"/>
        <w:right w:val="none" w:sz="0" w:space="0" w:color="auto"/>
      </w:divBdr>
    </w:div>
    <w:div w:id="2006935933">
      <w:bodyDiv w:val="1"/>
      <w:marLeft w:val="0"/>
      <w:marRight w:val="0"/>
      <w:marTop w:val="0"/>
      <w:marBottom w:val="0"/>
      <w:divBdr>
        <w:top w:val="none" w:sz="0" w:space="0" w:color="auto"/>
        <w:left w:val="none" w:sz="0" w:space="0" w:color="auto"/>
        <w:bottom w:val="none" w:sz="0" w:space="0" w:color="auto"/>
        <w:right w:val="none" w:sz="0" w:space="0" w:color="auto"/>
      </w:divBdr>
    </w:div>
    <w:div w:id="2007318720">
      <w:bodyDiv w:val="1"/>
      <w:marLeft w:val="0"/>
      <w:marRight w:val="0"/>
      <w:marTop w:val="0"/>
      <w:marBottom w:val="0"/>
      <w:divBdr>
        <w:top w:val="none" w:sz="0" w:space="0" w:color="auto"/>
        <w:left w:val="none" w:sz="0" w:space="0" w:color="auto"/>
        <w:bottom w:val="none" w:sz="0" w:space="0" w:color="auto"/>
        <w:right w:val="none" w:sz="0" w:space="0" w:color="auto"/>
      </w:divBdr>
    </w:div>
    <w:div w:id="2008049555">
      <w:bodyDiv w:val="1"/>
      <w:marLeft w:val="0"/>
      <w:marRight w:val="0"/>
      <w:marTop w:val="0"/>
      <w:marBottom w:val="0"/>
      <w:divBdr>
        <w:top w:val="none" w:sz="0" w:space="0" w:color="auto"/>
        <w:left w:val="none" w:sz="0" w:space="0" w:color="auto"/>
        <w:bottom w:val="none" w:sz="0" w:space="0" w:color="auto"/>
        <w:right w:val="none" w:sz="0" w:space="0" w:color="auto"/>
      </w:divBdr>
    </w:div>
    <w:div w:id="2008090366">
      <w:bodyDiv w:val="1"/>
      <w:marLeft w:val="0"/>
      <w:marRight w:val="0"/>
      <w:marTop w:val="0"/>
      <w:marBottom w:val="0"/>
      <w:divBdr>
        <w:top w:val="none" w:sz="0" w:space="0" w:color="auto"/>
        <w:left w:val="none" w:sz="0" w:space="0" w:color="auto"/>
        <w:bottom w:val="none" w:sz="0" w:space="0" w:color="auto"/>
        <w:right w:val="none" w:sz="0" w:space="0" w:color="auto"/>
      </w:divBdr>
    </w:div>
    <w:div w:id="2008095442">
      <w:bodyDiv w:val="1"/>
      <w:marLeft w:val="0"/>
      <w:marRight w:val="0"/>
      <w:marTop w:val="0"/>
      <w:marBottom w:val="0"/>
      <w:divBdr>
        <w:top w:val="none" w:sz="0" w:space="0" w:color="auto"/>
        <w:left w:val="none" w:sz="0" w:space="0" w:color="auto"/>
        <w:bottom w:val="none" w:sz="0" w:space="0" w:color="auto"/>
        <w:right w:val="none" w:sz="0" w:space="0" w:color="auto"/>
      </w:divBdr>
    </w:div>
    <w:div w:id="2008239847">
      <w:bodyDiv w:val="1"/>
      <w:marLeft w:val="0"/>
      <w:marRight w:val="0"/>
      <w:marTop w:val="0"/>
      <w:marBottom w:val="0"/>
      <w:divBdr>
        <w:top w:val="none" w:sz="0" w:space="0" w:color="auto"/>
        <w:left w:val="none" w:sz="0" w:space="0" w:color="auto"/>
        <w:bottom w:val="none" w:sz="0" w:space="0" w:color="auto"/>
        <w:right w:val="none" w:sz="0" w:space="0" w:color="auto"/>
      </w:divBdr>
    </w:div>
    <w:div w:id="2009751288">
      <w:bodyDiv w:val="1"/>
      <w:marLeft w:val="0"/>
      <w:marRight w:val="0"/>
      <w:marTop w:val="0"/>
      <w:marBottom w:val="0"/>
      <w:divBdr>
        <w:top w:val="none" w:sz="0" w:space="0" w:color="auto"/>
        <w:left w:val="none" w:sz="0" w:space="0" w:color="auto"/>
        <w:bottom w:val="none" w:sz="0" w:space="0" w:color="auto"/>
        <w:right w:val="none" w:sz="0" w:space="0" w:color="auto"/>
      </w:divBdr>
    </w:div>
    <w:div w:id="2010785762">
      <w:bodyDiv w:val="1"/>
      <w:marLeft w:val="0"/>
      <w:marRight w:val="0"/>
      <w:marTop w:val="0"/>
      <w:marBottom w:val="0"/>
      <w:divBdr>
        <w:top w:val="none" w:sz="0" w:space="0" w:color="auto"/>
        <w:left w:val="none" w:sz="0" w:space="0" w:color="auto"/>
        <w:bottom w:val="none" w:sz="0" w:space="0" w:color="auto"/>
        <w:right w:val="none" w:sz="0" w:space="0" w:color="auto"/>
      </w:divBdr>
    </w:div>
    <w:div w:id="2010865934">
      <w:bodyDiv w:val="1"/>
      <w:marLeft w:val="0"/>
      <w:marRight w:val="0"/>
      <w:marTop w:val="0"/>
      <w:marBottom w:val="0"/>
      <w:divBdr>
        <w:top w:val="none" w:sz="0" w:space="0" w:color="auto"/>
        <w:left w:val="none" w:sz="0" w:space="0" w:color="auto"/>
        <w:bottom w:val="none" w:sz="0" w:space="0" w:color="auto"/>
        <w:right w:val="none" w:sz="0" w:space="0" w:color="auto"/>
      </w:divBdr>
    </w:div>
    <w:div w:id="2010984499">
      <w:bodyDiv w:val="1"/>
      <w:marLeft w:val="0"/>
      <w:marRight w:val="0"/>
      <w:marTop w:val="0"/>
      <w:marBottom w:val="0"/>
      <w:divBdr>
        <w:top w:val="none" w:sz="0" w:space="0" w:color="auto"/>
        <w:left w:val="none" w:sz="0" w:space="0" w:color="auto"/>
        <w:bottom w:val="none" w:sz="0" w:space="0" w:color="auto"/>
        <w:right w:val="none" w:sz="0" w:space="0" w:color="auto"/>
      </w:divBdr>
    </w:div>
    <w:div w:id="2011249567">
      <w:bodyDiv w:val="1"/>
      <w:marLeft w:val="0"/>
      <w:marRight w:val="0"/>
      <w:marTop w:val="0"/>
      <w:marBottom w:val="0"/>
      <w:divBdr>
        <w:top w:val="none" w:sz="0" w:space="0" w:color="auto"/>
        <w:left w:val="none" w:sz="0" w:space="0" w:color="auto"/>
        <w:bottom w:val="none" w:sz="0" w:space="0" w:color="auto"/>
        <w:right w:val="none" w:sz="0" w:space="0" w:color="auto"/>
      </w:divBdr>
    </w:div>
    <w:div w:id="2011517013">
      <w:bodyDiv w:val="1"/>
      <w:marLeft w:val="0"/>
      <w:marRight w:val="0"/>
      <w:marTop w:val="0"/>
      <w:marBottom w:val="0"/>
      <w:divBdr>
        <w:top w:val="none" w:sz="0" w:space="0" w:color="auto"/>
        <w:left w:val="none" w:sz="0" w:space="0" w:color="auto"/>
        <w:bottom w:val="none" w:sz="0" w:space="0" w:color="auto"/>
        <w:right w:val="none" w:sz="0" w:space="0" w:color="auto"/>
      </w:divBdr>
    </w:div>
    <w:div w:id="2012176333">
      <w:bodyDiv w:val="1"/>
      <w:marLeft w:val="0"/>
      <w:marRight w:val="0"/>
      <w:marTop w:val="0"/>
      <w:marBottom w:val="0"/>
      <w:divBdr>
        <w:top w:val="none" w:sz="0" w:space="0" w:color="auto"/>
        <w:left w:val="none" w:sz="0" w:space="0" w:color="auto"/>
        <w:bottom w:val="none" w:sz="0" w:space="0" w:color="auto"/>
        <w:right w:val="none" w:sz="0" w:space="0" w:color="auto"/>
      </w:divBdr>
    </w:div>
    <w:div w:id="2012217824">
      <w:bodyDiv w:val="1"/>
      <w:marLeft w:val="0"/>
      <w:marRight w:val="0"/>
      <w:marTop w:val="0"/>
      <w:marBottom w:val="0"/>
      <w:divBdr>
        <w:top w:val="none" w:sz="0" w:space="0" w:color="auto"/>
        <w:left w:val="none" w:sz="0" w:space="0" w:color="auto"/>
        <w:bottom w:val="none" w:sz="0" w:space="0" w:color="auto"/>
        <w:right w:val="none" w:sz="0" w:space="0" w:color="auto"/>
      </w:divBdr>
    </w:div>
    <w:div w:id="2013069736">
      <w:bodyDiv w:val="1"/>
      <w:marLeft w:val="0"/>
      <w:marRight w:val="0"/>
      <w:marTop w:val="0"/>
      <w:marBottom w:val="0"/>
      <w:divBdr>
        <w:top w:val="none" w:sz="0" w:space="0" w:color="auto"/>
        <w:left w:val="none" w:sz="0" w:space="0" w:color="auto"/>
        <w:bottom w:val="none" w:sz="0" w:space="0" w:color="auto"/>
        <w:right w:val="none" w:sz="0" w:space="0" w:color="auto"/>
      </w:divBdr>
    </w:div>
    <w:div w:id="2013291012">
      <w:bodyDiv w:val="1"/>
      <w:marLeft w:val="0"/>
      <w:marRight w:val="0"/>
      <w:marTop w:val="0"/>
      <w:marBottom w:val="0"/>
      <w:divBdr>
        <w:top w:val="none" w:sz="0" w:space="0" w:color="auto"/>
        <w:left w:val="none" w:sz="0" w:space="0" w:color="auto"/>
        <w:bottom w:val="none" w:sz="0" w:space="0" w:color="auto"/>
        <w:right w:val="none" w:sz="0" w:space="0" w:color="auto"/>
      </w:divBdr>
    </w:div>
    <w:div w:id="2013483926">
      <w:bodyDiv w:val="1"/>
      <w:marLeft w:val="0"/>
      <w:marRight w:val="0"/>
      <w:marTop w:val="0"/>
      <w:marBottom w:val="0"/>
      <w:divBdr>
        <w:top w:val="none" w:sz="0" w:space="0" w:color="auto"/>
        <w:left w:val="none" w:sz="0" w:space="0" w:color="auto"/>
        <w:bottom w:val="none" w:sz="0" w:space="0" w:color="auto"/>
        <w:right w:val="none" w:sz="0" w:space="0" w:color="auto"/>
      </w:divBdr>
      <w:divsChild>
        <w:div w:id="291595314">
          <w:marLeft w:val="0"/>
          <w:marRight w:val="0"/>
          <w:marTop w:val="0"/>
          <w:marBottom w:val="0"/>
          <w:divBdr>
            <w:top w:val="none" w:sz="0" w:space="0" w:color="auto"/>
            <w:left w:val="none" w:sz="0" w:space="0" w:color="auto"/>
            <w:bottom w:val="none" w:sz="0" w:space="0" w:color="auto"/>
            <w:right w:val="none" w:sz="0" w:space="0" w:color="auto"/>
          </w:divBdr>
          <w:divsChild>
            <w:div w:id="443618813">
              <w:marLeft w:val="0"/>
              <w:marRight w:val="0"/>
              <w:marTop w:val="0"/>
              <w:marBottom w:val="0"/>
              <w:divBdr>
                <w:top w:val="none" w:sz="0" w:space="0" w:color="auto"/>
                <w:left w:val="none" w:sz="0" w:space="0" w:color="auto"/>
                <w:bottom w:val="none" w:sz="0" w:space="0" w:color="auto"/>
                <w:right w:val="none" w:sz="0" w:space="0" w:color="auto"/>
              </w:divBdr>
              <w:divsChild>
                <w:div w:id="19197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144847">
      <w:bodyDiv w:val="1"/>
      <w:marLeft w:val="0"/>
      <w:marRight w:val="0"/>
      <w:marTop w:val="0"/>
      <w:marBottom w:val="0"/>
      <w:divBdr>
        <w:top w:val="none" w:sz="0" w:space="0" w:color="auto"/>
        <w:left w:val="none" w:sz="0" w:space="0" w:color="auto"/>
        <w:bottom w:val="none" w:sz="0" w:space="0" w:color="auto"/>
        <w:right w:val="none" w:sz="0" w:space="0" w:color="auto"/>
      </w:divBdr>
    </w:div>
    <w:div w:id="2014258609">
      <w:bodyDiv w:val="1"/>
      <w:marLeft w:val="0"/>
      <w:marRight w:val="0"/>
      <w:marTop w:val="0"/>
      <w:marBottom w:val="0"/>
      <w:divBdr>
        <w:top w:val="none" w:sz="0" w:space="0" w:color="auto"/>
        <w:left w:val="none" w:sz="0" w:space="0" w:color="auto"/>
        <w:bottom w:val="none" w:sz="0" w:space="0" w:color="auto"/>
        <w:right w:val="none" w:sz="0" w:space="0" w:color="auto"/>
      </w:divBdr>
    </w:div>
    <w:div w:id="2015304271">
      <w:bodyDiv w:val="1"/>
      <w:marLeft w:val="0"/>
      <w:marRight w:val="0"/>
      <w:marTop w:val="0"/>
      <w:marBottom w:val="0"/>
      <w:divBdr>
        <w:top w:val="none" w:sz="0" w:space="0" w:color="auto"/>
        <w:left w:val="none" w:sz="0" w:space="0" w:color="auto"/>
        <w:bottom w:val="none" w:sz="0" w:space="0" w:color="auto"/>
        <w:right w:val="none" w:sz="0" w:space="0" w:color="auto"/>
      </w:divBdr>
    </w:div>
    <w:div w:id="2015916932">
      <w:bodyDiv w:val="1"/>
      <w:marLeft w:val="0"/>
      <w:marRight w:val="0"/>
      <w:marTop w:val="0"/>
      <w:marBottom w:val="0"/>
      <w:divBdr>
        <w:top w:val="none" w:sz="0" w:space="0" w:color="auto"/>
        <w:left w:val="none" w:sz="0" w:space="0" w:color="auto"/>
        <w:bottom w:val="none" w:sz="0" w:space="0" w:color="auto"/>
        <w:right w:val="none" w:sz="0" w:space="0" w:color="auto"/>
      </w:divBdr>
    </w:div>
    <w:div w:id="2016690282">
      <w:bodyDiv w:val="1"/>
      <w:marLeft w:val="0"/>
      <w:marRight w:val="0"/>
      <w:marTop w:val="0"/>
      <w:marBottom w:val="0"/>
      <w:divBdr>
        <w:top w:val="none" w:sz="0" w:space="0" w:color="auto"/>
        <w:left w:val="none" w:sz="0" w:space="0" w:color="auto"/>
        <w:bottom w:val="none" w:sz="0" w:space="0" w:color="auto"/>
        <w:right w:val="none" w:sz="0" w:space="0" w:color="auto"/>
      </w:divBdr>
    </w:div>
    <w:div w:id="2017533357">
      <w:bodyDiv w:val="1"/>
      <w:marLeft w:val="0"/>
      <w:marRight w:val="0"/>
      <w:marTop w:val="0"/>
      <w:marBottom w:val="0"/>
      <w:divBdr>
        <w:top w:val="none" w:sz="0" w:space="0" w:color="auto"/>
        <w:left w:val="none" w:sz="0" w:space="0" w:color="auto"/>
        <w:bottom w:val="none" w:sz="0" w:space="0" w:color="auto"/>
        <w:right w:val="none" w:sz="0" w:space="0" w:color="auto"/>
      </w:divBdr>
    </w:div>
    <w:div w:id="2018605860">
      <w:bodyDiv w:val="1"/>
      <w:marLeft w:val="0"/>
      <w:marRight w:val="0"/>
      <w:marTop w:val="0"/>
      <w:marBottom w:val="0"/>
      <w:divBdr>
        <w:top w:val="none" w:sz="0" w:space="0" w:color="auto"/>
        <w:left w:val="none" w:sz="0" w:space="0" w:color="auto"/>
        <w:bottom w:val="none" w:sz="0" w:space="0" w:color="auto"/>
        <w:right w:val="none" w:sz="0" w:space="0" w:color="auto"/>
      </w:divBdr>
    </w:div>
    <w:div w:id="2018775339">
      <w:bodyDiv w:val="1"/>
      <w:marLeft w:val="0"/>
      <w:marRight w:val="0"/>
      <w:marTop w:val="0"/>
      <w:marBottom w:val="0"/>
      <w:divBdr>
        <w:top w:val="none" w:sz="0" w:space="0" w:color="auto"/>
        <w:left w:val="none" w:sz="0" w:space="0" w:color="auto"/>
        <w:bottom w:val="none" w:sz="0" w:space="0" w:color="auto"/>
        <w:right w:val="none" w:sz="0" w:space="0" w:color="auto"/>
      </w:divBdr>
    </w:div>
    <w:div w:id="2019037051">
      <w:bodyDiv w:val="1"/>
      <w:marLeft w:val="0"/>
      <w:marRight w:val="0"/>
      <w:marTop w:val="0"/>
      <w:marBottom w:val="0"/>
      <w:divBdr>
        <w:top w:val="none" w:sz="0" w:space="0" w:color="auto"/>
        <w:left w:val="none" w:sz="0" w:space="0" w:color="auto"/>
        <w:bottom w:val="none" w:sz="0" w:space="0" w:color="auto"/>
        <w:right w:val="none" w:sz="0" w:space="0" w:color="auto"/>
      </w:divBdr>
    </w:div>
    <w:div w:id="2019497000">
      <w:bodyDiv w:val="1"/>
      <w:marLeft w:val="0"/>
      <w:marRight w:val="0"/>
      <w:marTop w:val="0"/>
      <w:marBottom w:val="0"/>
      <w:divBdr>
        <w:top w:val="none" w:sz="0" w:space="0" w:color="auto"/>
        <w:left w:val="none" w:sz="0" w:space="0" w:color="auto"/>
        <w:bottom w:val="none" w:sz="0" w:space="0" w:color="auto"/>
        <w:right w:val="none" w:sz="0" w:space="0" w:color="auto"/>
      </w:divBdr>
    </w:div>
    <w:div w:id="2020035693">
      <w:bodyDiv w:val="1"/>
      <w:marLeft w:val="0"/>
      <w:marRight w:val="0"/>
      <w:marTop w:val="0"/>
      <w:marBottom w:val="0"/>
      <w:divBdr>
        <w:top w:val="none" w:sz="0" w:space="0" w:color="auto"/>
        <w:left w:val="none" w:sz="0" w:space="0" w:color="auto"/>
        <w:bottom w:val="none" w:sz="0" w:space="0" w:color="auto"/>
        <w:right w:val="none" w:sz="0" w:space="0" w:color="auto"/>
      </w:divBdr>
    </w:div>
    <w:div w:id="2021657216">
      <w:bodyDiv w:val="1"/>
      <w:marLeft w:val="0"/>
      <w:marRight w:val="0"/>
      <w:marTop w:val="0"/>
      <w:marBottom w:val="0"/>
      <w:divBdr>
        <w:top w:val="none" w:sz="0" w:space="0" w:color="auto"/>
        <w:left w:val="none" w:sz="0" w:space="0" w:color="auto"/>
        <w:bottom w:val="none" w:sz="0" w:space="0" w:color="auto"/>
        <w:right w:val="none" w:sz="0" w:space="0" w:color="auto"/>
      </w:divBdr>
    </w:div>
    <w:div w:id="2022925060">
      <w:bodyDiv w:val="1"/>
      <w:marLeft w:val="0"/>
      <w:marRight w:val="0"/>
      <w:marTop w:val="0"/>
      <w:marBottom w:val="0"/>
      <w:divBdr>
        <w:top w:val="none" w:sz="0" w:space="0" w:color="auto"/>
        <w:left w:val="none" w:sz="0" w:space="0" w:color="auto"/>
        <w:bottom w:val="none" w:sz="0" w:space="0" w:color="auto"/>
        <w:right w:val="none" w:sz="0" w:space="0" w:color="auto"/>
      </w:divBdr>
    </w:div>
    <w:div w:id="2023433873">
      <w:bodyDiv w:val="1"/>
      <w:marLeft w:val="0"/>
      <w:marRight w:val="0"/>
      <w:marTop w:val="0"/>
      <w:marBottom w:val="0"/>
      <w:divBdr>
        <w:top w:val="none" w:sz="0" w:space="0" w:color="auto"/>
        <w:left w:val="none" w:sz="0" w:space="0" w:color="auto"/>
        <w:bottom w:val="none" w:sz="0" w:space="0" w:color="auto"/>
        <w:right w:val="none" w:sz="0" w:space="0" w:color="auto"/>
      </w:divBdr>
    </w:div>
    <w:div w:id="2025740758">
      <w:bodyDiv w:val="1"/>
      <w:marLeft w:val="0"/>
      <w:marRight w:val="0"/>
      <w:marTop w:val="0"/>
      <w:marBottom w:val="0"/>
      <w:divBdr>
        <w:top w:val="none" w:sz="0" w:space="0" w:color="auto"/>
        <w:left w:val="none" w:sz="0" w:space="0" w:color="auto"/>
        <w:bottom w:val="none" w:sz="0" w:space="0" w:color="auto"/>
        <w:right w:val="none" w:sz="0" w:space="0" w:color="auto"/>
      </w:divBdr>
    </w:div>
    <w:div w:id="2026397004">
      <w:bodyDiv w:val="1"/>
      <w:marLeft w:val="0"/>
      <w:marRight w:val="0"/>
      <w:marTop w:val="0"/>
      <w:marBottom w:val="0"/>
      <w:divBdr>
        <w:top w:val="none" w:sz="0" w:space="0" w:color="auto"/>
        <w:left w:val="none" w:sz="0" w:space="0" w:color="auto"/>
        <w:bottom w:val="none" w:sz="0" w:space="0" w:color="auto"/>
        <w:right w:val="none" w:sz="0" w:space="0" w:color="auto"/>
      </w:divBdr>
    </w:div>
    <w:div w:id="2026519530">
      <w:bodyDiv w:val="1"/>
      <w:marLeft w:val="0"/>
      <w:marRight w:val="0"/>
      <w:marTop w:val="0"/>
      <w:marBottom w:val="0"/>
      <w:divBdr>
        <w:top w:val="none" w:sz="0" w:space="0" w:color="auto"/>
        <w:left w:val="none" w:sz="0" w:space="0" w:color="auto"/>
        <w:bottom w:val="none" w:sz="0" w:space="0" w:color="auto"/>
        <w:right w:val="none" w:sz="0" w:space="0" w:color="auto"/>
      </w:divBdr>
    </w:div>
    <w:div w:id="2026706217">
      <w:bodyDiv w:val="1"/>
      <w:marLeft w:val="0"/>
      <w:marRight w:val="0"/>
      <w:marTop w:val="0"/>
      <w:marBottom w:val="0"/>
      <w:divBdr>
        <w:top w:val="none" w:sz="0" w:space="0" w:color="auto"/>
        <w:left w:val="none" w:sz="0" w:space="0" w:color="auto"/>
        <w:bottom w:val="none" w:sz="0" w:space="0" w:color="auto"/>
        <w:right w:val="none" w:sz="0" w:space="0" w:color="auto"/>
      </w:divBdr>
    </w:div>
    <w:div w:id="2026974052">
      <w:bodyDiv w:val="1"/>
      <w:marLeft w:val="0"/>
      <w:marRight w:val="0"/>
      <w:marTop w:val="0"/>
      <w:marBottom w:val="0"/>
      <w:divBdr>
        <w:top w:val="none" w:sz="0" w:space="0" w:color="auto"/>
        <w:left w:val="none" w:sz="0" w:space="0" w:color="auto"/>
        <w:bottom w:val="none" w:sz="0" w:space="0" w:color="auto"/>
        <w:right w:val="none" w:sz="0" w:space="0" w:color="auto"/>
      </w:divBdr>
    </w:div>
    <w:div w:id="2028016202">
      <w:bodyDiv w:val="1"/>
      <w:marLeft w:val="0"/>
      <w:marRight w:val="0"/>
      <w:marTop w:val="0"/>
      <w:marBottom w:val="0"/>
      <w:divBdr>
        <w:top w:val="none" w:sz="0" w:space="0" w:color="auto"/>
        <w:left w:val="none" w:sz="0" w:space="0" w:color="auto"/>
        <w:bottom w:val="none" w:sz="0" w:space="0" w:color="auto"/>
        <w:right w:val="none" w:sz="0" w:space="0" w:color="auto"/>
      </w:divBdr>
    </w:div>
    <w:div w:id="2028090954">
      <w:bodyDiv w:val="1"/>
      <w:marLeft w:val="0"/>
      <w:marRight w:val="0"/>
      <w:marTop w:val="0"/>
      <w:marBottom w:val="0"/>
      <w:divBdr>
        <w:top w:val="none" w:sz="0" w:space="0" w:color="auto"/>
        <w:left w:val="none" w:sz="0" w:space="0" w:color="auto"/>
        <w:bottom w:val="none" w:sz="0" w:space="0" w:color="auto"/>
        <w:right w:val="none" w:sz="0" w:space="0" w:color="auto"/>
      </w:divBdr>
    </w:div>
    <w:div w:id="2028747222">
      <w:bodyDiv w:val="1"/>
      <w:marLeft w:val="0"/>
      <w:marRight w:val="0"/>
      <w:marTop w:val="0"/>
      <w:marBottom w:val="0"/>
      <w:divBdr>
        <w:top w:val="none" w:sz="0" w:space="0" w:color="auto"/>
        <w:left w:val="none" w:sz="0" w:space="0" w:color="auto"/>
        <w:bottom w:val="none" w:sz="0" w:space="0" w:color="auto"/>
        <w:right w:val="none" w:sz="0" w:space="0" w:color="auto"/>
      </w:divBdr>
    </w:div>
    <w:div w:id="2028870136">
      <w:bodyDiv w:val="1"/>
      <w:marLeft w:val="0"/>
      <w:marRight w:val="0"/>
      <w:marTop w:val="0"/>
      <w:marBottom w:val="0"/>
      <w:divBdr>
        <w:top w:val="none" w:sz="0" w:space="0" w:color="auto"/>
        <w:left w:val="none" w:sz="0" w:space="0" w:color="auto"/>
        <w:bottom w:val="none" w:sz="0" w:space="0" w:color="auto"/>
        <w:right w:val="none" w:sz="0" w:space="0" w:color="auto"/>
      </w:divBdr>
    </w:div>
    <w:div w:id="2030638942">
      <w:bodyDiv w:val="1"/>
      <w:marLeft w:val="0"/>
      <w:marRight w:val="0"/>
      <w:marTop w:val="0"/>
      <w:marBottom w:val="0"/>
      <w:divBdr>
        <w:top w:val="none" w:sz="0" w:space="0" w:color="auto"/>
        <w:left w:val="none" w:sz="0" w:space="0" w:color="auto"/>
        <w:bottom w:val="none" w:sz="0" w:space="0" w:color="auto"/>
        <w:right w:val="none" w:sz="0" w:space="0" w:color="auto"/>
      </w:divBdr>
    </w:div>
    <w:div w:id="2031102948">
      <w:bodyDiv w:val="1"/>
      <w:marLeft w:val="0"/>
      <w:marRight w:val="0"/>
      <w:marTop w:val="0"/>
      <w:marBottom w:val="0"/>
      <w:divBdr>
        <w:top w:val="none" w:sz="0" w:space="0" w:color="auto"/>
        <w:left w:val="none" w:sz="0" w:space="0" w:color="auto"/>
        <w:bottom w:val="none" w:sz="0" w:space="0" w:color="auto"/>
        <w:right w:val="none" w:sz="0" w:space="0" w:color="auto"/>
      </w:divBdr>
    </w:div>
    <w:div w:id="2031685841">
      <w:bodyDiv w:val="1"/>
      <w:marLeft w:val="0"/>
      <w:marRight w:val="0"/>
      <w:marTop w:val="0"/>
      <w:marBottom w:val="0"/>
      <w:divBdr>
        <w:top w:val="none" w:sz="0" w:space="0" w:color="auto"/>
        <w:left w:val="none" w:sz="0" w:space="0" w:color="auto"/>
        <w:bottom w:val="none" w:sz="0" w:space="0" w:color="auto"/>
        <w:right w:val="none" w:sz="0" w:space="0" w:color="auto"/>
      </w:divBdr>
    </w:div>
    <w:div w:id="2033260867">
      <w:bodyDiv w:val="1"/>
      <w:marLeft w:val="0"/>
      <w:marRight w:val="0"/>
      <w:marTop w:val="0"/>
      <w:marBottom w:val="0"/>
      <w:divBdr>
        <w:top w:val="none" w:sz="0" w:space="0" w:color="auto"/>
        <w:left w:val="none" w:sz="0" w:space="0" w:color="auto"/>
        <w:bottom w:val="none" w:sz="0" w:space="0" w:color="auto"/>
        <w:right w:val="none" w:sz="0" w:space="0" w:color="auto"/>
      </w:divBdr>
    </w:div>
    <w:div w:id="2033844275">
      <w:bodyDiv w:val="1"/>
      <w:marLeft w:val="0"/>
      <w:marRight w:val="0"/>
      <w:marTop w:val="0"/>
      <w:marBottom w:val="0"/>
      <w:divBdr>
        <w:top w:val="none" w:sz="0" w:space="0" w:color="auto"/>
        <w:left w:val="none" w:sz="0" w:space="0" w:color="auto"/>
        <w:bottom w:val="none" w:sz="0" w:space="0" w:color="auto"/>
        <w:right w:val="none" w:sz="0" w:space="0" w:color="auto"/>
      </w:divBdr>
    </w:div>
    <w:div w:id="2035187012">
      <w:bodyDiv w:val="1"/>
      <w:marLeft w:val="0"/>
      <w:marRight w:val="0"/>
      <w:marTop w:val="0"/>
      <w:marBottom w:val="0"/>
      <w:divBdr>
        <w:top w:val="none" w:sz="0" w:space="0" w:color="auto"/>
        <w:left w:val="none" w:sz="0" w:space="0" w:color="auto"/>
        <w:bottom w:val="none" w:sz="0" w:space="0" w:color="auto"/>
        <w:right w:val="none" w:sz="0" w:space="0" w:color="auto"/>
      </w:divBdr>
    </w:div>
    <w:div w:id="2037197721">
      <w:bodyDiv w:val="1"/>
      <w:marLeft w:val="0"/>
      <w:marRight w:val="0"/>
      <w:marTop w:val="0"/>
      <w:marBottom w:val="0"/>
      <w:divBdr>
        <w:top w:val="none" w:sz="0" w:space="0" w:color="auto"/>
        <w:left w:val="none" w:sz="0" w:space="0" w:color="auto"/>
        <w:bottom w:val="none" w:sz="0" w:space="0" w:color="auto"/>
        <w:right w:val="none" w:sz="0" w:space="0" w:color="auto"/>
      </w:divBdr>
    </w:div>
    <w:div w:id="2037535567">
      <w:bodyDiv w:val="1"/>
      <w:marLeft w:val="0"/>
      <w:marRight w:val="0"/>
      <w:marTop w:val="0"/>
      <w:marBottom w:val="0"/>
      <w:divBdr>
        <w:top w:val="none" w:sz="0" w:space="0" w:color="auto"/>
        <w:left w:val="none" w:sz="0" w:space="0" w:color="auto"/>
        <w:bottom w:val="none" w:sz="0" w:space="0" w:color="auto"/>
        <w:right w:val="none" w:sz="0" w:space="0" w:color="auto"/>
      </w:divBdr>
    </w:div>
    <w:div w:id="2038383387">
      <w:bodyDiv w:val="1"/>
      <w:marLeft w:val="0"/>
      <w:marRight w:val="0"/>
      <w:marTop w:val="0"/>
      <w:marBottom w:val="0"/>
      <w:divBdr>
        <w:top w:val="none" w:sz="0" w:space="0" w:color="auto"/>
        <w:left w:val="none" w:sz="0" w:space="0" w:color="auto"/>
        <w:bottom w:val="none" w:sz="0" w:space="0" w:color="auto"/>
        <w:right w:val="none" w:sz="0" w:space="0" w:color="auto"/>
      </w:divBdr>
    </w:div>
    <w:div w:id="2038920678">
      <w:bodyDiv w:val="1"/>
      <w:marLeft w:val="0"/>
      <w:marRight w:val="0"/>
      <w:marTop w:val="0"/>
      <w:marBottom w:val="0"/>
      <w:divBdr>
        <w:top w:val="none" w:sz="0" w:space="0" w:color="auto"/>
        <w:left w:val="none" w:sz="0" w:space="0" w:color="auto"/>
        <w:bottom w:val="none" w:sz="0" w:space="0" w:color="auto"/>
        <w:right w:val="none" w:sz="0" w:space="0" w:color="auto"/>
      </w:divBdr>
    </w:div>
    <w:div w:id="2039157113">
      <w:bodyDiv w:val="1"/>
      <w:marLeft w:val="0"/>
      <w:marRight w:val="0"/>
      <w:marTop w:val="0"/>
      <w:marBottom w:val="0"/>
      <w:divBdr>
        <w:top w:val="none" w:sz="0" w:space="0" w:color="auto"/>
        <w:left w:val="none" w:sz="0" w:space="0" w:color="auto"/>
        <w:bottom w:val="none" w:sz="0" w:space="0" w:color="auto"/>
        <w:right w:val="none" w:sz="0" w:space="0" w:color="auto"/>
      </w:divBdr>
    </w:div>
    <w:div w:id="2039161245">
      <w:bodyDiv w:val="1"/>
      <w:marLeft w:val="0"/>
      <w:marRight w:val="0"/>
      <w:marTop w:val="0"/>
      <w:marBottom w:val="0"/>
      <w:divBdr>
        <w:top w:val="none" w:sz="0" w:space="0" w:color="auto"/>
        <w:left w:val="none" w:sz="0" w:space="0" w:color="auto"/>
        <w:bottom w:val="none" w:sz="0" w:space="0" w:color="auto"/>
        <w:right w:val="none" w:sz="0" w:space="0" w:color="auto"/>
      </w:divBdr>
    </w:div>
    <w:div w:id="2039231523">
      <w:bodyDiv w:val="1"/>
      <w:marLeft w:val="0"/>
      <w:marRight w:val="0"/>
      <w:marTop w:val="0"/>
      <w:marBottom w:val="0"/>
      <w:divBdr>
        <w:top w:val="none" w:sz="0" w:space="0" w:color="auto"/>
        <w:left w:val="none" w:sz="0" w:space="0" w:color="auto"/>
        <w:bottom w:val="none" w:sz="0" w:space="0" w:color="auto"/>
        <w:right w:val="none" w:sz="0" w:space="0" w:color="auto"/>
      </w:divBdr>
      <w:divsChild>
        <w:div w:id="1925604859">
          <w:marLeft w:val="0"/>
          <w:marRight w:val="0"/>
          <w:marTop w:val="0"/>
          <w:marBottom w:val="0"/>
          <w:divBdr>
            <w:top w:val="none" w:sz="0" w:space="0" w:color="auto"/>
            <w:left w:val="none" w:sz="0" w:space="0" w:color="auto"/>
            <w:bottom w:val="none" w:sz="0" w:space="0" w:color="auto"/>
            <w:right w:val="none" w:sz="0" w:space="0" w:color="auto"/>
          </w:divBdr>
          <w:divsChild>
            <w:div w:id="151459007">
              <w:marLeft w:val="0"/>
              <w:marRight w:val="0"/>
              <w:marTop w:val="0"/>
              <w:marBottom w:val="0"/>
              <w:divBdr>
                <w:top w:val="single" w:sz="2" w:space="0" w:color="000000"/>
                <w:left w:val="single" w:sz="2" w:space="0" w:color="000000"/>
                <w:bottom w:val="single" w:sz="2" w:space="0" w:color="000000"/>
                <w:right w:val="single" w:sz="2" w:space="0" w:color="000000"/>
              </w:divBdr>
            </w:div>
            <w:div w:id="575407726">
              <w:marLeft w:val="0"/>
              <w:marRight w:val="0"/>
              <w:marTop w:val="0"/>
              <w:marBottom w:val="0"/>
              <w:divBdr>
                <w:top w:val="single" w:sz="2" w:space="0" w:color="000000"/>
                <w:left w:val="single" w:sz="2" w:space="0" w:color="000000"/>
                <w:bottom w:val="single" w:sz="2" w:space="0" w:color="000000"/>
                <w:right w:val="single" w:sz="2" w:space="0" w:color="000000"/>
              </w:divBdr>
            </w:div>
            <w:div w:id="581764406">
              <w:marLeft w:val="0"/>
              <w:marRight w:val="0"/>
              <w:marTop w:val="0"/>
              <w:marBottom w:val="0"/>
              <w:divBdr>
                <w:top w:val="single" w:sz="2" w:space="0" w:color="000000"/>
                <w:left w:val="single" w:sz="2" w:space="0" w:color="000000"/>
                <w:bottom w:val="single" w:sz="2" w:space="0" w:color="000000"/>
                <w:right w:val="single" w:sz="2" w:space="0" w:color="000000"/>
              </w:divBdr>
            </w:div>
            <w:div w:id="672611881">
              <w:marLeft w:val="0"/>
              <w:marRight w:val="0"/>
              <w:marTop w:val="0"/>
              <w:marBottom w:val="0"/>
              <w:divBdr>
                <w:top w:val="single" w:sz="2" w:space="0" w:color="000000"/>
                <w:left w:val="single" w:sz="2" w:space="0" w:color="000000"/>
                <w:bottom w:val="single" w:sz="2" w:space="0" w:color="000000"/>
                <w:right w:val="single" w:sz="2" w:space="0" w:color="000000"/>
              </w:divBdr>
            </w:div>
            <w:div w:id="998848775">
              <w:marLeft w:val="0"/>
              <w:marRight w:val="0"/>
              <w:marTop w:val="0"/>
              <w:marBottom w:val="0"/>
              <w:divBdr>
                <w:top w:val="single" w:sz="2" w:space="0" w:color="000000"/>
                <w:left w:val="single" w:sz="2" w:space="0" w:color="000000"/>
                <w:bottom w:val="single" w:sz="2" w:space="0" w:color="000000"/>
                <w:right w:val="single" w:sz="2" w:space="0" w:color="000000"/>
              </w:divBdr>
            </w:div>
            <w:div w:id="1232614630">
              <w:marLeft w:val="0"/>
              <w:marRight w:val="0"/>
              <w:marTop w:val="0"/>
              <w:marBottom w:val="0"/>
              <w:divBdr>
                <w:top w:val="single" w:sz="2" w:space="0" w:color="000000"/>
                <w:left w:val="single" w:sz="2" w:space="0" w:color="000000"/>
                <w:bottom w:val="single" w:sz="2" w:space="0" w:color="000000"/>
                <w:right w:val="single" w:sz="2" w:space="0" w:color="000000"/>
              </w:divBdr>
            </w:div>
            <w:div w:id="1570311239">
              <w:marLeft w:val="0"/>
              <w:marRight w:val="0"/>
              <w:marTop w:val="0"/>
              <w:marBottom w:val="0"/>
              <w:divBdr>
                <w:top w:val="single" w:sz="2" w:space="0" w:color="000000"/>
                <w:left w:val="single" w:sz="2" w:space="0" w:color="000000"/>
                <w:bottom w:val="single" w:sz="2" w:space="0" w:color="000000"/>
                <w:right w:val="single" w:sz="2" w:space="0" w:color="000000"/>
              </w:divBdr>
            </w:div>
            <w:div w:id="17161571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040349978">
      <w:bodyDiv w:val="1"/>
      <w:marLeft w:val="0"/>
      <w:marRight w:val="0"/>
      <w:marTop w:val="0"/>
      <w:marBottom w:val="0"/>
      <w:divBdr>
        <w:top w:val="none" w:sz="0" w:space="0" w:color="auto"/>
        <w:left w:val="none" w:sz="0" w:space="0" w:color="auto"/>
        <w:bottom w:val="none" w:sz="0" w:space="0" w:color="auto"/>
        <w:right w:val="none" w:sz="0" w:space="0" w:color="auto"/>
      </w:divBdr>
    </w:div>
    <w:div w:id="2040619855">
      <w:bodyDiv w:val="1"/>
      <w:marLeft w:val="0"/>
      <w:marRight w:val="0"/>
      <w:marTop w:val="0"/>
      <w:marBottom w:val="0"/>
      <w:divBdr>
        <w:top w:val="none" w:sz="0" w:space="0" w:color="auto"/>
        <w:left w:val="none" w:sz="0" w:space="0" w:color="auto"/>
        <w:bottom w:val="none" w:sz="0" w:space="0" w:color="auto"/>
        <w:right w:val="none" w:sz="0" w:space="0" w:color="auto"/>
      </w:divBdr>
    </w:div>
    <w:div w:id="2041078464">
      <w:bodyDiv w:val="1"/>
      <w:marLeft w:val="0"/>
      <w:marRight w:val="0"/>
      <w:marTop w:val="0"/>
      <w:marBottom w:val="0"/>
      <w:divBdr>
        <w:top w:val="none" w:sz="0" w:space="0" w:color="auto"/>
        <w:left w:val="none" w:sz="0" w:space="0" w:color="auto"/>
        <w:bottom w:val="none" w:sz="0" w:space="0" w:color="auto"/>
        <w:right w:val="none" w:sz="0" w:space="0" w:color="auto"/>
      </w:divBdr>
    </w:div>
    <w:div w:id="2041978009">
      <w:bodyDiv w:val="1"/>
      <w:marLeft w:val="0"/>
      <w:marRight w:val="0"/>
      <w:marTop w:val="0"/>
      <w:marBottom w:val="0"/>
      <w:divBdr>
        <w:top w:val="none" w:sz="0" w:space="0" w:color="auto"/>
        <w:left w:val="none" w:sz="0" w:space="0" w:color="auto"/>
        <w:bottom w:val="none" w:sz="0" w:space="0" w:color="auto"/>
        <w:right w:val="none" w:sz="0" w:space="0" w:color="auto"/>
      </w:divBdr>
    </w:div>
    <w:div w:id="2042395997">
      <w:bodyDiv w:val="1"/>
      <w:marLeft w:val="0"/>
      <w:marRight w:val="0"/>
      <w:marTop w:val="0"/>
      <w:marBottom w:val="0"/>
      <w:divBdr>
        <w:top w:val="none" w:sz="0" w:space="0" w:color="auto"/>
        <w:left w:val="none" w:sz="0" w:space="0" w:color="auto"/>
        <w:bottom w:val="none" w:sz="0" w:space="0" w:color="auto"/>
        <w:right w:val="none" w:sz="0" w:space="0" w:color="auto"/>
      </w:divBdr>
    </w:div>
    <w:div w:id="2043086573">
      <w:bodyDiv w:val="1"/>
      <w:marLeft w:val="0"/>
      <w:marRight w:val="0"/>
      <w:marTop w:val="0"/>
      <w:marBottom w:val="0"/>
      <w:divBdr>
        <w:top w:val="none" w:sz="0" w:space="0" w:color="auto"/>
        <w:left w:val="none" w:sz="0" w:space="0" w:color="auto"/>
        <w:bottom w:val="none" w:sz="0" w:space="0" w:color="auto"/>
        <w:right w:val="none" w:sz="0" w:space="0" w:color="auto"/>
      </w:divBdr>
    </w:div>
    <w:div w:id="2043163449">
      <w:bodyDiv w:val="1"/>
      <w:marLeft w:val="0"/>
      <w:marRight w:val="0"/>
      <w:marTop w:val="0"/>
      <w:marBottom w:val="0"/>
      <w:divBdr>
        <w:top w:val="none" w:sz="0" w:space="0" w:color="auto"/>
        <w:left w:val="none" w:sz="0" w:space="0" w:color="auto"/>
        <w:bottom w:val="none" w:sz="0" w:space="0" w:color="auto"/>
        <w:right w:val="none" w:sz="0" w:space="0" w:color="auto"/>
      </w:divBdr>
    </w:div>
    <w:div w:id="2043167524">
      <w:bodyDiv w:val="1"/>
      <w:marLeft w:val="0"/>
      <w:marRight w:val="0"/>
      <w:marTop w:val="0"/>
      <w:marBottom w:val="0"/>
      <w:divBdr>
        <w:top w:val="none" w:sz="0" w:space="0" w:color="auto"/>
        <w:left w:val="none" w:sz="0" w:space="0" w:color="auto"/>
        <w:bottom w:val="none" w:sz="0" w:space="0" w:color="auto"/>
        <w:right w:val="none" w:sz="0" w:space="0" w:color="auto"/>
      </w:divBdr>
    </w:div>
    <w:div w:id="2043313409">
      <w:bodyDiv w:val="1"/>
      <w:marLeft w:val="0"/>
      <w:marRight w:val="0"/>
      <w:marTop w:val="0"/>
      <w:marBottom w:val="0"/>
      <w:divBdr>
        <w:top w:val="none" w:sz="0" w:space="0" w:color="auto"/>
        <w:left w:val="none" w:sz="0" w:space="0" w:color="auto"/>
        <w:bottom w:val="none" w:sz="0" w:space="0" w:color="auto"/>
        <w:right w:val="none" w:sz="0" w:space="0" w:color="auto"/>
      </w:divBdr>
    </w:div>
    <w:div w:id="2043818334">
      <w:bodyDiv w:val="1"/>
      <w:marLeft w:val="0"/>
      <w:marRight w:val="0"/>
      <w:marTop w:val="0"/>
      <w:marBottom w:val="0"/>
      <w:divBdr>
        <w:top w:val="none" w:sz="0" w:space="0" w:color="auto"/>
        <w:left w:val="none" w:sz="0" w:space="0" w:color="auto"/>
        <w:bottom w:val="none" w:sz="0" w:space="0" w:color="auto"/>
        <w:right w:val="none" w:sz="0" w:space="0" w:color="auto"/>
      </w:divBdr>
    </w:div>
    <w:div w:id="2043822426">
      <w:bodyDiv w:val="1"/>
      <w:marLeft w:val="0"/>
      <w:marRight w:val="0"/>
      <w:marTop w:val="0"/>
      <w:marBottom w:val="0"/>
      <w:divBdr>
        <w:top w:val="none" w:sz="0" w:space="0" w:color="auto"/>
        <w:left w:val="none" w:sz="0" w:space="0" w:color="auto"/>
        <w:bottom w:val="none" w:sz="0" w:space="0" w:color="auto"/>
        <w:right w:val="none" w:sz="0" w:space="0" w:color="auto"/>
      </w:divBdr>
    </w:div>
    <w:div w:id="2044554860">
      <w:bodyDiv w:val="1"/>
      <w:marLeft w:val="0"/>
      <w:marRight w:val="0"/>
      <w:marTop w:val="0"/>
      <w:marBottom w:val="0"/>
      <w:divBdr>
        <w:top w:val="none" w:sz="0" w:space="0" w:color="auto"/>
        <w:left w:val="none" w:sz="0" w:space="0" w:color="auto"/>
        <w:bottom w:val="none" w:sz="0" w:space="0" w:color="auto"/>
        <w:right w:val="none" w:sz="0" w:space="0" w:color="auto"/>
      </w:divBdr>
    </w:div>
    <w:div w:id="2045061517">
      <w:bodyDiv w:val="1"/>
      <w:marLeft w:val="0"/>
      <w:marRight w:val="0"/>
      <w:marTop w:val="0"/>
      <w:marBottom w:val="0"/>
      <w:divBdr>
        <w:top w:val="none" w:sz="0" w:space="0" w:color="auto"/>
        <w:left w:val="none" w:sz="0" w:space="0" w:color="auto"/>
        <w:bottom w:val="none" w:sz="0" w:space="0" w:color="auto"/>
        <w:right w:val="none" w:sz="0" w:space="0" w:color="auto"/>
      </w:divBdr>
    </w:div>
    <w:div w:id="2046328460">
      <w:bodyDiv w:val="1"/>
      <w:marLeft w:val="0"/>
      <w:marRight w:val="0"/>
      <w:marTop w:val="0"/>
      <w:marBottom w:val="0"/>
      <w:divBdr>
        <w:top w:val="none" w:sz="0" w:space="0" w:color="auto"/>
        <w:left w:val="none" w:sz="0" w:space="0" w:color="auto"/>
        <w:bottom w:val="none" w:sz="0" w:space="0" w:color="auto"/>
        <w:right w:val="none" w:sz="0" w:space="0" w:color="auto"/>
      </w:divBdr>
    </w:div>
    <w:div w:id="2047100747">
      <w:bodyDiv w:val="1"/>
      <w:marLeft w:val="0"/>
      <w:marRight w:val="0"/>
      <w:marTop w:val="0"/>
      <w:marBottom w:val="0"/>
      <w:divBdr>
        <w:top w:val="none" w:sz="0" w:space="0" w:color="auto"/>
        <w:left w:val="none" w:sz="0" w:space="0" w:color="auto"/>
        <w:bottom w:val="none" w:sz="0" w:space="0" w:color="auto"/>
        <w:right w:val="none" w:sz="0" w:space="0" w:color="auto"/>
      </w:divBdr>
    </w:div>
    <w:div w:id="2048216972">
      <w:bodyDiv w:val="1"/>
      <w:marLeft w:val="0"/>
      <w:marRight w:val="0"/>
      <w:marTop w:val="0"/>
      <w:marBottom w:val="0"/>
      <w:divBdr>
        <w:top w:val="none" w:sz="0" w:space="0" w:color="auto"/>
        <w:left w:val="none" w:sz="0" w:space="0" w:color="auto"/>
        <w:bottom w:val="none" w:sz="0" w:space="0" w:color="auto"/>
        <w:right w:val="none" w:sz="0" w:space="0" w:color="auto"/>
      </w:divBdr>
    </w:div>
    <w:div w:id="2048262805">
      <w:bodyDiv w:val="1"/>
      <w:marLeft w:val="0"/>
      <w:marRight w:val="0"/>
      <w:marTop w:val="0"/>
      <w:marBottom w:val="0"/>
      <w:divBdr>
        <w:top w:val="none" w:sz="0" w:space="0" w:color="auto"/>
        <w:left w:val="none" w:sz="0" w:space="0" w:color="auto"/>
        <w:bottom w:val="none" w:sz="0" w:space="0" w:color="auto"/>
        <w:right w:val="none" w:sz="0" w:space="0" w:color="auto"/>
      </w:divBdr>
    </w:div>
    <w:div w:id="2048333825">
      <w:bodyDiv w:val="1"/>
      <w:marLeft w:val="0"/>
      <w:marRight w:val="0"/>
      <w:marTop w:val="0"/>
      <w:marBottom w:val="0"/>
      <w:divBdr>
        <w:top w:val="none" w:sz="0" w:space="0" w:color="auto"/>
        <w:left w:val="none" w:sz="0" w:space="0" w:color="auto"/>
        <w:bottom w:val="none" w:sz="0" w:space="0" w:color="auto"/>
        <w:right w:val="none" w:sz="0" w:space="0" w:color="auto"/>
      </w:divBdr>
    </w:div>
    <w:div w:id="2049186024">
      <w:bodyDiv w:val="1"/>
      <w:marLeft w:val="0"/>
      <w:marRight w:val="0"/>
      <w:marTop w:val="0"/>
      <w:marBottom w:val="0"/>
      <w:divBdr>
        <w:top w:val="none" w:sz="0" w:space="0" w:color="auto"/>
        <w:left w:val="none" w:sz="0" w:space="0" w:color="auto"/>
        <w:bottom w:val="none" w:sz="0" w:space="0" w:color="auto"/>
        <w:right w:val="none" w:sz="0" w:space="0" w:color="auto"/>
      </w:divBdr>
    </w:div>
    <w:div w:id="2049913186">
      <w:bodyDiv w:val="1"/>
      <w:marLeft w:val="0"/>
      <w:marRight w:val="0"/>
      <w:marTop w:val="0"/>
      <w:marBottom w:val="0"/>
      <w:divBdr>
        <w:top w:val="none" w:sz="0" w:space="0" w:color="auto"/>
        <w:left w:val="none" w:sz="0" w:space="0" w:color="auto"/>
        <w:bottom w:val="none" w:sz="0" w:space="0" w:color="auto"/>
        <w:right w:val="none" w:sz="0" w:space="0" w:color="auto"/>
      </w:divBdr>
    </w:div>
    <w:div w:id="2050104482">
      <w:bodyDiv w:val="1"/>
      <w:marLeft w:val="0"/>
      <w:marRight w:val="0"/>
      <w:marTop w:val="0"/>
      <w:marBottom w:val="0"/>
      <w:divBdr>
        <w:top w:val="none" w:sz="0" w:space="0" w:color="auto"/>
        <w:left w:val="none" w:sz="0" w:space="0" w:color="auto"/>
        <w:bottom w:val="none" w:sz="0" w:space="0" w:color="auto"/>
        <w:right w:val="none" w:sz="0" w:space="0" w:color="auto"/>
      </w:divBdr>
    </w:div>
    <w:div w:id="2050837686">
      <w:bodyDiv w:val="1"/>
      <w:marLeft w:val="0"/>
      <w:marRight w:val="0"/>
      <w:marTop w:val="0"/>
      <w:marBottom w:val="0"/>
      <w:divBdr>
        <w:top w:val="none" w:sz="0" w:space="0" w:color="auto"/>
        <w:left w:val="none" w:sz="0" w:space="0" w:color="auto"/>
        <w:bottom w:val="none" w:sz="0" w:space="0" w:color="auto"/>
        <w:right w:val="none" w:sz="0" w:space="0" w:color="auto"/>
      </w:divBdr>
    </w:div>
    <w:div w:id="2051149922">
      <w:bodyDiv w:val="1"/>
      <w:marLeft w:val="0"/>
      <w:marRight w:val="0"/>
      <w:marTop w:val="0"/>
      <w:marBottom w:val="0"/>
      <w:divBdr>
        <w:top w:val="none" w:sz="0" w:space="0" w:color="auto"/>
        <w:left w:val="none" w:sz="0" w:space="0" w:color="auto"/>
        <w:bottom w:val="none" w:sz="0" w:space="0" w:color="auto"/>
        <w:right w:val="none" w:sz="0" w:space="0" w:color="auto"/>
      </w:divBdr>
    </w:div>
    <w:div w:id="2051219727">
      <w:bodyDiv w:val="1"/>
      <w:marLeft w:val="0"/>
      <w:marRight w:val="0"/>
      <w:marTop w:val="0"/>
      <w:marBottom w:val="0"/>
      <w:divBdr>
        <w:top w:val="none" w:sz="0" w:space="0" w:color="auto"/>
        <w:left w:val="none" w:sz="0" w:space="0" w:color="auto"/>
        <w:bottom w:val="none" w:sz="0" w:space="0" w:color="auto"/>
        <w:right w:val="none" w:sz="0" w:space="0" w:color="auto"/>
      </w:divBdr>
    </w:div>
    <w:div w:id="2051370246">
      <w:bodyDiv w:val="1"/>
      <w:marLeft w:val="0"/>
      <w:marRight w:val="0"/>
      <w:marTop w:val="0"/>
      <w:marBottom w:val="0"/>
      <w:divBdr>
        <w:top w:val="none" w:sz="0" w:space="0" w:color="auto"/>
        <w:left w:val="none" w:sz="0" w:space="0" w:color="auto"/>
        <w:bottom w:val="none" w:sz="0" w:space="0" w:color="auto"/>
        <w:right w:val="none" w:sz="0" w:space="0" w:color="auto"/>
      </w:divBdr>
    </w:div>
    <w:div w:id="2052803843">
      <w:bodyDiv w:val="1"/>
      <w:marLeft w:val="0"/>
      <w:marRight w:val="0"/>
      <w:marTop w:val="0"/>
      <w:marBottom w:val="0"/>
      <w:divBdr>
        <w:top w:val="none" w:sz="0" w:space="0" w:color="auto"/>
        <w:left w:val="none" w:sz="0" w:space="0" w:color="auto"/>
        <w:bottom w:val="none" w:sz="0" w:space="0" w:color="auto"/>
        <w:right w:val="none" w:sz="0" w:space="0" w:color="auto"/>
      </w:divBdr>
    </w:div>
    <w:div w:id="2052879700">
      <w:bodyDiv w:val="1"/>
      <w:marLeft w:val="0"/>
      <w:marRight w:val="0"/>
      <w:marTop w:val="0"/>
      <w:marBottom w:val="0"/>
      <w:divBdr>
        <w:top w:val="none" w:sz="0" w:space="0" w:color="auto"/>
        <w:left w:val="none" w:sz="0" w:space="0" w:color="auto"/>
        <w:bottom w:val="none" w:sz="0" w:space="0" w:color="auto"/>
        <w:right w:val="none" w:sz="0" w:space="0" w:color="auto"/>
      </w:divBdr>
    </w:div>
    <w:div w:id="2053113229">
      <w:bodyDiv w:val="1"/>
      <w:marLeft w:val="0"/>
      <w:marRight w:val="0"/>
      <w:marTop w:val="0"/>
      <w:marBottom w:val="0"/>
      <w:divBdr>
        <w:top w:val="none" w:sz="0" w:space="0" w:color="auto"/>
        <w:left w:val="none" w:sz="0" w:space="0" w:color="auto"/>
        <w:bottom w:val="none" w:sz="0" w:space="0" w:color="auto"/>
        <w:right w:val="none" w:sz="0" w:space="0" w:color="auto"/>
      </w:divBdr>
    </w:div>
    <w:div w:id="2055110646">
      <w:bodyDiv w:val="1"/>
      <w:marLeft w:val="0"/>
      <w:marRight w:val="0"/>
      <w:marTop w:val="0"/>
      <w:marBottom w:val="0"/>
      <w:divBdr>
        <w:top w:val="none" w:sz="0" w:space="0" w:color="auto"/>
        <w:left w:val="none" w:sz="0" w:space="0" w:color="auto"/>
        <w:bottom w:val="none" w:sz="0" w:space="0" w:color="auto"/>
        <w:right w:val="none" w:sz="0" w:space="0" w:color="auto"/>
      </w:divBdr>
    </w:div>
    <w:div w:id="2055346774">
      <w:bodyDiv w:val="1"/>
      <w:marLeft w:val="0"/>
      <w:marRight w:val="0"/>
      <w:marTop w:val="0"/>
      <w:marBottom w:val="0"/>
      <w:divBdr>
        <w:top w:val="none" w:sz="0" w:space="0" w:color="auto"/>
        <w:left w:val="none" w:sz="0" w:space="0" w:color="auto"/>
        <w:bottom w:val="none" w:sz="0" w:space="0" w:color="auto"/>
        <w:right w:val="none" w:sz="0" w:space="0" w:color="auto"/>
      </w:divBdr>
    </w:div>
    <w:div w:id="2055999406">
      <w:bodyDiv w:val="1"/>
      <w:marLeft w:val="0"/>
      <w:marRight w:val="0"/>
      <w:marTop w:val="0"/>
      <w:marBottom w:val="0"/>
      <w:divBdr>
        <w:top w:val="none" w:sz="0" w:space="0" w:color="auto"/>
        <w:left w:val="none" w:sz="0" w:space="0" w:color="auto"/>
        <w:bottom w:val="none" w:sz="0" w:space="0" w:color="auto"/>
        <w:right w:val="none" w:sz="0" w:space="0" w:color="auto"/>
      </w:divBdr>
    </w:div>
    <w:div w:id="2056348072">
      <w:bodyDiv w:val="1"/>
      <w:marLeft w:val="0"/>
      <w:marRight w:val="0"/>
      <w:marTop w:val="0"/>
      <w:marBottom w:val="0"/>
      <w:divBdr>
        <w:top w:val="none" w:sz="0" w:space="0" w:color="auto"/>
        <w:left w:val="none" w:sz="0" w:space="0" w:color="auto"/>
        <w:bottom w:val="none" w:sz="0" w:space="0" w:color="auto"/>
        <w:right w:val="none" w:sz="0" w:space="0" w:color="auto"/>
      </w:divBdr>
    </w:div>
    <w:div w:id="2056350343">
      <w:bodyDiv w:val="1"/>
      <w:marLeft w:val="0"/>
      <w:marRight w:val="0"/>
      <w:marTop w:val="0"/>
      <w:marBottom w:val="0"/>
      <w:divBdr>
        <w:top w:val="none" w:sz="0" w:space="0" w:color="auto"/>
        <w:left w:val="none" w:sz="0" w:space="0" w:color="auto"/>
        <w:bottom w:val="none" w:sz="0" w:space="0" w:color="auto"/>
        <w:right w:val="none" w:sz="0" w:space="0" w:color="auto"/>
      </w:divBdr>
    </w:div>
    <w:div w:id="2057467881">
      <w:bodyDiv w:val="1"/>
      <w:marLeft w:val="0"/>
      <w:marRight w:val="0"/>
      <w:marTop w:val="0"/>
      <w:marBottom w:val="0"/>
      <w:divBdr>
        <w:top w:val="none" w:sz="0" w:space="0" w:color="auto"/>
        <w:left w:val="none" w:sz="0" w:space="0" w:color="auto"/>
        <w:bottom w:val="none" w:sz="0" w:space="0" w:color="auto"/>
        <w:right w:val="none" w:sz="0" w:space="0" w:color="auto"/>
      </w:divBdr>
    </w:div>
    <w:div w:id="2058508324">
      <w:bodyDiv w:val="1"/>
      <w:marLeft w:val="0"/>
      <w:marRight w:val="0"/>
      <w:marTop w:val="0"/>
      <w:marBottom w:val="0"/>
      <w:divBdr>
        <w:top w:val="none" w:sz="0" w:space="0" w:color="auto"/>
        <w:left w:val="none" w:sz="0" w:space="0" w:color="auto"/>
        <w:bottom w:val="none" w:sz="0" w:space="0" w:color="auto"/>
        <w:right w:val="none" w:sz="0" w:space="0" w:color="auto"/>
      </w:divBdr>
    </w:div>
    <w:div w:id="2058701542">
      <w:bodyDiv w:val="1"/>
      <w:marLeft w:val="0"/>
      <w:marRight w:val="0"/>
      <w:marTop w:val="0"/>
      <w:marBottom w:val="0"/>
      <w:divBdr>
        <w:top w:val="none" w:sz="0" w:space="0" w:color="auto"/>
        <w:left w:val="none" w:sz="0" w:space="0" w:color="auto"/>
        <w:bottom w:val="none" w:sz="0" w:space="0" w:color="auto"/>
        <w:right w:val="none" w:sz="0" w:space="0" w:color="auto"/>
      </w:divBdr>
    </w:div>
    <w:div w:id="2059547094">
      <w:bodyDiv w:val="1"/>
      <w:marLeft w:val="0"/>
      <w:marRight w:val="0"/>
      <w:marTop w:val="0"/>
      <w:marBottom w:val="0"/>
      <w:divBdr>
        <w:top w:val="none" w:sz="0" w:space="0" w:color="auto"/>
        <w:left w:val="none" w:sz="0" w:space="0" w:color="auto"/>
        <w:bottom w:val="none" w:sz="0" w:space="0" w:color="auto"/>
        <w:right w:val="none" w:sz="0" w:space="0" w:color="auto"/>
      </w:divBdr>
    </w:div>
    <w:div w:id="2060202300">
      <w:bodyDiv w:val="1"/>
      <w:marLeft w:val="0"/>
      <w:marRight w:val="0"/>
      <w:marTop w:val="0"/>
      <w:marBottom w:val="0"/>
      <w:divBdr>
        <w:top w:val="none" w:sz="0" w:space="0" w:color="auto"/>
        <w:left w:val="none" w:sz="0" w:space="0" w:color="auto"/>
        <w:bottom w:val="none" w:sz="0" w:space="0" w:color="auto"/>
        <w:right w:val="none" w:sz="0" w:space="0" w:color="auto"/>
      </w:divBdr>
    </w:div>
    <w:div w:id="2060669337">
      <w:bodyDiv w:val="1"/>
      <w:marLeft w:val="0"/>
      <w:marRight w:val="0"/>
      <w:marTop w:val="0"/>
      <w:marBottom w:val="0"/>
      <w:divBdr>
        <w:top w:val="none" w:sz="0" w:space="0" w:color="auto"/>
        <w:left w:val="none" w:sz="0" w:space="0" w:color="auto"/>
        <w:bottom w:val="none" w:sz="0" w:space="0" w:color="auto"/>
        <w:right w:val="none" w:sz="0" w:space="0" w:color="auto"/>
      </w:divBdr>
    </w:div>
    <w:div w:id="2060932882">
      <w:bodyDiv w:val="1"/>
      <w:marLeft w:val="0"/>
      <w:marRight w:val="0"/>
      <w:marTop w:val="0"/>
      <w:marBottom w:val="0"/>
      <w:divBdr>
        <w:top w:val="none" w:sz="0" w:space="0" w:color="auto"/>
        <w:left w:val="none" w:sz="0" w:space="0" w:color="auto"/>
        <w:bottom w:val="none" w:sz="0" w:space="0" w:color="auto"/>
        <w:right w:val="none" w:sz="0" w:space="0" w:color="auto"/>
      </w:divBdr>
    </w:div>
    <w:div w:id="2061712527">
      <w:bodyDiv w:val="1"/>
      <w:marLeft w:val="0"/>
      <w:marRight w:val="0"/>
      <w:marTop w:val="0"/>
      <w:marBottom w:val="0"/>
      <w:divBdr>
        <w:top w:val="none" w:sz="0" w:space="0" w:color="auto"/>
        <w:left w:val="none" w:sz="0" w:space="0" w:color="auto"/>
        <w:bottom w:val="none" w:sz="0" w:space="0" w:color="auto"/>
        <w:right w:val="none" w:sz="0" w:space="0" w:color="auto"/>
      </w:divBdr>
    </w:div>
    <w:div w:id="2061980417">
      <w:bodyDiv w:val="1"/>
      <w:marLeft w:val="0"/>
      <w:marRight w:val="0"/>
      <w:marTop w:val="0"/>
      <w:marBottom w:val="0"/>
      <w:divBdr>
        <w:top w:val="none" w:sz="0" w:space="0" w:color="auto"/>
        <w:left w:val="none" w:sz="0" w:space="0" w:color="auto"/>
        <w:bottom w:val="none" w:sz="0" w:space="0" w:color="auto"/>
        <w:right w:val="none" w:sz="0" w:space="0" w:color="auto"/>
      </w:divBdr>
    </w:div>
    <w:div w:id="2062170249">
      <w:bodyDiv w:val="1"/>
      <w:marLeft w:val="0"/>
      <w:marRight w:val="0"/>
      <w:marTop w:val="0"/>
      <w:marBottom w:val="0"/>
      <w:divBdr>
        <w:top w:val="none" w:sz="0" w:space="0" w:color="auto"/>
        <w:left w:val="none" w:sz="0" w:space="0" w:color="auto"/>
        <w:bottom w:val="none" w:sz="0" w:space="0" w:color="auto"/>
        <w:right w:val="none" w:sz="0" w:space="0" w:color="auto"/>
      </w:divBdr>
    </w:div>
    <w:div w:id="2066678004">
      <w:bodyDiv w:val="1"/>
      <w:marLeft w:val="0"/>
      <w:marRight w:val="0"/>
      <w:marTop w:val="0"/>
      <w:marBottom w:val="0"/>
      <w:divBdr>
        <w:top w:val="none" w:sz="0" w:space="0" w:color="auto"/>
        <w:left w:val="none" w:sz="0" w:space="0" w:color="auto"/>
        <w:bottom w:val="none" w:sz="0" w:space="0" w:color="auto"/>
        <w:right w:val="none" w:sz="0" w:space="0" w:color="auto"/>
      </w:divBdr>
    </w:div>
    <w:div w:id="2067216006">
      <w:bodyDiv w:val="1"/>
      <w:marLeft w:val="0"/>
      <w:marRight w:val="0"/>
      <w:marTop w:val="0"/>
      <w:marBottom w:val="0"/>
      <w:divBdr>
        <w:top w:val="none" w:sz="0" w:space="0" w:color="auto"/>
        <w:left w:val="none" w:sz="0" w:space="0" w:color="auto"/>
        <w:bottom w:val="none" w:sz="0" w:space="0" w:color="auto"/>
        <w:right w:val="none" w:sz="0" w:space="0" w:color="auto"/>
      </w:divBdr>
    </w:div>
    <w:div w:id="2067490813">
      <w:bodyDiv w:val="1"/>
      <w:marLeft w:val="0"/>
      <w:marRight w:val="0"/>
      <w:marTop w:val="0"/>
      <w:marBottom w:val="0"/>
      <w:divBdr>
        <w:top w:val="none" w:sz="0" w:space="0" w:color="auto"/>
        <w:left w:val="none" w:sz="0" w:space="0" w:color="auto"/>
        <w:bottom w:val="none" w:sz="0" w:space="0" w:color="auto"/>
        <w:right w:val="none" w:sz="0" w:space="0" w:color="auto"/>
      </w:divBdr>
    </w:div>
    <w:div w:id="2068413773">
      <w:bodyDiv w:val="1"/>
      <w:marLeft w:val="0"/>
      <w:marRight w:val="0"/>
      <w:marTop w:val="0"/>
      <w:marBottom w:val="0"/>
      <w:divBdr>
        <w:top w:val="none" w:sz="0" w:space="0" w:color="auto"/>
        <w:left w:val="none" w:sz="0" w:space="0" w:color="auto"/>
        <w:bottom w:val="none" w:sz="0" w:space="0" w:color="auto"/>
        <w:right w:val="none" w:sz="0" w:space="0" w:color="auto"/>
      </w:divBdr>
    </w:div>
    <w:div w:id="2068993880">
      <w:bodyDiv w:val="1"/>
      <w:marLeft w:val="0"/>
      <w:marRight w:val="0"/>
      <w:marTop w:val="0"/>
      <w:marBottom w:val="0"/>
      <w:divBdr>
        <w:top w:val="none" w:sz="0" w:space="0" w:color="auto"/>
        <w:left w:val="none" w:sz="0" w:space="0" w:color="auto"/>
        <w:bottom w:val="none" w:sz="0" w:space="0" w:color="auto"/>
        <w:right w:val="none" w:sz="0" w:space="0" w:color="auto"/>
      </w:divBdr>
    </w:div>
    <w:div w:id="2069455674">
      <w:bodyDiv w:val="1"/>
      <w:marLeft w:val="0"/>
      <w:marRight w:val="0"/>
      <w:marTop w:val="0"/>
      <w:marBottom w:val="0"/>
      <w:divBdr>
        <w:top w:val="none" w:sz="0" w:space="0" w:color="auto"/>
        <w:left w:val="none" w:sz="0" w:space="0" w:color="auto"/>
        <w:bottom w:val="none" w:sz="0" w:space="0" w:color="auto"/>
        <w:right w:val="none" w:sz="0" w:space="0" w:color="auto"/>
      </w:divBdr>
    </w:div>
    <w:div w:id="2070761829">
      <w:bodyDiv w:val="1"/>
      <w:marLeft w:val="0"/>
      <w:marRight w:val="0"/>
      <w:marTop w:val="0"/>
      <w:marBottom w:val="0"/>
      <w:divBdr>
        <w:top w:val="none" w:sz="0" w:space="0" w:color="auto"/>
        <w:left w:val="none" w:sz="0" w:space="0" w:color="auto"/>
        <w:bottom w:val="none" w:sz="0" w:space="0" w:color="auto"/>
        <w:right w:val="none" w:sz="0" w:space="0" w:color="auto"/>
      </w:divBdr>
    </w:div>
    <w:div w:id="2071611335">
      <w:bodyDiv w:val="1"/>
      <w:marLeft w:val="0"/>
      <w:marRight w:val="0"/>
      <w:marTop w:val="0"/>
      <w:marBottom w:val="0"/>
      <w:divBdr>
        <w:top w:val="none" w:sz="0" w:space="0" w:color="auto"/>
        <w:left w:val="none" w:sz="0" w:space="0" w:color="auto"/>
        <w:bottom w:val="none" w:sz="0" w:space="0" w:color="auto"/>
        <w:right w:val="none" w:sz="0" w:space="0" w:color="auto"/>
      </w:divBdr>
    </w:div>
    <w:div w:id="2072582738">
      <w:bodyDiv w:val="1"/>
      <w:marLeft w:val="0"/>
      <w:marRight w:val="0"/>
      <w:marTop w:val="0"/>
      <w:marBottom w:val="0"/>
      <w:divBdr>
        <w:top w:val="none" w:sz="0" w:space="0" w:color="auto"/>
        <w:left w:val="none" w:sz="0" w:space="0" w:color="auto"/>
        <w:bottom w:val="none" w:sz="0" w:space="0" w:color="auto"/>
        <w:right w:val="none" w:sz="0" w:space="0" w:color="auto"/>
      </w:divBdr>
    </w:div>
    <w:div w:id="2073458325">
      <w:bodyDiv w:val="1"/>
      <w:marLeft w:val="0"/>
      <w:marRight w:val="0"/>
      <w:marTop w:val="0"/>
      <w:marBottom w:val="0"/>
      <w:divBdr>
        <w:top w:val="none" w:sz="0" w:space="0" w:color="auto"/>
        <w:left w:val="none" w:sz="0" w:space="0" w:color="auto"/>
        <w:bottom w:val="none" w:sz="0" w:space="0" w:color="auto"/>
        <w:right w:val="none" w:sz="0" w:space="0" w:color="auto"/>
      </w:divBdr>
    </w:div>
    <w:div w:id="2073967633">
      <w:bodyDiv w:val="1"/>
      <w:marLeft w:val="0"/>
      <w:marRight w:val="0"/>
      <w:marTop w:val="0"/>
      <w:marBottom w:val="0"/>
      <w:divBdr>
        <w:top w:val="none" w:sz="0" w:space="0" w:color="auto"/>
        <w:left w:val="none" w:sz="0" w:space="0" w:color="auto"/>
        <w:bottom w:val="none" w:sz="0" w:space="0" w:color="auto"/>
        <w:right w:val="none" w:sz="0" w:space="0" w:color="auto"/>
      </w:divBdr>
    </w:div>
    <w:div w:id="2075858492">
      <w:bodyDiv w:val="1"/>
      <w:marLeft w:val="0"/>
      <w:marRight w:val="0"/>
      <w:marTop w:val="0"/>
      <w:marBottom w:val="0"/>
      <w:divBdr>
        <w:top w:val="none" w:sz="0" w:space="0" w:color="auto"/>
        <w:left w:val="none" w:sz="0" w:space="0" w:color="auto"/>
        <w:bottom w:val="none" w:sz="0" w:space="0" w:color="auto"/>
        <w:right w:val="none" w:sz="0" w:space="0" w:color="auto"/>
      </w:divBdr>
    </w:div>
    <w:div w:id="2076120308">
      <w:bodyDiv w:val="1"/>
      <w:marLeft w:val="0"/>
      <w:marRight w:val="0"/>
      <w:marTop w:val="0"/>
      <w:marBottom w:val="0"/>
      <w:divBdr>
        <w:top w:val="none" w:sz="0" w:space="0" w:color="auto"/>
        <w:left w:val="none" w:sz="0" w:space="0" w:color="auto"/>
        <w:bottom w:val="none" w:sz="0" w:space="0" w:color="auto"/>
        <w:right w:val="none" w:sz="0" w:space="0" w:color="auto"/>
      </w:divBdr>
    </w:div>
    <w:div w:id="2076931903">
      <w:bodyDiv w:val="1"/>
      <w:marLeft w:val="0"/>
      <w:marRight w:val="0"/>
      <w:marTop w:val="0"/>
      <w:marBottom w:val="0"/>
      <w:divBdr>
        <w:top w:val="none" w:sz="0" w:space="0" w:color="auto"/>
        <w:left w:val="none" w:sz="0" w:space="0" w:color="auto"/>
        <w:bottom w:val="none" w:sz="0" w:space="0" w:color="auto"/>
        <w:right w:val="none" w:sz="0" w:space="0" w:color="auto"/>
      </w:divBdr>
    </w:div>
    <w:div w:id="2077164959">
      <w:bodyDiv w:val="1"/>
      <w:marLeft w:val="0"/>
      <w:marRight w:val="0"/>
      <w:marTop w:val="0"/>
      <w:marBottom w:val="0"/>
      <w:divBdr>
        <w:top w:val="none" w:sz="0" w:space="0" w:color="auto"/>
        <w:left w:val="none" w:sz="0" w:space="0" w:color="auto"/>
        <w:bottom w:val="none" w:sz="0" w:space="0" w:color="auto"/>
        <w:right w:val="none" w:sz="0" w:space="0" w:color="auto"/>
      </w:divBdr>
    </w:div>
    <w:div w:id="2077510678">
      <w:bodyDiv w:val="1"/>
      <w:marLeft w:val="0"/>
      <w:marRight w:val="0"/>
      <w:marTop w:val="0"/>
      <w:marBottom w:val="0"/>
      <w:divBdr>
        <w:top w:val="none" w:sz="0" w:space="0" w:color="auto"/>
        <w:left w:val="none" w:sz="0" w:space="0" w:color="auto"/>
        <w:bottom w:val="none" w:sz="0" w:space="0" w:color="auto"/>
        <w:right w:val="none" w:sz="0" w:space="0" w:color="auto"/>
      </w:divBdr>
    </w:div>
    <w:div w:id="2077967604">
      <w:bodyDiv w:val="1"/>
      <w:marLeft w:val="0"/>
      <w:marRight w:val="0"/>
      <w:marTop w:val="0"/>
      <w:marBottom w:val="0"/>
      <w:divBdr>
        <w:top w:val="none" w:sz="0" w:space="0" w:color="auto"/>
        <w:left w:val="none" w:sz="0" w:space="0" w:color="auto"/>
        <w:bottom w:val="none" w:sz="0" w:space="0" w:color="auto"/>
        <w:right w:val="none" w:sz="0" w:space="0" w:color="auto"/>
      </w:divBdr>
    </w:div>
    <w:div w:id="2078358096">
      <w:bodyDiv w:val="1"/>
      <w:marLeft w:val="0"/>
      <w:marRight w:val="0"/>
      <w:marTop w:val="0"/>
      <w:marBottom w:val="0"/>
      <w:divBdr>
        <w:top w:val="none" w:sz="0" w:space="0" w:color="auto"/>
        <w:left w:val="none" w:sz="0" w:space="0" w:color="auto"/>
        <w:bottom w:val="none" w:sz="0" w:space="0" w:color="auto"/>
        <w:right w:val="none" w:sz="0" w:space="0" w:color="auto"/>
      </w:divBdr>
    </w:div>
    <w:div w:id="2079013687">
      <w:bodyDiv w:val="1"/>
      <w:marLeft w:val="0"/>
      <w:marRight w:val="0"/>
      <w:marTop w:val="0"/>
      <w:marBottom w:val="0"/>
      <w:divBdr>
        <w:top w:val="none" w:sz="0" w:space="0" w:color="auto"/>
        <w:left w:val="none" w:sz="0" w:space="0" w:color="auto"/>
        <w:bottom w:val="none" w:sz="0" w:space="0" w:color="auto"/>
        <w:right w:val="none" w:sz="0" w:space="0" w:color="auto"/>
      </w:divBdr>
    </w:div>
    <w:div w:id="2081782477">
      <w:bodyDiv w:val="1"/>
      <w:marLeft w:val="0"/>
      <w:marRight w:val="0"/>
      <w:marTop w:val="0"/>
      <w:marBottom w:val="0"/>
      <w:divBdr>
        <w:top w:val="none" w:sz="0" w:space="0" w:color="auto"/>
        <w:left w:val="none" w:sz="0" w:space="0" w:color="auto"/>
        <w:bottom w:val="none" w:sz="0" w:space="0" w:color="auto"/>
        <w:right w:val="none" w:sz="0" w:space="0" w:color="auto"/>
      </w:divBdr>
    </w:div>
    <w:div w:id="2082748720">
      <w:bodyDiv w:val="1"/>
      <w:marLeft w:val="0"/>
      <w:marRight w:val="0"/>
      <w:marTop w:val="0"/>
      <w:marBottom w:val="0"/>
      <w:divBdr>
        <w:top w:val="none" w:sz="0" w:space="0" w:color="auto"/>
        <w:left w:val="none" w:sz="0" w:space="0" w:color="auto"/>
        <w:bottom w:val="none" w:sz="0" w:space="0" w:color="auto"/>
        <w:right w:val="none" w:sz="0" w:space="0" w:color="auto"/>
      </w:divBdr>
    </w:div>
    <w:div w:id="2083403891">
      <w:bodyDiv w:val="1"/>
      <w:marLeft w:val="0"/>
      <w:marRight w:val="0"/>
      <w:marTop w:val="0"/>
      <w:marBottom w:val="0"/>
      <w:divBdr>
        <w:top w:val="none" w:sz="0" w:space="0" w:color="auto"/>
        <w:left w:val="none" w:sz="0" w:space="0" w:color="auto"/>
        <w:bottom w:val="none" w:sz="0" w:space="0" w:color="auto"/>
        <w:right w:val="none" w:sz="0" w:space="0" w:color="auto"/>
      </w:divBdr>
    </w:div>
    <w:div w:id="2083746510">
      <w:bodyDiv w:val="1"/>
      <w:marLeft w:val="0"/>
      <w:marRight w:val="0"/>
      <w:marTop w:val="0"/>
      <w:marBottom w:val="0"/>
      <w:divBdr>
        <w:top w:val="none" w:sz="0" w:space="0" w:color="auto"/>
        <w:left w:val="none" w:sz="0" w:space="0" w:color="auto"/>
        <w:bottom w:val="none" w:sz="0" w:space="0" w:color="auto"/>
        <w:right w:val="none" w:sz="0" w:space="0" w:color="auto"/>
      </w:divBdr>
    </w:div>
    <w:div w:id="2084832268">
      <w:bodyDiv w:val="1"/>
      <w:marLeft w:val="0"/>
      <w:marRight w:val="0"/>
      <w:marTop w:val="0"/>
      <w:marBottom w:val="0"/>
      <w:divBdr>
        <w:top w:val="none" w:sz="0" w:space="0" w:color="auto"/>
        <w:left w:val="none" w:sz="0" w:space="0" w:color="auto"/>
        <w:bottom w:val="none" w:sz="0" w:space="0" w:color="auto"/>
        <w:right w:val="none" w:sz="0" w:space="0" w:color="auto"/>
      </w:divBdr>
    </w:div>
    <w:div w:id="2085756164">
      <w:bodyDiv w:val="1"/>
      <w:marLeft w:val="0"/>
      <w:marRight w:val="0"/>
      <w:marTop w:val="0"/>
      <w:marBottom w:val="0"/>
      <w:divBdr>
        <w:top w:val="none" w:sz="0" w:space="0" w:color="auto"/>
        <w:left w:val="none" w:sz="0" w:space="0" w:color="auto"/>
        <w:bottom w:val="none" w:sz="0" w:space="0" w:color="auto"/>
        <w:right w:val="none" w:sz="0" w:space="0" w:color="auto"/>
      </w:divBdr>
    </w:div>
    <w:div w:id="2086603095">
      <w:bodyDiv w:val="1"/>
      <w:marLeft w:val="0"/>
      <w:marRight w:val="0"/>
      <w:marTop w:val="0"/>
      <w:marBottom w:val="0"/>
      <w:divBdr>
        <w:top w:val="none" w:sz="0" w:space="0" w:color="auto"/>
        <w:left w:val="none" w:sz="0" w:space="0" w:color="auto"/>
        <w:bottom w:val="none" w:sz="0" w:space="0" w:color="auto"/>
        <w:right w:val="none" w:sz="0" w:space="0" w:color="auto"/>
      </w:divBdr>
    </w:div>
    <w:div w:id="2087191637">
      <w:bodyDiv w:val="1"/>
      <w:marLeft w:val="0"/>
      <w:marRight w:val="0"/>
      <w:marTop w:val="0"/>
      <w:marBottom w:val="0"/>
      <w:divBdr>
        <w:top w:val="none" w:sz="0" w:space="0" w:color="auto"/>
        <w:left w:val="none" w:sz="0" w:space="0" w:color="auto"/>
        <w:bottom w:val="none" w:sz="0" w:space="0" w:color="auto"/>
        <w:right w:val="none" w:sz="0" w:space="0" w:color="auto"/>
      </w:divBdr>
    </w:div>
    <w:div w:id="2088532454">
      <w:bodyDiv w:val="1"/>
      <w:marLeft w:val="0"/>
      <w:marRight w:val="0"/>
      <w:marTop w:val="0"/>
      <w:marBottom w:val="0"/>
      <w:divBdr>
        <w:top w:val="none" w:sz="0" w:space="0" w:color="auto"/>
        <w:left w:val="none" w:sz="0" w:space="0" w:color="auto"/>
        <w:bottom w:val="none" w:sz="0" w:space="0" w:color="auto"/>
        <w:right w:val="none" w:sz="0" w:space="0" w:color="auto"/>
      </w:divBdr>
    </w:div>
    <w:div w:id="2090497640">
      <w:bodyDiv w:val="1"/>
      <w:marLeft w:val="0"/>
      <w:marRight w:val="0"/>
      <w:marTop w:val="0"/>
      <w:marBottom w:val="0"/>
      <w:divBdr>
        <w:top w:val="none" w:sz="0" w:space="0" w:color="auto"/>
        <w:left w:val="none" w:sz="0" w:space="0" w:color="auto"/>
        <w:bottom w:val="none" w:sz="0" w:space="0" w:color="auto"/>
        <w:right w:val="none" w:sz="0" w:space="0" w:color="auto"/>
      </w:divBdr>
    </w:div>
    <w:div w:id="2090884030">
      <w:bodyDiv w:val="1"/>
      <w:marLeft w:val="0"/>
      <w:marRight w:val="0"/>
      <w:marTop w:val="0"/>
      <w:marBottom w:val="0"/>
      <w:divBdr>
        <w:top w:val="none" w:sz="0" w:space="0" w:color="auto"/>
        <w:left w:val="none" w:sz="0" w:space="0" w:color="auto"/>
        <w:bottom w:val="none" w:sz="0" w:space="0" w:color="auto"/>
        <w:right w:val="none" w:sz="0" w:space="0" w:color="auto"/>
      </w:divBdr>
    </w:div>
    <w:div w:id="2092390813">
      <w:bodyDiv w:val="1"/>
      <w:marLeft w:val="0"/>
      <w:marRight w:val="0"/>
      <w:marTop w:val="0"/>
      <w:marBottom w:val="0"/>
      <w:divBdr>
        <w:top w:val="none" w:sz="0" w:space="0" w:color="auto"/>
        <w:left w:val="none" w:sz="0" w:space="0" w:color="auto"/>
        <w:bottom w:val="none" w:sz="0" w:space="0" w:color="auto"/>
        <w:right w:val="none" w:sz="0" w:space="0" w:color="auto"/>
      </w:divBdr>
    </w:div>
    <w:div w:id="2092391694">
      <w:bodyDiv w:val="1"/>
      <w:marLeft w:val="0"/>
      <w:marRight w:val="0"/>
      <w:marTop w:val="0"/>
      <w:marBottom w:val="0"/>
      <w:divBdr>
        <w:top w:val="none" w:sz="0" w:space="0" w:color="auto"/>
        <w:left w:val="none" w:sz="0" w:space="0" w:color="auto"/>
        <w:bottom w:val="none" w:sz="0" w:space="0" w:color="auto"/>
        <w:right w:val="none" w:sz="0" w:space="0" w:color="auto"/>
      </w:divBdr>
    </w:div>
    <w:div w:id="2093046740">
      <w:bodyDiv w:val="1"/>
      <w:marLeft w:val="0"/>
      <w:marRight w:val="0"/>
      <w:marTop w:val="0"/>
      <w:marBottom w:val="0"/>
      <w:divBdr>
        <w:top w:val="none" w:sz="0" w:space="0" w:color="auto"/>
        <w:left w:val="none" w:sz="0" w:space="0" w:color="auto"/>
        <w:bottom w:val="none" w:sz="0" w:space="0" w:color="auto"/>
        <w:right w:val="none" w:sz="0" w:space="0" w:color="auto"/>
      </w:divBdr>
    </w:div>
    <w:div w:id="2093429462">
      <w:bodyDiv w:val="1"/>
      <w:marLeft w:val="0"/>
      <w:marRight w:val="0"/>
      <w:marTop w:val="0"/>
      <w:marBottom w:val="0"/>
      <w:divBdr>
        <w:top w:val="none" w:sz="0" w:space="0" w:color="auto"/>
        <w:left w:val="none" w:sz="0" w:space="0" w:color="auto"/>
        <w:bottom w:val="none" w:sz="0" w:space="0" w:color="auto"/>
        <w:right w:val="none" w:sz="0" w:space="0" w:color="auto"/>
      </w:divBdr>
    </w:div>
    <w:div w:id="2093575098">
      <w:bodyDiv w:val="1"/>
      <w:marLeft w:val="0"/>
      <w:marRight w:val="0"/>
      <w:marTop w:val="0"/>
      <w:marBottom w:val="0"/>
      <w:divBdr>
        <w:top w:val="none" w:sz="0" w:space="0" w:color="auto"/>
        <w:left w:val="none" w:sz="0" w:space="0" w:color="auto"/>
        <w:bottom w:val="none" w:sz="0" w:space="0" w:color="auto"/>
        <w:right w:val="none" w:sz="0" w:space="0" w:color="auto"/>
      </w:divBdr>
    </w:div>
    <w:div w:id="2093890515">
      <w:bodyDiv w:val="1"/>
      <w:marLeft w:val="0"/>
      <w:marRight w:val="0"/>
      <w:marTop w:val="0"/>
      <w:marBottom w:val="0"/>
      <w:divBdr>
        <w:top w:val="none" w:sz="0" w:space="0" w:color="auto"/>
        <w:left w:val="none" w:sz="0" w:space="0" w:color="auto"/>
        <w:bottom w:val="none" w:sz="0" w:space="0" w:color="auto"/>
        <w:right w:val="none" w:sz="0" w:space="0" w:color="auto"/>
      </w:divBdr>
    </w:div>
    <w:div w:id="2094929916">
      <w:bodyDiv w:val="1"/>
      <w:marLeft w:val="0"/>
      <w:marRight w:val="0"/>
      <w:marTop w:val="0"/>
      <w:marBottom w:val="0"/>
      <w:divBdr>
        <w:top w:val="none" w:sz="0" w:space="0" w:color="auto"/>
        <w:left w:val="none" w:sz="0" w:space="0" w:color="auto"/>
        <w:bottom w:val="none" w:sz="0" w:space="0" w:color="auto"/>
        <w:right w:val="none" w:sz="0" w:space="0" w:color="auto"/>
      </w:divBdr>
    </w:div>
    <w:div w:id="2095514935">
      <w:bodyDiv w:val="1"/>
      <w:marLeft w:val="0"/>
      <w:marRight w:val="0"/>
      <w:marTop w:val="0"/>
      <w:marBottom w:val="0"/>
      <w:divBdr>
        <w:top w:val="none" w:sz="0" w:space="0" w:color="auto"/>
        <w:left w:val="none" w:sz="0" w:space="0" w:color="auto"/>
        <w:bottom w:val="none" w:sz="0" w:space="0" w:color="auto"/>
        <w:right w:val="none" w:sz="0" w:space="0" w:color="auto"/>
      </w:divBdr>
    </w:div>
    <w:div w:id="2095587309">
      <w:bodyDiv w:val="1"/>
      <w:marLeft w:val="0"/>
      <w:marRight w:val="0"/>
      <w:marTop w:val="0"/>
      <w:marBottom w:val="0"/>
      <w:divBdr>
        <w:top w:val="none" w:sz="0" w:space="0" w:color="auto"/>
        <w:left w:val="none" w:sz="0" w:space="0" w:color="auto"/>
        <w:bottom w:val="none" w:sz="0" w:space="0" w:color="auto"/>
        <w:right w:val="none" w:sz="0" w:space="0" w:color="auto"/>
      </w:divBdr>
    </w:div>
    <w:div w:id="2096783736">
      <w:bodyDiv w:val="1"/>
      <w:marLeft w:val="0"/>
      <w:marRight w:val="0"/>
      <w:marTop w:val="0"/>
      <w:marBottom w:val="0"/>
      <w:divBdr>
        <w:top w:val="none" w:sz="0" w:space="0" w:color="auto"/>
        <w:left w:val="none" w:sz="0" w:space="0" w:color="auto"/>
        <w:bottom w:val="none" w:sz="0" w:space="0" w:color="auto"/>
        <w:right w:val="none" w:sz="0" w:space="0" w:color="auto"/>
      </w:divBdr>
    </w:div>
    <w:div w:id="2097050458">
      <w:bodyDiv w:val="1"/>
      <w:marLeft w:val="0"/>
      <w:marRight w:val="0"/>
      <w:marTop w:val="0"/>
      <w:marBottom w:val="0"/>
      <w:divBdr>
        <w:top w:val="none" w:sz="0" w:space="0" w:color="auto"/>
        <w:left w:val="none" w:sz="0" w:space="0" w:color="auto"/>
        <w:bottom w:val="none" w:sz="0" w:space="0" w:color="auto"/>
        <w:right w:val="none" w:sz="0" w:space="0" w:color="auto"/>
      </w:divBdr>
    </w:div>
    <w:div w:id="2097438958">
      <w:bodyDiv w:val="1"/>
      <w:marLeft w:val="0"/>
      <w:marRight w:val="0"/>
      <w:marTop w:val="0"/>
      <w:marBottom w:val="0"/>
      <w:divBdr>
        <w:top w:val="none" w:sz="0" w:space="0" w:color="auto"/>
        <w:left w:val="none" w:sz="0" w:space="0" w:color="auto"/>
        <w:bottom w:val="none" w:sz="0" w:space="0" w:color="auto"/>
        <w:right w:val="none" w:sz="0" w:space="0" w:color="auto"/>
      </w:divBdr>
    </w:div>
    <w:div w:id="2098013668">
      <w:bodyDiv w:val="1"/>
      <w:marLeft w:val="0"/>
      <w:marRight w:val="0"/>
      <w:marTop w:val="0"/>
      <w:marBottom w:val="0"/>
      <w:divBdr>
        <w:top w:val="none" w:sz="0" w:space="0" w:color="auto"/>
        <w:left w:val="none" w:sz="0" w:space="0" w:color="auto"/>
        <w:bottom w:val="none" w:sz="0" w:space="0" w:color="auto"/>
        <w:right w:val="none" w:sz="0" w:space="0" w:color="auto"/>
      </w:divBdr>
    </w:div>
    <w:div w:id="2099012971">
      <w:bodyDiv w:val="1"/>
      <w:marLeft w:val="0"/>
      <w:marRight w:val="0"/>
      <w:marTop w:val="0"/>
      <w:marBottom w:val="0"/>
      <w:divBdr>
        <w:top w:val="none" w:sz="0" w:space="0" w:color="auto"/>
        <w:left w:val="none" w:sz="0" w:space="0" w:color="auto"/>
        <w:bottom w:val="none" w:sz="0" w:space="0" w:color="auto"/>
        <w:right w:val="none" w:sz="0" w:space="0" w:color="auto"/>
      </w:divBdr>
    </w:div>
    <w:div w:id="2099473345">
      <w:bodyDiv w:val="1"/>
      <w:marLeft w:val="0"/>
      <w:marRight w:val="0"/>
      <w:marTop w:val="0"/>
      <w:marBottom w:val="0"/>
      <w:divBdr>
        <w:top w:val="none" w:sz="0" w:space="0" w:color="auto"/>
        <w:left w:val="none" w:sz="0" w:space="0" w:color="auto"/>
        <w:bottom w:val="none" w:sz="0" w:space="0" w:color="auto"/>
        <w:right w:val="none" w:sz="0" w:space="0" w:color="auto"/>
      </w:divBdr>
    </w:div>
    <w:div w:id="2100826429">
      <w:bodyDiv w:val="1"/>
      <w:marLeft w:val="0"/>
      <w:marRight w:val="0"/>
      <w:marTop w:val="0"/>
      <w:marBottom w:val="0"/>
      <w:divBdr>
        <w:top w:val="none" w:sz="0" w:space="0" w:color="auto"/>
        <w:left w:val="none" w:sz="0" w:space="0" w:color="auto"/>
        <w:bottom w:val="none" w:sz="0" w:space="0" w:color="auto"/>
        <w:right w:val="none" w:sz="0" w:space="0" w:color="auto"/>
      </w:divBdr>
    </w:div>
    <w:div w:id="2100902322">
      <w:bodyDiv w:val="1"/>
      <w:marLeft w:val="0"/>
      <w:marRight w:val="0"/>
      <w:marTop w:val="0"/>
      <w:marBottom w:val="0"/>
      <w:divBdr>
        <w:top w:val="none" w:sz="0" w:space="0" w:color="auto"/>
        <w:left w:val="none" w:sz="0" w:space="0" w:color="auto"/>
        <w:bottom w:val="none" w:sz="0" w:space="0" w:color="auto"/>
        <w:right w:val="none" w:sz="0" w:space="0" w:color="auto"/>
      </w:divBdr>
    </w:div>
    <w:div w:id="2102295285">
      <w:bodyDiv w:val="1"/>
      <w:marLeft w:val="0"/>
      <w:marRight w:val="0"/>
      <w:marTop w:val="0"/>
      <w:marBottom w:val="0"/>
      <w:divBdr>
        <w:top w:val="none" w:sz="0" w:space="0" w:color="auto"/>
        <w:left w:val="none" w:sz="0" w:space="0" w:color="auto"/>
        <w:bottom w:val="none" w:sz="0" w:space="0" w:color="auto"/>
        <w:right w:val="none" w:sz="0" w:space="0" w:color="auto"/>
      </w:divBdr>
    </w:div>
    <w:div w:id="2103260525">
      <w:bodyDiv w:val="1"/>
      <w:marLeft w:val="0"/>
      <w:marRight w:val="0"/>
      <w:marTop w:val="0"/>
      <w:marBottom w:val="0"/>
      <w:divBdr>
        <w:top w:val="none" w:sz="0" w:space="0" w:color="auto"/>
        <w:left w:val="none" w:sz="0" w:space="0" w:color="auto"/>
        <w:bottom w:val="none" w:sz="0" w:space="0" w:color="auto"/>
        <w:right w:val="none" w:sz="0" w:space="0" w:color="auto"/>
      </w:divBdr>
    </w:div>
    <w:div w:id="2103378362">
      <w:bodyDiv w:val="1"/>
      <w:marLeft w:val="0"/>
      <w:marRight w:val="0"/>
      <w:marTop w:val="0"/>
      <w:marBottom w:val="0"/>
      <w:divBdr>
        <w:top w:val="none" w:sz="0" w:space="0" w:color="auto"/>
        <w:left w:val="none" w:sz="0" w:space="0" w:color="auto"/>
        <w:bottom w:val="none" w:sz="0" w:space="0" w:color="auto"/>
        <w:right w:val="none" w:sz="0" w:space="0" w:color="auto"/>
      </w:divBdr>
    </w:div>
    <w:div w:id="2103523832">
      <w:bodyDiv w:val="1"/>
      <w:marLeft w:val="0"/>
      <w:marRight w:val="0"/>
      <w:marTop w:val="0"/>
      <w:marBottom w:val="0"/>
      <w:divBdr>
        <w:top w:val="none" w:sz="0" w:space="0" w:color="auto"/>
        <w:left w:val="none" w:sz="0" w:space="0" w:color="auto"/>
        <w:bottom w:val="none" w:sz="0" w:space="0" w:color="auto"/>
        <w:right w:val="none" w:sz="0" w:space="0" w:color="auto"/>
      </w:divBdr>
    </w:div>
    <w:div w:id="2103720223">
      <w:bodyDiv w:val="1"/>
      <w:marLeft w:val="0"/>
      <w:marRight w:val="0"/>
      <w:marTop w:val="0"/>
      <w:marBottom w:val="0"/>
      <w:divBdr>
        <w:top w:val="none" w:sz="0" w:space="0" w:color="auto"/>
        <w:left w:val="none" w:sz="0" w:space="0" w:color="auto"/>
        <w:bottom w:val="none" w:sz="0" w:space="0" w:color="auto"/>
        <w:right w:val="none" w:sz="0" w:space="0" w:color="auto"/>
      </w:divBdr>
    </w:div>
    <w:div w:id="2103797535">
      <w:bodyDiv w:val="1"/>
      <w:marLeft w:val="0"/>
      <w:marRight w:val="0"/>
      <w:marTop w:val="0"/>
      <w:marBottom w:val="0"/>
      <w:divBdr>
        <w:top w:val="none" w:sz="0" w:space="0" w:color="auto"/>
        <w:left w:val="none" w:sz="0" w:space="0" w:color="auto"/>
        <w:bottom w:val="none" w:sz="0" w:space="0" w:color="auto"/>
        <w:right w:val="none" w:sz="0" w:space="0" w:color="auto"/>
      </w:divBdr>
    </w:div>
    <w:div w:id="2104492740">
      <w:bodyDiv w:val="1"/>
      <w:marLeft w:val="0"/>
      <w:marRight w:val="0"/>
      <w:marTop w:val="0"/>
      <w:marBottom w:val="0"/>
      <w:divBdr>
        <w:top w:val="none" w:sz="0" w:space="0" w:color="auto"/>
        <w:left w:val="none" w:sz="0" w:space="0" w:color="auto"/>
        <w:bottom w:val="none" w:sz="0" w:space="0" w:color="auto"/>
        <w:right w:val="none" w:sz="0" w:space="0" w:color="auto"/>
      </w:divBdr>
    </w:div>
    <w:div w:id="2104564612">
      <w:bodyDiv w:val="1"/>
      <w:marLeft w:val="0"/>
      <w:marRight w:val="0"/>
      <w:marTop w:val="0"/>
      <w:marBottom w:val="0"/>
      <w:divBdr>
        <w:top w:val="none" w:sz="0" w:space="0" w:color="auto"/>
        <w:left w:val="none" w:sz="0" w:space="0" w:color="auto"/>
        <w:bottom w:val="none" w:sz="0" w:space="0" w:color="auto"/>
        <w:right w:val="none" w:sz="0" w:space="0" w:color="auto"/>
      </w:divBdr>
    </w:div>
    <w:div w:id="2104643413">
      <w:bodyDiv w:val="1"/>
      <w:marLeft w:val="0"/>
      <w:marRight w:val="0"/>
      <w:marTop w:val="0"/>
      <w:marBottom w:val="0"/>
      <w:divBdr>
        <w:top w:val="none" w:sz="0" w:space="0" w:color="auto"/>
        <w:left w:val="none" w:sz="0" w:space="0" w:color="auto"/>
        <w:bottom w:val="none" w:sz="0" w:space="0" w:color="auto"/>
        <w:right w:val="none" w:sz="0" w:space="0" w:color="auto"/>
      </w:divBdr>
    </w:div>
    <w:div w:id="2104912979">
      <w:bodyDiv w:val="1"/>
      <w:marLeft w:val="0"/>
      <w:marRight w:val="0"/>
      <w:marTop w:val="0"/>
      <w:marBottom w:val="0"/>
      <w:divBdr>
        <w:top w:val="none" w:sz="0" w:space="0" w:color="auto"/>
        <w:left w:val="none" w:sz="0" w:space="0" w:color="auto"/>
        <w:bottom w:val="none" w:sz="0" w:space="0" w:color="auto"/>
        <w:right w:val="none" w:sz="0" w:space="0" w:color="auto"/>
      </w:divBdr>
    </w:div>
    <w:div w:id="2105298780">
      <w:bodyDiv w:val="1"/>
      <w:marLeft w:val="0"/>
      <w:marRight w:val="0"/>
      <w:marTop w:val="0"/>
      <w:marBottom w:val="0"/>
      <w:divBdr>
        <w:top w:val="none" w:sz="0" w:space="0" w:color="auto"/>
        <w:left w:val="none" w:sz="0" w:space="0" w:color="auto"/>
        <w:bottom w:val="none" w:sz="0" w:space="0" w:color="auto"/>
        <w:right w:val="none" w:sz="0" w:space="0" w:color="auto"/>
      </w:divBdr>
    </w:div>
    <w:div w:id="2105302962">
      <w:bodyDiv w:val="1"/>
      <w:marLeft w:val="0"/>
      <w:marRight w:val="0"/>
      <w:marTop w:val="0"/>
      <w:marBottom w:val="0"/>
      <w:divBdr>
        <w:top w:val="none" w:sz="0" w:space="0" w:color="auto"/>
        <w:left w:val="none" w:sz="0" w:space="0" w:color="auto"/>
        <w:bottom w:val="none" w:sz="0" w:space="0" w:color="auto"/>
        <w:right w:val="none" w:sz="0" w:space="0" w:color="auto"/>
      </w:divBdr>
    </w:div>
    <w:div w:id="2105683152">
      <w:bodyDiv w:val="1"/>
      <w:marLeft w:val="0"/>
      <w:marRight w:val="0"/>
      <w:marTop w:val="0"/>
      <w:marBottom w:val="0"/>
      <w:divBdr>
        <w:top w:val="none" w:sz="0" w:space="0" w:color="auto"/>
        <w:left w:val="none" w:sz="0" w:space="0" w:color="auto"/>
        <w:bottom w:val="none" w:sz="0" w:space="0" w:color="auto"/>
        <w:right w:val="none" w:sz="0" w:space="0" w:color="auto"/>
      </w:divBdr>
    </w:div>
    <w:div w:id="2105954206">
      <w:bodyDiv w:val="1"/>
      <w:marLeft w:val="0"/>
      <w:marRight w:val="0"/>
      <w:marTop w:val="0"/>
      <w:marBottom w:val="0"/>
      <w:divBdr>
        <w:top w:val="none" w:sz="0" w:space="0" w:color="auto"/>
        <w:left w:val="none" w:sz="0" w:space="0" w:color="auto"/>
        <w:bottom w:val="none" w:sz="0" w:space="0" w:color="auto"/>
        <w:right w:val="none" w:sz="0" w:space="0" w:color="auto"/>
      </w:divBdr>
    </w:div>
    <w:div w:id="2107072517">
      <w:bodyDiv w:val="1"/>
      <w:marLeft w:val="0"/>
      <w:marRight w:val="0"/>
      <w:marTop w:val="0"/>
      <w:marBottom w:val="0"/>
      <w:divBdr>
        <w:top w:val="none" w:sz="0" w:space="0" w:color="auto"/>
        <w:left w:val="none" w:sz="0" w:space="0" w:color="auto"/>
        <w:bottom w:val="none" w:sz="0" w:space="0" w:color="auto"/>
        <w:right w:val="none" w:sz="0" w:space="0" w:color="auto"/>
      </w:divBdr>
    </w:div>
    <w:div w:id="2107457022">
      <w:bodyDiv w:val="1"/>
      <w:marLeft w:val="0"/>
      <w:marRight w:val="0"/>
      <w:marTop w:val="0"/>
      <w:marBottom w:val="0"/>
      <w:divBdr>
        <w:top w:val="none" w:sz="0" w:space="0" w:color="auto"/>
        <w:left w:val="none" w:sz="0" w:space="0" w:color="auto"/>
        <w:bottom w:val="none" w:sz="0" w:space="0" w:color="auto"/>
        <w:right w:val="none" w:sz="0" w:space="0" w:color="auto"/>
      </w:divBdr>
    </w:div>
    <w:div w:id="2108108969">
      <w:bodyDiv w:val="1"/>
      <w:marLeft w:val="0"/>
      <w:marRight w:val="0"/>
      <w:marTop w:val="0"/>
      <w:marBottom w:val="0"/>
      <w:divBdr>
        <w:top w:val="none" w:sz="0" w:space="0" w:color="auto"/>
        <w:left w:val="none" w:sz="0" w:space="0" w:color="auto"/>
        <w:bottom w:val="none" w:sz="0" w:space="0" w:color="auto"/>
        <w:right w:val="none" w:sz="0" w:space="0" w:color="auto"/>
      </w:divBdr>
    </w:div>
    <w:div w:id="2109084586">
      <w:bodyDiv w:val="1"/>
      <w:marLeft w:val="0"/>
      <w:marRight w:val="0"/>
      <w:marTop w:val="0"/>
      <w:marBottom w:val="0"/>
      <w:divBdr>
        <w:top w:val="none" w:sz="0" w:space="0" w:color="auto"/>
        <w:left w:val="none" w:sz="0" w:space="0" w:color="auto"/>
        <w:bottom w:val="none" w:sz="0" w:space="0" w:color="auto"/>
        <w:right w:val="none" w:sz="0" w:space="0" w:color="auto"/>
      </w:divBdr>
    </w:div>
    <w:div w:id="2110850954">
      <w:bodyDiv w:val="1"/>
      <w:marLeft w:val="0"/>
      <w:marRight w:val="0"/>
      <w:marTop w:val="0"/>
      <w:marBottom w:val="0"/>
      <w:divBdr>
        <w:top w:val="none" w:sz="0" w:space="0" w:color="auto"/>
        <w:left w:val="none" w:sz="0" w:space="0" w:color="auto"/>
        <w:bottom w:val="none" w:sz="0" w:space="0" w:color="auto"/>
        <w:right w:val="none" w:sz="0" w:space="0" w:color="auto"/>
      </w:divBdr>
    </w:div>
    <w:div w:id="2111579538">
      <w:bodyDiv w:val="1"/>
      <w:marLeft w:val="0"/>
      <w:marRight w:val="0"/>
      <w:marTop w:val="0"/>
      <w:marBottom w:val="0"/>
      <w:divBdr>
        <w:top w:val="none" w:sz="0" w:space="0" w:color="auto"/>
        <w:left w:val="none" w:sz="0" w:space="0" w:color="auto"/>
        <w:bottom w:val="none" w:sz="0" w:space="0" w:color="auto"/>
        <w:right w:val="none" w:sz="0" w:space="0" w:color="auto"/>
      </w:divBdr>
    </w:div>
    <w:div w:id="2113016188">
      <w:bodyDiv w:val="1"/>
      <w:marLeft w:val="0"/>
      <w:marRight w:val="0"/>
      <w:marTop w:val="0"/>
      <w:marBottom w:val="0"/>
      <w:divBdr>
        <w:top w:val="none" w:sz="0" w:space="0" w:color="auto"/>
        <w:left w:val="none" w:sz="0" w:space="0" w:color="auto"/>
        <w:bottom w:val="none" w:sz="0" w:space="0" w:color="auto"/>
        <w:right w:val="none" w:sz="0" w:space="0" w:color="auto"/>
      </w:divBdr>
    </w:div>
    <w:div w:id="2113277676">
      <w:bodyDiv w:val="1"/>
      <w:marLeft w:val="0"/>
      <w:marRight w:val="0"/>
      <w:marTop w:val="0"/>
      <w:marBottom w:val="0"/>
      <w:divBdr>
        <w:top w:val="none" w:sz="0" w:space="0" w:color="auto"/>
        <w:left w:val="none" w:sz="0" w:space="0" w:color="auto"/>
        <w:bottom w:val="none" w:sz="0" w:space="0" w:color="auto"/>
        <w:right w:val="none" w:sz="0" w:space="0" w:color="auto"/>
      </w:divBdr>
    </w:div>
    <w:div w:id="2113620494">
      <w:bodyDiv w:val="1"/>
      <w:marLeft w:val="0"/>
      <w:marRight w:val="0"/>
      <w:marTop w:val="0"/>
      <w:marBottom w:val="0"/>
      <w:divBdr>
        <w:top w:val="none" w:sz="0" w:space="0" w:color="auto"/>
        <w:left w:val="none" w:sz="0" w:space="0" w:color="auto"/>
        <w:bottom w:val="none" w:sz="0" w:space="0" w:color="auto"/>
        <w:right w:val="none" w:sz="0" w:space="0" w:color="auto"/>
      </w:divBdr>
    </w:div>
    <w:div w:id="2114006407">
      <w:bodyDiv w:val="1"/>
      <w:marLeft w:val="0"/>
      <w:marRight w:val="0"/>
      <w:marTop w:val="0"/>
      <w:marBottom w:val="0"/>
      <w:divBdr>
        <w:top w:val="none" w:sz="0" w:space="0" w:color="auto"/>
        <w:left w:val="none" w:sz="0" w:space="0" w:color="auto"/>
        <w:bottom w:val="none" w:sz="0" w:space="0" w:color="auto"/>
        <w:right w:val="none" w:sz="0" w:space="0" w:color="auto"/>
      </w:divBdr>
    </w:div>
    <w:div w:id="2117630909">
      <w:bodyDiv w:val="1"/>
      <w:marLeft w:val="0"/>
      <w:marRight w:val="0"/>
      <w:marTop w:val="0"/>
      <w:marBottom w:val="0"/>
      <w:divBdr>
        <w:top w:val="none" w:sz="0" w:space="0" w:color="auto"/>
        <w:left w:val="none" w:sz="0" w:space="0" w:color="auto"/>
        <w:bottom w:val="none" w:sz="0" w:space="0" w:color="auto"/>
        <w:right w:val="none" w:sz="0" w:space="0" w:color="auto"/>
      </w:divBdr>
    </w:div>
    <w:div w:id="2117940742">
      <w:bodyDiv w:val="1"/>
      <w:marLeft w:val="0"/>
      <w:marRight w:val="0"/>
      <w:marTop w:val="0"/>
      <w:marBottom w:val="0"/>
      <w:divBdr>
        <w:top w:val="none" w:sz="0" w:space="0" w:color="auto"/>
        <w:left w:val="none" w:sz="0" w:space="0" w:color="auto"/>
        <w:bottom w:val="none" w:sz="0" w:space="0" w:color="auto"/>
        <w:right w:val="none" w:sz="0" w:space="0" w:color="auto"/>
      </w:divBdr>
    </w:div>
    <w:div w:id="2118942611">
      <w:bodyDiv w:val="1"/>
      <w:marLeft w:val="0"/>
      <w:marRight w:val="0"/>
      <w:marTop w:val="0"/>
      <w:marBottom w:val="0"/>
      <w:divBdr>
        <w:top w:val="none" w:sz="0" w:space="0" w:color="auto"/>
        <w:left w:val="none" w:sz="0" w:space="0" w:color="auto"/>
        <w:bottom w:val="none" w:sz="0" w:space="0" w:color="auto"/>
        <w:right w:val="none" w:sz="0" w:space="0" w:color="auto"/>
      </w:divBdr>
    </w:div>
    <w:div w:id="2119176495">
      <w:bodyDiv w:val="1"/>
      <w:marLeft w:val="0"/>
      <w:marRight w:val="0"/>
      <w:marTop w:val="0"/>
      <w:marBottom w:val="0"/>
      <w:divBdr>
        <w:top w:val="none" w:sz="0" w:space="0" w:color="auto"/>
        <w:left w:val="none" w:sz="0" w:space="0" w:color="auto"/>
        <w:bottom w:val="none" w:sz="0" w:space="0" w:color="auto"/>
        <w:right w:val="none" w:sz="0" w:space="0" w:color="auto"/>
      </w:divBdr>
    </w:div>
    <w:div w:id="2120756576">
      <w:bodyDiv w:val="1"/>
      <w:marLeft w:val="0"/>
      <w:marRight w:val="0"/>
      <w:marTop w:val="0"/>
      <w:marBottom w:val="0"/>
      <w:divBdr>
        <w:top w:val="none" w:sz="0" w:space="0" w:color="auto"/>
        <w:left w:val="none" w:sz="0" w:space="0" w:color="auto"/>
        <w:bottom w:val="none" w:sz="0" w:space="0" w:color="auto"/>
        <w:right w:val="none" w:sz="0" w:space="0" w:color="auto"/>
      </w:divBdr>
    </w:div>
    <w:div w:id="2121291084">
      <w:bodyDiv w:val="1"/>
      <w:marLeft w:val="0"/>
      <w:marRight w:val="0"/>
      <w:marTop w:val="0"/>
      <w:marBottom w:val="0"/>
      <w:divBdr>
        <w:top w:val="none" w:sz="0" w:space="0" w:color="auto"/>
        <w:left w:val="none" w:sz="0" w:space="0" w:color="auto"/>
        <w:bottom w:val="none" w:sz="0" w:space="0" w:color="auto"/>
        <w:right w:val="none" w:sz="0" w:space="0" w:color="auto"/>
      </w:divBdr>
    </w:div>
    <w:div w:id="2121413599">
      <w:bodyDiv w:val="1"/>
      <w:marLeft w:val="0"/>
      <w:marRight w:val="0"/>
      <w:marTop w:val="0"/>
      <w:marBottom w:val="0"/>
      <w:divBdr>
        <w:top w:val="none" w:sz="0" w:space="0" w:color="auto"/>
        <w:left w:val="none" w:sz="0" w:space="0" w:color="auto"/>
        <w:bottom w:val="none" w:sz="0" w:space="0" w:color="auto"/>
        <w:right w:val="none" w:sz="0" w:space="0" w:color="auto"/>
      </w:divBdr>
    </w:div>
    <w:div w:id="2121794310">
      <w:bodyDiv w:val="1"/>
      <w:marLeft w:val="0"/>
      <w:marRight w:val="0"/>
      <w:marTop w:val="0"/>
      <w:marBottom w:val="0"/>
      <w:divBdr>
        <w:top w:val="none" w:sz="0" w:space="0" w:color="auto"/>
        <w:left w:val="none" w:sz="0" w:space="0" w:color="auto"/>
        <w:bottom w:val="none" w:sz="0" w:space="0" w:color="auto"/>
        <w:right w:val="none" w:sz="0" w:space="0" w:color="auto"/>
      </w:divBdr>
    </w:div>
    <w:div w:id="2122070699">
      <w:bodyDiv w:val="1"/>
      <w:marLeft w:val="0"/>
      <w:marRight w:val="0"/>
      <w:marTop w:val="0"/>
      <w:marBottom w:val="0"/>
      <w:divBdr>
        <w:top w:val="none" w:sz="0" w:space="0" w:color="auto"/>
        <w:left w:val="none" w:sz="0" w:space="0" w:color="auto"/>
        <w:bottom w:val="none" w:sz="0" w:space="0" w:color="auto"/>
        <w:right w:val="none" w:sz="0" w:space="0" w:color="auto"/>
      </w:divBdr>
    </w:div>
    <w:div w:id="2122139859">
      <w:bodyDiv w:val="1"/>
      <w:marLeft w:val="0"/>
      <w:marRight w:val="0"/>
      <w:marTop w:val="0"/>
      <w:marBottom w:val="0"/>
      <w:divBdr>
        <w:top w:val="none" w:sz="0" w:space="0" w:color="auto"/>
        <w:left w:val="none" w:sz="0" w:space="0" w:color="auto"/>
        <w:bottom w:val="none" w:sz="0" w:space="0" w:color="auto"/>
        <w:right w:val="none" w:sz="0" w:space="0" w:color="auto"/>
      </w:divBdr>
    </w:div>
    <w:div w:id="2122802512">
      <w:bodyDiv w:val="1"/>
      <w:marLeft w:val="0"/>
      <w:marRight w:val="0"/>
      <w:marTop w:val="0"/>
      <w:marBottom w:val="0"/>
      <w:divBdr>
        <w:top w:val="none" w:sz="0" w:space="0" w:color="auto"/>
        <w:left w:val="none" w:sz="0" w:space="0" w:color="auto"/>
        <w:bottom w:val="none" w:sz="0" w:space="0" w:color="auto"/>
        <w:right w:val="none" w:sz="0" w:space="0" w:color="auto"/>
      </w:divBdr>
    </w:div>
    <w:div w:id="2123836842">
      <w:bodyDiv w:val="1"/>
      <w:marLeft w:val="0"/>
      <w:marRight w:val="0"/>
      <w:marTop w:val="0"/>
      <w:marBottom w:val="0"/>
      <w:divBdr>
        <w:top w:val="none" w:sz="0" w:space="0" w:color="auto"/>
        <w:left w:val="none" w:sz="0" w:space="0" w:color="auto"/>
        <w:bottom w:val="none" w:sz="0" w:space="0" w:color="auto"/>
        <w:right w:val="none" w:sz="0" w:space="0" w:color="auto"/>
      </w:divBdr>
    </w:div>
    <w:div w:id="2123840355">
      <w:bodyDiv w:val="1"/>
      <w:marLeft w:val="0"/>
      <w:marRight w:val="0"/>
      <w:marTop w:val="0"/>
      <w:marBottom w:val="0"/>
      <w:divBdr>
        <w:top w:val="none" w:sz="0" w:space="0" w:color="auto"/>
        <w:left w:val="none" w:sz="0" w:space="0" w:color="auto"/>
        <w:bottom w:val="none" w:sz="0" w:space="0" w:color="auto"/>
        <w:right w:val="none" w:sz="0" w:space="0" w:color="auto"/>
      </w:divBdr>
    </w:div>
    <w:div w:id="2124222196">
      <w:bodyDiv w:val="1"/>
      <w:marLeft w:val="0"/>
      <w:marRight w:val="0"/>
      <w:marTop w:val="0"/>
      <w:marBottom w:val="0"/>
      <w:divBdr>
        <w:top w:val="none" w:sz="0" w:space="0" w:color="auto"/>
        <w:left w:val="none" w:sz="0" w:space="0" w:color="auto"/>
        <w:bottom w:val="none" w:sz="0" w:space="0" w:color="auto"/>
        <w:right w:val="none" w:sz="0" w:space="0" w:color="auto"/>
      </w:divBdr>
    </w:div>
    <w:div w:id="2124222395">
      <w:bodyDiv w:val="1"/>
      <w:marLeft w:val="0"/>
      <w:marRight w:val="0"/>
      <w:marTop w:val="0"/>
      <w:marBottom w:val="0"/>
      <w:divBdr>
        <w:top w:val="none" w:sz="0" w:space="0" w:color="auto"/>
        <w:left w:val="none" w:sz="0" w:space="0" w:color="auto"/>
        <w:bottom w:val="none" w:sz="0" w:space="0" w:color="auto"/>
        <w:right w:val="none" w:sz="0" w:space="0" w:color="auto"/>
      </w:divBdr>
    </w:div>
    <w:div w:id="2124613551">
      <w:bodyDiv w:val="1"/>
      <w:marLeft w:val="0"/>
      <w:marRight w:val="0"/>
      <w:marTop w:val="0"/>
      <w:marBottom w:val="0"/>
      <w:divBdr>
        <w:top w:val="none" w:sz="0" w:space="0" w:color="auto"/>
        <w:left w:val="none" w:sz="0" w:space="0" w:color="auto"/>
        <w:bottom w:val="none" w:sz="0" w:space="0" w:color="auto"/>
        <w:right w:val="none" w:sz="0" w:space="0" w:color="auto"/>
      </w:divBdr>
    </w:div>
    <w:div w:id="2125538426">
      <w:bodyDiv w:val="1"/>
      <w:marLeft w:val="0"/>
      <w:marRight w:val="0"/>
      <w:marTop w:val="0"/>
      <w:marBottom w:val="0"/>
      <w:divBdr>
        <w:top w:val="none" w:sz="0" w:space="0" w:color="auto"/>
        <w:left w:val="none" w:sz="0" w:space="0" w:color="auto"/>
        <w:bottom w:val="none" w:sz="0" w:space="0" w:color="auto"/>
        <w:right w:val="none" w:sz="0" w:space="0" w:color="auto"/>
      </w:divBdr>
    </w:div>
    <w:div w:id="2125807282">
      <w:bodyDiv w:val="1"/>
      <w:marLeft w:val="0"/>
      <w:marRight w:val="0"/>
      <w:marTop w:val="0"/>
      <w:marBottom w:val="0"/>
      <w:divBdr>
        <w:top w:val="none" w:sz="0" w:space="0" w:color="auto"/>
        <w:left w:val="none" w:sz="0" w:space="0" w:color="auto"/>
        <w:bottom w:val="none" w:sz="0" w:space="0" w:color="auto"/>
        <w:right w:val="none" w:sz="0" w:space="0" w:color="auto"/>
      </w:divBdr>
    </w:div>
    <w:div w:id="2126345582">
      <w:bodyDiv w:val="1"/>
      <w:marLeft w:val="0"/>
      <w:marRight w:val="0"/>
      <w:marTop w:val="0"/>
      <w:marBottom w:val="0"/>
      <w:divBdr>
        <w:top w:val="none" w:sz="0" w:space="0" w:color="auto"/>
        <w:left w:val="none" w:sz="0" w:space="0" w:color="auto"/>
        <w:bottom w:val="none" w:sz="0" w:space="0" w:color="auto"/>
        <w:right w:val="none" w:sz="0" w:space="0" w:color="auto"/>
      </w:divBdr>
    </w:div>
    <w:div w:id="2127264366">
      <w:bodyDiv w:val="1"/>
      <w:marLeft w:val="0"/>
      <w:marRight w:val="0"/>
      <w:marTop w:val="0"/>
      <w:marBottom w:val="0"/>
      <w:divBdr>
        <w:top w:val="none" w:sz="0" w:space="0" w:color="auto"/>
        <w:left w:val="none" w:sz="0" w:space="0" w:color="auto"/>
        <w:bottom w:val="none" w:sz="0" w:space="0" w:color="auto"/>
        <w:right w:val="none" w:sz="0" w:space="0" w:color="auto"/>
      </w:divBdr>
    </w:div>
    <w:div w:id="2127894317">
      <w:bodyDiv w:val="1"/>
      <w:marLeft w:val="0"/>
      <w:marRight w:val="0"/>
      <w:marTop w:val="0"/>
      <w:marBottom w:val="0"/>
      <w:divBdr>
        <w:top w:val="none" w:sz="0" w:space="0" w:color="auto"/>
        <w:left w:val="none" w:sz="0" w:space="0" w:color="auto"/>
        <w:bottom w:val="none" w:sz="0" w:space="0" w:color="auto"/>
        <w:right w:val="none" w:sz="0" w:space="0" w:color="auto"/>
      </w:divBdr>
    </w:div>
    <w:div w:id="2128813739">
      <w:bodyDiv w:val="1"/>
      <w:marLeft w:val="0"/>
      <w:marRight w:val="0"/>
      <w:marTop w:val="0"/>
      <w:marBottom w:val="0"/>
      <w:divBdr>
        <w:top w:val="none" w:sz="0" w:space="0" w:color="auto"/>
        <w:left w:val="none" w:sz="0" w:space="0" w:color="auto"/>
        <w:bottom w:val="none" w:sz="0" w:space="0" w:color="auto"/>
        <w:right w:val="none" w:sz="0" w:space="0" w:color="auto"/>
      </w:divBdr>
    </w:div>
    <w:div w:id="2132093753">
      <w:bodyDiv w:val="1"/>
      <w:marLeft w:val="0"/>
      <w:marRight w:val="0"/>
      <w:marTop w:val="0"/>
      <w:marBottom w:val="0"/>
      <w:divBdr>
        <w:top w:val="none" w:sz="0" w:space="0" w:color="auto"/>
        <w:left w:val="none" w:sz="0" w:space="0" w:color="auto"/>
        <w:bottom w:val="none" w:sz="0" w:space="0" w:color="auto"/>
        <w:right w:val="none" w:sz="0" w:space="0" w:color="auto"/>
      </w:divBdr>
    </w:div>
    <w:div w:id="2132282527">
      <w:bodyDiv w:val="1"/>
      <w:marLeft w:val="0"/>
      <w:marRight w:val="0"/>
      <w:marTop w:val="0"/>
      <w:marBottom w:val="0"/>
      <w:divBdr>
        <w:top w:val="none" w:sz="0" w:space="0" w:color="auto"/>
        <w:left w:val="none" w:sz="0" w:space="0" w:color="auto"/>
        <w:bottom w:val="none" w:sz="0" w:space="0" w:color="auto"/>
        <w:right w:val="none" w:sz="0" w:space="0" w:color="auto"/>
      </w:divBdr>
    </w:div>
    <w:div w:id="2132702811">
      <w:bodyDiv w:val="1"/>
      <w:marLeft w:val="0"/>
      <w:marRight w:val="0"/>
      <w:marTop w:val="0"/>
      <w:marBottom w:val="0"/>
      <w:divBdr>
        <w:top w:val="none" w:sz="0" w:space="0" w:color="auto"/>
        <w:left w:val="none" w:sz="0" w:space="0" w:color="auto"/>
        <w:bottom w:val="none" w:sz="0" w:space="0" w:color="auto"/>
        <w:right w:val="none" w:sz="0" w:space="0" w:color="auto"/>
      </w:divBdr>
    </w:div>
    <w:div w:id="2132938903">
      <w:bodyDiv w:val="1"/>
      <w:marLeft w:val="0"/>
      <w:marRight w:val="0"/>
      <w:marTop w:val="0"/>
      <w:marBottom w:val="0"/>
      <w:divBdr>
        <w:top w:val="none" w:sz="0" w:space="0" w:color="auto"/>
        <w:left w:val="none" w:sz="0" w:space="0" w:color="auto"/>
        <w:bottom w:val="none" w:sz="0" w:space="0" w:color="auto"/>
        <w:right w:val="none" w:sz="0" w:space="0" w:color="auto"/>
      </w:divBdr>
    </w:div>
    <w:div w:id="2133278938">
      <w:bodyDiv w:val="1"/>
      <w:marLeft w:val="0"/>
      <w:marRight w:val="0"/>
      <w:marTop w:val="0"/>
      <w:marBottom w:val="0"/>
      <w:divBdr>
        <w:top w:val="none" w:sz="0" w:space="0" w:color="auto"/>
        <w:left w:val="none" w:sz="0" w:space="0" w:color="auto"/>
        <w:bottom w:val="none" w:sz="0" w:space="0" w:color="auto"/>
        <w:right w:val="none" w:sz="0" w:space="0" w:color="auto"/>
      </w:divBdr>
    </w:div>
    <w:div w:id="2133790563">
      <w:bodyDiv w:val="1"/>
      <w:marLeft w:val="0"/>
      <w:marRight w:val="0"/>
      <w:marTop w:val="0"/>
      <w:marBottom w:val="0"/>
      <w:divBdr>
        <w:top w:val="none" w:sz="0" w:space="0" w:color="auto"/>
        <w:left w:val="none" w:sz="0" w:space="0" w:color="auto"/>
        <w:bottom w:val="none" w:sz="0" w:space="0" w:color="auto"/>
        <w:right w:val="none" w:sz="0" w:space="0" w:color="auto"/>
      </w:divBdr>
    </w:div>
    <w:div w:id="2134133870">
      <w:bodyDiv w:val="1"/>
      <w:marLeft w:val="0"/>
      <w:marRight w:val="0"/>
      <w:marTop w:val="0"/>
      <w:marBottom w:val="0"/>
      <w:divBdr>
        <w:top w:val="none" w:sz="0" w:space="0" w:color="auto"/>
        <w:left w:val="none" w:sz="0" w:space="0" w:color="auto"/>
        <w:bottom w:val="none" w:sz="0" w:space="0" w:color="auto"/>
        <w:right w:val="none" w:sz="0" w:space="0" w:color="auto"/>
      </w:divBdr>
    </w:div>
    <w:div w:id="2134474598">
      <w:bodyDiv w:val="1"/>
      <w:marLeft w:val="0"/>
      <w:marRight w:val="0"/>
      <w:marTop w:val="0"/>
      <w:marBottom w:val="0"/>
      <w:divBdr>
        <w:top w:val="none" w:sz="0" w:space="0" w:color="auto"/>
        <w:left w:val="none" w:sz="0" w:space="0" w:color="auto"/>
        <w:bottom w:val="none" w:sz="0" w:space="0" w:color="auto"/>
        <w:right w:val="none" w:sz="0" w:space="0" w:color="auto"/>
      </w:divBdr>
    </w:div>
    <w:div w:id="2134639119">
      <w:bodyDiv w:val="1"/>
      <w:marLeft w:val="0"/>
      <w:marRight w:val="0"/>
      <w:marTop w:val="0"/>
      <w:marBottom w:val="0"/>
      <w:divBdr>
        <w:top w:val="none" w:sz="0" w:space="0" w:color="auto"/>
        <w:left w:val="none" w:sz="0" w:space="0" w:color="auto"/>
        <w:bottom w:val="none" w:sz="0" w:space="0" w:color="auto"/>
        <w:right w:val="none" w:sz="0" w:space="0" w:color="auto"/>
      </w:divBdr>
    </w:div>
    <w:div w:id="2135100992">
      <w:bodyDiv w:val="1"/>
      <w:marLeft w:val="0"/>
      <w:marRight w:val="0"/>
      <w:marTop w:val="0"/>
      <w:marBottom w:val="0"/>
      <w:divBdr>
        <w:top w:val="none" w:sz="0" w:space="0" w:color="auto"/>
        <w:left w:val="none" w:sz="0" w:space="0" w:color="auto"/>
        <w:bottom w:val="none" w:sz="0" w:space="0" w:color="auto"/>
        <w:right w:val="none" w:sz="0" w:space="0" w:color="auto"/>
      </w:divBdr>
      <w:divsChild>
        <w:div w:id="1715813450">
          <w:marLeft w:val="274"/>
          <w:marRight w:val="0"/>
          <w:marTop w:val="0"/>
          <w:marBottom w:val="0"/>
          <w:divBdr>
            <w:top w:val="none" w:sz="0" w:space="0" w:color="auto"/>
            <w:left w:val="none" w:sz="0" w:space="0" w:color="auto"/>
            <w:bottom w:val="none" w:sz="0" w:space="0" w:color="auto"/>
            <w:right w:val="none" w:sz="0" w:space="0" w:color="auto"/>
          </w:divBdr>
        </w:div>
      </w:divsChild>
    </w:div>
    <w:div w:id="2135249797">
      <w:bodyDiv w:val="1"/>
      <w:marLeft w:val="0"/>
      <w:marRight w:val="0"/>
      <w:marTop w:val="0"/>
      <w:marBottom w:val="0"/>
      <w:divBdr>
        <w:top w:val="none" w:sz="0" w:space="0" w:color="auto"/>
        <w:left w:val="none" w:sz="0" w:space="0" w:color="auto"/>
        <w:bottom w:val="none" w:sz="0" w:space="0" w:color="auto"/>
        <w:right w:val="none" w:sz="0" w:space="0" w:color="auto"/>
      </w:divBdr>
    </w:div>
    <w:div w:id="2135560010">
      <w:bodyDiv w:val="1"/>
      <w:marLeft w:val="0"/>
      <w:marRight w:val="0"/>
      <w:marTop w:val="0"/>
      <w:marBottom w:val="0"/>
      <w:divBdr>
        <w:top w:val="none" w:sz="0" w:space="0" w:color="auto"/>
        <w:left w:val="none" w:sz="0" w:space="0" w:color="auto"/>
        <w:bottom w:val="none" w:sz="0" w:space="0" w:color="auto"/>
        <w:right w:val="none" w:sz="0" w:space="0" w:color="auto"/>
      </w:divBdr>
      <w:divsChild>
        <w:div w:id="951741200">
          <w:marLeft w:val="360"/>
          <w:marRight w:val="0"/>
          <w:marTop w:val="200"/>
          <w:marBottom w:val="0"/>
          <w:divBdr>
            <w:top w:val="none" w:sz="0" w:space="0" w:color="auto"/>
            <w:left w:val="none" w:sz="0" w:space="0" w:color="auto"/>
            <w:bottom w:val="none" w:sz="0" w:space="0" w:color="auto"/>
            <w:right w:val="none" w:sz="0" w:space="0" w:color="auto"/>
          </w:divBdr>
        </w:div>
        <w:div w:id="1066607096">
          <w:marLeft w:val="1080"/>
          <w:marRight w:val="0"/>
          <w:marTop w:val="100"/>
          <w:marBottom w:val="0"/>
          <w:divBdr>
            <w:top w:val="none" w:sz="0" w:space="0" w:color="auto"/>
            <w:left w:val="none" w:sz="0" w:space="0" w:color="auto"/>
            <w:bottom w:val="none" w:sz="0" w:space="0" w:color="auto"/>
            <w:right w:val="none" w:sz="0" w:space="0" w:color="auto"/>
          </w:divBdr>
        </w:div>
        <w:div w:id="1936670973">
          <w:marLeft w:val="360"/>
          <w:marRight w:val="0"/>
          <w:marTop w:val="200"/>
          <w:marBottom w:val="0"/>
          <w:divBdr>
            <w:top w:val="none" w:sz="0" w:space="0" w:color="auto"/>
            <w:left w:val="none" w:sz="0" w:space="0" w:color="auto"/>
            <w:bottom w:val="none" w:sz="0" w:space="0" w:color="auto"/>
            <w:right w:val="none" w:sz="0" w:space="0" w:color="auto"/>
          </w:divBdr>
        </w:div>
      </w:divsChild>
    </w:div>
    <w:div w:id="2135784557">
      <w:bodyDiv w:val="1"/>
      <w:marLeft w:val="0"/>
      <w:marRight w:val="0"/>
      <w:marTop w:val="0"/>
      <w:marBottom w:val="0"/>
      <w:divBdr>
        <w:top w:val="none" w:sz="0" w:space="0" w:color="auto"/>
        <w:left w:val="none" w:sz="0" w:space="0" w:color="auto"/>
        <w:bottom w:val="none" w:sz="0" w:space="0" w:color="auto"/>
        <w:right w:val="none" w:sz="0" w:space="0" w:color="auto"/>
      </w:divBdr>
    </w:div>
    <w:div w:id="2136026175">
      <w:bodyDiv w:val="1"/>
      <w:marLeft w:val="0"/>
      <w:marRight w:val="0"/>
      <w:marTop w:val="0"/>
      <w:marBottom w:val="0"/>
      <w:divBdr>
        <w:top w:val="none" w:sz="0" w:space="0" w:color="auto"/>
        <w:left w:val="none" w:sz="0" w:space="0" w:color="auto"/>
        <w:bottom w:val="none" w:sz="0" w:space="0" w:color="auto"/>
        <w:right w:val="none" w:sz="0" w:space="0" w:color="auto"/>
      </w:divBdr>
    </w:div>
    <w:div w:id="2136093010">
      <w:bodyDiv w:val="1"/>
      <w:marLeft w:val="0"/>
      <w:marRight w:val="0"/>
      <w:marTop w:val="0"/>
      <w:marBottom w:val="0"/>
      <w:divBdr>
        <w:top w:val="none" w:sz="0" w:space="0" w:color="auto"/>
        <w:left w:val="none" w:sz="0" w:space="0" w:color="auto"/>
        <w:bottom w:val="none" w:sz="0" w:space="0" w:color="auto"/>
        <w:right w:val="none" w:sz="0" w:space="0" w:color="auto"/>
      </w:divBdr>
    </w:div>
    <w:div w:id="2136486898">
      <w:bodyDiv w:val="1"/>
      <w:marLeft w:val="0"/>
      <w:marRight w:val="0"/>
      <w:marTop w:val="0"/>
      <w:marBottom w:val="0"/>
      <w:divBdr>
        <w:top w:val="none" w:sz="0" w:space="0" w:color="auto"/>
        <w:left w:val="none" w:sz="0" w:space="0" w:color="auto"/>
        <w:bottom w:val="none" w:sz="0" w:space="0" w:color="auto"/>
        <w:right w:val="none" w:sz="0" w:space="0" w:color="auto"/>
      </w:divBdr>
    </w:div>
    <w:div w:id="2137870923">
      <w:bodyDiv w:val="1"/>
      <w:marLeft w:val="0"/>
      <w:marRight w:val="0"/>
      <w:marTop w:val="0"/>
      <w:marBottom w:val="0"/>
      <w:divBdr>
        <w:top w:val="none" w:sz="0" w:space="0" w:color="auto"/>
        <w:left w:val="none" w:sz="0" w:space="0" w:color="auto"/>
        <w:bottom w:val="none" w:sz="0" w:space="0" w:color="auto"/>
        <w:right w:val="none" w:sz="0" w:space="0" w:color="auto"/>
      </w:divBdr>
    </w:div>
    <w:div w:id="2138837747">
      <w:bodyDiv w:val="1"/>
      <w:marLeft w:val="0"/>
      <w:marRight w:val="0"/>
      <w:marTop w:val="0"/>
      <w:marBottom w:val="0"/>
      <w:divBdr>
        <w:top w:val="none" w:sz="0" w:space="0" w:color="auto"/>
        <w:left w:val="none" w:sz="0" w:space="0" w:color="auto"/>
        <w:bottom w:val="none" w:sz="0" w:space="0" w:color="auto"/>
        <w:right w:val="none" w:sz="0" w:space="0" w:color="auto"/>
      </w:divBdr>
    </w:div>
    <w:div w:id="2138912297">
      <w:bodyDiv w:val="1"/>
      <w:marLeft w:val="0"/>
      <w:marRight w:val="0"/>
      <w:marTop w:val="0"/>
      <w:marBottom w:val="0"/>
      <w:divBdr>
        <w:top w:val="none" w:sz="0" w:space="0" w:color="auto"/>
        <w:left w:val="none" w:sz="0" w:space="0" w:color="auto"/>
        <w:bottom w:val="none" w:sz="0" w:space="0" w:color="auto"/>
        <w:right w:val="none" w:sz="0" w:space="0" w:color="auto"/>
      </w:divBdr>
    </w:div>
    <w:div w:id="2140999559">
      <w:bodyDiv w:val="1"/>
      <w:marLeft w:val="0"/>
      <w:marRight w:val="0"/>
      <w:marTop w:val="0"/>
      <w:marBottom w:val="0"/>
      <w:divBdr>
        <w:top w:val="none" w:sz="0" w:space="0" w:color="auto"/>
        <w:left w:val="none" w:sz="0" w:space="0" w:color="auto"/>
        <w:bottom w:val="none" w:sz="0" w:space="0" w:color="auto"/>
        <w:right w:val="none" w:sz="0" w:space="0" w:color="auto"/>
      </w:divBdr>
    </w:div>
    <w:div w:id="2141068098">
      <w:bodyDiv w:val="1"/>
      <w:marLeft w:val="0"/>
      <w:marRight w:val="0"/>
      <w:marTop w:val="0"/>
      <w:marBottom w:val="0"/>
      <w:divBdr>
        <w:top w:val="none" w:sz="0" w:space="0" w:color="auto"/>
        <w:left w:val="none" w:sz="0" w:space="0" w:color="auto"/>
        <w:bottom w:val="none" w:sz="0" w:space="0" w:color="auto"/>
        <w:right w:val="none" w:sz="0" w:space="0" w:color="auto"/>
      </w:divBdr>
    </w:div>
    <w:div w:id="2142765216">
      <w:bodyDiv w:val="1"/>
      <w:marLeft w:val="0"/>
      <w:marRight w:val="0"/>
      <w:marTop w:val="0"/>
      <w:marBottom w:val="0"/>
      <w:divBdr>
        <w:top w:val="none" w:sz="0" w:space="0" w:color="auto"/>
        <w:left w:val="none" w:sz="0" w:space="0" w:color="auto"/>
        <w:bottom w:val="none" w:sz="0" w:space="0" w:color="auto"/>
        <w:right w:val="none" w:sz="0" w:space="0" w:color="auto"/>
      </w:divBdr>
    </w:div>
    <w:div w:id="2142922291">
      <w:bodyDiv w:val="1"/>
      <w:marLeft w:val="0"/>
      <w:marRight w:val="0"/>
      <w:marTop w:val="0"/>
      <w:marBottom w:val="0"/>
      <w:divBdr>
        <w:top w:val="none" w:sz="0" w:space="0" w:color="auto"/>
        <w:left w:val="none" w:sz="0" w:space="0" w:color="auto"/>
        <w:bottom w:val="none" w:sz="0" w:space="0" w:color="auto"/>
        <w:right w:val="none" w:sz="0" w:space="0" w:color="auto"/>
      </w:divBdr>
    </w:div>
    <w:div w:id="2142992376">
      <w:bodyDiv w:val="1"/>
      <w:marLeft w:val="0"/>
      <w:marRight w:val="0"/>
      <w:marTop w:val="0"/>
      <w:marBottom w:val="0"/>
      <w:divBdr>
        <w:top w:val="none" w:sz="0" w:space="0" w:color="auto"/>
        <w:left w:val="none" w:sz="0" w:space="0" w:color="auto"/>
        <w:bottom w:val="none" w:sz="0" w:space="0" w:color="auto"/>
        <w:right w:val="none" w:sz="0" w:space="0" w:color="auto"/>
      </w:divBdr>
    </w:div>
    <w:div w:id="2143494582">
      <w:bodyDiv w:val="1"/>
      <w:marLeft w:val="0"/>
      <w:marRight w:val="0"/>
      <w:marTop w:val="0"/>
      <w:marBottom w:val="0"/>
      <w:divBdr>
        <w:top w:val="none" w:sz="0" w:space="0" w:color="auto"/>
        <w:left w:val="none" w:sz="0" w:space="0" w:color="auto"/>
        <w:bottom w:val="none" w:sz="0" w:space="0" w:color="auto"/>
        <w:right w:val="none" w:sz="0" w:space="0" w:color="auto"/>
      </w:divBdr>
    </w:div>
    <w:div w:id="2143572999">
      <w:bodyDiv w:val="1"/>
      <w:marLeft w:val="0"/>
      <w:marRight w:val="0"/>
      <w:marTop w:val="0"/>
      <w:marBottom w:val="0"/>
      <w:divBdr>
        <w:top w:val="none" w:sz="0" w:space="0" w:color="auto"/>
        <w:left w:val="none" w:sz="0" w:space="0" w:color="auto"/>
        <w:bottom w:val="none" w:sz="0" w:space="0" w:color="auto"/>
        <w:right w:val="none" w:sz="0" w:space="0" w:color="auto"/>
      </w:divBdr>
    </w:div>
    <w:div w:id="2143687861">
      <w:bodyDiv w:val="1"/>
      <w:marLeft w:val="0"/>
      <w:marRight w:val="0"/>
      <w:marTop w:val="0"/>
      <w:marBottom w:val="0"/>
      <w:divBdr>
        <w:top w:val="none" w:sz="0" w:space="0" w:color="auto"/>
        <w:left w:val="none" w:sz="0" w:space="0" w:color="auto"/>
        <w:bottom w:val="none" w:sz="0" w:space="0" w:color="auto"/>
        <w:right w:val="none" w:sz="0" w:space="0" w:color="auto"/>
      </w:divBdr>
    </w:div>
    <w:div w:id="2143688987">
      <w:bodyDiv w:val="1"/>
      <w:marLeft w:val="0"/>
      <w:marRight w:val="0"/>
      <w:marTop w:val="0"/>
      <w:marBottom w:val="0"/>
      <w:divBdr>
        <w:top w:val="none" w:sz="0" w:space="0" w:color="auto"/>
        <w:left w:val="none" w:sz="0" w:space="0" w:color="auto"/>
        <w:bottom w:val="none" w:sz="0" w:space="0" w:color="auto"/>
        <w:right w:val="none" w:sz="0" w:space="0" w:color="auto"/>
      </w:divBdr>
    </w:div>
    <w:div w:id="2144881899">
      <w:bodyDiv w:val="1"/>
      <w:marLeft w:val="0"/>
      <w:marRight w:val="0"/>
      <w:marTop w:val="0"/>
      <w:marBottom w:val="0"/>
      <w:divBdr>
        <w:top w:val="none" w:sz="0" w:space="0" w:color="auto"/>
        <w:left w:val="none" w:sz="0" w:space="0" w:color="auto"/>
        <w:bottom w:val="none" w:sz="0" w:space="0" w:color="auto"/>
        <w:right w:val="none" w:sz="0" w:space="0" w:color="auto"/>
      </w:divBdr>
    </w:div>
    <w:div w:id="2145468879">
      <w:bodyDiv w:val="1"/>
      <w:marLeft w:val="0"/>
      <w:marRight w:val="0"/>
      <w:marTop w:val="0"/>
      <w:marBottom w:val="0"/>
      <w:divBdr>
        <w:top w:val="none" w:sz="0" w:space="0" w:color="auto"/>
        <w:left w:val="none" w:sz="0" w:space="0" w:color="auto"/>
        <w:bottom w:val="none" w:sz="0" w:space="0" w:color="auto"/>
        <w:right w:val="none" w:sz="0" w:space="0" w:color="auto"/>
      </w:divBdr>
    </w:div>
    <w:div w:id="2146459435">
      <w:bodyDiv w:val="1"/>
      <w:marLeft w:val="0"/>
      <w:marRight w:val="0"/>
      <w:marTop w:val="0"/>
      <w:marBottom w:val="0"/>
      <w:divBdr>
        <w:top w:val="none" w:sz="0" w:space="0" w:color="auto"/>
        <w:left w:val="none" w:sz="0" w:space="0" w:color="auto"/>
        <w:bottom w:val="none" w:sz="0" w:space="0" w:color="auto"/>
        <w:right w:val="none" w:sz="0" w:space="0" w:color="auto"/>
      </w:divBdr>
    </w:div>
    <w:div w:id="21468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github.com/admin-shell-io/submodel-templates/tree/main/published" TargetMode="External"/><Relationship Id="rId1" Type="http://schemas.openxmlformats.org/officeDocument/2006/relationships/hyperlink" Target="https://industrialdigitaltwin.io/idta-submodel-templates/index/home/index.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signer.aas-suite.com/" TargetMode="External"/><Relationship Id="rId117" Type="http://schemas.openxmlformats.org/officeDocument/2006/relationships/image" Target="media/image74.png"/><Relationship Id="rId21" Type="http://schemas.openxmlformats.org/officeDocument/2006/relationships/image" Target="media/image7.png"/><Relationship Id="rId42" Type="http://schemas.microsoft.com/office/2011/relationships/commentsExtended" Target="commentsExtended.xml"/><Relationship Id="rId47" Type="http://schemas.openxmlformats.org/officeDocument/2006/relationships/hyperlink" Target="https://github.com/admin-shell-io/submodel-templates/tree/main/published/Carbon%20Footprint/0/9" TargetMode="External"/><Relationship Id="rId63" Type="http://schemas.openxmlformats.org/officeDocument/2006/relationships/hyperlink" Target="https://cdd.iec.ch/cdd/iec61360/iec61360.nsf/TerminologiesAllVersions/0112-2---61360_4%23AUA1F0" TargetMode="External"/><Relationship Id="rId68" Type="http://schemas.openxmlformats.org/officeDocument/2006/relationships/hyperlink" Target="https://github.com/admin-shell-io/aasx-package-explorer/blob/main/src/AasxPackageExplorer/qualifier-presets.json"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cdd.iec.ch/cdd/iec61360/iec61360.nsf/TreeFrameset" TargetMode="External"/><Relationship Id="rId133" Type="http://schemas.openxmlformats.org/officeDocument/2006/relationships/hyperlink" Target="https://cdd.iec.ch/cdd/iec61360/iec61360.nsf/PropertiesAllVersions/0112-2---61360_4%23AAF243?opendocument" TargetMode="External"/><Relationship Id="rId138" Type="http://schemas.openxmlformats.org/officeDocument/2006/relationships/hyperlink" Target="https://cdd.iec.ch/cdd/iec61360/iec61360.nsf/PropertiesAllVersions/0112-2---61360_4%23AAF241?opendocument" TargetMode="External"/><Relationship Id="rId154" Type="http://schemas.openxmlformats.org/officeDocument/2006/relationships/image" Target="media/image82.png"/><Relationship Id="rId159" Type="http://schemas.openxmlformats.org/officeDocument/2006/relationships/header" Target="header4.xml"/><Relationship Id="rId16" Type="http://schemas.openxmlformats.org/officeDocument/2006/relationships/footer" Target="footer3.xml"/><Relationship Id="rId107" Type="http://schemas.openxmlformats.org/officeDocument/2006/relationships/hyperlink" Target="https://gpc-browser.gs1.org/" TargetMode="External"/><Relationship Id="rId11" Type="http://schemas.openxmlformats.org/officeDocument/2006/relationships/image" Target="media/image1.jpe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cdd.iec.ch/cdd/iec61360/iec61360.nsf/SearchFrameset" TargetMode="External"/><Relationship Id="rId123" Type="http://schemas.openxmlformats.org/officeDocument/2006/relationships/hyperlink" Target="https://www.w3.org/TR/turtle/" TargetMode="External"/><Relationship Id="rId128" Type="http://schemas.openxmlformats.org/officeDocument/2006/relationships/image" Target="media/image79.png"/><Relationship Id="rId144" Type="http://schemas.openxmlformats.org/officeDocument/2006/relationships/hyperlink" Target="https://cdd.iec.ch/cdd/iec61360/iec61360.nsf/PropertiesAllVersions/0112-2---61360_4%23AAE350?opendocument" TargetMode="External"/><Relationship Id="rId149" Type="http://schemas.openxmlformats.org/officeDocument/2006/relationships/image" Target="https://cdd.iec.ch/icons/ecblank.gif" TargetMode="Externa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footer" Target="footer6.xml"/><Relationship Id="rId165" Type="http://schemas.microsoft.com/office/2020/10/relationships/intelligence" Target="intelligence2.xml"/><Relationship Id="rId22" Type="http://schemas.openxmlformats.org/officeDocument/2006/relationships/image" Target="media/image8.png"/><Relationship Id="rId27" Type="http://schemas.openxmlformats.org/officeDocument/2006/relationships/hyperlink" Target="https://market.aas-suite.com/" TargetMode="External"/><Relationship Id="rId43" Type="http://schemas.openxmlformats.org/officeDocument/2006/relationships/image" Target="media/image21.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0.png"/><Relationship Id="rId113" Type="http://schemas.openxmlformats.org/officeDocument/2006/relationships/hyperlink" Target="https://cdd.iec.ch/cdd/iec61360/iec61360.nsf/SearchFrameset" TargetMode="External"/><Relationship Id="rId118" Type="http://schemas.openxmlformats.org/officeDocument/2006/relationships/image" Target="media/image75.png"/><Relationship Id="rId134" Type="http://schemas.openxmlformats.org/officeDocument/2006/relationships/hyperlink" Target="https://cdd.iec.ch/cdd/iec61360/iec61360.nsf/PropertiesAllVersions/0112-2---61360_4%23AAJ018?opendocument" TargetMode="External"/><Relationship Id="rId139" Type="http://schemas.openxmlformats.org/officeDocument/2006/relationships/hyperlink" Target="https://cdd.iec.ch/cdd/iec61360/iec61360.nsf/PropertiesAllVersions/0112-2---61360_4%23AAF240?opendocument" TargetMode="External"/><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hyperlink" Target="https://cdd.iec.ch/cdd/iec61360/iec61360.nsf/PropertiesAllVersions/0112-2---61360_4%23AAH028?opendocument" TargetMode="External"/><Relationship Id="rId155" Type="http://schemas.openxmlformats.org/officeDocument/2006/relationships/hyperlink" Target="https://arena2036depeterfroeschle.sharepoint.com/sites/IILS35c-ProjektVerwaltungsschale/Freigegebene%20Dokumente/TP12-Produktkatalog/VWS4LS_TP12_AAS_Designer.docx" TargetMode="External"/><Relationship Id="rId12" Type="http://schemas.openxmlformats.org/officeDocument/2006/relationships/header" Target="header1.xml"/><Relationship Id="rId17" Type="http://schemas.openxmlformats.org/officeDocument/2006/relationships/image" Target="media/image4.jpe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2.png"/><Relationship Id="rId103" Type="http://schemas.openxmlformats.org/officeDocument/2006/relationships/hyperlink" Target="https://cdd.iec.ch/cdd/iec61360/iec61360.nsf/TreeFrameset" TargetMode="External"/><Relationship Id="rId108" Type="http://schemas.openxmlformats.org/officeDocument/2006/relationships/hyperlink" Target="https://electropedia.org/" TargetMode="External"/><Relationship Id="rId124" Type="http://schemas.openxmlformats.org/officeDocument/2006/relationships/hyperlink" Target="https://ecad-wiki.prostep.org/specifications/vec/v210/vec-2.1.0-ontology.ttl" TargetMode="External"/><Relationship Id="rId129" Type="http://schemas.openxmlformats.org/officeDocument/2006/relationships/hyperlink" Target="https://cdd.iec.ch/cdd/iec61360/iec61360.nsf/PropertiesAllVersions/0112-2---61360_4%23AAF250?opendocument" TargetMode="External"/><Relationship Id="rId54" Type="http://schemas.openxmlformats.org/officeDocument/2006/relationships/image" Target="media/image28.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81.png"/><Relationship Id="rId145" Type="http://schemas.openxmlformats.org/officeDocument/2006/relationships/hyperlink" Target="https://cdd.iec.ch/cdd/iec61360/iec61360.nsf/PropertiesAllVersions/0112-2---61360_4%23AAE351?opendocument" TargetMode="External"/><Relationship Id="rId161" Type="http://schemas.openxmlformats.org/officeDocument/2006/relationships/fontTable" Target="fontTable.xml"/><Relationship Id="rId16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hyperlink" Target="https://compare.aas-suite.com/" TargetMode="External"/><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image" Target="media/image30.jpeg"/><Relationship Id="rId106" Type="http://schemas.openxmlformats.org/officeDocument/2006/relationships/hyperlink" Target="https://etimapi.etim-international.com/" TargetMode="External"/><Relationship Id="rId114" Type="http://schemas.openxmlformats.org/officeDocument/2006/relationships/hyperlink" Target="https://cdd.iec.ch/cdd/iec61360/iec61360.nsf/TU0/0112-2---61360_4%23AAA032" TargetMode="External"/><Relationship Id="rId119" Type="http://schemas.openxmlformats.org/officeDocument/2006/relationships/hyperlink" Target="https://eclass.eu/en/eclass-standard/search-content" TargetMode="External"/><Relationship Id="rId127"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designer.aas-suite.com/" TargetMode="External"/><Relationship Id="rId44" Type="http://schemas.openxmlformats.org/officeDocument/2006/relationships/hyperlink" Target="https://github.com/admin-shell-io/submodel-templates/tree/main/published/Digital%20nameplate/2/0" TargetMode="External"/><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s://xn--exmple-xta.com/%E8%B5%84%E6%BA%90/123" TargetMode="External"/><Relationship Id="rId122" Type="http://schemas.openxmlformats.org/officeDocument/2006/relationships/hyperlink" Target="https://ecad.prostep.org/ontologies/2024/03/vec" TargetMode="External"/><Relationship Id="rId130" Type="http://schemas.openxmlformats.org/officeDocument/2006/relationships/hyperlink" Target="https://cdd.iec.ch/cdd/iec61360/iec61360.nsf/PropertiesAllVersions/0112-2---61360_4%23AAH065?opendocument" TargetMode="External"/><Relationship Id="rId135" Type="http://schemas.openxmlformats.org/officeDocument/2006/relationships/image" Target="media/image80.gif"/><Relationship Id="rId143" Type="http://schemas.openxmlformats.org/officeDocument/2006/relationships/hyperlink" Target="https://cdd.iec.ch/cdd/iec61360/iec61360.nsf/PropertiesAllVersions/0112-2---61360_4%23AAE355?opendocument" TargetMode="External"/><Relationship Id="rId148" Type="http://schemas.openxmlformats.org/officeDocument/2006/relationships/hyperlink" Target="https://cdd.iec.ch/cdd/iec61360/iec61360.nsf/PropertiesAllVersions/0112-2---61360_4%23AAE634?opendocument" TargetMode="External"/><Relationship Id="rId151" Type="http://schemas.openxmlformats.org/officeDocument/2006/relationships/hyperlink" Target="https://cdd.iec.ch/cdd/iec61360/iec61360.nsf/PropertiesAllVersions/0112-2---61360_4%23AAH011?opendocument" TargetMode="External"/><Relationship Id="rId156"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designer.aas-suite.com/" TargetMode="External"/><Relationship Id="rId39" Type="http://schemas.openxmlformats.org/officeDocument/2006/relationships/image" Target="media/image19.png"/><Relationship Id="rId109" Type="http://schemas.openxmlformats.org/officeDocument/2006/relationships/hyperlink" Target="https://ecad.prostep.org/ontologies/2024/03/vec" TargetMode="External"/><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hyperlink" Target="https://produktkatalog.kostal-kontakt-systeme.com/web/kostal/de/KOSTAL/1544095543984/Steckh%C3%BClse%0ADLK%201%2C2%20ELA/PR/10002210/index.xhtm"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eclass.eu/en/eclass-standard/search-content/search" TargetMode="External"/><Relationship Id="rId120" Type="http://schemas.openxmlformats.org/officeDocument/2006/relationships/image" Target="media/image76.png"/><Relationship Id="rId125" Type="http://schemas.openxmlformats.org/officeDocument/2006/relationships/hyperlink" Target="https://ecad-wiki.prostep.org/specifications/vec/v210/vec-2.1.0-ontology.ttl" TargetMode="External"/><Relationship Id="rId141" Type="http://schemas.openxmlformats.org/officeDocument/2006/relationships/image" Target="https://cdd.iec.ch/icons/ecblank.gif" TargetMode="External"/><Relationship Id="rId146" Type="http://schemas.openxmlformats.org/officeDocument/2006/relationships/image" Target="https://cdd.iec.ch/icons/ecblank.gif" TargetMode="External"/><Relationship Id="rId167" Type="http://schemas.microsoft.com/office/2018/08/relationships/commentsExtensible" Target="commentsExtensible.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16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hyperlink" Target="https://github.com/admin-shell-io/submodel-templates/tree/main/published/Technical_Data/1/2" TargetMode="External"/><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hyperlink" Target="https://cdd.iec.ch/cdd/common/iec61360-7.nsf/TreeFrameset" TargetMode="External"/><Relationship Id="rId115" Type="http://schemas.openxmlformats.org/officeDocument/2006/relationships/image" Target="media/image72.png"/><Relationship Id="rId131" Type="http://schemas.openxmlformats.org/officeDocument/2006/relationships/hyperlink" Target="https://cdd.iec.ch/cdd/common/iec61360-7.nsf/PropertiesAllVersions/0112-2---61360_7%23CBA018?opendocument" TargetMode="External"/><Relationship Id="rId136" Type="http://schemas.openxmlformats.org/officeDocument/2006/relationships/hyperlink" Target="https://cdd.iec.ch/cdd/iec61360/iec61360.nsf/PropertiesAllVersions/0112-2---61360_4%23AAH056?opendocument" TargetMode="External"/><Relationship Id="rId157" Type="http://schemas.openxmlformats.org/officeDocument/2006/relationships/footer" Target="footer4.xml"/><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hyperlink" Target="https://cdd.iec.ch/cdd/common/iec61360-7.nsf/PropertiesAllVersions/0112-2---61360_7%23CBA025?opendocument" TargetMode="Externa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hyperlink" Target="https://aas-suite.com/en" TargetMode="External"/><Relationship Id="rId35" Type="http://schemas.openxmlformats.org/officeDocument/2006/relationships/image" Target="media/image15.png"/><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hyperlink" Target="http://ex&#226;mple.com/&#36164;&#28304;/123" TargetMode="External"/><Relationship Id="rId105" Type="http://schemas.openxmlformats.org/officeDocument/2006/relationships/hyperlink" Target="https://prod.etim-international.com/class" TargetMode="External"/><Relationship Id="rId126" Type="http://schemas.openxmlformats.org/officeDocument/2006/relationships/image" Target="media/image77.png"/><Relationship Id="rId147" Type="http://schemas.openxmlformats.org/officeDocument/2006/relationships/hyperlink" Target="https://cdd.iec.ch/cdd/iec61360/iec61360.nsf/PropertiesAllVersions/0112-2---61360_4%23AAH005?opendocument" TargetMode="Externa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jpeg"/><Relationship Id="rId121" Type="http://schemas.openxmlformats.org/officeDocument/2006/relationships/hyperlink" Target="https://eclass.eu/eclass-standard/content-suche/show?tx_eclasssearch_ecsearch%5Bid%5D=44040101" TargetMode="External"/><Relationship Id="rId142" Type="http://schemas.openxmlformats.org/officeDocument/2006/relationships/hyperlink" Target="https://cdd.iec.ch/cdd/iec61360/iec61360.nsf/PropertiesAllVersions/0112-2---61360_4%23AAR025?opendocument" TargetMode="External"/><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aas-suite.com/en" TargetMode="External"/><Relationship Id="rId46" Type="http://schemas.openxmlformats.org/officeDocument/2006/relationships/hyperlink" Target="https://github.com/admin-shell-io/submodel-templates/tree/main/published/Handover%20Documentation/1/2" TargetMode="External"/><Relationship Id="rId67" Type="http://schemas.openxmlformats.org/officeDocument/2006/relationships/image" Target="media/image39.png"/><Relationship Id="rId116" Type="http://schemas.openxmlformats.org/officeDocument/2006/relationships/image" Target="media/image73.png"/><Relationship Id="rId137" Type="http://schemas.openxmlformats.org/officeDocument/2006/relationships/hyperlink" Target="https://cdd.iec.ch/cdd/iec61360/iec61360.nsf/PropertiesAllVersions/0112-2---61360_4%23AAF248?opendocument" TargetMode="External"/><Relationship Id="rId158"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comments" Target="comments.xml"/><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1.jpeg"/><Relationship Id="rId132" Type="http://schemas.openxmlformats.org/officeDocument/2006/relationships/hyperlink" Target="https://cdd.iec.ch/cdd/iec61360/iec61360.nsf/PropertiesAllVersions/0112-2---61360_4%23AAF128?opendocument" TargetMode="External"/><Relationship Id="rId153" Type="http://schemas.openxmlformats.org/officeDocument/2006/relationships/hyperlink" Target="https://cdd.iec.ch/cdd/iec61987/iec61987.nsf/PropertiesAllVersions/0112-2---61987%23ABA558?opendocumen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eference.opcfoundation.org/Core/Part19/v105/docs/5.3" TargetMode="External"/><Relationship Id="rId2" Type="http://schemas.openxmlformats.org/officeDocument/2006/relationships/hyperlink" Target="https://eclass.eu/fileadmin/Redaktion/pdf-Dateien/Wiki/ECLASS-BMEcat-Guideline-2005_1_v2_1.pdf" TargetMode="External"/><Relationship Id="rId1" Type="http://schemas.openxmlformats.org/officeDocument/2006/relationships/hyperlink" Target="https://de.wikipedia.org/wiki/Universally_Unique_Identifier" TargetMode="External"/><Relationship Id="rId5" Type="http://schemas.openxmlformats.org/officeDocument/2006/relationships/hyperlink" Target="https://ecad.prostep.org/ontologies/2024/03/vec" TargetMode="External"/><Relationship Id="rId4" Type="http://schemas.openxmlformats.org/officeDocument/2006/relationships/hyperlink" Target="https://eclass.eu/fileadmin/Redaktion/pdf-Dateien/Wiki/ECLASS-BMEcat-Guideline-2005_1_v2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5dffa709-4d65-4bd4-a126-dfda1ba44286" xsi:nil="true"/>
    <lcf76f155ced4ddcb4097134ff3c332f xmlns="9a731424-215d-42b5-b090-11d04ee93394">
      <Terms xmlns="http://schemas.microsoft.com/office/infopath/2007/PartnerControls"/>
    </lcf76f155ced4ddcb4097134ff3c332f>
    <SharedWithUsers xmlns="5dffa709-4d65-4bd4-a126-dfda1ba44286">
      <UserInfo>
        <DisplayName>Christian Kosel</DisplayName>
        <AccountId>31</AccountId>
        <AccountType/>
      </UserInfo>
      <UserInfo>
        <DisplayName>Bernd Kärcher</DisplayName>
        <AccountId>153</AccountId>
        <AccountType/>
      </UserInfo>
    </SharedWithUsers>
    <Description xmlns="9a731424-215d-42b5-b090-11d04ee9339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EEE55612880AC14C8E2FE8CB50471564" ma:contentTypeVersion="18" ma:contentTypeDescription="Ein neues Dokument erstellen." ma:contentTypeScope="" ma:versionID="b09e5689667d8db1b16b55768e6bc04b">
  <xsd:schema xmlns:xsd="http://www.w3.org/2001/XMLSchema" xmlns:xs="http://www.w3.org/2001/XMLSchema" xmlns:p="http://schemas.microsoft.com/office/2006/metadata/properties" xmlns:ns2="9a731424-215d-42b5-b090-11d04ee93394" xmlns:ns3="5dffa709-4d65-4bd4-a126-dfda1ba44286" targetNamespace="http://schemas.microsoft.com/office/2006/metadata/properties" ma:root="true" ma:fieldsID="517bc8db8a88be3db7b993bce9a82a37" ns2:_="" ns3:_="">
    <xsd:import namespace="9a731424-215d-42b5-b090-11d04ee93394"/>
    <xsd:import namespace="5dffa709-4d65-4bd4-a126-dfda1ba4428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ObjectDetectorVersions" minOccurs="0"/>
                <xsd:element ref="ns2:MediaServiceLocation" minOccurs="0"/>
                <xsd:element ref="ns2:MediaServiceSearchProperties" minOccurs="0"/>
                <xsd:element ref="ns2: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731424-215d-42b5-b090-11d04ee933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Bildmarkierungen" ma:readOnly="false" ma:fieldId="{5cf76f15-5ced-4ddc-b409-7134ff3c332f}" ma:taxonomyMulti="true" ma:sspId="181df2aa-75df-4b8f-835e-b34a4310bcfc" ma:termSetId="09814cd3-568e-fe90-9814-8d621ff8fb84" ma:anchorId="fba54fb3-c3e1-fe81-a776-ca4b69148c4d" ma:open="true" ma:isKeyword="false">
      <xsd:complexType>
        <xsd:sequence>
          <xsd:element ref="pc:Terms" minOccurs="0" maxOccurs="1"/>
        </xsd:sequence>
      </xsd:complex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Description" ma:index="25" nillable="true" ma:displayName="Description" ma:description="Technical Drawing - Sealing" ma:format="Dropdown" ma:internalName="Description">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dffa709-4d65-4bd4-a126-dfda1ba44286"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8" nillable="true" ma:displayName="Taxonomy Catch All Column" ma:hidden="true" ma:list="{8bc46221-3fab-4e8a-b1a4-b49797178272}" ma:internalName="TaxCatchAll" ma:showField="CatchAllData" ma:web="5dffa709-4d65-4bd4-a126-dfda1ba442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Das</b:Tag>
    <b:SourceType>InternetSite</b:SourceType>
    <b:Guid>{F9B8548C-10C1-4644-BC8D-B402C9CDA69E}</b:Guid>
    <b:Title>prostep ivip</b:Title>
    <b:URL>https://www.prostep.org/</b:URL>
    <b:InternetSiteTitle>Das ist der prostep ivip Verein</b:InternetSiteTitle>
    <b:ShortTitle>prostep</b:ShortTitle>
    <b:ProductionCompany>prostep ivip e.V.</b:ProductionCompany>
    <b:RefOrder>4</b:RefOrder>
  </b:Source>
  <b:Source>
    <b:Tag>Bec22</b:Tag>
    <b:SourceType>InternetSite</b:SourceType>
    <b:Guid>{7F62AB9D-C2F8-41F9-A00A-A003C739A04C}</b:Guid>
    <b:Author>
      <b:Author>
        <b:NameList>
          <b:Person>
            <b:Last>Becker</b:Last>
            <b:First>Johannes</b:First>
          </b:Person>
        </b:NameList>
      </b:Author>
    </b:Author>
    <b:Title>Whitepaper KBL vs. VEC -  Similarities and differences - briefy and concisely summarized</b:Title>
    <b:Year>2022</b:Year>
    <b:Month>December</b:Month>
    <b:Day>16</b:Day>
    <b:URL>https://ecad-wiki.prostep.org/post/kbl-vs-vec/</b:URL>
    <b:RefOrder>5</b:RefOrder>
  </b:Source>
  <b:Source>
    <b:Tag>OPC1</b:Tag>
    <b:SourceType>DocumentFromInternetSite</b:SourceType>
    <b:Guid>{B0761EEF-65E1-4948-883A-2846CFFF65F7}</b:Guid>
    <b:Title>OPC 40001-3: Machinery Job Mgmt</b:Title>
    <b:Author>
      <b:Author>
        <b:Corporate>OPC Foundation</b:Corporate>
      </b:Author>
    </b:Author>
    <b:URL>https://reference.opcfoundation.org/Machinery/Jobs/v100/docs/</b:URL>
    <b:ProductionCompany>OPC Foundation</b:ProductionCompany>
    <b:RefOrder>6</b:RefOrder>
  </b:Source>
  <b:Source>
    <b:Tag>OPC4</b:Tag>
    <b:SourceType>DocumentFromInternetSite</b:SourceType>
    <b:Guid>{C1CAAE84-01DA-415E-AABD-88DF2EEF623A}</b:Guid>
    <b:Title>OPC 40001-101: Machinery Result Transfer</b:Title>
    <b:Author>
      <b:Author>
        <b:Corporate>OPC Foundation</b:Corporate>
      </b:Author>
      <b:Editor>
        <b:NameList>
          <b:Person>
            <b:Last>Foundation</b:Last>
            <b:First>OPC</b:First>
          </b:Person>
        </b:NameList>
      </b:Editor>
    </b:Author>
    <b:URL>https://reference.opcfoundation.org/Machinery/Result/v100/docs/</b:URL>
    <b:RefOrder>7</b:RefOrder>
  </b:Source>
  <b:Source>
    <b:Tag>RAM22</b:Tag>
    <b:SourceType>DocumentFromInternetSite</b:SourceType>
    <b:Guid>{A3608F42-695D-4742-A81C-546C824B5D77}</b:Guid>
    <b:Title>RAMI 4.0: Ein Referenzarchitekturmodell als Kommunikationsgrundlage in der Industrie 4.0</b:Title>
    <b:Year>2022</b:Year>
    <b:Month>04</b:Month>
    <b:Day>11</b:Day>
    <b:URL>https://www.dke.de/de/arbeitsfelder/industry/rami40</b:URL>
    <b:ShortTitle>RAMI 4.0</b:ShortTitle>
    <b:Author>
      <b:Author>
        <b:Corporate>Platform Industrie 4.0</b:Corporate>
      </b:Author>
    </b:Author>
    <b:RefOrder>8</b:RefOrder>
  </b:Source>
  <b:Source>
    <b:Tag>OPCiP</b:Tag>
    <b:SourceType>DocumentFromInternetSite</b:SourceType>
    <b:Guid>{2386737A-8708-4337-974C-6B7C5BE4FAEA}</b:Guid>
    <b:Author>
      <b:Author>
        <b:Corporate>OPC Foundation</b:Corporate>
      </b:Author>
    </b:Author>
    <b:Title>OPC 40570: OPC UA for the Wire Harness Manufacturing Industry</b:Title>
    <b:Year>WiP</b:Year>
    <b:URL>https://profiles.opcfoundation.org/document/214</b:URL>
    <b:ProductionCompany>https://profiles.opcfoundation.org/workinggroup/88</b:ProductionCompany>
    <b:ShortTitle>OPC40570</b:ShortTitle>
    <b:StandardNumber>40570</b:StandardNumber>
    <b:RefOrder>9</b:RefOrder>
  </b:Source>
  <b:Source>
    <b:Tag>IEC</b:Tag>
    <b:SourceType>InternetSite</b:SourceType>
    <b:Guid>{69006641-0A2C-49E8-9B73-9204F754D940}</b:Guid>
    <b:Title>IEC 61360-4 - IEC/SC 3D - Common Data Dictionary</b:Title>
    <b:URL>https://cdd.iec.ch/cdd/iec61360/iec61360.nsf/TreeFrameset?OpenFrameSet</b:URL>
    <b:Author>
      <b:Author>
        <b:Corporate>IEC</b:Corporate>
      </b:Author>
      <b:Editor>
        <b:NameList>
          <b:Person>
            <b:Last>IEC</b:Last>
          </b:Person>
        </b:NameList>
      </b:Editor>
    </b:Author>
    <b:RefOrder>10</b:RefOrder>
  </b:Source>
  <b:Source>
    <b:Tag>ECLASS</b:Tag>
    <b:SourceType>InternetSite</b:SourceType>
    <b:Guid>{C32B7828-AC9B-4373-988F-07129C58F94E}</b:Guid>
    <b:Title>ECLASS-Standard</b:Title>
    <b:URL>https://eclass.eu/eclass-standard/content-suche/search</b:URL>
    <b:ShortTitle>ECLASS</b:ShortTitle>
    <b:Author>
      <b:Author>
        <b:Corporate>ECLASS e.V.</b:Corporate>
      </b:Author>
      <b:Editor>
        <b:NameList>
          <b:Person>
            <b:Last>e.V.</b:Last>
            <b:First>ECLASS</b:First>
          </b:Person>
        </b:NameList>
      </b:Editor>
    </b:Author>
    <b:RefOrder>11</b:RefOrder>
  </b:Source>
  <b:Source>
    <b:Tag>KBL</b:Tag>
    <b:SourceType>DocumentFromInternetSite</b:SourceType>
    <b:Guid>{FC2DAE48-4B15-4B7D-AD74-666FA25FDAB5}</b:Guid>
    <b:Title>Harness Description List (KBL)</b:Title>
    <b:PublicationTitle>prostep ivip / VDA Recommendation</b:PublicationTitle>
    <b:URL>https://ecad-wiki.prostep.org/specifications/kbl/</b:URL>
    <b:Year>2022</b:Year>
    <b:Month>Jun</b:Month>
    <b:Day>26</b:Day>
    <b:ShortTitle>KBL</b:ShortTitle>
    <b:Version>2.5 SR-1</b:Version>
    <b:Volume>PSI19 / VDA4964</b:Volume>
    <b:ProductionCompany>prostep ivip</b:ProductionCompany>
    <b:StandardNumber>PSI-19 / VDA 4964</b:StandardNumber>
    <b:Author>
      <b:Author>
        <b:Corporate>Prostep ivip</b:Corporate>
      </b:Author>
    </b:Author>
    <b:RefOrder>12</b:RefOrder>
  </b:Source>
  <b:Source>
    <b:Tag>VEC</b:Tag>
    <b:SourceType>InternetSite</b:SourceType>
    <b:Guid>{653CA134-635D-4424-9A57-2BEE05073892}</b:Guid>
    <b:Title>Vehicle Electric Container (VEC)</b:Title>
    <b:Year>2024</b:Year>
    <b:Month>Jan</b:Month>
    <b:Day>8</b:Day>
    <b:URL>https://ecad-wiki.prostep.org/specifications/vec/v210/</b:URL>
    <b:Version>2.1.0</b:Version>
    <b:ShortTitle>VEC</b:ShortTitle>
    <b:PublicationTitle>prostep ivip / VDA Recommendation</b:PublicationTitle>
    <b:Volume>PSI 21 / VDA 4968 </b:Volume>
    <b:ProductionCompany>prostep ivip</b:ProductionCompany>
    <b:StandardNumber>PSI-21 / VDA 4968</b:StandardNumber>
    <b:Author>
      <b:Author>
        <b:Corporate>Prostep ivip</b:Corporate>
      </b:Author>
    </b:Author>
    <b:RefOrder>13</b:RefOrder>
  </b:Source>
  <b:Source>
    <b:Tag>Platzhalter2</b:Tag>
    <b:SourceType>DocumentFromInternetSite</b:SourceType>
    <b:Guid>{9970E76D-DD9C-469B-B503-B5322D56BE91}</b:Guid>
    <b:Title>OPC UA Online Reference - Released Specifications</b:Title>
    <b:Year>2024</b:Year>
    <b:URL>https://reference.opcfoundation.org/</b:URL>
    <b:ShortTitle>OPCF</b:ShortTitle>
    <b:Comments>https://opcfoundation.org/developer-tools/documents/?type=Specification</b:Comments>
    <b:Author>
      <b:Editor>
        <b:NameList>
          <b:Person>
            <b:Last>Foundation</b:Last>
            <b:First>OPC</b:First>
          </b:Person>
        </b:NameList>
      </b:Editor>
      <b:Author>
        <b:Corporate>OPC Foundation</b:Corporate>
      </b:Author>
    </b:Author>
    <b:RefOrder>14</b:RefOrder>
  </b:Source>
  <b:Source>
    <b:Tag>VDA</b:Tag>
    <b:SourceType>InternetSite</b:SourceType>
    <b:Guid>{4C15B184-485E-4C34-AE50-55301C316C05}</b:Guid>
    <b:Title>Verband der Automobilindustrie (VDA)</b:Title>
    <b:URL>https://www.vda.de/de</b:URL>
    <b:ShortTitle>VDA</b:ShortTitle>
    <b:RefOrder>15</b:RefOrder>
  </b:Source>
  <b:Source>
    <b:Tag>DIN72036</b:Tag>
    <b:SourceType>DocumentFromInternetSite</b:SourceType>
    <b:Guid>{9E4F8BE8-62F0-4B1F-A6CD-BC8A844F4925}</b:Guid>
    <b:Title>DIN 72036:2024-06 Straßenfahrzeuge - Automatisierung der Leitungssatzfertigung</b:Title>
    <b:Year>2024</b:Year>
    <b:DOI>10.31030/3521962</b:DOI>
    <b:Month>06</b:Month>
    <b:URL>https://dx.doi.org/10.31030/3521962</b:URL>
    <b:ProductionCompany>DIN-Normenausschuss Auto und Mobilität</b:ProductionCompany>
    <b:RefOrder>16</b:RefOrder>
  </b:Source>
  <b:Source>
    <b:Tag>VEC210</b:Tag>
    <b:SourceType>InternetSite</b:SourceType>
    <b:Guid>{33CB7D43-391F-467C-BE28-7286C3A47037}</b:Guid>
    <b:Title>VEC Release Notes - Version 2.1.0</b:Title>
    <b:Year>2024</b:Year>
    <b:Month>01</b:Month>
    <b:Day>08</b:Day>
    <b:URL>https://ecad-wiki.prostep.org/specifications/vec/v210/release-notes/</b:URL>
    <b:ProductionCompany>prostep ivip</b:ProductionCompany>
    <b:Author>
      <b:Author>
        <b:Corporate>Prostep ivip</b:Corporate>
      </b:Author>
    </b:Author>
    <b:RefOrder>17</b:RefOrder>
  </b:Source>
  <b:Source>
    <b:Tag>OPCUA</b:Tag>
    <b:SourceType>DocumentFromInternetSite</b:SourceType>
    <b:Guid>{90F3EBF2-9278-4021-8E74-4A10A8A9239A}</b:Guid>
    <b:Author>
      <b:Author>
        <b:Corporate>OPC Foundation</b:Corporate>
      </b:Author>
    </b:Author>
    <b:Title>OPC UA Nodesets</b:Title>
    <b:URL>https://github.com/OPCFoundation/UA-Nodeset</b:URL>
    <b:RefOrder>18</b:RefOrder>
  </b:Source>
  <b:Source>
    <b:Tag>GithubVWS4LS</b:Tag>
    <b:SourceType>InternetSite</b:SourceType>
    <b:Guid>{D071F43B-1DEB-4DBC-B9C2-2D4E4B81B17D}</b:Guid>
    <b:Title>VWS4LS-Github</b:Title>
    <b:URL>https://github.com/VWS4LS</b:URL>
    <b:ProductionCompany>ARENA2036 e.V.</b:ProductionCompany>
    <b:RefOrder>19</b:RefOrder>
  </b:Source>
  <b:Source>
    <b:Tag>IEC614062</b:Tag>
    <b:SourceType>DocumentFromInternetSite</b:SourceType>
    <b:Guid>{70556650-D52A-4B8A-990B-7801C80F2653}</b:Guid>
    <b:Author>
      <b:Author>
        <b:Corporate>IEC</b:Corporate>
      </b:Author>
    </b:Author>
    <b:Title>DIN EN IEC 61406-2 Identifizierungslink Teil 2: Typen/Modelle, Lose/Chargen, Artikel und Merkmale</b:Title>
    <b:URL>https://www.vde-verlag.de/normen/0800994/din-en-iec-61406-2-vde-0810-407-2024-12.html</b:URL>
    <b:Year>2024</b:Year>
    <b:Month>12</b:Month>
    <b:RefOrder>20</b:RefOrder>
  </b:Source>
  <b:Source>
    <b:Tag>IEC614061</b:Tag>
    <b:SourceType>DocumentFromInternetSite</b:SourceType>
    <b:Guid>{1485EC76-3B6A-4883-B053-16FFE862411F}</b:Guid>
    <b:Title>DIN EN IEC 61406-1 Identifizierungslink Teil 1: Allgemeine Anforderungen</b:Title>
    <b:Author>
      <b:Author>
        <b:Corporate>IEC</b:Corporate>
      </b:Author>
    </b:Author>
    <b:URL>https://www.vde-verlag.de/normen/0800916/din-en-iec-61406-1-vde-0810-406-1-2023-12.html</b:URL>
    <b:Year>2023</b:Year>
    <b:Month>12</b:Month>
    <b:RefOrder>21</b:RefOrder>
  </b:Source>
  <b:Source>
    <b:Tag>WikiETL</b:Tag>
    <b:SourceType>InternetSite</b:SourceType>
    <b:Guid>{5B1FBA38-CB88-4562-9D81-E7DA43895D3E}</b:Guid>
    <b:Title>ETL-Prozess</b:Title>
    <b:URL>https://de.wikipedia.org/wiki/ETL-Prozess</b:URL>
    <b:Author>
      <b:Editor>
        <b:NameList>
          <b:Person>
            <b:Last>Wikipedia</b:Last>
          </b:Person>
        </b:NameList>
      </b:Editor>
      <b:Author>
        <b:Corporate>Wikipedia</b:Corporate>
      </b:Author>
    </b:Author>
    <b:Year>2024</b:Year>
    <b:RefOrder>22</b:RefOrder>
  </b:Source>
  <b:Source>
    <b:Tag>WikiDZ</b:Tag>
    <b:SourceType>InternetSite</b:SourceType>
    <b:Guid>{F931AA26-0CDB-4EE9-9804-8426C38D83E4}</b:Guid>
    <b:Title>Digitaler Zwilling</b:Title>
    <b:URL>https://de.wikipedia.org/wiki/Digitaler_Zwilling</b:URL>
    <b:Author>
      <b:Editor>
        <b:NameList>
          <b:Person>
            <b:Last>Wikipedia</b:Last>
          </b:Person>
        </b:NameList>
      </b:Editor>
      <b:Author>
        <b:Corporate>Wikipedia</b:Corporate>
      </b:Author>
    </b:Author>
    <b:Year>2024</b:Year>
    <b:RefOrder>23</b:RefOrder>
  </b:Source>
  <b:Source>
    <b:Tag>IDTA02056</b:Tag>
    <b:SourceType>DocumentFromInternetSite</b:SourceType>
    <b:Guid>{F5A425DD-0B1A-4692-B169-FB572E688F04}</b:Guid>
    <b:Author>
      <b:Author>
        <b:Corporate>Industrial Digital Twin Association e.V.</b:Corporate>
      </b:Author>
    </b:Author>
    <b:Title>IDTA 02056-1-0 Data Retention Policies</b:Title>
    <b:City>Frankfurt am Main</b:City>
    <b:Publisher>Industrial Digital Twin Association</b:Publisher>
    <b:Year>2024</b:Year>
    <b:CountryRegion>Germany</b:CountryRegion>
    <b:Volume>Submodel Template of the  Asset Administration Shell</b:Volume>
    <b:Month>June</b:Month>
    <b:ShortTitle>Data Retention Policies</b:ShortTitle>
    <b:URL>https://industrialdigitaltwin.org/wp-content/uploads/2024/06/IDTA-02056-1-0_Submodel_Data-Retention-Policies.pdf</b:URL>
    <b:RefOrder>24</b:RefOrder>
  </b:Source>
  <b:Source>
    <b:Tag>IDTA02051</b:Tag>
    <b:SourceType>DocumentFromInternetSite</b:SourceType>
    <b:Guid>{6699E8C5-EFCA-4E0F-9B0F-827CF8278144}</b:Guid>
    <b:Author>
      <b:Author>
        <b:Corporate>Industrial Digital Twin Association e.V.</b:Corporate>
      </b:Author>
    </b:Author>
    <b:Title>IDTA 02051 Purchase Request Notification</b:Title>
    <b:URL>https://interopera.de/wp-content/uploads/2024/02/231113-Abschlusspraesentation-InterOpera-Purchase-Teilmodelle-Liedl.pdf</b:URL>
    <b:Year>(WiP)</b:Year>
    <b:RefOrder>25</b:RefOrder>
  </b:Source>
  <b:Source>
    <b:Tag>IDTA02048</b:Tag>
    <b:SourceType>DocumentFromInternetSite</b:SourceType>
    <b:Guid>{2AAE92E4-1527-4678-A7AB-722FA1BA6F09}</b:Guid>
    <b:URL>https://interopera.de/wp-content/uploads/2023/07/230705-Predictive-Maintenance-Abschlusspraesentation.pdf</b:URL>
    <b:Author>
      <b:Author>
        <b:Corporate>Industrial Digital Twin Association e.V.</b:Corporate>
      </b:Author>
    </b:Author>
    <b:Title>IDTA 02048 Predictive Maintenance</b:Title>
    <b:Year>(WiP)</b:Year>
    <b:RefOrder>26</b:RefOrder>
  </b:Source>
  <b:Source>
    <b:Tag>IDTA02031</b:Tag>
    <b:SourceType>DocumentFromInternetSite</b:SourceType>
    <b:Guid>{3CC2C5FB-34CC-47B6-B099-49E3C50B5F24}</b:Guid>
    <b:Author>
      <b:Editor>
        <b:NameList>
          <b:Person>
            <b:Last>IDTA</b:Last>
          </b:Person>
        </b:NameList>
      </b:Editor>
      <b:Author>
        <b:Corporate>Industrial Digital Twin Association e.V.</b:Corporate>
      </b:Author>
    </b:Author>
    <b:Title>IDTA 02031-1-0 Bill of Process</b:Title>
    <b:ShortTitle>Bill of Process</b:ShortTitle>
    <b:Comments>WiP</b:Comments>
    <b:URL>https://industrialdigitaltwin.org/content-hub/teilmodelle</b:URL>
    <b:Year>(WiP)</b:Year>
    <b:RefOrder>27</b:RefOrder>
  </b:Source>
  <b:Source>
    <b:Tag>IDTA02026</b:Tag>
    <b:SourceType>DocumentFromInternetSite</b:SourceType>
    <b:Guid>{0D01AB9C-C9F3-4AFC-A9C7-B5066982005E}</b:Guid>
    <b:Author>
      <b:Author>
        <b:Corporate>Industrial Digital Twin Association e.V.</b:Corporate>
      </b:Author>
    </b:Author>
    <b:Title>IDTA 02026-1-0 Provision of 3D Models</b:Title>
    <b:Year>2024</b:Year>
    <b:Month>June</b:Month>
    <b:URL>https://github.com/admin-shell-io/submodel-templates/tree/main/published/Provision%20of%203D%20Models/1/0</b:URL>
    <b:RefOrder>28</b:RefOrder>
  </b:Source>
  <b:Source>
    <b:Tag>IDTA02020</b:Tag>
    <b:SourceType>DocumentFromInternetSite</b:SourceType>
    <b:Guid>{56BA6B06-31A9-40A8-BA6E-6CAE156008D1}</b:Guid>
    <b:Author>
      <b:Author>
        <b:Corporate>Industrial Digital Twin Association e.V.</b:Corporate>
      </b:Author>
    </b:Author>
    <b:Title>IDTA 02020-1-0 Capability Description</b:Title>
    <b:City>Frankfurt am Main</b:City>
    <b:Publisher>Industrial Digital Twin Association</b:Publisher>
    <b:CountryRegion>Germany</b:CountryRegion>
    <b:Volume>Submodel Template of the  Asset Administration Shell</b:Volume>
    <b:ShortTitle>Capability Description</b:ShortTitle>
    <b:URL>https://industrialdigitaltwin.org/content-hub/teilmodelle</b:URL>
    <b:Year> (WiP)</b:Year>
    <b:RefOrder>29</b:RefOrder>
  </b:Source>
  <b:Source>
    <b:Tag>IDTA02017</b:Tag>
    <b:SourceType>DocumentFromInternetSite</b:SourceType>
    <b:Guid>{D846D2F5-4470-4B67-BA28-85F7F78B5D4E}</b:Guid>
    <b:Author>
      <b:Author>
        <b:Corporate>Industrial Digital Twin Association e.V.</b:Corporate>
      </b:Author>
    </b:Author>
    <b:Title>IDTA 02017-1-0 Asset Interfaces Description</b:Title>
    <b:Year>2024</b:Year>
    <b:Month>January</b:Month>
    <b:URL>https://github.com/admin-shell-io/submodel-templates/tree/main/published/Asset%20Interfaces%20Description/1/0</b:URL>
    <b:RefOrder>30</b:RefOrder>
  </b:Source>
  <b:Source>
    <b:Tag>IDTA02011</b:Tag>
    <b:SourceType>DocumentFromInternetSite</b:SourceType>
    <b:Guid>{ADE96D5B-4367-47DB-8E97-42C3A434EAC5}</b:Guid>
    <b:Author>
      <b:Author>
        <b:Corporate>Industrial Digital Twin Association e.V.</b:Corporate>
      </b:Author>
    </b:Author>
    <b:Title>IDTA 02011-1-1 Hierarchical Structures enabling Bills of Material</b:Title>
    <b:ShortTitle>Bills of Material</b:ShortTitle>
    <b:URL>https://github.com/admin-shell-io/submodel-templates/tree/main/published/Hierarchical%20Structures%20enabling%20Bills%20of%20Material/1/1</b:URL>
    <b:Year>June</b:Year>
    <b:Month>2024</b:Month>
    <b:RefOrder>31</b:RefOrder>
  </b:Source>
  <b:Source>
    <b:Tag>IDTA02010</b:Tag>
    <b:SourceType>InternetSite</b:SourceType>
    <b:Guid>{F4879E55-F0AC-4F10-9C84-503FF71CEA74}</b:Guid>
    <b:URL>https://github.com/admin-shell-io/submodel-templates/tree/main/published/Service%20Request%20Notification/1/0</b:URL>
    <b:Author>
      <b:Author>
        <b:Corporate>Industrial Digital Twin Association e.V.</b:Corporate>
      </b:Author>
    </b:Author>
    <b:Title>IDTA 02010-1-0 Service Request Notification</b:Title>
    <b:Year>2023</b:Year>
    <b:ProductionCompany>October</b:ProductionCompany>
    <b:RefOrder>32</b:RefOrder>
  </b:Source>
  <b:Source>
    <b:Tag>IDTA02008</b:Tag>
    <b:SourceType>InternetSite</b:SourceType>
    <b:Guid>{C8538A3F-8A6F-4B2A-95EF-AE00165E90C0}</b:Guid>
    <b:URL>https://github.com/admin-shell-io/submodel-templates/tree/main/published/Time%20Series%20Data/1/1</b:URL>
    <b:Author>
      <b:Author>
        <b:Corporate>Industrial Digital Twin Association e.V.</b:Corporate>
      </b:Author>
    </b:Author>
    <b:Title>IDTA 02008-1-1 Time Series Data</b:Title>
    <b:Year>2023</b:Year>
    <b:RefOrder>33</b:RefOrder>
  </b:Source>
  <b:Source>
    <b:Tag>IDTA02006</b:Tag>
    <b:SourceType>DocumentFromInternetSite</b:SourceType>
    <b:Guid>{E64D5B06-43A0-4AD6-B033-5905B148CDB3}</b:Guid>
    <b:Author>
      <b:Author>
        <b:Corporate>Industrial Digital Twin Association e.V.</b:Corporate>
      </b:Author>
    </b:Author>
    <b:Title>IDTA 02006-2-0 Digital Nameplate for Industrial Equipment</b:Title>
    <b:URL>https://github.com/admin-shell-io/submodel-templates/tree/main/published/Digital%20nameplate/2/0</b:URL>
    <b:Year>2022</b:Year>
    <b:Month>October</b:Month>
    <b:RefOrder>1</b:RefOrder>
  </b:Source>
  <b:Source>
    <b:Tag>IDTA02005</b:Tag>
    <b:SourceType>DocumentFromInternetSite</b:SourceType>
    <b:Guid>{9817F6C0-B5CC-4039-956D-D13D0F8D34B5}</b:Guid>
    <b:Author>
      <b:Author>
        <b:Corporate>Industrial Digital Twin Association e.V.</b:Corporate>
      </b:Author>
    </b:Author>
    <b:Title>IDTA 02005-1-0 Provision of Simulation Models</b:Title>
    <b:URL>https://github.com/admin-shell-io/submodel-templates/tree/main/published/Provision of Simulation Models/1/0</b:URL>
    <b:Year>2022</b:Year>
    <b:Month>December</b:Month>
    <b:RefOrder>34</b:RefOrder>
  </b:Source>
  <b:Source>
    <b:Tag>IDTA02004</b:Tag>
    <b:SourceType>DocumentFromInternetSite</b:SourceType>
    <b:Guid>{27C40544-671C-4786-8E8F-F1FC82551133}</b:Guid>
    <b:Author>
      <b:Author>
        <b:Corporate>Industrial Digital Twin Association e.V.</b:Corporate>
      </b:Author>
    </b:Author>
    <b:Title>IDTA 02004-1-2 Handover Documentation</b:Title>
    <b:URL>https://github.com/admin-shell-io/submodel-templates/tree/main/published/Handover%20Documentation/1/2</b:URL>
    <b:Year>2023</b:Year>
    <b:Month>March</b:Month>
    <b:RefOrder>2</b:RefOrder>
  </b:Source>
  <b:Source>
    <b:Tag>IDTA02003</b:Tag>
    <b:SourceType>DocumentFromInternetSite</b:SourceType>
    <b:Guid>{46DC8BF8-E458-4EF9-BE7B-0CBCB682E1DB}</b:Guid>
    <b:Author>
      <b:Author>
        <b:Corporate>Industrial Digital Twin Association e.V.</b:Corporate>
      </b:Author>
    </b:Author>
    <b:Title>IDTA 02003-1-2 Generic Frame for Technical Data for Industrial Equipment in Manufacturing</b:Title>
    <b:URL>https://github.com/admin-shell-io/submodel-templates/tree/main/published/Technical_Data/1/2</b:URL>
    <b:Year>2022</b:Year>
    <b:Month>August</b:Month>
    <b:RefOrder>3</b:RefOrder>
  </b:Source>
  <b:Source>
    <b:Tag>IDTA02002</b:Tag>
    <b:SourceType>DocumentFromInternetSite</b:SourceType>
    <b:Guid>{4D6B2D69-12F6-4F20-B854-AD8EC9A8C754}</b:Guid>
    <b:Author>
      <b:Author>
        <b:Corporate>Industrial Digital Twin Association e.V.</b:Corporate>
      </b:Author>
    </b:Author>
    <b:Title>IDTA 02002-1-0 Submodel for Contact Information</b:Title>
    <b:Year>2022</b:Year>
    <b:Month>May</b:Month>
    <b:URL>https://github.com/admin-shell-io/submodel-templates/tree/main/published/Contact%20Information/1</b:URL>
    <b:RefOrder>35</b:RefOrder>
  </b:Source>
  <b:Source>
    <b:Tag>IDTA01005</b:Tag>
    <b:SourceType>DocumentFromInternetSite</b:SourceType>
    <b:Guid>{5B5DB139-647D-4AC2-A7E8-2B5511F0C09B}</b:Guid>
    <b:Author>
      <b:Author>
        <b:Corporate>Industrial Digital Twin Association e.V.</b:Corporate>
      </b:Author>
    </b:Author>
    <b:Title>IDTA 01005-3-0-1: Specification of the Asset Administration Shell Part 5: Package File Format (AASX)</b:Title>
    <b:Year>2024</b:Year>
    <b:URL>https://admin-shell-io.github.io/aas-specs-antora/IDTA-01005/v3.0.1/index.html</b:URL>
    <b:RefOrder>36</b:RefOrder>
  </b:Source>
  <b:Source>
    <b:Tag>IDTA010013</b:Tag>
    <b:SourceType>DocumentFromInternetSite</b:SourceType>
    <b:Guid>{7D803348-D60B-4D49-8566-2074D205A35A}</b:Guid>
    <b:Author>
      <b:Author>
        <b:Corporate>Industrial Digital Twin Association e.V.</b:Corporate>
      </b:Author>
    </b:Author>
    <b:Title>IDTA 01001-3-0-1: Specification of the Asset Administration Shell Part 1: Metamodel</b:Title>
    <b:Year>2024</b:Year>
    <b:Month>June</b:Month>
    <b:URL>https://admin-shell-io.github.io/aas-specs-antora/IDTA-01001/v3.0.1/index.html</b:URL>
    <b:RefOrder>37</b:RefOrder>
  </b:Source>
  <b:Source>
    <b:Tag>Placeholder1</b:Tag>
    <b:SourceType>InternetSite</b:SourceType>
    <b:Guid>{1858DEE6-7CAA-4672-A81A-05C633902CCC}</b:Guid>
    <b:Title>VWS4LS-Github</b:Title>
    <b:URL>https://github.com/VWS4LS</b:URL>
    <b:Author>
      <b:Author>
        <b:Corporate>ARENA2036 e.V.</b:Corporate>
      </b:Author>
    </b:Author>
    <b:RefOrder>38</b:RefOrder>
  </b:Source>
  <b:Source>
    <b:Tag>PI40</b:Tag>
    <b:SourceType>DocumentFromInternetSite</b:SourceType>
    <b:Guid>{9EC25740-DAB8-4FEE-800D-17DBCD716980}</b:Guid>
    <b:Author>
      <b:Author>
        <b:Corporate>Plattform Industrie 4.0</b:Corporate>
      </b:Author>
    </b:Author>
    <b:Title>Verwaltungsschale in der Praxis</b:Title>
    <b:Year>2021</b:Year>
    <b:URL>https://industrialdigitaltwin.org/wp-content/uploads/2021/09/08_verwaltungsschale_in_der_praxis_de_2020.pdf</b:URL>
    <b:RefOrder>39</b:RefOrder>
  </b:Source>
  <b:Source>
    <b:Tag>Pla21</b:Tag>
    <b:SourceType>DocumentFromInternetSite</b:SourceType>
    <b:Guid>{29DB2AED-708F-4350-8D3D-EDAF86241868}</b:Guid>
    <b:Author>
      <b:Author>
        <b:Corporate>Plattform Industrie 4.0</b:Corporate>
      </b:Author>
    </b:Author>
    <b:Title>Vertrauensinfrastrukturen</b:Title>
    <b:Year>2021</b:Year>
    <b:Month>03</b:Month>
    <b:URL>https://www.plattform-i40.de/IP/Redaktion/DE/Downloads/Publikation/Vertrauensinfrastrukturen.pdf</b:URL>
    <b:ShortTitle>Vertrauensinfrastrukturen im Kontext von Industrie 4.0 - Anforderungen und Lösungsbausteine</b:ShortTitle>
    <b:RefOrder>40</b:RefOrder>
  </b:Source>
  <b:Source>
    <b:Tag>Placeholder2</b:Tag>
    <b:SourceType>InternetSite</b:SourceType>
    <b:Guid>{EBA87661-B61B-4D16-A677-E90B084480F4}</b:Guid>
    <b:Title>Vehicle Electric Container (VEC)</b:Title>
    <b:Year>2024</b:Year>
    <b:Month>Jan</b:Month>
    <b:Day>8</b:Day>
    <b:URL>https://ecad-wiki.prostep.org/specifications/vec/v210/</b:URL>
    <b:Version>2.1.0</b:Version>
    <b:ShortTitle>VEC</b:ShortTitle>
    <b:PublicationTitle>prostep ivip / VDA Recommendation</b:PublicationTitle>
    <b:Volume>PSI 21 / VDA 4968 </b:Volume>
    <b:StandardNumber>PSI-21 / VDA 4968</b:StandardNumber>
    <b:Author>
      <b:Author>
        <b:Corporate>Prostep ivip e.V.</b:Corporate>
      </b:Author>
    </b:Author>
    <b:RefOrder>41</b:RefOrder>
  </b:Source>
  <b:Source>
    <b:Tag>Placeholder3</b:Tag>
    <b:SourceType>InternetSite</b:SourceType>
    <b:Guid>{E24D7D69-49B8-4017-9121-2955832163D3}</b:Guid>
    <b:Title>VEC Release Notes - Version 2.1.0</b:Title>
    <b:Year>2024</b:Year>
    <b:Month>01</b:Month>
    <b:Day>08</b:Day>
    <b:URL>https://ecad-wiki.prostep.org/specifications/vec/v210/release-notes/</b:URL>
    <b:Author>
      <b:Author>
        <b:Corporate>Prostep ivip e.V.</b:Corporate>
      </b:Author>
    </b:Author>
    <b:RefOrder>42</b:RefOrder>
  </b:Source>
  <b:Source>
    <b:Tag>VDI21932</b:Tag>
    <b:SourceType>DocumentFromInternetSite</b:SourceType>
    <b:Guid>{93204AD7-C18C-488C-A0B6-BE047AB91077}</b:Guid>
    <b:Author>
      <b:Author>
        <b:Corporate>VDI/VDE</b:Corporate>
      </b:Author>
    </b:Author>
    <b:Title>VDI/VDE 2193 Blatt 2 - Sprache für I4.0-Komponenten - Interaktionsprotokoll für Ausschreibungsverfahren</b:Title>
    <b:Year>2020</b:Year>
    <b:URL>https://www.vdi.de/richtlinien/details/vdivde-2193-blatt-2-sprache-fuer-i40-komponenten-interaktionsprotokoll-fuer-ausschreibungsverfahren</b:URL>
    <b:Volume>VDI/VDE Richtlinien</b:Volume>
    <b:RefOrder>43</b:RefOrder>
  </b:Source>
  <b:Source>
    <b:Tag>VDI21931</b:Tag>
    <b:SourceType>DocumentFromInternetSite</b:SourceType>
    <b:Guid>{7F9822D4-14ED-4E11-B796-BFDE0979A2EF}</b:Guid>
    <b:Author>
      <b:Author>
        <b:Corporate>VDI/VDE</b:Corporate>
      </b:Author>
      <b:Editor>
        <b:NameList>
          <b:Person>
            <b:Last>Automatisierungstechnik</b:Last>
            <b:First>VDI/VDE-Gesellschaft</b:First>
            <b:Middle>Mess- und</b:Middle>
          </b:Person>
        </b:NameList>
      </b:Editor>
    </b:Author>
    <b:Title>VDI/VDE 2193 Blatt 1 - Sprache für I4.0-Komponenten - Struktur von Nachrichten</b:Title>
    <b:Year>2020</b:Year>
    <b:CountryRegion>Germany</b:CountryRegion>
    <b:Volume>VDI/VDE Richtlinien</b:Volume>
    <b:Pages>36</b:Pages>
    <b:URL>https://www.vdi.de/richtlinien/details/vdivde-2193-blatt-1-sprache-fuer-i40-komponenten-struktur-von-nachrichten</b:URL>
    <b:RefOrder>44</b:RefOrder>
  </b:Source>
  <b:Source>
    <b:Tag>ECLASS11</b:Tag>
    <b:SourceType>DocumentFromInternetSite</b:SourceType>
    <b:Guid>{22A533F2-8960-4C78-B05C-D580FBFB9DBA}</b:Guid>
    <b:Author>
      <b:Author>
        <b:Corporate>ECLASS e.V.</b:Corporate>
      </b:Author>
    </b:Author>
    <b:Title>Technical Specification Conceptual Data Model</b:Title>
    <b:Year>2020</b:Year>
    <b:URL>https://eclass.eu/fileadmin/Redaktion/pdf-Dateien/Wiki/ECLASS_Technical-Specification_11_Conceptual-Data-Model_v_1.0.pdf</b:URL>
    <b:StandardNumber>11</b:StandardNumber>
    <b:RefOrder>45</b:RefOrder>
  </b:Source>
  <b:Source>
    <b:Tag>SPoTWiki</b:Tag>
    <b:SourceType>InternetSite</b:SourceType>
    <b:Guid>{C4E445E6-6CC0-4CCA-97AA-0D8F51AE8A2E}</b:Guid>
    <b:Title>Single Point of Truth</b:Title>
    <b:URL>https://de.wikipedia.org/wiki/Single_Point_of_Truth</b:URL>
    <b:Author>
      <b:Editor>
        <b:NameList>
          <b:Person>
            <b:Last>Wikipedia</b:Last>
          </b:Person>
        </b:NameList>
      </b:Editor>
      <b:Author>
        <b:Corporate>Wikipedia</b:Corporate>
      </b:Author>
    </b:Author>
    <b:RefOrder>46</b:RefOrder>
  </b:Source>
  <b:Source>
    <b:Tag>Ind</b:Tag>
    <b:SourceType>DocumentFromInternetSite</b:SourceType>
    <b:Guid>{8783B509-7496-46BB-BE17-192B5BE8E963}</b:Guid>
    <b:Author>
      <b:Author>
        <b:Corporate>Industrial Digital Twin Association e.V.</b:Corporate>
      </b:Author>
    </b:Author>
    <b:Title>Registrierte IDTA Submodelle</b:Title>
    <b:URL>https://industrialdigitaltwin.org/en/content-hub/submodels</b:URL>
    <b:RefOrder>47</b:RefOrder>
  </b:Source>
  <b:Source>
    <b:Tag>Pro0</b:Tag>
    <b:SourceType>InternetSite</b:SourceType>
    <b:Guid>{61D9CA75-45BD-479A-926E-5BB3CEA627C5}</b:Guid>
    <b:Title>Prostep ivip e.V.</b:Title>
    <b:URL>https://www.prostep.org/</b:URL>
    <b:InternetSiteTitle>Das ist der prostep ivip Verein</b:InternetSiteTitle>
    <b:ShortTitle>prostep</b:ShortTitle>
    <b:RefOrder>48</b:RefOrder>
  </b:Source>
  <b:Source>
    <b:Tag>OPCRef</b:Tag>
    <b:SourceType>InternetSite</b:SourceType>
    <b:Guid>{C4653C08-D1ED-43A2-897E-A405217B1A06}</b:Guid>
    <b:Title>OPC UA Online Reference - Released Specifications</b:Title>
    <b:Year>2024</b:Year>
    <b:URL>https://reference.opcfoundation.org/</b:URL>
    <b:ShortTitle>OPCRef</b:ShortTitle>
    <b:Comments>https://opcfoundation.org/developer-tools/documents/?type=Specification</b:Comments>
    <b:RefOrder>49</b:RefOrder>
  </b:Source>
  <b:Source>
    <b:Tag>KEB</b:Tag>
    <b:SourceType>InternetSite</b:SourceType>
    <b:Guid>{EADC4B2C-F794-4CC6-9966-9AD87EE59C16}</b:Guid>
    <b:Author>
      <b:Author>
        <b:Corporate>KEBA</b:Corporate>
      </b:Author>
    </b:Author>
    <b:Title>OPC UA – der zentrale Standard für Industrie 4.0 im Überblick</b:Title>
    <b:URL>https://www.keba.com/de/news/industrial-automation/ueberblick-opc-ua-zentraler-standard-industrie-4-0</b:URL>
    <b:RefOrder>50</b:RefOrder>
  </b:Source>
  <b:Source>
    <b:Tag>OPC40570</b:Tag>
    <b:SourceType>DocumentFromInternetSite</b:SourceType>
    <b:Guid>{C6DDEF26-281C-418B-A541-E1E524AF5D54}</b:Guid>
    <b:Author>
      <b:Author>
        <b:Corporate>OPC Foundation</b:Corporate>
      </b:Author>
    </b:Author>
    <b:Title>OPC 40570: OPC UA for the Wire Harness Manufacturing Industry</b:Title>
    <b:Year>WiP</b:Year>
    <b:URL>https://profiles.opcfoundation.org/document/214</b:URL>
    <b:ProductionCompany>https://profiles.opcfoundation.org/workinggroup/88</b:ProductionCompany>
    <b:ShortTitle>OPC40570</b:ShortTitle>
    <b:StandardNumber>40570</b:StandardNumber>
    <b:RefOrder>51</b:RefOrder>
  </b:Source>
  <b:Source>
    <b:Tag>OPC2</b:Tag>
    <b:SourceType>DocumentFromInternetSite</b:SourceType>
    <b:Guid>{16F0463C-2435-4CE5-BCFA-32D5798CAC1E}</b:Guid>
    <b:Title>OPC 30270: Industry 4.0 Asset Administration Shell</b:Title>
    <b:Author>
      <b:Author>
        <b:Corporate>OPC Foundation</b:Corporate>
      </b:Author>
    </b:Author>
    <b:URL>https://reference.opcfoundation.org/I4AAS/v100/docs/</b:URL>
    <b:RefOrder>52</b:RefOrder>
  </b:Source>
  <b:Source>
    <b:Tag>OPC100314</b:Tag>
    <b:SourceType>DocumentFromInternetSite</b:SourceType>
    <b:Guid>{9B33CCB0-5E00-444C-9933-36941DB89544}</b:Guid>
    <b:Title>OPC 10031-4: ISA-95-4 Job Control</b:Title>
    <b:Author>
      <b:Author>
        <b:Corporate>OPC Foundation</b:Corporate>
      </b:Author>
      <b:Editor>
        <b:NameList>
          <b:Person>
            <b:Last>Foundation</b:Last>
            <b:First>OPC</b:First>
          </b:Person>
        </b:NameList>
      </b:Editor>
    </b:Author>
    <b:URL>https://reference.opcfoundation.org/ISA95JOBCONTROL/v200/docs/</b:URL>
    <b:ShortTitle>ISA95JobControl</b:ShortTitle>
    <b:RefOrder>53</b:RefOrder>
  </b:Source>
  <b:Source>
    <b:Tag>OPC10000210</b:Tag>
    <b:SourceType>DocumentFromInternetSite</b:SourceType>
    <b:Guid>{0A4685A9-E3BE-4E96-8DAC-69650699349C}</b:Guid>
    <b:Author>
      <b:Author>
        <b:Corporate>OPC Foundation</b:Corporate>
      </b:Author>
    </b:Author>
    <b:Title>OPC 10000-210: Industrial automation - Relative Spatial Location</b:Title>
    <b:Year>2023</b:Year>
    <b:URL>https://reference.opcfoundation.org/RSL/v100/docs/</b:URL>
    <b:RefOrder>54</b:RefOrder>
  </b:Source>
  <b:Source>
    <b:Tag>VDI90</b:Tag>
    <b:SourceType>ElectronicSource</b:SourceType>
    <b:Guid>{56D6BD26-BC63-431F-98BF-F59811E7114D}</b:Guid>
    <b:Title>Montage- und Handhabungstechnik; Handhabungsfunktionen, Handhabungseinrichtungen; Begriffe, Definitionen, Symbole</b:Title>
    <b:Year>1990</b:Year>
    <b:Author>
      <b:Author>
        <b:Corporate>VDI 2860</b:Corporate>
      </b:Author>
    </b:Author>
    <b:City>Berlin</b:City>
    <b:Publisher>Beuth Verlag</b:Publisher>
    <b:RefOrder>55</b:RefOrder>
  </b:Source>
  <b:Source>
    <b:Tag>ISO27002</b:Tag>
    <b:SourceType>DocumentFromInternetSite</b:SourceType>
    <b:Guid>{0C8AC948-6941-40B2-8464-E74E34C2A59A}</b:Guid>
    <b:Author>
      <b:Author>
        <b:Corporate>ISO</b:Corporate>
      </b:Author>
    </b:Author>
    <b:Title>ISO/IEC 27002:2022-02: Information security, cybersecurity and privacy protection - Information security controls</b:Title>
    <b:Year>2022</b:Year>
    <b:URL>https://www.iso.org/standard/75652.html</b:URL>
    <b:RefOrder>56</b:RefOrder>
  </b:Source>
  <b:Source>
    <b:Tag>ISO27001</b:Tag>
    <b:SourceType>DocumentFromInternetSite</b:SourceType>
    <b:Guid>{3F0C5975-ABE9-4E21-AE21-988CF72CC51D}</b:Guid>
    <b:Author>
      <b:Author>
        <b:Corporate>ISO</b:Corporate>
      </b:Author>
    </b:Author>
    <b:Title>ISO/IEC 27001:2022 Information security, cybersecurity and privacy protection — Information security management systems — Requirements</b:Title>
    <b:URL>https://www.iso.org/standard/27001</b:URL>
    <b:RefOrder>57</b:RefOrder>
  </b:Source>
  <b:Source>
    <b:Tag>ISO19510</b:Tag>
    <b:SourceType>DocumentFromInternetSite</b:SourceType>
    <b:Guid>{7E0A22B8-B6A7-4C04-89BA-805E75EE409A}</b:Guid>
    <b:Author>
      <b:Author>
        <b:Corporate>ISO/IEC</b:Corporate>
      </b:Author>
    </b:Author>
    <b:Title>ISO/IEC 19510:2013: Business Process Model and Notation (BPMN) </b:Title>
    <b:URL>https://www.iso.org/standard/62652.html</b:URL>
    <b:RefOrder>58</b:RefOrder>
  </b:Source>
  <b:Source>
    <b:Tag>PLa21</b:Tag>
    <b:SourceType>DocumentFromInternetSite</b:SourceType>
    <b:Guid>{449061C9-45D1-46F4-80F0-1056EECDDF91}</b:Guid>
    <b:Author>
      <b:Author>
        <b:Corporate>Plattform Industrie 4.0</b:Corporate>
      </b:Author>
    </b:Author>
    <b:Title>Interoperability at Runtime - Exchanging Information via Application Programming Interfaces</b:Title>
    <b:Year>2021</b:Year>
    <b:Publisher>Plattform Industrie 4.0</b:Publisher>
    <b:City>Berlin</b:City>
    <b:Pages>27</b:Pages>
    <b:URL>https://www.plattform-i40.de/IP/Redaktion/EN/Downloads/Publikation/Details_of_the_Asset_Administration_Shell_Part2_V1.pdf</b:URL>
    <b:RefOrder>59</b:RefOrder>
  </b:Source>
  <b:Source>
    <b:Tag>IDTA010023</b:Tag>
    <b:SourceType>DocumentFromInternetSite</b:SourceType>
    <b:Guid>{1A840D30-875E-4810-BBCA-CA700580D0A4}</b:Guid>
    <b:Author>
      <b:Author>
        <b:Corporate>Industrial Digital Twin Association e.V.</b:Corporate>
      </b:Author>
    </b:Author>
    <b:Title>IDTA 01002-3-0-2: Specification of the Asset Administration Shell Part 2: Application Programming Interfaces</b:Title>
    <b:Year>2024</b:Year>
    <b:Month>June</b:Month>
    <b:URL>https://admin-shell-io.github.io/aas-specs-antora/IDTA-01002/v3.0.2/index.html</b:URL>
    <b:RefOrder>60</b:RefOrder>
  </b:Source>
  <b:Source>
    <b:Tag>Placeholder4</b:Tag>
    <b:SourceType>DocumentFromInternetSite</b:SourceType>
    <b:Guid>{6189D509-017D-4FE1-A67E-020625F609A5}</b:Guid>
    <b:Title>Harness Description List (KBL)</b:Title>
    <b:PublicationTitle>prostep ivip / VDA Recommendation</b:PublicationTitle>
    <b:URL>https://ecad-wiki.prostep.org/specifications/kbl/</b:URL>
    <b:Year>2022</b:Year>
    <b:Month>Jun</b:Month>
    <b:Day>26</b:Day>
    <b:ShortTitle>KBL</b:ShortTitle>
    <b:Version>2.5 SR-1</b:Version>
    <b:Volume>PSI19 / VDA4964</b:Volume>
    <b:ProductionCompany>prostep ivip</b:ProductionCompany>
    <b:StandardNumber>PSI-19 / VDA 4964</b:StandardNumber>
    <b:Author>
      <b:Author>
        <b:Corporate>Prostep ivip e.V.</b:Corporate>
      </b:Author>
    </b:Author>
    <b:RefOrder>61</b:RefOrder>
  </b:Source>
  <b:Source>
    <b:Tag>Placeholder5</b:Tag>
    <b:SourceType>InternetSite</b:SourceType>
    <b:Guid>{520FFE15-8DA6-493E-8F34-0DE4728570E4}</b:Guid>
    <b:Title>ECLASS-Standard</b:Title>
    <b:URL>https://eclass.eu/eclass-standard/content-suche/search</b:URL>
    <b:ShortTitle>ECLASS</b:ShortTitle>
    <b:Author>
      <b:Author>
        <b:Corporate>ECLASS e.V.</b:Corporate>
      </b:Author>
    </b:Author>
    <b:RefOrder>62</b:RefOrder>
  </b:Source>
  <b:Source>
    <b:Tag>DIN91345</b:Tag>
    <b:SourceType>DocumentFromInternetSite</b:SourceType>
    <b:Guid>{FE24A6F9-E051-4F24-93A3-D59B33A506B1}</b:Guid>
    <b:Title>DIN SPEC 91345:2016-04 - Referenzarchitekturmodell Industrie 4.0 (RAMI4.0)</b:Title>
    <b:Year>2016</b:Year>
    <b:URL>https://dx.doi.org/10.31030/2436156</b:URL>
    <b:DOI>10.31030/2436156</b:DOI>
    <b:Publisher>DIN</b:Publisher>
    <b:Volume>Technische Regel</b:Volume>
    <b:Pages>40</b:Pages>
    <b:RefOrder>63</b:RefOrder>
  </b:Source>
  <b:Source>
    <b:Tag>Pla19</b:Tag>
    <b:SourceType>DocumentFromInternetSite</b:SourceType>
    <b:Guid>{3CA89C81-38B4-4316-879B-563E5CB97F88}</b:Guid>
    <b:Title>Digitale Ökosysteme global gestalten</b:Title>
    <b:Year>2019</b:Year>
    <b:City>Berlin</b:City>
    <b:URL>https://www.plattform-i40.de/IP/Redaktion/DE/Downloads/Publikation/Leitbild-2030-f%C3%BCr-Industrie-4.0.pdf</b:URL>
    <b:Author>
      <b:Author>
        <b:Corporate>Plattform Industrie 4.0</b:Corporate>
      </b:Author>
    </b:Author>
    <b:RefOrder>64</b:RefOrder>
  </b:Source>
  <b:Source>
    <b:Tag>Ind23</b:Tag>
    <b:SourceType>DocumentFromInternetSite</b:SourceType>
    <b:Guid>{066AF8B7-2C8C-4FC8-AC5E-3FF5D129A3A1}</b:Guid>
    <b:Author>
      <b:Author>
        <b:Corporate>Industrial Digital Twin Association e.V.</b:Corporate>
      </b:Author>
    </b:Author>
    <b:Title>Decentralized Registries: Taxonomy of decentralized registries and an architectural overview</b:Title>
    <b:Year>2023</b:Year>
    <b:Month>June</b:Month>
    <b:URL>https://industrialdigitaltwin.org/en/wp-content/uploads/sites/2/2023/06/Decentralized-Registries-Taxonomy-of-decentralized-registries-and-an-architectural-overview_.pdf</b:URL>
    <b:RefOrder>65</b:RefOrder>
  </b:Source>
  <b:Source>
    <b:Tag>PLa22</b:Tag>
    <b:SourceType>DocumentFromInternetSite</b:SourceType>
    <b:Guid>{B183CBD2-DC76-4EF2-9726-EEEDCD6E7922}</b:Guid>
    <b:Author>
      <b:Author>
        <b:Corporate>Plattform Industrie 4.0</b:Corporate>
      </b:Author>
    </b:Author>
    <b:Title>Capabilities, Skills, Services</b:Title>
    <b:Year>2022</b:Year>
    <b:Month>11</b:Month>
    <b:URL>https://www.plattform-i40.de/IP/Redaktion/DE/Downloads/Publikation/CapabilitiesSkillsServices.pdf?</b:URL>
    <b:ShortTitle>Information Model for Capabilities, Skills &amp; Services</b:ShortTitle>
    <b:RefOrder>66</b:RefOrder>
  </b:Source>
  <b:Source>
    <b:Tag>Bez</b:Tag>
    <b:SourceType>DocumentFromInternetSite</b:SourceType>
    <b:Guid>{8655E3FE-E238-4981-B00B-32DA0133A9E2}</b:Guid>
    <b:Title>Beziehungen zwischen I4.0-Komponenten – Verbundkomponenten und intelligente Produktion</b:Title>
    <b:URL>https://www.plattform-i40.de/IP/Redaktion/DE/Downloads/Publikation/beziehungen-i40-komponenten.pdf</b:URL>
    <b:Author>
      <b:Author>
        <b:Corporate>Plattform Industrie 4.0</b:Corporate>
      </b:Author>
    </b:Author>
    <b:Year>2017</b:Year>
    <b:RefOrder>67</b:RefOrder>
  </b:Source>
</b:Sources>
</file>

<file path=customXml/itemProps1.xml><?xml version="1.0" encoding="utf-8"?>
<ds:datastoreItem xmlns:ds="http://schemas.openxmlformats.org/officeDocument/2006/customXml" ds:itemID="{FF08C3EF-2B7A-47B4-BC22-C4C838696370}">
  <ds:schemaRefs>
    <ds:schemaRef ds:uri="http://schemas.microsoft.com/sharepoint/v3/contenttype/forms"/>
  </ds:schemaRefs>
</ds:datastoreItem>
</file>

<file path=customXml/itemProps2.xml><?xml version="1.0" encoding="utf-8"?>
<ds:datastoreItem xmlns:ds="http://schemas.openxmlformats.org/officeDocument/2006/customXml" ds:itemID="{8B42D0D6-F63C-480D-BF70-4395CC7CEA18}">
  <ds:schemaRefs>
    <ds:schemaRef ds:uri="http://purl.org/dc/elements/1.1/"/>
    <ds:schemaRef ds:uri="http://schemas.microsoft.com/office/2006/metadata/properties"/>
    <ds:schemaRef ds:uri="http://purl.org/dc/terms/"/>
    <ds:schemaRef ds:uri="9a731424-215d-42b5-b090-11d04ee93394"/>
    <ds:schemaRef ds:uri="http://schemas.microsoft.com/office/2006/documentManagement/types"/>
    <ds:schemaRef ds:uri="http://schemas.microsoft.com/office/infopath/2007/PartnerControls"/>
    <ds:schemaRef ds:uri="http://schemas.openxmlformats.org/package/2006/metadata/core-properties"/>
    <ds:schemaRef ds:uri="5dffa709-4d65-4bd4-a126-dfda1ba44286"/>
    <ds:schemaRef ds:uri="http://www.w3.org/XML/1998/namespace"/>
    <ds:schemaRef ds:uri="http://purl.org/dc/dcmitype/"/>
  </ds:schemaRefs>
</ds:datastoreItem>
</file>

<file path=customXml/itemProps3.xml><?xml version="1.0" encoding="utf-8"?>
<ds:datastoreItem xmlns:ds="http://schemas.openxmlformats.org/officeDocument/2006/customXml" ds:itemID="{612E2239-E48A-4DED-86BF-9312894C7BD8}"/>
</file>

<file path=customXml/itemProps4.xml><?xml version="1.0" encoding="utf-8"?>
<ds:datastoreItem xmlns:ds="http://schemas.openxmlformats.org/officeDocument/2006/customXml" ds:itemID="{C712ED5D-9977-4B4D-B1D9-68342C598FB2}">
  <ds:schemaRefs>
    <ds:schemaRef ds:uri="http://schemas.openxmlformats.org/officeDocument/2006/bibliography"/>
  </ds:schemaRefs>
</ds:datastoreItem>
</file>

<file path=docMetadata/LabelInfo.xml><?xml version="1.0" encoding="utf-8"?>
<clbl:labelList xmlns:clbl="http://schemas.microsoft.com/office/2020/mipLabelMetadata">
  <clbl:label id="{3d921970-61b0-4443-b2b0-d966ab82c5d1}" enabled="1" method="Privileged" siteId="{492ac175-0fcd-4d6c-8fde-e15c70d1986b}" contentBits="2" removed="0"/>
  <clbl:label id="{78ba2ad2-1b1e-4cec-9ee3-2fdbfa21151f}" enabled="1" method="Privileged" siteId="{8c09d8d5-1d78-4adf-9d10-a13cdacb0929}" contentBits="0" removed="0"/>
  <clbl:label id="{83e5e9f7-dd5c-43e4-933d-fdc88385a4dd}" enabled="0" method="" siteId="{83e5e9f7-dd5c-43e4-933d-fdc88385a4dd}"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61</Pages>
  <Words>13625</Words>
  <Characters>85844</Characters>
  <Application>Microsoft Office Word</Application>
  <DocSecurity>0</DocSecurity>
  <Lines>715</Lines>
  <Paragraphs>198</Paragraphs>
  <ScaleCrop>false</ScaleCrop>
  <HeadingPairs>
    <vt:vector size="2" baseType="variant">
      <vt:variant>
        <vt:lpstr>Titel</vt:lpstr>
      </vt:variant>
      <vt:variant>
        <vt:i4>1</vt:i4>
      </vt:variant>
    </vt:vector>
  </HeadingPairs>
  <TitlesOfParts>
    <vt:vector size="1" baseType="lpstr">
      <vt:lpstr>VWS4LS-TP12-Produktkatalog</vt:lpstr>
    </vt:vector>
  </TitlesOfParts>
  <Company/>
  <LinksUpToDate>false</LinksUpToDate>
  <CharactersWithSpaces>99271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VWS4LS-TP12-Produktkatalog</dc:title>
  <dc:subject/>
  <dc:creator>Markus Rentschler</dc:creator>
  <cp:keywords>Internal;</cp:keywords>
  <dc:description/>
  <cp:lastModifiedBy>Avdullahu, Blendar</cp:lastModifiedBy>
  <cp:revision>2</cp:revision>
  <cp:lastPrinted>2025-06-11T10:59:00Z</cp:lastPrinted>
  <dcterms:created xsi:type="dcterms:W3CDTF">2025-06-23T05:44:00Z</dcterms:created>
  <dcterms:modified xsi:type="dcterms:W3CDTF">2025-06-23T05:44:00Z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
    <vt:lpwstr>Internal</vt:lpwstr>
  </property>
  <property fmtid="{D5CDD505-2E9C-101B-9397-08002B2CF9AE}" pid="3" name="ContentTypeId">
    <vt:lpwstr>0x010100EEE55612880AC14C8E2FE8CB50471564</vt:lpwstr>
  </property>
  <property fmtid="{D5CDD505-2E9C-101B-9397-08002B2CF9AE}" pid="4" name="MediaServiceImageTags">
    <vt:lpwstr/>
  </property>
  <property fmtid="{D5CDD505-2E9C-101B-9397-08002B2CF9AE}" pid="5" name="ClassificationContentMarkingFooterShapeIds">
    <vt:lpwstr>6f960b70,21e7820c,17469e40</vt:lpwstr>
  </property>
  <property fmtid="{D5CDD505-2E9C-101B-9397-08002B2CF9AE}" pid="6" name="ClassificationContentMarkingFooterFontProps">
    <vt:lpwstr>#000000,9,Arial</vt:lpwstr>
  </property>
  <property fmtid="{D5CDD505-2E9C-101B-9397-08002B2CF9AE}" pid="7" name="ClassificationContentMarkingFooterText">
    <vt:lpwstr>Internal</vt:lpwstr>
  </property>
</Properties>
</file>