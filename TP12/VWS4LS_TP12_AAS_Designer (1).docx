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0CD80" w14:textId="172C4136" w:rsidR="00F922B8" w:rsidRDefault="00F922B8" w:rsidP="0039480D">
      <w:pPr>
        <w:jc w:val="center"/>
        <w:rPr>
          <w:rFonts w:cs="Arial"/>
        </w:rPr>
      </w:pPr>
    </w:p>
    <w:p w14:paraId="121C6076" w14:textId="77777777" w:rsidR="00212516" w:rsidRPr="00701070" w:rsidRDefault="00212516" w:rsidP="0039480D">
      <w:pPr>
        <w:jc w:val="center"/>
        <w:rPr>
          <w:rFonts w:cs="Arial"/>
        </w:rPr>
      </w:pPr>
    </w:p>
    <w:p w14:paraId="1E27A3C2" w14:textId="77777777" w:rsidR="0065636D" w:rsidRPr="00701070" w:rsidRDefault="0065636D" w:rsidP="0065636D">
      <w:pPr>
        <w:rPr>
          <w:rFonts w:cs="Arial"/>
        </w:rPr>
      </w:pPr>
    </w:p>
    <w:p w14:paraId="71C203B1" w14:textId="3C93821E" w:rsidR="0065636D" w:rsidRPr="00F600BC" w:rsidRDefault="003E1D66" w:rsidP="003E1D66">
      <w:pPr>
        <w:pStyle w:val="IntenseQuote"/>
        <w:pBdr>
          <w:top w:val="single" w:sz="4" w:space="10" w:color="DC690A"/>
          <w:bottom w:val="single" w:sz="4" w:space="10" w:color="DC690A"/>
        </w:pBdr>
        <w:ind w:left="0" w:right="0"/>
        <w:rPr>
          <w:rFonts w:cs="Arial"/>
          <w:b/>
          <w:i w:val="0"/>
          <w:sz w:val="40"/>
          <w:szCs w:val="40"/>
          <w:lang w:val="de-DE"/>
        </w:rPr>
      </w:pPr>
      <w:r w:rsidRPr="00F600BC">
        <w:rPr>
          <w:rFonts w:cs="Arial"/>
          <w:b/>
          <w:i w:val="0"/>
          <w:sz w:val="40"/>
          <w:szCs w:val="40"/>
          <w:lang w:val="de-DE"/>
        </w:rPr>
        <w:t>AAS - Designer Manual</w:t>
      </w:r>
    </w:p>
    <w:p w14:paraId="21B1869D" w14:textId="2E635C70" w:rsidR="0065636D" w:rsidRPr="00F600BC" w:rsidRDefault="0065636D" w:rsidP="00903C2C">
      <w:pPr>
        <w:jc w:val="center"/>
        <w:rPr>
          <w:rFonts w:cs="Arial"/>
          <w:b/>
          <w:bCs/>
          <w:i/>
          <w:iCs/>
          <w:sz w:val="32"/>
          <w:szCs w:val="32"/>
          <w:lang w:val="de-DE"/>
        </w:rPr>
      </w:pPr>
      <w:r w:rsidRPr="00F600BC">
        <w:rPr>
          <w:rFonts w:cs="Arial"/>
          <w:b/>
          <w:bCs/>
          <w:i/>
          <w:iCs/>
          <w:sz w:val="32"/>
          <w:szCs w:val="32"/>
          <w:lang w:val="de-DE"/>
        </w:rPr>
        <w:t xml:space="preserve">TP </w:t>
      </w:r>
      <w:r w:rsidR="00D52360" w:rsidRPr="00F600BC">
        <w:rPr>
          <w:rFonts w:cs="Arial"/>
          <w:b/>
          <w:bCs/>
          <w:i/>
          <w:iCs/>
          <w:sz w:val="32"/>
          <w:szCs w:val="32"/>
          <w:lang w:val="de-DE"/>
        </w:rPr>
        <w:t>1</w:t>
      </w:r>
      <w:r w:rsidR="00903C2C" w:rsidRPr="00F600BC">
        <w:rPr>
          <w:rFonts w:cs="Arial"/>
          <w:b/>
          <w:bCs/>
          <w:i/>
          <w:iCs/>
          <w:sz w:val="32"/>
          <w:szCs w:val="32"/>
          <w:lang w:val="de-DE"/>
        </w:rPr>
        <w:t>2</w:t>
      </w:r>
      <w:r w:rsidRPr="00F600BC">
        <w:rPr>
          <w:rFonts w:cs="Arial"/>
          <w:b/>
          <w:bCs/>
          <w:i/>
          <w:iCs/>
          <w:sz w:val="32"/>
          <w:szCs w:val="32"/>
          <w:lang w:val="de-DE"/>
        </w:rPr>
        <w:t xml:space="preserve"> – „</w:t>
      </w:r>
      <w:r w:rsidR="00903C2C" w:rsidRPr="00F600BC">
        <w:rPr>
          <w:rFonts w:cs="Arial"/>
          <w:b/>
          <w:bCs/>
          <w:i/>
          <w:iCs/>
          <w:sz w:val="32"/>
          <w:szCs w:val="32"/>
          <w:lang w:val="de-DE"/>
        </w:rPr>
        <w:t>Produktkatalog</w:t>
      </w:r>
      <w:r w:rsidRPr="00F600BC">
        <w:rPr>
          <w:rFonts w:cs="Arial"/>
          <w:b/>
          <w:bCs/>
          <w:i/>
          <w:iCs/>
          <w:sz w:val="32"/>
          <w:szCs w:val="32"/>
          <w:lang w:val="de-DE"/>
        </w:rPr>
        <w:t>“</w:t>
      </w:r>
    </w:p>
    <w:p w14:paraId="3285FE9E" w14:textId="77777777" w:rsidR="0065636D" w:rsidRPr="00F600BC" w:rsidRDefault="0065636D" w:rsidP="0065636D">
      <w:pPr>
        <w:rPr>
          <w:rFonts w:cs="Arial"/>
          <w:lang w:val="de-DE"/>
        </w:rPr>
      </w:pPr>
      <w:r w:rsidRPr="00522116">
        <w:rPr>
          <w:rFonts w:cs="Arial"/>
          <w:noProof/>
          <w:lang w:val="de-DE" w:eastAsia="zh-CN"/>
        </w:rPr>
        <w:drawing>
          <wp:anchor distT="0" distB="0" distL="114300" distR="114300" simplePos="0" relativeHeight="251658240" behindDoc="1" locked="0" layoutInCell="1" allowOverlap="1" wp14:anchorId="7D6C0492" wp14:editId="0EA4973C">
            <wp:simplePos x="0" y="0"/>
            <wp:positionH relativeFrom="margin">
              <wp:align>center</wp:align>
            </wp:positionH>
            <wp:positionV relativeFrom="paragraph">
              <wp:posOffset>214512</wp:posOffset>
            </wp:positionV>
            <wp:extent cx="1290320" cy="1295400"/>
            <wp:effectExtent l="0" t="0" r="5080" b="0"/>
            <wp:wrapNone/>
            <wp:docPr id="49061635" name="Picture 49061635" descr="Ein Bild, das Design, Schrift, Grafike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1635" name="Picture 49061635" descr="Ein Bild, das Design, Schrift, Grafiken, Logo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90320" cy="1295400"/>
                    </a:xfrm>
                    <a:prstGeom prst="rect">
                      <a:avLst/>
                    </a:prstGeom>
                  </pic:spPr>
                </pic:pic>
              </a:graphicData>
            </a:graphic>
            <wp14:sizeRelH relativeFrom="page">
              <wp14:pctWidth>0</wp14:pctWidth>
            </wp14:sizeRelH>
            <wp14:sizeRelV relativeFrom="page">
              <wp14:pctHeight>0</wp14:pctHeight>
            </wp14:sizeRelV>
          </wp:anchor>
        </w:drawing>
      </w:r>
    </w:p>
    <w:p w14:paraId="5985B51C" w14:textId="77777777" w:rsidR="0065636D" w:rsidRPr="00F600BC" w:rsidRDefault="0065636D" w:rsidP="0065636D">
      <w:pPr>
        <w:rPr>
          <w:rFonts w:cs="Arial"/>
          <w:lang w:val="de-DE"/>
        </w:rPr>
      </w:pPr>
    </w:p>
    <w:p w14:paraId="7981D879" w14:textId="77777777" w:rsidR="0065636D" w:rsidRPr="00F600BC" w:rsidRDefault="0065636D" w:rsidP="0065636D">
      <w:pPr>
        <w:rPr>
          <w:rFonts w:cs="Arial"/>
          <w:lang w:val="de-DE"/>
        </w:rPr>
      </w:pPr>
    </w:p>
    <w:p w14:paraId="055A89FB" w14:textId="77777777" w:rsidR="0065636D" w:rsidRPr="00F600BC" w:rsidRDefault="0065636D" w:rsidP="0065636D">
      <w:pPr>
        <w:rPr>
          <w:b/>
          <w:bCs/>
          <w:color w:val="ED7D31" w:themeColor="accent2"/>
          <w:lang w:val="de-DE"/>
        </w:rPr>
        <w:sectPr w:rsidR="0065636D" w:rsidRPr="00F600BC" w:rsidSect="001128EC">
          <w:headerReference w:type="default" r:id="rId12"/>
          <w:footerReference w:type="even" r:id="rId13"/>
          <w:footerReference w:type="default" r:id="rId14"/>
          <w:headerReference w:type="first" r:id="rId15"/>
          <w:footerReference w:type="first" r:id="rId16"/>
          <w:type w:val="continuous"/>
          <w:pgSz w:w="11906" w:h="16838" w:code="9"/>
          <w:pgMar w:top="1418" w:right="1418" w:bottom="1134" w:left="1418" w:header="709" w:footer="567" w:gutter="0"/>
          <w:cols w:space="708"/>
          <w:docGrid w:linePitch="360"/>
        </w:sectPr>
      </w:pPr>
      <w:r w:rsidRPr="00D87C27">
        <w:rPr>
          <w:b/>
          <w:bCs/>
          <w:noProof/>
          <w:color w:val="ED7D31" w:themeColor="accent2"/>
          <w:lang w:val="de-DE" w:eastAsia="zh-CN"/>
        </w:rPr>
        <w:drawing>
          <wp:anchor distT="0" distB="0" distL="114300" distR="114300" simplePos="0" relativeHeight="251658241" behindDoc="0" locked="0" layoutInCell="1" allowOverlap="1" wp14:anchorId="5B1004A4" wp14:editId="7E9ACBC1">
            <wp:simplePos x="0" y="0"/>
            <wp:positionH relativeFrom="margin">
              <wp:align>center</wp:align>
            </wp:positionH>
            <wp:positionV relativeFrom="paragraph">
              <wp:posOffset>1172926</wp:posOffset>
            </wp:positionV>
            <wp:extent cx="5847715" cy="2926080"/>
            <wp:effectExtent l="0" t="0" r="635" b="7620"/>
            <wp:wrapTopAndBottom/>
            <wp:docPr id="612111782" name="Grafik 5" descr="Ein Bild, das draußen, Gebäude, Spur, Zug enthält.&#10;&#10;Automatisch generierte Beschreibung">
              <a:extLst xmlns:a="http://schemas.openxmlformats.org/drawingml/2006/main">
                <a:ext uri="{FF2B5EF4-FFF2-40B4-BE49-F238E27FC236}">
                  <a16:creationId xmlns:a16="http://schemas.microsoft.com/office/drawing/2014/main" id="{F4930228-B2E5-4A22-9DFA-3F877E66E4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draußen, Gebäude, Spur, Zug enthält.&#10;&#10;Automatisch generierte Beschreibung">
                      <a:extLst>
                        <a:ext uri="{FF2B5EF4-FFF2-40B4-BE49-F238E27FC236}">
                          <a16:creationId xmlns:a16="http://schemas.microsoft.com/office/drawing/2014/main" id="{F4930228-B2E5-4A22-9DFA-3F877E66E462}"/>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7300" t="25653" r="9114"/>
                    <a:stretch/>
                  </pic:blipFill>
                  <pic:spPr bwMode="auto">
                    <a:xfrm>
                      <a:off x="0" y="0"/>
                      <a:ext cx="5849015" cy="29264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00BC">
        <w:rPr>
          <w:b/>
          <w:bCs/>
          <w:color w:val="ED7D31" w:themeColor="accent2"/>
          <w:lang w:val="de-DE"/>
        </w:rPr>
        <w:br w:type="page"/>
      </w:r>
    </w:p>
    <w:bookmarkStart w:id="1" w:name="_Toc193102659" w:displacedByCustomXml="next"/>
    <w:bookmarkStart w:id="2" w:name="_Toc193098537" w:displacedByCustomXml="next"/>
    <w:bookmarkStart w:id="3" w:name="_Toc191530644" w:displacedByCustomXml="next"/>
    <w:bookmarkStart w:id="4" w:name="_Toc191530755" w:displacedByCustomXml="next"/>
    <w:bookmarkStart w:id="5" w:name="_Toc130858691" w:displacedByCustomXml="next"/>
    <w:bookmarkStart w:id="6" w:name="_Toc172726606" w:displacedByCustomXml="next"/>
    <w:sdt>
      <w:sdtPr>
        <w:rPr>
          <w:rFonts w:ascii="Arial" w:eastAsiaTheme="minorHAnsi" w:hAnsi="Arial" w:cstheme="minorBidi"/>
          <w:color w:val="auto"/>
          <w:sz w:val="20"/>
          <w:szCs w:val="20"/>
          <w:lang w:eastAsia="en-US"/>
        </w:rPr>
        <w:id w:val="-165170972"/>
        <w:docPartObj>
          <w:docPartGallery w:val="Table of Contents"/>
          <w:docPartUnique/>
        </w:docPartObj>
      </w:sdtPr>
      <w:sdtEndPr>
        <w:rPr>
          <w:rFonts w:ascii="Times New Roman" w:eastAsia="Times New Roman" w:hAnsi="Times New Roman" w:cs="Times New Roman"/>
          <w:b/>
          <w:bCs/>
          <w:noProof/>
          <w:sz w:val="24"/>
          <w:szCs w:val="24"/>
        </w:rPr>
      </w:sdtEndPr>
      <w:sdtContent>
        <w:p w14:paraId="4E8B26FC" w14:textId="77777777" w:rsidR="006C2027" w:rsidRDefault="006F5805" w:rsidP="00827D60">
          <w:pPr>
            <w:pStyle w:val="TOCHeading"/>
            <w:numPr>
              <w:ilvl w:val="0"/>
              <w:numId w:val="0"/>
            </w:numPr>
            <w:ind w:left="284" w:hanging="284"/>
            <w:rPr>
              <w:noProof/>
            </w:rPr>
          </w:pPr>
          <w:r>
            <w:t>Table of Contents</w:t>
          </w:r>
          <w:bookmarkEnd w:id="4"/>
          <w:bookmarkEnd w:id="3"/>
          <w:bookmarkEnd w:id="2"/>
          <w:bookmarkEnd w:id="1"/>
          <w:r>
            <w:fldChar w:fldCharType="begin"/>
          </w:r>
          <w:r>
            <w:instrText xml:space="preserve"> TOC \o "1-3" \h \z \u </w:instrText>
          </w:r>
          <w:r>
            <w:fldChar w:fldCharType="separate"/>
          </w:r>
        </w:p>
        <w:p w14:paraId="4B63822A" w14:textId="276667F5" w:rsidR="006C2027" w:rsidRDefault="00000000">
          <w:pPr>
            <w:pStyle w:val="TOC1"/>
            <w:tabs>
              <w:tab w:val="right" w:leader="dot" w:pos="9062"/>
            </w:tabs>
            <w:rPr>
              <w:rFonts w:eastAsiaTheme="minorEastAsia" w:cstheme="minorBidi"/>
              <w:b w:val="0"/>
              <w:bCs w:val="0"/>
              <w:i w:val="0"/>
              <w:iCs w:val="0"/>
              <w:noProof/>
              <w:sz w:val="22"/>
              <w:szCs w:val="22"/>
              <w:lang w:val="de-DE" w:eastAsia="zh-CN"/>
            </w:rPr>
          </w:pPr>
          <w:hyperlink w:anchor="_Toc193102659" w:history="1">
            <w:r w:rsidR="006C2027" w:rsidRPr="00B642D5">
              <w:rPr>
                <w:rStyle w:val="Hyperlink"/>
                <w:rFonts w:eastAsiaTheme="majorEastAsia"/>
                <w:noProof/>
              </w:rPr>
              <w:t>Table of Contents</w:t>
            </w:r>
            <w:r w:rsidR="006C2027">
              <w:rPr>
                <w:noProof/>
                <w:webHidden/>
              </w:rPr>
              <w:tab/>
            </w:r>
            <w:r w:rsidR="006C2027">
              <w:rPr>
                <w:noProof/>
                <w:webHidden/>
              </w:rPr>
              <w:fldChar w:fldCharType="begin"/>
            </w:r>
            <w:r w:rsidR="006C2027">
              <w:rPr>
                <w:noProof/>
                <w:webHidden/>
              </w:rPr>
              <w:instrText xml:space="preserve"> PAGEREF _Toc193102659 \h </w:instrText>
            </w:r>
            <w:r w:rsidR="006C2027">
              <w:rPr>
                <w:noProof/>
                <w:webHidden/>
              </w:rPr>
            </w:r>
            <w:r w:rsidR="006C2027">
              <w:rPr>
                <w:noProof/>
                <w:webHidden/>
              </w:rPr>
              <w:fldChar w:fldCharType="separate"/>
            </w:r>
            <w:r w:rsidR="006C2027">
              <w:rPr>
                <w:noProof/>
                <w:webHidden/>
              </w:rPr>
              <w:t>2</w:t>
            </w:r>
            <w:r w:rsidR="006C2027">
              <w:rPr>
                <w:noProof/>
                <w:webHidden/>
              </w:rPr>
              <w:fldChar w:fldCharType="end"/>
            </w:r>
          </w:hyperlink>
        </w:p>
        <w:p w14:paraId="43855F52" w14:textId="1BDAE0C4"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660" w:history="1">
            <w:r w:rsidR="006C2027" w:rsidRPr="00B642D5">
              <w:rPr>
                <w:rStyle w:val="Hyperlink"/>
                <w:rFonts w:eastAsiaTheme="majorEastAsia"/>
                <w:noProof/>
              </w:rPr>
              <w:t>1</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Getting Started with AAS Designer</w:t>
            </w:r>
            <w:r w:rsidR="006C2027">
              <w:rPr>
                <w:noProof/>
                <w:webHidden/>
              </w:rPr>
              <w:tab/>
            </w:r>
            <w:r w:rsidR="006C2027">
              <w:rPr>
                <w:noProof/>
                <w:webHidden/>
              </w:rPr>
              <w:fldChar w:fldCharType="begin"/>
            </w:r>
            <w:r w:rsidR="006C2027">
              <w:rPr>
                <w:noProof/>
                <w:webHidden/>
              </w:rPr>
              <w:instrText xml:space="preserve"> PAGEREF _Toc193102660 \h </w:instrText>
            </w:r>
            <w:r w:rsidR="006C2027">
              <w:rPr>
                <w:noProof/>
                <w:webHidden/>
              </w:rPr>
            </w:r>
            <w:r w:rsidR="006C2027">
              <w:rPr>
                <w:noProof/>
                <w:webHidden/>
              </w:rPr>
              <w:fldChar w:fldCharType="separate"/>
            </w:r>
            <w:r w:rsidR="006C2027">
              <w:rPr>
                <w:noProof/>
                <w:webHidden/>
              </w:rPr>
              <w:t>4</w:t>
            </w:r>
            <w:r w:rsidR="006C2027">
              <w:rPr>
                <w:noProof/>
                <w:webHidden/>
              </w:rPr>
              <w:fldChar w:fldCharType="end"/>
            </w:r>
          </w:hyperlink>
        </w:p>
        <w:p w14:paraId="6EA6B35D" w14:textId="16AA3F43"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1" w:history="1">
            <w:r w:rsidR="006C2027" w:rsidRPr="00B642D5">
              <w:rPr>
                <w:rStyle w:val="Hyperlink"/>
                <w:rFonts w:eastAsiaTheme="majorEastAsia"/>
                <w:noProof/>
              </w:rPr>
              <w:t>1.1</w:t>
            </w:r>
            <w:r w:rsidR="006C2027">
              <w:rPr>
                <w:rFonts w:eastAsiaTheme="minorEastAsia" w:cstheme="minorBidi"/>
                <w:b w:val="0"/>
                <w:bCs w:val="0"/>
                <w:noProof/>
                <w:lang w:val="de-DE" w:eastAsia="zh-CN"/>
              </w:rPr>
              <w:tab/>
            </w:r>
            <w:r w:rsidR="006C2027" w:rsidRPr="00B642D5">
              <w:rPr>
                <w:rStyle w:val="Hyperlink"/>
                <w:rFonts w:eastAsiaTheme="majorEastAsia"/>
                <w:noProof/>
              </w:rPr>
              <w:t>Login</w:t>
            </w:r>
            <w:r w:rsidR="006C2027">
              <w:rPr>
                <w:noProof/>
                <w:webHidden/>
              </w:rPr>
              <w:tab/>
            </w:r>
            <w:r w:rsidR="006C2027">
              <w:rPr>
                <w:noProof/>
                <w:webHidden/>
              </w:rPr>
              <w:fldChar w:fldCharType="begin"/>
            </w:r>
            <w:r w:rsidR="006C2027">
              <w:rPr>
                <w:noProof/>
                <w:webHidden/>
              </w:rPr>
              <w:instrText xml:space="preserve"> PAGEREF _Toc193102661 \h </w:instrText>
            </w:r>
            <w:r w:rsidR="006C2027">
              <w:rPr>
                <w:noProof/>
                <w:webHidden/>
              </w:rPr>
            </w:r>
            <w:r w:rsidR="006C2027">
              <w:rPr>
                <w:noProof/>
                <w:webHidden/>
              </w:rPr>
              <w:fldChar w:fldCharType="separate"/>
            </w:r>
            <w:r w:rsidR="006C2027">
              <w:rPr>
                <w:noProof/>
                <w:webHidden/>
              </w:rPr>
              <w:t>4</w:t>
            </w:r>
            <w:r w:rsidR="006C2027">
              <w:rPr>
                <w:noProof/>
                <w:webHidden/>
              </w:rPr>
              <w:fldChar w:fldCharType="end"/>
            </w:r>
          </w:hyperlink>
        </w:p>
        <w:p w14:paraId="0C3BEA2E" w14:textId="2B2DD17A"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2" w:history="1">
            <w:r w:rsidR="006C2027" w:rsidRPr="00B642D5">
              <w:rPr>
                <w:rStyle w:val="Hyperlink"/>
                <w:rFonts w:eastAsiaTheme="majorEastAsia"/>
                <w:noProof/>
              </w:rPr>
              <w:t>1.2</w:t>
            </w:r>
            <w:r w:rsidR="006C2027">
              <w:rPr>
                <w:rFonts w:eastAsiaTheme="minorEastAsia" w:cstheme="minorBidi"/>
                <w:b w:val="0"/>
                <w:bCs w:val="0"/>
                <w:noProof/>
                <w:lang w:val="de-DE" w:eastAsia="zh-CN"/>
              </w:rPr>
              <w:tab/>
            </w:r>
            <w:r w:rsidR="006C2027" w:rsidRPr="00B642D5">
              <w:rPr>
                <w:rStyle w:val="Hyperlink"/>
                <w:rFonts w:eastAsiaTheme="majorEastAsia"/>
                <w:noProof/>
              </w:rPr>
              <w:t>User registration</w:t>
            </w:r>
            <w:r w:rsidR="006C2027">
              <w:rPr>
                <w:noProof/>
                <w:webHidden/>
              </w:rPr>
              <w:tab/>
            </w:r>
            <w:r w:rsidR="006C2027">
              <w:rPr>
                <w:noProof/>
                <w:webHidden/>
              </w:rPr>
              <w:fldChar w:fldCharType="begin"/>
            </w:r>
            <w:r w:rsidR="006C2027">
              <w:rPr>
                <w:noProof/>
                <w:webHidden/>
              </w:rPr>
              <w:instrText xml:space="preserve"> PAGEREF _Toc193102662 \h </w:instrText>
            </w:r>
            <w:r w:rsidR="006C2027">
              <w:rPr>
                <w:noProof/>
                <w:webHidden/>
              </w:rPr>
            </w:r>
            <w:r w:rsidR="006C2027">
              <w:rPr>
                <w:noProof/>
                <w:webHidden/>
              </w:rPr>
              <w:fldChar w:fldCharType="separate"/>
            </w:r>
            <w:r w:rsidR="006C2027">
              <w:rPr>
                <w:noProof/>
                <w:webHidden/>
              </w:rPr>
              <w:t>5</w:t>
            </w:r>
            <w:r w:rsidR="006C2027">
              <w:rPr>
                <w:noProof/>
                <w:webHidden/>
              </w:rPr>
              <w:fldChar w:fldCharType="end"/>
            </w:r>
          </w:hyperlink>
        </w:p>
        <w:p w14:paraId="71938FB2" w14:textId="193C2439"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3" w:history="1">
            <w:r w:rsidR="006C2027" w:rsidRPr="00B642D5">
              <w:rPr>
                <w:rStyle w:val="Hyperlink"/>
                <w:rFonts w:eastAsiaTheme="majorEastAsia"/>
                <w:noProof/>
              </w:rPr>
              <w:t>1.3</w:t>
            </w:r>
            <w:r w:rsidR="006C2027">
              <w:rPr>
                <w:rFonts w:eastAsiaTheme="minorEastAsia" w:cstheme="minorBidi"/>
                <w:b w:val="0"/>
                <w:bCs w:val="0"/>
                <w:noProof/>
                <w:lang w:val="de-DE" w:eastAsia="zh-CN"/>
              </w:rPr>
              <w:tab/>
            </w:r>
            <w:r w:rsidR="006C2027" w:rsidRPr="00B642D5">
              <w:rPr>
                <w:rStyle w:val="Hyperlink"/>
                <w:rFonts w:eastAsiaTheme="majorEastAsia"/>
                <w:noProof/>
              </w:rPr>
              <w:t>Version Information</w:t>
            </w:r>
            <w:r w:rsidR="006C2027">
              <w:rPr>
                <w:noProof/>
                <w:webHidden/>
              </w:rPr>
              <w:tab/>
            </w:r>
            <w:r w:rsidR="006C2027">
              <w:rPr>
                <w:noProof/>
                <w:webHidden/>
              </w:rPr>
              <w:fldChar w:fldCharType="begin"/>
            </w:r>
            <w:r w:rsidR="006C2027">
              <w:rPr>
                <w:noProof/>
                <w:webHidden/>
              </w:rPr>
              <w:instrText xml:space="preserve"> PAGEREF _Toc193102663 \h </w:instrText>
            </w:r>
            <w:r w:rsidR="006C2027">
              <w:rPr>
                <w:noProof/>
                <w:webHidden/>
              </w:rPr>
            </w:r>
            <w:r w:rsidR="006C2027">
              <w:rPr>
                <w:noProof/>
                <w:webHidden/>
              </w:rPr>
              <w:fldChar w:fldCharType="separate"/>
            </w:r>
            <w:r w:rsidR="006C2027">
              <w:rPr>
                <w:noProof/>
                <w:webHidden/>
              </w:rPr>
              <w:t>6</w:t>
            </w:r>
            <w:r w:rsidR="006C2027">
              <w:rPr>
                <w:noProof/>
                <w:webHidden/>
              </w:rPr>
              <w:fldChar w:fldCharType="end"/>
            </w:r>
          </w:hyperlink>
        </w:p>
        <w:p w14:paraId="44FC8737" w14:textId="2530DE28"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664" w:history="1">
            <w:r w:rsidR="006C2027" w:rsidRPr="00B642D5">
              <w:rPr>
                <w:rStyle w:val="Hyperlink"/>
                <w:rFonts w:eastAsiaTheme="majorEastAsia"/>
                <w:noProof/>
              </w:rPr>
              <w:t>2</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AAS-Designer Overview</w:t>
            </w:r>
            <w:r w:rsidR="006C2027">
              <w:rPr>
                <w:noProof/>
                <w:webHidden/>
              </w:rPr>
              <w:tab/>
            </w:r>
            <w:r w:rsidR="006C2027">
              <w:rPr>
                <w:noProof/>
                <w:webHidden/>
              </w:rPr>
              <w:fldChar w:fldCharType="begin"/>
            </w:r>
            <w:r w:rsidR="006C2027">
              <w:rPr>
                <w:noProof/>
                <w:webHidden/>
              </w:rPr>
              <w:instrText xml:space="preserve"> PAGEREF _Toc193102664 \h </w:instrText>
            </w:r>
            <w:r w:rsidR="006C2027">
              <w:rPr>
                <w:noProof/>
                <w:webHidden/>
              </w:rPr>
            </w:r>
            <w:r w:rsidR="006C2027">
              <w:rPr>
                <w:noProof/>
                <w:webHidden/>
              </w:rPr>
              <w:fldChar w:fldCharType="separate"/>
            </w:r>
            <w:r w:rsidR="006C2027">
              <w:rPr>
                <w:noProof/>
                <w:webHidden/>
              </w:rPr>
              <w:t>8</w:t>
            </w:r>
            <w:r w:rsidR="006C2027">
              <w:rPr>
                <w:noProof/>
                <w:webHidden/>
              </w:rPr>
              <w:fldChar w:fldCharType="end"/>
            </w:r>
          </w:hyperlink>
        </w:p>
        <w:p w14:paraId="26DC2405" w14:textId="337868FD"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665" w:history="1">
            <w:r w:rsidR="006C2027" w:rsidRPr="00B642D5">
              <w:rPr>
                <w:rStyle w:val="Hyperlink"/>
                <w:rFonts w:eastAsiaTheme="majorEastAsia"/>
                <w:noProof/>
              </w:rPr>
              <w:t>3</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AAS Server Selection</w:t>
            </w:r>
            <w:r w:rsidR="006C2027">
              <w:rPr>
                <w:noProof/>
                <w:webHidden/>
              </w:rPr>
              <w:tab/>
            </w:r>
            <w:r w:rsidR="006C2027">
              <w:rPr>
                <w:noProof/>
                <w:webHidden/>
              </w:rPr>
              <w:fldChar w:fldCharType="begin"/>
            </w:r>
            <w:r w:rsidR="006C2027">
              <w:rPr>
                <w:noProof/>
                <w:webHidden/>
              </w:rPr>
              <w:instrText xml:space="preserve"> PAGEREF _Toc193102665 \h </w:instrText>
            </w:r>
            <w:r w:rsidR="006C2027">
              <w:rPr>
                <w:noProof/>
                <w:webHidden/>
              </w:rPr>
            </w:r>
            <w:r w:rsidR="006C2027">
              <w:rPr>
                <w:noProof/>
                <w:webHidden/>
              </w:rPr>
              <w:fldChar w:fldCharType="separate"/>
            </w:r>
            <w:r w:rsidR="006C2027">
              <w:rPr>
                <w:noProof/>
                <w:webHidden/>
              </w:rPr>
              <w:t>9</w:t>
            </w:r>
            <w:r w:rsidR="006C2027">
              <w:rPr>
                <w:noProof/>
                <w:webHidden/>
              </w:rPr>
              <w:fldChar w:fldCharType="end"/>
            </w:r>
          </w:hyperlink>
        </w:p>
        <w:p w14:paraId="665EA1E4" w14:textId="743F3F83"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6" w:history="1">
            <w:r w:rsidR="006C2027" w:rsidRPr="00B642D5">
              <w:rPr>
                <w:rStyle w:val="Hyperlink"/>
                <w:rFonts w:eastAsiaTheme="majorEastAsia" w:cs="Times New Roman"/>
                <w:noProof/>
              </w:rPr>
              <w:t>3.1</w:t>
            </w:r>
            <w:r w:rsidR="006C2027">
              <w:rPr>
                <w:rFonts w:eastAsiaTheme="minorEastAsia" w:cstheme="minorBidi"/>
                <w:b w:val="0"/>
                <w:bCs w:val="0"/>
                <w:noProof/>
                <w:lang w:val="de-DE" w:eastAsia="zh-CN"/>
              </w:rPr>
              <w:tab/>
            </w:r>
            <w:r w:rsidR="006C2027" w:rsidRPr="00B642D5">
              <w:rPr>
                <w:rStyle w:val="Hyperlink"/>
                <w:rFonts w:eastAsiaTheme="majorEastAsia" w:cs="Times New Roman"/>
                <w:noProof/>
              </w:rPr>
              <w:t>For Admin Users</w:t>
            </w:r>
            <w:r w:rsidR="006C2027">
              <w:rPr>
                <w:noProof/>
                <w:webHidden/>
              </w:rPr>
              <w:tab/>
            </w:r>
            <w:r w:rsidR="006C2027">
              <w:rPr>
                <w:noProof/>
                <w:webHidden/>
              </w:rPr>
              <w:fldChar w:fldCharType="begin"/>
            </w:r>
            <w:r w:rsidR="006C2027">
              <w:rPr>
                <w:noProof/>
                <w:webHidden/>
              </w:rPr>
              <w:instrText xml:space="preserve"> PAGEREF _Toc193102666 \h </w:instrText>
            </w:r>
            <w:r w:rsidR="006C2027">
              <w:rPr>
                <w:noProof/>
                <w:webHidden/>
              </w:rPr>
            </w:r>
            <w:r w:rsidR="006C2027">
              <w:rPr>
                <w:noProof/>
                <w:webHidden/>
              </w:rPr>
              <w:fldChar w:fldCharType="separate"/>
            </w:r>
            <w:r w:rsidR="006C2027">
              <w:rPr>
                <w:noProof/>
                <w:webHidden/>
              </w:rPr>
              <w:t>9</w:t>
            </w:r>
            <w:r w:rsidR="006C2027">
              <w:rPr>
                <w:noProof/>
                <w:webHidden/>
              </w:rPr>
              <w:fldChar w:fldCharType="end"/>
            </w:r>
          </w:hyperlink>
        </w:p>
        <w:p w14:paraId="57758C02" w14:textId="11BA6E4B"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7" w:history="1">
            <w:r w:rsidR="006C2027" w:rsidRPr="00B642D5">
              <w:rPr>
                <w:rStyle w:val="Hyperlink"/>
                <w:rFonts w:eastAsiaTheme="majorEastAsia"/>
                <w:noProof/>
              </w:rPr>
              <w:t>3.2</w:t>
            </w:r>
            <w:r w:rsidR="006C2027">
              <w:rPr>
                <w:rFonts w:eastAsiaTheme="minorEastAsia" w:cstheme="minorBidi"/>
                <w:b w:val="0"/>
                <w:bCs w:val="0"/>
                <w:noProof/>
                <w:lang w:val="de-DE" w:eastAsia="zh-CN"/>
              </w:rPr>
              <w:tab/>
            </w:r>
            <w:r w:rsidR="006C2027" w:rsidRPr="00B642D5">
              <w:rPr>
                <w:rStyle w:val="Hyperlink"/>
                <w:rFonts w:eastAsiaTheme="majorEastAsia" w:cs="Arial"/>
                <w:noProof/>
              </w:rPr>
              <w:t>For Users with Lower Privileges</w:t>
            </w:r>
            <w:r w:rsidR="006C2027">
              <w:rPr>
                <w:noProof/>
                <w:webHidden/>
              </w:rPr>
              <w:tab/>
            </w:r>
            <w:r w:rsidR="006C2027">
              <w:rPr>
                <w:noProof/>
                <w:webHidden/>
              </w:rPr>
              <w:fldChar w:fldCharType="begin"/>
            </w:r>
            <w:r w:rsidR="006C2027">
              <w:rPr>
                <w:noProof/>
                <w:webHidden/>
              </w:rPr>
              <w:instrText xml:space="preserve"> PAGEREF _Toc193102667 \h </w:instrText>
            </w:r>
            <w:r w:rsidR="006C2027">
              <w:rPr>
                <w:noProof/>
                <w:webHidden/>
              </w:rPr>
            </w:r>
            <w:r w:rsidR="006C2027">
              <w:rPr>
                <w:noProof/>
                <w:webHidden/>
              </w:rPr>
              <w:fldChar w:fldCharType="separate"/>
            </w:r>
            <w:r w:rsidR="006C2027">
              <w:rPr>
                <w:noProof/>
                <w:webHidden/>
              </w:rPr>
              <w:t>10</w:t>
            </w:r>
            <w:r w:rsidR="006C2027">
              <w:rPr>
                <w:noProof/>
                <w:webHidden/>
              </w:rPr>
              <w:fldChar w:fldCharType="end"/>
            </w:r>
          </w:hyperlink>
        </w:p>
        <w:p w14:paraId="5388FCF2" w14:textId="62AFE264"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668" w:history="1">
            <w:r w:rsidR="006C2027" w:rsidRPr="00B642D5">
              <w:rPr>
                <w:rStyle w:val="Hyperlink"/>
                <w:rFonts w:eastAsiaTheme="majorEastAsia"/>
                <w:noProof/>
              </w:rPr>
              <w:t>4</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Operating the Tree Structure</w:t>
            </w:r>
            <w:r w:rsidR="006C2027">
              <w:rPr>
                <w:noProof/>
                <w:webHidden/>
              </w:rPr>
              <w:tab/>
            </w:r>
            <w:r w:rsidR="006C2027">
              <w:rPr>
                <w:noProof/>
                <w:webHidden/>
              </w:rPr>
              <w:fldChar w:fldCharType="begin"/>
            </w:r>
            <w:r w:rsidR="006C2027">
              <w:rPr>
                <w:noProof/>
                <w:webHidden/>
              </w:rPr>
              <w:instrText xml:space="preserve"> PAGEREF _Toc193102668 \h </w:instrText>
            </w:r>
            <w:r w:rsidR="006C2027">
              <w:rPr>
                <w:noProof/>
                <w:webHidden/>
              </w:rPr>
            </w:r>
            <w:r w:rsidR="006C2027">
              <w:rPr>
                <w:noProof/>
                <w:webHidden/>
              </w:rPr>
              <w:fldChar w:fldCharType="separate"/>
            </w:r>
            <w:r w:rsidR="006C2027">
              <w:rPr>
                <w:noProof/>
                <w:webHidden/>
              </w:rPr>
              <w:t>11</w:t>
            </w:r>
            <w:r w:rsidR="006C2027">
              <w:rPr>
                <w:noProof/>
                <w:webHidden/>
              </w:rPr>
              <w:fldChar w:fldCharType="end"/>
            </w:r>
          </w:hyperlink>
        </w:p>
        <w:p w14:paraId="495CB00C" w14:textId="5B84A790"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9" w:history="1">
            <w:r w:rsidR="006C2027" w:rsidRPr="00B642D5">
              <w:rPr>
                <w:rStyle w:val="Hyperlink"/>
                <w:rFonts w:eastAsiaTheme="majorEastAsia"/>
                <w:noProof/>
              </w:rPr>
              <w:t>4.1</w:t>
            </w:r>
            <w:r w:rsidR="006C2027">
              <w:rPr>
                <w:rFonts w:eastAsiaTheme="minorEastAsia" w:cstheme="minorBidi"/>
                <w:b w:val="0"/>
                <w:bCs w:val="0"/>
                <w:noProof/>
                <w:lang w:val="de-DE" w:eastAsia="zh-CN"/>
              </w:rPr>
              <w:tab/>
            </w:r>
            <w:r w:rsidR="006C2027" w:rsidRPr="00B642D5">
              <w:rPr>
                <w:rStyle w:val="Hyperlink"/>
                <w:rFonts w:eastAsiaTheme="majorEastAsia"/>
                <w:noProof/>
              </w:rPr>
              <w:t>Inserting elements</w:t>
            </w:r>
            <w:r w:rsidR="006C2027">
              <w:rPr>
                <w:noProof/>
                <w:webHidden/>
              </w:rPr>
              <w:tab/>
            </w:r>
            <w:r w:rsidR="006C2027">
              <w:rPr>
                <w:noProof/>
                <w:webHidden/>
              </w:rPr>
              <w:fldChar w:fldCharType="begin"/>
            </w:r>
            <w:r w:rsidR="006C2027">
              <w:rPr>
                <w:noProof/>
                <w:webHidden/>
              </w:rPr>
              <w:instrText xml:space="preserve"> PAGEREF _Toc193102669 \h </w:instrText>
            </w:r>
            <w:r w:rsidR="006C2027">
              <w:rPr>
                <w:noProof/>
                <w:webHidden/>
              </w:rPr>
            </w:r>
            <w:r w:rsidR="006C2027">
              <w:rPr>
                <w:noProof/>
                <w:webHidden/>
              </w:rPr>
              <w:fldChar w:fldCharType="separate"/>
            </w:r>
            <w:r w:rsidR="006C2027">
              <w:rPr>
                <w:noProof/>
                <w:webHidden/>
              </w:rPr>
              <w:t>13</w:t>
            </w:r>
            <w:r w:rsidR="006C2027">
              <w:rPr>
                <w:noProof/>
                <w:webHidden/>
              </w:rPr>
              <w:fldChar w:fldCharType="end"/>
            </w:r>
          </w:hyperlink>
        </w:p>
        <w:p w14:paraId="03DA97ED" w14:textId="428B5176" w:rsidR="006C2027" w:rsidRDefault="00000000">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193102670" w:history="1">
            <w:r w:rsidR="006C2027" w:rsidRPr="00B642D5">
              <w:rPr>
                <w:rStyle w:val="Hyperlink"/>
                <w:rFonts w:eastAsiaTheme="majorEastAsia" w:cs="Times New Roman"/>
                <w:noProof/>
              </w:rPr>
              <w:t>a.</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cs="Times New Roman"/>
                <w:noProof/>
              </w:rPr>
              <w:t>Operating the Elements in AAS</w:t>
            </w:r>
            <w:r w:rsidR="006C2027">
              <w:rPr>
                <w:noProof/>
                <w:webHidden/>
              </w:rPr>
              <w:tab/>
            </w:r>
            <w:r w:rsidR="006C2027">
              <w:rPr>
                <w:noProof/>
                <w:webHidden/>
              </w:rPr>
              <w:fldChar w:fldCharType="begin"/>
            </w:r>
            <w:r w:rsidR="006C2027">
              <w:rPr>
                <w:noProof/>
                <w:webHidden/>
              </w:rPr>
              <w:instrText xml:space="preserve"> PAGEREF _Toc193102670 \h </w:instrText>
            </w:r>
            <w:r w:rsidR="006C2027">
              <w:rPr>
                <w:noProof/>
                <w:webHidden/>
              </w:rPr>
            </w:r>
            <w:r w:rsidR="006C2027">
              <w:rPr>
                <w:noProof/>
                <w:webHidden/>
              </w:rPr>
              <w:fldChar w:fldCharType="separate"/>
            </w:r>
            <w:r w:rsidR="006C2027">
              <w:rPr>
                <w:noProof/>
                <w:webHidden/>
              </w:rPr>
              <w:t>14</w:t>
            </w:r>
            <w:r w:rsidR="006C2027">
              <w:rPr>
                <w:noProof/>
                <w:webHidden/>
              </w:rPr>
              <w:fldChar w:fldCharType="end"/>
            </w:r>
          </w:hyperlink>
        </w:p>
        <w:p w14:paraId="74031139" w14:textId="4282DAE0"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71" w:history="1">
            <w:r w:rsidR="006C2027" w:rsidRPr="00B642D5">
              <w:rPr>
                <w:rStyle w:val="Hyperlink"/>
                <w:rFonts w:eastAsiaTheme="majorEastAsia"/>
                <w:noProof/>
              </w:rPr>
              <w:t>4.2</w:t>
            </w:r>
            <w:r w:rsidR="006C2027">
              <w:rPr>
                <w:rFonts w:eastAsiaTheme="minorEastAsia" w:cstheme="minorBidi"/>
                <w:b w:val="0"/>
                <w:bCs w:val="0"/>
                <w:noProof/>
                <w:lang w:val="de-DE" w:eastAsia="zh-CN"/>
              </w:rPr>
              <w:tab/>
            </w:r>
            <w:r w:rsidR="006C2027" w:rsidRPr="00B642D5">
              <w:rPr>
                <w:rStyle w:val="Hyperlink"/>
                <w:rFonts w:eastAsiaTheme="majorEastAsia"/>
                <w:noProof/>
              </w:rPr>
              <w:t>Property</w:t>
            </w:r>
            <w:r w:rsidR="006C2027">
              <w:rPr>
                <w:noProof/>
                <w:webHidden/>
              </w:rPr>
              <w:tab/>
            </w:r>
            <w:r w:rsidR="006C2027">
              <w:rPr>
                <w:noProof/>
                <w:webHidden/>
              </w:rPr>
              <w:fldChar w:fldCharType="begin"/>
            </w:r>
            <w:r w:rsidR="006C2027">
              <w:rPr>
                <w:noProof/>
                <w:webHidden/>
              </w:rPr>
              <w:instrText xml:space="preserve"> PAGEREF _Toc193102671 \h </w:instrText>
            </w:r>
            <w:r w:rsidR="006C2027">
              <w:rPr>
                <w:noProof/>
                <w:webHidden/>
              </w:rPr>
            </w:r>
            <w:r w:rsidR="006C2027">
              <w:rPr>
                <w:noProof/>
                <w:webHidden/>
              </w:rPr>
              <w:fldChar w:fldCharType="separate"/>
            </w:r>
            <w:r w:rsidR="006C2027">
              <w:rPr>
                <w:noProof/>
                <w:webHidden/>
              </w:rPr>
              <w:t>16</w:t>
            </w:r>
            <w:r w:rsidR="006C2027">
              <w:rPr>
                <w:noProof/>
                <w:webHidden/>
              </w:rPr>
              <w:fldChar w:fldCharType="end"/>
            </w:r>
          </w:hyperlink>
        </w:p>
        <w:p w14:paraId="34B8A567" w14:textId="3E6E01B2"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2" w:history="1">
            <w:r w:rsidR="006C2027" w:rsidRPr="00B642D5">
              <w:rPr>
                <w:rStyle w:val="Hyperlink"/>
                <w:rFonts w:eastAsiaTheme="majorEastAsia"/>
                <w:noProof/>
              </w:rPr>
              <w:t>4.2.1</w:t>
            </w:r>
            <w:r w:rsidR="006C2027">
              <w:rPr>
                <w:rFonts w:eastAsiaTheme="minorEastAsia" w:cstheme="minorBidi"/>
                <w:noProof/>
                <w:sz w:val="22"/>
                <w:szCs w:val="22"/>
                <w:lang w:val="de-DE" w:eastAsia="zh-CN"/>
              </w:rPr>
              <w:tab/>
            </w:r>
            <w:r w:rsidR="006C2027" w:rsidRPr="00B642D5">
              <w:rPr>
                <w:rStyle w:val="Hyperlink"/>
                <w:rFonts w:eastAsiaTheme="majorEastAsia"/>
                <w:noProof/>
              </w:rPr>
              <w:t>“Details”</w:t>
            </w:r>
            <w:r w:rsidR="006C2027">
              <w:rPr>
                <w:noProof/>
                <w:webHidden/>
              </w:rPr>
              <w:tab/>
            </w:r>
            <w:r w:rsidR="006C2027">
              <w:rPr>
                <w:noProof/>
                <w:webHidden/>
              </w:rPr>
              <w:fldChar w:fldCharType="begin"/>
            </w:r>
            <w:r w:rsidR="006C2027">
              <w:rPr>
                <w:noProof/>
                <w:webHidden/>
              </w:rPr>
              <w:instrText xml:space="preserve"> PAGEREF _Toc193102672 \h </w:instrText>
            </w:r>
            <w:r w:rsidR="006C2027">
              <w:rPr>
                <w:noProof/>
                <w:webHidden/>
              </w:rPr>
            </w:r>
            <w:r w:rsidR="006C2027">
              <w:rPr>
                <w:noProof/>
                <w:webHidden/>
              </w:rPr>
              <w:fldChar w:fldCharType="separate"/>
            </w:r>
            <w:r w:rsidR="006C2027">
              <w:rPr>
                <w:noProof/>
                <w:webHidden/>
              </w:rPr>
              <w:t>18</w:t>
            </w:r>
            <w:r w:rsidR="006C2027">
              <w:rPr>
                <w:noProof/>
                <w:webHidden/>
              </w:rPr>
              <w:fldChar w:fldCharType="end"/>
            </w:r>
          </w:hyperlink>
        </w:p>
        <w:p w14:paraId="2AAE3743" w14:textId="445C9C06"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3" w:history="1">
            <w:r w:rsidR="006C2027" w:rsidRPr="00B642D5">
              <w:rPr>
                <w:rStyle w:val="Hyperlink"/>
                <w:rFonts w:eastAsiaTheme="majorEastAsia"/>
                <w:noProof/>
              </w:rPr>
              <w:t>4.2.2</w:t>
            </w:r>
            <w:r w:rsidR="006C2027">
              <w:rPr>
                <w:rFonts w:eastAsiaTheme="minorEastAsia" w:cstheme="minorBidi"/>
                <w:noProof/>
                <w:sz w:val="22"/>
                <w:szCs w:val="22"/>
                <w:lang w:val="de-DE" w:eastAsia="zh-CN"/>
              </w:rPr>
              <w:tab/>
            </w:r>
            <w:r w:rsidR="006C2027" w:rsidRPr="00B642D5">
              <w:rPr>
                <w:rStyle w:val="Hyperlink"/>
                <w:rFonts w:eastAsiaTheme="majorEastAsia"/>
                <w:noProof/>
              </w:rPr>
              <w:t>“Content”</w:t>
            </w:r>
            <w:r w:rsidR="006C2027">
              <w:rPr>
                <w:noProof/>
                <w:webHidden/>
              </w:rPr>
              <w:tab/>
            </w:r>
            <w:r w:rsidR="006C2027">
              <w:rPr>
                <w:noProof/>
                <w:webHidden/>
              </w:rPr>
              <w:fldChar w:fldCharType="begin"/>
            </w:r>
            <w:r w:rsidR="006C2027">
              <w:rPr>
                <w:noProof/>
                <w:webHidden/>
              </w:rPr>
              <w:instrText xml:space="preserve"> PAGEREF _Toc193102673 \h </w:instrText>
            </w:r>
            <w:r w:rsidR="006C2027">
              <w:rPr>
                <w:noProof/>
                <w:webHidden/>
              </w:rPr>
            </w:r>
            <w:r w:rsidR="006C2027">
              <w:rPr>
                <w:noProof/>
                <w:webHidden/>
              </w:rPr>
              <w:fldChar w:fldCharType="separate"/>
            </w:r>
            <w:r w:rsidR="006C2027">
              <w:rPr>
                <w:noProof/>
                <w:webHidden/>
              </w:rPr>
              <w:t>18</w:t>
            </w:r>
            <w:r w:rsidR="006C2027">
              <w:rPr>
                <w:noProof/>
                <w:webHidden/>
              </w:rPr>
              <w:fldChar w:fldCharType="end"/>
            </w:r>
          </w:hyperlink>
        </w:p>
        <w:p w14:paraId="788ACCD1" w14:textId="5F65D2CB"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4" w:history="1">
            <w:r w:rsidR="006C2027" w:rsidRPr="00B642D5">
              <w:rPr>
                <w:rStyle w:val="Hyperlink"/>
                <w:rFonts w:eastAsiaTheme="majorEastAsia"/>
                <w:noProof/>
              </w:rPr>
              <w:t>4.2.3</w:t>
            </w:r>
            <w:r w:rsidR="006C2027">
              <w:rPr>
                <w:rFonts w:eastAsiaTheme="minorEastAsia" w:cstheme="minorBidi"/>
                <w:noProof/>
                <w:sz w:val="22"/>
                <w:szCs w:val="22"/>
                <w:lang w:val="de-DE" w:eastAsia="zh-CN"/>
              </w:rPr>
              <w:tab/>
            </w:r>
            <w:r w:rsidR="006C2027" w:rsidRPr="00B642D5">
              <w:rPr>
                <w:rStyle w:val="Hyperlink"/>
                <w:rFonts w:eastAsiaTheme="majorEastAsia"/>
                <w:noProof/>
              </w:rPr>
              <w:t>“Semantic Description”</w:t>
            </w:r>
            <w:r w:rsidR="006C2027">
              <w:rPr>
                <w:noProof/>
                <w:webHidden/>
              </w:rPr>
              <w:tab/>
            </w:r>
            <w:r w:rsidR="006C2027">
              <w:rPr>
                <w:noProof/>
                <w:webHidden/>
              </w:rPr>
              <w:fldChar w:fldCharType="begin"/>
            </w:r>
            <w:r w:rsidR="006C2027">
              <w:rPr>
                <w:noProof/>
                <w:webHidden/>
              </w:rPr>
              <w:instrText xml:space="preserve"> PAGEREF _Toc193102674 \h </w:instrText>
            </w:r>
            <w:r w:rsidR="006C2027">
              <w:rPr>
                <w:noProof/>
                <w:webHidden/>
              </w:rPr>
            </w:r>
            <w:r w:rsidR="006C2027">
              <w:rPr>
                <w:noProof/>
                <w:webHidden/>
              </w:rPr>
              <w:fldChar w:fldCharType="separate"/>
            </w:r>
            <w:r w:rsidR="006C2027">
              <w:rPr>
                <w:noProof/>
                <w:webHidden/>
              </w:rPr>
              <w:t>18</w:t>
            </w:r>
            <w:r w:rsidR="006C2027">
              <w:rPr>
                <w:noProof/>
                <w:webHidden/>
              </w:rPr>
              <w:fldChar w:fldCharType="end"/>
            </w:r>
          </w:hyperlink>
        </w:p>
        <w:p w14:paraId="7FE07910" w14:textId="6610205D"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5" w:history="1">
            <w:r w:rsidR="006C2027" w:rsidRPr="00B642D5">
              <w:rPr>
                <w:rStyle w:val="Hyperlink"/>
                <w:rFonts w:eastAsiaTheme="majorEastAsia"/>
                <w:noProof/>
              </w:rPr>
              <w:t>4.2.4</w:t>
            </w:r>
            <w:r w:rsidR="006C2027">
              <w:rPr>
                <w:rFonts w:eastAsiaTheme="minorEastAsia" w:cstheme="minorBidi"/>
                <w:noProof/>
                <w:sz w:val="22"/>
                <w:szCs w:val="22"/>
                <w:lang w:val="de-DE" w:eastAsia="zh-CN"/>
              </w:rPr>
              <w:tab/>
            </w:r>
            <w:r w:rsidR="006C2027" w:rsidRPr="00B642D5">
              <w:rPr>
                <w:rStyle w:val="Hyperlink"/>
                <w:rFonts w:eastAsiaTheme="majorEastAsia"/>
                <w:noProof/>
              </w:rPr>
              <w:t>“Qualifier”</w:t>
            </w:r>
            <w:r w:rsidR="006C2027">
              <w:rPr>
                <w:noProof/>
                <w:webHidden/>
              </w:rPr>
              <w:tab/>
            </w:r>
            <w:r w:rsidR="006C2027">
              <w:rPr>
                <w:noProof/>
                <w:webHidden/>
              </w:rPr>
              <w:fldChar w:fldCharType="begin"/>
            </w:r>
            <w:r w:rsidR="006C2027">
              <w:rPr>
                <w:noProof/>
                <w:webHidden/>
              </w:rPr>
              <w:instrText xml:space="preserve"> PAGEREF _Toc193102675 \h </w:instrText>
            </w:r>
            <w:r w:rsidR="006C2027">
              <w:rPr>
                <w:noProof/>
                <w:webHidden/>
              </w:rPr>
            </w:r>
            <w:r w:rsidR="006C2027">
              <w:rPr>
                <w:noProof/>
                <w:webHidden/>
              </w:rPr>
              <w:fldChar w:fldCharType="separate"/>
            </w:r>
            <w:r w:rsidR="006C2027">
              <w:rPr>
                <w:noProof/>
                <w:webHidden/>
              </w:rPr>
              <w:t>19</w:t>
            </w:r>
            <w:r w:rsidR="006C2027">
              <w:rPr>
                <w:noProof/>
                <w:webHidden/>
              </w:rPr>
              <w:fldChar w:fldCharType="end"/>
            </w:r>
          </w:hyperlink>
        </w:p>
        <w:p w14:paraId="619166DA" w14:textId="3F8744CC"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6" w:history="1">
            <w:r w:rsidR="006C2027" w:rsidRPr="00B642D5">
              <w:rPr>
                <w:rStyle w:val="Hyperlink"/>
                <w:rFonts w:eastAsiaTheme="majorEastAsia"/>
                <w:noProof/>
                <w:lang w:val="es-ES"/>
              </w:rPr>
              <w:t>4.2.5</w:t>
            </w:r>
            <w:r w:rsidR="006C2027">
              <w:rPr>
                <w:rFonts w:eastAsiaTheme="minorEastAsia" w:cstheme="minorBidi"/>
                <w:noProof/>
                <w:sz w:val="22"/>
                <w:szCs w:val="22"/>
                <w:lang w:val="de-DE" w:eastAsia="zh-CN"/>
              </w:rPr>
              <w:tab/>
            </w:r>
            <w:r w:rsidR="006C2027" w:rsidRPr="00B642D5">
              <w:rPr>
                <w:rStyle w:val="Hyperlink"/>
                <w:rFonts w:eastAsiaTheme="majorEastAsia"/>
                <w:noProof/>
                <w:lang w:val="es-ES"/>
              </w:rPr>
              <w:t>“Data Definition”</w:t>
            </w:r>
            <w:r w:rsidR="006C2027">
              <w:rPr>
                <w:noProof/>
                <w:webHidden/>
              </w:rPr>
              <w:tab/>
            </w:r>
            <w:r w:rsidR="006C2027">
              <w:rPr>
                <w:noProof/>
                <w:webHidden/>
              </w:rPr>
              <w:fldChar w:fldCharType="begin"/>
            </w:r>
            <w:r w:rsidR="006C2027">
              <w:rPr>
                <w:noProof/>
                <w:webHidden/>
              </w:rPr>
              <w:instrText xml:space="preserve"> PAGEREF _Toc193102676 \h </w:instrText>
            </w:r>
            <w:r w:rsidR="006C2027">
              <w:rPr>
                <w:noProof/>
                <w:webHidden/>
              </w:rPr>
            </w:r>
            <w:r w:rsidR="006C2027">
              <w:rPr>
                <w:noProof/>
                <w:webHidden/>
              </w:rPr>
              <w:fldChar w:fldCharType="separate"/>
            </w:r>
            <w:r w:rsidR="006C2027">
              <w:rPr>
                <w:noProof/>
                <w:webHidden/>
              </w:rPr>
              <w:t>19</w:t>
            </w:r>
            <w:r w:rsidR="006C2027">
              <w:rPr>
                <w:noProof/>
                <w:webHidden/>
              </w:rPr>
              <w:fldChar w:fldCharType="end"/>
            </w:r>
          </w:hyperlink>
        </w:p>
        <w:p w14:paraId="2223A5C5" w14:textId="03E38E8B"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77" w:history="1">
            <w:r w:rsidR="006C2027" w:rsidRPr="00B642D5">
              <w:rPr>
                <w:rStyle w:val="Hyperlink"/>
                <w:rFonts w:eastAsiaTheme="majorEastAsia"/>
                <w:noProof/>
              </w:rPr>
              <w:t>4.3</w:t>
            </w:r>
            <w:r w:rsidR="006C2027">
              <w:rPr>
                <w:rFonts w:eastAsiaTheme="minorEastAsia" w:cstheme="minorBidi"/>
                <w:b w:val="0"/>
                <w:bCs w:val="0"/>
                <w:noProof/>
                <w:lang w:val="de-DE" w:eastAsia="zh-CN"/>
              </w:rPr>
              <w:tab/>
            </w:r>
            <w:r w:rsidR="006C2027" w:rsidRPr="00B642D5">
              <w:rPr>
                <w:rStyle w:val="Hyperlink"/>
                <w:rFonts w:eastAsiaTheme="majorEastAsia"/>
                <w:noProof/>
              </w:rPr>
              <w:t>Range</w:t>
            </w:r>
            <w:r w:rsidR="006C2027">
              <w:rPr>
                <w:noProof/>
                <w:webHidden/>
              </w:rPr>
              <w:tab/>
            </w:r>
            <w:r w:rsidR="006C2027">
              <w:rPr>
                <w:noProof/>
                <w:webHidden/>
              </w:rPr>
              <w:fldChar w:fldCharType="begin"/>
            </w:r>
            <w:r w:rsidR="006C2027">
              <w:rPr>
                <w:noProof/>
                <w:webHidden/>
              </w:rPr>
              <w:instrText xml:space="preserve"> PAGEREF _Toc193102677 \h </w:instrText>
            </w:r>
            <w:r w:rsidR="006C2027">
              <w:rPr>
                <w:noProof/>
                <w:webHidden/>
              </w:rPr>
            </w:r>
            <w:r w:rsidR="006C2027">
              <w:rPr>
                <w:noProof/>
                <w:webHidden/>
              </w:rPr>
              <w:fldChar w:fldCharType="separate"/>
            </w:r>
            <w:r w:rsidR="006C2027">
              <w:rPr>
                <w:noProof/>
                <w:webHidden/>
              </w:rPr>
              <w:t>22</w:t>
            </w:r>
            <w:r w:rsidR="006C2027">
              <w:rPr>
                <w:noProof/>
                <w:webHidden/>
              </w:rPr>
              <w:fldChar w:fldCharType="end"/>
            </w:r>
          </w:hyperlink>
        </w:p>
        <w:p w14:paraId="4C9B319C" w14:textId="7474615D"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8" w:history="1">
            <w:r w:rsidR="006C2027" w:rsidRPr="00B642D5">
              <w:rPr>
                <w:rStyle w:val="Hyperlink"/>
                <w:rFonts w:eastAsiaTheme="majorEastAsia"/>
                <w:noProof/>
              </w:rPr>
              <w:t>4.3.1</w:t>
            </w:r>
            <w:r w:rsidR="006C2027">
              <w:rPr>
                <w:rFonts w:eastAsiaTheme="minorEastAsia" w:cstheme="minorBidi"/>
                <w:noProof/>
                <w:sz w:val="22"/>
                <w:szCs w:val="22"/>
                <w:lang w:val="de-DE" w:eastAsia="zh-CN"/>
              </w:rPr>
              <w:tab/>
            </w:r>
            <w:r w:rsidR="006C2027" w:rsidRPr="00B642D5">
              <w:rPr>
                <w:rStyle w:val="Hyperlink"/>
                <w:rFonts w:eastAsiaTheme="majorEastAsia"/>
                <w:noProof/>
              </w:rPr>
              <w:t>“Content”</w:t>
            </w:r>
            <w:r w:rsidR="006C2027">
              <w:rPr>
                <w:noProof/>
                <w:webHidden/>
              </w:rPr>
              <w:tab/>
            </w:r>
            <w:r w:rsidR="006C2027">
              <w:rPr>
                <w:noProof/>
                <w:webHidden/>
              </w:rPr>
              <w:fldChar w:fldCharType="begin"/>
            </w:r>
            <w:r w:rsidR="006C2027">
              <w:rPr>
                <w:noProof/>
                <w:webHidden/>
              </w:rPr>
              <w:instrText xml:space="preserve"> PAGEREF _Toc193102678 \h </w:instrText>
            </w:r>
            <w:r w:rsidR="006C2027">
              <w:rPr>
                <w:noProof/>
                <w:webHidden/>
              </w:rPr>
            </w:r>
            <w:r w:rsidR="006C2027">
              <w:rPr>
                <w:noProof/>
                <w:webHidden/>
              </w:rPr>
              <w:fldChar w:fldCharType="separate"/>
            </w:r>
            <w:r w:rsidR="006C2027">
              <w:rPr>
                <w:noProof/>
                <w:webHidden/>
              </w:rPr>
              <w:t>22</w:t>
            </w:r>
            <w:r w:rsidR="006C2027">
              <w:rPr>
                <w:noProof/>
                <w:webHidden/>
              </w:rPr>
              <w:fldChar w:fldCharType="end"/>
            </w:r>
          </w:hyperlink>
        </w:p>
        <w:p w14:paraId="78CB0C9A" w14:textId="59F144EE"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79" w:history="1">
            <w:r w:rsidR="006C2027" w:rsidRPr="00B642D5">
              <w:rPr>
                <w:rStyle w:val="Hyperlink"/>
                <w:rFonts w:asciiTheme="minorBidi" w:eastAsiaTheme="majorEastAsia" w:hAnsiTheme="minorBidi"/>
                <w:noProof/>
              </w:rPr>
              <w:t>4.4</w:t>
            </w:r>
            <w:r w:rsidR="006C2027">
              <w:rPr>
                <w:rFonts w:eastAsiaTheme="minorEastAsia" w:cstheme="minorBidi"/>
                <w:b w:val="0"/>
                <w:bCs w:val="0"/>
                <w:noProof/>
                <w:lang w:val="de-DE" w:eastAsia="zh-CN"/>
              </w:rPr>
              <w:tab/>
            </w:r>
            <w:r w:rsidR="006C2027" w:rsidRPr="00B642D5">
              <w:rPr>
                <w:rStyle w:val="Hyperlink"/>
                <w:rFonts w:asciiTheme="minorBidi" w:eastAsiaTheme="majorEastAsia" w:hAnsiTheme="minorBidi"/>
                <w:noProof/>
              </w:rPr>
              <w:t>SubmodelElementList</w:t>
            </w:r>
            <w:r w:rsidR="006C2027">
              <w:rPr>
                <w:noProof/>
                <w:webHidden/>
              </w:rPr>
              <w:tab/>
            </w:r>
            <w:r w:rsidR="006C2027">
              <w:rPr>
                <w:noProof/>
                <w:webHidden/>
              </w:rPr>
              <w:fldChar w:fldCharType="begin"/>
            </w:r>
            <w:r w:rsidR="006C2027">
              <w:rPr>
                <w:noProof/>
                <w:webHidden/>
              </w:rPr>
              <w:instrText xml:space="preserve"> PAGEREF _Toc193102679 \h </w:instrText>
            </w:r>
            <w:r w:rsidR="006C2027">
              <w:rPr>
                <w:noProof/>
                <w:webHidden/>
              </w:rPr>
            </w:r>
            <w:r w:rsidR="006C2027">
              <w:rPr>
                <w:noProof/>
                <w:webHidden/>
              </w:rPr>
              <w:fldChar w:fldCharType="separate"/>
            </w:r>
            <w:r w:rsidR="006C2027">
              <w:rPr>
                <w:noProof/>
                <w:webHidden/>
              </w:rPr>
              <w:t>22</w:t>
            </w:r>
            <w:r w:rsidR="006C2027">
              <w:rPr>
                <w:noProof/>
                <w:webHidden/>
              </w:rPr>
              <w:fldChar w:fldCharType="end"/>
            </w:r>
          </w:hyperlink>
        </w:p>
        <w:p w14:paraId="20AF7578" w14:textId="1BA1E8A2"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0" w:history="1">
            <w:r w:rsidR="006C2027" w:rsidRPr="00B642D5">
              <w:rPr>
                <w:rStyle w:val="Hyperlink"/>
                <w:rFonts w:eastAsiaTheme="majorEastAsia"/>
                <w:noProof/>
              </w:rPr>
              <w:t>4.4.1</w:t>
            </w:r>
            <w:r w:rsidR="006C2027">
              <w:rPr>
                <w:rFonts w:eastAsiaTheme="minorEastAsia" w:cstheme="minorBidi"/>
                <w:noProof/>
                <w:sz w:val="22"/>
                <w:szCs w:val="22"/>
                <w:lang w:val="de-DE" w:eastAsia="zh-CN"/>
              </w:rPr>
              <w:tab/>
            </w:r>
            <w:r w:rsidR="006C2027" w:rsidRPr="00B642D5">
              <w:rPr>
                <w:rStyle w:val="Hyperlink"/>
                <w:rFonts w:eastAsiaTheme="majorEastAsia"/>
                <w:noProof/>
              </w:rPr>
              <w:t>“Details”</w:t>
            </w:r>
            <w:r w:rsidR="006C2027">
              <w:rPr>
                <w:noProof/>
                <w:webHidden/>
              </w:rPr>
              <w:tab/>
            </w:r>
            <w:r w:rsidR="006C2027">
              <w:rPr>
                <w:noProof/>
                <w:webHidden/>
              </w:rPr>
              <w:fldChar w:fldCharType="begin"/>
            </w:r>
            <w:r w:rsidR="006C2027">
              <w:rPr>
                <w:noProof/>
                <w:webHidden/>
              </w:rPr>
              <w:instrText xml:space="preserve"> PAGEREF _Toc193102680 \h </w:instrText>
            </w:r>
            <w:r w:rsidR="006C2027">
              <w:rPr>
                <w:noProof/>
                <w:webHidden/>
              </w:rPr>
            </w:r>
            <w:r w:rsidR="006C2027">
              <w:rPr>
                <w:noProof/>
                <w:webHidden/>
              </w:rPr>
              <w:fldChar w:fldCharType="separate"/>
            </w:r>
            <w:r w:rsidR="006C2027">
              <w:rPr>
                <w:noProof/>
                <w:webHidden/>
              </w:rPr>
              <w:t>23</w:t>
            </w:r>
            <w:r w:rsidR="006C2027">
              <w:rPr>
                <w:noProof/>
                <w:webHidden/>
              </w:rPr>
              <w:fldChar w:fldCharType="end"/>
            </w:r>
          </w:hyperlink>
        </w:p>
        <w:p w14:paraId="063A4A73" w14:textId="145B80F6"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1" w:history="1">
            <w:r w:rsidR="006C2027" w:rsidRPr="00B642D5">
              <w:rPr>
                <w:rStyle w:val="Hyperlink"/>
                <w:rFonts w:eastAsiaTheme="majorEastAsia"/>
                <w:noProof/>
              </w:rPr>
              <w:t>4.4.2</w:t>
            </w:r>
            <w:r w:rsidR="006C2027">
              <w:rPr>
                <w:rFonts w:eastAsiaTheme="minorEastAsia" w:cstheme="minorBidi"/>
                <w:noProof/>
                <w:sz w:val="22"/>
                <w:szCs w:val="22"/>
                <w:lang w:val="de-DE" w:eastAsia="zh-CN"/>
              </w:rPr>
              <w:tab/>
            </w:r>
            <w:r w:rsidR="006C2027" w:rsidRPr="00B642D5">
              <w:rPr>
                <w:rStyle w:val="Hyperlink"/>
                <w:rFonts w:eastAsiaTheme="majorEastAsia"/>
                <w:noProof/>
              </w:rPr>
              <w:t>“Semantic Description”</w:t>
            </w:r>
            <w:r w:rsidR="006C2027">
              <w:rPr>
                <w:noProof/>
                <w:webHidden/>
              </w:rPr>
              <w:tab/>
            </w:r>
            <w:r w:rsidR="006C2027">
              <w:rPr>
                <w:noProof/>
                <w:webHidden/>
              </w:rPr>
              <w:fldChar w:fldCharType="begin"/>
            </w:r>
            <w:r w:rsidR="006C2027">
              <w:rPr>
                <w:noProof/>
                <w:webHidden/>
              </w:rPr>
              <w:instrText xml:space="preserve"> PAGEREF _Toc193102681 \h </w:instrText>
            </w:r>
            <w:r w:rsidR="006C2027">
              <w:rPr>
                <w:noProof/>
                <w:webHidden/>
              </w:rPr>
            </w:r>
            <w:r w:rsidR="006C2027">
              <w:rPr>
                <w:noProof/>
                <w:webHidden/>
              </w:rPr>
              <w:fldChar w:fldCharType="separate"/>
            </w:r>
            <w:r w:rsidR="006C2027">
              <w:rPr>
                <w:noProof/>
                <w:webHidden/>
              </w:rPr>
              <w:t>23</w:t>
            </w:r>
            <w:r w:rsidR="006C2027">
              <w:rPr>
                <w:noProof/>
                <w:webHidden/>
              </w:rPr>
              <w:fldChar w:fldCharType="end"/>
            </w:r>
          </w:hyperlink>
        </w:p>
        <w:p w14:paraId="0546C6B1" w14:textId="6C821B6F"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2" w:history="1">
            <w:r w:rsidR="006C2027" w:rsidRPr="00B642D5">
              <w:rPr>
                <w:rStyle w:val="Hyperlink"/>
                <w:rFonts w:eastAsiaTheme="majorEastAsia"/>
                <w:noProof/>
              </w:rPr>
              <w:t>4.4.3</w:t>
            </w:r>
            <w:r w:rsidR="006C2027">
              <w:rPr>
                <w:rFonts w:eastAsiaTheme="minorEastAsia" w:cstheme="minorBidi"/>
                <w:noProof/>
                <w:sz w:val="22"/>
                <w:szCs w:val="22"/>
                <w:lang w:val="de-DE" w:eastAsia="zh-CN"/>
              </w:rPr>
              <w:tab/>
            </w:r>
            <w:r w:rsidR="006C2027" w:rsidRPr="00B642D5">
              <w:rPr>
                <w:rStyle w:val="Hyperlink"/>
                <w:rFonts w:eastAsiaTheme="majorEastAsia"/>
                <w:noProof/>
              </w:rPr>
              <w:t>“Qualifier”</w:t>
            </w:r>
            <w:r w:rsidR="006C2027">
              <w:rPr>
                <w:noProof/>
                <w:webHidden/>
              </w:rPr>
              <w:tab/>
            </w:r>
            <w:r w:rsidR="006C2027">
              <w:rPr>
                <w:noProof/>
                <w:webHidden/>
              </w:rPr>
              <w:fldChar w:fldCharType="begin"/>
            </w:r>
            <w:r w:rsidR="006C2027">
              <w:rPr>
                <w:noProof/>
                <w:webHidden/>
              </w:rPr>
              <w:instrText xml:space="preserve"> PAGEREF _Toc193102682 \h </w:instrText>
            </w:r>
            <w:r w:rsidR="006C2027">
              <w:rPr>
                <w:noProof/>
                <w:webHidden/>
              </w:rPr>
            </w:r>
            <w:r w:rsidR="006C2027">
              <w:rPr>
                <w:noProof/>
                <w:webHidden/>
              </w:rPr>
              <w:fldChar w:fldCharType="separate"/>
            </w:r>
            <w:r w:rsidR="006C2027">
              <w:rPr>
                <w:noProof/>
                <w:webHidden/>
              </w:rPr>
              <w:t>24</w:t>
            </w:r>
            <w:r w:rsidR="006C2027">
              <w:rPr>
                <w:noProof/>
                <w:webHidden/>
              </w:rPr>
              <w:fldChar w:fldCharType="end"/>
            </w:r>
          </w:hyperlink>
        </w:p>
        <w:p w14:paraId="07412E86" w14:textId="4D8CDBB1"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3" w:history="1">
            <w:r w:rsidR="006C2027" w:rsidRPr="00B642D5">
              <w:rPr>
                <w:rStyle w:val="Hyperlink"/>
                <w:rFonts w:eastAsiaTheme="majorEastAsia"/>
                <w:noProof/>
              </w:rPr>
              <w:t>4.4.4</w:t>
            </w:r>
            <w:r w:rsidR="006C2027">
              <w:rPr>
                <w:rFonts w:eastAsiaTheme="minorEastAsia" w:cstheme="minorBidi"/>
                <w:noProof/>
                <w:sz w:val="22"/>
                <w:szCs w:val="22"/>
                <w:lang w:val="de-DE" w:eastAsia="zh-CN"/>
              </w:rPr>
              <w:tab/>
            </w:r>
            <w:r w:rsidR="006C2027" w:rsidRPr="00B642D5">
              <w:rPr>
                <w:rStyle w:val="Hyperlink"/>
                <w:rFonts w:eastAsiaTheme="majorEastAsia"/>
                <w:noProof/>
              </w:rPr>
              <w:t>“Data Definition”</w:t>
            </w:r>
            <w:r w:rsidR="006C2027">
              <w:rPr>
                <w:noProof/>
                <w:webHidden/>
              </w:rPr>
              <w:tab/>
            </w:r>
            <w:r w:rsidR="006C2027">
              <w:rPr>
                <w:noProof/>
                <w:webHidden/>
              </w:rPr>
              <w:fldChar w:fldCharType="begin"/>
            </w:r>
            <w:r w:rsidR="006C2027">
              <w:rPr>
                <w:noProof/>
                <w:webHidden/>
              </w:rPr>
              <w:instrText xml:space="preserve"> PAGEREF _Toc193102683 \h </w:instrText>
            </w:r>
            <w:r w:rsidR="006C2027">
              <w:rPr>
                <w:noProof/>
                <w:webHidden/>
              </w:rPr>
            </w:r>
            <w:r w:rsidR="006C2027">
              <w:rPr>
                <w:noProof/>
                <w:webHidden/>
              </w:rPr>
              <w:fldChar w:fldCharType="separate"/>
            </w:r>
            <w:r w:rsidR="006C2027">
              <w:rPr>
                <w:noProof/>
                <w:webHidden/>
              </w:rPr>
              <w:t>24</w:t>
            </w:r>
            <w:r w:rsidR="006C2027">
              <w:rPr>
                <w:noProof/>
                <w:webHidden/>
              </w:rPr>
              <w:fldChar w:fldCharType="end"/>
            </w:r>
          </w:hyperlink>
        </w:p>
        <w:p w14:paraId="6AA28353" w14:textId="231223C1"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84" w:history="1">
            <w:r w:rsidR="006C2027" w:rsidRPr="00B642D5">
              <w:rPr>
                <w:rStyle w:val="Hyperlink"/>
                <w:rFonts w:asciiTheme="minorBidi" w:eastAsiaTheme="majorEastAsia" w:hAnsiTheme="minorBidi"/>
                <w:noProof/>
              </w:rPr>
              <w:t>4.5</w:t>
            </w:r>
            <w:r w:rsidR="006C2027">
              <w:rPr>
                <w:rFonts w:eastAsiaTheme="minorEastAsia" w:cstheme="minorBidi"/>
                <w:b w:val="0"/>
                <w:bCs w:val="0"/>
                <w:noProof/>
                <w:lang w:val="de-DE" w:eastAsia="zh-CN"/>
              </w:rPr>
              <w:tab/>
            </w:r>
            <w:r w:rsidR="006C2027" w:rsidRPr="00B642D5">
              <w:rPr>
                <w:rStyle w:val="Hyperlink"/>
                <w:rFonts w:asciiTheme="minorBidi" w:eastAsiaTheme="majorEastAsia" w:hAnsiTheme="minorBidi"/>
                <w:noProof/>
              </w:rPr>
              <w:t>SubmodelElementCollection</w:t>
            </w:r>
            <w:r w:rsidR="006C2027">
              <w:rPr>
                <w:noProof/>
                <w:webHidden/>
              </w:rPr>
              <w:tab/>
            </w:r>
            <w:r w:rsidR="006C2027">
              <w:rPr>
                <w:noProof/>
                <w:webHidden/>
              </w:rPr>
              <w:fldChar w:fldCharType="begin"/>
            </w:r>
            <w:r w:rsidR="006C2027">
              <w:rPr>
                <w:noProof/>
                <w:webHidden/>
              </w:rPr>
              <w:instrText xml:space="preserve"> PAGEREF _Toc193102684 \h </w:instrText>
            </w:r>
            <w:r w:rsidR="006C2027">
              <w:rPr>
                <w:noProof/>
                <w:webHidden/>
              </w:rPr>
            </w:r>
            <w:r w:rsidR="006C2027">
              <w:rPr>
                <w:noProof/>
                <w:webHidden/>
              </w:rPr>
              <w:fldChar w:fldCharType="separate"/>
            </w:r>
            <w:r w:rsidR="006C2027">
              <w:rPr>
                <w:noProof/>
                <w:webHidden/>
              </w:rPr>
              <w:t>25</w:t>
            </w:r>
            <w:r w:rsidR="006C2027">
              <w:rPr>
                <w:noProof/>
                <w:webHidden/>
              </w:rPr>
              <w:fldChar w:fldCharType="end"/>
            </w:r>
          </w:hyperlink>
        </w:p>
        <w:p w14:paraId="7794ED47" w14:textId="74B533E0"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5" w:history="1">
            <w:r w:rsidR="006C2027" w:rsidRPr="00B642D5">
              <w:rPr>
                <w:rStyle w:val="Hyperlink"/>
                <w:rFonts w:eastAsiaTheme="majorEastAsia"/>
                <w:noProof/>
              </w:rPr>
              <w:t>4.5.1</w:t>
            </w:r>
            <w:r w:rsidR="006C2027">
              <w:rPr>
                <w:rFonts w:eastAsiaTheme="minorEastAsia" w:cstheme="minorBidi"/>
                <w:noProof/>
                <w:sz w:val="22"/>
                <w:szCs w:val="22"/>
                <w:lang w:val="de-DE" w:eastAsia="zh-CN"/>
              </w:rPr>
              <w:tab/>
            </w:r>
            <w:r w:rsidR="006C2027" w:rsidRPr="00B642D5">
              <w:rPr>
                <w:rStyle w:val="Hyperlink"/>
                <w:rFonts w:eastAsiaTheme="majorEastAsia"/>
                <w:noProof/>
              </w:rPr>
              <w:t>“Details”</w:t>
            </w:r>
            <w:r w:rsidR="006C2027">
              <w:rPr>
                <w:noProof/>
                <w:webHidden/>
              </w:rPr>
              <w:tab/>
            </w:r>
            <w:r w:rsidR="006C2027">
              <w:rPr>
                <w:noProof/>
                <w:webHidden/>
              </w:rPr>
              <w:fldChar w:fldCharType="begin"/>
            </w:r>
            <w:r w:rsidR="006C2027">
              <w:rPr>
                <w:noProof/>
                <w:webHidden/>
              </w:rPr>
              <w:instrText xml:space="preserve"> PAGEREF _Toc193102685 \h </w:instrText>
            </w:r>
            <w:r w:rsidR="006C2027">
              <w:rPr>
                <w:noProof/>
                <w:webHidden/>
              </w:rPr>
            </w:r>
            <w:r w:rsidR="006C2027">
              <w:rPr>
                <w:noProof/>
                <w:webHidden/>
              </w:rPr>
              <w:fldChar w:fldCharType="separate"/>
            </w:r>
            <w:r w:rsidR="006C2027">
              <w:rPr>
                <w:noProof/>
                <w:webHidden/>
              </w:rPr>
              <w:t>25</w:t>
            </w:r>
            <w:r w:rsidR="006C2027">
              <w:rPr>
                <w:noProof/>
                <w:webHidden/>
              </w:rPr>
              <w:fldChar w:fldCharType="end"/>
            </w:r>
          </w:hyperlink>
        </w:p>
        <w:p w14:paraId="275FACBD" w14:textId="68381047"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6" w:history="1">
            <w:r w:rsidR="006C2027" w:rsidRPr="00B642D5">
              <w:rPr>
                <w:rStyle w:val="Hyperlink"/>
                <w:rFonts w:eastAsiaTheme="majorEastAsia"/>
                <w:noProof/>
              </w:rPr>
              <w:t>4.5.2</w:t>
            </w:r>
            <w:r w:rsidR="006C2027">
              <w:rPr>
                <w:rFonts w:eastAsiaTheme="minorEastAsia" w:cstheme="minorBidi"/>
                <w:noProof/>
                <w:sz w:val="22"/>
                <w:szCs w:val="22"/>
                <w:lang w:val="de-DE" w:eastAsia="zh-CN"/>
              </w:rPr>
              <w:tab/>
            </w:r>
            <w:r w:rsidR="006C2027" w:rsidRPr="00B642D5">
              <w:rPr>
                <w:rStyle w:val="Hyperlink"/>
                <w:rFonts w:eastAsiaTheme="majorEastAsia"/>
                <w:noProof/>
              </w:rPr>
              <w:t>“Semantic Description”</w:t>
            </w:r>
            <w:r w:rsidR="006C2027">
              <w:rPr>
                <w:noProof/>
                <w:webHidden/>
              </w:rPr>
              <w:tab/>
            </w:r>
            <w:r w:rsidR="006C2027">
              <w:rPr>
                <w:noProof/>
                <w:webHidden/>
              </w:rPr>
              <w:fldChar w:fldCharType="begin"/>
            </w:r>
            <w:r w:rsidR="006C2027">
              <w:rPr>
                <w:noProof/>
                <w:webHidden/>
              </w:rPr>
              <w:instrText xml:space="preserve"> PAGEREF _Toc193102686 \h </w:instrText>
            </w:r>
            <w:r w:rsidR="006C2027">
              <w:rPr>
                <w:noProof/>
                <w:webHidden/>
              </w:rPr>
            </w:r>
            <w:r w:rsidR="006C2027">
              <w:rPr>
                <w:noProof/>
                <w:webHidden/>
              </w:rPr>
              <w:fldChar w:fldCharType="separate"/>
            </w:r>
            <w:r w:rsidR="006C2027">
              <w:rPr>
                <w:noProof/>
                <w:webHidden/>
              </w:rPr>
              <w:t>26</w:t>
            </w:r>
            <w:r w:rsidR="006C2027">
              <w:rPr>
                <w:noProof/>
                <w:webHidden/>
              </w:rPr>
              <w:fldChar w:fldCharType="end"/>
            </w:r>
          </w:hyperlink>
        </w:p>
        <w:p w14:paraId="1C729086" w14:textId="31AE130C"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7" w:history="1">
            <w:r w:rsidR="006C2027" w:rsidRPr="00B642D5">
              <w:rPr>
                <w:rStyle w:val="Hyperlink"/>
                <w:rFonts w:eastAsiaTheme="majorEastAsia"/>
                <w:noProof/>
              </w:rPr>
              <w:t>4.5.3</w:t>
            </w:r>
            <w:r w:rsidR="006C2027">
              <w:rPr>
                <w:rFonts w:eastAsiaTheme="minorEastAsia" w:cstheme="minorBidi"/>
                <w:noProof/>
                <w:sz w:val="22"/>
                <w:szCs w:val="22"/>
                <w:lang w:val="de-DE" w:eastAsia="zh-CN"/>
              </w:rPr>
              <w:tab/>
            </w:r>
            <w:r w:rsidR="006C2027" w:rsidRPr="00B642D5">
              <w:rPr>
                <w:rStyle w:val="Hyperlink"/>
                <w:rFonts w:eastAsiaTheme="majorEastAsia"/>
                <w:noProof/>
              </w:rPr>
              <w:t>“Qualifier”</w:t>
            </w:r>
            <w:r w:rsidR="006C2027">
              <w:rPr>
                <w:noProof/>
                <w:webHidden/>
              </w:rPr>
              <w:tab/>
            </w:r>
            <w:r w:rsidR="006C2027">
              <w:rPr>
                <w:noProof/>
                <w:webHidden/>
              </w:rPr>
              <w:fldChar w:fldCharType="begin"/>
            </w:r>
            <w:r w:rsidR="006C2027">
              <w:rPr>
                <w:noProof/>
                <w:webHidden/>
              </w:rPr>
              <w:instrText xml:space="preserve"> PAGEREF _Toc193102687 \h </w:instrText>
            </w:r>
            <w:r w:rsidR="006C2027">
              <w:rPr>
                <w:noProof/>
                <w:webHidden/>
              </w:rPr>
            </w:r>
            <w:r w:rsidR="006C2027">
              <w:rPr>
                <w:noProof/>
                <w:webHidden/>
              </w:rPr>
              <w:fldChar w:fldCharType="separate"/>
            </w:r>
            <w:r w:rsidR="006C2027">
              <w:rPr>
                <w:noProof/>
                <w:webHidden/>
              </w:rPr>
              <w:t>26</w:t>
            </w:r>
            <w:r w:rsidR="006C2027">
              <w:rPr>
                <w:noProof/>
                <w:webHidden/>
              </w:rPr>
              <w:fldChar w:fldCharType="end"/>
            </w:r>
          </w:hyperlink>
        </w:p>
        <w:p w14:paraId="721F318E" w14:textId="777C26FE" w:rsidR="006C2027" w:rsidRDefault="00000000">
          <w:pPr>
            <w:pStyle w:val="TOC3"/>
            <w:tabs>
              <w:tab w:val="left" w:pos="800"/>
              <w:tab w:val="right" w:leader="dot" w:pos="9062"/>
            </w:tabs>
            <w:rPr>
              <w:rFonts w:eastAsiaTheme="minorEastAsia" w:cstheme="minorBidi"/>
              <w:noProof/>
              <w:sz w:val="22"/>
              <w:szCs w:val="22"/>
              <w:lang w:val="de-DE" w:eastAsia="zh-CN"/>
            </w:rPr>
          </w:pPr>
          <w:hyperlink w:anchor="_Toc193102688" w:history="1">
            <w:r w:rsidR="006C2027" w:rsidRPr="00B642D5">
              <w:rPr>
                <w:rStyle w:val="Hyperlink"/>
                <w:rFonts w:ascii="Symbol" w:eastAsiaTheme="majorEastAsia" w:hAnsi="Symbol"/>
                <w:noProof/>
              </w:rPr>
              <w:t></w:t>
            </w:r>
            <w:r w:rsidR="006C2027">
              <w:rPr>
                <w:rFonts w:eastAsiaTheme="minorEastAsia" w:cstheme="minorBidi"/>
                <w:noProof/>
                <w:sz w:val="22"/>
                <w:szCs w:val="22"/>
                <w:lang w:val="de-DE" w:eastAsia="zh-CN"/>
              </w:rPr>
              <w:tab/>
            </w:r>
            <w:r w:rsidR="006C2027" w:rsidRPr="00B642D5">
              <w:rPr>
                <w:rStyle w:val="Hyperlink"/>
                <w:rFonts w:eastAsiaTheme="majorEastAsia"/>
                <w:noProof/>
              </w:rPr>
              <w:t>Custom Qualifiers</w:t>
            </w:r>
            <w:r w:rsidR="006C2027">
              <w:rPr>
                <w:noProof/>
                <w:webHidden/>
              </w:rPr>
              <w:tab/>
            </w:r>
            <w:r w:rsidR="006C2027">
              <w:rPr>
                <w:noProof/>
                <w:webHidden/>
              </w:rPr>
              <w:fldChar w:fldCharType="begin"/>
            </w:r>
            <w:r w:rsidR="006C2027">
              <w:rPr>
                <w:noProof/>
                <w:webHidden/>
              </w:rPr>
              <w:instrText xml:space="preserve"> PAGEREF _Toc193102688 \h </w:instrText>
            </w:r>
            <w:r w:rsidR="006C2027">
              <w:rPr>
                <w:noProof/>
                <w:webHidden/>
              </w:rPr>
            </w:r>
            <w:r w:rsidR="006C2027">
              <w:rPr>
                <w:noProof/>
                <w:webHidden/>
              </w:rPr>
              <w:fldChar w:fldCharType="separate"/>
            </w:r>
            <w:r w:rsidR="006C2027">
              <w:rPr>
                <w:noProof/>
                <w:webHidden/>
              </w:rPr>
              <w:t>27</w:t>
            </w:r>
            <w:r w:rsidR="006C2027">
              <w:rPr>
                <w:noProof/>
                <w:webHidden/>
              </w:rPr>
              <w:fldChar w:fldCharType="end"/>
            </w:r>
          </w:hyperlink>
        </w:p>
        <w:p w14:paraId="31BCFC5D" w14:textId="246A65D9" w:rsidR="006C2027" w:rsidRDefault="00000000">
          <w:pPr>
            <w:pStyle w:val="TOC3"/>
            <w:tabs>
              <w:tab w:val="left" w:pos="800"/>
              <w:tab w:val="right" w:leader="dot" w:pos="9062"/>
            </w:tabs>
            <w:rPr>
              <w:rFonts w:eastAsiaTheme="minorEastAsia" w:cstheme="minorBidi"/>
              <w:noProof/>
              <w:sz w:val="22"/>
              <w:szCs w:val="22"/>
              <w:lang w:val="de-DE" w:eastAsia="zh-CN"/>
            </w:rPr>
          </w:pPr>
          <w:hyperlink w:anchor="_Toc193102689" w:history="1">
            <w:r w:rsidR="006C2027" w:rsidRPr="00B642D5">
              <w:rPr>
                <w:rStyle w:val="Hyperlink"/>
                <w:rFonts w:ascii="Symbol" w:eastAsiaTheme="majorEastAsia" w:hAnsi="Symbol"/>
                <w:noProof/>
              </w:rPr>
              <w:t></w:t>
            </w:r>
            <w:r w:rsidR="006C2027">
              <w:rPr>
                <w:rFonts w:eastAsiaTheme="minorEastAsia" w:cstheme="minorBidi"/>
                <w:noProof/>
                <w:sz w:val="22"/>
                <w:szCs w:val="22"/>
                <w:lang w:val="de-DE" w:eastAsia="zh-CN"/>
              </w:rPr>
              <w:tab/>
            </w:r>
            <w:r w:rsidR="006C2027" w:rsidRPr="00B642D5">
              <w:rPr>
                <w:rStyle w:val="Hyperlink"/>
                <w:rFonts w:eastAsiaTheme="majorEastAsia"/>
                <w:noProof/>
              </w:rPr>
              <w:t>Cardinality</w:t>
            </w:r>
            <w:r w:rsidR="006C2027">
              <w:rPr>
                <w:noProof/>
                <w:webHidden/>
              </w:rPr>
              <w:tab/>
            </w:r>
            <w:r w:rsidR="006C2027">
              <w:rPr>
                <w:noProof/>
                <w:webHidden/>
              </w:rPr>
              <w:fldChar w:fldCharType="begin"/>
            </w:r>
            <w:r w:rsidR="006C2027">
              <w:rPr>
                <w:noProof/>
                <w:webHidden/>
              </w:rPr>
              <w:instrText xml:space="preserve"> PAGEREF _Toc193102689 \h </w:instrText>
            </w:r>
            <w:r w:rsidR="006C2027">
              <w:rPr>
                <w:noProof/>
                <w:webHidden/>
              </w:rPr>
            </w:r>
            <w:r w:rsidR="006C2027">
              <w:rPr>
                <w:noProof/>
                <w:webHidden/>
              </w:rPr>
              <w:fldChar w:fldCharType="separate"/>
            </w:r>
            <w:r w:rsidR="006C2027">
              <w:rPr>
                <w:noProof/>
                <w:webHidden/>
              </w:rPr>
              <w:t>27</w:t>
            </w:r>
            <w:r w:rsidR="006C2027">
              <w:rPr>
                <w:noProof/>
                <w:webHidden/>
              </w:rPr>
              <w:fldChar w:fldCharType="end"/>
            </w:r>
          </w:hyperlink>
        </w:p>
        <w:p w14:paraId="3A2A454A" w14:textId="775318C7"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90" w:history="1">
            <w:r w:rsidR="006C2027" w:rsidRPr="00B642D5">
              <w:rPr>
                <w:rStyle w:val="Hyperlink"/>
                <w:rFonts w:eastAsiaTheme="majorEastAsia"/>
                <w:noProof/>
              </w:rPr>
              <w:t>4.5.4</w:t>
            </w:r>
            <w:r w:rsidR="006C2027">
              <w:rPr>
                <w:rFonts w:eastAsiaTheme="minorEastAsia" w:cstheme="minorBidi"/>
                <w:noProof/>
                <w:sz w:val="22"/>
                <w:szCs w:val="22"/>
                <w:lang w:val="de-DE" w:eastAsia="zh-CN"/>
              </w:rPr>
              <w:tab/>
            </w:r>
            <w:r w:rsidR="006C2027" w:rsidRPr="00B642D5">
              <w:rPr>
                <w:rStyle w:val="Hyperlink"/>
                <w:rFonts w:eastAsiaTheme="majorEastAsia"/>
                <w:noProof/>
              </w:rPr>
              <w:t>“Data Definition”</w:t>
            </w:r>
            <w:r w:rsidR="006C2027">
              <w:rPr>
                <w:noProof/>
                <w:webHidden/>
              </w:rPr>
              <w:tab/>
            </w:r>
            <w:r w:rsidR="006C2027">
              <w:rPr>
                <w:noProof/>
                <w:webHidden/>
              </w:rPr>
              <w:fldChar w:fldCharType="begin"/>
            </w:r>
            <w:r w:rsidR="006C2027">
              <w:rPr>
                <w:noProof/>
                <w:webHidden/>
              </w:rPr>
              <w:instrText xml:space="preserve"> PAGEREF _Toc193102690 \h </w:instrText>
            </w:r>
            <w:r w:rsidR="006C2027">
              <w:rPr>
                <w:noProof/>
                <w:webHidden/>
              </w:rPr>
            </w:r>
            <w:r w:rsidR="006C2027">
              <w:rPr>
                <w:noProof/>
                <w:webHidden/>
              </w:rPr>
              <w:fldChar w:fldCharType="separate"/>
            </w:r>
            <w:r w:rsidR="006C2027">
              <w:rPr>
                <w:noProof/>
                <w:webHidden/>
              </w:rPr>
              <w:t>27</w:t>
            </w:r>
            <w:r w:rsidR="006C2027">
              <w:rPr>
                <w:noProof/>
                <w:webHidden/>
              </w:rPr>
              <w:fldChar w:fldCharType="end"/>
            </w:r>
          </w:hyperlink>
        </w:p>
        <w:p w14:paraId="02B108FE" w14:textId="5134C995"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691" w:history="1">
            <w:r w:rsidR="006C2027" w:rsidRPr="00B642D5">
              <w:rPr>
                <w:rStyle w:val="Hyperlink"/>
                <w:rFonts w:eastAsiaTheme="majorEastAsia"/>
                <w:noProof/>
              </w:rPr>
              <w:t>5</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Overview of AAS Shells</w:t>
            </w:r>
            <w:r w:rsidR="006C2027">
              <w:rPr>
                <w:noProof/>
                <w:webHidden/>
              </w:rPr>
              <w:tab/>
            </w:r>
            <w:r w:rsidR="006C2027">
              <w:rPr>
                <w:noProof/>
                <w:webHidden/>
              </w:rPr>
              <w:fldChar w:fldCharType="begin"/>
            </w:r>
            <w:r w:rsidR="006C2027">
              <w:rPr>
                <w:noProof/>
                <w:webHidden/>
              </w:rPr>
              <w:instrText xml:space="preserve"> PAGEREF _Toc193102691 \h </w:instrText>
            </w:r>
            <w:r w:rsidR="006C2027">
              <w:rPr>
                <w:noProof/>
                <w:webHidden/>
              </w:rPr>
            </w:r>
            <w:r w:rsidR="006C2027">
              <w:rPr>
                <w:noProof/>
                <w:webHidden/>
              </w:rPr>
              <w:fldChar w:fldCharType="separate"/>
            </w:r>
            <w:r w:rsidR="006C2027">
              <w:rPr>
                <w:noProof/>
                <w:webHidden/>
              </w:rPr>
              <w:t>29</w:t>
            </w:r>
            <w:r w:rsidR="006C2027">
              <w:rPr>
                <w:noProof/>
                <w:webHidden/>
              </w:rPr>
              <w:fldChar w:fldCharType="end"/>
            </w:r>
          </w:hyperlink>
        </w:p>
        <w:p w14:paraId="5CB2BB55" w14:textId="167E1645"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2" w:history="1">
            <w:r w:rsidR="006C2027" w:rsidRPr="00B642D5">
              <w:rPr>
                <w:rStyle w:val="Hyperlink"/>
                <w:rFonts w:eastAsiaTheme="majorEastAsia"/>
                <w:noProof/>
              </w:rPr>
              <w:t>5.1</w:t>
            </w:r>
            <w:r w:rsidR="006C2027">
              <w:rPr>
                <w:rFonts w:eastAsiaTheme="minorEastAsia" w:cstheme="minorBidi"/>
                <w:b w:val="0"/>
                <w:bCs w:val="0"/>
                <w:noProof/>
                <w:lang w:val="de-DE" w:eastAsia="zh-CN"/>
              </w:rPr>
              <w:tab/>
            </w:r>
            <w:r w:rsidR="006C2027" w:rsidRPr="00B642D5">
              <w:rPr>
                <w:rStyle w:val="Hyperlink"/>
                <w:rFonts w:eastAsiaTheme="majorEastAsia"/>
                <w:noProof/>
              </w:rPr>
              <w:t>View</w:t>
            </w:r>
            <w:r w:rsidR="006C2027">
              <w:rPr>
                <w:noProof/>
                <w:webHidden/>
              </w:rPr>
              <w:tab/>
            </w:r>
            <w:r w:rsidR="006C2027">
              <w:rPr>
                <w:noProof/>
                <w:webHidden/>
              </w:rPr>
              <w:fldChar w:fldCharType="begin"/>
            </w:r>
            <w:r w:rsidR="006C2027">
              <w:rPr>
                <w:noProof/>
                <w:webHidden/>
              </w:rPr>
              <w:instrText xml:space="preserve"> PAGEREF _Toc193102692 \h </w:instrText>
            </w:r>
            <w:r w:rsidR="006C2027">
              <w:rPr>
                <w:noProof/>
                <w:webHidden/>
              </w:rPr>
            </w:r>
            <w:r w:rsidR="006C2027">
              <w:rPr>
                <w:noProof/>
                <w:webHidden/>
              </w:rPr>
              <w:fldChar w:fldCharType="separate"/>
            </w:r>
            <w:r w:rsidR="006C2027">
              <w:rPr>
                <w:noProof/>
                <w:webHidden/>
              </w:rPr>
              <w:t>30</w:t>
            </w:r>
            <w:r w:rsidR="006C2027">
              <w:rPr>
                <w:noProof/>
                <w:webHidden/>
              </w:rPr>
              <w:fldChar w:fldCharType="end"/>
            </w:r>
          </w:hyperlink>
        </w:p>
        <w:p w14:paraId="4FC99B86" w14:textId="7B7DE09E"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3" w:history="1">
            <w:r w:rsidR="006C2027" w:rsidRPr="00B642D5">
              <w:rPr>
                <w:rStyle w:val="Hyperlink"/>
                <w:rFonts w:eastAsiaTheme="majorEastAsia"/>
                <w:noProof/>
              </w:rPr>
              <w:t>5.2</w:t>
            </w:r>
            <w:r w:rsidR="006C2027">
              <w:rPr>
                <w:rFonts w:eastAsiaTheme="minorEastAsia" w:cstheme="minorBidi"/>
                <w:b w:val="0"/>
                <w:bCs w:val="0"/>
                <w:noProof/>
                <w:lang w:val="de-DE" w:eastAsia="zh-CN"/>
              </w:rPr>
              <w:tab/>
            </w:r>
            <w:r w:rsidR="006C2027" w:rsidRPr="00B642D5">
              <w:rPr>
                <w:rStyle w:val="Hyperlink"/>
                <w:rFonts w:eastAsiaTheme="majorEastAsia"/>
                <w:noProof/>
              </w:rPr>
              <w:t>Modify</w:t>
            </w:r>
            <w:r w:rsidR="006C2027">
              <w:rPr>
                <w:noProof/>
                <w:webHidden/>
              </w:rPr>
              <w:tab/>
            </w:r>
            <w:r w:rsidR="006C2027">
              <w:rPr>
                <w:noProof/>
                <w:webHidden/>
              </w:rPr>
              <w:fldChar w:fldCharType="begin"/>
            </w:r>
            <w:r w:rsidR="006C2027">
              <w:rPr>
                <w:noProof/>
                <w:webHidden/>
              </w:rPr>
              <w:instrText xml:space="preserve"> PAGEREF _Toc193102693 \h </w:instrText>
            </w:r>
            <w:r w:rsidR="006C2027">
              <w:rPr>
                <w:noProof/>
                <w:webHidden/>
              </w:rPr>
            </w:r>
            <w:r w:rsidR="006C2027">
              <w:rPr>
                <w:noProof/>
                <w:webHidden/>
              </w:rPr>
              <w:fldChar w:fldCharType="separate"/>
            </w:r>
            <w:r w:rsidR="006C2027">
              <w:rPr>
                <w:noProof/>
                <w:webHidden/>
              </w:rPr>
              <w:t>31</w:t>
            </w:r>
            <w:r w:rsidR="006C2027">
              <w:rPr>
                <w:noProof/>
                <w:webHidden/>
              </w:rPr>
              <w:fldChar w:fldCharType="end"/>
            </w:r>
          </w:hyperlink>
        </w:p>
        <w:p w14:paraId="046046E4" w14:textId="5A28E257"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4" w:history="1">
            <w:r w:rsidR="006C2027" w:rsidRPr="00B642D5">
              <w:rPr>
                <w:rStyle w:val="Hyperlink"/>
                <w:rFonts w:eastAsiaTheme="majorEastAsia"/>
                <w:noProof/>
              </w:rPr>
              <w:t>5.3</w:t>
            </w:r>
            <w:r w:rsidR="006C2027">
              <w:rPr>
                <w:rFonts w:eastAsiaTheme="minorEastAsia" w:cstheme="minorBidi"/>
                <w:b w:val="0"/>
                <w:bCs w:val="0"/>
                <w:noProof/>
                <w:lang w:val="de-DE" w:eastAsia="zh-CN"/>
              </w:rPr>
              <w:tab/>
            </w:r>
            <w:r w:rsidR="006C2027" w:rsidRPr="00B642D5">
              <w:rPr>
                <w:rStyle w:val="Hyperlink"/>
                <w:rFonts w:eastAsiaTheme="majorEastAsia"/>
                <w:noProof/>
              </w:rPr>
              <w:t>Delete</w:t>
            </w:r>
            <w:r w:rsidR="006C2027">
              <w:rPr>
                <w:noProof/>
                <w:webHidden/>
              </w:rPr>
              <w:tab/>
            </w:r>
            <w:r w:rsidR="006C2027">
              <w:rPr>
                <w:noProof/>
                <w:webHidden/>
              </w:rPr>
              <w:fldChar w:fldCharType="begin"/>
            </w:r>
            <w:r w:rsidR="006C2027">
              <w:rPr>
                <w:noProof/>
                <w:webHidden/>
              </w:rPr>
              <w:instrText xml:space="preserve"> PAGEREF _Toc193102694 \h </w:instrText>
            </w:r>
            <w:r w:rsidR="006C2027">
              <w:rPr>
                <w:noProof/>
                <w:webHidden/>
              </w:rPr>
            </w:r>
            <w:r w:rsidR="006C2027">
              <w:rPr>
                <w:noProof/>
                <w:webHidden/>
              </w:rPr>
              <w:fldChar w:fldCharType="separate"/>
            </w:r>
            <w:r w:rsidR="006C2027">
              <w:rPr>
                <w:noProof/>
                <w:webHidden/>
              </w:rPr>
              <w:t>32</w:t>
            </w:r>
            <w:r w:rsidR="006C2027">
              <w:rPr>
                <w:noProof/>
                <w:webHidden/>
              </w:rPr>
              <w:fldChar w:fldCharType="end"/>
            </w:r>
          </w:hyperlink>
        </w:p>
        <w:p w14:paraId="7C8C38D2" w14:textId="60F844DE"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5" w:history="1">
            <w:r w:rsidR="006C2027" w:rsidRPr="00B642D5">
              <w:rPr>
                <w:rStyle w:val="Hyperlink"/>
                <w:rFonts w:eastAsiaTheme="majorEastAsia"/>
                <w:noProof/>
              </w:rPr>
              <w:t>5.4</w:t>
            </w:r>
            <w:r w:rsidR="006C2027">
              <w:rPr>
                <w:rFonts w:eastAsiaTheme="minorEastAsia" w:cstheme="minorBidi"/>
                <w:b w:val="0"/>
                <w:bCs w:val="0"/>
                <w:noProof/>
                <w:lang w:val="de-DE" w:eastAsia="zh-CN"/>
              </w:rPr>
              <w:tab/>
            </w:r>
            <w:r w:rsidR="006C2027" w:rsidRPr="00B642D5">
              <w:rPr>
                <w:rStyle w:val="Hyperlink"/>
                <w:rFonts w:eastAsiaTheme="majorEastAsia"/>
                <w:noProof/>
              </w:rPr>
              <w:t>Advanced</w:t>
            </w:r>
            <w:r w:rsidR="006C2027">
              <w:rPr>
                <w:noProof/>
                <w:webHidden/>
              </w:rPr>
              <w:tab/>
            </w:r>
            <w:r w:rsidR="006C2027">
              <w:rPr>
                <w:noProof/>
                <w:webHidden/>
              </w:rPr>
              <w:fldChar w:fldCharType="begin"/>
            </w:r>
            <w:r w:rsidR="006C2027">
              <w:rPr>
                <w:noProof/>
                <w:webHidden/>
              </w:rPr>
              <w:instrText xml:space="preserve"> PAGEREF _Toc193102695 \h </w:instrText>
            </w:r>
            <w:r w:rsidR="006C2027">
              <w:rPr>
                <w:noProof/>
                <w:webHidden/>
              </w:rPr>
            </w:r>
            <w:r w:rsidR="006C2027">
              <w:rPr>
                <w:noProof/>
                <w:webHidden/>
              </w:rPr>
              <w:fldChar w:fldCharType="separate"/>
            </w:r>
            <w:r w:rsidR="006C2027">
              <w:rPr>
                <w:noProof/>
                <w:webHidden/>
              </w:rPr>
              <w:t>33</w:t>
            </w:r>
            <w:r w:rsidR="006C2027">
              <w:rPr>
                <w:noProof/>
                <w:webHidden/>
              </w:rPr>
              <w:fldChar w:fldCharType="end"/>
            </w:r>
          </w:hyperlink>
        </w:p>
        <w:p w14:paraId="2A6CBFA2" w14:textId="24E47748"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96" w:history="1">
            <w:r w:rsidR="006C2027" w:rsidRPr="00B642D5">
              <w:rPr>
                <w:rStyle w:val="Hyperlink"/>
                <w:rFonts w:eastAsiaTheme="majorEastAsia"/>
                <w:noProof/>
              </w:rPr>
              <w:t>5.4.1</w:t>
            </w:r>
            <w:r w:rsidR="006C2027">
              <w:rPr>
                <w:rFonts w:eastAsiaTheme="minorEastAsia" w:cstheme="minorBidi"/>
                <w:noProof/>
                <w:sz w:val="22"/>
                <w:szCs w:val="22"/>
                <w:lang w:val="de-DE" w:eastAsia="zh-CN"/>
              </w:rPr>
              <w:tab/>
            </w:r>
            <w:r w:rsidR="006C2027" w:rsidRPr="00B642D5">
              <w:rPr>
                <w:rStyle w:val="Hyperlink"/>
                <w:rFonts w:eastAsiaTheme="majorEastAsia"/>
                <w:noProof/>
              </w:rPr>
              <w:t>Create Feed Mapping</w:t>
            </w:r>
            <w:r w:rsidR="006C2027">
              <w:rPr>
                <w:noProof/>
                <w:webHidden/>
              </w:rPr>
              <w:tab/>
            </w:r>
            <w:r w:rsidR="006C2027">
              <w:rPr>
                <w:noProof/>
                <w:webHidden/>
              </w:rPr>
              <w:fldChar w:fldCharType="begin"/>
            </w:r>
            <w:r w:rsidR="006C2027">
              <w:rPr>
                <w:noProof/>
                <w:webHidden/>
              </w:rPr>
              <w:instrText xml:space="preserve"> PAGEREF _Toc193102696 \h </w:instrText>
            </w:r>
            <w:r w:rsidR="006C2027">
              <w:rPr>
                <w:noProof/>
                <w:webHidden/>
              </w:rPr>
            </w:r>
            <w:r w:rsidR="006C2027">
              <w:rPr>
                <w:noProof/>
                <w:webHidden/>
              </w:rPr>
              <w:fldChar w:fldCharType="separate"/>
            </w:r>
            <w:r w:rsidR="006C2027">
              <w:rPr>
                <w:noProof/>
                <w:webHidden/>
              </w:rPr>
              <w:t>33</w:t>
            </w:r>
            <w:r w:rsidR="006C2027">
              <w:rPr>
                <w:noProof/>
                <w:webHidden/>
              </w:rPr>
              <w:fldChar w:fldCharType="end"/>
            </w:r>
          </w:hyperlink>
        </w:p>
        <w:p w14:paraId="290080B2" w14:textId="76CD6611"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97" w:history="1">
            <w:r w:rsidR="006C2027" w:rsidRPr="00B642D5">
              <w:rPr>
                <w:rStyle w:val="Hyperlink"/>
                <w:rFonts w:eastAsiaTheme="majorEastAsia"/>
                <w:noProof/>
              </w:rPr>
              <w:t>5.4.2</w:t>
            </w:r>
            <w:r w:rsidR="006C2027">
              <w:rPr>
                <w:rFonts w:eastAsiaTheme="minorEastAsia" w:cstheme="minorBidi"/>
                <w:noProof/>
                <w:sz w:val="22"/>
                <w:szCs w:val="22"/>
                <w:lang w:val="de-DE" w:eastAsia="zh-CN"/>
              </w:rPr>
              <w:tab/>
            </w:r>
            <w:r w:rsidR="006C2027" w:rsidRPr="00B642D5">
              <w:rPr>
                <w:rStyle w:val="Hyperlink"/>
                <w:rFonts w:eastAsiaTheme="majorEastAsia"/>
                <w:noProof/>
              </w:rPr>
              <w:t>Duplicate</w:t>
            </w:r>
            <w:r w:rsidR="006C2027">
              <w:rPr>
                <w:noProof/>
                <w:webHidden/>
              </w:rPr>
              <w:tab/>
            </w:r>
            <w:r w:rsidR="006C2027">
              <w:rPr>
                <w:noProof/>
                <w:webHidden/>
              </w:rPr>
              <w:fldChar w:fldCharType="begin"/>
            </w:r>
            <w:r w:rsidR="006C2027">
              <w:rPr>
                <w:noProof/>
                <w:webHidden/>
              </w:rPr>
              <w:instrText xml:space="preserve"> PAGEREF _Toc193102697 \h </w:instrText>
            </w:r>
            <w:r w:rsidR="006C2027">
              <w:rPr>
                <w:noProof/>
                <w:webHidden/>
              </w:rPr>
            </w:r>
            <w:r w:rsidR="006C2027">
              <w:rPr>
                <w:noProof/>
                <w:webHidden/>
              </w:rPr>
              <w:fldChar w:fldCharType="separate"/>
            </w:r>
            <w:r w:rsidR="006C2027">
              <w:rPr>
                <w:noProof/>
                <w:webHidden/>
              </w:rPr>
              <w:t>33</w:t>
            </w:r>
            <w:r w:rsidR="006C2027">
              <w:rPr>
                <w:noProof/>
                <w:webHidden/>
              </w:rPr>
              <w:fldChar w:fldCharType="end"/>
            </w:r>
          </w:hyperlink>
        </w:p>
        <w:p w14:paraId="1355F426" w14:textId="0C51562D"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8" w:history="1">
            <w:r w:rsidR="006C2027" w:rsidRPr="00B642D5">
              <w:rPr>
                <w:rStyle w:val="Hyperlink"/>
                <w:rFonts w:eastAsiaTheme="majorEastAsia"/>
                <w:noProof/>
              </w:rPr>
              <w:t>5.5</w:t>
            </w:r>
            <w:r w:rsidR="006C2027">
              <w:rPr>
                <w:rFonts w:eastAsiaTheme="minorEastAsia" w:cstheme="minorBidi"/>
                <w:b w:val="0"/>
                <w:bCs w:val="0"/>
                <w:noProof/>
                <w:lang w:val="de-DE" w:eastAsia="zh-CN"/>
              </w:rPr>
              <w:tab/>
            </w:r>
            <w:r w:rsidR="006C2027" w:rsidRPr="00B642D5">
              <w:rPr>
                <w:rStyle w:val="Hyperlink"/>
                <w:rFonts w:eastAsiaTheme="majorEastAsia"/>
                <w:noProof/>
              </w:rPr>
              <w:t>Exports</w:t>
            </w:r>
            <w:r w:rsidR="006C2027">
              <w:rPr>
                <w:noProof/>
                <w:webHidden/>
              </w:rPr>
              <w:tab/>
            </w:r>
            <w:r w:rsidR="006C2027">
              <w:rPr>
                <w:noProof/>
                <w:webHidden/>
              </w:rPr>
              <w:fldChar w:fldCharType="begin"/>
            </w:r>
            <w:r w:rsidR="006C2027">
              <w:rPr>
                <w:noProof/>
                <w:webHidden/>
              </w:rPr>
              <w:instrText xml:space="preserve"> PAGEREF _Toc193102698 \h </w:instrText>
            </w:r>
            <w:r w:rsidR="006C2027">
              <w:rPr>
                <w:noProof/>
                <w:webHidden/>
              </w:rPr>
            </w:r>
            <w:r w:rsidR="006C2027">
              <w:rPr>
                <w:noProof/>
                <w:webHidden/>
              </w:rPr>
              <w:fldChar w:fldCharType="separate"/>
            </w:r>
            <w:r w:rsidR="006C2027">
              <w:rPr>
                <w:noProof/>
                <w:webHidden/>
              </w:rPr>
              <w:t>34</w:t>
            </w:r>
            <w:r w:rsidR="006C2027">
              <w:rPr>
                <w:noProof/>
                <w:webHidden/>
              </w:rPr>
              <w:fldChar w:fldCharType="end"/>
            </w:r>
          </w:hyperlink>
        </w:p>
        <w:p w14:paraId="63841438" w14:textId="1ED84555"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9" w:history="1">
            <w:r w:rsidR="006C2027" w:rsidRPr="00B642D5">
              <w:rPr>
                <w:rStyle w:val="Hyperlink"/>
                <w:rFonts w:eastAsiaTheme="majorEastAsia"/>
                <w:noProof/>
              </w:rPr>
              <w:t>5.6</w:t>
            </w:r>
            <w:r w:rsidR="006C2027">
              <w:rPr>
                <w:rFonts w:eastAsiaTheme="minorEastAsia" w:cstheme="minorBidi"/>
                <w:b w:val="0"/>
                <w:bCs w:val="0"/>
                <w:noProof/>
                <w:lang w:val="de-DE" w:eastAsia="zh-CN"/>
              </w:rPr>
              <w:tab/>
            </w:r>
            <w:r w:rsidR="006C2027" w:rsidRPr="00B642D5">
              <w:rPr>
                <w:rStyle w:val="Hyperlink"/>
                <w:rFonts w:eastAsiaTheme="majorEastAsia"/>
                <w:noProof/>
              </w:rPr>
              <w:t>Create Link for Sharing</w:t>
            </w:r>
            <w:r w:rsidR="006C2027">
              <w:rPr>
                <w:noProof/>
                <w:webHidden/>
              </w:rPr>
              <w:tab/>
            </w:r>
            <w:r w:rsidR="006C2027">
              <w:rPr>
                <w:noProof/>
                <w:webHidden/>
              </w:rPr>
              <w:fldChar w:fldCharType="begin"/>
            </w:r>
            <w:r w:rsidR="006C2027">
              <w:rPr>
                <w:noProof/>
                <w:webHidden/>
              </w:rPr>
              <w:instrText xml:space="preserve"> PAGEREF _Toc193102699 \h </w:instrText>
            </w:r>
            <w:r w:rsidR="006C2027">
              <w:rPr>
                <w:noProof/>
                <w:webHidden/>
              </w:rPr>
            </w:r>
            <w:r w:rsidR="006C2027">
              <w:rPr>
                <w:noProof/>
                <w:webHidden/>
              </w:rPr>
              <w:fldChar w:fldCharType="separate"/>
            </w:r>
            <w:r w:rsidR="006C2027">
              <w:rPr>
                <w:noProof/>
                <w:webHidden/>
              </w:rPr>
              <w:t>34</w:t>
            </w:r>
            <w:r w:rsidR="006C2027">
              <w:rPr>
                <w:noProof/>
                <w:webHidden/>
              </w:rPr>
              <w:fldChar w:fldCharType="end"/>
            </w:r>
          </w:hyperlink>
        </w:p>
        <w:p w14:paraId="5D088DF2" w14:textId="02018301"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700" w:history="1">
            <w:r w:rsidR="006C2027" w:rsidRPr="00B642D5">
              <w:rPr>
                <w:rStyle w:val="Hyperlink"/>
                <w:rFonts w:eastAsiaTheme="majorEastAsia"/>
                <w:noProof/>
              </w:rPr>
              <w:t>6</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AAS-Designer Features</w:t>
            </w:r>
            <w:r w:rsidR="006C2027">
              <w:rPr>
                <w:noProof/>
                <w:webHidden/>
              </w:rPr>
              <w:tab/>
            </w:r>
            <w:r w:rsidR="006C2027">
              <w:rPr>
                <w:noProof/>
                <w:webHidden/>
              </w:rPr>
              <w:fldChar w:fldCharType="begin"/>
            </w:r>
            <w:r w:rsidR="006C2027">
              <w:rPr>
                <w:noProof/>
                <w:webHidden/>
              </w:rPr>
              <w:instrText xml:space="preserve"> PAGEREF _Toc193102700 \h </w:instrText>
            </w:r>
            <w:r w:rsidR="006C2027">
              <w:rPr>
                <w:noProof/>
                <w:webHidden/>
              </w:rPr>
            </w:r>
            <w:r w:rsidR="006C2027">
              <w:rPr>
                <w:noProof/>
                <w:webHidden/>
              </w:rPr>
              <w:fldChar w:fldCharType="separate"/>
            </w:r>
            <w:r w:rsidR="006C2027">
              <w:rPr>
                <w:noProof/>
                <w:webHidden/>
              </w:rPr>
              <w:t>36</w:t>
            </w:r>
            <w:r w:rsidR="006C2027">
              <w:rPr>
                <w:noProof/>
                <w:webHidden/>
              </w:rPr>
              <w:fldChar w:fldCharType="end"/>
            </w:r>
          </w:hyperlink>
        </w:p>
        <w:p w14:paraId="2C3A6272" w14:textId="2F5DAF94"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1" w:history="1">
            <w:r w:rsidR="006C2027" w:rsidRPr="00B642D5">
              <w:rPr>
                <w:rStyle w:val="Hyperlink"/>
                <w:rFonts w:eastAsiaTheme="majorEastAsia"/>
                <w:noProof/>
              </w:rPr>
              <w:t>6.1</w:t>
            </w:r>
            <w:r w:rsidR="006C2027">
              <w:rPr>
                <w:rFonts w:eastAsiaTheme="minorEastAsia" w:cstheme="minorBidi"/>
                <w:b w:val="0"/>
                <w:bCs w:val="0"/>
                <w:noProof/>
                <w:lang w:val="de-DE" w:eastAsia="zh-CN"/>
              </w:rPr>
              <w:tab/>
            </w:r>
            <w:r w:rsidR="006C2027" w:rsidRPr="00B642D5">
              <w:rPr>
                <w:rStyle w:val="Hyperlink"/>
                <w:rFonts w:eastAsiaTheme="majorEastAsia"/>
                <w:noProof/>
              </w:rPr>
              <w:t>Dashboard</w:t>
            </w:r>
            <w:r w:rsidR="006C2027">
              <w:rPr>
                <w:noProof/>
                <w:webHidden/>
              </w:rPr>
              <w:tab/>
            </w:r>
            <w:r w:rsidR="006C2027">
              <w:rPr>
                <w:noProof/>
                <w:webHidden/>
              </w:rPr>
              <w:fldChar w:fldCharType="begin"/>
            </w:r>
            <w:r w:rsidR="006C2027">
              <w:rPr>
                <w:noProof/>
                <w:webHidden/>
              </w:rPr>
              <w:instrText xml:space="preserve"> PAGEREF _Toc193102701 \h </w:instrText>
            </w:r>
            <w:r w:rsidR="006C2027">
              <w:rPr>
                <w:noProof/>
                <w:webHidden/>
              </w:rPr>
            </w:r>
            <w:r w:rsidR="006C2027">
              <w:rPr>
                <w:noProof/>
                <w:webHidden/>
              </w:rPr>
              <w:fldChar w:fldCharType="separate"/>
            </w:r>
            <w:r w:rsidR="006C2027">
              <w:rPr>
                <w:noProof/>
                <w:webHidden/>
              </w:rPr>
              <w:t>36</w:t>
            </w:r>
            <w:r w:rsidR="006C2027">
              <w:rPr>
                <w:noProof/>
                <w:webHidden/>
              </w:rPr>
              <w:fldChar w:fldCharType="end"/>
            </w:r>
          </w:hyperlink>
        </w:p>
        <w:p w14:paraId="56DF679C" w14:textId="4798C697"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2" w:history="1">
            <w:r w:rsidR="006C2027" w:rsidRPr="00B642D5">
              <w:rPr>
                <w:rStyle w:val="Hyperlink"/>
                <w:rFonts w:eastAsiaTheme="majorEastAsia"/>
                <w:noProof/>
              </w:rPr>
              <w:t>6.2</w:t>
            </w:r>
            <w:r w:rsidR="006C2027">
              <w:rPr>
                <w:rFonts w:eastAsiaTheme="minorEastAsia" w:cstheme="minorBidi"/>
                <w:b w:val="0"/>
                <w:bCs w:val="0"/>
                <w:noProof/>
                <w:lang w:val="de-DE" w:eastAsia="zh-CN"/>
              </w:rPr>
              <w:tab/>
            </w:r>
            <w:r w:rsidR="006C2027" w:rsidRPr="00B642D5">
              <w:rPr>
                <w:rStyle w:val="Hyperlink"/>
                <w:rFonts w:eastAsiaTheme="majorEastAsia"/>
                <w:noProof/>
              </w:rPr>
              <w:t>Packages</w:t>
            </w:r>
            <w:r w:rsidR="006C2027">
              <w:rPr>
                <w:noProof/>
                <w:webHidden/>
              </w:rPr>
              <w:tab/>
            </w:r>
            <w:r w:rsidR="006C2027">
              <w:rPr>
                <w:noProof/>
                <w:webHidden/>
              </w:rPr>
              <w:fldChar w:fldCharType="begin"/>
            </w:r>
            <w:r w:rsidR="006C2027">
              <w:rPr>
                <w:noProof/>
                <w:webHidden/>
              </w:rPr>
              <w:instrText xml:space="preserve"> PAGEREF _Toc193102702 \h </w:instrText>
            </w:r>
            <w:r w:rsidR="006C2027">
              <w:rPr>
                <w:noProof/>
                <w:webHidden/>
              </w:rPr>
            </w:r>
            <w:r w:rsidR="006C2027">
              <w:rPr>
                <w:noProof/>
                <w:webHidden/>
              </w:rPr>
              <w:fldChar w:fldCharType="separate"/>
            </w:r>
            <w:r w:rsidR="006C2027">
              <w:rPr>
                <w:noProof/>
                <w:webHidden/>
              </w:rPr>
              <w:t>36</w:t>
            </w:r>
            <w:r w:rsidR="006C2027">
              <w:rPr>
                <w:noProof/>
                <w:webHidden/>
              </w:rPr>
              <w:fldChar w:fldCharType="end"/>
            </w:r>
          </w:hyperlink>
        </w:p>
        <w:p w14:paraId="5396AE5A" w14:textId="63BDD7EE"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3" w:history="1">
            <w:r w:rsidR="006C2027" w:rsidRPr="00B642D5">
              <w:rPr>
                <w:rStyle w:val="Hyperlink"/>
                <w:rFonts w:eastAsiaTheme="majorEastAsia"/>
                <w:noProof/>
              </w:rPr>
              <w:t>6.3</w:t>
            </w:r>
            <w:r w:rsidR="006C2027">
              <w:rPr>
                <w:rFonts w:eastAsiaTheme="minorEastAsia" w:cstheme="minorBidi"/>
                <w:b w:val="0"/>
                <w:bCs w:val="0"/>
                <w:noProof/>
                <w:lang w:val="de-DE" w:eastAsia="zh-CN"/>
              </w:rPr>
              <w:tab/>
            </w:r>
            <w:r w:rsidR="006C2027" w:rsidRPr="00B642D5">
              <w:rPr>
                <w:rStyle w:val="Hyperlink"/>
                <w:rFonts w:eastAsiaTheme="majorEastAsia"/>
                <w:noProof/>
              </w:rPr>
              <w:t>Create AAS</w:t>
            </w:r>
            <w:r w:rsidR="006C2027">
              <w:rPr>
                <w:noProof/>
                <w:webHidden/>
              </w:rPr>
              <w:tab/>
            </w:r>
            <w:r w:rsidR="006C2027">
              <w:rPr>
                <w:noProof/>
                <w:webHidden/>
              </w:rPr>
              <w:fldChar w:fldCharType="begin"/>
            </w:r>
            <w:r w:rsidR="006C2027">
              <w:rPr>
                <w:noProof/>
                <w:webHidden/>
              </w:rPr>
              <w:instrText xml:space="preserve"> PAGEREF _Toc193102703 \h </w:instrText>
            </w:r>
            <w:r w:rsidR="006C2027">
              <w:rPr>
                <w:noProof/>
                <w:webHidden/>
              </w:rPr>
            </w:r>
            <w:r w:rsidR="006C2027">
              <w:rPr>
                <w:noProof/>
                <w:webHidden/>
              </w:rPr>
              <w:fldChar w:fldCharType="separate"/>
            </w:r>
            <w:r w:rsidR="006C2027">
              <w:rPr>
                <w:noProof/>
                <w:webHidden/>
              </w:rPr>
              <w:t>37</w:t>
            </w:r>
            <w:r w:rsidR="006C2027">
              <w:rPr>
                <w:noProof/>
                <w:webHidden/>
              </w:rPr>
              <w:fldChar w:fldCharType="end"/>
            </w:r>
          </w:hyperlink>
        </w:p>
        <w:p w14:paraId="56AB9500" w14:textId="4519183B"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4" w:history="1">
            <w:r w:rsidR="006C2027" w:rsidRPr="00B642D5">
              <w:rPr>
                <w:rStyle w:val="Hyperlink"/>
                <w:rFonts w:eastAsiaTheme="majorEastAsia"/>
                <w:noProof/>
              </w:rPr>
              <w:t>6.4</w:t>
            </w:r>
            <w:r w:rsidR="006C2027">
              <w:rPr>
                <w:rFonts w:eastAsiaTheme="minorEastAsia" w:cstheme="minorBidi"/>
                <w:b w:val="0"/>
                <w:bCs w:val="0"/>
                <w:noProof/>
                <w:lang w:val="de-DE" w:eastAsia="zh-CN"/>
              </w:rPr>
              <w:tab/>
            </w:r>
            <w:r w:rsidR="006C2027" w:rsidRPr="00B642D5">
              <w:rPr>
                <w:rStyle w:val="Hyperlink"/>
                <w:rFonts w:eastAsiaTheme="majorEastAsia"/>
                <w:noProof/>
              </w:rPr>
              <w:t>IDTA Submodels</w:t>
            </w:r>
            <w:r w:rsidR="006C2027">
              <w:rPr>
                <w:noProof/>
                <w:webHidden/>
              </w:rPr>
              <w:tab/>
            </w:r>
            <w:r w:rsidR="006C2027">
              <w:rPr>
                <w:noProof/>
                <w:webHidden/>
              </w:rPr>
              <w:fldChar w:fldCharType="begin"/>
            </w:r>
            <w:r w:rsidR="006C2027">
              <w:rPr>
                <w:noProof/>
                <w:webHidden/>
              </w:rPr>
              <w:instrText xml:space="preserve"> PAGEREF _Toc193102704 \h </w:instrText>
            </w:r>
            <w:r w:rsidR="006C2027">
              <w:rPr>
                <w:noProof/>
                <w:webHidden/>
              </w:rPr>
            </w:r>
            <w:r w:rsidR="006C2027">
              <w:rPr>
                <w:noProof/>
                <w:webHidden/>
              </w:rPr>
              <w:fldChar w:fldCharType="separate"/>
            </w:r>
            <w:r w:rsidR="006C2027">
              <w:rPr>
                <w:noProof/>
                <w:webHidden/>
              </w:rPr>
              <w:t>38</w:t>
            </w:r>
            <w:r w:rsidR="006C2027">
              <w:rPr>
                <w:noProof/>
                <w:webHidden/>
              </w:rPr>
              <w:fldChar w:fldCharType="end"/>
            </w:r>
          </w:hyperlink>
        </w:p>
        <w:p w14:paraId="0F8006D5" w14:textId="3ED5B397"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5" w:history="1">
            <w:r w:rsidR="006C2027" w:rsidRPr="00B642D5">
              <w:rPr>
                <w:rStyle w:val="Hyperlink"/>
                <w:rFonts w:eastAsiaTheme="majorEastAsia"/>
                <w:noProof/>
              </w:rPr>
              <w:t>6.5</w:t>
            </w:r>
            <w:r w:rsidR="006C2027">
              <w:rPr>
                <w:rFonts w:eastAsiaTheme="minorEastAsia" w:cstheme="minorBidi"/>
                <w:b w:val="0"/>
                <w:bCs w:val="0"/>
                <w:noProof/>
                <w:lang w:val="de-DE" w:eastAsia="zh-CN"/>
              </w:rPr>
              <w:tab/>
            </w:r>
            <w:r w:rsidR="006C2027" w:rsidRPr="00B642D5">
              <w:rPr>
                <w:rStyle w:val="Hyperlink"/>
                <w:rFonts w:eastAsiaTheme="majorEastAsia"/>
                <w:noProof/>
              </w:rPr>
              <w:t>My Area</w:t>
            </w:r>
            <w:r w:rsidR="006C2027">
              <w:rPr>
                <w:noProof/>
                <w:webHidden/>
              </w:rPr>
              <w:tab/>
            </w:r>
            <w:r w:rsidR="006C2027">
              <w:rPr>
                <w:noProof/>
                <w:webHidden/>
              </w:rPr>
              <w:fldChar w:fldCharType="begin"/>
            </w:r>
            <w:r w:rsidR="006C2027">
              <w:rPr>
                <w:noProof/>
                <w:webHidden/>
              </w:rPr>
              <w:instrText xml:space="preserve"> PAGEREF _Toc193102705 \h </w:instrText>
            </w:r>
            <w:r w:rsidR="006C2027">
              <w:rPr>
                <w:noProof/>
                <w:webHidden/>
              </w:rPr>
            </w:r>
            <w:r w:rsidR="006C2027">
              <w:rPr>
                <w:noProof/>
                <w:webHidden/>
              </w:rPr>
              <w:fldChar w:fldCharType="separate"/>
            </w:r>
            <w:r w:rsidR="006C2027">
              <w:rPr>
                <w:noProof/>
                <w:webHidden/>
              </w:rPr>
              <w:t>39</w:t>
            </w:r>
            <w:r w:rsidR="006C2027">
              <w:rPr>
                <w:noProof/>
                <w:webHidden/>
              </w:rPr>
              <w:fldChar w:fldCharType="end"/>
            </w:r>
          </w:hyperlink>
        </w:p>
        <w:p w14:paraId="3D92C716" w14:textId="50A8C749"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6" w:history="1">
            <w:r w:rsidR="006C2027" w:rsidRPr="00B642D5">
              <w:rPr>
                <w:rStyle w:val="Hyperlink"/>
                <w:rFonts w:eastAsiaTheme="majorEastAsia"/>
                <w:noProof/>
              </w:rPr>
              <w:t>6.6</w:t>
            </w:r>
            <w:r w:rsidR="006C2027">
              <w:rPr>
                <w:rFonts w:eastAsiaTheme="minorEastAsia" w:cstheme="minorBidi"/>
                <w:b w:val="0"/>
                <w:bCs w:val="0"/>
                <w:noProof/>
                <w:lang w:val="de-DE" w:eastAsia="zh-CN"/>
              </w:rPr>
              <w:tab/>
            </w:r>
            <w:r w:rsidR="006C2027" w:rsidRPr="00B642D5">
              <w:rPr>
                <w:rStyle w:val="Hyperlink"/>
                <w:rFonts w:eastAsiaTheme="majorEastAsia"/>
                <w:noProof/>
              </w:rPr>
              <w:t>Feed Mapping</w:t>
            </w:r>
            <w:r w:rsidR="006C2027">
              <w:rPr>
                <w:noProof/>
                <w:webHidden/>
              </w:rPr>
              <w:tab/>
            </w:r>
            <w:r w:rsidR="006C2027">
              <w:rPr>
                <w:noProof/>
                <w:webHidden/>
              </w:rPr>
              <w:fldChar w:fldCharType="begin"/>
            </w:r>
            <w:r w:rsidR="006C2027">
              <w:rPr>
                <w:noProof/>
                <w:webHidden/>
              </w:rPr>
              <w:instrText xml:space="preserve"> PAGEREF _Toc193102706 \h </w:instrText>
            </w:r>
            <w:r w:rsidR="006C2027">
              <w:rPr>
                <w:noProof/>
                <w:webHidden/>
              </w:rPr>
            </w:r>
            <w:r w:rsidR="006C2027">
              <w:rPr>
                <w:noProof/>
                <w:webHidden/>
              </w:rPr>
              <w:fldChar w:fldCharType="separate"/>
            </w:r>
            <w:r w:rsidR="006C2027">
              <w:rPr>
                <w:noProof/>
                <w:webHidden/>
              </w:rPr>
              <w:t>39</w:t>
            </w:r>
            <w:r w:rsidR="006C2027">
              <w:rPr>
                <w:noProof/>
                <w:webHidden/>
              </w:rPr>
              <w:fldChar w:fldCharType="end"/>
            </w:r>
          </w:hyperlink>
        </w:p>
        <w:p w14:paraId="42EC6930" w14:textId="5B829CBF"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707" w:history="1">
            <w:r w:rsidR="006C2027" w:rsidRPr="00B642D5">
              <w:rPr>
                <w:rStyle w:val="Hyperlink"/>
                <w:rFonts w:eastAsiaTheme="majorEastAsia"/>
                <w:noProof/>
              </w:rPr>
              <w:t>7</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Identification Schemas and their Importance</w:t>
            </w:r>
            <w:r w:rsidR="006C2027">
              <w:rPr>
                <w:noProof/>
                <w:webHidden/>
              </w:rPr>
              <w:tab/>
            </w:r>
            <w:r w:rsidR="006C2027">
              <w:rPr>
                <w:noProof/>
                <w:webHidden/>
              </w:rPr>
              <w:fldChar w:fldCharType="begin"/>
            </w:r>
            <w:r w:rsidR="006C2027">
              <w:rPr>
                <w:noProof/>
                <w:webHidden/>
              </w:rPr>
              <w:instrText xml:space="preserve"> PAGEREF _Toc193102707 \h </w:instrText>
            </w:r>
            <w:r w:rsidR="006C2027">
              <w:rPr>
                <w:noProof/>
                <w:webHidden/>
              </w:rPr>
            </w:r>
            <w:r w:rsidR="006C2027">
              <w:rPr>
                <w:noProof/>
                <w:webHidden/>
              </w:rPr>
              <w:fldChar w:fldCharType="separate"/>
            </w:r>
            <w:r w:rsidR="006C2027">
              <w:rPr>
                <w:noProof/>
                <w:webHidden/>
              </w:rPr>
              <w:t>41</w:t>
            </w:r>
            <w:r w:rsidR="006C2027">
              <w:rPr>
                <w:noProof/>
                <w:webHidden/>
              </w:rPr>
              <w:fldChar w:fldCharType="end"/>
            </w:r>
          </w:hyperlink>
        </w:p>
        <w:p w14:paraId="028C3A3F" w14:textId="6CC0518F"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8" w:history="1">
            <w:r w:rsidR="006C2027" w:rsidRPr="00B642D5">
              <w:rPr>
                <w:rStyle w:val="Hyperlink"/>
                <w:rFonts w:eastAsiaTheme="majorEastAsia"/>
                <w:noProof/>
              </w:rPr>
              <w:t>7.1</w:t>
            </w:r>
            <w:r w:rsidR="006C2027">
              <w:rPr>
                <w:rFonts w:eastAsiaTheme="minorEastAsia" w:cstheme="minorBidi"/>
                <w:b w:val="0"/>
                <w:bCs w:val="0"/>
                <w:noProof/>
                <w:lang w:val="de-DE" w:eastAsia="zh-CN"/>
              </w:rPr>
              <w:tab/>
            </w:r>
            <w:r w:rsidR="006C2027" w:rsidRPr="00B642D5">
              <w:rPr>
                <w:rStyle w:val="Hyperlink"/>
                <w:rFonts w:eastAsiaTheme="majorEastAsia"/>
                <w:noProof/>
              </w:rPr>
              <w:t>UUID/GUID</w:t>
            </w:r>
            <w:r w:rsidR="006C2027">
              <w:rPr>
                <w:noProof/>
                <w:webHidden/>
              </w:rPr>
              <w:tab/>
            </w:r>
            <w:r w:rsidR="006C2027">
              <w:rPr>
                <w:noProof/>
                <w:webHidden/>
              </w:rPr>
              <w:fldChar w:fldCharType="begin"/>
            </w:r>
            <w:r w:rsidR="006C2027">
              <w:rPr>
                <w:noProof/>
                <w:webHidden/>
              </w:rPr>
              <w:instrText xml:space="preserve"> PAGEREF _Toc193102708 \h </w:instrText>
            </w:r>
            <w:r w:rsidR="006C2027">
              <w:rPr>
                <w:noProof/>
                <w:webHidden/>
              </w:rPr>
            </w:r>
            <w:r w:rsidR="006C2027">
              <w:rPr>
                <w:noProof/>
                <w:webHidden/>
              </w:rPr>
              <w:fldChar w:fldCharType="separate"/>
            </w:r>
            <w:r w:rsidR="006C2027">
              <w:rPr>
                <w:noProof/>
                <w:webHidden/>
              </w:rPr>
              <w:t>41</w:t>
            </w:r>
            <w:r w:rsidR="006C2027">
              <w:rPr>
                <w:noProof/>
                <w:webHidden/>
              </w:rPr>
              <w:fldChar w:fldCharType="end"/>
            </w:r>
          </w:hyperlink>
        </w:p>
        <w:p w14:paraId="58A33443" w14:textId="0DDA4868"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9" w:history="1">
            <w:r w:rsidR="006C2027" w:rsidRPr="00B642D5">
              <w:rPr>
                <w:rStyle w:val="Hyperlink"/>
                <w:rFonts w:eastAsiaTheme="majorEastAsia"/>
                <w:noProof/>
              </w:rPr>
              <w:t>7.2</w:t>
            </w:r>
            <w:r w:rsidR="006C2027">
              <w:rPr>
                <w:rFonts w:eastAsiaTheme="minorEastAsia" w:cstheme="minorBidi"/>
                <w:b w:val="0"/>
                <w:bCs w:val="0"/>
                <w:noProof/>
                <w:lang w:val="de-DE" w:eastAsia="zh-CN"/>
              </w:rPr>
              <w:tab/>
            </w:r>
            <w:r w:rsidR="006C2027" w:rsidRPr="00B642D5">
              <w:rPr>
                <w:rStyle w:val="Hyperlink"/>
                <w:rFonts w:eastAsiaTheme="majorEastAsia"/>
                <w:noProof/>
              </w:rPr>
              <w:t>IRDI (ISO 29005-5)</w:t>
            </w:r>
            <w:r w:rsidR="006C2027">
              <w:rPr>
                <w:noProof/>
                <w:webHidden/>
              </w:rPr>
              <w:tab/>
            </w:r>
            <w:r w:rsidR="006C2027">
              <w:rPr>
                <w:noProof/>
                <w:webHidden/>
              </w:rPr>
              <w:fldChar w:fldCharType="begin"/>
            </w:r>
            <w:r w:rsidR="006C2027">
              <w:rPr>
                <w:noProof/>
                <w:webHidden/>
              </w:rPr>
              <w:instrText xml:space="preserve"> PAGEREF _Toc193102709 \h </w:instrText>
            </w:r>
            <w:r w:rsidR="006C2027">
              <w:rPr>
                <w:noProof/>
                <w:webHidden/>
              </w:rPr>
            </w:r>
            <w:r w:rsidR="006C2027">
              <w:rPr>
                <w:noProof/>
                <w:webHidden/>
              </w:rPr>
              <w:fldChar w:fldCharType="separate"/>
            </w:r>
            <w:r w:rsidR="006C2027">
              <w:rPr>
                <w:noProof/>
                <w:webHidden/>
              </w:rPr>
              <w:t>42</w:t>
            </w:r>
            <w:r w:rsidR="006C2027">
              <w:rPr>
                <w:noProof/>
                <w:webHidden/>
              </w:rPr>
              <w:fldChar w:fldCharType="end"/>
            </w:r>
          </w:hyperlink>
        </w:p>
        <w:p w14:paraId="0818E316" w14:textId="5AC29561"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710" w:history="1">
            <w:r w:rsidR="006C2027" w:rsidRPr="00B642D5">
              <w:rPr>
                <w:rStyle w:val="Hyperlink"/>
                <w:rFonts w:eastAsiaTheme="majorEastAsia"/>
                <w:noProof/>
              </w:rPr>
              <w:t>7.2.1</w:t>
            </w:r>
            <w:r w:rsidR="006C2027">
              <w:rPr>
                <w:rFonts w:eastAsiaTheme="minorEastAsia" w:cstheme="minorBidi"/>
                <w:noProof/>
                <w:sz w:val="22"/>
                <w:szCs w:val="22"/>
                <w:lang w:val="de-DE" w:eastAsia="zh-CN"/>
              </w:rPr>
              <w:tab/>
            </w:r>
            <w:r w:rsidR="006C2027" w:rsidRPr="00B642D5">
              <w:rPr>
                <w:rStyle w:val="Hyperlink"/>
                <w:rFonts w:eastAsiaTheme="majorEastAsia"/>
                <w:noProof/>
              </w:rPr>
              <w:t>Understand the IEC IRDI Structure</w:t>
            </w:r>
            <w:r w:rsidR="006C2027">
              <w:rPr>
                <w:noProof/>
                <w:webHidden/>
              </w:rPr>
              <w:tab/>
            </w:r>
            <w:r w:rsidR="006C2027">
              <w:rPr>
                <w:noProof/>
                <w:webHidden/>
              </w:rPr>
              <w:fldChar w:fldCharType="begin"/>
            </w:r>
            <w:r w:rsidR="006C2027">
              <w:rPr>
                <w:noProof/>
                <w:webHidden/>
              </w:rPr>
              <w:instrText xml:space="preserve"> PAGEREF _Toc193102710 \h </w:instrText>
            </w:r>
            <w:r w:rsidR="006C2027">
              <w:rPr>
                <w:noProof/>
                <w:webHidden/>
              </w:rPr>
            </w:r>
            <w:r w:rsidR="006C2027">
              <w:rPr>
                <w:noProof/>
                <w:webHidden/>
              </w:rPr>
              <w:fldChar w:fldCharType="separate"/>
            </w:r>
            <w:r w:rsidR="006C2027">
              <w:rPr>
                <w:noProof/>
                <w:webHidden/>
              </w:rPr>
              <w:t>43</w:t>
            </w:r>
            <w:r w:rsidR="006C2027">
              <w:rPr>
                <w:noProof/>
                <w:webHidden/>
              </w:rPr>
              <w:fldChar w:fldCharType="end"/>
            </w:r>
          </w:hyperlink>
        </w:p>
        <w:p w14:paraId="3DCC66F5" w14:textId="12A0FAE1"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711" w:history="1">
            <w:r w:rsidR="006C2027" w:rsidRPr="00B642D5">
              <w:rPr>
                <w:rStyle w:val="Hyperlink"/>
                <w:rFonts w:eastAsiaTheme="majorEastAsia"/>
                <w:noProof/>
              </w:rPr>
              <w:t>7.2.2</w:t>
            </w:r>
            <w:r w:rsidR="006C2027">
              <w:rPr>
                <w:rFonts w:eastAsiaTheme="minorEastAsia" w:cstheme="minorBidi"/>
                <w:noProof/>
                <w:sz w:val="22"/>
                <w:szCs w:val="22"/>
                <w:lang w:val="de-DE" w:eastAsia="zh-CN"/>
              </w:rPr>
              <w:tab/>
            </w:r>
            <w:r w:rsidR="006C2027" w:rsidRPr="00B642D5">
              <w:rPr>
                <w:rStyle w:val="Hyperlink"/>
                <w:rFonts w:eastAsiaTheme="majorEastAsia"/>
                <w:noProof/>
              </w:rPr>
              <w:t>Understand the ECLASS IRDI Structure</w:t>
            </w:r>
            <w:r w:rsidR="006C2027">
              <w:rPr>
                <w:noProof/>
                <w:webHidden/>
              </w:rPr>
              <w:tab/>
            </w:r>
            <w:r w:rsidR="006C2027">
              <w:rPr>
                <w:noProof/>
                <w:webHidden/>
              </w:rPr>
              <w:fldChar w:fldCharType="begin"/>
            </w:r>
            <w:r w:rsidR="006C2027">
              <w:rPr>
                <w:noProof/>
                <w:webHidden/>
              </w:rPr>
              <w:instrText xml:space="preserve"> PAGEREF _Toc193102711 \h </w:instrText>
            </w:r>
            <w:r w:rsidR="006C2027">
              <w:rPr>
                <w:noProof/>
                <w:webHidden/>
              </w:rPr>
            </w:r>
            <w:r w:rsidR="006C2027">
              <w:rPr>
                <w:noProof/>
                <w:webHidden/>
              </w:rPr>
              <w:fldChar w:fldCharType="separate"/>
            </w:r>
            <w:r w:rsidR="006C2027">
              <w:rPr>
                <w:noProof/>
                <w:webHidden/>
              </w:rPr>
              <w:t>43</w:t>
            </w:r>
            <w:r w:rsidR="006C2027">
              <w:rPr>
                <w:noProof/>
                <w:webHidden/>
              </w:rPr>
              <w:fldChar w:fldCharType="end"/>
            </w:r>
          </w:hyperlink>
        </w:p>
        <w:p w14:paraId="6596A609" w14:textId="6EC90822"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12" w:history="1">
            <w:r w:rsidR="006C2027" w:rsidRPr="00B642D5">
              <w:rPr>
                <w:rStyle w:val="Hyperlink"/>
                <w:rFonts w:eastAsiaTheme="majorEastAsia"/>
                <w:noProof/>
              </w:rPr>
              <w:t>7.3</w:t>
            </w:r>
            <w:r w:rsidR="006C2027">
              <w:rPr>
                <w:rFonts w:eastAsiaTheme="minorEastAsia" w:cstheme="minorBidi"/>
                <w:b w:val="0"/>
                <w:bCs w:val="0"/>
                <w:noProof/>
                <w:lang w:val="de-DE" w:eastAsia="zh-CN"/>
              </w:rPr>
              <w:tab/>
            </w:r>
            <w:r w:rsidR="006C2027" w:rsidRPr="00B642D5">
              <w:rPr>
                <w:rStyle w:val="Hyperlink"/>
                <w:rFonts w:eastAsiaTheme="majorEastAsia"/>
                <w:noProof/>
              </w:rPr>
              <w:t>URI/IRI</w:t>
            </w:r>
            <w:r w:rsidR="006C2027">
              <w:rPr>
                <w:noProof/>
                <w:webHidden/>
              </w:rPr>
              <w:tab/>
            </w:r>
            <w:r w:rsidR="006C2027">
              <w:rPr>
                <w:noProof/>
                <w:webHidden/>
              </w:rPr>
              <w:fldChar w:fldCharType="begin"/>
            </w:r>
            <w:r w:rsidR="006C2027">
              <w:rPr>
                <w:noProof/>
                <w:webHidden/>
              </w:rPr>
              <w:instrText xml:space="preserve"> PAGEREF _Toc193102712 \h </w:instrText>
            </w:r>
            <w:r w:rsidR="006C2027">
              <w:rPr>
                <w:noProof/>
                <w:webHidden/>
              </w:rPr>
            </w:r>
            <w:r w:rsidR="006C2027">
              <w:rPr>
                <w:noProof/>
                <w:webHidden/>
              </w:rPr>
              <w:fldChar w:fldCharType="separate"/>
            </w:r>
            <w:r w:rsidR="006C2027">
              <w:rPr>
                <w:noProof/>
                <w:webHidden/>
              </w:rPr>
              <w:t>45</w:t>
            </w:r>
            <w:r w:rsidR="006C2027">
              <w:rPr>
                <w:noProof/>
                <w:webHidden/>
              </w:rPr>
              <w:fldChar w:fldCharType="end"/>
            </w:r>
          </w:hyperlink>
        </w:p>
        <w:p w14:paraId="5F6C89B9" w14:textId="52D79A58"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713" w:history="1">
            <w:r w:rsidR="006C2027" w:rsidRPr="00B642D5">
              <w:rPr>
                <w:rStyle w:val="Hyperlink"/>
                <w:rFonts w:eastAsiaTheme="majorEastAsia"/>
                <w:noProof/>
              </w:rPr>
              <w:t>8</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Semantic Databases</w:t>
            </w:r>
            <w:r w:rsidR="006C2027">
              <w:rPr>
                <w:noProof/>
                <w:webHidden/>
              </w:rPr>
              <w:tab/>
            </w:r>
            <w:r w:rsidR="006C2027">
              <w:rPr>
                <w:noProof/>
                <w:webHidden/>
              </w:rPr>
              <w:fldChar w:fldCharType="begin"/>
            </w:r>
            <w:r w:rsidR="006C2027">
              <w:rPr>
                <w:noProof/>
                <w:webHidden/>
              </w:rPr>
              <w:instrText xml:space="preserve"> PAGEREF _Toc193102713 \h </w:instrText>
            </w:r>
            <w:r w:rsidR="006C2027">
              <w:rPr>
                <w:noProof/>
                <w:webHidden/>
              </w:rPr>
            </w:r>
            <w:r w:rsidR="006C2027">
              <w:rPr>
                <w:noProof/>
                <w:webHidden/>
              </w:rPr>
              <w:fldChar w:fldCharType="separate"/>
            </w:r>
            <w:r w:rsidR="006C2027">
              <w:rPr>
                <w:noProof/>
                <w:webHidden/>
              </w:rPr>
              <w:t>46</w:t>
            </w:r>
            <w:r w:rsidR="006C2027">
              <w:rPr>
                <w:noProof/>
                <w:webHidden/>
              </w:rPr>
              <w:fldChar w:fldCharType="end"/>
            </w:r>
          </w:hyperlink>
        </w:p>
        <w:p w14:paraId="61EC71F8" w14:textId="27F48A04"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714" w:history="1">
            <w:r w:rsidR="006C2027" w:rsidRPr="00B642D5">
              <w:rPr>
                <w:rStyle w:val="Hyperlink"/>
                <w:rFonts w:eastAsiaTheme="majorEastAsia"/>
                <w:noProof/>
              </w:rPr>
              <w:t>8.1.1</w:t>
            </w:r>
            <w:r w:rsidR="006C2027">
              <w:rPr>
                <w:rFonts w:eastAsiaTheme="minorEastAsia" w:cstheme="minorBidi"/>
                <w:noProof/>
                <w:sz w:val="22"/>
                <w:szCs w:val="22"/>
                <w:lang w:val="de-DE" w:eastAsia="zh-CN"/>
              </w:rPr>
              <w:tab/>
            </w:r>
            <w:r w:rsidR="006C2027" w:rsidRPr="00B642D5">
              <w:rPr>
                <w:rStyle w:val="Hyperlink"/>
                <w:rFonts w:eastAsiaTheme="majorEastAsia"/>
                <w:noProof/>
              </w:rPr>
              <w:t>IEC-CDD</w:t>
            </w:r>
            <w:r w:rsidR="006C2027">
              <w:rPr>
                <w:noProof/>
                <w:webHidden/>
              </w:rPr>
              <w:tab/>
            </w:r>
            <w:r w:rsidR="006C2027">
              <w:rPr>
                <w:noProof/>
                <w:webHidden/>
              </w:rPr>
              <w:fldChar w:fldCharType="begin"/>
            </w:r>
            <w:r w:rsidR="006C2027">
              <w:rPr>
                <w:noProof/>
                <w:webHidden/>
              </w:rPr>
              <w:instrText xml:space="preserve"> PAGEREF _Toc193102714 \h </w:instrText>
            </w:r>
            <w:r w:rsidR="006C2027">
              <w:rPr>
                <w:noProof/>
                <w:webHidden/>
              </w:rPr>
            </w:r>
            <w:r w:rsidR="006C2027">
              <w:rPr>
                <w:noProof/>
                <w:webHidden/>
              </w:rPr>
              <w:fldChar w:fldCharType="separate"/>
            </w:r>
            <w:r w:rsidR="006C2027">
              <w:rPr>
                <w:noProof/>
                <w:webHidden/>
              </w:rPr>
              <w:t>47</w:t>
            </w:r>
            <w:r w:rsidR="006C2027">
              <w:rPr>
                <w:noProof/>
                <w:webHidden/>
              </w:rPr>
              <w:fldChar w:fldCharType="end"/>
            </w:r>
          </w:hyperlink>
        </w:p>
        <w:p w14:paraId="46DD2949" w14:textId="2AD01CA0"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715" w:history="1">
            <w:r w:rsidR="006C2027" w:rsidRPr="00B642D5">
              <w:rPr>
                <w:rStyle w:val="Hyperlink"/>
                <w:rFonts w:eastAsiaTheme="majorEastAsia"/>
                <w:noProof/>
              </w:rPr>
              <w:t>8.1.2</w:t>
            </w:r>
            <w:r w:rsidR="006C2027">
              <w:rPr>
                <w:rFonts w:eastAsiaTheme="minorEastAsia" w:cstheme="minorBidi"/>
                <w:noProof/>
                <w:sz w:val="22"/>
                <w:szCs w:val="22"/>
                <w:lang w:val="de-DE" w:eastAsia="zh-CN"/>
              </w:rPr>
              <w:tab/>
            </w:r>
            <w:r w:rsidR="006C2027" w:rsidRPr="00B642D5">
              <w:rPr>
                <w:rStyle w:val="Hyperlink"/>
                <w:rFonts w:eastAsiaTheme="majorEastAsia"/>
                <w:noProof/>
              </w:rPr>
              <w:t>ECLASS</w:t>
            </w:r>
            <w:r w:rsidR="006C2027">
              <w:rPr>
                <w:noProof/>
                <w:webHidden/>
              </w:rPr>
              <w:tab/>
            </w:r>
            <w:r w:rsidR="006C2027">
              <w:rPr>
                <w:noProof/>
                <w:webHidden/>
              </w:rPr>
              <w:fldChar w:fldCharType="begin"/>
            </w:r>
            <w:r w:rsidR="006C2027">
              <w:rPr>
                <w:noProof/>
                <w:webHidden/>
              </w:rPr>
              <w:instrText xml:space="preserve"> PAGEREF _Toc193102715 \h </w:instrText>
            </w:r>
            <w:r w:rsidR="006C2027">
              <w:rPr>
                <w:noProof/>
                <w:webHidden/>
              </w:rPr>
            </w:r>
            <w:r w:rsidR="006C2027">
              <w:rPr>
                <w:noProof/>
                <w:webHidden/>
              </w:rPr>
              <w:fldChar w:fldCharType="separate"/>
            </w:r>
            <w:r w:rsidR="006C2027">
              <w:rPr>
                <w:noProof/>
                <w:webHidden/>
              </w:rPr>
              <w:t>50</w:t>
            </w:r>
            <w:r w:rsidR="006C2027">
              <w:rPr>
                <w:noProof/>
                <w:webHidden/>
              </w:rPr>
              <w:fldChar w:fldCharType="end"/>
            </w:r>
          </w:hyperlink>
        </w:p>
        <w:p w14:paraId="2D85A877" w14:textId="145EA71F"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716" w:history="1">
            <w:r w:rsidR="006C2027" w:rsidRPr="00B642D5">
              <w:rPr>
                <w:rStyle w:val="Hyperlink"/>
                <w:rFonts w:eastAsiaTheme="majorEastAsia"/>
                <w:noProof/>
              </w:rPr>
              <w:t>8.1.3</w:t>
            </w:r>
            <w:r w:rsidR="006C2027">
              <w:rPr>
                <w:rFonts w:eastAsiaTheme="minorEastAsia" w:cstheme="minorBidi"/>
                <w:noProof/>
                <w:sz w:val="22"/>
                <w:szCs w:val="22"/>
                <w:lang w:val="de-DE" w:eastAsia="zh-CN"/>
              </w:rPr>
              <w:tab/>
            </w:r>
            <w:r w:rsidR="006C2027" w:rsidRPr="00B642D5">
              <w:rPr>
                <w:rStyle w:val="Hyperlink"/>
                <w:rFonts w:eastAsiaTheme="majorEastAsia"/>
                <w:noProof/>
              </w:rPr>
              <w:t>VEC</w:t>
            </w:r>
            <w:r w:rsidR="006C2027">
              <w:rPr>
                <w:noProof/>
                <w:webHidden/>
              </w:rPr>
              <w:tab/>
            </w:r>
            <w:r w:rsidR="006C2027">
              <w:rPr>
                <w:noProof/>
                <w:webHidden/>
              </w:rPr>
              <w:fldChar w:fldCharType="begin"/>
            </w:r>
            <w:r w:rsidR="006C2027">
              <w:rPr>
                <w:noProof/>
                <w:webHidden/>
              </w:rPr>
              <w:instrText xml:space="preserve"> PAGEREF _Toc193102716 \h </w:instrText>
            </w:r>
            <w:r w:rsidR="006C2027">
              <w:rPr>
                <w:noProof/>
                <w:webHidden/>
              </w:rPr>
            </w:r>
            <w:r w:rsidR="006C2027">
              <w:rPr>
                <w:noProof/>
                <w:webHidden/>
              </w:rPr>
              <w:fldChar w:fldCharType="separate"/>
            </w:r>
            <w:r w:rsidR="006C2027">
              <w:rPr>
                <w:noProof/>
                <w:webHidden/>
              </w:rPr>
              <w:t>51</w:t>
            </w:r>
            <w:r w:rsidR="006C2027">
              <w:rPr>
                <w:noProof/>
                <w:webHidden/>
              </w:rPr>
              <w:fldChar w:fldCharType="end"/>
            </w:r>
          </w:hyperlink>
        </w:p>
        <w:p w14:paraId="7B9CB9FD" w14:textId="7B4F3E65"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717" w:history="1">
            <w:r w:rsidR="006C2027" w:rsidRPr="00B642D5">
              <w:rPr>
                <w:rStyle w:val="Hyperlink"/>
                <w:rFonts w:eastAsiaTheme="majorEastAsia"/>
                <w:noProof/>
                <w:lang w:bidi="fa-IR"/>
              </w:rPr>
              <w:t>9</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 xml:space="preserve">Add Semantic References to </w:t>
            </w:r>
            <w:r w:rsidR="006C2027" w:rsidRPr="00B642D5">
              <w:rPr>
                <w:rStyle w:val="Hyperlink"/>
                <w:rFonts w:eastAsiaTheme="majorEastAsia"/>
                <w:noProof/>
                <w:lang w:bidi="fa-IR"/>
              </w:rPr>
              <w:t>the Entities of AAS Shell</w:t>
            </w:r>
            <w:r w:rsidR="006C2027">
              <w:rPr>
                <w:noProof/>
                <w:webHidden/>
              </w:rPr>
              <w:tab/>
            </w:r>
            <w:r w:rsidR="006C2027">
              <w:rPr>
                <w:noProof/>
                <w:webHidden/>
              </w:rPr>
              <w:fldChar w:fldCharType="begin"/>
            </w:r>
            <w:r w:rsidR="006C2027">
              <w:rPr>
                <w:noProof/>
                <w:webHidden/>
              </w:rPr>
              <w:instrText xml:space="preserve"> PAGEREF _Toc193102717 \h </w:instrText>
            </w:r>
            <w:r w:rsidR="006C2027">
              <w:rPr>
                <w:noProof/>
                <w:webHidden/>
              </w:rPr>
            </w:r>
            <w:r w:rsidR="006C2027">
              <w:rPr>
                <w:noProof/>
                <w:webHidden/>
              </w:rPr>
              <w:fldChar w:fldCharType="separate"/>
            </w:r>
            <w:r w:rsidR="006C2027">
              <w:rPr>
                <w:noProof/>
                <w:webHidden/>
              </w:rPr>
              <w:t>55</w:t>
            </w:r>
            <w:r w:rsidR="006C2027">
              <w:rPr>
                <w:noProof/>
                <w:webHidden/>
              </w:rPr>
              <w:fldChar w:fldCharType="end"/>
            </w:r>
          </w:hyperlink>
        </w:p>
        <w:p w14:paraId="46981A2B" w14:textId="2B50267C"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18" w:history="1">
            <w:r w:rsidR="006C2027" w:rsidRPr="00B642D5">
              <w:rPr>
                <w:rStyle w:val="Hyperlink"/>
                <w:rFonts w:eastAsiaTheme="majorEastAsia"/>
                <w:noProof/>
                <w:lang w:bidi="fa-IR"/>
              </w:rPr>
              <w:t>9.1</w:t>
            </w:r>
            <w:r w:rsidR="006C2027">
              <w:rPr>
                <w:rFonts w:eastAsiaTheme="minorEastAsia" w:cstheme="minorBidi"/>
                <w:b w:val="0"/>
                <w:bCs w:val="0"/>
                <w:noProof/>
                <w:lang w:val="de-DE" w:eastAsia="zh-CN"/>
              </w:rPr>
              <w:tab/>
            </w:r>
            <w:r w:rsidR="006C2027" w:rsidRPr="00B642D5">
              <w:rPr>
                <w:rStyle w:val="Hyperlink"/>
                <w:rFonts w:eastAsiaTheme="majorEastAsia"/>
                <w:noProof/>
                <w:lang w:bidi="fa-IR"/>
              </w:rPr>
              <w:t>Submodel</w:t>
            </w:r>
            <w:r w:rsidR="006C2027">
              <w:rPr>
                <w:noProof/>
                <w:webHidden/>
              </w:rPr>
              <w:tab/>
            </w:r>
            <w:r w:rsidR="006C2027">
              <w:rPr>
                <w:noProof/>
                <w:webHidden/>
              </w:rPr>
              <w:fldChar w:fldCharType="begin"/>
            </w:r>
            <w:r w:rsidR="006C2027">
              <w:rPr>
                <w:noProof/>
                <w:webHidden/>
              </w:rPr>
              <w:instrText xml:space="preserve"> PAGEREF _Toc193102718 \h </w:instrText>
            </w:r>
            <w:r w:rsidR="006C2027">
              <w:rPr>
                <w:noProof/>
                <w:webHidden/>
              </w:rPr>
            </w:r>
            <w:r w:rsidR="006C2027">
              <w:rPr>
                <w:noProof/>
                <w:webHidden/>
              </w:rPr>
              <w:fldChar w:fldCharType="separate"/>
            </w:r>
            <w:r w:rsidR="006C2027">
              <w:rPr>
                <w:noProof/>
                <w:webHidden/>
              </w:rPr>
              <w:t>55</w:t>
            </w:r>
            <w:r w:rsidR="006C2027">
              <w:rPr>
                <w:noProof/>
                <w:webHidden/>
              </w:rPr>
              <w:fldChar w:fldCharType="end"/>
            </w:r>
          </w:hyperlink>
        </w:p>
        <w:p w14:paraId="5430B5D1" w14:textId="6A9698D8"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19" w:history="1">
            <w:r w:rsidR="006C2027" w:rsidRPr="00B642D5">
              <w:rPr>
                <w:rStyle w:val="Hyperlink"/>
                <w:rFonts w:eastAsiaTheme="majorEastAsia"/>
                <w:noProof/>
              </w:rPr>
              <w:t>9.2</w:t>
            </w:r>
            <w:r w:rsidR="006C2027">
              <w:rPr>
                <w:rFonts w:eastAsiaTheme="minorEastAsia" w:cstheme="minorBidi"/>
                <w:b w:val="0"/>
                <w:bCs w:val="0"/>
                <w:noProof/>
                <w:lang w:val="de-DE" w:eastAsia="zh-CN"/>
              </w:rPr>
              <w:tab/>
            </w:r>
            <w:r w:rsidR="006C2027" w:rsidRPr="00B642D5">
              <w:rPr>
                <w:rStyle w:val="Hyperlink"/>
                <w:rFonts w:eastAsiaTheme="majorEastAsia"/>
                <w:noProof/>
              </w:rPr>
              <w:t>Property Value</w:t>
            </w:r>
            <w:r w:rsidR="006C2027">
              <w:rPr>
                <w:noProof/>
                <w:webHidden/>
              </w:rPr>
              <w:tab/>
            </w:r>
            <w:r w:rsidR="006C2027">
              <w:rPr>
                <w:noProof/>
                <w:webHidden/>
              </w:rPr>
              <w:fldChar w:fldCharType="begin"/>
            </w:r>
            <w:r w:rsidR="006C2027">
              <w:rPr>
                <w:noProof/>
                <w:webHidden/>
              </w:rPr>
              <w:instrText xml:space="preserve"> PAGEREF _Toc193102719 \h </w:instrText>
            </w:r>
            <w:r w:rsidR="006C2027">
              <w:rPr>
                <w:noProof/>
                <w:webHidden/>
              </w:rPr>
            </w:r>
            <w:r w:rsidR="006C2027">
              <w:rPr>
                <w:noProof/>
                <w:webHidden/>
              </w:rPr>
              <w:fldChar w:fldCharType="separate"/>
            </w:r>
            <w:r w:rsidR="006C2027">
              <w:rPr>
                <w:noProof/>
                <w:webHidden/>
              </w:rPr>
              <w:t>56</w:t>
            </w:r>
            <w:r w:rsidR="006C2027">
              <w:rPr>
                <w:noProof/>
                <w:webHidden/>
              </w:rPr>
              <w:fldChar w:fldCharType="end"/>
            </w:r>
          </w:hyperlink>
        </w:p>
        <w:p w14:paraId="6BBBF6BA" w14:textId="623E06FD" w:rsidR="006C2027" w:rsidRDefault="00000000">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193102720" w:history="1">
            <w:r w:rsidR="006C2027" w:rsidRPr="00B642D5">
              <w:rPr>
                <w:rStyle w:val="Hyperlink"/>
                <w:rFonts w:eastAsiaTheme="majorEastAsia"/>
                <w:noProof/>
              </w:rPr>
              <w:t>10</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Concept Description</w:t>
            </w:r>
            <w:r w:rsidR="006C2027">
              <w:rPr>
                <w:noProof/>
                <w:webHidden/>
              </w:rPr>
              <w:tab/>
            </w:r>
            <w:r w:rsidR="006C2027">
              <w:rPr>
                <w:noProof/>
                <w:webHidden/>
              </w:rPr>
              <w:fldChar w:fldCharType="begin"/>
            </w:r>
            <w:r w:rsidR="006C2027">
              <w:rPr>
                <w:noProof/>
                <w:webHidden/>
              </w:rPr>
              <w:instrText xml:space="preserve"> PAGEREF _Toc193102720 \h </w:instrText>
            </w:r>
            <w:r w:rsidR="006C2027">
              <w:rPr>
                <w:noProof/>
                <w:webHidden/>
              </w:rPr>
            </w:r>
            <w:r w:rsidR="006C2027">
              <w:rPr>
                <w:noProof/>
                <w:webHidden/>
              </w:rPr>
              <w:fldChar w:fldCharType="separate"/>
            </w:r>
            <w:r w:rsidR="006C2027">
              <w:rPr>
                <w:noProof/>
                <w:webHidden/>
              </w:rPr>
              <w:t>58</w:t>
            </w:r>
            <w:r w:rsidR="006C2027">
              <w:rPr>
                <w:noProof/>
                <w:webHidden/>
              </w:rPr>
              <w:fldChar w:fldCharType="end"/>
            </w:r>
          </w:hyperlink>
        </w:p>
        <w:p w14:paraId="24F53BAD" w14:textId="7CB781DC" w:rsidR="006C2027" w:rsidRDefault="00000000">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193102721" w:history="1">
            <w:r w:rsidR="006C2027" w:rsidRPr="00B642D5">
              <w:rPr>
                <w:rStyle w:val="Hyperlink"/>
                <w:rFonts w:eastAsiaTheme="majorEastAsia"/>
                <w:noProof/>
              </w:rPr>
              <w:t>11</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 xml:space="preserve"> Literaturverzeichnis</w:t>
            </w:r>
            <w:r w:rsidR="006C2027">
              <w:rPr>
                <w:noProof/>
                <w:webHidden/>
              </w:rPr>
              <w:tab/>
            </w:r>
            <w:r w:rsidR="006C2027">
              <w:rPr>
                <w:noProof/>
                <w:webHidden/>
              </w:rPr>
              <w:fldChar w:fldCharType="begin"/>
            </w:r>
            <w:r w:rsidR="006C2027">
              <w:rPr>
                <w:noProof/>
                <w:webHidden/>
              </w:rPr>
              <w:instrText xml:space="preserve"> PAGEREF _Toc193102721 \h </w:instrText>
            </w:r>
            <w:r w:rsidR="006C2027">
              <w:rPr>
                <w:noProof/>
                <w:webHidden/>
              </w:rPr>
            </w:r>
            <w:r w:rsidR="006C2027">
              <w:rPr>
                <w:noProof/>
                <w:webHidden/>
              </w:rPr>
              <w:fldChar w:fldCharType="separate"/>
            </w:r>
            <w:r w:rsidR="006C2027">
              <w:rPr>
                <w:noProof/>
                <w:webHidden/>
              </w:rPr>
              <w:t>59</w:t>
            </w:r>
            <w:r w:rsidR="006C2027">
              <w:rPr>
                <w:noProof/>
                <w:webHidden/>
              </w:rPr>
              <w:fldChar w:fldCharType="end"/>
            </w:r>
          </w:hyperlink>
        </w:p>
        <w:p w14:paraId="6EFF2A4C" w14:textId="774C9935" w:rsidR="006C2027" w:rsidRDefault="00000000">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193102722" w:history="1">
            <w:r w:rsidR="006C2027" w:rsidRPr="00B642D5">
              <w:rPr>
                <w:rStyle w:val="Hyperlink"/>
                <w:rFonts w:eastAsiaTheme="majorEastAsia"/>
                <w:noProof/>
              </w:rPr>
              <w:t>12</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List of Figures</w:t>
            </w:r>
            <w:r w:rsidR="006C2027">
              <w:rPr>
                <w:noProof/>
                <w:webHidden/>
              </w:rPr>
              <w:tab/>
            </w:r>
            <w:r w:rsidR="006C2027">
              <w:rPr>
                <w:noProof/>
                <w:webHidden/>
              </w:rPr>
              <w:fldChar w:fldCharType="begin"/>
            </w:r>
            <w:r w:rsidR="006C2027">
              <w:rPr>
                <w:noProof/>
                <w:webHidden/>
              </w:rPr>
              <w:instrText xml:space="preserve"> PAGEREF _Toc193102722 \h </w:instrText>
            </w:r>
            <w:r w:rsidR="006C2027">
              <w:rPr>
                <w:noProof/>
                <w:webHidden/>
              </w:rPr>
            </w:r>
            <w:r w:rsidR="006C2027">
              <w:rPr>
                <w:noProof/>
                <w:webHidden/>
              </w:rPr>
              <w:fldChar w:fldCharType="separate"/>
            </w:r>
            <w:r w:rsidR="006C2027">
              <w:rPr>
                <w:noProof/>
                <w:webHidden/>
              </w:rPr>
              <w:t>63</w:t>
            </w:r>
            <w:r w:rsidR="006C2027">
              <w:rPr>
                <w:noProof/>
                <w:webHidden/>
              </w:rPr>
              <w:fldChar w:fldCharType="end"/>
            </w:r>
          </w:hyperlink>
        </w:p>
        <w:p w14:paraId="3A8CC940" w14:textId="76CFCC6D" w:rsidR="006F5805" w:rsidRDefault="006F5805">
          <w:r>
            <w:rPr>
              <w:b/>
              <w:bCs/>
              <w:noProof/>
            </w:rPr>
            <w:fldChar w:fldCharType="end"/>
          </w:r>
        </w:p>
      </w:sdtContent>
    </w:sdt>
    <w:p w14:paraId="59E399DF" w14:textId="0336612A" w:rsidR="00ED7AF3" w:rsidRPr="00ED7AF3" w:rsidRDefault="00ED7AF3" w:rsidP="00EE5413">
      <w:pPr>
        <w:tabs>
          <w:tab w:val="left" w:pos="2903"/>
        </w:tabs>
      </w:pPr>
      <w:r>
        <w:tab/>
      </w:r>
    </w:p>
    <w:p w14:paraId="6CF343B0" w14:textId="77777777" w:rsidR="00346EE0" w:rsidRDefault="00346EE0" w:rsidP="004D1C31">
      <w:pPr>
        <w:pStyle w:val="Heading1"/>
        <w:rPr>
          <w:rStyle w:val="Heading1Char"/>
          <w:b/>
        </w:rPr>
      </w:pPr>
      <w:bookmarkStart w:id="7" w:name="_Toc193098538"/>
      <w:bookmarkStart w:id="8" w:name="_Toc193102660"/>
      <w:bookmarkEnd w:id="6"/>
      <w:bookmarkEnd w:id="5"/>
      <w:r>
        <w:rPr>
          <w:rStyle w:val="Heading1Char"/>
          <w:b/>
        </w:rPr>
        <w:lastRenderedPageBreak/>
        <w:t>Getting Started with</w:t>
      </w:r>
      <w:r w:rsidR="00372CE9">
        <w:rPr>
          <w:rStyle w:val="Heading1Char"/>
          <w:b/>
        </w:rPr>
        <w:t xml:space="preserve"> AAS Designer</w:t>
      </w:r>
      <w:bookmarkEnd w:id="7"/>
      <w:bookmarkEnd w:id="8"/>
    </w:p>
    <w:p w14:paraId="4B78B976" w14:textId="77777777" w:rsidR="00346EE0" w:rsidRPr="00222D99" w:rsidRDefault="00346EE0" w:rsidP="006852D4">
      <w:pPr>
        <w:jc w:val="both"/>
        <w:rPr>
          <w:rFonts w:eastAsia="Arial" w:cs="Arial"/>
          <w:color w:val="000000" w:themeColor="text1"/>
          <w:sz w:val="22"/>
          <w:szCs w:val="22"/>
        </w:rPr>
      </w:pPr>
      <w:r w:rsidRPr="00222D99">
        <w:rPr>
          <w:rFonts w:eastAsia="Arial" w:cs="Arial"/>
          <w:color w:val="000000" w:themeColor="text1"/>
        </w:rPr>
        <w:t>Follow the following steps to get started with AAS Designer</w:t>
      </w:r>
      <w:r w:rsidRPr="00222D99">
        <w:rPr>
          <w:rFonts w:eastAsia="Arial" w:cs="Arial"/>
          <w:color w:val="000000" w:themeColor="text1"/>
          <w:sz w:val="22"/>
          <w:szCs w:val="22"/>
        </w:rPr>
        <w:t>.</w:t>
      </w:r>
    </w:p>
    <w:p w14:paraId="716FCDE3" w14:textId="77777777" w:rsidR="00346EE0" w:rsidRPr="00222D99" w:rsidRDefault="00346EE0" w:rsidP="006852D4">
      <w:pPr>
        <w:jc w:val="both"/>
      </w:pPr>
    </w:p>
    <w:p w14:paraId="693A7E7D" w14:textId="77777777" w:rsidR="00346EE0" w:rsidRPr="006852D4" w:rsidRDefault="00346EE0" w:rsidP="006852D4">
      <w:pPr>
        <w:jc w:val="both"/>
        <w:rPr>
          <w:rFonts w:eastAsia="Arial"/>
          <w:color w:val="000000" w:themeColor="text1"/>
        </w:rPr>
      </w:pPr>
      <w:r w:rsidRPr="006852D4">
        <w:rPr>
          <w:rFonts w:eastAsia="Arial"/>
          <w:b/>
          <w:color w:val="000000" w:themeColor="text1"/>
        </w:rPr>
        <w:t>Step 1</w:t>
      </w:r>
      <w:r w:rsidRPr="006852D4">
        <w:rPr>
          <w:rFonts w:eastAsia="Arial"/>
          <w:color w:val="000000" w:themeColor="text1"/>
        </w:rPr>
        <w:t xml:space="preserve">: Visit </w:t>
      </w:r>
      <w:hyperlink r:id="rId18">
        <w:r w:rsidRPr="006852D4">
          <w:rPr>
            <w:rStyle w:val="Hyperlink"/>
            <w:rFonts w:eastAsia="Arial"/>
            <w:color w:val="1155CC"/>
          </w:rPr>
          <w:t>www.google.com</w:t>
        </w:r>
      </w:hyperlink>
      <w:r w:rsidRPr="006852D4">
        <w:rPr>
          <w:rFonts w:eastAsia="Arial"/>
          <w:color w:val="000000" w:themeColor="text1"/>
        </w:rPr>
        <w:t xml:space="preserve"> and type AAS Suite. Click on the first option.</w:t>
      </w:r>
    </w:p>
    <w:p w14:paraId="04137986" w14:textId="77777777" w:rsidR="00346EE0" w:rsidRPr="00C7720C" w:rsidRDefault="00346EE0" w:rsidP="006852D4">
      <w:pPr>
        <w:jc w:val="both"/>
        <w:rPr>
          <w:rFonts w:asciiTheme="minorBidi" w:eastAsia="Arial" w:hAnsiTheme="minorBidi"/>
          <w:color w:val="000000" w:themeColor="text1"/>
        </w:rPr>
      </w:pPr>
    </w:p>
    <w:p w14:paraId="7A29C3AC" w14:textId="77777777" w:rsidR="00346EE0" w:rsidRDefault="00346EE0" w:rsidP="00346EE0">
      <w:pPr>
        <w:jc w:val="center"/>
      </w:pPr>
      <w:r>
        <w:rPr>
          <w:noProof/>
          <w:lang w:val="de-DE" w:eastAsia="zh-CN"/>
        </w:rPr>
        <w:drawing>
          <wp:inline distT="0" distB="0" distL="0" distR="0" wp14:anchorId="415FC7F9" wp14:editId="12877DB1">
            <wp:extent cx="4481466" cy="2468163"/>
            <wp:effectExtent l="0" t="0" r="1905" b="0"/>
            <wp:docPr id="571918195" name="Grafik 5719181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18195" name="Grafik 571918195"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2087" cy="2512565"/>
                    </a:xfrm>
                    <a:prstGeom prst="rect">
                      <a:avLst/>
                    </a:prstGeom>
                  </pic:spPr>
                </pic:pic>
              </a:graphicData>
            </a:graphic>
          </wp:inline>
        </w:drawing>
      </w:r>
    </w:p>
    <w:p w14:paraId="2F448DF4" w14:textId="56A3D0D3" w:rsidR="00346EE0" w:rsidRPr="00222D99" w:rsidRDefault="0015013A" w:rsidP="00346EE0">
      <w:pPr>
        <w:pStyle w:val="Caption"/>
        <w:jc w:val="center"/>
      </w:pPr>
      <w:bookmarkStart w:id="9" w:name="_Toc200031352"/>
      <w:r>
        <w:t>Figure</w:t>
      </w:r>
      <w:r w:rsidR="00346EE0" w:rsidRPr="00222D99">
        <w:t xml:space="preserve"> </w:t>
      </w:r>
      <w:r w:rsidR="00346EE0">
        <w:fldChar w:fldCharType="begin"/>
      </w:r>
      <w:r w:rsidR="00346EE0" w:rsidRPr="001F33CF">
        <w:instrText xml:space="preserve"> STYLEREF 1 \s </w:instrText>
      </w:r>
      <w:r w:rsidR="00346EE0">
        <w:fldChar w:fldCharType="separate"/>
      </w:r>
      <w:r w:rsidR="00631E13">
        <w:rPr>
          <w:noProof/>
        </w:rPr>
        <w:t>1</w:t>
      </w:r>
      <w:r w:rsidR="00346EE0">
        <w:rPr>
          <w:noProof/>
        </w:rPr>
        <w:fldChar w:fldCharType="end"/>
      </w:r>
      <w:r w:rsidR="00346EE0" w:rsidRPr="00222D99">
        <w:noBreakHyphen/>
      </w:r>
      <w:r w:rsidR="00346EE0">
        <w:fldChar w:fldCharType="begin"/>
      </w:r>
      <w:r w:rsidR="00346EE0" w:rsidRPr="00222D99">
        <w:instrText xml:space="preserve"> SEQ Abbildung \* ARABIC \s 1 </w:instrText>
      </w:r>
      <w:r w:rsidR="00346EE0">
        <w:fldChar w:fldCharType="separate"/>
      </w:r>
      <w:r w:rsidR="00631E13">
        <w:rPr>
          <w:noProof/>
        </w:rPr>
        <w:t>1</w:t>
      </w:r>
      <w:r w:rsidR="00346EE0">
        <w:rPr>
          <w:noProof/>
        </w:rPr>
        <w:fldChar w:fldCharType="end"/>
      </w:r>
      <w:r w:rsidR="00346EE0" w:rsidRPr="00222D99">
        <w:t>: Accessing AAS Designer via Google Search</w:t>
      </w:r>
      <w:bookmarkEnd w:id="9"/>
    </w:p>
    <w:p w14:paraId="740695D7" w14:textId="77777777" w:rsidR="00346EE0" w:rsidRDefault="00346EE0" w:rsidP="006852D4">
      <w:pPr>
        <w:jc w:val="both"/>
        <w:rPr>
          <w:rFonts w:eastAsia="Arial" w:cs="Arial"/>
          <w:color w:val="000000" w:themeColor="text1"/>
        </w:rPr>
      </w:pPr>
      <w:r w:rsidRPr="00222D99">
        <w:rPr>
          <w:rFonts w:eastAsia="Arial" w:cs="Arial"/>
          <w:b/>
          <w:color w:val="000000" w:themeColor="text1"/>
        </w:rPr>
        <w:t>Step 2</w:t>
      </w:r>
      <w:r w:rsidRPr="00222D99">
        <w:rPr>
          <w:rFonts w:eastAsia="Arial" w:cs="Arial"/>
          <w:color w:val="000000" w:themeColor="text1"/>
        </w:rPr>
        <w:t xml:space="preserve">: To proceed, scroll down the website until you find the link highlighted in the image below. </w:t>
      </w:r>
      <w:r w:rsidRPr="00C7720C">
        <w:rPr>
          <w:rFonts w:eastAsia="Arial" w:cs="Arial"/>
          <w:color w:val="000000" w:themeColor="text1"/>
        </w:rPr>
        <w:t>Once you locate it, click the button</w:t>
      </w:r>
      <w:r>
        <w:rPr>
          <w:rFonts w:eastAsia="Arial" w:cs="Arial"/>
          <w:color w:val="000000" w:themeColor="text1"/>
        </w:rPr>
        <w:t>.</w:t>
      </w:r>
    </w:p>
    <w:p w14:paraId="3BAF4EE5" w14:textId="77777777" w:rsidR="00346EE0" w:rsidRDefault="00346EE0" w:rsidP="00346EE0"/>
    <w:p w14:paraId="4F726F59" w14:textId="77777777" w:rsidR="00346EE0" w:rsidRPr="00C7720C" w:rsidRDefault="00346EE0" w:rsidP="00346EE0">
      <w:pPr>
        <w:jc w:val="center"/>
      </w:pPr>
      <w:r>
        <w:rPr>
          <w:noProof/>
          <w:lang w:val="de-DE" w:eastAsia="zh-CN"/>
        </w:rPr>
        <w:drawing>
          <wp:inline distT="0" distB="0" distL="0" distR="0" wp14:anchorId="72EDA7CB" wp14:editId="356C32B0">
            <wp:extent cx="3822662" cy="2715935"/>
            <wp:effectExtent l="95250" t="95250" r="102235" b="103505"/>
            <wp:docPr id="2067101597" name="Grafik 20671015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1597" name="Grafik 206710159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04480" cy="2774065"/>
                    </a:xfrm>
                    <a:prstGeom prst="rect">
                      <a:avLst/>
                    </a:prstGeom>
                    <a:effectLst>
                      <a:outerShdw blurRad="63500" sx="102000" sy="102000" algn="ctr" rotWithShape="0">
                        <a:prstClr val="black">
                          <a:alpha val="40000"/>
                        </a:prstClr>
                      </a:outerShdw>
                    </a:effectLst>
                  </pic:spPr>
                </pic:pic>
              </a:graphicData>
            </a:graphic>
          </wp:inline>
        </w:drawing>
      </w:r>
    </w:p>
    <w:p w14:paraId="74268019" w14:textId="658F16CD" w:rsidR="00346EE0" w:rsidRPr="00222D99" w:rsidRDefault="0015013A" w:rsidP="00346EE0">
      <w:pPr>
        <w:pStyle w:val="Caption"/>
        <w:jc w:val="center"/>
      </w:pPr>
      <w:bookmarkStart w:id="10" w:name="_Toc200031353"/>
      <w:r>
        <w:t>Figure</w:t>
      </w:r>
      <w:r w:rsidR="00346EE0" w:rsidRPr="00222D99">
        <w:t xml:space="preserve"> </w:t>
      </w:r>
      <w:r w:rsidR="00346EE0">
        <w:fldChar w:fldCharType="begin"/>
      </w:r>
      <w:r w:rsidR="00346EE0" w:rsidRPr="001F33CF">
        <w:instrText xml:space="preserve"> STYLEREF 1 \s </w:instrText>
      </w:r>
      <w:r w:rsidR="00346EE0">
        <w:fldChar w:fldCharType="separate"/>
      </w:r>
      <w:r w:rsidR="00631E13">
        <w:rPr>
          <w:noProof/>
        </w:rPr>
        <w:t>1</w:t>
      </w:r>
      <w:r w:rsidR="00346EE0">
        <w:rPr>
          <w:noProof/>
        </w:rPr>
        <w:fldChar w:fldCharType="end"/>
      </w:r>
      <w:r w:rsidR="00346EE0" w:rsidRPr="00222D99">
        <w:noBreakHyphen/>
      </w:r>
      <w:r w:rsidR="00346EE0">
        <w:fldChar w:fldCharType="begin"/>
      </w:r>
      <w:r w:rsidR="00346EE0" w:rsidRPr="00222D99">
        <w:instrText xml:space="preserve"> SEQ Abbildung \* ARABIC \s 1 </w:instrText>
      </w:r>
      <w:r w:rsidR="00346EE0">
        <w:fldChar w:fldCharType="separate"/>
      </w:r>
      <w:r w:rsidR="00631E13">
        <w:rPr>
          <w:noProof/>
        </w:rPr>
        <w:t>2</w:t>
      </w:r>
      <w:r w:rsidR="00346EE0">
        <w:rPr>
          <w:noProof/>
        </w:rPr>
        <w:fldChar w:fldCharType="end"/>
      </w:r>
      <w:r w:rsidR="00346EE0" w:rsidRPr="00222D99">
        <w:t>: Navigating to the AAS Suite Designer</w:t>
      </w:r>
      <w:bookmarkEnd w:id="10"/>
    </w:p>
    <w:p w14:paraId="4C241AF7" w14:textId="44FA1F46" w:rsidR="00346EE0" w:rsidRPr="00295938" w:rsidRDefault="003A33B9" w:rsidP="004D1C31">
      <w:pPr>
        <w:pStyle w:val="Heading2"/>
        <w:rPr>
          <w:sz w:val="24"/>
          <w:szCs w:val="24"/>
        </w:rPr>
      </w:pPr>
      <w:bookmarkStart w:id="11" w:name="_Toc193098539"/>
      <w:bookmarkStart w:id="12" w:name="_Toc193102661"/>
      <w:r w:rsidRPr="00295938">
        <w:rPr>
          <w:sz w:val="24"/>
          <w:szCs w:val="24"/>
        </w:rPr>
        <w:t>Login</w:t>
      </w:r>
      <w:bookmarkEnd w:id="11"/>
      <w:bookmarkEnd w:id="12"/>
    </w:p>
    <w:p w14:paraId="4A8EA6B5" w14:textId="77777777" w:rsidR="00D41F27" w:rsidRPr="001864AD" w:rsidRDefault="00D41F27" w:rsidP="006852D4"/>
    <w:p w14:paraId="077610FB" w14:textId="77777777" w:rsidR="00346EE0" w:rsidRPr="00222D99" w:rsidRDefault="00346EE0" w:rsidP="006852D4">
      <w:pPr>
        <w:jc w:val="both"/>
        <w:rPr>
          <w:rFonts w:eastAsia="Arial" w:cs="Arial"/>
          <w:color w:val="000000" w:themeColor="text1"/>
        </w:rPr>
      </w:pPr>
      <w:r w:rsidRPr="00222D99">
        <w:rPr>
          <w:rFonts w:eastAsia="Arial" w:cs="Arial"/>
          <w:b/>
          <w:color w:val="000000" w:themeColor="text1"/>
        </w:rPr>
        <w:t>Step 3</w:t>
      </w:r>
      <w:r w:rsidRPr="00222D99">
        <w:rPr>
          <w:rFonts w:eastAsia="Arial" w:cs="Arial"/>
          <w:color w:val="000000" w:themeColor="text1"/>
        </w:rPr>
        <w:t>: After clicking the link, you will be redirected to the login page. Once logged in, you will be taken to the AAS Suite Dashboard. On the Login Page, you can click on "Show T&amp;C" to view the General Terms and Conditions of AAS Suite provided by Meta-Level Software AG, along with relevant pricing details.</w:t>
      </w:r>
    </w:p>
    <w:p w14:paraId="57763304" w14:textId="77777777" w:rsidR="00346EE0" w:rsidRPr="00222D99" w:rsidRDefault="00346EE0" w:rsidP="006852D4">
      <w:pPr>
        <w:jc w:val="both"/>
      </w:pPr>
    </w:p>
    <w:p w14:paraId="6C900561" w14:textId="77777777" w:rsidR="00346EE0" w:rsidRDefault="00346EE0" w:rsidP="00346EE0">
      <w:pPr>
        <w:jc w:val="center"/>
      </w:pPr>
      <w:r>
        <w:rPr>
          <w:noProof/>
          <w:lang w:val="de-DE" w:eastAsia="zh-CN"/>
        </w:rPr>
        <w:lastRenderedPageBreak/>
        <w:drawing>
          <wp:inline distT="0" distB="0" distL="0" distR="0" wp14:anchorId="357CFCDF" wp14:editId="76F904E0">
            <wp:extent cx="3507987" cy="3811509"/>
            <wp:effectExtent l="95250" t="114300" r="92710" b="113030"/>
            <wp:docPr id="1107510036" name="Grafik 1107510036"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10036" name="Grafik 1107510036" descr="A screenshot of a login pag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9916" cy="3922257"/>
                    </a:xfrm>
                    <a:prstGeom prst="rect">
                      <a:avLst/>
                    </a:prstGeom>
                    <a:effectLst>
                      <a:outerShdw blurRad="63500" sx="102000" sy="102000" algn="ctr" rotWithShape="0">
                        <a:prstClr val="black">
                          <a:alpha val="40000"/>
                        </a:prstClr>
                      </a:outerShdw>
                    </a:effectLst>
                  </pic:spPr>
                </pic:pic>
              </a:graphicData>
            </a:graphic>
          </wp:inline>
        </w:drawing>
      </w:r>
    </w:p>
    <w:p w14:paraId="6C2B4DC6" w14:textId="3D6AA2BF" w:rsidR="00346EE0" w:rsidRPr="00222D99" w:rsidRDefault="0015013A" w:rsidP="00346EE0">
      <w:pPr>
        <w:pStyle w:val="Caption"/>
        <w:jc w:val="center"/>
      </w:pPr>
      <w:bookmarkStart w:id="13" w:name="_Toc200031354"/>
      <w:r>
        <w:t>Figure</w:t>
      </w:r>
      <w:r w:rsidR="00346EE0" w:rsidRPr="00222D99">
        <w:t xml:space="preserve"> </w:t>
      </w:r>
      <w:r w:rsidR="00346EE0">
        <w:fldChar w:fldCharType="begin"/>
      </w:r>
      <w:r w:rsidR="00346EE0" w:rsidRPr="001F33CF">
        <w:instrText xml:space="preserve"> STYLEREF 1 \s </w:instrText>
      </w:r>
      <w:r w:rsidR="00346EE0">
        <w:fldChar w:fldCharType="separate"/>
      </w:r>
      <w:r w:rsidR="00631E13">
        <w:rPr>
          <w:noProof/>
        </w:rPr>
        <w:t>1</w:t>
      </w:r>
      <w:r w:rsidR="00346EE0">
        <w:rPr>
          <w:noProof/>
        </w:rPr>
        <w:fldChar w:fldCharType="end"/>
      </w:r>
      <w:r w:rsidR="00346EE0" w:rsidRPr="00222D99">
        <w:noBreakHyphen/>
      </w:r>
      <w:r w:rsidR="00346EE0">
        <w:fldChar w:fldCharType="begin"/>
      </w:r>
      <w:r w:rsidR="00346EE0" w:rsidRPr="00222D99">
        <w:instrText xml:space="preserve"> SEQ Abbildung \* ARABIC \s 1 </w:instrText>
      </w:r>
      <w:r w:rsidR="00346EE0">
        <w:fldChar w:fldCharType="separate"/>
      </w:r>
      <w:r w:rsidR="00631E13">
        <w:rPr>
          <w:noProof/>
        </w:rPr>
        <w:t>3</w:t>
      </w:r>
      <w:r w:rsidR="00346EE0">
        <w:rPr>
          <w:noProof/>
        </w:rPr>
        <w:fldChar w:fldCharType="end"/>
      </w:r>
      <w:r w:rsidR="00346EE0" w:rsidRPr="00222D99">
        <w:t>: Logging into the AAS Suite Designer</w:t>
      </w:r>
      <w:bookmarkEnd w:id="13"/>
    </w:p>
    <w:p w14:paraId="5453A8BA" w14:textId="77777777" w:rsidR="00346EE0" w:rsidRDefault="00346EE0" w:rsidP="00346EE0">
      <w:pPr>
        <w:jc w:val="center"/>
      </w:pPr>
      <w:r>
        <w:rPr>
          <w:noProof/>
          <w:lang w:val="de-DE" w:eastAsia="zh-CN"/>
        </w:rPr>
        <w:drawing>
          <wp:inline distT="0" distB="0" distL="0" distR="0" wp14:anchorId="1F930BC7" wp14:editId="79D1BF0A">
            <wp:extent cx="4671588" cy="1741158"/>
            <wp:effectExtent l="95250" t="95250" r="91440" b="88265"/>
            <wp:docPr id="1298402352" name="Grafik 129840235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02352" name="Grafik 1298402352" descr="A screenshot of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0843" cy="1781879"/>
                    </a:xfrm>
                    <a:prstGeom prst="rect">
                      <a:avLst/>
                    </a:prstGeom>
                    <a:effectLst>
                      <a:outerShdw blurRad="63500" sx="102000" sy="102000" algn="ctr" rotWithShape="0">
                        <a:prstClr val="black">
                          <a:alpha val="40000"/>
                        </a:prstClr>
                      </a:outerShdw>
                    </a:effectLst>
                  </pic:spPr>
                </pic:pic>
              </a:graphicData>
            </a:graphic>
          </wp:inline>
        </w:drawing>
      </w:r>
    </w:p>
    <w:p w14:paraId="287CD4E4" w14:textId="3EF23EEC" w:rsidR="00346EE0" w:rsidRPr="00222D99" w:rsidRDefault="0015013A" w:rsidP="00346EE0">
      <w:pPr>
        <w:pStyle w:val="Caption"/>
        <w:jc w:val="center"/>
      </w:pPr>
      <w:bookmarkStart w:id="14" w:name="_Toc200031355"/>
      <w:r>
        <w:t>Figure</w:t>
      </w:r>
      <w:r w:rsidR="00346EE0" w:rsidRPr="00222D99">
        <w:t xml:space="preserve"> </w:t>
      </w:r>
      <w:r w:rsidR="00346EE0">
        <w:fldChar w:fldCharType="begin"/>
      </w:r>
      <w:r w:rsidR="00346EE0" w:rsidRPr="001F33CF">
        <w:instrText xml:space="preserve"> STYLEREF 1 \s </w:instrText>
      </w:r>
      <w:r w:rsidR="00346EE0">
        <w:fldChar w:fldCharType="separate"/>
      </w:r>
      <w:r w:rsidR="00631E13">
        <w:rPr>
          <w:noProof/>
        </w:rPr>
        <w:t>1</w:t>
      </w:r>
      <w:r w:rsidR="00346EE0">
        <w:rPr>
          <w:noProof/>
        </w:rPr>
        <w:fldChar w:fldCharType="end"/>
      </w:r>
      <w:r w:rsidR="00346EE0" w:rsidRPr="00222D99">
        <w:noBreakHyphen/>
      </w:r>
      <w:r w:rsidR="00346EE0">
        <w:fldChar w:fldCharType="begin"/>
      </w:r>
      <w:r w:rsidR="00346EE0" w:rsidRPr="00222D99">
        <w:instrText xml:space="preserve"> SEQ Abbildung \* ARABIC \s 1 </w:instrText>
      </w:r>
      <w:r w:rsidR="00346EE0">
        <w:fldChar w:fldCharType="separate"/>
      </w:r>
      <w:r w:rsidR="00631E13">
        <w:rPr>
          <w:noProof/>
        </w:rPr>
        <w:t>4</w:t>
      </w:r>
      <w:r w:rsidR="00346EE0">
        <w:rPr>
          <w:noProof/>
        </w:rPr>
        <w:fldChar w:fldCharType="end"/>
      </w:r>
      <w:r w:rsidR="00346EE0" w:rsidRPr="00222D99">
        <w:t>: Screenshot of Pricing and Terms in AAS Suite</w:t>
      </w:r>
      <w:bookmarkEnd w:id="14"/>
    </w:p>
    <w:p w14:paraId="58000931" w14:textId="3DFC14CB" w:rsidR="00346EE0" w:rsidRPr="00616C72" w:rsidRDefault="003A33B9" w:rsidP="004D1C31">
      <w:pPr>
        <w:pStyle w:val="Heading2"/>
        <w:rPr>
          <w:sz w:val="24"/>
          <w:szCs w:val="24"/>
        </w:rPr>
      </w:pPr>
      <w:bookmarkStart w:id="15" w:name="_Toc193098540"/>
      <w:bookmarkStart w:id="16" w:name="_Toc193102662"/>
      <w:r w:rsidRPr="00616C72">
        <w:rPr>
          <w:sz w:val="24"/>
          <w:szCs w:val="24"/>
        </w:rPr>
        <w:t>User registration</w:t>
      </w:r>
      <w:bookmarkEnd w:id="15"/>
      <w:bookmarkEnd w:id="16"/>
    </w:p>
    <w:p w14:paraId="0AB67D27" w14:textId="77777777" w:rsidR="00D41F27" w:rsidRPr="001864AD" w:rsidRDefault="00D41F27" w:rsidP="006852D4"/>
    <w:p w14:paraId="146D78E4" w14:textId="77777777" w:rsidR="00346EE0" w:rsidRPr="00222D99" w:rsidRDefault="00346EE0" w:rsidP="006852D4">
      <w:pPr>
        <w:jc w:val="both"/>
      </w:pPr>
      <w:r w:rsidRPr="00222D99">
        <w:rPr>
          <w:rFonts w:eastAsia="Arial" w:cs="Arial"/>
          <w:color w:val="000000" w:themeColor="text1"/>
        </w:rPr>
        <w:t>If you're not already registered, you can click on "Request Registration". This will redirect you to the registration page, where you can fill out the registration form to create your account and gain access to the AAS Suite. Once registered, you can log in and proceed with using the platform as needed.</w:t>
      </w:r>
    </w:p>
    <w:p w14:paraId="46C37F5F" w14:textId="77777777" w:rsidR="00346EE0" w:rsidRDefault="00346EE0" w:rsidP="00346EE0">
      <w:pPr>
        <w:jc w:val="center"/>
        <w:rPr>
          <w:rFonts w:eastAsia="Arial" w:cs="Arial"/>
          <w:color w:val="000000" w:themeColor="text1"/>
        </w:rPr>
      </w:pPr>
      <w:r>
        <w:rPr>
          <w:noProof/>
          <w:lang w:val="de-DE" w:eastAsia="zh-CN"/>
        </w:rPr>
        <w:lastRenderedPageBreak/>
        <w:drawing>
          <wp:inline distT="0" distB="0" distL="0" distR="0" wp14:anchorId="5BBBBF65" wp14:editId="57B7333F">
            <wp:extent cx="5724524" cy="3200400"/>
            <wp:effectExtent l="114300" t="114300" r="105410" b="114300"/>
            <wp:docPr id="2056725957" name="Grafik 20567259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5957" name="Grafik 2056725957"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3200400"/>
                    </a:xfrm>
                    <a:prstGeom prst="rect">
                      <a:avLst/>
                    </a:prstGeom>
                    <a:effectLst>
                      <a:outerShdw blurRad="63500" sx="102000" sy="102000" algn="ctr" rotWithShape="0">
                        <a:prstClr val="black">
                          <a:alpha val="40000"/>
                        </a:prstClr>
                      </a:outerShdw>
                    </a:effectLst>
                  </pic:spPr>
                </pic:pic>
              </a:graphicData>
            </a:graphic>
          </wp:inline>
        </w:drawing>
      </w:r>
    </w:p>
    <w:p w14:paraId="54FA305C" w14:textId="6E64ACC9" w:rsidR="00346EE0" w:rsidRPr="00222D99" w:rsidRDefault="0015013A" w:rsidP="00346EE0">
      <w:pPr>
        <w:pStyle w:val="Caption"/>
        <w:jc w:val="center"/>
      </w:pPr>
      <w:bookmarkStart w:id="17" w:name="_Toc200031356"/>
      <w:r>
        <w:t>Figure</w:t>
      </w:r>
      <w:r w:rsidR="00346EE0" w:rsidRPr="00222D99">
        <w:t xml:space="preserve"> </w:t>
      </w:r>
      <w:r w:rsidR="00346EE0">
        <w:fldChar w:fldCharType="begin"/>
      </w:r>
      <w:r w:rsidR="00346EE0" w:rsidRPr="001F33CF">
        <w:instrText xml:space="preserve"> STYLEREF 1 \s </w:instrText>
      </w:r>
      <w:r w:rsidR="00346EE0">
        <w:fldChar w:fldCharType="separate"/>
      </w:r>
      <w:r w:rsidR="00631E13">
        <w:rPr>
          <w:noProof/>
        </w:rPr>
        <w:t>1</w:t>
      </w:r>
      <w:r w:rsidR="00346EE0">
        <w:rPr>
          <w:noProof/>
        </w:rPr>
        <w:fldChar w:fldCharType="end"/>
      </w:r>
      <w:r w:rsidR="00346EE0" w:rsidRPr="00222D99">
        <w:noBreakHyphen/>
      </w:r>
      <w:r w:rsidR="00346EE0">
        <w:fldChar w:fldCharType="begin"/>
      </w:r>
      <w:r w:rsidR="00346EE0" w:rsidRPr="00222D99">
        <w:instrText xml:space="preserve"> SEQ Abbildung \* ARABIC \s 1 </w:instrText>
      </w:r>
      <w:r w:rsidR="00346EE0">
        <w:fldChar w:fldCharType="separate"/>
      </w:r>
      <w:r w:rsidR="00631E13">
        <w:rPr>
          <w:noProof/>
        </w:rPr>
        <w:t>5</w:t>
      </w:r>
      <w:r w:rsidR="00346EE0">
        <w:rPr>
          <w:noProof/>
        </w:rPr>
        <w:fldChar w:fldCharType="end"/>
      </w:r>
      <w:r w:rsidR="00346EE0" w:rsidRPr="00222D99">
        <w:t>: Registration Page for AAS Suite</w:t>
      </w:r>
      <w:bookmarkEnd w:id="17"/>
    </w:p>
    <w:p w14:paraId="1D1E12E4" w14:textId="56002675" w:rsidR="00346EE0" w:rsidRPr="00616C72" w:rsidRDefault="00B01F52" w:rsidP="004D1C31">
      <w:pPr>
        <w:pStyle w:val="Heading2"/>
        <w:rPr>
          <w:sz w:val="24"/>
          <w:szCs w:val="24"/>
        </w:rPr>
      </w:pPr>
      <w:bookmarkStart w:id="18" w:name="_Toc193098541"/>
      <w:bookmarkStart w:id="19" w:name="_Toc193102663"/>
      <w:r w:rsidRPr="00616C72">
        <w:rPr>
          <w:sz w:val="24"/>
          <w:szCs w:val="24"/>
        </w:rPr>
        <w:t>Version Information</w:t>
      </w:r>
      <w:bookmarkEnd w:id="18"/>
      <w:bookmarkEnd w:id="19"/>
    </w:p>
    <w:p w14:paraId="5ED0306B" w14:textId="77777777" w:rsidR="00D41F27" w:rsidRPr="001864AD" w:rsidRDefault="00D41F27" w:rsidP="006852D4"/>
    <w:p w14:paraId="25C763A9" w14:textId="45F772DC" w:rsidR="00346EE0" w:rsidRPr="00222D99" w:rsidRDefault="00346EE0" w:rsidP="006852D4">
      <w:pPr>
        <w:jc w:val="both"/>
        <w:rPr>
          <w:rFonts w:eastAsia="Arial" w:cs="Arial"/>
          <w:color w:val="000000" w:themeColor="text1"/>
        </w:rPr>
      </w:pPr>
      <w:r w:rsidRPr="00222D99">
        <w:rPr>
          <w:rFonts w:eastAsia="Arial" w:cs="Arial"/>
          <w:color w:val="000000" w:themeColor="text1"/>
        </w:rPr>
        <w:t>To view the version number, click on the highlighted profile section at the top right of the page.</w:t>
      </w:r>
    </w:p>
    <w:p w14:paraId="40FE292E" w14:textId="77777777" w:rsidR="00D41F27" w:rsidRPr="00222D99" w:rsidRDefault="00D41F27" w:rsidP="006852D4">
      <w:pPr>
        <w:jc w:val="both"/>
        <w:rPr>
          <w:rFonts w:eastAsia="Arial" w:cs="Arial"/>
          <w:color w:val="000000" w:themeColor="text1"/>
        </w:rPr>
      </w:pPr>
    </w:p>
    <w:p w14:paraId="6D471206" w14:textId="77777777" w:rsidR="00346EE0" w:rsidRDefault="00346EE0" w:rsidP="00346EE0">
      <w:pPr>
        <w:jc w:val="center"/>
        <w:rPr>
          <w:rFonts w:eastAsia="Arial" w:cs="Arial"/>
          <w:color w:val="000000" w:themeColor="text1"/>
        </w:rPr>
      </w:pPr>
      <w:r>
        <w:rPr>
          <w:noProof/>
          <w:lang w:val="de-DE" w:eastAsia="zh-CN"/>
        </w:rPr>
        <w:drawing>
          <wp:inline distT="0" distB="0" distL="0" distR="0" wp14:anchorId="4269F030" wp14:editId="013A6967">
            <wp:extent cx="5724524" cy="1638300"/>
            <wp:effectExtent l="114300" t="95250" r="105410" b="95250"/>
            <wp:docPr id="909054342" name="Grafik 9090543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4342" name="Grafik 90905434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1638300"/>
                    </a:xfrm>
                    <a:prstGeom prst="rect">
                      <a:avLst/>
                    </a:prstGeom>
                    <a:effectLst>
                      <a:outerShdw blurRad="63500" sx="102000" sy="102000" algn="ctr" rotWithShape="0">
                        <a:prstClr val="black">
                          <a:alpha val="40000"/>
                        </a:prstClr>
                      </a:outerShdw>
                    </a:effectLst>
                  </pic:spPr>
                </pic:pic>
              </a:graphicData>
            </a:graphic>
          </wp:inline>
        </w:drawing>
      </w:r>
    </w:p>
    <w:p w14:paraId="5A8B62E5" w14:textId="27459F0C" w:rsidR="00346EE0" w:rsidRPr="005705AD" w:rsidRDefault="0015013A" w:rsidP="00346EE0">
      <w:pPr>
        <w:pStyle w:val="Caption"/>
        <w:jc w:val="center"/>
        <w:rPr>
          <w:lang w:val="fr-FR"/>
        </w:rPr>
      </w:pPr>
      <w:bookmarkStart w:id="20" w:name="_Toc200031357"/>
      <w:r w:rsidRPr="005705AD">
        <w:rPr>
          <w:lang w:val="fr-FR"/>
        </w:rPr>
        <w:t>Figure</w:t>
      </w:r>
      <w:r w:rsidR="00346EE0" w:rsidRPr="005705AD">
        <w:rPr>
          <w:lang w:val="fr-FR"/>
        </w:rPr>
        <w:t xml:space="preserve"> </w:t>
      </w:r>
      <w:r w:rsidR="00346EE0">
        <w:fldChar w:fldCharType="begin"/>
      </w:r>
      <w:r w:rsidR="00346EE0" w:rsidRPr="005705AD">
        <w:rPr>
          <w:lang w:val="fr-FR"/>
        </w:rPr>
        <w:instrText xml:space="preserve"> STYLEREF 1 \s </w:instrText>
      </w:r>
      <w:r w:rsidR="00346EE0">
        <w:fldChar w:fldCharType="separate"/>
      </w:r>
      <w:r w:rsidR="00631E13">
        <w:rPr>
          <w:lang w:val="fr-FR"/>
        </w:rPr>
        <w:t>1</w:t>
      </w:r>
      <w:r w:rsidR="00346EE0">
        <w:rPr>
          <w:noProof/>
        </w:rPr>
        <w:fldChar w:fldCharType="end"/>
      </w:r>
      <w:r w:rsidR="00346EE0" w:rsidRPr="005705AD">
        <w:rPr>
          <w:lang w:val="fr-FR"/>
        </w:rPr>
        <w:noBreakHyphen/>
      </w:r>
      <w:r w:rsidR="00346EE0">
        <w:fldChar w:fldCharType="begin"/>
      </w:r>
      <w:r w:rsidR="00346EE0" w:rsidRPr="005705AD">
        <w:rPr>
          <w:lang w:val="fr-FR"/>
        </w:rPr>
        <w:instrText xml:space="preserve"> SEQ Abbildung \* ARABIC \s 1 </w:instrText>
      </w:r>
      <w:r w:rsidR="00346EE0">
        <w:fldChar w:fldCharType="separate"/>
      </w:r>
      <w:r w:rsidR="00631E13">
        <w:rPr>
          <w:lang w:val="fr-FR"/>
        </w:rPr>
        <w:t>6</w:t>
      </w:r>
      <w:r w:rsidR="00346EE0">
        <w:rPr>
          <w:noProof/>
        </w:rPr>
        <w:fldChar w:fldCharType="end"/>
      </w:r>
      <w:r w:rsidR="00346EE0" w:rsidRPr="005705AD">
        <w:rPr>
          <w:lang w:val="fr-FR"/>
        </w:rPr>
        <w:t xml:space="preserve">: </w:t>
      </w:r>
      <w:proofErr w:type="spellStart"/>
      <w:r w:rsidR="00346EE0" w:rsidRPr="005705AD">
        <w:rPr>
          <w:lang w:val="fr-FR"/>
        </w:rPr>
        <w:t>Accessing</w:t>
      </w:r>
      <w:proofErr w:type="spellEnd"/>
      <w:r w:rsidR="00346EE0" w:rsidRPr="005705AD">
        <w:rPr>
          <w:lang w:val="fr-FR"/>
        </w:rPr>
        <w:t xml:space="preserve"> AAS Suite Version Details</w:t>
      </w:r>
      <w:bookmarkEnd w:id="20"/>
    </w:p>
    <w:p w14:paraId="305DC8A1" w14:textId="77777777" w:rsidR="00346EE0" w:rsidRPr="005705AD" w:rsidRDefault="00346EE0" w:rsidP="00346EE0">
      <w:pPr>
        <w:rPr>
          <w:lang w:val="fr-FR"/>
        </w:rPr>
      </w:pPr>
    </w:p>
    <w:p w14:paraId="18E68F60" w14:textId="77777777" w:rsidR="00346EE0" w:rsidRPr="00222D99" w:rsidRDefault="00346EE0" w:rsidP="006852D4">
      <w:pPr>
        <w:jc w:val="both"/>
        <w:rPr>
          <w:rFonts w:eastAsia="Arial" w:cs="Arial"/>
          <w:color w:val="000000" w:themeColor="text1"/>
        </w:rPr>
      </w:pPr>
      <w:r w:rsidRPr="00222D99">
        <w:rPr>
          <w:rFonts w:eastAsia="Arial" w:cs="Arial"/>
          <w:color w:val="000000" w:themeColor="text1"/>
        </w:rPr>
        <w:t>You can see that the version number of the software displayed above is 8. This indicates the current version of the AAS Suite you're using.</w:t>
      </w:r>
    </w:p>
    <w:p w14:paraId="601702E8" w14:textId="77777777" w:rsidR="00346EE0" w:rsidRPr="00222D99" w:rsidRDefault="00346EE0" w:rsidP="006852D4">
      <w:pPr>
        <w:jc w:val="both"/>
        <w:rPr>
          <w:rFonts w:eastAsia="Arial" w:cs="Arial"/>
          <w:color w:val="000000" w:themeColor="text1"/>
        </w:rPr>
      </w:pPr>
    </w:p>
    <w:p w14:paraId="67CB3312" w14:textId="77777777" w:rsidR="00D41F27" w:rsidRDefault="00D41F27" w:rsidP="006852D4">
      <w:pPr>
        <w:keepNext/>
        <w:jc w:val="center"/>
      </w:pPr>
      <w:r w:rsidRPr="00D41F27">
        <w:rPr>
          <w:noProof/>
          <w:lang w:val="de-DE" w:eastAsia="zh-CN"/>
        </w:rPr>
        <w:lastRenderedPageBreak/>
        <w:drawing>
          <wp:inline distT="0" distB="0" distL="0" distR="0" wp14:anchorId="0E120F2A" wp14:editId="7DDA4A7A">
            <wp:extent cx="2065867" cy="3638275"/>
            <wp:effectExtent l="76200" t="114300" r="67945" b="114935"/>
            <wp:docPr id="8" name="Grafik 8" descr="C:\Users\avdul002\AppData\Local\Microsoft\Windows\INetCache\Content.MSO\CE9D45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dul002\AppData\Local\Microsoft\Windows\INetCache\Content.MSO\CE9D45BB.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5850" cy="365585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8D44A13" w14:textId="34F344EF" w:rsidR="00D41F27" w:rsidRPr="006852D4" w:rsidRDefault="0015013A" w:rsidP="00D41F27">
      <w:pPr>
        <w:pStyle w:val="Caption"/>
        <w:jc w:val="center"/>
      </w:pPr>
      <w:bookmarkStart w:id="21" w:name="_Toc200031358"/>
      <w:r>
        <w:t>Figure</w:t>
      </w:r>
      <w:r w:rsidR="00D41F27" w:rsidRPr="006852D4">
        <w:t xml:space="preserve"> </w:t>
      </w:r>
      <w:r w:rsidR="00D41F27">
        <w:fldChar w:fldCharType="begin"/>
      </w:r>
      <w:r w:rsidR="00D41F27" w:rsidRPr="006852D4">
        <w:instrText xml:space="preserve"> STYLEREF 1 \s </w:instrText>
      </w:r>
      <w:r w:rsidR="00D41F27">
        <w:fldChar w:fldCharType="separate"/>
      </w:r>
      <w:r w:rsidR="00714150" w:rsidRPr="006852D4">
        <w:t>1</w:t>
      </w:r>
      <w:r w:rsidR="00D41F27">
        <w:rPr>
          <w:noProof/>
        </w:rPr>
        <w:fldChar w:fldCharType="end"/>
      </w:r>
      <w:r w:rsidR="00D41F27" w:rsidRPr="006852D4">
        <w:noBreakHyphen/>
      </w:r>
      <w:r w:rsidR="00D41F27">
        <w:fldChar w:fldCharType="begin"/>
      </w:r>
      <w:r w:rsidR="00D41F27" w:rsidRPr="009123E8">
        <w:instrText xml:space="preserve"> SEQ Abbildung \* ARABIC \s 1 </w:instrText>
      </w:r>
      <w:r w:rsidR="00D41F27">
        <w:fldChar w:fldCharType="separate"/>
      </w:r>
      <w:r w:rsidR="00714150" w:rsidRPr="006852D4">
        <w:rPr>
          <w:noProof/>
        </w:rPr>
        <w:t>7</w:t>
      </w:r>
      <w:r w:rsidR="00D41F27">
        <w:rPr>
          <w:noProof/>
        </w:rPr>
        <w:fldChar w:fldCharType="end"/>
      </w:r>
      <w:r w:rsidR="00D41F27" w:rsidRPr="006852D4">
        <w:t>: AAS Suite Version Information</w:t>
      </w:r>
      <w:bookmarkEnd w:id="21"/>
    </w:p>
    <w:p w14:paraId="65DC660B" w14:textId="1FCBC82D" w:rsidR="00D41F27" w:rsidRPr="006852D4" w:rsidRDefault="00D41F27" w:rsidP="006852D4">
      <w:pPr>
        <w:jc w:val="center"/>
        <w:rPr>
          <w:lang w:eastAsia="zh-CN"/>
        </w:rPr>
      </w:pPr>
    </w:p>
    <w:p w14:paraId="6DD75E7D" w14:textId="105A7AF4" w:rsidR="00346EE0" w:rsidRPr="009123E8" w:rsidRDefault="00346EE0" w:rsidP="00346EE0">
      <w:pPr>
        <w:jc w:val="center"/>
      </w:pPr>
    </w:p>
    <w:p w14:paraId="0779C900" w14:textId="77777777" w:rsidR="00346EE0" w:rsidRPr="009123E8" w:rsidRDefault="00346EE0" w:rsidP="00346EE0"/>
    <w:p w14:paraId="6620AD62" w14:textId="77777777" w:rsidR="00346EE0" w:rsidRPr="00222D99" w:rsidRDefault="00346EE0" w:rsidP="006852D4">
      <w:pPr>
        <w:spacing w:before="240" w:after="240"/>
        <w:jc w:val="both"/>
        <w:rPr>
          <w:rFonts w:eastAsia="Arial" w:cs="Arial"/>
          <w:color w:val="000000" w:themeColor="text1"/>
        </w:rPr>
      </w:pPr>
      <w:r w:rsidRPr="00222D99">
        <w:rPr>
          <w:rFonts w:eastAsia="Arial" w:cs="Arial"/>
          <w:color w:val="000000" w:themeColor="text1"/>
        </w:rPr>
        <w:t>By clicking on License Info, you can access additional details such as the License Name, Copyright Information, and the Validity period of your current license.</w:t>
      </w:r>
    </w:p>
    <w:p w14:paraId="0EA88523" w14:textId="0491A66D" w:rsidR="00346EE0" w:rsidRDefault="001864AD" w:rsidP="00346EE0">
      <w:pPr>
        <w:jc w:val="center"/>
      </w:pPr>
      <w:r w:rsidRPr="001864AD">
        <w:rPr>
          <w:noProof/>
          <w:lang w:val="de-DE" w:eastAsia="zh-CN"/>
        </w:rPr>
        <w:drawing>
          <wp:inline distT="0" distB="0" distL="0" distR="0" wp14:anchorId="69D74A04" wp14:editId="182F11BB">
            <wp:extent cx="3352800" cy="1478356"/>
            <wp:effectExtent l="95250" t="95250" r="95250" b="1028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7252" cy="1489138"/>
                    </a:xfrm>
                    <a:prstGeom prst="rect">
                      <a:avLst/>
                    </a:prstGeom>
                    <a:effectLst>
                      <a:outerShdw blurRad="63500" sx="102000" sy="102000" algn="ctr" rotWithShape="0">
                        <a:prstClr val="black">
                          <a:alpha val="40000"/>
                        </a:prstClr>
                      </a:outerShdw>
                    </a:effectLst>
                  </pic:spPr>
                </pic:pic>
              </a:graphicData>
            </a:graphic>
          </wp:inline>
        </w:drawing>
      </w:r>
    </w:p>
    <w:p w14:paraId="72083ED8" w14:textId="73A859CA" w:rsidR="00346EE0" w:rsidRDefault="0015013A" w:rsidP="00346EE0">
      <w:pPr>
        <w:pStyle w:val="Caption"/>
        <w:jc w:val="center"/>
      </w:pPr>
      <w:bookmarkStart w:id="22" w:name="_Toc200031359"/>
      <w:r>
        <w:t>Figure</w:t>
      </w:r>
      <w:r w:rsidR="00346EE0" w:rsidRPr="00D13560">
        <w:t xml:space="preserve"> </w:t>
      </w:r>
      <w:r w:rsidR="00346EE0">
        <w:fldChar w:fldCharType="begin"/>
      </w:r>
      <w:r w:rsidR="00346EE0">
        <w:instrText xml:space="preserve"> STYLEREF 1 \s </w:instrText>
      </w:r>
      <w:r w:rsidR="00346EE0">
        <w:fldChar w:fldCharType="separate"/>
      </w:r>
      <w:r w:rsidR="00631E13">
        <w:rPr>
          <w:noProof/>
        </w:rPr>
        <w:t>1</w:t>
      </w:r>
      <w:r w:rsidR="00346EE0">
        <w:rPr>
          <w:noProof/>
        </w:rPr>
        <w:fldChar w:fldCharType="end"/>
      </w:r>
      <w:r w:rsidR="00346EE0">
        <w:noBreakHyphen/>
      </w:r>
      <w:r w:rsidR="00346EE0">
        <w:fldChar w:fldCharType="begin"/>
      </w:r>
      <w:r w:rsidR="00346EE0">
        <w:instrText xml:space="preserve"> SEQ Abbildung \* ARABIC \s 1 </w:instrText>
      </w:r>
      <w:r w:rsidR="00346EE0">
        <w:fldChar w:fldCharType="separate"/>
      </w:r>
      <w:r w:rsidR="00631E13">
        <w:rPr>
          <w:noProof/>
        </w:rPr>
        <w:t>8</w:t>
      </w:r>
      <w:r w:rsidR="00346EE0">
        <w:rPr>
          <w:noProof/>
        </w:rPr>
        <w:fldChar w:fldCharType="end"/>
      </w:r>
      <w:r w:rsidR="00346EE0" w:rsidRPr="00D13560">
        <w:t>:</w:t>
      </w:r>
      <w:r w:rsidR="00346EE0">
        <w:t xml:space="preserve"> </w:t>
      </w:r>
      <w:r w:rsidR="00346EE0" w:rsidRPr="00A60195">
        <w:t xml:space="preserve">AAS Suite </w:t>
      </w:r>
      <w:r w:rsidR="00346EE0">
        <w:t>License</w:t>
      </w:r>
      <w:r w:rsidR="00346EE0" w:rsidRPr="00A60195">
        <w:t xml:space="preserve"> Information</w:t>
      </w:r>
      <w:bookmarkEnd w:id="22"/>
    </w:p>
    <w:p w14:paraId="083F90F1" w14:textId="6CCCA67C" w:rsidR="000B5D19" w:rsidRPr="0034044A" w:rsidRDefault="00F542F5" w:rsidP="004D1C31">
      <w:pPr>
        <w:pStyle w:val="Heading1"/>
        <w:rPr>
          <w:rStyle w:val="Heading1Char"/>
          <w:b/>
        </w:rPr>
      </w:pPr>
      <w:bookmarkStart w:id="23" w:name="_Toc193098542"/>
      <w:bookmarkStart w:id="24" w:name="_Toc193102664"/>
      <w:r>
        <w:rPr>
          <w:rStyle w:val="Heading1Char"/>
          <w:b/>
        </w:rPr>
        <w:lastRenderedPageBreak/>
        <w:t>AAS-Designer Overview</w:t>
      </w:r>
      <w:bookmarkEnd w:id="23"/>
      <w:bookmarkEnd w:id="24"/>
    </w:p>
    <w:p w14:paraId="22F0B5CC" w14:textId="78D071C7" w:rsidR="006C05A1" w:rsidRPr="00222D99" w:rsidRDefault="006C05A1" w:rsidP="006852D4">
      <w:pPr>
        <w:jc w:val="both"/>
        <w:rPr>
          <w:rFonts w:eastAsia="Arial" w:cs="Arial"/>
          <w:color w:val="000000" w:themeColor="text1"/>
        </w:rPr>
      </w:pPr>
      <w:r w:rsidRPr="00222D99">
        <w:rPr>
          <w:rFonts w:eastAsia="Arial" w:cs="Arial"/>
          <w:color w:val="000000" w:themeColor="text1"/>
        </w:rPr>
        <w:t xml:space="preserve">The </w:t>
      </w:r>
      <w:hyperlink r:id="rId27" w:history="1">
        <w:r w:rsidRPr="00222D99">
          <w:rPr>
            <w:rStyle w:val="Hyperlink"/>
            <w:rFonts w:eastAsia="Arial" w:cs="Arial"/>
          </w:rPr>
          <w:t>AAS Suite</w:t>
        </w:r>
      </w:hyperlink>
      <w:r w:rsidRPr="00222D99">
        <w:rPr>
          <w:rFonts w:eastAsia="Arial" w:cs="Arial"/>
          <w:color w:val="000000" w:themeColor="text1"/>
        </w:rPr>
        <w:t xml:space="preserve"> is a comprehensive platform designed to simplify the creation, validation, and sharing of Asset Administration Shells (AAS) in Industry 4.0 environments. It includes multiple tools such as the </w:t>
      </w:r>
      <w:hyperlink r:id="rId28" w:history="1">
        <w:r w:rsidRPr="00222D99">
          <w:rPr>
            <w:rStyle w:val="Hyperlink"/>
            <w:rFonts w:eastAsia="Arial" w:cs="Arial"/>
          </w:rPr>
          <w:t>AAS Designer</w:t>
        </w:r>
      </w:hyperlink>
      <w:r w:rsidRPr="00222D99">
        <w:rPr>
          <w:rFonts w:eastAsia="Arial" w:cs="Arial"/>
          <w:color w:val="000000" w:themeColor="text1"/>
        </w:rPr>
        <w:t xml:space="preserve">, which enables users to create, edit, and validate AAS with ease, and the </w:t>
      </w:r>
      <w:hyperlink r:id="rId29" w:history="1">
        <w:r w:rsidRPr="00222D99">
          <w:rPr>
            <w:rStyle w:val="Hyperlink"/>
            <w:rFonts w:eastAsia="Arial" w:cs="Arial"/>
          </w:rPr>
          <w:t>AAS Marketplace</w:t>
        </w:r>
      </w:hyperlink>
      <w:r w:rsidRPr="00222D99">
        <w:rPr>
          <w:rFonts w:eastAsia="Arial" w:cs="Arial"/>
          <w:color w:val="000000" w:themeColor="text1"/>
        </w:rPr>
        <w:t xml:space="preserve">, where AAS can be shared and accessed. Additional tools like the Viewer, Reader, Feed Application, and </w:t>
      </w:r>
      <w:hyperlink r:id="rId30" w:history="1">
        <w:r w:rsidRPr="00222D99">
          <w:rPr>
            <w:rStyle w:val="Hyperlink"/>
            <w:rFonts w:eastAsia="Arial" w:cs="Arial"/>
          </w:rPr>
          <w:t>Compare Tool</w:t>
        </w:r>
      </w:hyperlink>
      <w:r w:rsidRPr="00222D99">
        <w:rPr>
          <w:rFonts w:eastAsia="Arial" w:cs="Arial"/>
          <w:color w:val="000000" w:themeColor="text1"/>
        </w:rPr>
        <w:t xml:space="preserve"> further enhance AAS management and usability.  </w:t>
      </w:r>
    </w:p>
    <w:p w14:paraId="326B167C" w14:textId="77777777" w:rsidR="006C05A1" w:rsidRPr="00222D99" w:rsidRDefault="006C05A1" w:rsidP="006852D4">
      <w:pPr>
        <w:jc w:val="both"/>
        <w:rPr>
          <w:rFonts w:eastAsia="Arial" w:cs="Arial"/>
          <w:color w:val="000000" w:themeColor="text1"/>
        </w:rPr>
      </w:pPr>
    </w:p>
    <w:p w14:paraId="2DB308E1" w14:textId="5C8F5FA5" w:rsidR="006C05A1" w:rsidRPr="00222D99" w:rsidRDefault="006C05A1" w:rsidP="006852D4">
      <w:pPr>
        <w:jc w:val="both"/>
        <w:rPr>
          <w:rFonts w:eastAsia="Arial" w:cs="Arial"/>
          <w:color w:val="000000" w:themeColor="text1"/>
        </w:rPr>
      </w:pPr>
      <w:r w:rsidRPr="00222D99">
        <w:rPr>
          <w:rFonts w:eastAsia="Arial" w:cs="Arial"/>
          <w:color w:val="000000" w:themeColor="text1"/>
        </w:rPr>
        <w:t xml:space="preserve">The AAS Designer is a user-friendly tool that caters to both beginners and experts. It provides step-by-step guidance for creating administration shells with essential </w:t>
      </w:r>
      <w:proofErr w:type="spellStart"/>
      <w:r w:rsidRPr="00222D99">
        <w:rPr>
          <w:rFonts w:eastAsia="Arial" w:cs="Arial"/>
          <w:color w:val="000000" w:themeColor="text1"/>
        </w:rPr>
        <w:t>submodels</w:t>
      </w:r>
      <w:proofErr w:type="spellEnd"/>
      <w:r w:rsidRPr="00222D99">
        <w:rPr>
          <w:rFonts w:eastAsia="Arial" w:cs="Arial"/>
          <w:color w:val="000000" w:themeColor="text1"/>
        </w:rPr>
        <w:t>, such as the digital nameplate and handover documentation, while also offering an expert mode for advanced users to efficiently create, validate, and edit AAS. Users can collaborate with their company by sharing AAS through the Designer or publish them on the AAS Marketplace. A</w:t>
      </w:r>
      <w:r w:rsidR="00AF4027" w:rsidRPr="00222D99">
        <w:rPr>
          <w:rFonts w:eastAsia="Arial" w:cs="Arial"/>
          <w:color w:val="000000" w:themeColor="text1"/>
        </w:rPr>
        <w:t>lso</w:t>
      </w:r>
      <w:r w:rsidRPr="00222D99">
        <w:rPr>
          <w:rFonts w:eastAsia="Arial" w:cs="Arial"/>
          <w:color w:val="000000" w:themeColor="text1"/>
        </w:rPr>
        <w:t>, AAS can be deployed and instantiated into an AAS registry or repository system directly from the Designer. The AAS Designer addresses this challenge by offering automated assistance, a guided workflow, and an expert mode for advanced users, ensuring error-free AAS creation.</w:t>
      </w:r>
    </w:p>
    <w:p w14:paraId="772BD0B7" w14:textId="77777777" w:rsidR="00385BD4" w:rsidRPr="00222D99" w:rsidRDefault="00385BD4" w:rsidP="00385BD4"/>
    <w:p w14:paraId="5396EEF1" w14:textId="56358A15" w:rsidR="00736300" w:rsidRDefault="00A14CB2" w:rsidP="006852D4">
      <w:pPr>
        <w:jc w:val="center"/>
      </w:pPr>
      <w:r w:rsidRPr="00A14CB2">
        <w:rPr>
          <w:noProof/>
          <w:lang w:val="de-DE" w:eastAsia="zh-CN"/>
        </w:rPr>
        <w:drawing>
          <wp:inline distT="0" distB="0" distL="0" distR="0" wp14:anchorId="051DA218" wp14:editId="58DEB631">
            <wp:extent cx="5760720" cy="2167890"/>
            <wp:effectExtent l="114300" t="95250" r="106680" b="99060"/>
            <wp:docPr id="196293504" name="Grafik 1" descr="Ein Bild, das Text, Diagramm,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3504" name="Grafik 1" descr="Ein Bild, das Text, Diagramm, Schrift, Reihe enthält.&#10;&#10;KI-generierte Inhalte können fehlerhaft sein."/>
                    <pic:cNvPicPr/>
                  </pic:nvPicPr>
                  <pic:blipFill>
                    <a:blip r:embed="rId31"/>
                    <a:stretch>
                      <a:fillRect/>
                    </a:stretch>
                  </pic:blipFill>
                  <pic:spPr>
                    <a:xfrm>
                      <a:off x="0" y="0"/>
                      <a:ext cx="5760720" cy="2167890"/>
                    </a:xfrm>
                    <a:prstGeom prst="rect">
                      <a:avLst/>
                    </a:prstGeom>
                    <a:effectLst>
                      <a:outerShdw blurRad="63500" sx="102000" sy="102000" algn="ctr" rotWithShape="0">
                        <a:prstClr val="black">
                          <a:alpha val="40000"/>
                        </a:prstClr>
                      </a:outerShdw>
                    </a:effectLst>
                  </pic:spPr>
                </pic:pic>
              </a:graphicData>
            </a:graphic>
          </wp:inline>
        </w:drawing>
      </w:r>
    </w:p>
    <w:p w14:paraId="560B9A34" w14:textId="1C8999D7" w:rsidR="003A5969" w:rsidRPr="00222D99" w:rsidRDefault="0015013A" w:rsidP="00DE1D30">
      <w:pPr>
        <w:pStyle w:val="Caption"/>
        <w:jc w:val="center"/>
      </w:pPr>
      <w:bookmarkStart w:id="25" w:name="_Toc200031360"/>
      <w:r>
        <w:t>Figure</w:t>
      </w:r>
      <w:r w:rsidR="00570B49" w:rsidRPr="00222D99">
        <w:t xml:space="preserve"> </w:t>
      </w:r>
      <w:r w:rsidR="006424AA">
        <w:fldChar w:fldCharType="begin"/>
      </w:r>
      <w:r w:rsidR="006424AA" w:rsidRPr="001F33CF">
        <w:instrText xml:space="preserve"> STYLEREF 1 \s </w:instrText>
      </w:r>
      <w:r w:rsidR="006424AA">
        <w:fldChar w:fldCharType="separate"/>
      </w:r>
      <w:r w:rsidR="00631E13">
        <w:rPr>
          <w:noProof/>
        </w:rPr>
        <w:t>2</w:t>
      </w:r>
      <w:r w:rsidR="006424AA">
        <w:rPr>
          <w:noProof/>
        </w:rPr>
        <w:fldChar w:fldCharType="end"/>
      </w:r>
      <w:r w:rsidR="00570B49" w:rsidRPr="00222D99">
        <w:noBreakHyphen/>
      </w:r>
      <w:r w:rsidR="006424AA">
        <w:fldChar w:fldCharType="begin"/>
      </w:r>
      <w:r w:rsidR="006424AA" w:rsidRPr="00222D99">
        <w:instrText xml:space="preserve"> SEQ Abbildung \* ARABIC \s 1 </w:instrText>
      </w:r>
      <w:r w:rsidR="006424AA">
        <w:fldChar w:fldCharType="separate"/>
      </w:r>
      <w:r w:rsidR="00631E13">
        <w:rPr>
          <w:noProof/>
        </w:rPr>
        <w:t>1</w:t>
      </w:r>
      <w:r w:rsidR="006424AA">
        <w:rPr>
          <w:noProof/>
        </w:rPr>
        <w:fldChar w:fldCharType="end"/>
      </w:r>
      <w:r w:rsidR="00570B49" w:rsidRPr="00222D99">
        <w:t xml:space="preserve">: </w:t>
      </w:r>
      <w:r w:rsidR="00A14CB2" w:rsidRPr="00222D99">
        <w:t>Overview</w:t>
      </w:r>
      <w:r w:rsidR="003A5969" w:rsidRPr="00222D99">
        <w:t xml:space="preserve"> of </w:t>
      </w:r>
      <w:hyperlink r:id="rId32" w:history="1">
        <w:r w:rsidR="003A5969" w:rsidRPr="00222D99">
          <w:rPr>
            <w:rStyle w:val="Hyperlink"/>
          </w:rPr>
          <w:t>AAS Suite</w:t>
        </w:r>
      </w:hyperlink>
      <w:r w:rsidR="003A5969" w:rsidRPr="00222D99">
        <w:t xml:space="preserve"> Platform</w:t>
      </w:r>
      <w:bookmarkEnd w:id="25"/>
    </w:p>
    <w:p w14:paraId="1B7E80A4" w14:textId="7D3D5153" w:rsidR="003A40E2" w:rsidRPr="00222D99" w:rsidRDefault="003A40E2" w:rsidP="006852D4">
      <w:pPr>
        <w:jc w:val="both"/>
        <w:rPr>
          <w:rFonts w:eastAsia="Arial" w:cs="Arial"/>
          <w:color w:val="000000" w:themeColor="text1"/>
        </w:rPr>
      </w:pPr>
      <w:bookmarkStart w:id="26" w:name="_Toc177637764"/>
      <w:bookmarkStart w:id="27" w:name="_Toc177655272"/>
      <w:bookmarkStart w:id="28" w:name="_Toc177794662"/>
      <w:bookmarkStart w:id="29" w:name="_Toc177637765"/>
      <w:bookmarkStart w:id="30" w:name="_Toc177655273"/>
      <w:bookmarkStart w:id="31" w:name="_Toc177794663"/>
      <w:bookmarkStart w:id="32" w:name="_Toc177637766"/>
      <w:bookmarkStart w:id="33" w:name="_Toc177655274"/>
      <w:bookmarkStart w:id="34" w:name="_Toc177794664"/>
      <w:bookmarkStart w:id="35" w:name="_Toc177637767"/>
      <w:bookmarkStart w:id="36" w:name="_Toc177655275"/>
      <w:bookmarkStart w:id="37" w:name="_Toc177794665"/>
      <w:bookmarkStart w:id="38" w:name="_Toc177637768"/>
      <w:bookmarkStart w:id="39" w:name="_Toc177655276"/>
      <w:bookmarkStart w:id="40" w:name="_Toc177794666"/>
      <w:bookmarkStart w:id="41" w:name="_Toc177637769"/>
      <w:bookmarkStart w:id="42" w:name="_Toc177655277"/>
      <w:bookmarkStart w:id="43" w:name="_Toc177794667"/>
      <w:bookmarkStart w:id="44" w:name="_Toc177637770"/>
      <w:bookmarkStart w:id="45" w:name="_Toc177655278"/>
      <w:bookmarkStart w:id="46" w:name="_Toc177794668"/>
      <w:bookmarkStart w:id="47" w:name="_Toc177637771"/>
      <w:bookmarkStart w:id="48" w:name="_Toc177655279"/>
      <w:bookmarkStart w:id="49" w:name="_Toc177794669"/>
      <w:bookmarkStart w:id="50" w:name="_Toc177637772"/>
      <w:bookmarkStart w:id="51" w:name="_Toc177655280"/>
      <w:bookmarkStart w:id="52" w:name="_Toc177794670"/>
      <w:bookmarkStart w:id="53" w:name="_Toc177637773"/>
      <w:bookmarkStart w:id="54" w:name="_Toc177655281"/>
      <w:bookmarkStart w:id="55" w:name="_Toc177794671"/>
      <w:bookmarkStart w:id="56" w:name="_Toc177637774"/>
      <w:bookmarkStart w:id="57" w:name="_Toc177655282"/>
      <w:bookmarkStart w:id="58" w:name="_Toc177794672"/>
      <w:bookmarkStart w:id="59" w:name="_Toc177637775"/>
      <w:bookmarkStart w:id="60" w:name="_Toc177655283"/>
      <w:bookmarkStart w:id="61" w:name="_Toc177794673"/>
      <w:bookmarkStart w:id="62" w:name="_Toc177637776"/>
      <w:bookmarkStart w:id="63" w:name="_Toc177655284"/>
      <w:bookmarkStart w:id="64" w:name="_Toc177794674"/>
      <w:bookmarkStart w:id="65" w:name="_Toc177637777"/>
      <w:bookmarkStart w:id="66" w:name="_Toc177655285"/>
      <w:bookmarkStart w:id="67" w:name="_Toc177794675"/>
      <w:bookmarkStart w:id="68" w:name="_Toc177637778"/>
      <w:bookmarkStart w:id="69" w:name="_Toc177655286"/>
      <w:bookmarkStart w:id="70" w:name="_Toc177794676"/>
      <w:bookmarkStart w:id="71" w:name="_Toc177637779"/>
      <w:bookmarkStart w:id="72" w:name="_Toc177655287"/>
      <w:bookmarkStart w:id="73" w:name="_Toc177794677"/>
      <w:bookmarkStart w:id="74" w:name="_Toc177637780"/>
      <w:bookmarkStart w:id="75" w:name="_Toc177655288"/>
      <w:bookmarkStart w:id="76" w:name="_Toc177794678"/>
      <w:bookmarkStart w:id="77" w:name="_Toc177637781"/>
      <w:bookmarkStart w:id="78" w:name="_Toc177655289"/>
      <w:bookmarkStart w:id="79" w:name="_Toc177794679"/>
      <w:bookmarkStart w:id="80" w:name="_Toc177637782"/>
      <w:bookmarkStart w:id="81" w:name="_Toc177655290"/>
      <w:bookmarkStart w:id="82" w:name="_Toc177794680"/>
      <w:bookmarkStart w:id="83" w:name="_Toc177637783"/>
      <w:bookmarkStart w:id="84" w:name="_Toc177655291"/>
      <w:bookmarkStart w:id="85" w:name="_Toc177794681"/>
      <w:bookmarkStart w:id="86" w:name="_Toc177637784"/>
      <w:bookmarkStart w:id="87" w:name="_Toc177655292"/>
      <w:bookmarkStart w:id="88" w:name="_Toc177794682"/>
      <w:bookmarkStart w:id="89" w:name="_Toc177637785"/>
      <w:bookmarkStart w:id="90" w:name="_Toc177655293"/>
      <w:bookmarkStart w:id="91" w:name="_Toc177794683"/>
      <w:bookmarkStart w:id="92" w:name="_Toc177637786"/>
      <w:bookmarkStart w:id="93" w:name="_Toc177655294"/>
      <w:bookmarkStart w:id="94" w:name="_Toc177794684"/>
      <w:bookmarkStart w:id="95" w:name="_Toc177637787"/>
      <w:bookmarkStart w:id="96" w:name="_Toc177655295"/>
      <w:bookmarkStart w:id="97" w:name="_Toc177794685"/>
      <w:bookmarkStart w:id="98" w:name="_Toc177637788"/>
      <w:bookmarkStart w:id="99" w:name="_Toc177655296"/>
      <w:bookmarkStart w:id="100" w:name="_Toc177794686"/>
      <w:bookmarkStart w:id="101" w:name="_Toc177637789"/>
      <w:bookmarkStart w:id="102" w:name="_Toc177655297"/>
      <w:bookmarkStart w:id="103" w:name="_Toc177794687"/>
      <w:bookmarkStart w:id="104" w:name="_Toc177637790"/>
      <w:bookmarkStart w:id="105" w:name="_Toc177655298"/>
      <w:bookmarkStart w:id="106" w:name="_Toc177794688"/>
      <w:bookmarkStart w:id="107" w:name="_Toc177637791"/>
      <w:bookmarkStart w:id="108" w:name="_Toc177655299"/>
      <w:bookmarkStart w:id="109" w:name="_Toc177794689"/>
      <w:bookmarkStart w:id="110" w:name="_Toc177637792"/>
      <w:bookmarkStart w:id="111" w:name="_Toc177655300"/>
      <w:bookmarkStart w:id="112" w:name="_Toc177794690"/>
      <w:bookmarkStart w:id="113" w:name="_Toc177637793"/>
      <w:bookmarkStart w:id="114" w:name="_Toc177655301"/>
      <w:bookmarkStart w:id="115" w:name="_Toc177794691"/>
      <w:bookmarkStart w:id="116" w:name="_Toc177637794"/>
      <w:bookmarkStart w:id="117" w:name="_Toc177655302"/>
      <w:bookmarkStart w:id="118" w:name="_Toc177794692"/>
      <w:bookmarkStart w:id="119" w:name="_Toc177637795"/>
      <w:bookmarkStart w:id="120" w:name="_Toc177655303"/>
      <w:bookmarkStart w:id="121" w:name="_Toc177794693"/>
      <w:bookmarkStart w:id="122" w:name="_Toc177637796"/>
      <w:bookmarkStart w:id="123" w:name="_Toc177655304"/>
      <w:bookmarkStart w:id="124" w:name="_Toc177794694"/>
      <w:bookmarkStart w:id="125" w:name="_Toc177637797"/>
      <w:bookmarkStart w:id="126" w:name="_Toc177655305"/>
      <w:bookmarkStart w:id="127" w:name="_Toc177794695"/>
      <w:bookmarkStart w:id="128" w:name="_Toc177637798"/>
      <w:bookmarkStart w:id="129" w:name="_Toc177655306"/>
      <w:bookmarkStart w:id="130" w:name="_Toc177794696"/>
      <w:bookmarkStart w:id="131" w:name="_Toc177637799"/>
      <w:bookmarkStart w:id="132" w:name="_Toc177655307"/>
      <w:bookmarkStart w:id="133" w:name="_Toc177794697"/>
      <w:bookmarkStart w:id="134" w:name="_Toc177637800"/>
      <w:bookmarkStart w:id="135" w:name="_Toc177655308"/>
      <w:bookmarkStart w:id="136" w:name="_Toc177794698"/>
      <w:bookmarkStart w:id="137" w:name="_Toc177637801"/>
      <w:bookmarkStart w:id="138" w:name="_Toc177655309"/>
      <w:bookmarkStart w:id="139" w:name="_Toc177794699"/>
      <w:bookmarkStart w:id="140" w:name="_Toc177637802"/>
      <w:bookmarkStart w:id="141" w:name="_Toc177655310"/>
      <w:bookmarkStart w:id="142" w:name="_Toc177794700"/>
      <w:bookmarkStart w:id="143" w:name="_Toc177637803"/>
      <w:bookmarkStart w:id="144" w:name="_Toc177655311"/>
      <w:bookmarkStart w:id="145" w:name="_Toc177794701"/>
      <w:bookmarkStart w:id="146" w:name="_Toc177637804"/>
      <w:bookmarkStart w:id="147" w:name="_Toc177655312"/>
      <w:bookmarkStart w:id="148" w:name="_Toc177794702"/>
      <w:bookmarkStart w:id="149" w:name="_Toc177637805"/>
      <w:bookmarkStart w:id="150" w:name="_Toc177655313"/>
      <w:bookmarkStart w:id="151" w:name="_Toc177794703"/>
      <w:bookmarkStart w:id="152" w:name="_Toc177637806"/>
      <w:bookmarkStart w:id="153" w:name="_Toc177655314"/>
      <w:bookmarkStart w:id="154" w:name="_Toc177794704"/>
      <w:bookmarkStart w:id="155" w:name="_Toc177637807"/>
      <w:bookmarkStart w:id="156" w:name="_Toc177655315"/>
      <w:bookmarkStart w:id="157" w:name="_Toc177794705"/>
      <w:bookmarkStart w:id="158" w:name="_Toc177637808"/>
      <w:bookmarkStart w:id="159" w:name="_Toc177655316"/>
      <w:bookmarkStart w:id="160" w:name="_Toc177794706"/>
      <w:bookmarkStart w:id="161" w:name="_Toc177637809"/>
      <w:bookmarkStart w:id="162" w:name="_Toc177655317"/>
      <w:bookmarkStart w:id="163" w:name="_Toc177794707"/>
      <w:bookmarkStart w:id="164" w:name="_Toc178778978"/>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rsidRPr="00222D99">
        <w:rPr>
          <w:rFonts w:eastAsia="Arial" w:cs="Arial"/>
          <w:color w:val="000000" w:themeColor="text1"/>
        </w:rPr>
        <w:t xml:space="preserve">The </w:t>
      </w:r>
      <w:hyperlink r:id="rId33" w:history="1">
        <w:r w:rsidR="00927428" w:rsidRPr="00222D99">
          <w:rPr>
            <w:rStyle w:val="Hyperlink"/>
            <w:rFonts w:eastAsia="Arial" w:cs="Arial"/>
          </w:rPr>
          <w:t>AAS Designer</w:t>
        </w:r>
      </w:hyperlink>
      <w:r w:rsidRPr="00222D99">
        <w:rPr>
          <w:rFonts w:eastAsia="Arial" w:cs="Arial"/>
          <w:color w:val="000000" w:themeColor="text1"/>
        </w:rPr>
        <w:t xml:space="preserve"> consists of several key components: </w:t>
      </w:r>
      <w:r w:rsidRPr="00222D99">
        <w:rPr>
          <w:rFonts w:eastAsia="Arial" w:cs="Arial"/>
          <w:i/>
          <w:color w:val="000000" w:themeColor="text1"/>
        </w:rPr>
        <w:t>Dashboard</w:t>
      </w:r>
      <w:r w:rsidRPr="00222D99">
        <w:rPr>
          <w:rFonts w:eastAsia="Arial" w:cs="Arial"/>
          <w:color w:val="000000" w:themeColor="text1"/>
        </w:rPr>
        <w:t xml:space="preserve">, </w:t>
      </w:r>
      <w:r w:rsidRPr="00222D99">
        <w:rPr>
          <w:rFonts w:eastAsia="Arial" w:cs="Arial"/>
          <w:i/>
          <w:color w:val="000000" w:themeColor="text1"/>
        </w:rPr>
        <w:t>Shells</w:t>
      </w:r>
      <w:r w:rsidRPr="00222D99">
        <w:rPr>
          <w:rFonts w:eastAsia="Arial" w:cs="Arial"/>
          <w:color w:val="000000" w:themeColor="text1"/>
        </w:rPr>
        <w:t xml:space="preserve">, </w:t>
      </w:r>
      <w:r w:rsidR="00736300">
        <w:rPr>
          <w:rFonts w:eastAsia="Arial" w:cs="Arial"/>
          <w:i/>
          <w:color w:val="000000" w:themeColor="text1"/>
        </w:rPr>
        <w:t xml:space="preserve">Concept Description, </w:t>
      </w:r>
      <w:r w:rsidRPr="00222D99">
        <w:rPr>
          <w:rFonts w:eastAsia="Arial" w:cs="Arial"/>
          <w:i/>
          <w:color w:val="000000" w:themeColor="text1"/>
        </w:rPr>
        <w:t>Create</w:t>
      </w:r>
      <w:r w:rsidRPr="00222D99">
        <w:rPr>
          <w:rFonts w:eastAsia="Arial" w:cs="Arial"/>
          <w:color w:val="000000" w:themeColor="text1"/>
        </w:rPr>
        <w:t xml:space="preserve">, </w:t>
      </w:r>
      <w:r w:rsidRPr="00222D99">
        <w:rPr>
          <w:rFonts w:eastAsia="Arial" w:cs="Arial"/>
          <w:i/>
          <w:color w:val="000000" w:themeColor="text1"/>
        </w:rPr>
        <w:t xml:space="preserve">IDTA </w:t>
      </w:r>
      <w:proofErr w:type="spellStart"/>
      <w:r w:rsidRPr="00222D99">
        <w:rPr>
          <w:rFonts w:eastAsia="Arial" w:cs="Arial"/>
          <w:i/>
          <w:color w:val="000000" w:themeColor="text1"/>
        </w:rPr>
        <w:t>Submodels</w:t>
      </w:r>
      <w:proofErr w:type="spellEnd"/>
      <w:r w:rsidRPr="00222D99">
        <w:rPr>
          <w:rFonts w:eastAsia="Arial" w:cs="Arial"/>
          <w:color w:val="000000" w:themeColor="text1"/>
        </w:rPr>
        <w:t xml:space="preserve">, </w:t>
      </w:r>
      <w:r w:rsidR="00736300">
        <w:rPr>
          <w:rFonts w:eastAsia="Arial" w:cs="Arial"/>
          <w:i/>
          <w:color w:val="000000" w:themeColor="text1"/>
        </w:rPr>
        <w:t xml:space="preserve">Instance Viewer, </w:t>
      </w:r>
      <w:r w:rsidRPr="00222D99">
        <w:rPr>
          <w:rFonts w:eastAsia="Arial" w:cs="Arial"/>
          <w:i/>
          <w:color w:val="000000" w:themeColor="text1"/>
        </w:rPr>
        <w:t>My Area</w:t>
      </w:r>
      <w:r w:rsidRPr="00222D99">
        <w:rPr>
          <w:rFonts w:eastAsia="Arial" w:cs="Arial"/>
          <w:color w:val="000000" w:themeColor="text1"/>
        </w:rPr>
        <w:t xml:space="preserve">, and </w:t>
      </w:r>
      <w:r w:rsidRPr="00222D99">
        <w:rPr>
          <w:rFonts w:eastAsia="Arial" w:cs="Arial"/>
          <w:i/>
          <w:color w:val="000000" w:themeColor="text1"/>
        </w:rPr>
        <w:t>Feed Mapping</w:t>
      </w:r>
      <w:r w:rsidRPr="00222D99">
        <w:rPr>
          <w:rFonts w:eastAsia="Arial" w:cs="Arial"/>
          <w:color w:val="000000" w:themeColor="text1"/>
        </w:rPr>
        <w:t>. Each of these plays a role in the creation and management of Asset Administration Shells. We will explore these components in detail in the upcoming chapters.</w:t>
      </w:r>
    </w:p>
    <w:p w14:paraId="0A79186C" w14:textId="77777777" w:rsidR="003A40E2" w:rsidRPr="00222D99" w:rsidRDefault="003A40E2" w:rsidP="006852D4">
      <w:pPr>
        <w:jc w:val="both"/>
        <w:rPr>
          <w:rFonts w:eastAsia="Arial" w:cs="Arial"/>
          <w:color w:val="000000" w:themeColor="text1"/>
        </w:rPr>
      </w:pPr>
    </w:p>
    <w:p w14:paraId="162BE16C" w14:textId="77777777" w:rsidR="00736300" w:rsidRDefault="001864AD" w:rsidP="006852D4">
      <w:pPr>
        <w:keepNext/>
        <w:contextualSpacing/>
      </w:pPr>
      <w:r w:rsidRPr="001864AD">
        <w:rPr>
          <w:rFonts w:eastAsia="Arial" w:cs="Arial"/>
          <w:noProof/>
          <w:color w:val="000000" w:themeColor="text1"/>
          <w:lang w:val="de-DE" w:eastAsia="zh-CN"/>
        </w:rPr>
        <w:drawing>
          <wp:inline distT="0" distB="0" distL="0" distR="0" wp14:anchorId="28D550B5" wp14:editId="2566F500">
            <wp:extent cx="5581650" cy="1722732"/>
            <wp:effectExtent l="114300" t="95250" r="114300" b="87630"/>
            <wp:docPr id="31" name="Grafik 31" descr="C:\Users\avdul002\AppData\Local\Microsoft\Windows\INetCache\Content.MSO\3E63D7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dul002\AppData\Local\Microsoft\Windows\INetCache\Content.MSO\3E63D72F.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0994" cy="174413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37CD21C" w14:textId="06F0719C" w:rsidR="00736300" w:rsidRPr="005705AD" w:rsidRDefault="0015013A" w:rsidP="00736300">
      <w:pPr>
        <w:pStyle w:val="Caption"/>
        <w:contextualSpacing/>
        <w:jc w:val="center"/>
      </w:pPr>
      <w:bookmarkStart w:id="165" w:name="_Toc200031361"/>
      <w:r w:rsidRPr="005705AD">
        <w:t>Figure</w:t>
      </w:r>
      <w:r w:rsidR="00736300" w:rsidRPr="005705AD">
        <w:t xml:space="preserve"> </w:t>
      </w:r>
      <w:r w:rsidR="00736300">
        <w:fldChar w:fldCharType="begin"/>
      </w:r>
      <w:r w:rsidR="00736300" w:rsidRPr="005705AD">
        <w:instrText xml:space="preserve"> STYLEREF 1 \s </w:instrText>
      </w:r>
      <w:r w:rsidR="00736300">
        <w:fldChar w:fldCharType="separate"/>
      </w:r>
      <w:r w:rsidR="00736300">
        <w:t>2</w:t>
      </w:r>
      <w:r w:rsidR="00736300">
        <w:rPr>
          <w:noProof/>
        </w:rPr>
        <w:fldChar w:fldCharType="end"/>
      </w:r>
      <w:r w:rsidR="00736300" w:rsidRPr="005705AD">
        <w:noBreakHyphen/>
      </w:r>
      <w:r w:rsidR="00736300">
        <w:fldChar w:fldCharType="begin"/>
      </w:r>
      <w:r w:rsidR="00736300" w:rsidRPr="005705AD">
        <w:instrText xml:space="preserve"> SEQ Abbildung \* ARABIC \s 1 </w:instrText>
      </w:r>
      <w:r w:rsidR="00736300">
        <w:fldChar w:fldCharType="separate"/>
      </w:r>
      <w:r w:rsidR="00736300">
        <w:t>2</w:t>
      </w:r>
      <w:r w:rsidR="00736300">
        <w:rPr>
          <w:noProof/>
        </w:rPr>
        <w:fldChar w:fldCharType="end"/>
      </w:r>
      <w:r w:rsidR="00736300" w:rsidRPr="005705AD">
        <w:t xml:space="preserve">: </w:t>
      </w:r>
      <w:r w:rsidR="00FD74B7" w:rsidRPr="005705AD">
        <w:t>Key Components</w:t>
      </w:r>
      <w:r w:rsidR="00736300" w:rsidRPr="005705AD">
        <w:t xml:space="preserve"> in AAS-Designer</w:t>
      </w:r>
      <w:bookmarkEnd w:id="165"/>
    </w:p>
    <w:p w14:paraId="57B3C2A8" w14:textId="1E5AE73F" w:rsidR="009517F4" w:rsidRDefault="009517F4" w:rsidP="004D1C31">
      <w:pPr>
        <w:pStyle w:val="Heading1"/>
        <w:rPr>
          <w:rStyle w:val="Heading1Char"/>
          <w:b/>
        </w:rPr>
      </w:pPr>
      <w:bookmarkStart w:id="166" w:name="_Toc193098543"/>
      <w:bookmarkStart w:id="167" w:name="_Toc193102665"/>
      <w:commentRangeStart w:id="168"/>
      <w:r>
        <w:rPr>
          <w:rStyle w:val="Heading1Char"/>
          <w:b/>
        </w:rPr>
        <w:lastRenderedPageBreak/>
        <w:t>AAS-Designer Features</w:t>
      </w:r>
      <w:commentRangeEnd w:id="168"/>
      <w:r w:rsidR="00A87B07">
        <w:rPr>
          <w:rStyle w:val="CommentReference"/>
          <w:rFonts w:eastAsia="Times New Roman" w:cs="Times New Roman"/>
          <w:b w:val="0"/>
          <w:bCs w:val="0"/>
          <w:color w:val="auto"/>
        </w:rPr>
        <w:commentReference w:id="168"/>
      </w:r>
    </w:p>
    <w:p w14:paraId="263F9E65" w14:textId="77777777" w:rsidR="009517F4" w:rsidRPr="003130BC" w:rsidRDefault="009517F4" w:rsidP="004D1C31">
      <w:pPr>
        <w:pStyle w:val="Heading2"/>
      </w:pPr>
      <w:r w:rsidRPr="003130BC">
        <w:t>Dashboard</w:t>
      </w:r>
    </w:p>
    <w:p w14:paraId="71AC49BA" w14:textId="77777777" w:rsidR="009517F4" w:rsidRPr="004D5AA1" w:rsidRDefault="009517F4" w:rsidP="006852D4">
      <w:pPr>
        <w:jc w:val="both"/>
      </w:pPr>
    </w:p>
    <w:p w14:paraId="799557E2" w14:textId="77777777" w:rsidR="009517F4" w:rsidRPr="00222D99" w:rsidRDefault="009517F4" w:rsidP="006852D4">
      <w:pPr>
        <w:jc w:val="both"/>
        <w:rPr>
          <w:rFonts w:eastAsia="Arial" w:cs="Arial"/>
          <w:color w:val="000000" w:themeColor="text1"/>
        </w:rPr>
      </w:pPr>
      <w:r w:rsidRPr="00222D99">
        <w:rPr>
          <w:rFonts w:eastAsia="Arial" w:cs="Arial"/>
          <w:color w:val="000000" w:themeColor="text1"/>
        </w:rPr>
        <w:t>The AAS</w:t>
      </w:r>
      <w:r>
        <w:rPr>
          <w:rFonts w:eastAsia="Arial" w:cs="Arial"/>
          <w:color w:val="000000" w:themeColor="text1"/>
        </w:rPr>
        <w:t>-</w:t>
      </w:r>
      <w:r w:rsidRPr="00222D99">
        <w:rPr>
          <w:rFonts w:eastAsia="Arial" w:cs="Arial"/>
          <w:color w:val="000000" w:themeColor="text1"/>
        </w:rPr>
        <w:t xml:space="preserve">Suite provides various sections that help users manage and interact with Asset Administration Shells (AAS), such as the </w:t>
      </w:r>
      <w:r w:rsidRPr="00222D99">
        <w:rPr>
          <w:rFonts w:eastAsia="Arial" w:cs="Arial"/>
          <w:i/>
          <w:color w:val="000000" w:themeColor="text1"/>
        </w:rPr>
        <w:t>Dashboard</w:t>
      </w:r>
      <w:r w:rsidRPr="00222D99">
        <w:rPr>
          <w:rFonts w:eastAsia="Arial" w:cs="Arial"/>
          <w:color w:val="000000" w:themeColor="text1"/>
        </w:rPr>
        <w:t>:</w:t>
      </w:r>
    </w:p>
    <w:p w14:paraId="715967EB" w14:textId="77777777" w:rsidR="009517F4" w:rsidRPr="00222D99" w:rsidRDefault="009517F4" w:rsidP="009517F4">
      <w:pPr>
        <w:rPr>
          <w:rFonts w:eastAsia="Arial" w:cs="Arial"/>
          <w:color w:val="000000" w:themeColor="text1"/>
        </w:rPr>
      </w:pPr>
    </w:p>
    <w:p w14:paraId="0DF49517" w14:textId="206614D6" w:rsidR="009517F4" w:rsidRPr="009D1217" w:rsidRDefault="009517F4" w:rsidP="009517F4">
      <w:pPr>
        <w:jc w:val="center"/>
      </w:pPr>
      <w:commentRangeStart w:id="169"/>
      <w:r>
        <w:rPr>
          <w:noProof/>
          <w:lang w:val="de-DE" w:eastAsia="zh-CN"/>
        </w:rPr>
        <w:drawing>
          <wp:inline distT="0" distB="0" distL="0" distR="0" wp14:anchorId="5C8BD88B" wp14:editId="735A7FD3">
            <wp:extent cx="5296277" cy="1762488"/>
            <wp:effectExtent l="57150" t="76200" r="57150" b="85725"/>
            <wp:docPr id="1411765509" name="Grafik 14117655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3357" name="Grafik 1371033357"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58553" cy="1783212"/>
                    </a:xfrm>
                    <a:prstGeom prst="rect">
                      <a:avLst/>
                    </a:prstGeom>
                    <a:effectLst>
                      <a:outerShdw blurRad="63500" algn="ctr" rotWithShape="0">
                        <a:prstClr val="black">
                          <a:alpha val="50000"/>
                        </a:prstClr>
                      </a:outerShdw>
                    </a:effectLst>
                  </pic:spPr>
                </pic:pic>
              </a:graphicData>
            </a:graphic>
          </wp:inline>
        </w:drawing>
      </w:r>
      <w:commentRangeStart w:id="170"/>
      <w:commentRangeEnd w:id="169"/>
      <w:r w:rsidR="00736300">
        <w:rPr>
          <w:rStyle w:val="CommentReference"/>
        </w:rPr>
        <w:commentReference w:id="169"/>
      </w:r>
      <w:commentRangeEnd w:id="170"/>
      <w:r w:rsidR="00EC21E8">
        <w:rPr>
          <w:rStyle w:val="CommentReference"/>
        </w:rPr>
        <w:commentReference w:id="170"/>
      </w:r>
    </w:p>
    <w:p w14:paraId="7B084A6D" w14:textId="2A76C963" w:rsidR="009517F4" w:rsidRPr="00222D99" w:rsidRDefault="0015013A" w:rsidP="009517F4">
      <w:pPr>
        <w:pStyle w:val="Caption"/>
        <w:jc w:val="center"/>
      </w:pPr>
      <w:bookmarkStart w:id="171" w:name="_Toc200031362"/>
      <w:r>
        <w:t>Figure</w:t>
      </w:r>
      <w:r w:rsidR="009517F4" w:rsidRPr="00222D99">
        <w:t xml:space="preserve"> </w:t>
      </w:r>
      <w:r w:rsidR="009517F4">
        <w:fldChar w:fldCharType="begin"/>
      </w:r>
      <w:r w:rsidR="009517F4" w:rsidRPr="001F33CF">
        <w:instrText xml:space="preserve"> STYLEREF 1 \s </w:instrText>
      </w:r>
      <w:r w:rsidR="009517F4">
        <w:fldChar w:fldCharType="separate"/>
      </w:r>
      <w:r w:rsidR="00631E13">
        <w:rPr>
          <w:noProof/>
        </w:rPr>
        <w:t>3</w:t>
      </w:r>
      <w:r w:rsidR="009517F4">
        <w:rPr>
          <w:noProof/>
        </w:rPr>
        <w:fldChar w:fldCharType="end"/>
      </w:r>
      <w:r w:rsidR="009517F4" w:rsidRPr="00222D99">
        <w:noBreakHyphen/>
      </w:r>
      <w:r w:rsidR="009517F4">
        <w:fldChar w:fldCharType="begin"/>
      </w:r>
      <w:r w:rsidR="009517F4" w:rsidRPr="001F33CF">
        <w:instrText xml:space="preserve"> SEQ Abbildung \* ARABIC \s 1 </w:instrText>
      </w:r>
      <w:r w:rsidR="009517F4">
        <w:fldChar w:fldCharType="separate"/>
      </w:r>
      <w:r w:rsidR="00631E13">
        <w:rPr>
          <w:noProof/>
        </w:rPr>
        <w:t>1</w:t>
      </w:r>
      <w:r w:rsidR="009517F4">
        <w:rPr>
          <w:noProof/>
        </w:rPr>
        <w:fldChar w:fldCharType="end"/>
      </w:r>
      <w:r w:rsidR="009517F4" w:rsidRPr="00222D99">
        <w:t>: AAS Suite Dashboard Section</w:t>
      </w:r>
      <w:bookmarkEnd w:id="171"/>
    </w:p>
    <w:p w14:paraId="081C24D9" w14:textId="77777777" w:rsidR="009517F4" w:rsidRPr="00222D99" w:rsidRDefault="009517F4" w:rsidP="006852D4">
      <w:pPr>
        <w:spacing w:before="240" w:after="240"/>
        <w:jc w:val="both"/>
        <w:rPr>
          <w:sz w:val="22"/>
          <w:szCs w:val="22"/>
        </w:rPr>
      </w:pPr>
      <w:r w:rsidRPr="00222D99">
        <w:rPr>
          <w:rFonts w:eastAsia="Arial" w:cs="Arial"/>
          <w:color w:val="000000" w:themeColor="text1"/>
        </w:rPr>
        <w:t>This section displays key statistics and information about your activities in the AAS Suite:</w:t>
      </w:r>
    </w:p>
    <w:p w14:paraId="3ABE4604" w14:textId="77777777" w:rsidR="009517F4" w:rsidRPr="00222D99" w:rsidRDefault="009517F4" w:rsidP="004D1C31">
      <w:pPr>
        <w:pStyle w:val="ListParagraph"/>
        <w:numPr>
          <w:ilvl w:val="0"/>
          <w:numId w:val="16"/>
        </w:numPr>
        <w:spacing w:before="220" w:after="220" w:line="279" w:lineRule="auto"/>
        <w:contextualSpacing/>
        <w:jc w:val="both"/>
        <w:rPr>
          <w:rFonts w:eastAsia="Arial" w:cs="Arial"/>
          <w:color w:val="000000" w:themeColor="text1"/>
        </w:rPr>
      </w:pPr>
      <w:r w:rsidRPr="00222D99">
        <w:rPr>
          <w:rFonts w:eastAsia="Arial" w:cs="Arial"/>
          <w:color w:val="000000" w:themeColor="text1"/>
        </w:rPr>
        <w:t>Created AAS: Shows the total number of AAS shells you’ve created. You can see the overall total, as well as how many were created yesterday and today.</w:t>
      </w:r>
    </w:p>
    <w:p w14:paraId="3090CF3C" w14:textId="77777777" w:rsidR="009517F4" w:rsidRPr="00222D99" w:rsidRDefault="009517F4" w:rsidP="004D1C31">
      <w:pPr>
        <w:pStyle w:val="ListParagraph"/>
        <w:numPr>
          <w:ilvl w:val="0"/>
          <w:numId w:val="16"/>
        </w:numPr>
        <w:spacing w:before="220" w:after="220" w:line="279" w:lineRule="auto"/>
        <w:contextualSpacing/>
        <w:jc w:val="both"/>
        <w:rPr>
          <w:rFonts w:eastAsia="Arial" w:cs="Arial"/>
          <w:color w:val="000000" w:themeColor="text1"/>
        </w:rPr>
      </w:pPr>
      <w:r w:rsidRPr="00222D99">
        <w:rPr>
          <w:rFonts w:eastAsia="Arial" w:cs="Arial"/>
          <w:color w:val="000000" w:themeColor="text1"/>
        </w:rPr>
        <w:t>Created Users: Displays the number of users who have created AAS shells, with a breakdown of total, yesterday, and today.</w:t>
      </w:r>
    </w:p>
    <w:p w14:paraId="3E6B0B16" w14:textId="77777777" w:rsidR="009517F4" w:rsidRPr="00222D99" w:rsidRDefault="009517F4" w:rsidP="004D1C31">
      <w:pPr>
        <w:pStyle w:val="ListParagraph"/>
        <w:numPr>
          <w:ilvl w:val="0"/>
          <w:numId w:val="16"/>
        </w:numPr>
        <w:spacing w:before="220" w:after="220" w:line="279" w:lineRule="auto"/>
        <w:contextualSpacing/>
        <w:jc w:val="both"/>
        <w:rPr>
          <w:rFonts w:eastAsia="Arial" w:cs="Arial"/>
          <w:color w:val="000000" w:themeColor="text1"/>
        </w:rPr>
      </w:pPr>
      <w:r w:rsidRPr="00222D99">
        <w:rPr>
          <w:rFonts w:eastAsia="Arial" w:cs="Arial"/>
          <w:color w:val="000000" w:themeColor="text1"/>
        </w:rPr>
        <w:t>Published AAS: This shows how many AAS shells have been published, with the same daily breakdown as above.</w:t>
      </w:r>
    </w:p>
    <w:p w14:paraId="2B95201D" w14:textId="77777777" w:rsidR="009517F4" w:rsidRPr="00222D99" w:rsidRDefault="009517F4" w:rsidP="004D1C31">
      <w:pPr>
        <w:pStyle w:val="ListParagraph"/>
        <w:numPr>
          <w:ilvl w:val="0"/>
          <w:numId w:val="16"/>
        </w:numPr>
        <w:spacing w:before="220" w:after="220" w:line="279" w:lineRule="auto"/>
        <w:contextualSpacing/>
        <w:jc w:val="both"/>
        <w:rPr>
          <w:rFonts w:eastAsia="Arial" w:cs="Arial"/>
          <w:color w:val="000000" w:themeColor="text1"/>
        </w:rPr>
      </w:pPr>
      <w:r w:rsidRPr="00222D99">
        <w:rPr>
          <w:rFonts w:eastAsia="Arial" w:cs="Arial"/>
          <w:color w:val="000000" w:themeColor="text1"/>
        </w:rPr>
        <w:t xml:space="preserve">Statistics: Displays statistics about integrated </w:t>
      </w:r>
      <w:proofErr w:type="spellStart"/>
      <w:r w:rsidRPr="00222D99">
        <w:rPr>
          <w:rFonts w:eastAsia="Arial" w:cs="Arial"/>
          <w:color w:val="000000" w:themeColor="text1"/>
        </w:rPr>
        <w:t>submodels</w:t>
      </w:r>
      <w:proofErr w:type="spellEnd"/>
      <w:r w:rsidRPr="00222D99">
        <w:rPr>
          <w:rFonts w:eastAsia="Arial" w:cs="Arial"/>
          <w:color w:val="000000" w:themeColor="text1"/>
        </w:rPr>
        <w:t>.</w:t>
      </w:r>
    </w:p>
    <w:p w14:paraId="12FDB934" w14:textId="77777777" w:rsidR="009517F4" w:rsidRPr="00222D99" w:rsidRDefault="009517F4" w:rsidP="009517F4">
      <w:pPr>
        <w:pStyle w:val="ListParagraph"/>
        <w:spacing w:before="220" w:after="220" w:line="279" w:lineRule="auto"/>
        <w:ind w:left="720" w:firstLine="0"/>
        <w:contextualSpacing/>
        <w:rPr>
          <w:rFonts w:eastAsia="Arial" w:cs="Arial"/>
          <w:color w:val="000000" w:themeColor="text1"/>
        </w:rPr>
      </w:pPr>
    </w:p>
    <w:p w14:paraId="2AB6AA01" w14:textId="47C2D606" w:rsidR="009517F4" w:rsidRDefault="00350F82" w:rsidP="004D1C31">
      <w:pPr>
        <w:pStyle w:val="Heading2"/>
        <w:rPr>
          <w:sz w:val="24"/>
          <w:szCs w:val="24"/>
        </w:rPr>
      </w:pPr>
      <w:r>
        <w:rPr>
          <w:sz w:val="24"/>
          <w:szCs w:val="24"/>
        </w:rPr>
        <w:t>Shells</w:t>
      </w:r>
    </w:p>
    <w:p w14:paraId="3CA49EFD" w14:textId="77777777" w:rsidR="009517F4" w:rsidRPr="004D5AA1" w:rsidRDefault="009517F4" w:rsidP="009517F4">
      <w:pPr>
        <w:rPr>
          <w:rFonts w:eastAsia="Arial"/>
        </w:rPr>
      </w:pPr>
    </w:p>
    <w:p w14:paraId="12741359" w14:textId="073A0B05" w:rsidR="009517F4" w:rsidRPr="00BD7847" w:rsidRDefault="009517F4" w:rsidP="009517F4">
      <w:pPr>
        <w:jc w:val="center"/>
      </w:pPr>
      <w:commentRangeStart w:id="172"/>
      <w:r>
        <w:rPr>
          <w:noProof/>
          <w:lang w:val="de-DE" w:eastAsia="zh-CN"/>
        </w:rPr>
        <w:drawing>
          <wp:inline distT="0" distB="0" distL="0" distR="0" wp14:anchorId="090964EA" wp14:editId="37B05CB6">
            <wp:extent cx="5115208" cy="1804366"/>
            <wp:effectExtent l="57150" t="76200" r="47625" b="81915"/>
            <wp:docPr id="246053903" name="Grafik 2460539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33356" name="Grafik 1137833356"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56205" cy="1818828"/>
                    </a:xfrm>
                    <a:prstGeom prst="rect">
                      <a:avLst/>
                    </a:prstGeom>
                    <a:effectLst>
                      <a:outerShdw blurRad="63500" algn="ctr" rotWithShape="0">
                        <a:prstClr val="black">
                          <a:alpha val="50000"/>
                        </a:prstClr>
                      </a:outerShdw>
                    </a:effectLst>
                  </pic:spPr>
                </pic:pic>
              </a:graphicData>
            </a:graphic>
          </wp:inline>
        </w:drawing>
      </w:r>
      <w:commentRangeStart w:id="173"/>
      <w:commentRangeEnd w:id="172"/>
      <w:r w:rsidR="00A87B07">
        <w:rPr>
          <w:rStyle w:val="CommentReference"/>
        </w:rPr>
        <w:commentReference w:id="172"/>
      </w:r>
      <w:commentRangeEnd w:id="173"/>
      <w:r w:rsidR="00DF67B8">
        <w:rPr>
          <w:rStyle w:val="CommentReference"/>
        </w:rPr>
        <w:commentReference w:id="173"/>
      </w:r>
    </w:p>
    <w:p w14:paraId="0A170318" w14:textId="2A18A8D1" w:rsidR="009517F4" w:rsidRPr="005705AD" w:rsidRDefault="0015013A" w:rsidP="009517F4">
      <w:pPr>
        <w:pStyle w:val="Caption"/>
        <w:jc w:val="center"/>
        <w:rPr>
          <w:lang w:val="fr-FR"/>
        </w:rPr>
      </w:pPr>
      <w:bookmarkStart w:id="174" w:name="_Toc200031363"/>
      <w:r w:rsidRPr="005705AD">
        <w:rPr>
          <w:lang w:val="fr-FR"/>
        </w:rPr>
        <w:t>Figure</w:t>
      </w:r>
      <w:r w:rsidR="009517F4" w:rsidRPr="005705AD">
        <w:rPr>
          <w:lang w:val="fr-FR"/>
        </w:rPr>
        <w:t xml:space="preserve"> </w:t>
      </w:r>
      <w:r w:rsidR="009517F4">
        <w:fldChar w:fldCharType="begin"/>
      </w:r>
      <w:r w:rsidR="009517F4" w:rsidRPr="005705AD">
        <w:rPr>
          <w:lang w:val="fr-FR"/>
        </w:rPr>
        <w:instrText xml:space="preserve"> STYLEREF 1 \s </w:instrText>
      </w:r>
      <w:r w:rsidR="009517F4">
        <w:fldChar w:fldCharType="separate"/>
      </w:r>
      <w:r w:rsidR="00631E13">
        <w:rPr>
          <w:lang w:val="fr-FR"/>
        </w:rPr>
        <w:t>3</w:t>
      </w:r>
      <w:r w:rsidR="009517F4">
        <w:rPr>
          <w:noProof/>
        </w:rPr>
        <w:fldChar w:fldCharType="end"/>
      </w:r>
      <w:r w:rsidR="009517F4" w:rsidRPr="005705AD">
        <w:rPr>
          <w:lang w:val="fr-FR"/>
        </w:rPr>
        <w:noBreakHyphen/>
      </w:r>
      <w:r w:rsidR="009517F4">
        <w:fldChar w:fldCharType="begin"/>
      </w:r>
      <w:r w:rsidR="009517F4" w:rsidRPr="005705AD">
        <w:rPr>
          <w:lang w:val="fr-FR"/>
        </w:rPr>
        <w:instrText xml:space="preserve"> SEQ Abbildung \* ARABIC \s 1 </w:instrText>
      </w:r>
      <w:r w:rsidR="009517F4">
        <w:fldChar w:fldCharType="separate"/>
      </w:r>
      <w:r w:rsidR="00631E13">
        <w:rPr>
          <w:lang w:val="fr-FR"/>
        </w:rPr>
        <w:t>2</w:t>
      </w:r>
      <w:r w:rsidR="009517F4">
        <w:rPr>
          <w:noProof/>
        </w:rPr>
        <w:fldChar w:fldCharType="end"/>
      </w:r>
      <w:r w:rsidR="009517F4" w:rsidRPr="005705AD">
        <w:rPr>
          <w:lang w:val="fr-FR"/>
        </w:rPr>
        <w:t>: Packages Section in AAS Suite</w:t>
      </w:r>
      <w:bookmarkEnd w:id="174"/>
    </w:p>
    <w:p w14:paraId="2FDE6751" w14:textId="77777777" w:rsidR="009517F4" w:rsidRPr="005705AD" w:rsidRDefault="009517F4" w:rsidP="009517F4">
      <w:pPr>
        <w:pStyle w:val="Caption"/>
        <w:rPr>
          <w:lang w:val="fr-FR"/>
        </w:rPr>
      </w:pPr>
    </w:p>
    <w:p w14:paraId="022E5FBA" w14:textId="0FE31EA9" w:rsidR="009517F4" w:rsidRPr="00222D99" w:rsidRDefault="009517F4" w:rsidP="006852D4">
      <w:pPr>
        <w:spacing w:before="240" w:after="240"/>
        <w:jc w:val="both"/>
        <w:rPr>
          <w:sz w:val="22"/>
          <w:szCs w:val="22"/>
        </w:rPr>
      </w:pPr>
      <w:r w:rsidRPr="00222D99">
        <w:rPr>
          <w:rFonts w:eastAsia="Arial" w:cs="Arial"/>
          <w:color w:val="000000" w:themeColor="text1"/>
        </w:rPr>
        <w:t xml:space="preserve">The </w:t>
      </w:r>
      <w:r w:rsidR="00350F82">
        <w:rPr>
          <w:rFonts w:eastAsia="Arial" w:cs="Arial"/>
          <w:color w:val="000000" w:themeColor="text1"/>
        </w:rPr>
        <w:t>Shells</w:t>
      </w:r>
      <w:r w:rsidRPr="00222D99">
        <w:rPr>
          <w:rFonts w:eastAsia="Arial" w:cs="Arial"/>
          <w:color w:val="000000" w:themeColor="text1"/>
        </w:rPr>
        <w:t xml:space="preserve"> section lets you manage AAS-related </w:t>
      </w:r>
      <w:proofErr w:type="spellStart"/>
      <w:r w:rsidR="00350F82">
        <w:rPr>
          <w:rFonts w:eastAsia="Arial" w:cs="Arial"/>
          <w:color w:val="000000" w:themeColor="text1"/>
        </w:rPr>
        <w:t>shells</w:t>
      </w:r>
      <w:r w:rsidRPr="00222D99">
        <w:rPr>
          <w:rFonts w:eastAsia="Arial" w:cs="Arial"/>
          <w:color w:val="000000" w:themeColor="text1"/>
        </w:rPr>
        <w:t>s</w:t>
      </w:r>
      <w:proofErr w:type="spellEnd"/>
      <w:r w:rsidRPr="00222D99">
        <w:rPr>
          <w:rFonts w:eastAsia="Arial" w:cs="Arial"/>
          <w:color w:val="000000" w:themeColor="text1"/>
        </w:rPr>
        <w:t>:</w:t>
      </w:r>
    </w:p>
    <w:p w14:paraId="481B191E" w14:textId="1CCEEF17" w:rsidR="009517F4" w:rsidRPr="00222D99" w:rsidRDefault="009517F4" w:rsidP="004D1C31">
      <w:pPr>
        <w:pStyle w:val="ListParagraph"/>
        <w:numPr>
          <w:ilvl w:val="0"/>
          <w:numId w:val="17"/>
        </w:numPr>
        <w:spacing w:before="220" w:after="220" w:line="279" w:lineRule="auto"/>
        <w:contextualSpacing/>
        <w:jc w:val="both"/>
        <w:rPr>
          <w:rFonts w:eastAsia="Arial" w:cs="Arial"/>
          <w:color w:val="000000" w:themeColor="text1"/>
        </w:rPr>
      </w:pPr>
      <w:r w:rsidRPr="00222D99">
        <w:rPr>
          <w:rFonts w:eastAsia="Arial" w:cs="Arial"/>
          <w:color w:val="000000" w:themeColor="text1"/>
        </w:rPr>
        <w:lastRenderedPageBreak/>
        <w:t xml:space="preserve">This part provides a list of the AAS shells you have. Each AAS may contain various </w:t>
      </w:r>
      <w:proofErr w:type="spellStart"/>
      <w:r w:rsidRPr="00222D99">
        <w:rPr>
          <w:rFonts w:eastAsia="Arial" w:cs="Arial"/>
          <w:color w:val="000000" w:themeColor="text1"/>
        </w:rPr>
        <w:t>submodels</w:t>
      </w:r>
      <w:proofErr w:type="spellEnd"/>
      <w:r w:rsidRPr="00222D99">
        <w:rPr>
          <w:rFonts w:eastAsia="Arial" w:cs="Arial"/>
          <w:color w:val="000000" w:themeColor="text1"/>
        </w:rPr>
        <w:t xml:space="preserve"> like Nameplate, </w:t>
      </w:r>
      <w:proofErr w:type="spellStart"/>
      <w:r w:rsidRPr="00222D99">
        <w:rPr>
          <w:rFonts w:eastAsia="Arial" w:cs="Arial"/>
          <w:color w:val="000000" w:themeColor="text1"/>
        </w:rPr>
        <w:t>TechnicalData</w:t>
      </w:r>
      <w:proofErr w:type="spellEnd"/>
      <w:r w:rsidRPr="00222D99">
        <w:rPr>
          <w:rFonts w:eastAsia="Arial" w:cs="Arial"/>
          <w:color w:val="000000" w:themeColor="text1"/>
        </w:rPr>
        <w:t xml:space="preserve">, and </w:t>
      </w:r>
      <w:r w:rsidR="00E7140F">
        <w:rPr>
          <w:rFonts w:eastAsia="Arial" w:cs="Arial"/>
          <w:color w:val="000000" w:themeColor="text1"/>
        </w:rPr>
        <w:t>Handover Documentation</w:t>
      </w:r>
      <w:r w:rsidRPr="00222D99">
        <w:rPr>
          <w:rFonts w:eastAsia="Arial" w:cs="Arial"/>
          <w:color w:val="000000" w:themeColor="text1"/>
        </w:rPr>
        <w:t>. It shows additional information such as the last modified date, creator, and version of the package.</w:t>
      </w:r>
    </w:p>
    <w:p w14:paraId="212AFA92" w14:textId="4A7F92AA" w:rsidR="000F6B7A" w:rsidRDefault="000F6B7A" w:rsidP="004D1C31">
      <w:pPr>
        <w:pStyle w:val="Heading2"/>
        <w:rPr>
          <w:sz w:val="24"/>
          <w:szCs w:val="24"/>
        </w:rPr>
      </w:pPr>
      <w:r w:rsidRPr="000F6B7A">
        <w:rPr>
          <w:rStyle w:val="apple-tab-span"/>
          <w:sz w:val="24"/>
          <w:szCs w:val="24"/>
        </w:rPr>
        <w:tab/>
      </w:r>
      <w:r w:rsidRPr="000F6B7A">
        <w:rPr>
          <w:sz w:val="24"/>
          <w:szCs w:val="24"/>
        </w:rPr>
        <w:t>Concept Description</w:t>
      </w:r>
    </w:p>
    <w:p w14:paraId="1B2A50A4" w14:textId="77777777" w:rsidR="000F6B7A" w:rsidRPr="000F6B7A" w:rsidRDefault="000F6B7A" w:rsidP="000F6B7A"/>
    <w:p w14:paraId="5428EFF6" w14:textId="4A779B47" w:rsidR="000F6B7A" w:rsidRDefault="00B46FE7" w:rsidP="000F6B7A">
      <w:pPr>
        <w:keepNext/>
      </w:pPr>
      <w:r w:rsidRPr="00B46FE7">
        <w:drawing>
          <wp:inline distT="0" distB="0" distL="0" distR="0" wp14:anchorId="698CD206" wp14:editId="0FDB4740">
            <wp:extent cx="5760720" cy="1985010"/>
            <wp:effectExtent l="0" t="0" r="5080" b="0"/>
            <wp:docPr id="1953712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12189" name="Picture 1" descr="A screenshot of a computer&#10;&#10;Description automatically generated"/>
                    <pic:cNvPicPr/>
                  </pic:nvPicPr>
                  <pic:blipFill>
                    <a:blip r:embed="rId41"/>
                    <a:stretch>
                      <a:fillRect/>
                    </a:stretch>
                  </pic:blipFill>
                  <pic:spPr>
                    <a:xfrm>
                      <a:off x="0" y="0"/>
                      <a:ext cx="5760720" cy="1985010"/>
                    </a:xfrm>
                    <a:prstGeom prst="rect">
                      <a:avLst/>
                    </a:prstGeom>
                  </pic:spPr>
                </pic:pic>
              </a:graphicData>
            </a:graphic>
          </wp:inline>
        </w:drawing>
      </w:r>
    </w:p>
    <w:p w14:paraId="0CBDFE48" w14:textId="361A1498" w:rsidR="000F6B7A" w:rsidRPr="005705AD" w:rsidRDefault="000F6B7A" w:rsidP="000F6B7A">
      <w:pPr>
        <w:pStyle w:val="Caption"/>
        <w:jc w:val="center"/>
        <w:rPr>
          <w:lang w:val="fr-FR"/>
        </w:rPr>
      </w:pPr>
      <w:r w:rsidRPr="005705AD">
        <w:rPr>
          <w:lang w:val="fr-FR"/>
        </w:rPr>
        <w:t xml:space="preserve">Figure </w:t>
      </w:r>
      <w:r>
        <w:fldChar w:fldCharType="begin"/>
      </w:r>
      <w:r w:rsidRPr="005705AD">
        <w:rPr>
          <w:lang w:val="fr-FR"/>
        </w:rPr>
        <w:instrText xml:space="preserve"> STYLEREF 1 \s </w:instrText>
      </w:r>
      <w:r>
        <w:fldChar w:fldCharType="separate"/>
      </w:r>
      <w:r w:rsidR="00FC3478">
        <w:rPr>
          <w:noProof/>
          <w:lang w:val="fr-FR"/>
        </w:rPr>
        <w:t>3</w:t>
      </w:r>
      <w:r>
        <w:rPr>
          <w:noProof/>
        </w:rPr>
        <w:fldChar w:fldCharType="end"/>
      </w:r>
      <w:r w:rsidRPr="005705AD">
        <w:rPr>
          <w:lang w:val="fr-FR"/>
        </w:rPr>
        <w:noBreakHyphen/>
      </w:r>
      <w:r>
        <w:fldChar w:fldCharType="begin"/>
      </w:r>
      <w:r w:rsidRPr="005705AD">
        <w:rPr>
          <w:lang w:val="fr-FR"/>
        </w:rPr>
        <w:instrText xml:space="preserve"> SEQ Abbildung \* ARABIC \s 1 </w:instrText>
      </w:r>
      <w:r>
        <w:fldChar w:fldCharType="separate"/>
      </w:r>
      <w:r w:rsidR="00FC3478">
        <w:rPr>
          <w:noProof/>
          <w:lang w:val="fr-FR"/>
        </w:rPr>
        <w:t>3</w:t>
      </w:r>
      <w:r>
        <w:rPr>
          <w:noProof/>
        </w:rPr>
        <w:fldChar w:fldCharType="end"/>
      </w:r>
      <w:r w:rsidRPr="005705AD">
        <w:rPr>
          <w:lang w:val="fr-FR"/>
        </w:rPr>
        <w:t xml:space="preserve">: </w:t>
      </w:r>
      <w:r w:rsidRPr="005705AD">
        <w:rPr>
          <w:iCs w:val="0"/>
          <w:color w:val="000000"/>
          <w:lang w:val="fr-FR"/>
        </w:rPr>
        <w:t>Concept Description in AAS Suite</w:t>
      </w:r>
    </w:p>
    <w:p w14:paraId="4FF25BB8" w14:textId="77777777" w:rsidR="000F6B7A" w:rsidRPr="005705AD" w:rsidRDefault="000F6B7A" w:rsidP="000F6B7A">
      <w:pPr>
        <w:spacing w:after="200"/>
        <w:jc w:val="both"/>
        <w:rPr>
          <w:lang w:eastAsia="zh-CN"/>
        </w:rPr>
      </w:pPr>
      <w:r w:rsidRPr="005705AD">
        <w:rPr>
          <w:color w:val="000000"/>
          <w:lang w:eastAsia="zh-CN"/>
        </w:rPr>
        <w:t xml:space="preserve">All concept descriptions added to various shells are displayed on this page. Each concept description includes the </w:t>
      </w:r>
      <w:r w:rsidRPr="005705AD">
        <w:rPr>
          <w:b/>
          <w:bCs/>
          <w:color w:val="000000"/>
          <w:lang w:eastAsia="zh-CN"/>
        </w:rPr>
        <w:t>ID</w:t>
      </w:r>
      <w:r w:rsidRPr="005705AD">
        <w:rPr>
          <w:color w:val="000000"/>
          <w:lang w:eastAsia="zh-CN"/>
        </w:rPr>
        <w:t xml:space="preserve">, </w:t>
      </w:r>
      <w:proofErr w:type="spellStart"/>
      <w:r w:rsidRPr="005705AD">
        <w:rPr>
          <w:b/>
          <w:bCs/>
          <w:color w:val="000000"/>
          <w:lang w:eastAsia="zh-CN"/>
        </w:rPr>
        <w:t>idShort</w:t>
      </w:r>
      <w:proofErr w:type="spellEnd"/>
      <w:r w:rsidRPr="005705AD">
        <w:rPr>
          <w:color w:val="000000"/>
          <w:lang w:eastAsia="zh-CN"/>
        </w:rPr>
        <w:t xml:space="preserve">, </w:t>
      </w:r>
      <w:r w:rsidRPr="005705AD">
        <w:rPr>
          <w:b/>
          <w:bCs/>
          <w:color w:val="000000"/>
          <w:lang w:eastAsia="zh-CN"/>
        </w:rPr>
        <w:t>Definition</w:t>
      </w:r>
      <w:r w:rsidRPr="005705AD">
        <w:rPr>
          <w:color w:val="000000"/>
          <w:lang w:eastAsia="zh-CN"/>
        </w:rPr>
        <w:t xml:space="preserve">, and </w:t>
      </w:r>
      <w:r w:rsidRPr="005705AD">
        <w:rPr>
          <w:b/>
          <w:bCs/>
          <w:color w:val="000000"/>
          <w:lang w:eastAsia="zh-CN"/>
        </w:rPr>
        <w:t>Unit</w:t>
      </w:r>
      <w:r w:rsidRPr="005705AD">
        <w:rPr>
          <w:color w:val="000000"/>
          <w:lang w:eastAsia="zh-CN"/>
        </w:rPr>
        <w:t>. You can modify or delete any concept description directly from this page.</w:t>
      </w:r>
    </w:p>
    <w:p w14:paraId="1FB57744" w14:textId="07A51250" w:rsidR="000F6B7A" w:rsidRDefault="000F6B7A" w:rsidP="000F6B7A">
      <w:pPr>
        <w:spacing w:after="200"/>
        <w:jc w:val="both"/>
        <w:rPr>
          <w:color w:val="000000"/>
          <w:lang w:eastAsia="zh-CN"/>
        </w:rPr>
      </w:pPr>
      <w:r w:rsidRPr="005705AD">
        <w:rPr>
          <w:color w:val="000000"/>
          <w:lang w:eastAsia="zh-CN"/>
        </w:rPr>
        <w:t>This feature is especially helpful in identifying redundancies and unused concept descriptions—those created within shells but not referenced in any semantic descriptions. It enables easier tracking, management, and cleanup of such entries.</w:t>
      </w:r>
    </w:p>
    <w:p w14:paraId="62BC48D9" w14:textId="7D980518" w:rsidR="005705AD" w:rsidRDefault="005705AD" w:rsidP="000F6B7A">
      <w:pPr>
        <w:spacing w:after="200"/>
        <w:jc w:val="both"/>
        <w:rPr>
          <w:color w:val="000000"/>
          <w:lang w:eastAsia="zh-CN"/>
        </w:rPr>
      </w:pPr>
    </w:p>
    <w:p w14:paraId="74A2CE3F" w14:textId="2FC50F7B" w:rsidR="005705AD" w:rsidRDefault="005705AD" w:rsidP="004D1C31">
      <w:pPr>
        <w:pStyle w:val="Heading2"/>
        <w:rPr>
          <w:sz w:val="24"/>
          <w:szCs w:val="24"/>
        </w:rPr>
      </w:pPr>
      <w:r w:rsidRPr="000F6B7A">
        <w:rPr>
          <w:rStyle w:val="apple-tab-span"/>
          <w:sz w:val="24"/>
          <w:szCs w:val="24"/>
        </w:rPr>
        <w:tab/>
      </w:r>
      <w:r>
        <w:rPr>
          <w:sz w:val="24"/>
          <w:szCs w:val="24"/>
        </w:rPr>
        <w:t>Create</w:t>
      </w:r>
    </w:p>
    <w:p w14:paraId="35EFAC3D" w14:textId="614719FC" w:rsidR="005705AD" w:rsidRDefault="005705AD" w:rsidP="005705AD"/>
    <w:p w14:paraId="56DA3C6C" w14:textId="77777777" w:rsidR="005705AD" w:rsidRDefault="005705AD" w:rsidP="005705AD">
      <w:pPr>
        <w:keepNext/>
      </w:pPr>
      <w:r>
        <w:rPr>
          <w:noProof/>
          <w:lang w:val="de-DE" w:eastAsia="zh-CN"/>
        </w:rPr>
        <w:drawing>
          <wp:inline distT="0" distB="0" distL="0" distR="0" wp14:anchorId="7D775158" wp14:editId="5ECACEA8">
            <wp:extent cx="6165850" cy="1384747"/>
            <wp:effectExtent l="0" t="0" r="6350" b="6350"/>
            <wp:docPr id="2" name="Grafik 2" descr="C:\Users\avdul002\AppData\Local\Microsoft\Windows\INetCache\Content.MSO\FA4D2B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dul002\AppData\Local\Microsoft\Windows\INetCache\Content.MSO\FA4D2BD9.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90241" cy="1390225"/>
                    </a:xfrm>
                    <a:prstGeom prst="rect">
                      <a:avLst/>
                    </a:prstGeom>
                    <a:noFill/>
                    <a:ln>
                      <a:noFill/>
                    </a:ln>
                  </pic:spPr>
                </pic:pic>
              </a:graphicData>
            </a:graphic>
          </wp:inline>
        </w:drawing>
      </w:r>
    </w:p>
    <w:p w14:paraId="792CC01E" w14:textId="7EEAD9DA" w:rsidR="005705AD" w:rsidRPr="005705AD" w:rsidRDefault="005705AD" w:rsidP="005705AD">
      <w:pPr>
        <w:pStyle w:val="Caption"/>
        <w:jc w:val="center"/>
      </w:pPr>
      <w:r w:rsidRPr="005705AD">
        <w:t xml:space="preserve">Figure </w:t>
      </w:r>
      <w:r>
        <w:fldChar w:fldCharType="begin"/>
      </w:r>
      <w:r w:rsidRPr="005705AD">
        <w:instrText xml:space="preserve"> STYLEREF 1 \s </w:instrText>
      </w:r>
      <w:r>
        <w:fldChar w:fldCharType="separate"/>
      </w:r>
      <w:r w:rsidR="00FC3478">
        <w:rPr>
          <w:noProof/>
        </w:rPr>
        <w:t>3</w:t>
      </w:r>
      <w:r>
        <w:rPr>
          <w:noProof/>
        </w:rPr>
        <w:fldChar w:fldCharType="end"/>
      </w:r>
      <w:r w:rsidRPr="005705AD">
        <w:noBreakHyphen/>
      </w:r>
      <w:r>
        <w:fldChar w:fldCharType="begin"/>
      </w:r>
      <w:r w:rsidRPr="005705AD">
        <w:instrText xml:space="preserve"> SEQ Abbildung \* ARABIC \s 1 </w:instrText>
      </w:r>
      <w:r>
        <w:fldChar w:fldCharType="separate"/>
      </w:r>
      <w:r w:rsidR="00FC3478">
        <w:rPr>
          <w:noProof/>
        </w:rPr>
        <w:t>4</w:t>
      </w:r>
      <w:r>
        <w:rPr>
          <w:noProof/>
        </w:rPr>
        <w:fldChar w:fldCharType="end"/>
      </w:r>
      <w:r w:rsidRPr="005705AD">
        <w:t xml:space="preserve">: </w:t>
      </w:r>
      <w:r w:rsidRPr="005705AD">
        <w:rPr>
          <w:iCs w:val="0"/>
          <w:color w:val="000000"/>
        </w:rPr>
        <w:t>Choose Type under Create in AAS Suite</w:t>
      </w:r>
    </w:p>
    <w:p w14:paraId="6306BF62" w14:textId="77777777" w:rsidR="00622B52" w:rsidRPr="004D5AA1" w:rsidRDefault="00622B52" w:rsidP="00622B52">
      <w:pPr>
        <w:spacing w:before="240" w:after="240"/>
        <w:jc w:val="both"/>
      </w:pPr>
      <w:r w:rsidRPr="004D5AA1">
        <w:rPr>
          <w:rFonts w:eastAsia="Arial" w:cs="Arial"/>
          <w:color w:val="000000" w:themeColor="text1"/>
        </w:rPr>
        <w:t>There are several options for creating different types of AAS:</w:t>
      </w:r>
    </w:p>
    <w:p w14:paraId="14E90BB0" w14:textId="77777777" w:rsidR="00622B52" w:rsidRPr="004D5AA1" w:rsidRDefault="00622B52" w:rsidP="00622B52">
      <w:pPr>
        <w:spacing w:before="240" w:after="240"/>
        <w:jc w:val="both"/>
      </w:pPr>
      <w:r w:rsidRPr="004D5AA1">
        <w:rPr>
          <w:rFonts w:eastAsia="Arial" w:cs="Arial"/>
          <w:color w:val="000000" w:themeColor="text1"/>
        </w:rPr>
        <w:t>Select the type of asset administration shell to create or choose a template.</w:t>
      </w:r>
    </w:p>
    <w:p w14:paraId="4B7226CB" w14:textId="77777777" w:rsidR="00622B52" w:rsidRPr="004D5AA1" w:rsidRDefault="00622B52" w:rsidP="00622B52">
      <w:pPr>
        <w:pStyle w:val="ListParagraph"/>
        <w:numPr>
          <w:ilvl w:val="0"/>
          <w:numId w:val="18"/>
        </w:numPr>
        <w:spacing w:before="220" w:after="220" w:line="279" w:lineRule="auto"/>
        <w:contextualSpacing/>
        <w:jc w:val="both"/>
        <w:rPr>
          <w:rFonts w:eastAsia="Arial" w:cs="Arial"/>
          <w:color w:val="000000" w:themeColor="text1"/>
        </w:rPr>
      </w:pPr>
      <w:r w:rsidRPr="004D5AA1">
        <w:rPr>
          <w:rFonts w:eastAsia="Arial" w:cs="Arial"/>
          <w:color w:val="000000" w:themeColor="text1"/>
        </w:rPr>
        <w:t>Use Template: If you’ve creat</w:t>
      </w:r>
      <w:r>
        <w:rPr>
          <w:rFonts w:eastAsia="Arial" w:cs="Arial"/>
          <w:color w:val="000000" w:themeColor="text1"/>
        </w:rPr>
        <w:t>ed</w:t>
      </w:r>
      <w:r w:rsidRPr="004D5AA1">
        <w:rPr>
          <w:rFonts w:eastAsia="Arial" w:cs="Arial"/>
          <w:color w:val="000000" w:themeColor="text1"/>
        </w:rPr>
        <w:t xml:space="preserve"> an AAS before, you can use its data </w:t>
      </w:r>
      <w:proofErr w:type="gramStart"/>
      <w:r w:rsidRPr="004D5AA1">
        <w:rPr>
          <w:rFonts w:eastAsia="Arial" w:cs="Arial"/>
          <w:color w:val="000000" w:themeColor="text1"/>
        </w:rPr>
        <w:t>(.</w:t>
      </w:r>
      <w:proofErr w:type="spellStart"/>
      <w:r w:rsidRPr="004D5AA1">
        <w:rPr>
          <w:rFonts w:eastAsia="Arial" w:cs="Arial"/>
          <w:color w:val="000000" w:themeColor="text1"/>
        </w:rPr>
        <w:t>json</w:t>
      </w:r>
      <w:proofErr w:type="spellEnd"/>
      <w:proofErr w:type="gramEnd"/>
      <w:r w:rsidRPr="004D5AA1">
        <w:rPr>
          <w:rFonts w:eastAsia="Arial" w:cs="Arial"/>
          <w:color w:val="000000" w:themeColor="text1"/>
        </w:rPr>
        <w:t>, .xml, or .</w:t>
      </w:r>
      <w:proofErr w:type="spellStart"/>
      <w:r w:rsidRPr="004D5AA1">
        <w:rPr>
          <w:rFonts w:eastAsia="Arial" w:cs="Arial"/>
          <w:color w:val="000000" w:themeColor="text1"/>
        </w:rPr>
        <w:t>aasx</w:t>
      </w:r>
      <w:proofErr w:type="spellEnd"/>
      <w:r w:rsidRPr="004D5AA1">
        <w:rPr>
          <w:rFonts w:eastAsia="Arial" w:cs="Arial"/>
          <w:color w:val="000000" w:themeColor="text1"/>
        </w:rPr>
        <w:t xml:space="preserve">) to create a new one by selecting the file </w:t>
      </w:r>
    </w:p>
    <w:p w14:paraId="75471B00" w14:textId="77777777" w:rsidR="00622B52" w:rsidRPr="004D5AA1" w:rsidRDefault="00622B52" w:rsidP="00622B52">
      <w:pPr>
        <w:pStyle w:val="ListParagraph"/>
        <w:numPr>
          <w:ilvl w:val="0"/>
          <w:numId w:val="18"/>
        </w:numPr>
        <w:spacing w:before="220" w:after="220" w:line="279" w:lineRule="auto"/>
        <w:contextualSpacing/>
        <w:jc w:val="both"/>
        <w:rPr>
          <w:rFonts w:eastAsia="Arial" w:cs="Arial"/>
          <w:color w:val="000000" w:themeColor="text1"/>
        </w:rPr>
      </w:pPr>
      <w:r w:rsidRPr="004D5AA1">
        <w:rPr>
          <w:rFonts w:eastAsia="Arial" w:cs="Arial"/>
          <w:color w:val="000000" w:themeColor="text1"/>
        </w:rPr>
        <w:t>Instance Asset Administration Shells: Create AAS for a specific object, such as an asset with unique data (e.g., serial numbers).</w:t>
      </w:r>
    </w:p>
    <w:p w14:paraId="43E3C65C" w14:textId="77777777" w:rsidR="00622B52" w:rsidRPr="004D5AA1" w:rsidRDefault="00622B52" w:rsidP="00622B52">
      <w:pPr>
        <w:pStyle w:val="ListParagraph"/>
        <w:numPr>
          <w:ilvl w:val="0"/>
          <w:numId w:val="18"/>
        </w:numPr>
        <w:spacing w:before="220" w:after="220" w:line="279" w:lineRule="auto"/>
        <w:contextualSpacing/>
        <w:jc w:val="both"/>
        <w:rPr>
          <w:rFonts w:eastAsia="Arial" w:cs="Arial"/>
          <w:color w:val="000000" w:themeColor="text1"/>
        </w:rPr>
      </w:pPr>
      <w:r w:rsidRPr="004D5AA1">
        <w:rPr>
          <w:rFonts w:eastAsia="Arial" w:cs="Arial"/>
          <w:color w:val="000000" w:themeColor="text1"/>
        </w:rPr>
        <w:t>Type Asset Administration Shells: These define types of assets and do not include instance-specific data like serial numbers.</w:t>
      </w:r>
    </w:p>
    <w:p w14:paraId="143D9EE7" w14:textId="77777777" w:rsidR="00622B52" w:rsidRPr="004D5AA1" w:rsidRDefault="00622B52" w:rsidP="00622B52">
      <w:pPr>
        <w:pStyle w:val="ListParagraph"/>
        <w:numPr>
          <w:ilvl w:val="0"/>
          <w:numId w:val="18"/>
        </w:numPr>
        <w:spacing w:before="220" w:after="220" w:line="279" w:lineRule="auto"/>
        <w:contextualSpacing/>
        <w:jc w:val="both"/>
        <w:rPr>
          <w:rFonts w:eastAsia="Arial" w:cs="Arial"/>
          <w:color w:val="000000" w:themeColor="text1"/>
        </w:rPr>
      </w:pPr>
      <w:r w:rsidRPr="004D5AA1">
        <w:rPr>
          <w:rFonts w:eastAsia="Arial" w:cs="Arial"/>
          <w:color w:val="000000" w:themeColor="text1"/>
        </w:rPr>
        <w:lastRenderedPageBreak/>
        <w:t>Unguided New AAS: For experienced users, this option lets you start from scratch in advanced editing mode.</w:t>
      </w:r>
    </w:p>
    <w:p w14:paraId="7A2546EB" w14:textId="77777777" w:rsidR="005705AD" w:rsidRDefault="005705AD" w:rsidP="00622B52">
      <w:pPr>
        <w:keepNext/>
      </w:pPr>
      <w:r>
        <w:rPr>
          <w:noProof/>
          <w:lang w:val="de-DE" w:eastAsia="zh-CN"/>
        </w:rPr>
        <w:drawing>
          <wp:inline distT="0" distB="0" distL="0" distR="0" wp14:anchorId="551913D5" wp14:editId="0721D3B3">
            <wp:extent cx="5865356" cy="1253720"/>
            <wp:effectExtent l="0" t="0" r="2540" b="3810"/>
            <wp:docPr id="3" name="Grafik 3" descr="C:\Users\avdul002\AppData\Local\Microsoft\Windows\INetCache\Content.MSO\F4554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vdul002\AppData\Local\Microsoft\Windows\INetCache\Content.MSO\F45544F.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5893" cy="1258110"/>
                    </a:xfrm>
                    <a:prstGeom prst="rect">
                      <a:avLst/>
                    </a:prstGeom>
                    <a:noFill/>
                    <a:ln>
                      <a:noFill/>
                    </a:ln>
                  </pic:spPr>
                </pic:pic>
              </a:graphicData>
            </a:graphic>
          </wp:inline>
        </w:drawing>
      </w:r>
    </w:p>
    <w:p w14:paraId="7FBCBCB9" w14:textId="3790F61F" w:rsidR="005705AD" w:rsidRDefault="005705AD" w:rsidP="005705AD">
      <w:pPr>
        <w:pStyle w:val="Caption"/>
        <w:jc w:val="center"/>
        <w:rPr>
          <w:iCs w:val="0"/>
          <w:color w:val="000000"/>
        </w:rPr>
      </w:pPr>
      <w:r w:rsidRPr="005705AD">
        <w:t xml:space="preserve">Figure </w:t>
      </w:r>
      <w:r w:rsidRPr="005705AD">
        <w:fldChar w:fldCharType="begin"/>
      </w:r>
      <w:r w:rsidRPr="005705AD">
        <w:instrText xml:space="preserve"> STYLEREF 1 \s </w:instrText>
      </w:r>
      <w:r w:rsidRPr="005705AD">
        <w:fldChar w:fldCharType="separate"/>
      </w:r>
      <w:r w:rsidR="00FC3478">
        <w:rPr>
          <w:noProof/>
        </w:rPr>
        <w:t>3</w:t>
      </w:r>
      <w:r w:rsidRPr="005705AD">
        <w:rPr>
          <w:noProof/>
        </w:rPr>
        <w:fldChar w:fldCharType="end"/>
      </w:r>
      <w:r w:rsidRPr="005705AD">
        <w:noBreakHyphen/>
      </w:r>
      <w:r w:rsidRPr="005705AD">
        <w:fldChar w:fldCharType="begin"/>
      </w:r>
      <w:r w:rsidRPr="005705AD">
        <w:instrText xml:space="preserve"> SEQ Abbildung \* ARABIC \s 1 </w:instrText>
      </w:r>
      <w:r w:rsidRPr="005705AD">
        <w:fldChar w:fldCharType="separate"/>
      </w:r>
      <w:r w:rsidR="00FC3478">
        <w:rPr>
          <w:noProof/>
        </w:rPr>
        <w:t>5</w:t>
      </w:r>
      <w:r w:rsidRPr="005705AD">
        <w:rPr>
          <w:noProof/>
        </w:rPr>
        <w:fldChar w:fldCharType="end"/>
      </w:r>
      <w:r w:rsidRPr="005705AD">
        <w:t xml:space="preserve">: </w:t>
      </w:r>
      <w:r w:rsidRPr="005705AD">
        <w:rPr>
          <w:iCs w:val="0"/>
          <w:color w:val="000000"/>
        </w:rPr>
        <w:t>Entering asset data under Create</w:t>
      </w:r>
    </w:p>
    <w:p w14:paraId="2326D1FD" w14:textId="77777777" w:rsidR="005705AD" w:rsidRPr="005705AD" w:rsidRDefault="005705AD" w:rsidP="005705AD">
      <w:pPr>
        <w:spacing w:before="240" w:after="240"/>
        <w:rPr>
          <w:lang w:eastAsia="zh-CN"/>
        </w:rPr>
      </w:pPr>
      <w:r w:rsidRPr="005705AD">
        <w:rPr>
          <w:color w:val="000000"/>
          <w:lang w:eastAsia="zh-CN"/>
        </w:rPr>
        <w:t>Enter basic information related to the asset and its shell:</w:t>
      </w:r>
    </w:p>
    <w:p w14:paraId="2352A417" w14:textId="77777777" w:rsidR="005705AD" w:rsidRPr="005705AD" w:rsidRDefault="005705AD" w:rsidP="004D1C31">
      <w:pPr>
        <w:numPr>
          <w:ilvl w:val="0"/>
          <w:numId w:val="45"/>
        </w:numPr>
        <w:spacing w:before="240"/>
        <w:textAlignment w:val="baseline"/>
        <w:rPr>
          <w:color w:val="000000"/>
          <w:lang w:eastAsia="zh-CN"/>
        </w:rPr>
      </w:pPr>
      <w:r w:rsidRPr="005705AD">
        <w:rPr>
          <w:color w:val="000000"/>
          <w:lang w:eastAsia="zh-CN"/>
        </w:rPr>
        <w:t>Asset ID – Unique identifier for the asset</w:t>
      </w:r>
    </w:p>
    <w:p w14:paraId="346DBD47" w14:textId="77777777" w:rsidR="005705AD" w:rsidRPr="005705AD" w:rsidRDefault="005705AD" w:rsidP="004D1C31">
      <w:pPr>
        <w:numPr>
          <w:ilvl w:val="0"/>
          <w:numId w:val="45"/>
        </w:numPr>
        <w:textAlignment w:val="baseline"/>
        <w:rPr>
          <w:color w:val="000000"/>
          <w:lang w:eastAsia="zh-CN"/>
        </w:rPr>
      </w:pPr>
      <w:r w:rsidRPr="005705AD">
        <w:rPr>
          <w:color w:val="000000"/>
          <w:lang w:eastAsia="zh-CN"/>
        </w:rPr>
        <w:t>Description – Brief overview of the asset or its purpose</w:t>
      </w:r>
    </w:p>
    <w:p w14:paraId="71032C19" w14:textId="77777777" w:rsidR="005705AD" w:rsidRPr="005705AD" w:rsidRDefault="005705AD" w:rsidP="004D1C31">
      <w:pPr>
        <w:numPr>
          <w:ilvl w:val="0"/>
          <w:numId w:val="45"/>
        </w:numPr>
        <w:spacing w:after="240"/>
        <w:textAlignment w:val="baseline"/>
        <w:rPr>
          <w:color w:val="000000"/>
          <w:lang w:eastAsia="zh-CN"/>
        </w:rPr>
      </w:pPr>
      <w:r w:rsidRPr="005705AD">
        <w:rPr>
          <w:color w:val="000000"/>
          <w:lang w:eastAsia="zh-CN"/>
        </w:rPr>
        <w:t>Asset Thumbnail – Upload or drag-and-drop an image to represent the asset visually</w:t>
      </w:r>
    </w:p>
    <w:p w14:paraId="74D3033F" w14:textId="0D7BEFB1" w:rsidR="00F25389" w:rsidRDefault="005705AD" w:rsidP="00B61151">
      <w:pPr>
        <w:keepNext/>
        <w:ind w:left="360"/>
      </w:pPr>
      <w:r>
        <w:rPr>
          <w:noProof/>
          <w:lang w:val="de-DE" w:eastAsia="zh-CN"/>
        </w:rPr>
        <w:drawing>
          <wp:inline distT="0" distB="0" distL="0" distR="0" wp14:anchorId="3BEB3233" wp14:editId="73715B5C">
            <wp:extent cx="6113927" cy="2246868"/>
            <wp:effectExtent l="0" t="0" r="1270" b="1270"/>
            <wp:docPr id="4" name="Grafik 4" descr="C:\Users\avdul002\AppData\Local\Microsoft\Windows\INetCache\Content.MSO\897272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vdul002\AppData\Local\Microsoft\Windows\INetCache\Content.MSO\89727235.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36174" cy="2255044"/>
                    </a:xfrm>
                    <a:prstGeom prst="rect">
                      <a:avLst/>
                    </a:prstGeom>
                    <a:noFill/>
                    <a:ln>
                      <a:noFill/>
                    </a:ln>
                  </pic:spPr>
                </pic:pic>
              </a:graphicData>
            </a:graphic>
          </wp:inline>
        </w:drawing>
      </w:r>
    </w:p>
    <w:p w14:paraId="4D340D71" w14:textId="04D18474" w:rsidR="005705AD" w:rsidRDefault="005705AD" w:rsidP="005705AD">
      <w:pPr>
        <w:pStyle w:val="Caption"/>
        <w:jc w:val="center"/>
        <w:rPr>
          <w:iCs w:val="0"/>
          <w:color w:val="000000"/>
        </w:rPr>
      </w:pPr>
      <w:r w:rsidRPr="005705AD">
        <w:t xml:space="preserve">Figure </w:t>
      </w:r>
      <w:r w:rsidRPr="005705AD">
        <w:fldChar w:fldCharType="begin"/>
      </w:r>
      <w:r w:rsidRPr="005705AD">
        <w:instrText xml:space="preserve"> STYLEREF 1 \s </w:instrText>
      </w:r>
      <w:r w:rsidRPr="005705AD">
        <w:fldChar w:fldCharType="separate"/>
      </w:r>
      <w:r w:rsidR="00FC3478">
        <w:rPr>
          <w:noProof/>
        </w:rPr>
        <w:t>3</w:t>
      </w:r>
      <w:r w:rsidRPr="005705AD">
        <w:rPr>
          <w:noProof/>
        </w:rPr>
        <w:fldChar w:fldCharType="end"/>
      </w:r>
      <w:r w:rsidRPr="005705AD">
        <w:noBreakHyphen/>
      </w:r>
      <w:r w:rsidRPr="005705AD">
        <w:fldChar w:fldCharType="begin"/>
      </w:r>
      <w:r w:rsidRPr="005705AD">
        <w:instrText xml:space="preserve"> SEQ Abbildung \* ARABIC \s 1 </w:instrText>
      </w:r>
      <w:r w:rsidRPr="005705AD">
        <w:fldChar w:fldCharType="separate"/>
      </w:r>
      <w:r w:rsidR="00FC3478">
        <w:rPr>
          <w:noProof/>
        </w:rPr>
        <w:t>6</w:t>
      </w:r>
      <w:r w:rsidRPr="005705AD">
        <w:rPr>
          <w:noProof/>
        </w:rPr>
        <w:fldChar w:fldCharType="end"/>
      </w:r>
      <w:r w:rsidRPr="005705AD">
        <w:t xml:space="preserve">: </w:t>
      </w:r>
      <w:r>
        <w:rPr>
          <w:iCs w:val="0"/>
          <w:color w:val="000000"/>
        </w:rPr>
        <w:t>Entering nameplate</w:t>
      </w:r>
      <w:r w:rsidRPr="005705AD">
        <w:rPr>
          <w:iCs w:val="0"/>
          <w:color w:val="000000"/>
        </w:rPr>
        <w:t xml:space="preserve"> data under Create</w:t>
      </w:r>
    </w:p>
    <w:p w14:paraId="470E5ED5" w14:textId="77777777" w:rsidR="005705AD" w:rsidRPr="005705AD" w:rsidRDefault="005705AD" w:rsidP="005705AD"/>
    <w:p w14:paraId="54B4975A" w14:textId="77777777" w:rsidR="005705AD" w:rsidRPr="005705AD" w:rsidRDefault="005705AD" w:rsidP="005705AD">
      <w:pPr>
        <w:spacing w:before="240" w:after="240"/>
        <w:rPr>
          <w:lang w:eastAsia="zh-CN"/>
        </w:rPr>
      </w:pPr>
      <w:r w:rsidRPr="005705AD">
        <w:rPr>
          <w:color w:val="000000"/>
          <w:lang w:eastAsia="zh-CN"/>
        </w:rPr>
        <w:t xml:space="preserve">The </w:t>
      </w:r>
      <w:r w:rsidRPr="005705AD">
        <w:rPr>
          <w:b/>
          <w:bCs/>
          <w:color w:val="000000"/>
          <w:lang w:eastAsia="zh-CN"/>
        </w:rPr>
        <w:t>IDTA Nameplate</w:t>
      </w:r>
      <w:r w:rsidRPr="005705AD">
        <w:rPr>
          <w:color w:val="000000"/>
          <w:lang w:eastAsia="zh-CN"/>
        </w:rPr>
        <w:t xml:space="preserve"> contains mandatory identification details based on EU Machinery Directive 2006/42/EC:</w:t>
      </w:r>
    </w:p>
    <w:p w14:paraId="2F1F2B64" w14:textId="77777777" w:rsidR="005705AD" w:rsidRPr="005705AD" w:rsidRDefault="005705AD" w:rsidP="004D1C31">
      <w:pPr>
        <w:numPr>
          <w:ilvl w:val="0"/>
          <w:numId w:val="46"/>
        </w:numPr>
        <w:spacing w:before="240"/>
        <w:textAlignment w:val="baseline"/>
        <w:rPr>
          <w:color w:val="000000"/>
          <w:lang w:val="de-DE" w:eastAsia="zh-CN"/>
        </w:rPr>
      </w:pPr>
      <w:proofErr w:type="spellStart"/>
      <w:r w:rsidRPr="005705AD">
        <w:rPr>
          <w:color w:val="000000"/>
          <w:lang w:val="de-DE" w:eastAsia="zh-CN"/>
        </w:rPr>
        <w:t>Manufacturer</w:t>
      </w:r>
      <w:proofErr w:type="spellEnd"/>
      <w:r w:rsidRPr="005705AD">
        <w:rPr>
          <w:color w:val="000000"/>
          <w:lang w:val="de-DE" w:eastAsia="zh-CN"/>
        </w:rPr>
        <w:br/>
      </w:r>
      <w:r w:rsidRPr="005705AD">
        <w:rPr>
          <w:color w:val="000000"/>
          <w:lang w:val="de-DE" w:eastAsia="zh-CN"/>
        </w:rPr>
        <w:br/>
      </w:r>
    </w:p>
    <w:p w14:paraId="59D0710B" w14:textId="77777777" w:rsidR="005705AD" w:rsidRPr="005705AD" w:rsidRDefault="005705AD" w:rsidP="004D1C31">
      <w:pPr>
        <w:numPr>
          <w:ilvl w:val="0"/>
          <w:numId w:val="46"/>
        </w:numPr>
        <w:textAlignment w:val="baseline"/>
        <w:rPr>
          <w:color w:val="000000"/>
          <w:lang w:val="de-DE" w:eastAsia="zh-CN"/>
        </w:rPr>
      </w:pPr>
      <w:proofErr w:type="spellStart"/>
      <w:r w:rsidRPr="005705AD">
        <w:rPr>
          <w:color w:val="000000"/>
          <w:lang w:val="de-DE" w:eastAsia="zh-CN"/>
        </w:rPr>
        <w:t>Product</w:t>
      </w:r>
      <w:proofErr w:type="spellEnd"/>
      <w:r w:rsidRPr="005705AD">
        <w:rPr>
          <w:color w:val="000000"/>
          <w:lang w:val="de-DE" w:eastAsia="zh-CN"/>
        </w:rPr>
        <w:t xml:space="preserve"> root</w:t>
      </w:r>
      <w:r w:rsidRPr="005705AD">
        <w:rPr>
          <w:color w:val="000000"/>
          <w:lang w:val="de-DE" w:eastAsia="zh-CN"/>
        </w:rPr>
        <w:br/>
      </w:r>
      <w:r w:rsidRPr="005705AD">
        <w:rPr>
          <w:color w:val="000000"/>
          <w:lang w:val="de-DE" w:eastAsia="zh-CN"/>
        </w:rPr>
        <w:br/>
      </w:r>
    </w:p>
    <w:p w14:paraId="2C8DAB68" w14:textId="77777777" w:rsidR="005705AD" w:rsidRPr="005705AD" w:rsidRDefault="005705AD" w:rsidP="004D1C31">
      <w:pPr>
        <w:numPr>
          <w:ilvl w:val="0"/>
          <w:numId w:val="46"/>
        </w:numPr>
        <w:textAlignment w:val="baseline"/>
        <w:rPr>
          <w:color w:val="000000"/>
          <w:lang w:val="de-DE" w:eastAsia="zh-CN"/>
        </w:rPr>
      </w:pPr>
      <w:proofErr w:type="spellStart"/>
      <w:r w:rsidRPr="005705AD">
        <w:rPr>
          <w:color w:val="000000"/>
          <w:lang w:val="de-DE" w:eastAsia="zh-CN"/>
        </w:rPr>
        <w:t>Product</w:t>
      </w:r>
      <w:proofErr w:type="spellEnd"/>
      <w:r w:rsidRPr="005705AD">
        <w:rPr>
          <w:color w:val="000000"/>
          <w:lang w:val="de-DE" w:eastAsia="zh-CN"/>
        </w:rPr>
        <w:t xml:space="preserve"> </w:t>
      </w:r>
      <w:proofErr w:type="spellStart"/>
      <w:r w:rsidRPr="005705AD">
        <w:rPr>
          <w:color w:val="000000"/>
          <w:lang w:val="de-DE" w:eastAsia="zh-CN"/>
        </w:rPr>
        <w:t>family</w:t>
      </w:r>
      <w:proofErr w:type="spellEnd"/>
      <w:r w:rsidRPr="005705AD">
        <w:rPr>
          <w:color w:val="000000"/>
          <w:lang w:val="de-DE" w:eastAsia="zh-CN"/>
        </w:rPr>
        <w:br/>
      </w:r>
      <w:r w:rsidRPr="005705AD">
        <w:rPr>
          <w:color w:val="000000"/>
          <w:lang w:val="de-DE" w:eastAsia="zh-CN"/>
        </w:rPr>
        <w:br/>
      </w:r>
    </w:p>
    <w:p w14:paraId="51F58AA6" w14:textId="77777777" w:rsidR="005705AD" w:rsidRPr="005705AD" w:rsidRDefault="005705AD" w:rsidP="004D1C31">
      <w:pPr>
        <w:numPr>
          <w:ilvl w:val="0"/>
          <w:numId w:val="46"/>
        </w:numPr>
        <w:textAlignment w:val="baseline"/>
        <w:rPr>
          <w:color w:val="000000"/>
          <w:lang w:val="de-DE" w:eastAsia="zh-CN"/>
        </w:rPr>
      </w:pPr>
      <w:proofErr w:type="spellStart"/>
      <w:r w:rsidRPr="005705AD">
        <w:rPr>
          <w:color w:val="000000"/>
          <w:lang w:val="de-DE" w:eastAsia="zh-CN"/>
        </w:rPr>
        <w:t>Product</w:t>
      </w:r>
      <w:proofErr w:type="spellEnd"/>
      <w:r w:rsidRPr="005705AD">
        <w:rPr>
          <w:color w:val="000000"/>
          <w:lang w:val="de-DE" w:eastAsia="zh-CN"/>
        </w:rPr>
        <w:t xml:space="preserve"> </w:t>
      </w:r>
      <w:proofErr w:type="spellStart"/>
      <w:r w:rsidRPr="005705AD">
        <w:rPr>
          <w:color w:val="000000"/>
          <w:lang w:val="de-DE" w:eastAsia="zh-CN"/>
        </w:rPr>
        <w:t>designation</w:t>
      </w:r>
      <w:proofErr w:type="spellEnd"/>
      <w:r w:rsidRPr="005705AD">
        <w:rPr>
          <w:color w:val="000000"/>
          <w:lang w:val="de-DE" w:eastAsia="zh-CN"/>
        </w:rPr>
        <w:br/>
      </w:r>
      <w:r w:rsidRPr="005705AD">
        <w:rPr>
          <w:color w:val="000000"/>
          <w:lang w:val="de-DE" w:eastAsia="zh-CN"/>
        </w:rPr>
        <w:br/>
      </w:r>
    </w:p>
    <w:p w14:paraId="53D4E249" w14:textId="77777777" w:rsidR="005705AD" w:rsidRPr="005705AD" w:rsidRDefault="005705AD" w:rsidP="004D1C31">
      <w:pPr>
        <w:numPr>
          <w:ilvl w:val="0"/>
          <w:numId w:val="46"/>
        </w:numPr>
        <w:textAlignment w:val="baseline"/>
        <w:rPr>
          <w:color w:val="000000"/>
          <w:lang w:val="de-DE" w:eastAsia="zh-CN"/>
        </w:rPr>
      </w:pPr>
      <w:r w:rsidRPr="005705AD">
        <w:rPr>
          <w:color w:val="000000"/>
          <w:lang w:val="de-DE" w:eastAsia="zh-CN"/>
        </w:rPr>
        <w:t xml:space="preserve">Serial </w:t>
      </w:r>
      <w:proofErr w:type="spellStart"/>
      <w:r w:rsidRPr="005705AD">
        <w:rPr>
          <w:color w:val="000000"/>
          <w:lang w:val="de-DE" w:eastAsia="zh-CN"/>
        </w:rPr>
        <w:t>number</w:t>
      </w:r>
      <w:proofErr w:type="spellEnd"/>
      <w:r w:rsidRPr="005705AD">
        <w:rPr>
          <w:color w:val="000000"/>
          <w:lang w:val="de-DE" w:eastAsia="zh-CN"/>
        </w:rPr>
        <w:br/>
      </w:r>
      <w:r w:rsidRPr="005705AD">
        <w:rPr>
          <w:color w:val="000000"/>
          <w:lang w:val="de-DE" w:eastAsia="zh-CN"/>
        </w:rPr>
        <w:br/>
      </w:r>
    </w:p>
    <w:p w14:paraId="28F9FE83" w14:textId="77777777" w:rsidR="005705AD" w:rsidRPr="005705AD" w:rsidRDefault="005705AD" w:rsidP="004D1C31">
      <w:pPr>
        <w:numPr>
          <w:ilvl w:val="0"/>
          <w:numId w:val="46"/>
        </w:numPr>
        <w:textAlignment w:val="baseline"/>
        <w:rPr>
          <w:color w:val="000000"/>
          <w:lang w:val="de-DE" w:eastAsia="zh-CN"/>
        </w:rPr>
      </w:pPr>
      <w:r w:rsidRPr="005705AD">
        <w:rPr>
          <w:color w:val="000000"/>
          <w:lang w:val="de-DE" w:eastAsia="zh-CN"/>
        </w:rPr>
        <w:lastRenderedPageBreak/>
        <w:t xml:space="preserve">Year </w:t>
      </w:r>
      <w:proofErr w:type="spellStart"/>
      <w:r w:rsidRPr="005705AD">
        <w:rPr>
          <w:color w:val="000000"/>
          <w:lang w:val="de-DE" w:eastAsia="zh-CN"/>
        </w:rPr>
        <w:t>of</w:t>
      </w:r>
      <w:proofErr w:type="spellEnd"/>
      <w:r w:rsidRPr="005705AD">
        <w:rPr>
          <w:color w:val="000000"/>
          <w:lang w:val="de-DE" w:eastAsia="zh-CN"/>
        </w:rPr>
        <w:t xml:space="preserve"> </w:t>
      </w:r>
      <w:proofErr w:type="spellStart"/>
      <w:r w:rsidRPr="005705AD">
        <w:rPr>
          <w:color w:val="000000"/>
          <w:lang w:val="de-DE" w:eastAsia="zh-CN"/>
        </w:rPr>
        <w:t>manufacturing</w:t>
      </w:r>
      <w:proofErr w:type="spellEnd"/>
      <w:r w:rsidRPr="005705AD">
        <w:rPr>
          <w:color w:val="000000"/>
          <w:lang w:val="de-DE" w:eastAsia="zh-CN"/>
        </w:rPr>
        <w:br/>
      </w:r>
      <w:r w:rsidRPr="005705AD">
        <w:rPr>
          <w:color w:val="000000"/>
          <w:lang w:val="de-DE" w:eastAsia="zh-CN"/>
        </w:rPr>
        <w:br/>
      </w:r>
    </w:p>
    <w:p w14:paraId="19A5A1F6" w14:textId="77777777" w:rsidR="005705AD" w:rsidRPr="005705AD" w:rsidRDefault="005705AD" w:rsidP="004D1C31">
      <w:pPr>
        <w:numPr>
          <w:ilvl w:val="0"/>
          <w:numId w:val="46"/>
        </w:numPr>
        <w:spacing w:after="240"/>
        <w:textAlignment w:val="baseline"/>
        <w:rPr>
          <w:color w:val="000000"/>
          <w:lang w:val="de-DE" w:eastAsia="zh-CN"/>
        </w:rPr>
      </w:pPr>
      <w:proofErr w:type="spellStart"/>
      <w:r w:rsidRPr="005705AD">
        <w:rPr>
          <w:color w:val="000000"/>
          <w:lang w:val="de-DE" w:eastAsia="zh-CN"/>
        </w:rPr>
        <w:t>Markings</w:t>
      </w:r>
      <w:proofErr w:type="spellEnd"/>
      <w:r w:rsidRPr="005705AD">
        <w:rPr>
          <w:color w:val="000000"/>
          <w:lang w:val="de-DE" w:eastAsia="zh-CN"/>
        </w:rPr>
        <w:br/>
      </w:r>
      <w:r w:rsidRPr="005705AD">
        <w:rPr>
          <w:color w:val="000000"/>
          <w:lang w:val="de-DE" w:eastAsia="zh-CN"/>
        </w:rPr>
        <w:br/>
      </w:r>
    </w:p>
    <w:p w14:paraId="024320F4" w14:textId="77777777" w:rsidR="005705AD" w:rsidRPr="005705AD" w:rsidRDefault="005705AD" w:rsidP="005705AD">
      <w:pPr>
        <w:spacing w:before="240" w:after="240"/>
        <w:rPr>
          <w:lang w:eastAsia="zh-CN"/>
        </w:rPr>
      </w:pPr>
      <w:r w:rsidRPr="005705AD">
        <w:rPr>
          <w:b/>
          <w:bCs/>
          <w:color w:val="000000"/>
          <w:lang w:eastAsia="zh-CN"/>
        </w:rPr>
        <w:t>Manufacturer Information:</w:t>
      </w:r>
      <w:r w:rsidRPr="005705AD">
        <w:rPr>
          <w:b/>
          <w:bCs/>
          <w:color w:val="000000"/>
          <w:lang w:eastAsia="zh-CN"/>
        </w:rPr>
        <w:br/>
      </w:r>
      <w:r w:rsidRPr="005705AD">
        <w:rPr>
          <w:color w:val="000000"/>
          <w:lang w:eastAsia="zh-CN"/>
        </w:rPr>
        <w:t xml:space="preserve"> Can be selected from the map, a list of recently used addresses, or entered manually:</w:t>
      </w:r>
    </w:p>
    <w:p w14:paraId="6453E829" w14:textId="77777777" w:rsidR="005705AD" w:rsidRPr="005705AD" w:rsidRDefault="005705AD" w:rsidP="004D1C31">
      <w:pPr>
        <w:numPr>
          <w:ilvl w:val="0"/>
          <w:numId w:val="47"/>
        </w:numPr>
        <w:spacing w:before="240"/>
        <w:textAlignment w:val="baseline"/>
        <w:rPr>
          <w:color w:val="000000"/>
          <w:lang w:val="de-DE" w:eastAsia="zh-CN"/>
        </w:rPr>
      </w:pPr>
      <w:proofErr w:type="spellStart"/>
      <w:r w:rsidRPr="005705AD">
        <w:rPr>
          <w:color w:val="000000"/>
          <w:lang w:val="de-DE" w:eastAsia="zh-CN"/>
        </w:rPr>
        <w:t>Manufacturer</w:t>
      </w:r>
      <w:proofErr w:type="spellEnd"/>
      <w:r w:rsidRPr="005705AD">
        <w:rPr>
          <w:color w:val="000000"/>
          <w:lang w:val="de-DE" w:eastAsia="zh-CN"/>
        </w:rPr>
        <w:t xml:space="preserve"> Name</w:t>
      </w:r>
      <w:r w:rsidRPr="005705AD">
        <w:rPr>
          <w:color w:val="000000"/>
          <w:lang w:val="de-DE" w:eastAsia="zh-CN"/>
        </w:rPr>
        <w:br/>
      </w:r>
      <w:r w:rsidRPr="005705AD">
        <w:rPr>
          <w:color w:val="000000"/>
          <w:lang w:val="de-DE" w:eastAsia="zh-CN"/>
        </w:rPr>
        <w:br/>
      </w:r>
    </w:p>
    <w:p w14:paraId="01FE5D98" w14:textId="77777777" w:rsidR="005705AD" w:rsidRPr="005705AD" w:rsidRDefault="005705AD" w:rsidP="004D1C31">
      <w:pPr>
        <w:numPr>
          <w:ilvl w:val="0"/>
          <w:numId w:val="47"/>
        </w:numPr>
        <w:textAlignment w:val="baseline"/>
        <w:rPr>
          <w:color w:val="000000"/>
          <w:lang w:val="de-DE" w:eastAsia="zh-CN"/>
        </w:rPr>
      </w:pPr>
      <w:r w:rsidRPr="005705AD">
        <w:rPr>
          <w:color w:val="000000"/>
          <w:lang w:val="de-DE" w:eastAsia="zh-CN"/>
        </w:rPr>
        <w:t>Street</w:t>
      </w:r>
      <w:r w:rsidRPr="005705AD">
        <w:rPr>
          <w:color w:val="000000"/>
          <w:lang w:val="de-DE" w:eastAsia="zh-CN"/>
        </w:rPr>
        <w:br/>
      </w:r>
      <w:r w:rsidRPr="005705AD">
        <w:rPr>
          <w:color w:val="000000"/>
          <w:lang w:val="de-DE" w:eastAsia="zh-CN"/>
        </w:rPr>
        <w:br/>
      </w:r>
    </w:p>
    <w:p w14:paraId="16593B88" w14:textId="77777777" w:rsidR="005705AD" w:rsidRPr="005705AD" w:rsidRDefault="005705AD" w:rsidP="004D1C31">
      <w:pPr>
        <w:numPr>
          <w:ilvl w:val="0"/>
          <w:numId w:val="47"/>
        </w:numPr>
        <w:textAlignment w:val="baseline"/>
        <w:rPr>
          <w:color w:val="000000"/>
          <w:lang w:val="de-DE" w:eastAsia="zh-CN"/>
        </w:rPr>
      </w:pPr>
      <w:r w:rsidRPr="005705AD">
        <w:rPr>
          <w:color w:val="000000"/>
          <w:lang w:val="de-DE" w:eastAsia="zh-CN"/>
        </w:rPr>
        <w:t>Postal Code (PLZ)</w:t>
      </w:r>
      <w:r w:rsidRPr="005705AD">
        <w:rPr>
          <w:color w:val="000000"/>
          <w:lang w:val="de-DE" w:eastAsia="zh-CN"/>
        </w:rPr>
        <w:br/>
      </w:r>
      <w:r w:rsidRPr="005705AD">
        <w:rPr>
          <w:color w:val="000000"/>
          <w:lang w:val="de-DE" w:eastAsia="zh-CN"/>
        </w:rPr>
        <w:br/>
      </w:r>
    </w:p>
    <w:p w14:paraId="784D836F" w14:textId="77777777" w:rsidR="005705AD" w:rsidRPr="005705AD" w:rsidRDefault="005705AD" w:rsidP="004D1C31">
      <w:pPr>
        <w:numPr>
          <w:ilvl w:val="0"/>
          <w:numId w:val="47"/>
        </w:numPr>
        <w:textAlignment w:val="baseline"/>
        <w:rPr>
          <w:color w:val="000000"/>
          <w:lang w:val="de-DE" w:eastAsia="zh-CN"/>
        </w:rPr>
      </w:pPr>
      <w:r w:rsidRPr="005705AD">
        <w:rPr>
          <w:color w:val="000000"/>
          <w:lang w:val="de-DE" w:eastAsia="zh-CN"/>
        </w:rPr>
        <w:t>City</w:t>
      </w:r>
      <w:r w:rsidRPr="005705AD">
        <w:rPr>
          <w:color w:val="000000"/>
          <w:lang w:val="de-DE" w:eastAsia="zh-CN"/>
        </w:rPr>
        <w:br/>
      </w:r>
      <w:r w:rsidRPr="005705AD">
        <w:rPr>
          <w:color w:val="000000"/>
          <w:lang w:val="de-DE" w:eastAsia="zh-CN"/>
        </w:rPr>
        <w:br/>
      </w:r>
    </w:p>
    <w:p w14:paraId="50B81E8D" w14:textId="113917DD" w:rsidR="005705AD" w:rsidRPr="005705AD" w:rsidRDefault="005705AD" w:rsidP="004D1C31">
      <w:pPr>
        <w:numPr>
          <w:ilvl w:val="0"/>
          <w:numId w:val="47"/>
        </w:numPr>
        <w:spacing w:after="240"/>
        <w:textAlignment w:val="baseline"/>
        <w:rPr>
          <w:color w:val="000000"/>
          <w:lang w:val="de-DE" w:eastAsia="zh-CN"/>
        </w:rPr>
      </w:pPr>
      <w:r w:rsidRPr="005705AD">
        <w:rPr>
          <w:color w:val="000000"/>
          <w:lang w:val="de-DE" w:eastAsia="zh-CN"/>
        </w:rPr>
        <w:t>State</w:t>
      </w:r>
      <w:r w:rsidRPr="005705AD">
        <w:rPr>
          <w:color w:val="000000"/>
          <w:lang w:val="de-DE" w:eastAsia="zh-CN"/>
        </w:rPr>
        <w:br/>
      </w:r>
    </w:p>
    <w:p w14:paraId="4278F059" w14:textId="11B2468A" w:rsidR="005705AD" w:rsidRPr="005705AD" w:rsidRDefault="005705AD" w:rsidP="004D1C31">
      <w:pPr>
        <w:numPr>
          <w:ilvl w:val="0"/>
          <w:numId w:val="47"/>
        </w:numPr>
        <w:spacing w:before="240" w:after="240"/>
        <w:textAlignment w:val="baseline"/>
        <w:rPr>
          <w:color w:val="000000"/>
          <w:lang w:val="de-DE" w:eastAsia="zh-CN"/>
        </w:rPr>
      </w:pPr>
      <w:r w:rsidRPr="005705AD">
        <w:rPr>
          <w:color w:val="000000"/>
          <w:lang w:val="de-DE" w:eastAsia="zh-CN"/>
        </w:rPr>
        <w:t>Country Cod</w:t>
      </w:r>
      <w:r>
        <w:rPr>
          <w:color w:val="000000"/>
          <w:lang w:val="de-DE" w:eastAsia="zh-CN"/>
        </w:rPr>
        <w:t>e</w:t>
      </w:r>
    </w:p>
    <w:p w14:paraId="3E1098A0" w14:textId="77777777" w:rsidR="005705AD" w:rsidRDefault="005705AD" w:rsidP="005705AD">
      <w:pPr>
        <w:keepNext/>
        <w:ind w:left="360"/>
      </w:pPr>
      <w:r>
        <w:rPr>
          <w:noProof/>
          <w:lang w:val="de-DE" w:eastAsia="zh-CN"/>
        </w:rPr>
        <w:drawing>
          <wp:inline distT="0" distB="0" distL="0" distR="0" wp14:anchorId="1CD0335B" wp14:editId="58D80CD6">
            <wp:extent cx="5988050" cy="890722"/>
            <wp:effectExtent l="0" t="0" r="0" b="5080"/>
            <wp:docPr id="5" name="Grafik 5" descr="C:\Users\avdul002\AppData\Local\Microsoft\Windows\INetCache\Content.MSO\9C49D7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vdul002\AppData\Local\Microsoft\Windows\INetCache\Content.MSO\9C49D70B.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2794" cy="910765"/>
                    </a:xfrm>
                    <a:prstGeom prst="rect">
                      <a:avLst/>
                    </a:prstGeom>
                    <a:noFill/>
                    <a:ln>
                      <a:noFill/>
                    </a:ln>
                  </pic:spPr>
                </pic:pic>
              </a:graphicData>
            </a:graphic>
          </wp:inline>
        </w:drawing>
      </w:r>
    </w:p>
    <w:p w14:paraId="37A948DB" w14:textId="45E8CAAC" w:rsidR="005705AD" w:rsidRDefault="005705AD" w:rsidP="005705AD">
      <w:pPr>
        <w:pStyle w:val="Caption"/>
        <w:jc w:val="center"/>
        <w:rPr>
          <w:iCs w:val="0"/>
          <w:color w:val="000000"/>
        </w:rPr>
      </w:pPr>
      <w:r w:rsidRPr="005705AD">
        <w:t xml:space="preserve">Figure </w:t>
      </w:r>
      <w:r w:rsidRPr="005705AD">
        <w:fldChar w:fldCharType="begin"/>
      </w:r>
      <w:r w:rsidRPr="005705AD">
        <w:instrText xml:space="preserve"> STYLEREF 1 \s </w:instrText>
      </w:r>
      <w:r w:rsidRPr="005705AD">
        <w:fldChar w:fldCharType="separate"/>
      </w:r>
      <w:r w:rsidR="00FC3478">
        <w:rPr>
          <w:noProof/>
        </w:rPr>
        <w:t>3</w:t>
      </w:r>
      <w:r w:rsidRPr="005705AD">
        <w:rPr>
          <w:noProof/>
        </w:rPr>
        <w:fldChar w:fldCharType="end"/>
      </w:r>
      <w:r w:rsidRPr="005705AD">
        <w:noBreakHyphen/>
      </w:r>
      <w:r w:rsidRPr="005705AD">
        <w:fldChar w:fldCharType="begin"/>
      </w:r>
      <w:r w:rsidRPr="005705AD">
        <w:instrText xml:space="preserve"> SEQ Abbildung \* ARABIC \s 1 </w:instrText>
      </w:r>
      <w:r w:rsidRPr="005705AD">
        <w:fldChar w:fldCharType="separate"/>
      </w:r>
      <w:r w:rsidR="00FC3478">
        <w:rPr>
          <w:noProof/>
        </w:rPr>
        <w:t>7</w:t>
      </w:r>
      <w:r w:rsidRPr="005705AD">
        <w:rPr>
          <w:noProof/>
        </w:rPr>
        <w:fldChar w:fldCharType="end"/>
      </w:r>
      <w:r w:rsidRPr="005705AD">
        <w:t xml:space="preserve">: </w:t>
      </w:r>
      <w:r w:rsidRPr="005705AD">
        <w:rPr>
          <w:iCs w:val="0"/>
          <w:color w:val="000000"/>
        </w:rPr>
        <w:t>Entering Document data under Create</w:t>
      </w:r>
    </w:p>
    <w:p w14:paraId="6A27EC43" w14:textId="77777777" w:rsidR="005705AD" w:rsidRPr="005705AD" w:rsidRDefault="005705AD" w:rsidP="005705AD">
      <w:pPr>
        <w:spacing w:before="240" w:after="240"/>
        <w:rPr>
          <w:lang w:val="de-DE" w:eastAsia="zh-CN"/>
        </w:rPr>
      </w:pPr>
      <w:proofErr w:type="spellStart"/>
      <w:r w:rsidRPr="005705AD">
        <w:rPr>
          <w:color w:val="000000"/>
          <w:lang w:val="de-DE" w:eastAsia="zh-CN"/>
        </w:rPr>
        <w:t>Provide</w:t>
      </w:r>
      <w:proofErr w:type="spellEnd"/>
      <w:r w:rsidRPr="005705AD">
        <w:rPr>
          <w:color w:val="000000"/>
          <w:lang w:val="de-DE" w:eastAsia="zh-CN"/>
        </w:rPr>
        <w:t xml:space="preserve"> </w:t>
      </w:r>
      <w:proofErr w:type="spellStart"/>
      <w:r w:rsidRPr="005705AD">
        <w:rPr>
          <w:color w:val="000000"/>
          <w:lang w:val="de-DE" w:eastAsia="zh-CN"/>
        </w:rPr>
        <w:t>document-related</w:t>
      </w:r>
      <w:proofErr w:type="spellEnd"/>
      <w:r w:rsidRPr="005705AD">
        <w:rPr>
          <w:color w:val="000000"/>
          <w:lang w:val="de-DE" w:eastAsia="zh-CN"/>
        </w:rPr>
        <w:t xml:space="preserve"> </w:t>
      </w:r>
      <w:proofErr w:type="spellStart"/>
      <w:r w:rsidRPr="005705AD">
        <w:rPr>
          <w:color w:val="000000"/>
          <w:lang w:val="de-DE" w:eastAsia="zh-CN"/>
        </w:rPr>
        <w:t>information</w:t>
      </w:r>
      <w:proofErr w:type="spellEnd"/>
      <w:r w:rsidRPr="005705AD">
        <w:rPr>
          <w:color w:val="000000"/>
          <w:lang w:val="de-DE" w:eastAsia="zh-CN"/>
        </w:rPr>
        <w:t>:</w:t>
      </w:r>
    </w:p>
    <w:p w14:paraId="189FB490" w14:textId="77777777" w:rsidR="005705AD" w:rsidRPr="005705AD" w:rsidRDefault="005705AD" w:rsidP="004D1C31">
      <w:pPr>
        <w:numPr>
          <w:ilvl w:val="0"/>
          <w:numId w:val="48"/>
        </w:numPr>
        <w:spacing w:before="240"/>
        <w:textAlignment w:val="baseline"/>
        <w:rPr>
          <w:color w:val="000000"/>
          <w:lang w:val="de-DE" w:eastAsia="zh-CN"/>
        </w:rPr>
      </w:pPr>
      <w:proofErr w:type="spellStart"/>
      <w:r w:rsidRPr="005705AD">
        <w:rPr>
          <w:color w:val="000000"/>
          <w:lang w:val="de-DE" w:eastAsia="zh-CN"/>
        </w:rPr>
        <w:t>Document</w:t>
      </w:r>
      <w:proofErr w:type="spellEnd"/>
      <w:r w:rsidRPr="005705AD">
        <w:rPr>
          <w:color w:val="000000"/>
          <w:lang w:val="de-DE" w:eastAsia="zh-CN"/>
        </w:rPr>
        <w:t xml:space="preserve"> ID</w:t>
      </w:r>
      <w:r w:rsidRPr="005705AD">
        <w:rPr>
          <w:color w:val="000000"/>
          <w:lang w:val="de-DE" w:eastAsia="zh-CN"/>
        </w:rPr>
        <w:br/>
      </w:r>
      <w:r w:rsidRPr="005705AD">
        <w:rPr>
          <w:color w:val="000000"/>
          <w:lang w:val="de-DE" w:eastAsia="zh-CN"/>
        </w:rPr>
        <w:br/>
      </w:r>
    </w:p>
    <w:p w14:paraId="41DEB335" w14:textId="77777777" w:rsidR="005705AD" w:rsidRPr="005705AD" w:rsidRDefault="005705AD" w:rsidP="004D1C31">
      <w:pPr>
        <w:numPr>
          <w:ilvl w:val="0"/>
          <w:numId w:val="48"/>
        </w:numPr>
        <w:textAlignment w:val="baseline"/>
        <w:rPr>
          <w:color w:val="000000"/>
          <w:lang w:val="de-DE" w:eastAsia="zh-CN"/>
        </w:rPr>
      </w:pPr>
      <w:r w:rsidRPr="005705AD">
        <w:rPr>
          <w:color w:val="000000"/>
          <w:lang w:val="de-DE" w:eastAsia="zh-CN"/>
        </w:rPr>
        <w:t xml:space="preserve">Primary </w:t>
      </w:r>
      <w:proofErr w:type="spellStart"/>
      <w:r w:rsidRPr="005705AD">
        <w:rPr>
          <w:color w:val="000000"/>
          <w:lang w:val="de-DE" w:eastAsia="zh-CN"/>
        </w:rPr>
        <w:t>Document</w:t>
      </w:r>
      <w:proofErr w:type="spellEnd"/>
      <w:r w:rsidRPr="005705AD">
        <w:rPr>
          <w:color w:val="000000"/>
          <w:lang w:val="de-DE" w:eastAsia="zh-CN"/>
        </w:rPr>
        <w:t>? (Yes/</w:t>
      </w:r>
      <w:proofErr w:type="spellStart"/>
      <w:r w:rsidRPr="005705AD">
        <w:rPr>
          <w:color w:val="000000"/>
          <w:lang w:val="de-DE" w:eastAsia="zh-CN"/>
        </w:rPr>
        <w:t>No</w:t>
      </w:r>
      <w:proofErr w:type="spellEnd"/>
      <w:r w:rsidRPr="005705AD">
        <w:rPr>
          <w:color w:val="000000"/>
          <w:lang w:val="de-DE" w:eastAsia="zh-CN"/>
        </w:rPr>
        <w:t>)</w:t>
      </w:r>
      <w:r w:rsidRPr="005705AD">
        <w:rPr>
          <w:color w:val="000000"/>
          <w:lang w:val="de-DE" w:eastAsia="zh-CN"/>
        </w:rPr>
        <w:br/>
      </w:r>
      <w:r w:rsidRPr="005705AD">
        <w:rPr>
          <w:color w:val="000000"/>
          <w:lang w:val="de-DE" w:eastAsia="zh-CN"/>
        </w:rPr>
        <w:br/>
      </w:r>
    </w:p>
    <w:p w14:paraId="178DC941" w14:textId="527B92F5" w:rsidR="005705AD" w:rsidRPr="005705AD" w:rsidRDefault="005705AD" w:rsidP="004D1C31">
      <w:pPr>
        <w:numPr>
          <w:ilvl w:val="0"/>
          <w:numId w:val="48"/>
        </w:numPr>
        <w:spacing w:after="240"/>
        <w:textAlignment w:val="baseline"/>
        <w:rPr>
          <w:color w:val="000000"/>
          <w:lang w:val="de-DE" w:eastAsia="zh-CN"/>
        </w:rPr>
      </w:pPr>
      <w:r w:rsidRPr="005705AD">
        <w:rPr>
          <w:color w:val="000000"/>
          <w:lang w:val="de-DE" w:eastAsia="zh-CN"/>
        </w:rPr>
        <w:t>Format (e.g., PDF, DOCX)</w:t>
      </w:r>
      <w:r w:rsidRPr="005705AD">
        <w:rPr>
          <w:color w:val="000000"/>
          <w:lang w:val="de-DE" w:eastAsia="zh-CN"/>
        </w:rPr>
        <w:br/>
      </w:r>
    </w:p>
    <w:p w14:paraId="356E83A7" w14:textId="77777777" w:rsidR="005705AD" w:rsidRPr="005705AD" w:rsidRDefault="005705AD" w:rsidP="004D1C31">
      <w:pPr>
        <w:numPr>
          <w:ilvl w:val="0"/>
          <w:numId w:val="48"/>
        </w:numPr>
        <w:spacing w:before="240" w:after="240"/>
        <w:textAlignment w:val="baseline"/>
        <w:rPr>
          <w:color w:val="000000"/>
          <w:lang w:val="de-DE" w:eastAsia="zh-CN"/>
        </w:rPr>
      </w:pPr>
      <w:r w:rsidRPr="005705AD">
        <w:rPr>
          <w:color w:val="000000"/>
          <w:lang w:val="de-DE" w:eastAsia="zh-CN"/>
        </w:rPr>
        <w:t>File Name</w:t>
      </w:r>
    </w:p>
    <w:p w14:paraId="65E1FDD3" w14:textId="77777777" w:rsidR="0078461B" w:rsidRDefault="0078461B" w:rsidP="0078461B">
      <w:pPr>
        <w:pStyle w:val="ListParagraph"/>
        <w:keepNext/>
        <w:ind w:left="720" w:firstLine="0"/>
      </w:pPr>
      <w:r>
        <w:rPr>
          <w:noProof/>
          <w:lang w:val="de-DE" w:eastAsia="zh-CN"/>
        </w:rPr>
        <w:lastRenderedPageBreak/>
        <w:drawing>
          <wp:inline distT="0" distB="0" distL="0" distR="0" wp14:anchorId="6F022262" wp14:editId="49B8FD3E">
            <wp:extent cx="6057900" cy="1453896"/>
            <wp:effectExtent l="0" t="0" r="0" b="0"/>
            <wp:docPr id="6" name="Grafik 6" descr="C:\Users\avdul002\AppData\Local\Microsoft\Windows\INetCache\Content.MSO\BD8850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dul002\AppData\Local\Microsoft\Windows\INetCache\Content.MSO\BD885051.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84803" cy="1460353"/>
                    </a:xfrm>
                    <a:prstGeom prst="rect">
                      <a:avLst/>
                    </a:prstGeom>
                    <a:noFill/>
                    <a:ln>
                      <a:noFill/>
                    </a:ln>
                  </pic:spPr>
                </pic:pic>
              </a:graphicData>
            </a:graphic>
          </wp:inline>
        </w:drawing>
      </w:r>
    </w:p>
    <w:p w14:paraId="792128E7" w14:textId="3D205E61" w:rsidR="0078461B" w:rsidRDefault="0078461B" w:rsidP="0078461B">
      <w:pPr>
        <w:pStyle w:val="Caption"/>
        <w:jc w:val="center"/>
        <w:rPr>
          <w:iCs w:val="0"/>
          <w:color w:val="000000"/>
        </w:rPr>
      </w:pPr>
      <w:r w:rsidRPr="005705AD">
        <w:t xml:space="preserve">Figure </w:t>
      </w:r>
      <w:r w:rsidRPr="005705AD">
        <w:fldChar w:fldCharType="begin"/>
      </w:r>
      <w:r w:rsidRPr="005705AD">
        <w:instrText xml:space="preserve"> STYLEREF 1 \s </w:instrText>
      </w:r>
      <w:r w:rsidRPr="005705AD">
        <w:fldChar w:fldCharType="separate"/>
      </w:r>
      <w:r w:rsidR="00FC3478">
        <w:rPr>
          <w:noProof/>
        </w:rPr>
        <w:t>3</w:t>
      </w:r>
      <w:r w:rsidRPr="005705AD">
        <w:rPr>
          <w:noProof/>
        </w:rPr>
        <w:fldChar w:fldCharType="end"/>
      </w:r>
      <w:r w:rsidRPr="005705AD">
        <w:noBreakHyphen/>
      </w:r>
      <w:r w:rsidRPr="005705AD">
        <w:fldChar w:fldCharType="begin"/>
      </w:r>
      <w:r w:rsidRPr="005705AD">
        <w:instrText xml:space="preserve"> SEQ Abbildung \* ARABIC \s 1 </w:instrText>
      </w:r>
      <w:r w:rsidRPr="005705AD">
        <w:fldChar w:fldCharType="separate"/>
      </w:r>
      <w:r w:rsidR="00FC3478">
        <w:rPr>
          <w:noProof/>
        </w:rPr>
        <w:t>8</w:t>
      </w:r>
      <w:r w:rsidRPr="005705AD">
        <w:rPr>
          <w:noProof/>
        </w:rPr>
        <w:fldChar w:fldCharType="end"/>
      </w:r>
      <w:r w:rsidRPr="005705AD">
        <w:t xml:space="preserve">: </w:t>
      </w:r>
      <w:r w:rsidRPr="0078461B">
        <w:rPr>
          <w:iCs w:val="0"/>
          <w:color w:val="000000"/>
        </w:rPr>
        <w:t xml:space="preserve">Providing Summary and </w:t>
      </w:r>
      <w:proofErr w:type="spellStart"/>
      <w:r w:rsidRPr="0078461B">
        <w:rPr>
          <w:iCs w:val="0"/>
          <w:color w:val="000000"/>
        </w:rPr>
        <w:t>Confirmaton</w:t>
      </w:r>
      <w:proofErr w:type="spellEnd"/>
      <w:r w:rsidRPr="0078461B">
        <w:rPr>
          <w:iCs w:val="0"/>
          <w:color w:val="000000"/>
        </w:rPr>
        <w:t xml:space="preserve"> under Create</w:t>
      </w:r>
    </w:p>
    <w:p w14:paraId="4C086068" w14:textId="02BAD9D1" w:rsidR="005705AD" w:rsidRPr="005705AD" w:rsidRDefault="0078461B" w:rsidP="000F6B7A">
      <w:pPr>
        <w:spacing w:after="200"/>
        <w:jc w:val="both"/>
        <w:rPr>
          <w:lang w:eastAsia="zh-CN"/>
        </w:rPr>
      </w:pPr>
      <w:r>
        <w:rPr>
          <w:color w:val="000000"/>
        </w:rPr>
        <w:t xml:space="preserve">This final step summarizes the information entered. Click </w:t>
      </w:r>
      <w:r>
        <w:rPr>
          <w:b/>
          <w:bCs/>
          <w:color w:val="000000"/>
        </w:rPr>
        <w:t>"Save and continue editing"</w:t>
      </w:r>
      <w:r>
        <w:rPr>
          <w:color w:val="000000"/>
        </w:rPr>
        <w:t xml:space="preserve"> if you want to add more </w:t>
      </w:r>
      <w:proofErr w:type="spellStart"/>
      <w:r>
        <w:rPr>
          <w:color w:val="000000"/>
        </w:rPr>
        <w:t>submodels</w:t>
      </w:r>
      <w:proofErr w:type="spellEnd"/>
      <w:r>
        <w:rPr>
          <w:color w:val="000000"/>
        </w:rPr>
        <w:t xml:space="preserve"> or perform advanced editing.</w:t>
      </w:r>
    </w:p>
    <w:p w14:paraId="39D81F3B" w14:textId="508571DE" w:rsidR="000F6B7A" w:rsidRPr="005705AD" w:rsidRDefault="000F6B7A" w:rsidP="000F6B7A">
      <w:pPr>
        <w:rPr>
          <w:rFonts w:eastAsia="Arial"/>
        </w:rPr>
      </w:pPr>
    </w:p>
    <w:p w14:paraId="01A4DAB9" w14:textId="4F60FAAC" w:rsidR="009517F4" w:rsidRPr="000F6B7A" w:rsidRDefault="009517F4" w:rsidP="004D1C31">
      <w:pPr>
        <w:pStyle w:val="Heading2"/>
        <w:rPr>
          <w:sz w:val="24"/>
          <w:szCs w:val="24"/>
        </w:rPr>
      </w:pPr>
      <w:r w:rsidRPr="004D5AA1">
        <w:rPr>
          <w:sz w:val="24"/>
          <w:szCs w:val="24"/>
        </w:rPr>
        <w:t xml:space="preserve">IDTA </w:t>
      </w:r>
      <w:proofErr w:type="spellStart"/>
      <w:r w:rsidRPr="004D5AA1">
        <w:rPr>
          <w:sz w:val="24"/>
          <w:szCs w:val="24"/>
        </w:rPr>
        <w:t>Submodels</w:t>
      </w:r>
      <w:proofErr w:type="spellEnd"/>
    </w:p>
    <w:p w14:paraId="2001997C" w14:textId="234196CE" w:rsidR="00446AE5" w:rsidRPr="00E90314" w:rsidRDefault="00446AE5" w:rsidP="009517F4">
      <w:pPr>
        <w:jc w:val="center"/>
      </w:pPr>
      <w:r w:rsidRPr="00E90314">
        <w:rPr>
          <w:noProof/>
          <w:lang w:val="de-DE" w:eastAsia="zh-CN"/>
        </w:rPr>
        <w:drawing>
          <wp:inline distT="0" distB="0" distL="0" distR="0" wp14:anchorId="26431017" wp14:editId="313B0FB9">
            <wp:extent cx="5120043" cy="3507613"/>
            <wp:effectExtent l="57150" t="76200" r="61595" b="74295"/>
            <wp:docPr id="1645686978"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6978" name="Grafik 1" descr="Ein Bild, das Text, Screenshot, Software, Computersymbol enthält.&#10;&#10;KI-generierte Inhalte können fehlerhaft sein."/>
                    <pic:cNvPicPr/>
                  </pic:nvPicPr>
                  <pic:blipFill>
                    <a:blip r:embed="rId47"/>
                    <a:stretch>
                      <a:fillRect/>
                    </a:stretch>
                  </pic:blipFill>
                  <pic:spPr>
                    <a:xfrm>
                      <a:off x="0" y="0"/>
                      <a:ext cx="5136105" cy="3518617"/>
                    </a:xfrm>
                    <a:prstGeom prst="rect">
                      <a:avLst/>
                    </a:prstGeom>
                    <a:effectLst>
                      <a:outerShdw blurRad="63500" algn="ctr" rotWithShape="0">
                        <a:prstClr val="black">
                          <a:alpha val="50000"/>
                        </a:prstClr>
                      </a:outerShdw>
                    </a:effectLst>
                  </pic:spPr>
                </pic:pic>
              </a:graphicData>
            </a:graphic>
          </wp:inline>
        </w:drawing>
      </w:r>
    </w:p>
    <w:p w14:paraId="2C67A654" w14:textId="6639C56D" w:rsidR="009517F4" w:rsidRPr="005705AD" w:rsidRDefault="0015013A" w:rsidP="009517F4">
      <w:pPr>
        <w:pStyle w:val="Caption"/>
        <w:jc w:val="center"/>
      </w:pPr>
      <w:bookmarkStart w:id="175" w:name="_Toc200031364"/>
      <w:r w:rsidRPr="005705AD">
        <w:t>Figure</w:t>
      </w:r>
      <w:r w:rsidR="009517F4" w:rsidRPr="005705AD">
        <w:t xml:space="preserve"> </w:t>
      </w:r>
      <w:r w:rsidR="009517F4">
        <w:fldChar w:fldCharType="begin"/>
      </w:r>
      <w:r w:rsidR="009517F4" w:rsidRPr="005705AD">
        <w:instrText xml:space="preserve"> STYLEREF 1 \s </w:instrText>
      </w:r>
      <w:r w:rsidR="009517F4">
        <w:fldChar w:fldCharType="separate"/>
      </w:r>
      <w:r w:rsidR="00631E13">
        <w:t>3</w:t>
      </w:r>
      <w:r w:rsidR="009517F4">
        <w:rPr>
          <w:noProof/>
        </w:rPr>
        <w:fldChar w:fldCharType="end"/>
      </w:r>
      <w:r w:rsidR="009517F4" w:rsidRPr="005705AD">
        <w:noBreakHyphen/>
      </w:r>
      <w:r w:rsidR="009517F4">
        <w:fldChar w:fldCharType="begin"/>
      </w:r>
      <w:r w:rsidR="009517F4" w:rsidRPr="00F600BC">
        <w:rPr>
          <w:lang w:val="de-DE"/>
        </w:rPr>
        <w:instrText xml:space="preserve"> SEQ Abbildung \* ARABIC \s 1 </w:instrText>
      </w:r>
      <w:r w:rsidR="009517F4">
        <w:fldChar w:fldCharType="separate"/>
      </w:r>
      <w:r w:rsidR="00B07280">
        <w:rPr>
          <w:noProof/>
        </w:rPr>
        <w:t>9</w:t>
      </w:r>
      <w:r w:rsidR="009517F4">
        <w:rPr>
          <w:noProof/>
        </w:rPr>
        <w:fldChar w:fldCharType="end"/>
      </w:r>
      <w:r w:rsidR="009517F4" w:rsidRPr="005705AD">
        <w:t xml:space="preserve">: IDTA </w:t>
      </w:r>
      <w:proofErr w:type="spellStart"/>
      <w:r w:rsidR="009517F4" w:rsidRPr="005705AD">
        <w:t>Sub</w:t>
      </w:r>
      <w:r w:rsidR="008C34E5" w:rsidRPr="005705AD">
        <w:t>m</w:t>
      </w:r>
      <w:r w:rsidR="009517F4" w:rsidRPr="005705AD">
        <w:t>odels</w:t>
      </w:r>
      <w:proofErr w:type="spellEnd"/>
      <w:r w:rsidR="009517F4" w:rsidRPr="005705AD">
        <w:t xml:space="preserve"> in AAS Suite</w:t>
      </w:r>
      <w:bookmarkEnd w:id="175"/>
    </w:p>
    <w:p w14:paraId="1F64A40F" w14:textId="77777777" w:rsidR="009517F4" w:rsidRPr="00222D99" w:rsidRDefault="009517F4" w:rsidP="006852D4">
      <w:pPr>
        <w:spacing w:before="240" w:after="240"/>
        <w:jc w:val="both"/>
        <w:rPr>
          <w:sz w:val="22"/>
          <w:szCs w:val="22"/>
        </w:rPr>
      </w:pPr>
      <w:r w:rsidRPr="00222D99">
        <w:rPr>
          <w:rFonts w:eastAsia="Arial" w:cs="Arial"/>
          <w:color w:val="000000" w:themeColor="text1"/>
        </w:rPr>
        <w:t xml:space="preserve">This section displays available </w:t>
      </w:r>
      <w:proofErr w:type="spellStart"/>
      <w:r w:rsidRPr="004D5AA1">
        <w:rPr>
          <w:rFonts w:eastAsia="Arial" w:cs="Arial"/>
          <w:i/>
          <w:color w:val="000000" w:themeColor="text1"/>
        </w:rPr>
        <w:t>submodels</w:t>
      </w:r>
      <w:proofErr w:type="spellEnd"/>
      <w:r w:rsidRPr="00222D99">
        <w:rPr>
          <w:rFonts w:eastAsia="Arial" w:cs="Arial"/>
          <w:color w:val="000000" w:themeColor="text1"/>
        </w:rPr>
        <w:t xml:space="preserve">, typically from the Industrial Digital Twin Association (IDTA). The </w:t>
      </w:r>
      <w:proofErr w:type="spellStart"/>
      <w:r w:rsidRPr="004D5AA1">
        <w:rPr>
          <w:rFonts w:eastAsia="Arial" w:cs="Arial"/>
          <w:i/>
          <w:color w:val="000000" w:themeColor="text1"/>
        </w:rPr>
        <w:t>submodels</w:t>
      </w:r>
      <w:proofErr w:type="spellEnd"/>
      <w:r w:rsidRPr="00222D99">
        <w:rPr>
          <w:rFonts w:eastAsia="Arial" w:cs="Arial"/>
          <w:color w:val="000000" w:themeColor="text1"/>
        </w:rPr>
        <w:t xml:space="preserve"> represent different components and aspects of AAS. Some examples of </w:t>
      </w:r>
      <w:proofErr w:type="spellStart"/>
      <w:r w:rsidRPr="004D5AA1">
        <w:rPr>
          <w:rFonts w:eastAsia="Arial" w:cs="Arial"/>
          <w:i/>
          <w:color w:val="000000" w:themeColor="text1"/>
        </w:rPr>
        <w:t>submodels</w:t>
      </w:r>
      <w:proofErr w:type="spellEnd"/>
      <w:r w:rsidRPr="00222D99">
        <w:rPr>
          <w:rFonts w:eastAsia="Arial" w:cs="Arial"/>
          <w:color w:val="000000" w:themeColor="text1"/>
        </w:rPr>
        <w:t xml:space="preserve"> include:</w:t>
      </w:r>
    </w:p>
    <w:commentRangeStart w:id="176"/>
    <w:commentRangeStart w:id="177"/>
    <w:p w14:paraId="72F6939F" w14:textId="64B49B3E" w:rsidR="009517F4" w:rsidRPr="00216F8E" w:rsidRDefault="00E310AF" w:rsidP="004D1C31">
      <w:pPr>
        <w:pStyle w:val="ListParagraph"/>
        <w:numPr>
          <w:ilvl w:val="0"/>
          <w:numId w:val="19"/>
        </w:numPr>
        <w:spacing w:before="220" w:after="220" w:line="279" w:lineRule="auto"/>
        <w:contextualSpacing/>
        <w:jc w:val="both"/>
        <w:rPr>
          <w:rFonts w:eastAsia="Arial" w:cs="Arial"/>
          <w:color w:val="000000" w:themeColor="text1"/>
        </w:rPr>
      </w:pPr>
      <w:r>
        <w:rPr>
          <w:rFonts w:eastAsia="Arial" w:cs="Arial"/>
          <w:color w:val="000000" w:themeColor="text1"/>
        </w:rPr>
        <w:fldChar w:fldCharType="begin"/>
      </w:r>
      <w:r>
        <w:rPr>
          <w:rFonts w:eastAsia="Arial" w:cs="Arial"/>
          <w:color w:val="000000" w:themeColor="text1"/>
        </w:rPr>
        <w:instrText>HYPERLINK "https://industrialdigitaltwin.io/idta-submodel-templates/dexpi/1.0/index.html"</w:instrText>
      </w:r>
      <w:r>
        <w:rPr>
          <w:rFonts w:eastAsia="Arial" w:cs="Arial"/>
          <w:color w:val="000000" w:themeColor="text1"/>
        </w:rPr>
      </w:r>
      <w:r>
        <w:rPr>
          <w:rFonts w:eastAsia="Arial" w:cs="Arial"/>
          <w:color w:val="000000" w:themeColor="text1"/>
        </w:rPr>
        <w:fldChar w:fldCharType="separate"/>
      </w:r>
      <w:r w:rsidR="00574F0F" w:rsidRPr="00E310AF">
        <w:rPr>
          <w:rStyle w:val="Hyperlink"/>
          <w:rFonts w:eastAsia="Arial" w:cs="Arial"/>
        </w:rPr>
        <w:t>DEXPI</w:t>
      </w:r>
      <w:r>
        <w:rPr>
          <w:rFonts w:eastAsia="Arial" w:cs="Arial"/>
          <w:color w:val="000000" w:themeColor="text1"/>
        </w:rPr>
        <w:fldChar w:fldCharType="end"/>
      </w:r>
    </w:p>
    <w:p w14:paraId="788A3DD8" w14:textId="230E4C1F" w:rsidR="009517F4" w:rsidRPr="00216F8E" w:rsidRDefault="00000000" w:rsidP="004D1C31">
      <w:pPr>
        <w:pStyle w:val="ListParagraph"/>
        <w:numPr>
          <w:ilvl w:val="0"/>
          <w:numId w:val="19"/>
        </w:numPr>
        <w:spacing w:before="220" w:after="220" w:line="279" w:lineRule="auto"/>
        <w:contextualSpacing/>
        <w:jc w:val="both"/>
        <w:rPr>
          <w:rFonts w:eastAsia="Arial" w:cs="Arial"/>
          <w:color w:val="000000" w:themeColor="text1"/>
        </w:rPr>
      </w:pPr>
      <w:hyperlink r:id="rId48" w:history="1">
        <w:proofErr w:type="spellStart"/>
        <w:r w:rsidR="0053794F" w:rsidRPr="0053794F">
          <w:rPr>
            <w:rStyle w:val="Hyperlink"/>
            <w:rFonts w:eastAsia="Arial" w:cs="Arial"/>
          </w:rPr>
          <w:t>HandoverDocumentation</w:t>
        </w:r>
        <w:proofErr w:type="spellEnd"/>
      </w:hyperlink>
      <w:sdt>
        <w:sdtPr>
          <w:rPr>
            <w:rFonts w:eastAsia="Arial"/>
          </w:rPr>
          <w:id w:val="-1761676464"/>
          <w:citation/>
        </w:sdtPr>
        <w:sdtContent>
          <w:r w:rsidR="009517F4">
            <w:rPr>
              <w:rFonts w:eastAsia="Arial" w:cs="Arial"/>
              <w:color w:val="000000" w:themeColor="text1"/>
            </w:rPr>
            <w:fldChar w:fldCharType="begin"/>
          </w:r>
          <w:r w:rsidR="009517F4">
            <w:rPr>
              <w:rFonts w:eastAsia="Arial" w:cs="Arial"/>
              <w:color w:val="000000" w:themeColor="text1"/>
            </w:rPr>
            <w:instrText xml:space="preserve"> CITATION IDTA02004 \l 1031 </w:instrText>
          </w:r>
          <w:r w:rsidR="009517F4">
            <w:rPr>
              <w:rFonts w:eastAsia="Arial" w:cs="Arial"/>
              <w:color w:val="000000" w:themeColor="text1"/>
            </w:rPr>
            <w:fldChar w:fldCharType="separate"/>
          </w:r>
          <w:r w:rsidR="009517F4">
            <w:rPr>
              <w:rFonts w:eastAsia="Arial" w:cs="Arial"/>
              <w:noProof/>
              <w:color w:val="000000" w:themeColor="text1"/>
            </w:rPr>
            <w:t xml:space="preserve"> </w:t>
          </w:r>
          <w:r w:rsidR="009517F4" w:rsidRPr="00F7028E">
            <w:rPr>
              <w:rFonts w:eastAsia="Arial" w:cs="Arial"/>
              <w:noProof/>
              <w:color w:val="000000" w:themeColor="text1"/>
            </w:rPr>
            <w:t>[1]</w:t>
          </w:r>
          <w:r w:rsidR="009517F4">
            <w:rPr>
              <w:rFonts w:eastAsia="Arial" w:cs="Arial"/>
              <w:color w:val="000000" w:themeColor="text1"/>
            </w:rPr>
            <w:fldChar w:fldCharType="end"/>
          </w:r>
        </w:sdtContent>
      </w:sdt>
    </w:p>
    <w:p w14:paraId="6A739275" w14:textId="401C104A" w:rsidR="009517F4" w:rsidRPr="00216F8E" w:rsidRDefault="00000000" w:rsidP="004D1C31">
      <w:pPr>
        <w:pStyle w:val="ListParagraph"/>
        <w:numPr>
          <w:ilvl w:val="0"/>
          <w:numId w:val="19"/>
        </w:numPr>
        <w:spacing w:before="220" w:after="220" w:line="279" w:lineRule="auto"/>
        <w:contextualSpacing/>
        <w:jc w:val="both"/>
        <w:rPr>
          <w:rFonts w:eastAsia="Arial" w:cs="Arial"/>
          <w:color w:val="000000" w:themeColor="text1"/>
        </w:rPr>
      </w:pPr>
      <w:hyperlink r:id="rId49" w:history="1">
        <w:r w:rsidR="009517F4" w:rsidRPr="0053794F">
          <w:rPr>
            <w:rStyle w:val="Hyperlink"/>
            <w:rFonts w:eastAsia="Arial" w:cs="Arial"/>
          </w:rPr>
          <w:t>Wireless Communication</w:t>
        </w:r>
      </w:hyperlink>
    </w:p>
    <w:p w14:paraId="6EC6909B" w14:textId="7B0DC499" w:rsidR="009517F4" w:rsidRPr="00216F8E" w:rsidRDefault="00000000" w:rsidP="004D1C31">
      <w:pPr>
        <w:pStyle w:val="ListParagraph"/>
        <w:numPr>
          <w:ilvl w:val="0"/>
          <w:numId w:val="19"/>
        </w:numPr>
        <w:spacing w:before="220" w:after="220" w:line="279" w:lineRule="auto"/>
        <w:contextualSpacing/>
        <w:jc w:val="both"/>
        <w:rPr>
          <w:rFonts w:eastAsia="Arial" w:cs="Arial"/>
          <w:color w:val="000000" w:themeColor="text1"/>
        </w:rPr>
      </w:pPr>
      <w:hyperlink r:id="rId50" w:history="1">
        <w:r w:rsidR="009517F4" w:rsidRPr="0053794F">
          <w:rPr>
            <w:rStyle w:val="Hyperlink"/>
            <w:rFonts w:eastAsia="Arial" w:cs="Arial"/>
          </w:rPr>
          <w:t>Data Model for Assess Location</w:t>
        </w:r>
      </w:hyperlink>
    </w:p>
    <w:p w14:paraId="4B94AB47" w14:textId="77777777" w:rsidR="00FC3478" w:rsidRDefault="00000000" w:rsidP="004D1C31">
      <w:pPr>
        <w:pStyle w:val="ListParagraph"/>
        <w:numPr>
          <w:ilvl w:val="0"/>
          <w:numId w:val="19"/>
        </w:numPr>
        <w:spacing w:before="220" w:after="220" w:line="279" w:lineRule="auto"/>
        <w:contextualSpacing/>
        <w:jc w:val="both"/>
        <w:rPr>
          <w:rFonts w:eastAsia="Arial" w:cs="Arial"/>
          <w:color w:val="000000" w:themeColor="text1"/>
        </w:rPr>
      </w:pPr>
      <w:hyperlink r:id="rId51" w:history="1">
        <w:r w:rsidR="009517F4" w:rsidRPr="00FC3478">
          <w:rPr>
            <w:rStyle w:val="Hyperlink"/>
            <w:rFonts w:eastAsia="Arial" w:cs="Arial"/>
          </w:rPr>
          <w:t>Functional Safety</w:t>
        </w:r>
      </w:hyperlink>
      <w:r w:rsidR="009517F4" w:rsidRPr="00222D99">
        <w:rPr>
          <w:rFonts w:eastAsia="Arial" w:cs="Arial"/>
          <w:color w:val="000000" w:themeColor="text1"/>
        </w:rPr>
        <w:t xml:space="preserve"> </w:t>
      </w:r>
    </w:p>
    <w:p w14:paraId="52A67F0C" w14:textId="75F177FA" w:rsidR="009517F4" w:rsidRPr="00222D99" w:rsidRDefault="009517F4" w:rsidP="00FC3478">
      <w:pPr>
        <w:spacing w:before="220" w:after="220" w:line="279" w:lineRule="auto"/>
        <w:ind w:left="360"/>
        <w:contextualSpacing/>
        <w:jc w:val="both"/>
        <w:rPr>
          <w:rFonts w:eastAsia="Arial" w:cs="Arial"/>
          <w:color w:val="000000" w:themeColor="text1"/>
        </w:rPr>
      </w:pPr>
      <w:r w:rsidRPr="00222D99">
        <w:rPr>
          <w:rFonts w:eastAsia="Arial" w:cs="Arial"/>
          <w:color w:val="000000" w:themeColor="text1"/>
        </w:rPr>
        <w:t xml:space="preserve">You can integrate these </w:t>
      </w:r>
      <w:proofErr w:type="spellStart"/>
      <w:r w:rsidRPr="004D5AA1">
        <w:rPr>
          <w:rFonts w:eastAsia="Arial" w:cs="Arial"/>
          <w:i/>
          <w:color w:val="000000" w:themeColor="text1"/>
        </w:rPr>
        <w:t>submodels</w:t>
      </w:r>
      <w:proofErr w:type="spellEnd"/>
      <w:r w:rsidRPr="00222D99">
        <w:rPr>
          <w:rFonts w:eastAsia="Arial" w:cs="Arial"/>
          <w:color w:val="000000" w:themeColor="text1"/>
        </w:rPr>
        <w:t xml:space="preserve"> into your AAS depending on the data needs.</w:t>
      </w:r>
      <w:commentRangeEnd w:id="176"/>
      <w:r w:rsidR="00121A3E">
        <w:rPr>
          <w:rStyle w:val="CommentReference"/>
        </w:rPr>
        <w:commentReference w:id="176"/>
      </w:r>
      <w:commentRangeEnd w:id="177"/>
      <w:r w:rsidR="00FC3478">
        <w:rPr>
          <w:rStyle w:val="CommentReference"/>
        </w:rPr>
        <w:commentReference w:id="177"/>
      </w:r>
    </w:p>
    <w:p w14:paraId="5864C932" w14:textId="77777777" w:rsidR="009517F4" w:rsidRPr="00222D99" w:rsidRDefault="009517F4" w:rsidP="009517F4">
      <w:pPr>
        <w:rPr>
          <w:rFonts w:eastAsia="Arial" w:cs="Arial"/>
          <w:color w:val="000000" w:themeColor="text1"/>
        </w:rPr>
      </w:pPr>
      <w:r w:rsidRPr="00222D99">
        <w:rPr>
          <w:rFonts w:eastAsia="Arial" w:cs="Arial"/>
          <w:color w:val="000000" w:themeColor="text1"/>
        </w:rPr>
        <w:br w:type="page"/>
      </w:r>
    </w:p>
    <w:p w14:paraId="2D877B33" w14:textId="77777777" w:rsidR="009517F4" w:rsidRPr="004D5AA1" w:rsidRDefault="009517F4" w:rsidP="004D1C31">
      <w:pPr>
        <w:pStyle w:val="Heading2"/>
        <w:rPr>
          <w:sz w:val="24"/>
          <w:szCs w:val="24"/>
        </w:rPr>
      </w:pPr>
      <w:r w:rsidRPr="004D5AA1">
        <w:rPr>
          <w:sz w:val="24"/>
          <w:szCs w:val="24"/>
        </w:rPr>
        <w:lastRenderedPageBreak/>
        <w:t>My Area</w:t>
      </w:r>
    </w:p>
    <w:p w14:paraId="418E2CEB" w14:textId="77777777" w:rsidR="009517F4" w:rsidRDefault="009517F4" w:rsidP="009517F4">
      <w:pPr>
        <w:keepNext/>
        <w:spacing w:before="220" w:after="220"/>
        <w:jc w:val="center"/>
      </w:pPr>
      <w:r>
        <w:rPr>
          <w:noProof/>
          <w:lang w:val="de-DE" w:eastAsia="zh-CN"/>
        </w:rPr>
        <w:drawing>
          <wp:inline distT="0" distB="0" distL="0" distR="0" wp14:anchorId="4AB4186F" wp14:editId="17F17DC1">
            <wp:extent cx="5251010" cy="3031782"/>
            <wp:effectExtent l="133350" t="95250" r="140335" b="92710"/>
            <wp:docPr id="1451161510" name="Grafik 14511615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36476" name="Grafik 492036476"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2151" cy="3043988"/>
                    </a:xfrm>
                    <a:prstGeom prst="rect">
                      <a:avLst/>
                    </a:prstGeom>
                    <a:effectLst>
                      <a:outerShdw blurRad="63500" sx="102000" sy="102000" algn="ctr" rotWithShape="0">
                        <a:prstClr val="black">
                          <a:alpha val="40000"/>
                        </a:prstClr>
                      </a:outerShdw>
                    </a:effectLst>
                  </pic:spPr>
                </pic:pic>
              </a:graphicData>
            </a:graphic>
          </wp:inline>
        </w:drawing>
      </w:r>
    </w:p>
    <w:p w14:paraId="065E019A" w14:textId="2C14D604" w:rsidR="009517F4" w:rsidRPr="00222D99" w:rsidRDefault="0015013A" w:rsidP="009517F4">
      <w:pPr>
        <w:pStyle w:val="Caption"/>
        <w:jc w:val="center"/>
      </w:pPr>
      <w:bookmarkStart w:id="178" w:name="_Toc200031366"/>
      <w:r>
        <w:t>Figure</w:t>
      </w:r>
      <w:r w:rsidR="009517F4" w:rsidRPr="00222D99">
        <w:t xml:space="preserve"> </w:t>
      </w:r>
      <w:r w:rsidR="009517F4">
        <w:fldChar w:fldCharType="begin"/>
      </w:r>
      <w:r w:rsidR="009517F4" w:rsidRPr="001F33CF">
        <w:instrText xml:space="preserve"> STYLEREF 1 \s </w:instrText>
      </w:r>
      <w:r w:rsidR="009517F4">
        <w:fldChar w:fldCharType="separate"/>
      </w:r>
      <w:r w:rsidR="00631E13">
        <w:rPr>
          <w:noProof/>
        </w:rPr>
        <w:t>3</w:t>
      </w:r>
      <w:r w:rsidR="009517F4">
        <w:rPr>
          <w:noProof/>
        </w:rPr>
        <w:fldChar w:fldCharType="end"/>
      </w:r>
      <w:r w:rsidR="009517F4" w:rsidRPr="00222D99">
        <w:noBreakHyphen/>
      </w:r>
      <w:r w:rsidR="009517F4">
        <w:fldChar w:fldCharType="begin"/>
      </w:r>
      <w:r w:rsidR="009517F4" w:rsidRPr="001F33CF">
        <w:instrText xml:space="preserve"> SEQ Abbildung \* ARABIC \s 1 </w:instrText>
      </w:r>
      <w:r w:rsidR="009517F4">
        <w:fldChar w:fldCharType="separate"/>
      </w:r>
      <w:r w:rsidR="00B07280">
        <w:rPr>
          <w:noProof/>
        </w:rPr>
        <w:t>11</w:t>
      </w:r>
      <w:r w:rsidR="009517F4">
        <w:rPr>
          <w:noProof/>
        </w:rPr>
        <w:fldChar w:fldCharType="end"/>
      </w:r>
      <w:r w:rsidR="009517F4" w:rsidRPr="00222D99">
        <w:t>: My Area Section in AAS Suite</w:t>
      </w:r>
      <w:bookmarkEnd w:id="178"/>
    </w:p>
    <w:p w14:paraId="5F701655" w14:textId="77777777" w:rsidR="009517F4" w:rsidRPr="00222D99" w:rsidRDefault="009517F4" w:rsidP="006852D4">
      <w:pPr>
        <w:pStyle w:val="Caption"/>
        <w:jc w:val="both"/>
      </w:pPr>
    </w:p>
    <w:p w14:paraId="6A15AD38" w14:textId="77777777" w:rsidR="009517F4" w:rsidRPr="00222D99" w:rsidRDefault="009517F4" w:rsidP="006852D4">
      <w:pPr>
        <w:spacing w:before="240" w:after="240"/>
        <w:jc w:val="both"/>
        <w:rPr>
          <w:sz w:val="22"/>
          <w:szCs w:val="22"/>
        </w:rPr>
      </w:pPr>
      <w:r w:rsidRPr="00222D99">
        <w:rPr>
          <w:rFonts w:eastAsia="Arial" w:cs="Arial"/>
          <w:color w:val="000000" w:themeColor="text1"/>
        </w:rPr>
        <w:t>This section contains your profile details and other personal information:</w:t>
      </w:r>
    </w:p>
    <w:p w14:paraId="5CA31E39" w14:textId="77777777" w:rsidR="009517F4" w:rsidRPr="00222D99" w:rsidRDefault="009517F4" w:rsidP="004D1C31">
      <w:pPr>
        <w:pStyle w:val="ListParagraph"/>
        <w:numPr>
          <w:ilvl w:val="0"/>
          <w:numId w:val="20"/>
        </w:numPr>
        <w:spacing w:before="220" w:after="220" w:line="279" w:lineRule="auto"/>
        <w:contextualSpacing/>
        <w:jc w:val="both"/>
        <w:rPr>
          <w:rFonts w:eastAsia="Arial" w:cs="Arial"/>
          <w:color w:val="000000" w:themeColor="text1"/>
        </w:rPr>
      </w:pPr>
      <w:r w:rsidRPr="00222D99">
        <w:rPr>
          <w:rFonts w:eastAsia="Arial" w:cs="Arial"/>
          <w:color w:val="000000" w:themeColor="text1"/>
        </w:rPr>
        <w:t>Profile: Displays basic user information like First Name, Last Name, Email, and Profile Image (you can update this image by dragging and dropping a new file).</w:t>
      </w:r>
    </w:p>
    <w:p w14:paraId="78CB6B96" w14:textId="77777777" w:rsidR="009517F4" w:rsidRPr="00222D99" w:rsidRDefault="009517F4" w:rsidP="004D1C31">
      <w:pPr>
        <w:pStyle w:val="ListParagraph"/>
        <w:numPr>
          <w:ilvl w:val="0"/>
          <w:numId w:val="20"/>
        </w:numPr>
        <w:spacing w:before="220" w:after="220" w:line="279" w:lineRule="auto"/>
        <w:contextualSpacing/>
        <w:jc w:val="both"/>
        <w:rPr>
          <w:rFonts w:eastAsia="Arial" w:cs="Arial"/>
          <w:color w:val="000000" w:themeColor="text1"/>
        </w:rPr>
      </w:pPr>
      <w:r w:rsidRPr="00222D99">
        <w:rPr>
          <w:rFonts w:eastAsia="Arial" w:cs="Arial"/>
          <w:color w:val="000000" w:themeColor="text1"/>
        </w:rPr>
        <w:t>Address: Allows you to update your address information.</w:t>
      </w:r>
    </w:p>
    <w:p w14:paraId="2EEB5580" w14:textId="77777777" w:rsidR="009517F4" w:rsidRPr="00222D99" w:rsidRDefault="009517F4" w:rsidP="004D1C31">
      <w:pPr>
        <w:pStyle w:val="ListParagraph"/>
        <w:numPr>
          <w:ilvl w:val="0"/>
          <w:numId w:val="20"/>
        </w:numPr>
        <w:spacing w:before="220" w:after="220" w:line="279" w:lineRule="auto"/>
        <w:contextualSpacing/>
        <w:jc w:val="both"/>
        <w:rPr>
          <w:rFonts w:eastAsia="Arial" w:cs="Arial"/>
          <w:color w:val="000000" w:themeColor="text1"/>
        </w:rPr>
      </w:pPr>
      <w:r w:rsidRPr="00222D99">
        <w:rPr>
          <w:rFonts w:eastAsia="Arial" w:cs="Arial"/>
          <w:color w:val="000000" w:themeColor="text1"/>
        </w:rPr>
        <w:t>Product Family: This section may show details about the product families you are involved with.</w:t>
      </w:r>
    </w:p>
    <w:p w14:paraId="153BDAA8" w14:textId="77777777" w:rsidR="009517F4" w:rsidRPr="00222D99" w:rsidRDefault="009517F4" w:rsidP="004D1C31">
      <w:pPr>
        <w:pStyle w:val="ListParagraph"/>
        <w:numPr>
          <w:ilvl w:val="0"/>
          <w:numId w:val="20"/>
        </w:numPr>
        <w:spacing w:before="220" w:after="220" w:line="279" w:lineRule="auto"/>
        <w:contextualSpacing/>
        <w:jc w:val="both"/>
        <w:rPr>
          <w:rFonts w:eastAsia="Arial" w:cs="Arial"/>
          <w:color w:val="000000" w:themeColor="text1"/>
        </w:rPr>
      </w:pPr>
      <w:r w:rsidRPr="00222D99">
        <w:rPr>
          <w:rFonts w:eastAsia="Arial" w:cs="Arial"/>
          <w:color w:val="000000" w:themeColor="text1"/>
        </w:rPr>
        <w:t>Snippet: This is likely where you can add or view small pieces of reusable data.</w:t>
      </w:r>
    </w:p>
    <w:p w14:paraId="344019A0" w14:textId="77777777" w:rsidR="009517F4" w:rsidRPr="00222D99" w:rsidRDefault="009517F4" w:rsidP="004D1C31">
      <w:pPr>
        <w:pStyle w:val="ListParagraph"/>
        <w:numPr>
          <w:ilvl w:val="0"/>
          <w:numId w:val="20"/>
        </w:numPr>
        <w:spacing w:before="220" w:after="220" w:line="279" w:lineRule="auto"/>
        <w:contextualSpacing/>
        <w:jc w:val="both"/>
        <w:rPr>
          <w:rFonts w:eastAsia="Arial" w:cs="Arial"/>
          <w:color w:val="000000" w:themeColor="text1"/>
          <w:sz w:val="22"/>
          <w:szCs w:val="22"/>
        </w:rPr>
      </w:pPr>
      <w:r w:rsidRPr="00222D99">
        <w:rPr>
          <w:rFonts w:eastAsia="Arial" w:cs="Arial"/>
          <w:color w:val="000000" w:themeColor="text1"/>
        </w:rPr>
        <w:t>Shared Links: Shows any shared links related to your AAS or other content.</w:t>
      </w:r>
    </w:p>
    <w:p w14:paraId="1A23EA9D" w14:textId="77777777" w:rsidR="009517F4" w:rsidRPr="00222D99" w:rsidRDefault="009517F4" w:rsidP="009517F4">
      <w:pPr>
        <w:pStyle w:val="Caption"/>
      </w:pPr>
    </w:p>
    <w:p w14:paraId="6EEC5A8E" w14:textId="77777777" w:rsidR="009517F4" w:rsidRPr="004D5AA1" w:rsidRDefault="009517F4" w:rsidP="004D1C31">
      <w:pPr>
        <w:pStyle w:val="Heading2"/>
        <w:rPr>
          <w:sz w:val="24"/>
          <w:szCs w:val="24"/>
        </w:rPr>
      </w:pPr>
      <w:r w:rsidRPr="004D5AA1">
        <w:rPr>
          <w:sz w:val="24"/>
          <w:szCs w:val="24"/>
        </w:rPr>
        <w:t>Feed Mapping</w:t>
      </w:r>
    </w:p>
    <w:p w14:paraId="7C5AEB66" w14:textId="77777777" w:rsidR="009517F4" w:rsidRPr="00222D99" w:rsidRDefault="009517F4" w:rsidP="006852D4">
      <w:pPr>
        <w:spacing w:before="240" w:after="240"/>
        <w:jc w:val="both"/>
        <w:rPr>
          <w:sz w:val="22"/>
          <w:szCs w:val="22"/>
        </w:rPr>
      </w:pPr>
      <w:r w:rsidRPr="00222D99">
        <w:rPr>
          <w:rFonts w:eastAsia="Arial" w:cs="Arial"/>
          <w:color w:val="000000" w:themeColor="text1"/>
        </w:rPr>
        <w:t>The Feed Mapping section helps you manage the details of AAS packages and their associated feed data:</w:t>
      </w:r>
    </w:p>
    <w:p w14:paraId="4705A4F6" w14:textId="77777777" w:rsidR="009517F4" w:rsidRPr="00222D99" w:rsidRDefault="009517F4" w:rsidP="004D1C31">
      <w:pPr>
        <w:pStyle w:val="ListParagraph"/>
        <w:numPr>
          <w:ilvl w:val="0"/>
          <w:numId w:val="21"/>
        </w:numPr>
        <w:spacing w:before="220" w:after="220" w:line="279" w:lineRule="auto"/>
        <w:contextualSpacing/>
        <w:jc w:val="both"/>
        <w:rPr>
          <w:rFonts w:eastAsia="Arial" w:cs="Arial"/>
          <w:color w:val="000000" w:themeColor="text1"/>
        </w:rPr>
      </w:pPr>
      <w:r w:rsidRPr="00222D99">
        <w:rPr>
          <w:rFonts w:eastAsia="Arial" w:cs="Arial"/>
          <w:color w:val="000000" w:themeColor="text1"/>
        </w:rPr>
        <w:t>It lists package details such as:</w:t>
      </w:r>
    </w:p>
    <w:p w14:paraId="3E96436A" w14:textId="77777777" w:rsidR="009517F4" w:rsidRPr="00222D99" w:rsidRDefault="009517F4" w:rsidP="004D1C31">
      <w:pPr>
        <w:pStyle w:val="ListParagraph"/>
        <w:numPr>
          <w:ilvl w:val="1"/>
          <w:numId w:val="30"/>
        </w:numPr>
        <w:spacing w:before="220" w:after="220" w:line="279" w:lineRule="auto"/>
        <w:contextualSpacing/>
        <w:jc w:val="both"/>
        <w:rPr>
          <w:rFonts w:eastAsia="Arial" w:cs="Arial"/>
          <w:color w:val="000000" w:themeColor="text1"/>
        </w:rPr>
      </w:pPr>
      <w:r w:rsidRPr="00222D99">
        <w:rPr>
          <w:rFonts w:eastAsia="Arial" w:cs="Arial"/>
          <w:color w:val="000000" w:themeColor="text1"/>
        </w:rPr>
        <w:t>Package ID: A unique identifier for each package.</w:t>
      </w:r>
    </w:p>
    <w:p w14:paraId="25A50F61" w14:textId="77777777" w:rsidR="009517F4" w:rsidRPr="00222D99" w:rsidRDefault="009517F4" w:rsidP="004D1C31">
      <w:pPr>
        <w:pStyle w:val="ListParagraph"/>
        <w:numPr>
          <w:ilvl w:val="1"/>
          <w:numId w:val="30"/>
        </w:numPr>
        <w:spacing w:before="220" w:after="220" w:line="279" w:lineRule="auto"/>
        <w:contextualSpacing/>
        <w:jc w:val="both"/>
        <w:rPr>
          <w:rFonts w:eastAsia="Arial" w:cs="Arial"/>
          <w:color w:val="000000" w:themeColor="text1"/>
        </w:rPr>
      </w:pPr>
      <w:r w:rsidRPr="00222D99">
        <w:rPr>
          <w:rFonts w:eastAsia="Arial" w:cs="Arial"/>
          <w:color w:val="000000" w:themeColor="text1"/>
        </w:rPr>
        <w:t>Mapping ID: A specific identifier for the mapping.</w:t>
      </w:r>
    </w:p>
    <w:p w14:paraId="484BB5DC" w14:textId="77777777" w:rsidR="009517F4" w:rsidRPr="00216F8E" w:rsidRDefault="009517F4" w:rsidP="004D1C31">
      <w:pPr>
        <w:pStyle w:val="ListParagraph"/>
        <w:numPr>
          <w:ilvl w:val="1"/>
          <w:numId w:val="30"/>
        </w:numPr>
        <w:spacing w:before="220" w:after="220" w:line="279" w:lineRule="auto"/>
        <w:contextualSpacing/>
        <w:jc w:val="both"/>
        <w:rPr>
          <w:rFonts w:eastAsia="Arial" w:cs="Arial"/>
          <w:color w:val="000000" w:themeColor="text1"/>
        </w:rPr>
      </w:pPr>
      <w:r w:rsidRPr="00216F8E">
        <w:rPr>
          <w:rFonts w:eastAsia="Arial" w:cs="Arial"/>
          <w:color w:val="000000" w:themeColor="text1"/>
        </w:rPr>
        <w:t xml:space="preserve">Kind: The type of mapping </w:t>
      </w:r>
    </w:p>
    <w:p w14:paraId="1B8C868D" w14:textId="77777777" w:rsidR="009517F4" w:rsidRPr="00222D99" w:rsidRDefault="009517F4" w:rsidP="004D1C31">
      <w:pPr>
        <w:pStyle w:val="ListParagraph"/>
        <w:numPr>
          <w:ilvl w:val="1"/>
          <w:numId w:val="30"/>
        </w:numPr>
        <w:spacing w:before="220" w:after="220" w:line="279" w:lineRule="auto"/>
        <w:contextualSpacing/>
        <w:jc w:val="both"/>
        <w:rPr>
          <w:rFonts w:eastAsia="Arial" w:cs="Arial"/>
          <w:color w:val="000000" w:themeColor="text1"/>
        </w:rPr>
      </w:pPr>
      <w:r w:rsidRPr="00222D99">
        <w:rPr>
          <w:rFonts w:eastAsia="Arial" w:cs="Arial"/>
          <w:color w:val="000000" w:themeColor="text1"/>
        </w:rPr>
        <w:t>Created At: Timestamp of when the package was created.</w:t>
      </w:r>
    </w:p>
    <w:p w14:paraId="79128997" w14:textId="77777777" w:rsidR="009517F4" w:rsidRPr="00222D99" w:rsidRDefault="009517F4" w:rsidP="004D1C31">
      <w:pPr>
        <w:pStyle w:val="ListParagraph"/>
        <w:numPr>
          <w:ilvl w:val="1"/>
          <w:numId w:val="30"/>
        </w:numPr>
        <w:spacing w:before="220" w:after="220" w:line="279" w:lineRule="auto"/>
        <w:contextualSpacing/>
        <w:jc w:val="both"/>
        <w:rPr>
          <w:rFonts w:eastAsia="Arial" w:cs="Arial"/>
          <w:color w:val="000000" w:themeColor="text1"/>
        </w:rPr>
      </w:pPr>
      <w:r w:rsidRPr="00222D99">
        <w:rPr>
          <w:rFonts w:eastAsia="Arial" w:cs="Arial"/>
          <w:color w:val="000000" w:themeColor="text1"/>
        </w:rPr>
        <w:t>Created By: The user who created the package.</w:t>
      </w:r>
    </w:p>
    <w:p w14:paraId="573552CD" w14:textId="77777777" w:rsidR="009517F4" w:rsidRPr="00222D99" w:rsidRDefault="009517F4" w:rsidP="004D1C31">
      <w:pPr>
        <w:pStyle w:val="ListParagraph"/>
        <w:numPr>
          <w:ilvl w:val="1"/>
          <w:numId w:val="30"/>
        </w:numPr>
        <w:spacing w:before="220" w:after="220" w:line="279" w:lineRule="auto"/>
        <w:contextualSpacing/>
        <w:jc w:val="both"/>
        <w:rPr>
          <w:rFonts w:eastAsia="Arial" w:cs="Arial"/>
          <w:color w:val="000000" w:themeColor="text1"/>
        </w:rPr>
      </w:pPr>
      <w:r w:rsidRPr="00222D99">
        <w:rPr>
          <w:rFonts w:eastAsia="Arial" w:cs="Arial"/>
          <w:color w:val="000000" w:themeColor="text1"/>
        </w:rPr>
        <w:t>Modified At: Timestamp of the last modification.</w:t>
      </w:r>
    </w:p>
    <w:p w14:paraId="33B66082" w14:textId="77777777" w:rsidR="009517F4" w:rsidRPr="00222D99" w:rsidRDefault="009517F4" w:rsidP="004D1C31">
      <w:pPr>
        <w:pStyle w:val="ListParagraph"/>
        <w:numPr>
          <w:ilvl w:val="1"/>
          <w:numId w:val="30"/>
        </w:numPr>
        <w:spacing w:before="220" w:after="220" w:line="279" w:lineRule="auto"/>
        <w:contextualSpacing/>
        <w:jc w:val="both"/>
        <w:rPr>
          <w:rFonts w:eastAsia="Arial" w:cs="Arial"/>
          <w:color w:val="000000" w:themeColor="text1"/>
        </w:rPr>
      </w:pPr>
      <w:r w:rsidRPr="00222D99">
        <w:rPr>
          <w:rFonts w:eastAsia="Arial" w:cs="Arial"/>
          <w:color w:val="000000" w:themeColor="text1"/>
        </w:rPr>
        <w:lastRenderedPageBreak/>
        <w:t>You can view and manage these feed mapping details as part of your AAS creation or modification process.</w:t>
      </w:r>
    </w:p>
    <w:p w14:paraId="76A1337D" w14:textId="77777777" w:rsidR="009517F4" w:rsidRPr="00222D99" w:rsidRDefault="009517F4" w:rsidP="006852D4">
      <w:pPr>
        <w:spacing w:before="240" w:after="240"/>
        <w:jc w:val="both"/>
      </w:pPr>
      <w:r w:rsidRPr="00222D99">
        <w:rPr>
          <w:rFonts w:eastAsia="Arial" w:cs="Arial"/>
          <w:color w:val="000000" w:themeColor="text1"/>
        </w:rPr>
        <w:t>Each of these sections is designed to help you manage the lifecycle of your Asset Administration Shells, from creation to validation, and ultimately sharing or publishing them for wider use.</w:t>
      </w:r>
    </w:p>
    <w:p w14:paraId="21414191" w14:textId="77777777" w:rsidR="009517F4" w:rsidRPr="00222D99" w:rsidRDefault="009517F4" w:rsidP="009517F4">
      <w:pPr>
        <w:pStyle w:val="Caption"/>
        <w:rPr>
          <w:rFonts w:eastAsia="Arial" w:cs="Arial"/>
          <w:i w:val="0"/>
        </w:rPr>
      </w:pPr>
    </w:p>
    <w:p w14:paraId="5F7D1497" w14:textId="77777777" w:rsidR="009517F4" w:rsidRPr="00222D99" w:rsidRDefault="009517F4" w:rsidP="009517F4">
      <w:pPr>
        <w:rPr>
          <w:rFonts w:eastAsia="Arial" w:cs="Arial"/>
          <w:color w:val="000000" w:themeColor="text1"/>
        </w:rPr>
      </w:pPr>
    </w:p>
    <w:p w14:paraId="06A3D8E3" w14:textId="074A4F86" w:rsidR="001851DE" w:rsidRDefault="001851DE" w:rsidP="004D1C31">
      <w:pPr>
        <w:pStyle w:val="Heading1"/>
        <w:rPr>
          <w:rStyle w:val="Heading1Char"/>
          <w:b/>
        </w:rPr>
      </w:pPr>
      <w:r>
        <w:rPr>
          <w:rStyle w:val="Heading1Char"/>
          <w:b/>
        </w:rPr>
        <w:lastRenderedPageBreak/>
        <w:t>AAS Server Selection</w:t>
      </w:r>
      <w:bookmarkEnd w:id="166"/>
      <w:bookmarkEnd w:id="167"/>
    </w:p>
    <w:p w14:paraId="5AACBB52" w14:textId="1B7831D7" w:rsidR="001851DE" w:rsidRPr="00222D99" w:rsidRDefault="001F4D69" w:rsidP="007B325E">
      <w:pPr>
        <w:jc w:val="both"/>
      </w:pPr>
      <w:r w:rsidRPr="00222D99">
        <w:t xml:space="preserve">As shown in </w:t>
      </w:r>
      <w:r w:rsidR="007B325E" w:rsidRPr="00BB1092">
        <w:rPr>
          <w:i/>
        </w:rPr>
        <w:fldChar w:fldCharType="begin"/>
      </w:r>
      <w:ins w:id="179" w:author="Avdullahu, Blendar" w:date="2025-05-28T08:42:00Z">
        <w:r w:rsidR="007B325E" w:rsidRPr="007B325E">
          <w:rPr>
            <w:i/>
          </w:rPr>
          <w:instrText xml:space="preserve"> REF _Ref199314171 \h </w:instrText>
        </w:r>
      </w:ins>
      <w:r w:rsidR="007B325E" w:rsidRPr="007B325E">
        <w:rPr>
          <w:i/>
        </w:rPr>
        <w:instrText xml:space="preserve"> \* MERGEFORMAT </w:instrText>
      </w:r>
      <w:r w:rsidR="007B325E" w:rsidRPr="00BB1092">
        <w:rPr>
          <w:i/>
        </w:rPr>
      </w:r>
      <w:r w:rsidR="007B325E" w:rsidRPr="00BB1092">
        <w:rPr>
          <w:i/>
        </w:rPr>
        <w:fldChar w:fldCharType="separate"/>
      </w:r>
      <w:r w:rsidR="0015013A">
        <w:rPr>
          <w:i/>
        </w:rPr>
        <w:t>Figure</w:t>
      </w:r>
      <w:r w:rsidR="007B325E" w:rsidRPr="006852D4">
        <w:rPr>
          <w:i/>
        </w:rPr>
        <w:t xml:space="preserve"> </w:t>
      </w:r>
      <w:r w:rsidR="007B325E" w:rsidRPr="006852D4">
        <w:rPr>
          <w:i/>
          <w:noProof/>
        </w:rPr>
        <w:t>4</w:t>
      </w:r>
      <w:r w:rsidR="007B325E" w:rsidRPr="006852D4">
        <w:rPr>
          <w:i/>
        </w:rPr>
        <w:noBreakHyphen/>
      </w:r>
      <w:r w:rsidR="007B325E" w:rsidRPr="006852D4">
        <w:rPr>
          <w:i/>
          <w:noProof/>
        </w:rPr>
        <w:t>1</w:t>
      </w:r>
      <w:r w:rsidR="007B325E" w:rsidRPr="00BB1092">
        <w:rPr>
          <w:i/>
        </w:rPr>
        <w:fldChar w:fldCharType="end"/>
      </w:r>
      <w:r w:rsidR="002C0571" w:rsidRPr="00222D99">
        <w:t>,</w:t>
      </w:r>
      <w:r w:rsidRPr="00222D99">
        <w:t xml:space="preserve"> the </w:t>
      </w:r>
      <w:r w:rsidR="009B3A7C" w:rsidRPr="00222D99">
        <w:t xml:space="preserve">top </w:t>
      </w:r>
      <w:r w:rsidRPr="00222D99">
        <w:t xml:space="preserve">right side displays a </w:t>
      </w:r>
      <w:r w:rsidR="009B3A7C" w:rsidRPr="00222D99">
        <w:t xml:space="preserve">selection </w:t>
      </w:r>
      <w:r w:rsidRPr="00222D99">
        <w:t xml:space="preserve">list of servers, </w:t>
      </w:r>
      <w:r w:rsidR="004F0111" w:rsidRPr="00222D99">
        <w:t>such as</w:t>
      </w:r>
      <w:r w:rsidRPr="00222D99">
        <w:t xml:space="preserve"> </w:t>
      </w:r>
      <w:r w:rsidR="00534238" w:rsidRPr="00222D99">
        <w:rPr>
          <w:i/>
        </w:rPr>
        <w:t>I</w:t>
      </w:r>
      <w:r w:rsidRPr="00222D99">
        <w:rPr>
          <w:i/>
        </w:rPr>
        <w:t xml:space="preserve">nternal </w:t>
      </w:r>
      <w:r w:rsidR="00534238" w:rsidRPr="00222D99">
        <w:rPr>
          <w:i/>
        </w:rPr>
        <w:t>I</w:t>
      </w:r>
      <w:r w:rsidRPr="00222D99">
        <w:rPr>
          <w:i/>
        </w:rPr>
        <w:t>nfrastructure</w:t>
      </w:r>
      <w:r w:rsidRPr="00222D99">
        <w:t xml:space="preserve"> and </w:t>
      </w:r>
      <w:hyperlink r:id="rId53" w:history="1">
        <w:r w:rsidR="0064643D" w:rsidRPr="00222D99">
          <w:rPr>
            <w:rStyle w:val="Hyperlink"/>
          </w:rPr>
          <w:t>https://v3.admin-shell-io.com/</w:t>
        </w:r>
      </w:hyperlink>
      <w:r w:rsidR="0064643D" w:rsidRPr="00222D99">
        <w:t xml:space="preserve">. </w:t>
      </w:r>
      <w:r w:rsidRPr="00222D99">
        <w:t xml:space="preserve">These are the servers </w:t>
      </w:r>
      <w:r w:rsidR="00E010BB" w:rsidRPr="00222D99">
        <w:t>accessible</w:t>
      </w:r>
      <w:r w:rsidRPr="00222D99">
        <w:t xml:space="preserve"> by </w:t>
      </w:r>
      <w:r w:rsidR="00E010BB" w:rsidRPr="00222D99">
        <w:t xml:space="preserve">the </w:t>
      </w:r>
      <w:r w:rsidR="008933E6" w:rsidRPr="00222D99">
        <w:t>AAS-Designer</w:t>
      </w:r>
      <w:r w:rsidRPr="00222D99">
        <w:t xml:space="preserve">. By </w:t>
      </w:r>
      <w:r w:rsidR="00A9625F" w:rsidRPr="00222D99">
        <w:t>selecting</w:t>
      </w:r>
      <w:r w:rsidRPr="00222D99">
        <w:t xml:space="preserve"> on</w:t>
      </w:r>
      <w:r w:rsidR="00A9625F" w:rsidRPr="00222D99">
        <w:t>e,</w:t>
      </w:r>
      <w:r w:rsidRPr="00222D99">
        <w:t xml:space="preserve"> the list of corresponding shells </w:t>
      </w:r>
      <w:r w:rsidR="00A9625F" w:rsidRPr="00222D99">
        <w:t xml:space="preserve">become </w:t>
      </w:r>
      <w:r w:rsidRPr="00222D99">
        <w:t xml:space="preserve">available for </w:t>
      </w:r>
      <w:r w:rsidR="00A9625F" w:rsidRPr="00222D99">
        <w:t>access</w:t>
      </w:r>
      <w:r w:rsidRPr="00222D99">
        <w:t>.</w:t>
      </w:r>
    </w:p>
    <w:p w14:paraId="28012E17" w14:textId="77777777" w:rsidR="0069411D" w:rsidRPr="00222D99" w:rsidRDefault="0069411D" w:rsidP="001851DE"/>
    <w:p w14:paraId="2B923931" w14:textId="77777777" w:rsidR="003B2DFF" w:rsidRDefault="003B2DFF" w:rsidP="006852D4">
      <w:pPr>
        <w:keepNext/>
      </w:pPr>
      <w:commentRangeStart w:id="180"/>
      <w:commentRangeStart w:id="181"/>
      <w:r w:rsidRPr="003B2DFF">
        <w:rPr>
          <w:rFonts w:eastAsia="Arial" w:cs="Arial"/>
          <w:noProof/>
          <w:color w:val="000000" w:themeColor="text1"/>
          <w:lang w:val="de-DE" w:eastAsia="zh-CN"/>
        </w:rPr>
        <w:drawing>
          <wp:inline distT="0" distB="0" distL="0" distR="0" wp14:anchorId="1DB29D16" wp14:editId="3A55E06E">
            <wp:extent cx="5948680" cy="1778772"/>
            <wp:effectExtent l="57150" t="76200" r="52070" b="69215"/>
            <wp:docPr id="2063980384" name="Grafik 2063980384" descr="C:\Users\avdul002\AppData\Local\Microsoft\Windows\INetCache\Content.MSO\5C9F58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vdul002\AppData\Local\Microsoft\Windows\INetCache\Content.MSO\5C9F5815.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5583" cy="1786817"/>
                    </a:xfrm>
                    <a:prstGeom prst="rect">
                      <a:avLst/>
                    </a:prstGeom>
                    <a:noFill/>
                    <a:ln>
                      <a:noFill/>
                    </a:ln>
                    <a:effectLst>
                      <a:outerShdw blurRad="63500" algn="ctr" rotWithShape="0">
                        <a:prstClr val="black">
                          <a:alpha val="50000"/>
                        </a:prstClr>
                      </a:outerShdw>
                    </a:effectLst>
                  </pic:spPr>
                </pic:pic>
              </a:graphicData>
            </a:graphic>
          </wp:inline>
        </w:drawing>
      </w:r>
      <w:commentRangeStart w:id="182"/>
      <w:commentRangeEnd w:id="180"/>
      <w:r>
        <w:rPr>
          <w:rStyle w:val="CommentReference"/>
        </w:rPr>
        <w:commentReference w:id="180"/>
      </w:r>
      <w:commentRangeEnd w:id="182"/>
      <w:r w:rsidR="00C1388C">
        <w:rPr>
          <w:rStyle w:val="CommentReference"/>
        </w:rPr>
        <w:commentReference w:id="182"/>
      </w:r>
      <w:commentRangeEnd w:id="181"/>
      <w:r w:rsidR="00203A91">
        <w:rPr>
          <w:rStyle w:val="CommentReference"/>
        </w:rPr>
        <w:commentReference w:id="181"/>
      </w:r>
    </w:p>
    <w:p w14:paraId="4988444C" w14:textId="6D1CCEAF" w:rsidR="003B2DFF" w:rsidRDefault="0015013A" w:rsidP="003B2DFF">
      <w:pPr>
        <w:pStyle w:val="Caption"/>
        <w:jc w:val="center"/>
      </w:pPr>
      <w:bookmarkStart w:id="183" w:name="_Toc200031367"/>
      <w:r>
        <w:t>Figure</w:t>
      </w:r>
      <w:r w:rsidR="003B2DFF" w:rsidRPr="00D13560">
        <w:t xml:space="preserve"> </w:t>
      </w:r>
      <w:r w:rsidR="003B2DFF">
        <w:fldChar w:fldCharType="begin"/>
      </w:r>
      <w:r w:rsidR="003B2DFF">
        <w:instrText xml:space="preserve"> STYLEREF 1 \s </w:instrText>
      </w:r>
      <w:r w:rsidR="003B2DFF">
        <w:fldChar w:fldCharType="separate"/>
      </w:r>
      <w:r w:rsidR="003B2DFF">
        <w:rPr>
          <w:noProof/>
        </w:rPr>
        <w:t>4</w:t>
      </w:r>
      <w:r w:rsidR="003B2DFF">
        <w:rPr>
          <w:noProof/>
        </w:rPr>
        <w:fldChar w:fldCharType="end"/>
      </w:r>
      <w:r w:rsidR="003B2DFF">
        <w:noBreakHyphen/>
      </w:r>
      <w:r w:rsidR="003B2DFF">
        <w:fldChar w:fldCharType="begin"/>
      </w:r>
      <w:r w:rsidR="003B2DFF">
        <w:instrText xml:space="preserve"> SEQ Abbildung \* ARABIC \s 1 </w:instrText>
      </w:r>
      <w:r w:rsidR="003B2DFF">
        <w:fldChar w:fldCharType="separate"/>
      </w:r>
      <w:r w:rsidR="003B2DFF">
        <w:rPr>
          <w:noProof/>
        </w:rPr>
        <w:t>1</w:t>
      </w:r>
      <w:r w:rsidR="003B2DFF">
        <w:rPr>
          <w:noProof/>
        </w:rPr>
        <w:fldChar w:fldCharType="end"/>
      </w:r>
      <w:r w:rsidR="003B2DFF" w:rsidRPr="00D13560">
        <w:t xml:space="preserve">: </w:t>
      </w:r>
      <w:r w:rsidR="003B2DFF">
        <w:t>List of shells in other servers</w:t>
      </w:r>
      <w:bookmarkEnd w:id="183"/>
    </w:p>
    <w:p w14:paraId="2528FA25" w14:textId="3E8D2341" w:rsidR="0098525E" w:rsidRPr="00BB1092" w:rsidRDefault="0098525E" w:rsidP="006852D4">
      <w:pPr>
        <w:pStyle w:val="Caption"/>
        <w:jc w:val="center"/>
        <w:rPr>
          <w:rFonts w:eastAsia="Arial"/>
        </w:rPr>
      </w:pPr>
    </w:p>
    <w:p w14:paraId="04948FAB" w14:textId="6396401A" w:rsidR="004377F8" w:rsidRPr="00830647" w:rsidRDefault="004377F8" w:rsidP="006852D4">
      <w:pPr>
        <w:pStyle w:val="NormalWeb"/>
        <w:jc w:val="both"/>
      </w:pPr>
      <w:r w:rsidRPr="00830647">
        <w:t>The AAS</w:t>
      </w:r>
      <w:r w:rsidR="0033138F" w:rsidRPr="00830647">
        <w:t>-</w:t>
      </w:r>
      <w:r w:rsidRPr="00830647">
        <w:t>Designer</w:t>
      </w:r>
      <w:r w:rsidR="0033138F" w:rsidRPr="00830647">
        <w:t xml:space="preserve">’s </w:t>
      </w:r>
      <w:r w:rsidR="0033138F" w:rsidRPr="00830647">
        <w:rPr>
          <w:i/>
        </w:rPr>
        <w:t>Internal Infrastructure</w:t>
      </w:r>
      <w:r w:rsidRPr="00830647">
        <w:t xml:space="preserve"> </w:t>
      </w:r>
      <w:r w:rsidR="0033138F" w:rsidRPr="00830647">
        <w:t>s</w:t>
      </w:r>
      <w:r w:rsidRPr="00830647">
        <w:t>erver has its own configurable settings. It pr</w:t>
      </w:r>
      <w:r w:rsidR="0074540C">
        <w:t>o</w:t>
      </w:r>
      <w:r w:rsidRPr="00830647">
        <w:t>vides role-based privileges, ensuring that access is granted according to user roles.</w:t>
      </w:r>
    </w:p>
    <w:p w14:paraId="525838CF" w14:textId="52471EA6" w:rsidR="004377F8" w:rsidRPr="00830647" w:rsidRDefault="004377F8" w:rsidP="004D1C31">
      <w:pPr>
        <w:pStyle w:val="Heading2"/>
        <w:rPr>
          <w:rFonts w:cs="Times New Roman"/>
          <w:sz w:val="24"/>
          <w:szCs w:val="24"/>
        </w:rPr>
      </w:pPr>
      <w:bookmarkStart w:id="184" w:name="_Toc193098544"/>
      <w:bookmarkStart w:id="185" w:name="_Toc193102666"/>
      <w:r w:rsidRPr="00830647">
        <w:rPr>
          <w:rStyle w:val="Strong"/>
          <w:rFonts w:cs="Times New Roman"/>
          <w:b w:val="0"/>
          <w:sz w:val="24"/>
          <w:szCs w:val="24"/>
        </w:rPr>
        <w:t>For Admin Users</w:t>
      </w:r>
      <w:bookmarkEnd w:id="184"/>
      <w:bookmarkEnd w:id="185"/>
    </w:p>
    <w:p w14:paraId="1D88450D" w14:textId="77777777" w:rsidR="004377F8" w:rsidRPr="00830647" w:rsidRDefault="004377F8" w:rsidP="006852D4">
      <w:pPr>
        <w:pStyle w:val="NormalWeb"/>
        <w:jc w:val="both"/>
      </w:pPr>
      <w:r w:rsidRPr="00830647">
        <w:t xml:space="preserve">If you are an </w:t>
      </w:r>
      <w:r w:rsidRPr="00830647">
        <w:rPr>
          <w:rStyle w:val="Strong"/>
          <w:b w:val="0"/>
        </w:rPr>
        <w:t>Admin</w:t>
      </w:r>
      <w:r w:rsidRPr="00830647">
        <w:t>, follow these steps to view or modify the server configuration:</w:t>
      </w:r>
    </w:p>
    <w:p w14:paraId="0FCDD420" w14:textId="77777777" w:rsidR="004377F8" w:rsidRPr="0069411D" w:rsidRDefault="004377F8" w:rsidP="004D1C31">
      <w:pPr>
        <w:numPr>
          <w:ilvl w:val="0"/>
          <w:numId w:val="23"/>
        </w:numPr>
        <w:spacing w:before="100" w:beforeAutospacing="1" w:after="100" w:afterAutospacing="1"/>
        <w:jc w:val="both"/>
      </w:pPr>
      <w:r w:rsidRPr="0069411D">
        <w:t xml:space="preserve">Navigate to </w:t>
      </w:r>
      <w:r w:rsidRPr="0069411D">
        <w:rPr>
          <w:rStyle w:val="Strong"/>
        </w:rPr>
        <w:t>"My Area"</w:t>
      </w:r>
      <w:r w:rsidRPr="0069411D">
        <w:t xml:space="preserve"> and click on the </w:t>
      </w:r>
      <w:r w:rsidRPr="0069411D">
        <w:rPr>
          <w:rStyle w:val="Strong"/>
          <w:b w:val="0"/>
        </w:rPr>
        <w:t>organization</w:t>
      </w:r>
      <w:r w:rsidRPr="0069411D">
        <w:rPr>
          <w:b/>
        </w:rPr>
        <w:t>.</w:t>
      </w:r>
    </w:p>
    <w:p w14:paraId="664F7F47" w14:textId="77777777" w:rsidR="004377F8" w:rsidRPr="0069411D" w:rsidRDefault="004377F8" w:rsidP="004D1C31">
      <w:pPr>
        <w:numPr>
          <w:ilvl w:val="0"/>
          <w:numId w:val="23"/>
        </w:numPr>
        <w:spacing w:before="100" w:beforeAutospacing="1" w:after="100" w:afterAutospacing="1"/>
        <w:jc w:val="both"/>
      </w:pPr>
      <w:r w:rsidRPr="0069411D">
        <w:t>You will see a list of servers along with their status (</w:t>
      </w:r>
      <w:r w:rsidRPr="0069411D">
        <w:rPr>
          <w:rStyle w:val="Strong"/>
        </w:rPr>
        <w:t>Active/Inactive</w:t>
      </w:r>
      <w:r w:rsidRPr="0069411D">
        <w:t>), as well as their corresponding registries and repositories.</w:t>
      </w:r>
    </w:p>
    <w:p w14:paraId="12D2B4B7" w14:textId="1D9A8308" w:rsidR="004377F8" w:rsidRPr="00830647" w:rsidRDefault="004377F8" w:rsidP="006852D4">
      <w:pPr>
        <w:pStyle w:val="NormalWeb"/>
        <w:jc w:val="both"/>
      </w:pPr>
      <w:r w:rsidRPr="00830647">
        <w:t xml:space="preserve">Refer </w:t>
      </w:r>
      <w:r w:rsidR="00DD3346" w:rsidRPr="00830647">
        <w:t xml:space="preserve">the figure below </w:t>
      </w:r>
      <w:r w:rsidRPr="00830647">
        <w:t>for a visual representation.</w:t>
      </w:r>
    </w:p>
    <w:p w14:paraId="79F7A247" w14:textId="54BA9606" w:rsidR="00126501" w:rsidRDefault="00A87A07" w:rsidP="00A45DB1">
      <w:pPr>
        <w:pStyle w:val="NormalWeb"/>
        <w:jc w:val="both"/>
        <w:rPr>
          <w:rFonts w:ascii="Arial" w:hAnsi="Arial" w:cs="Arial"/>
          <w:sz w:val="20"/>
          <w:szCs w:val="20"/>
        </w:rPr>
      </w:pPr>
      <w:r w:rsidRPr="00A87A07">
        <w:rPr>
          <w:noProof/>
          <w:lang w:val="de-DE" w:eastAsia="zh-CN"/>
        </w:rPr>
        <w:lastRenderedPageBreak/>
        <w:drawing>
          <wp:inline distT="0" distB="0" distL="0" distR="0" wp14:anchorId="32AADCB6" wp14:editId="362ED291">
            <wp:extent cx="5760720" cy="3802380"/>
            <wp:effectExtent l="57150" t="76200" r="49530" b="83820"/>
            <wp:docPr id="113415923"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923" name="Grafik 1" descr="Ein Bild, das Text, Screenshot, Software, Webseite enthält.&#10;&#10;KI-generierte Inhalte können fehlerhaft sein."/>
                    <pic:cNvPicPr/>
                  </pic:nvPicPr>
                  <pic:blipFill>
                    <a:blip r:embed="rId55"/>
                    <a:stretch>
                      <a:fillRect/>
                    </a:stretch>
                  </pic:blipFill>
                  <pic:spPr>
                    <a:xfrm>
                      <a:off x="0" y="0"/>
                      <a:ext cx="5760720" cy="3802380"/>
                    </a:xfrm>
                    <a:prstGeom prst="rect">
                      <a:avLst/>
                    </a:prstGeom>
                    <a:effectLst>
                      <a:outerShdw blurRad="63500" algn="ctr" rotWithShape="0">
                        <a:prstClr val="black">
                          <a:alpha val="50000"/>
                        </a:prstClr>
                      </a:outerShdw>
                    </a:effectLst>
                  </pic:spPr>
                </pic:pic>
              </a:graphicData>
            </a:graphic>
          </wp:inline>
        </w:drawing>
      </w:r>
    </w:p>
    <w:p w14:paraId="323DE36F" w14:textId="7455C0FB" w:rsidR="005B0A54" w:rsidRDefault="0015013A" w:rsidP="005B0A54">
      <w:pPr>
        <w:pStyle w:val="Caption"/>
        <w:jc w:val="center"/>
      </w:pPr>
      <w:bookmarkStart w:id="186" w:name="_Toc200031368"/>
      <w:r>
        <w:t>Figure</w:t>
      </w:r>
      <w:r w:rsidR="005B0A54" w:rsidRPr="00D13560">
        <w:t xml:space="preserve"> </w:t>
      </w:r>
      <w:r w:rsidR="00DD3346">
        <w:fldChar w:fldCharType="begin"/>
      </w:r>
      <w:r w:rsidR="00DD3346">
        <w:instrText xml:space="preserve"> STYLEREF 1 \s </w:instrText>
      </w:r>
      <w:r w:rsidR="00DD3346">
        <w:fldChar w:fldCharType="separate"/>
      </w:r>
      <w:r w:rsidR="00631E13">
        <w:rPr>
          <w:noProof/>
        </w:rPr>
        <w:t>4</w:t>
      </w:r>
      <w:r w:rsidR="00DD3346">
        <w:rPr>
          <w:noProof/>
        </w:rPr>
        <w:fldChar w:fldCharType="end"/>
      </w:r>
      <w:r w:rsidR="005B0A54">
        <w:noBreakHyphen/>
      </w:r>
      <w:r w:rsidR="00DD3346">
        <w:fldChar w:fldCharType="begin"/>
      </w:r>
      <w:r w:rsidR="00DD3346">
        <w:instrText xml:space="preserve"> SEQ Abbildung \* ARABIC \s 1 </w:instrText>
      </w:r>
      <w:r w:rsidR="00DD3346">
        <w:fldChar w:fldCharType="separate"/>
      </w:r>
      <w:r w:rsidR="00631E13">
        <w:rPr>
          <w:noProof/>
        </w:rPr>
        <w:t>2</w:t>
      </w:r>
      <w:r w:rsidR="00DD3346">
        <w:rPr>
          <w:noProof/>
        </w:rPr>
        <w:fldChar w:fldCharType="end"/>
      </w:r>
      <w:r w:rsidR="005B0A54" w:rsidRPr="00D13560">
        <w:t xml:space="preserve">: </w:t>
      </w:r>
      <w:r w:rsidR="005B0A54">
        <w:t>Server Configuration</w:t>
      </w:r>
      <w:r w:rsidR="00916166">
        <w:t xml:space="preserve"> for Admin</w:t>
      </w:r>
      <w:bookmarkEnd w:id="186"/>
    </w:p>
    <w:p w14:paraId="69CF1E25" w14:textId="3C44B0C2" w:rsidR="005B0A54" w:rsidRPr="00126501" w:rsidRDefault="005B0A54" w:rsidP="004377F8">
      <w:pPr>
        <w:pStyle w:val="NormalWeb"/>
        <w:rPr>
          <w:rFonts w:ascii="Arial" w:hAnsi="Arial" w:cs="Arial"/>
          <w:sz w:val="20"/>
          <w:szCs w:val="20"/>
        </w:rPr>
      </w:pPr>
    </w:p>
    <w:p w14:paraId="386B95DD" w14:textId="0D6F973B" w:rsidR="004377F8" w:rsidRPr="00126501" w:rsidRDefault="004377F8" w:rsidP="004D1C31">
      <w:pPr>
        <w:pStyle w:val="Heading2"/>
      </w:pPr>
      <w:bookmarkStart w:id="187" w:name="_Toc193098545"/>
      <w:bookmarkStart w:id="188" w:name="_Toc193102667"/>
      <w:r w:rsidRPr="00126501">
        <w:rPr>
          <w:rStyle w:val="Strong"/>
          <w:rFonts w:cs="Arial"/>
          <w:b w:val="0"/>
          <w:bCs w:val="0"/>
        </w:rPr>
        <w:t>For Users with Lower Privileges</w:t>
      </w:r>
      <w:bookmarkEnd w:id="187"/>
      <w:bookmarkEnd w:id="188"/>
    </w:p>
    <w:p w14:paraId="126120C5" w14:textId="73B806CB" w:rsidR="004377F8" w:rsidRPr="00491AA8" w:rsidRDefault="004377F8" w:rsidP="006852D4">
      <w:pPr>
        <w:pStyle w:val="NormalWeb"/>
        <w:jc w:val="both"/>
      </w:pPr>
      <w:r w:rsidRPr="00491AA8">
        <w:t xml:space="preserve">If you have a lower authority role and lack the necessary permissions, you will not be able to view the server information, as </w:t>
      </w:r>
      <w:r w:rsidR="001F501C">
        <w:t>indicated</w:t>
      </w:r>
      <w:r w:rsidRPr="00491AA8">
        <w:t xml:space="preserve"> in</w:t>
      </w:r>
      <w:r w:rsidR="00374C78" w:rsidRPr="00491AA8">
        <w:t xml:space="preserve"> below figure</w:t>
      </w:r>
      <w:r w:rsidR="00767F48">
        <w:t>s</w:t>
      </w:r>
      <w:r w:rsidR="00374C78" w:rsidRPr="00491AA8">
        <w:t>.</w:t>
      </w:r>
      <w:r w:rsidRPr="00491AA8">
        <w:t xml:space="preserve"> </w:t>
      </w:r>
    </w:p>
    <w:p w14:paraId="18110D90" w14:textId="755C7E9B" w:rsidR="003A40E2" w:rsidRDefault="00A40022" w:rsidP="00FC3478">
      <w:pPr>
        <w:keepNext/>
        <w:rPr>
          <w:rFonts w:eastAsia="Arial"/>
        </w:rPr>
      </w:pPr>
      <w:r w:rsidRPr="00A40022">
        <w:rPr>
          <w:rFonts w:eastAsia="Arial" w:cs="Arial"/>
          <w:noProof/>
          <w:color w:val="000000" w:themeColor="text1"/>
          <w:lang w:val="de-DE" w:eastAsia="zh-CN"/>
        </w:rPr>
        <w:drawing>
          <wp:inline distT="0" distB="0" distL="0" distR="0" wp14:anchorId="25A88B9E" wp14:editId="1BFDA576">
            <wp:extent cx="5760720" cy="1979295"/>
            <wp:effectExtent l="114300" t="95250" r="106680" b="97155"/>
            <wp:docPr id="2063980385" name="Grafik 206398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979295"/>
                    </a:xfrm>
                    <a:prstGeom prst="rect">
                      <a:avLst/>
                    </a:prstGeom>
                    <a:effectLst>
                      <a:outerShdw blurRad="63500" sx="102000" sy="102000" algn="ctr" rotWithShape="0">
                        <a:prstClr val="black">
                          <a:alpha val="40000"/>
                        </a:prstClr>
                      </a:outerShdw>
                    </a:effectLst>
                  </pic:spPr>
                </pic:pic>
              </a:graphicData>
            </a:graphic>
          </wp:inline>
        </w:drawing>
      </w:r>
    </w:p>
    <w:p w14:paraId="1EBA345E" w14:textId="77777777" w:rsidR="00FC3478" w:rsidRPr="00FC3478" w:rsidRDefault="00FC3478" w:rsidP="00FC3478">
      <w:pPr>
        <w:pStyle w:val="Caption"/>
        <w:jc w:val="center"/>
      </w:pPr>
      <w:r>
        <w:t>Figure</w:t>
      </w:r>
      <w:r w:rsidRPr="00222D99">
        <w:t xml:space="preserve"> </w:t>
      </w:r>
      <w:r>
        <w:rPr>
          <w:i w:val="0"/>
          <w:iCs w:val="0"/>
        </w:rPr>
        <w:fldChar w:fldCharType="begin"/>
      </w:r>
      <w:r w:rsidRPr="001F33CF">
        <w:instrText xml:space="preserve"> STYLEREF 1 \s </w:instrText>
      </w:r>
      <w:r>
        <w:rPr>
          <w:i w:val="0"/>
          <w:iCs w:val="0"/>
        </w:rPr>
        <w:fldChar w:fldCharType="separate"/>
      </w:r>
      <w:r>
        <w:rPr>
          <w:noProof/>
        </w:rPr>
        <w:t>4</w:t>
      </w:r>
      <w:r>
        <w:rPr>
          <w:i w:val="0"/>
          <w:iCs w:val="0"/>
        </w:rPr>
        <w:fldChar w:fldCharType="end"/>
      </w:r>
      <w:r w:rsidRPr="00222D99">
        <w:noBreakHyphen/>
      </w:r>
      <w:r>
        <w:rPr>
          <w:i w:val="0"/>
          <w:iCs w:val="0"/>
        </w:rPr>
        <w:fldChar w:fldCharType="begin"/>
      </w:r>
      <w:r w:rsidRPr="001F33CF">
        <w:instrText xml:space="preserve"> SEQ Abbildung \* ARABIC \s 1 </w:instrText>
      </w:r>
      <w:r>
        <w:rPr>
          <w:i w:val="0"/>
          <w:iCs w:val="0"/>
        </w:rPr>
        <w:fldChar w:fldCharType="separate"/>
      </w:r>
      <w:r>
        <w:rPr>
          <w:noProof/>
        </w:rPr>
        <w:t>4</w:t>
      </w:r>
      <w:r>
        <w:rPr>
          <w:i w:val="0"/>
          <w:iCs w:val="0"/>
        </w:rPr>
        <w:fldChar w:fldCharType="end"/>
      </w:r>
      <w:r w:rsidRPr="00222D99">
        <w:t xml:space="preserve">: Server Configuration for </w:t>
      </w:r>
      <w:proofErr w:type="gramStart"/>
      <w:r>
        <w:t xml:space="preserve">different </w:t>
      </w:r>
      <w:r w:rsidRPr="00222D99">
        <w:t xml:space="preserve"> Authority</w:t>
      </w:r>
      <w:proofErr w:type="gramEnd"/>
      <w:r w:rsidRPr="00222D99">
        <w:t xml:space="preserve"> </w:t>
      </w:r>
      <w:commentRangeStart w:id="189"/>
      <w:r w:rsidRPr="00222D99">
        <w:t>Role</w:t>
      </w:r>
      <w:commentRangeEnd w:id="189"/>
      <w:r>
        <w:rPr>
          <w:rStyle w:val="CommentReference"/>
          <w:i w:val="0"/>
          <w:iCs w:val="0"/>
          <w:color w:val="auto"/>
        </w:rPr>
        <w:commentReference w:id="189"/>
      </w:r>
    </w:p>
    <w:p w14:paraId="43296257" w14:textId="77777777" w:rsidR="00767F48" w:rsidRDefault="00767F48" w:rsidP="003A40E2">
      <w:pPr>
        <w:rPr>
          <w:rFonts w:eastAsia="Arial" w:cs="Arial"/>
          <w:color w:val="000000" w:themeColor="text1"/>
        </w:rPr>
      </w:pPr>
    </w:p>
    <w:p w14:paraId="7BF3C023" w14:textId="4003A63B" w:rsidR="00175480" w:rsidRDefault="001B179B" w:rsidP="004D1C31">
      <w:pPr>
        <w:pStyle w:val="Heading1"/>
        <w:rPr>
          <w:rStyle w:val="Heading1Char"/>
          <w:b/>
        </w:rPr>
      </w:pPr>
      <w:bookmarkStart w:id="190" w:name="_Toc193098546"/>
      <w:bookmarkStart w:id="191" w:name="_Toc193102668"/>
      <w:r>
        <w:rPr>
          <w:rStyle w:val="Heading1Char"/>
          <w:b/>
        </w:rPr>
        <w:lastRenderedPageBreak/>
        <w:t>Operating</w:t>
      </w:r>
      <w:r w:rsidR="00175480">
        <w:rPr>
          <w:rStyle w:val="Heading1Char"/>
          <w:b/>
        </w:rPr>
        <w:t xml:space="preserve"> </w:t>
      </w:r>
      <w:r>
        <w:rPr>
          <w:rStyle w:val="Heading1Char"/>
          <w:b/>
        </w:rPr>
        <w:t>the</w:t>
      </w:r>
      <w:r w:rsidR="00175480">
        <w:rPr>
          <w:rStyle w:val="Heading1Char"/>
          <w:b/>
        </w:rPr>
        <w:t xml:space="preserve"> Tree Structure</w:t>
      </w:r>
      <w:bookmarkEnd w:id="190"/>
      <w:bookmarkEnd w:id="191"/>
    </w:p>
    <w:p w14:paraId="44444683" w14:textId="680BC7AA" w:rsidR="00E25F2C" w:rsidRPr="00222D99" w:rsidRDefault="00E25F2C" w:rsidP="006852D4">
      <w:pPr>
        <w:jc w:val="both"/>
      </w:pPr>
      <w:r w:rsidRPr="00222D99">
        <w:t>To view the tree structure of the shell, you need to get into the shell. Follow the following steps to get into/ modify the shell.</w:t>
      </w:r>
    </w:p>
    <w:p w14:paraId="2FD7DEB5" w14:textId="77777777" w:rsidR="00C2055C" w:rsidRPr="00222D99" w:rsidRDefault="00C2055C" w:rsidP="00E25F2C"/>
    <w:p w14:paraId="5F6DA978" w14:textId="2DEE4651" w:rsidR="00D17918" w:rsidRDefault="003F0EF8" w:rsidP="00D17918">
      <w:pPr>
        <w:rPr>
          <w:lang w:val="de-DE"/>
        </w:rPr>
      </w:pPr>
      <w:r w:rsidRPr="003F0EF8">
        <w:rPr>
          <w:lang w:val="de-DE"/>
        </w:rPr>
        <w:drawing>
          <wp:inline distT="0" distB="0" distL="0" distR="0" wp14:anchorId="290C5550" wp14:editId="4BCE9F5F">
            <wp:extent cx="5760720" cy="2193290"/>
            <wp:effectExtent l="0" t="0" r="5080" b="3810"/>
            <wp:docPr id="210398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83216" name="Picture 1" descr="A screenshot of a computer&#10;&#10;Description automatically generated"/>
                    <pic:cNvPicPr/>
                  </pic:nvPicPr>
                  <pic:blipFill>
                    <a:blip r:embed="rId57"/>
                    <a:stretch>
                      <a:fillRect/>
                    </a:stretch>
                  </pic:blipFill>
                  <pic:spPr>
                    <a:xfrm>
                      <a:off x="0" y="0"/>
                      <a:ext cx="5760720" cy="2193290"/>
                    </a:xfrm>
                    <a:prstGeom prst="rect">
                      <a:avLst/>
                    </a:prstGeom>
                  </pic:spPr>
                </pic:pic>
              </a:graphicData>
            </a:graphic>
          </wp:inline>
        </w:drawing>
      </w:r>
    </w:p>
    <w:p w14:paraId="4315A56C" w14:textId="658B0B16" w:rsidR="00BF11E0" w:rsidRDefault="00D17918" w:rsidP="00E25F2C">
      <w:r w:rsidRPr="006852D4">
        <w:rPr>
          <w:lang w:eastAsia="zh-CN"/>
        </w:rPr>
        <w:t xml:space="preserve"> </w:t>
      </w:r>
    </w:p>
    <w:p w14:paraId="2DB7D66E" w14:textId="53B38A32" w:rsidR="00E051F0" w:rsidRPr="00222D99" w:rsidRDefault="0015013A" w:rsidP="00E051F0">
      <w:pPr>
        <w:pStyle w:val="Caption"/>
        <w:jc w:val="center"/>
      </w:pPr>
      <w:bookmarkStart w:id="192" w:name="_Toc200031370"/>
      <w:r>
        <w:t>Figure</w:t>
      </w:r>
      <w:r w:rsidR="00E051F0" w:rsidRPr="00222D99">
        <w:t xml:space="preserve"> </w:t>
      </w:r>
      <w:r w:rsidR="00322E75">
        <w:fldChar w:fldCharType="begin"/>
      </w:r>
      <w:r w:rsidR="00322E75" w:rsidRPr="001F33CF">
        <w:instrText xml:space="preserve"> STYLEREF 1 \s </w:instrText>
      </w:r>
      <w:r w:rsidR="00322E75">
        <w:fldChar w:fldCharType="separate"/>
      </w:r>
      <w:r w:rsidR="00631E13">
        <w:rPr>
          <w:noProof/>
        </w:rPr>
        <w:t>5</w:t>
      </w:r>
      <w:r w:rsidR="00322E75">
        <w:rPr>
          <w:noProof/>
        </w:rPr>
        <w:fldChar w:fldCharType="end"/>
      </w:r>
      <w:r w:rsidR="00E051F0" w:rsidRPr="00222D99">
        <w:noBreakHyphen/>
      </w:r>
      <w:r w:rsidR="00322E75">
        <w:fldChar w:fldCharType="begin"/>
      </w:r>
      <w:r w:rsidR="00322E75" w:rsidRPr="00222D99">
        <w:instrText xml:space="preserve"> SEQ Abbildung \* ARABIC \s 1 </w:instrText>
      </w:r>
      <w:r w:rsidR="00322E75">
        <w:fldChar w:fldCharType="separate"/>
      </w:r>
      <w:r w:rsidR="00631E13">
        <w:rPr>
          <w:noProof/>
        </w:rPr>
        <w:t>1</w:t>
      </w:r>
      <w:r w:rsidR="00322E75">
        <w:rPr>
          <w:noProof/>
        </w:rPr>
        <w:fldChar w:fldCharType="end"/>
      </w:r>
      <w:r w:rsidR="00E051F0" w:rsidRPr="00222D99">
        <w:t xml:space="preserve">: </w:t>
      </w:r>
      <w:r w:rsidR="00322E75" w:rsidRPr="00222D99">
        <w:t>Overview of Shells</w:t>
      </w:r>
      <w:bookmarkEnd w:id="192"/>
    </w:p>
    <w:p w14:paraId="40C592FD" w14:textId="77777777" w:rsidR="00E051F0" w:rsidRPr="00222D99" w:rsidRDefault="00E051F0" w:rsidP="00E25F2C"/>
    <w:p w14:paraId="0A51EA8E" w14:textId="77777777" w:rsidR="00E25F2C" w:rsidRPr="00662362" w:rsidRDefault="00E25F2C" w:rsidP="006852D4">
      <w:pPr>
        <w:spacing w:before="100" w:beforeAutospacing="1" w:after="100" w:afterAutospacing="1"/>
        <w:jc w:val="both"/>
        <w:rPr>
          <w:rFonts w:cs="Arial"/>
        </w:rPr>
      </w:pPr>
      <w:r w:rsidRPr="00662362">
        <w:rPr>
          <w:rFonts w:cs="Arial"/>
        </w:rPr>
        <w:t>To modify a shell, follow these steps:</w:t>
      </w:r>
    </w:p>
    <w:p w14:paraId="03A010B2" w14:textId="77777777" w:rsidR="00E25F2C" w:rsidRPr="00662362" w:rsidRDefault="00E25F2C" w:rsidP="004D1C31">
      <w:pPr>
        <w:numPr>
          <w:ilvl w:val="0"/>
          <w:numId w:val="24"/>
        </w:numPr>
        <w:spacing w:before="100" w:beforeAutospacing="1" w:after="100" w:afterAutospacing="1"/>
        <w:jc w:val="both"/>
        <w:rPr>
          <w:rFonts w:cs="Arial"/>
        </w:rPr>
      </w:pPr>
      <w:r w:rsidRPr="00662362">
        <w:rPr>
          <w:rFonts w:cs="Arial"/>
        </w:rPr>
        <w:t>In the Shells Overview, click on the three-dot menu on the left side of the shell.</w:t>
      </w:r>
    </w:p>
    <w:p w14:paraId="2EAD3E9A" w14:textId="77777777" w:rsidR="00E25F2C" w:rsidRPr="00662362" w:rsidRDefault="00E25F2C" w:rsidP="004D1C31">
      <w:pPr>
        <w:numPr>
          <w:ilvl w:val="0"/>
          <w:numId w:val="24"/>
        </w:numPr>
        <w:spacing w:before="100" w:beforeAutospacing="1" w:after="100" w:afterAutospacing="1"/>
        <w:jc w:val="both"/>
        <w:rPr>
          <w:rFonts w:cs="Arial"/>
        </w:rPr>
      </w:pPr>
      <w:r w:rsidRPr="00662362">
        <w:rPr>
          <w:rFonts w:cs="Arial"/>
        </w:rPr>
        <w:t>Select "Modify" from the dropdown menu.</w:t>
      </w:r>
    </w:p>
    <w:p w14:paraId="52BB0580" w14:textId="480129F2" w:rsidR="00BF11E0" w:rsidRPr="00662362" w:rsidRDefault="00E25F2C" w:rsidP="004D1C31">
      <w:pPr>
        <w:numPr>
          <w:ilvl w:val="0"/>
          <w:numId w:val="24"/>
        </w:numPr>
        <w:spacing w:before="100" w:beforeAutospacing="1" w:after="100" w:afterAutospacing="1"/>
        <w:jc w:val="both"/>
        <w:rPr>
          <w:rFonts w:cs="Arial"/>
        </w:rPr>
      </w:pPr>
      <w:r w:rsidRPr="00662362">
        <w:rPr>
          <w:rFonts w:cs="Arial"/>
        </w:rPr>
        <w:t>You will now see the dashboard of the selected shell.</w:t>
      </w:r>
    </w:p>
    <w:p w14:paraId="1A4BC20A" w14:textId="77777777" w:rsidR="00E25F2C" w:rsidRPr="00662362" w:rsidRDefault="00E25F2C" w:rsidP="006852D4">
      <w:pPr>
        <w:spacing w:before="100" w:beforeAutospacing="1" w:after="100" w:afterAutospacing="1"/>
        <w:jc w:val="both"/>
        <w:rPr>
          <w:rFonts w:cs="Arial"/>
        </w:rPr>
      </w:pPr>
      <w:r w:rsidRPr="00662362">
        <w:rPr>
          <w:rFonts w:cs="Arial"/>
        </w:rPr>
        <w:t>On the left side of the dashboard, you will find the tree structure, which consists of:</w:t>
      </w:r>
    </w:p>
    <w:p w14:paraId="675FC36F" w14:textId="77777777" w:rsidR="00E25F2C" w:rsidRPr="00662362" w:rsidRDefault="00E25F2C" w:rsidP="004D1C31">
      <w:pPr>
        <w:numPr>
          <w:ilvl w:val="0"/>
          <w:numId w:val="25"/>
        </w:numPr>
        <w:spacing w:before="100" w:beforeAutospacing="1" w:after="100" w:afterAutospacing="1"/>
        <w:jc w:val="both"/>
        <w:rPr>
          <w:rFonts w:cs="Arial"/>
        </w:rPr>
      </w:pPr>
      <w:proofErr w:type="spellStart"/>
      <w:r w:rsidRPr="00662362">
        <w:rPr>
          <w:rFonts w:cs="Arial"/>
        </w:rPr>
        <w:t>Submodels</w:t>
      </w:r>
      <w:proofErr w:type="spellEnd"/>
    </w:p>
    <w:p w14:paraId="5FD9764E" w14:textId="77777777" w:rsidR="00E25F2C" w:rsidRPr="00662362" w:rsidRDefault="00E25F2C" w:rsidP="004D1C31">
      <w:pPr>
        <w:numPr>
          <w:ilvl w:val="0"/>
          <w:numId w:val="25"/>
        </w:numPr>
        <w:spacing w:before="100" w:beforeAutospacing="1" w:after="100" w:afterAutospacing="1"/>
        <w:jc w:val="both"/>
        <w:rPr>
          <w:rFonts w:cs="Arial"/>
        </w:rPr>
      </w:pPr>
      <w:r w:rsidRPr="00662362">
        <w:rPr>
          <w:rFonts w:cs="Arial"/>
        </w:rPr>
        <w:t>Files</w:t>
      </w:r>
    </w:p>
    <w:p w14:paraId="349C6747" w14:textId="77777777" w:rsidR="00E25F2C" w:rsidRPr="00662362" w:rsidRDefault="00E25F2C" w:rsidP="004D1C31">
      <w:pPr>
        <w:numPr>
          <w:ilvl w:val="0"/>
          <w:numId w:val="25"/>
        </w:numPr>
        <w:spacing w:before="100" w:beforeAutospacing="1" w:after="100" w:afterAutospacing="1"/>
        <w:jc w:val="both"/>
        <w:rPr>
          <w:rFonts w:cs="Arial"/>
        </w:rPr>
      </w:pPr>
      <w:r w:rsidRPr="00662362">
        <w:rPr>
          <w:rFonts w:cs="Arial"/>
        </w:rPr>
        <w:t>Concept Descriptions</w:t>
      </w:r>
    </w:p>
    <w:p w14:paraId="6F32D992" w14:textId="77777777" w:rsidR="00E25F2C" w:rsidRPr="00662362" w:rsidRDefault="00E25F2C" w:rsidP="006852D4">
      <w:pPr>
        <w:spacing w:before="100" w:beforeAutospacing="1" w:after="100" w:afterAutospacing="1"/>
        <w:jc w:val="both"/>
        <w:rPr>
          <w:rFonts w:cs="Arial"/>
        </w:rPr>
      </w:pPr>
      <w:r w:rsidRPr="00662362">
        <w:rPr>
          <w:rFonts w:cs="Arial"/>
        </w:rPr>
        <w:t xml:space="preserve">You can add, modify, or remove any </w:t>
      </w:r>
      <w:proofErr w:type="spellStart"/>
      <w:r w:rsidRPr="00662362">
        <w:rPr>
          <w:rFonts w:cs="Arial"/>
        </w:rPr>
        <w:t>submodel</w:t>
      </w:r>
      <w:proofErr w:type="spellEnd"/>
      <w:r w:rsidRPr="00662362">
        <w:rPr>
          <w:rFonts w:cs="Arial"/>
        </w:rPr>
        <w:t xml:space="preserve"> within this tree structure at any time. Refer to the figure below for a visual representation of the tree structure.</w:t>
      </w:r>
    </w:p>
    <w:p w14:paraId="004CA2E7" w14:textId="77777777" w:rsidR="002628F2" w:rsidRPr="00222D99" w:rsidRDefault="002628F2" w:rsidP="002628F2"/>
    <w:p w14:paraId="21D1BF8C" w14:textId="46797536" w:rsidR="00175480" w:rsidRPr="00175480" w:rsidRDefault="003209E3" w:rsidP="00822E96">
      <w:pPr>
        <w:jc w:val="center"/>
      </w:pPr>
      <w:r w:rsidRPr="004C6946">
        <w:rPr>
          <w:i/>
          <w:noProof/>
          <w:lang w:val="de-DE" w:eastAsia="zh-CN"/>
        </w:rPr>
        <w:lastRenderedPageBreak/>
        <w:drawing>
          <wp:inline distT="0" distB="0" distL="0" distR="0" wp14:anchorId="3C927993" wp14:editId="4A8ACBCB">
            <wp:extent cx="4418092" cy="3315407"/>
            <wp:effectExtent l="95250" t="114300" r="97155" b="113665"/>
            <wp:docPr id="2143766437" name="Grafik 2143766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6437" name="Grafik 2143766437"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70267" cy="3354560"/>
                    </a:xfrm>
                    <a:prstGeom prst="rect">
                      <a:avLst/>
                    </a:prstGeom>
                    <a:effectLst>
                      <a:outerShdw blurRad="63500" sx="102000" sy="102000" algn="ctr" rotWithShape="0">
                        <a:prstClr val="black">
                          <a:alpha val="40000"/>
                        </a:prstClr>
                      </a:outerShdw>
                    </a:effectLst>
                  </pic:spPr>
                </pic:pic>
              </a:graphicData>
            </a:graphic>
          </wp:inline>
        </w:drawing>
      </w:r>
    </w:p>
    <w:p w14:paraId="4F9412C2" w14:textId="29C98B17" w:rsidR="003209E3" w:rsidRPr="00222D99" w:rsidRDefault="0015013A" w:rsidP="00822E96">
      <w:pPr>
        <w:pStyle w:val="Caption"/>
        <w:jc w:val="center"/>
      </w:pPr>
      <w:bookmarkStart w:id="193" w:name="_Toc200031371"/>
      <w:r>
        <w:t>Figure</w:t>
      </w:r>
      <w:r w:rsidR="003209E3" w:rsidRPr="00222D99">
        <w:t xml:space="preserve"> </w:t>
      </w:r>
      <w:r w:rsidR="00322E75">
        <w:fldChar w:fldCharType="begin"/>
      </w:r>
      <w:r w:rsidR="00322E75" w:rsidRPr="001F33CF">
        <w:instrText xml:space="preserve"> STYLEREF 1 \s </w:instrText>
      </w:r>
      <w:r w:rsidR="00322E75">
        <w:fldChar w:fldCharType="separate"/>
      </w:r>
      <w:r w:rsidR="00631E13">
        <w:rPr>
          <w:noProof/>
        </w:rPr>
        <w:t>5</w:t>
      </w:r>
      <w:r w:rsidR="00322E75">
        <w:rPr>
          <w:noProof/>
        </w:rPr>
        <w:fldChar w:fldCharType="end"/>
      </w:r>
      <w:r w:rsidR="003209E3" w:rsidRPr="00222D99">
        <w:noBreakHyphen/>
      </w:r>
      <w:r w:rsidR="00322E75">
        <w:fldChar w:fldCharType="begin"/>
      </w:r>
      <w:r w:rsidR="00322E75" w:rsidRPr="00222D99">
        <w:instrText xml:space="preserve"> SEQ Abbildung \* ARABIC \s 1 </w:instrText>
      </w:r>
      <w:r w:rsidR="00322E75">
        <w:fldChar w:fldCharType="separate"/>
      </w:r>
      <w:r w:rsidR="00631E13">
        <w:rPr>
          <w:noProof/>
        </w:rPr>
        <w:t>2</w:t>
      </w:r>
      <w:r w:rsidR="00322E75">
        <w:rPr>
          <w:noProof/>
        </w:rPr>
        <w:fldChar w:fldCharType="end"/>
      </w:r>
      <w:r w:rsidR="003209E3" w:rsidRPr="00222D99">
        <w:t>:Understanding Tree Structure in AAS Designer</w:t>
      </w:r>
      <w:bookmarkEnd w:id="193"/>
    </w:p>
    <w:p w14:paraId="6C676BCF" w14:textId="77777777" w:rsidR="00A854CB" w:rsidRPr="00222D99" w:rsidRDefault="00A854CB" w:rsidP="00A854CB"/>
    <w:p w14:paraId="4D386A1D" w14:textId="2625ED41" w:rsidR="00A854CB" w:rsidRPr="00222D99" w:rsidRDefault="00373601" w:rsidP="006852D4">
      <w:pPr>
        <w:jc w:val="both"/>
      </w:pPr>
      <w:r w:rsidRPr="00222D99">
        <w:t xml:space="preserve">As you click on the arrow to the left of any </w:t>
      </w:r>
      <w:proofErr w:type="spellStart"/>
      <w:r w:rsidRPr="00222D99">
        <w:t>submodel</w:t>
      </w:r>
      <w:proofErr w:type="spellEnd"/>
      <w:r w:rsidRPr="00222D99">
        <w:t xml:space="preserve">, such as </w:t>
      </w:r>
      <w:proofErr w:type="spellStart"/>
      <w:r w:rsidRPr="00222D99">
        <w:t>HandoverDocumentation</w:t>
      </w:r>
      <w:proofErr w:type="spellEnd"/>
      <w:r w:rsidRPr="00222D99">
        <w:t xml:space="preserve">, a nested structure will expand beneath it. This reveals additional elements contained within the </w:t>
      </w:r>
      <w:proofErr w:type="spellStart"/>
      <w:r w:rsidRPr="00222D99">
        <w:t>submodel</w:t>
      </w:r>
      <w:proofErr w:type="spellEnd"/>
      <w:r w:rsidRPr="00222D99">
        <w:t xml:space="preserve">. Referring to the figure below, you will see the corresponding properties of the </w:t>
      </w:r>
      <w:proofErr w:type="spellStart"/>
      <w:r w:rsidRPr="00222D99">
        <w:t>submodel</w:t>
      </w:r>
      <w:proofErr w:type="spellEnd"/>
      <w:r w:rsidRPr="00222D99">
        <w:t xml:space="preserve">. These properties can be modified as needed, allowing you to update existing values or add new properties to the </w:t>
      </w:r>
      <w:proofErr w:type="spellStart"/>
      <w:r w:rsidRPr="00222D99">
        <w:t>submodel</w:t>
      </w:r>
      <w:proofErr w:type="spellEnd"/>
      <w:r w:rsidRPr="00222D99">
        <w:t>.</w:t>
      </w:r>
    </w:p>
    <w:p w14:paraId="160A8CE3" w14:textId="77777777" w:rsidR="00A854CB" w:rsidRPr="00222D99" w:rsidRDefault="00A854CB" w:rsidP="00A854CB"/>
    <w:p w14:paraId="4E2D1577" w14:textId="5E47D874" w:rsidR="00D17918" w:rsidRDefault="00D17918" w:rsidP="00D17918">
      <w:pPr>
        <w:rPr>
          <w:lang w:val="de-DE"/>
        </w:rPr>
      </w:pPr>
      <w:r>
        <w:rPr>
          <w:noProof/>
          <w:lang w:val="de-DE" w:eastAsia="zh-CN"/>
        </w:rPr>
        <w:drawing>
          <wp:inline distT="0" distB="0" distL="0" distR="0" wp14:anchorId="5A1E0EDD" wp14:editId="07CAA6B6">
            <wp:extent cx="6304889" cy="3194050"/>
            <wp:effectExtent l="0" t="0" r="1270" b="6350"/>
            <wp:docPr id="2063980387" name="Grafik 2063980387" descr="C:\Users\avdul002\AppData\Local\Microsoft\Windows\INetCache\Content.MSO\7475AF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dul002\AppData\Local\Microsoft\Windows\INetCache\Content.MSO\7475AF59.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12414" cy="3197862"/>
                    </a:xfrm>
                    <a:prstGeom prst="rect">
                      <a:avLst/>
                    </a:prstGeom>
                    <a:noFill/>
                    <a:ln>
                      <a:noFill/>
                    </a:ln>
                  </pic:spPr>
                </pic:pic>
              </a:graphicData>
            </a:graphic>
          </wp:inline>
        </w:drawing>
      </w:r>
    </w:p>
    <w:p w14:paraId="7A330577" w14:textId="22354AAC" w:rsidR="00A854CB" w:rsidRDefault="00D17918" w:rsidP="00A854CB">
      <w:r w:rsidRPr="006852D4">
        <w:rPr>
          <w:lang w:eastAsia="zh-CN"/>
        </w:rPr>
        <w:t xml:space="preserve"> </w:t>
      </w:r>
    </w:p>
    <w:p w14:paraId="6A047C40" w14:textId="33E9AC8D" w:rsidR="00B53602" w:rsidRPr="00222D99" w:rsidRDefault="0015013A" w:rsidP="00B53602">
      <w:pPr>
        <w:pStyle w:val="Caption"/>
        <w:jc w:val="center"/>
      </w:pPr>
      <w:bookmarkStart w:id="194" w:name="_Toc200031372"/>
      <w:r>
        <w:t>Figure</w:t>
      </w:r>
      <w:r w:rsidR="00B53602" w:rsidRPr="00222D99">
        <w:t xml:space="preserve"> </w:t>
      </w:r>
      <w:r w:rsidR="00D50158">
        <w:fldChar w:fldCharType="begin"/>
      </w:r>
      <w:r w:rsidR="00D50158" w:rsidRPr="001F33CF">
        <w:instrText xml:space="preserve"> STYLEREF 1 \s </w:instrText>
      </w:r>
      <w:r w:rsidR="00D50158">
        <w:fldChar w:fldCharType="separate"/>
      </w:r>
      <w:r w:rsidR="00631E13">
        <w:rPr>
          <w:noProof/>
        </w:rPr>
        <w:t>5</w:t>
      </w:r>
      <w:r w:rsidR="00D50158">
        <w:rPr>
          <w:noProof/>
        </w:rPr>
        <w:fldChar w:fldCharType="end"/>
      </w:r>
      <w:r w:rsidR="00B53602" w:rsidRPr="00222D99">
        <w:noBreakHyphen/>
      </w:r>
      <w:r w:rsidR="00D50158">
        <w:fldChar w:fldCharType="begin"/>
      </w:r>
      <w:r w:rsidR="00D50158" w:rsidRPr="00222D99">
        <w:instrText xml:space="preserve"> SEQ Abbildung \* ARABIC \s 1 </w:instrText>
      </w:r>
      <w:r w:rsidR="00D50158">
        <w:fldChar w:fldCharType="separate"/>
      </w:r>
      <w:r w:rsidR="00631E13">
        <w:rPr>
          <w:noProof/>
        </w:rPr>
        <w:t>3</w:t>
      </w:r>
      <w:r w:rsidR="00D50158">
        <w:rPr>
          <w:noProof/>
        </w:rPr>
        <w:fldChar w:fldCharType="end"/>
      </w:r>
      <w:r w:rsidR="00B53602" w:rsidRPr="00222D99">
        <w:t>: Expanding the Tree Structure in AAS Designer</w:t>
      </w:r>
      <w:bookmarkEnd w:id="194"/>
    </w:p>
    <w:p w14:paraId="4D251DD3" w14:textId="77777777" w:rsidR="00A854CB" w:rsidRPr="00222D99" w:rsidRDefault="00A854CB" w:rsidP="00A854CB"/>
    <w:p w14:paraId="2F6A9308" w14:textId="77777777" w:rsidR="00A854CB" w:rsidRPr="00222D99" w:rsidRDefault="00A854CB" w:rsidP="00A854CB"/>
    <w:p w14:paraId="2A5DCECD" w14:textId="26F7A977" w:rsidR="008C12DE" w:rsidRPr="00222D99" w:rsidRDefault="008C12DE" w:rsidP="006852D4">
      <w:pPr>
        <w:spacing w:before="240" w:after="240"/>
        <w:jc w:val="both"/>
      </w:pPr>
      <w:r w:rsidRPr="00222D99">
        <w:rPr>
          <w:rFonts w:eastAsia="Arial" w:cs="Arial"/>
          <w:color w:val="000000" w:themeColor="text1"/>
        </w:rPr>
        <w:lastRenderedPageBreak/>
        <w:t xml:space="preserve">The AAS Shell of a component follows a structured tree hierarchy, which can be modified by the user based on the available information. For example, in the figure above, </w:t>
      </w:r>
      <w:hyperlink r:id="rId60" w:history="1">
        <w:r w:rsidRPr="00032877">
          <w:rPr>
            <w:rStyle w:val="Hyperlink"/>
            <w:rFonts w:eastAsia="Arial" w:cs="Arial"/>
          </w:rPr>
          <w:t>KOSTAL_</w:t>
        </w:r>
        <w:r w:rsidR="00032877" w:rsidRPr="00032877">
          <w:rPr>
            <w:rStyle w:val="Hyperlink"/>
            <w:rFonts w:eastAsia="Arial" w:cs="Arial"/>
          </w:rPr>
          <w:t>D</w:t>
        </w:r>
        <w:r w:rsidRPr="00032877">
          <w:rPr>
            <w:rStyle w:val="Hyperlink"/>
            <w:rFonts w:eastAsia="Arial" w:cs="Arial"/>
          </w:rPr>
          <w:t>LK1</w:t>
        </w:r>
        <w:r w:rsidR="00032877" w:rsidRPr="00032877">
          <w:rPr>
            <w:rStyle w:val="Hyperlink"/>
            <w:rFonts w:eastAsia="Arial" w:cs="Arial"/>
          </w:rPr>
          <w:t>2</w:t>
        </w:r>
        <w:r w:rsidRPr="00032877">
          <w:rPr>
            <w:rStyle w:val="Hyperlink"/>
            <w:rFonts w:eastAsia="Arial" w:cs="Arial"/>
          </w:rPr>
          <w:t>_100</w:t>
        </w:r>
        <w:r w:rsidR="00032877" w:rsidRPr="00032877">
          <w:rPr>
            <w:rStyle w:val="Hyperlink"/>
            <w:rFonts w:eastAsia="Arial" w:cs="Arial"/>
          </w:rPr>
          <w:t>022</w:t>
        </w:r>
        <w:r w:rsidRPr="00032877">
          <w:rPr>
            <w:rStyle w:val="Hyperlink"/>
            <w:rFonts w:eastAsia="Arial" w:cs="Arial"/>
          </w:rPr>
          <w:t>1</w:t>
        </w:r>
        <w:r w:rsidR="00032877" w:rsidRPr="00032877">
          <w:rPr>
            <w:rStyle w:val="Hyperlink"/>
            <w:rFonts w:eastAsia="Arial" w:cs="Arial"/>
          </w:rPr>
          <w:t>0</w:t>
        </w:r>
      </w:hyperlink>
      <w:r w:rsidRPr="00222D99">
        <w:rPr>
          <w:rFonts w:eastAsia="Arial" w:cs="Arial"/>
          <w:color w:val="000000" w:themeColor="text1"/>
        </w:rPr>
        <w:t xml:space="preserve"> represents a component whose AAS needs to be identified. Under this component, there are multiple </w:t>
      </w:r>
      <w:proofErr w:type="spellStart"/>
      <w:r w:rsidRPr="00222D99">
        <w:rPr>
          <w:rFonts w:eastAsia="Arial" w:cs="Arial"/>
          <w:color w:val="000000" w:themeColor="text1"/>
        </w:rPr>
        <w:t>submodels</w:t>
      </w:r>
      <w:proofErr w:type="spellEnd"/>
      <w:r w:rsidRPr="00222D99">
        <w:rPr>
          <w:rFonts w:eastAsia="Arial" w:cs="Arial"/>
          <w:color w:val="000000" w:themeColor="text1"/>
        </w:rPr>
        <w:t xml:space="preserve">, such as </w:t>
      </w:r>
      <w:proofErr w:type="spellStart"/>
      <w:r w:rsidRPr="00222D99">
        <w:rPr>
          <w:rFonts w:cs="Arial"/>
          <w:color w:val="000000"/>
        </w:rPr>
        <w:t>HandoverDocumentation</w:t>
      </w:r>
      <w:proofErr w:type="spellEnd"/>
      <w:r w:rsidRPr="00222D99">
        <w:rPr>
          <w:rFonts w:cs="Arial"/>
          <w:color w:val="000000"/>
        </w:rPr>
        <w:t xml:space="preserve"> </w:t>
      </w:r>
      <w:sdt>
        <w:sdtPr>
          <w:rPr>
            <w:rFonts w:cs="Arial"/>
            <w:color w:val="000000"/>
          </w:rPr>
          <w:id w:val="-1925796031"/>
          <w:citation/>
        </w:sdtPr>
        <w:sdtContent>
          <w:r>
            <w:rPr>
              <w:rFonts w:cs="Arial"/>
              <w:color w:val="000000"/>
            </w:rPr>
            <w:fldChar w:fldCharType="begin"/>
          </w:r>
          <w:r w:rsidRPr="00222D99">
            <w:rPr>
              <w:rFonts w:cs="Arial"/>
              <w:color w:val="000000"/>
            </w:rPr>
            <w:instrText xml:space="preserve"> CITATION IDTA02004 \l 1031 </w:instrText>
          </w:r>
          <w:r>
            <w:rPr>
              <w:rFonts w:cs="Arial"/>
              <w:color w:val="000000"/>
            </w:rPr>
            <w:fldChar w:fldCharType="separate"/>
          </w:r>
          <w:r w:rsidRPr="00222D99">
            <w:rPr>
              <w:rFonts w:cs="Arial"/>
              <w:color w:val="000000"/>
            </w:rPr>
            <w:t>[1]</w:t>
          </w:r>
          <w:r>
            <w:rPr>
              <w:rFonts w:cs="Arial"/>
              <w:color w:val="000000"/>
            </w:rPr>
            <w:fldChar w:fldCharType="end"/>
          </w:r>
        </w:sdtContent>
      </w:sdt>
      <w:r w:rsidRPr="00222D99">
        <w:rPr>
          <w:rFonts w:cs="Arial"/>
          <w:color w:val="000000"/>
        </w:rPr>
        <w:t xml:space="preserve">, </w:t>
      </w:r>
      <w:proofErr w:type="spellStart"/>
      <w:r w:rsidRPr="00222D99">
        <w:rPr>
          <w:rFonts w:cs="Arial"/>
          <w:color w:val="000000"/>
        </w:rPr>
        <w:t>TechnicalData</w:t>
      </w:r>
      <w:proofErr w:type="spellEnd"/>
      <w:r w:rsidRPr="00222D99">
        <w:rPr>
          <w:rFonts w:cs="Arial"/>
          <w:color w:val="000000"/>
        </w:rPr>
        <w:t xml:space="preserve"> </w:t>
      </w:r>
      <w:sdt>
        <w:sdtPr>
          <w:rPr>
            <w:rFonts w:cs="Arial"/>
            <w:color w:val="000000"/>
          </w:rPr>
          <w:id w:val="-1577967334"/>
          <w:citation/>
        </w:sdtPr>
        <w:sdtContent>
          <w:r>
            <w:rPr>
              <w:rFonts w:cs="Arial"/>
              <w:color w:val="000000"/>
            </w:rPr>
            <w:fldChar w:fldCharType="begin"/>
          </w:r>
          <w:r w:rsidRPr="00222D99">
            <w:rPr>
              <w:rFonts w:cs="Arial"/>
              <w:color w:val="000000"/>
            </w:rPr>
            <w:instrText xml:space="preserve"> CITATION IDTA02003 \l 1031 </w:instrText>
          </w:r>
          <w:r>
            <w:rPr>
              <w:rFonts w:cs="Arial"/>
              <w:color w:val="000000"/>
            </w:rPr>
            <w:fldChar w:fldCharType="separate"/>
          </w:r>
          <w:r w:rsidRPr="00222D99">
            <w:rPr>
              <w:rFonts w:cs="Arial"/>
              <w:color w:val="000000"/>
            </w:rPr>
            <w:t>[2]</w:t>
          </w:r>
          <w:r>
            <w:rPr>
              <w:rFonts w:cs="Arial"/>
              <w:color w:val="000000"/>
            </w:rPr>
            <w:fldChar w:fldCharType="end"/>
          </w:r>
        </w:sdtContent>
      </w:sdt>
      <w:r w:rsidRPr="00222D99">
        <w:rPr>
          <w:rFonts w:cs="Arial"/>
          <w:color w:val="000000"/>
        </w:rPr>
        <w:t xml:space="preserve">, </w:t>
      </w:r>
      <w:proofErr w:type="spellStart"/>
      <w:r w:rsidRPr="00222D99">
        <w:rPr>
          <w:rFonts w:cs="Arial"/>
          <w:color w:val="000000"/>
        </w:rPr>
        <w:t>DigitalNameplate</w:t>
      </w:r>
      <w:proofErr w:type="spellEnd"/>
      <w:r w:rsidRPr="00222D99">
        <w:rPr>
          <w:rFonts w:cs="Arial"/>
          <w:color w:val="000000"/>
        </w:rPr>
        <w:t xml:space="preserve"> </w:t>
      </w:r>
      <w:sdt>
        <w:sdtPr>
          <w:rPr>
            <w:rFonts w:cs="Arial"/>
            <w:color w:val="000000"/>
          </w:rPr>
          <w:id w:val="1594827083"/>
          <w:citation/>
        </w:sdtPr>
        <w:sdtContent>
          <w:r>
            <w:rPr>
              <w:rFonts w:cs="Arial"/>
              <w:color w:val="000000"/>
            </w:rPr>
            <w:fldChar w:fldCharType="begin"/>
          </w:r>
          <w:r w:rsidRPr="00222D99">
            <w:rPr>
              <w:rFonts w:cs="Arial"/>
              <w:color w:val="000000"/>
            </w:rPr>
            <w:instrText xml:space="preserve"> CITATION IDTA02006 \l 1031 </w:instrText>
          </w:r>
          <w:r>
            <w:rPr>
              <w:rFonts w:cs="Arial"/>
              <w:color w:val="000000"/>
            </w:rPr>
            <w:fldChar w:fldCharType="separate"/>
          </w:r>
          <w:r w:rsidRPr="00222D99">
            <w:rPr>
              <w:rFonts w:cs="Arial"/>
              <w:color w:val="000000"/>
            </w:rPr>
            <w:t>[3]</w:t>
          </w:r>
          <w:r>
            <w:rPr>
              <w:rFonts w:cs="Arial"/>
              <w:color w:val="000000"/>
            </w:rPr>
            <w:fldChar w:fldCharType="end"/>
          </w:r>
        </w:sdtContent>
      </w:sdt>
      <w:r w:rsidR="0035592D">
        <w:rPr>
          <w:rFonts w:cs="Arial"/>
          <w:color w:val="000000"/>
        </w:rPr>
        <w:t>,</w:t>
      </w:r>
      <w:r w:rsidRPr="00222D99">
        <w:rPr>
          <w:rFonts w:eastAsia="Arial" w:cs="Arial"/>
          <w:color w:val="000000" w:themeColor="text1"/>
        </w:rPr>
        <w:t xml:space="preserve"> MCAD and </w:t>
      </w:r>
      <w:proofErr w:type="spellStart"/>
      <w:r w:rsidRPr="00222D99">
        <w:rPr>
          <w:rFonts w:eastAsia="Arial" w:cs="Arial"/>
          <w:color w:val="000000" w:themeColor="text1"/>
        </w:rPr>
        <w:t>AasDesignerChangelog</w:t>
      </w:r>
      <w:proofErr w:type="spellEnd"/>
      <w:r w:rsidRPr="00222D99">
        <w:rPr>
          <w:rFonts w:eastAsia="Arial" w:cs="Arial"/>
          <w:color w:val="000000" w:themeColor="text1"/>
        </w:rPr>
        <w:t>.</w:t>
      </w:r>
    </w:p>
    <w:p w14:paraId="6BD34F95" w14:textId="062CF281" w:rsidR="008C12DE" w:rsidRPr="00222D99" w:rsidRDefault="008C12DE" w:rsidP="006852D4">
      <w:pPr>
        <w:jc w:val="both"/>
        <w:rPr>
          <w:rFonts w:eastAsia="Arial" w:cs="Arial"/>
          <w:color w:val="000000" w:themeColor="text1"/>
        </w:rPr>
      </w:pPr>
      <w:r w:rsidRPr="00222D99">
        <w:rPr>
          <w:rFonts w:eastAsia="Arial" w:cs="Arial"/>
          <w:color w:val="000000" w:themeColor="text1"/>
        </w:rPr>
        <w:t xml:space="preserve">Within every tree structure, </w:t>
      </w:r>
      <w:r w:rsidR="0035592D">
        <w:rPr>
          <w:rFonts w:eastAsia="Arial" w:cs="Arial"/>
          <w:color w:val="000000" w:themeColor="text1"/>
        </w:rPr>
        <w:t>one</w:t>
      </w:r>
      <w:r w:rsidRPr="00222D99">
        <w:rPr>
          <w:rFonts w:eastAsia="Arial" w:cs="Arial"/>
          <w:color w:val="000000" w:themeColor="text1"/>
        </w:rPr>
        <w:t xml:space="preserve"> will find two common elements: Concept Description and Files. The AAS can define its own dictionary, which contains semantic definitions of its </w:t>
      </w:r>
      <w:proofErr w:type="spellStart"/>
      <w:r w:rsidRPr="00222D99">
        <w:rPr>
          <w:rFonts w:eastAsia="Arial" w:cs="Arial"/>
          <w:color w:val="000000" w:themeColor="text1"/>
        </w:rPr>
        <w:t>submodel</w:t>
      </w:r>
      <w:proofErr w:type="spellEnd"/>
      <w:r w:rsidRPr="00222D99">
        <w:rPr>
          <w:rFonts w:eastAsia="Arial" w:cs="Arial"/>
          <w:color w:val="000000" w:themeColor="text1"/>
        </w:rPr>
        <w:t xml:space="preserve"> elements. These semantic definitions are known as Concept Descriptions (</w:t>
      </w:r>
      <w:proofErr w:type="spellStart"/>
      <w:r w:rsidRPr="00222D99">
        <w:rPr>
          <w:rFonts w:eastAsia="Arial" w:cs="Arial"/>
          <w:color w:val="000000" w:themeColor="text1"/>
        </w:rPr>
        <w:t>ConceptDescription</w:t>
      </w:r>
      <w:proofErr w:type="spellEnd"/>
      <w:r w:rsidRPr="00222D99">
        <w:rPr>
          <w:rFonts w:eastAsia="Arial" w:cs="Arial"/>
          <w:color w:val="000000" w:themeColor="text1"/>
        </w:rPr>
        <w:t>). The Files section contains all documents and files uploaded to the AAS Shell of the component, ensuring that relevant information is easily accessible and well-organized.</w:t>
      </w:r>
    </w:p>
    <w:p w14:paraId="155FDEDA" w14:textId="77777777" w:rsidR="00032877" w:rsidRPr="00222D99" w:rsidRDefault="00032877" w:rsidP="006852D4">
      <w:pPr>
        <w:jc w:val="both"/>
        <w:rPr>
          <w:rFonts w:eastAsia="Arial" w:cs="Arial"/>
          <w:color w:val="000000" w:themeColor="text1"/>
        </w:rPr>
      </w:pPr>
    </w:p>
    <w:p w14:paraId="0C6515A4" w14:textId="24A1016A" w:rsidR="003209E3" w:rsidRPr="00222D99" w:rsidRDefault="008C12DE" w:rsidP="006852D4">
      <w:pPr>
        <w:jc w:val="both"/>
        <w:rPr>
          <w:rFonts w:eastAsia="Arial" w:cs="Arial"/>
          <w:color w:val="000000" w:themeColor="text1"/>
        </w:rPr>
      </w:pPr>
      <w:r w:rsidRPr="00222D99">
        <w:rPr>
          <w:rFonts w:eastAsia="Arial" w:cs="Arial"/>
          <w:color w:val="000000" w:themeColor="text1"/>
        </w:rPr>
        <w:t xml:space="preserve">The AAS Designer presents a tree structure that visually organizes different components of an Asset Administration Shell (AAS). This hierarchical representation includes elements such as </w:t>
      </w:r>
      <w:proofErr w:type="spellStart"/>
      <w:r w:rsidRPr="00222D99">
        <w:rPr>
          <w:rFonts w:eastAsia="Arial" w:cs="Arial"/>
          <w:color w:val="000000" w:themeColor="text1"/>
        </w:rPr>
        <w:t>Submodels</w:t>
      </w:r>
      <w:proofErr w:type="spellEnd"/>
      <w:r w:rsidRPr="00222D99">
        <w:rPr>
          <w:rFonts w:eastAsia="Arial" w:cs="Arial"/>
          <w:color w:val="000000" w:themeColor="text1"/>
        </w:rPr>
        <w:t>, Properties, Property Values, and Concept Descriptions.</w:t>
      </w:r>
    </w:p>
    <w:p w14:paraId="361FC47B" w14:textId="77777777" w:rsidR="001B179B" w:rsidRPr="00222D99" w:rsidRDefault="001B179B" w:rsidP="008C12DE">
      <w:pPr>
        <w:rPr>
          <w:rFonts w:eastAsia="Arial" w:cs="Arial"/>
          <w:color w:val="000000" w:themeColor="text1"/>
        </w:rPr>
      </w:pPr>
    </w:p>
    <w:p w14:paraId="4973EB1C" w14:textId="313BC61C" w:rsidR="001B179B" w:rsidRPr="00F115ED" w:rsidRDefault="001B179B" w:rsidP="004D1C31">
      <w:pPr>
        <w:pStyle w:val="Heading2"/>
        <w:rPr>
          <w:sz w:val="24"/>
          <w:szCs w:val="24"/>
        </w:rPr>
      </w:pPr>
      <w:bookmarkStart w:id="195" w:name="_Toc193098547"/>
      <w:bookmarkStart w:id="196" w:name="_Toc193102669"/>
      <w:r w:rsidRPr="00F115ED">
        <w:rPr>
          <w:sz w:val="24"/>
          <w:szCs w:val="24"/>
        </w:rPr>
        <w:t>Inserting elements</w:t>
      </w:r>
      <w:bookmarkEnd w:id="195"/>
      <w:bookmarkEnd w:id="196"/>
    </w:p>
    <w:p w14:paraId="5D2BE135" w14:textId="77777777" w:rsidR="00032877" w:rsidRPr="00BB1092" w:rsidRDefault="00032877" w:rsidP="006852D4"/>
    <w:p w14:paraId="09D1C6B9" w14:textId="4CE5819F" w:rsidR="00A854CB" w:rsidRDefault="006537F5" w:rsidP="006537F5">
      <w:pPr>
        <w:rPr>
          <w:rFonts w:eastAsia="Arial" w:cs="Arial"/>
          <w:color w:val="000000" w:themeColor="text1"/>
        </w:rPr>
      </w:pPr>
      <w:r w:rsidRPr="00222D99">
        <w:rPr>
          <w:rFonts w:eastAsia="Arial" w:cs="Arial"/>
          <w:color w:val="000000" w:themeColor="text1"/>
        </w:rPr>
        <w:t>For example, in the AAS Designer’s directory tree, you may encounter elements like:</w:t>
      </w:r>
    </w:p>
    <w:p w14:paraId="7935005F" w14:textId="77777777" w:rsidR="000D112A" w:rsidRPr="00222D99" w:rsidRDefault="000D112A" w:rsidP="006537F5">
      <w:pPr>
        <w:rPr>
          <w:rFonts w:eastAsia="Arial" w:cs="Arial"/>
          <w:color w:val="000000" w:themeColor="text1"/>
        </w:rPr>
      </w:pPr>
    </w:p>
    <w:p w14:paraId="794F80BA" w14:textId="02059901" w:rsidR="002B0802" w:rsidRPr="006852D4" w:rsidRDefault="0045305F" w:rsidP="006852D4">
      <w:pPr>
        <w:keepNext/>
      </w:pPr>
      <w:commentRangeStart w:id="197"/>
      <w:commentRangeEnd w:id="197"/>
      <w:r>
        <w:rPr>
          <w:rStyle w:val="CommentReference"/>
        </w:rPr>
        <w:commentReference w:id="197"/>
      </w:r>
      <w:r w:rsidR="008B1BEE" w:rsidRPr="008B1BEE">
        <w:drawing>
          <wp:inline distT="0" distB="0" distL="0" distR="0" wp14:anchorId="58E88936" wp14:editId="6BCCAF58">
            <wp:extent cx="5760720" cy="2441575"/>
            <wp:effectExtent l="0" t="0" r="5080" b="0"/>
            <wp:docPr id="4703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854" name="Picture 1" descr="A screenshot of a computer&#10;&#10;Description automatically generated"/>
                    <pic:cNvPicPr/>
                  </pic:nvPicPr>
                  <pic:blipFill>
                    <a:blip r:embed="rId61"/>
                    <a:stretch>
                      <a:fillRect/>
                    </a:stretch>
                  </pic:blipFill>
                  <pic:spPr>
                    <a:xfrm>
                      <a:off x="0" y="0"/>
                      <a:ext cx="5760720" cy="2441575"/>
                    </a:xfrm>
                    <a:prstGeom prst="rect">
                      <a:avLst/>
                    </a:prstGeom>
                  </pic:spPr>
                </pic:pic>
              </a:graphicData>
            </a:graphic>
          </wp:inline>
        </w:drawing>
      </w:r>
    </w:p>
    <w:p w14:paraId="7A0A561B" w14:textId="268D63BB" w:rsidR="002B0802" w:rsidRDefault="0015013A" w:rsidP="002B0802">
      <w:pPr>
        <w:pStyle w:val="Caption"/>
        <w:jc w:val="center"/>
      </w:pPr>
      <w:bookmarkStart w:id="199" w:name="_Toc200031373"/>
      <w:r>
        <w:t>Figure</w:t>
      </w:r>
      <w:r w:rsidR="002B0802" w:rsidRPr="00D13560">
        <w:t xml:space="preserve"> </w:t>
      </w:r>
      <w:r w:rsidR="002B0802">
        <w:fldChar w:fldCharType="begin"/>
      </w:r>
      <w:r w:rsidR="002B0802">
        <w:instrText xml:space="preserve"> STYLEREF 1 \s </w:instrText>
      </w:r>
      <w:r w:rsidR="002B0802">
        <w:fldChar w:fldCharType="separate"/>
      </w:r>
      <w:r w:rsidR="002B0802">
        <w:rPr>
          <w:noProof/>
        </w:rPr>
        <w:t>5</w:t>
      </w:r>
      <w:r w:rsidR="002B0802">
        <w:rPr>
          <w:noProof/>
        </w:rPr>
        <w:fldChar w:fldCharType="end"/>
      </w:r>
      <w:r w:rsidR="002B0802">
        <w:noBreakHyphen/>
      </w:r>
      <w:r w:rsidR="002B0802">
        <w:fldChar w:fldCharType="begin"/>
      </w:r>
      <w:r w:rsidR="002B0802">
        <w:instrText xml:space="preserve"> SEQ Abbildung \* ARABIC \s 1 </w:instrText>
      </w:r>
      <w:r w:rsidR="002B0802">
        <w:fldChar w:fldCharType="separate"/>
      </w:r>
      <w:r w:rsidR="002B0802">
        <w:rPr>
          <w:noProof/>
        </w:rPr>
        <w:t>4</w:t>
      </w:r>
      <w:r w:rsidR="002B0802">
        <w:rPr>
          <w:noProof/>
        </w:rPr>
        <w:fldChar w:fldCharType="end"/>
      </w:r>
      <w:r w:rsidR="002B0802" w:rsidRPr="00D13560">
        <w:t>:</w:t>
      </w:r>
      <w:r w:rsidR="002B0802">
        <w:t xml:space="preserve"> Inserting Elements in the AAS Designer</w:t>
      </w:r>
      <w:bookmarkEnd w:id="199"/>
    </w:p>
    <w:p w14:paraId="7D8A1AD6" w14:textId="77777777" w:rsidR="004915A9" w:rsidRDefault="004915A9" w:rsidP="004915A9"/>
    <w:p w14:paraId="15AE63FF" w14:textId="582640DB" w:rsidR="004915A9" w:rsidRDefault="004915A9" w:rsidP="004915A9">
      <w:r>
        <w:t xml:space="preserve">To get a better view of the elements and their functionality, </w:t>
      </w:r>
      <w:r w:rsidR="00283564">
        <w:t>refer the following table:</w:t>
      </w:r>
    </w:p>
    <w:p w14:paraId="7682AC88" w14:textId="77777777" w:rsidR="00283564" w:rsidRPr="004915A9" w:rsidRDefault="00283564" w:rsidP="004915A9"/>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168"/>
        <w:gridCol w:w="6894"/>
      </w:tblGrid>
      <w:tr w:rsidR="007B7E20" w:rsidRPr="007B7E20" w14:paraId="16EED351" w14:textId="77777777" w:rsidTr="000E75CA">
        <w:trPr>
          <w:trHeight w:val="500"/>
        </w:trPr>
        <w:tc>
          <w:tcPr>
            <w:tcW w:w="0" w:type="auto"/>
            <w:tcMar>
              <w:top w:w="100" w:type="dxa"/>
              <w:left w:w="100" w:type="dxa"/>
              <w:bottom w:w="100" w:type="dxa"/>
              <w:right w:w="100" w:type="dxa"/>
            </w:tcMar>
            <w:hideMark/>
          </w:tcPr>
          <w:p w14:paraId="3300643B" w14:textId="77777777" w:rsidR="007B7E20" w:rsidRPr="007B7E20" w:rsidRDefault="007B7E20" w:rsidP="007B7E20">
            <w:pPr>
              <w:jc w:val="center"/>
            </w:pPr>
            <w:r w:rsidRPr="007B7E20">
              <w:rPr>
                <w:rFonts w:ascii="Arial" w:hAnsi="Arial" w:cs="Arial"/>
                <w:b/>
                <w:bCs/>
                <w:color w:val="000000"/>
                <w:sz w:val="22"/>
                <w:szCs w:val="22"/>
              </w:rPr>
              <w:t>Element Name</w:t>
            </w:r>
          </w:p>
        </w:tc>
        <w:tc>
          <w:tcPr>
            <w:tcW w:w="0" w:type="auto"/>
            <w:tcMar>
              <w:top w:w="100" w:type="dxa"/>
              <w:left w:w="100" w:type="dxa"/>
              <w:bottom w:w="100" w:type="dxa"/>
              <w:right w:w="100" w:type="dxa"/>
            </w:tcMar>
            <w:hideMark/>
          </w:tcPr>
          <w:p w14:paraId="3111E79A" w14:textId="77777777" w:rsidR="007B7E20" w:rsidRPr="007B7E20" w:rsidRDefault="007B7E20" w:rsidP="007B7E20">
            <w:pPr>
              <w:jc w:val="center"/>
            </w:pPr>
            <w:r w:rsidRPr="007B7E20">
              <w:rPr>
                <w:rFonts w:ascii="Arial" w:hAnsi="Arial" w:cs="Arial"/>
                <w:b/>
                <w:bCs/>
                <w:color w:val="000000"/>
                <w:sz w:val="22"/>
                <w:szCs w:val="22"/>
              </w:rPr>
              <w:t>Description</w:t>
            </w:r>
          </w:p>
        </w:tc>
      </w:tr>
      <w:tr w:rsidR="007B7E20" w:rsidRPr="007B7E20" w14:paraId="0B1CA0BA" w14:textId="77777777" w:rsidTr="000E75CA">
        <w:trPr>
          <w:trHeight w:val="770"/>
        </w:trPr>
        <w:tc>
          <w:tcPr>
            <w:tcW w:w="0" w:type="auto"/>
            <w:tcMar>
              <w:top w:w="100" w:type="dxa"/>
              <w:left w:w="100" w:type="dxa"/>
              <w:bottom w:w="100" w:type="dxa"/>
              <w:right w:w="100" w:type="dxa"/>
            </w:tcMar>
            <w:hideMark/>
          </w:tcPr>
          <w:p w14:paraId="632D9221" w14:textId="77777777" w:rsidR="007B7E20" w:rsidRPr="007B7E20" w:rsidRDefault="007B7E20" w:rsidP="007B7E20">
            <w:r w:rsidRPr="007B7E20">
              <w:rPr>
                <w:rFonts w:ascii="Arial" w:hAnsi="Arial" w:cs="Arial"/>
                <w:b/>
                <w:bCs/>
                <w:color w:val="000000"/>
                <w:sz w:val="22"/>
                <w:szCs w:val="22"/>
              </w:rPr>
              <w:t>Blob</w:t>
            </w:r>
          </w:p>
        </w:tc>
        <w:tc>
          <w:tcPr>
            <w:tcW w:w="0" w:type="auto"/>
            <w:tcMar>
              <w:top w:w="100" w:type="dxa"/>
              <w:left w:w="100" w:type="dxa"/>
              <w:bottom w:w="100" w:type="dxa"/>
              <w:right w:w="100" w:type="dxa"/>
            </w:tcMar>
            <w:hideMark/>
          </w:tcPr>
          <w:p w14:paraId="664BF5AB" w14:textId="77777777" w:rsidR="007B7E20" w:rsidRPr="007B7E20" w:rsidRDefault="007B7E20" w:rsidP="007B7E20">
            <w:r w:rsidRPr="007B7E20">
              <w:rPr>
                <w:rFonts w:ascii="Arial" w:hAnsi="Arial" w:cs="Arial"/>
                <w:color w:val="000000"/>
                <w:sz w:val="22"/>
                <w:szCs w:val="22"/>
              </w:rPr>
              <w:t>A data element representing a file that is contained in the value attribute with its source code.</w:t>
            </w:r>
          </w:p>
        </w:tc>
      </w:tr>
      <w:tr w:rsidR="007B7E20" w:rsidRPr="007B7E20" w14:paraId="2CCBB89A" w14:textId="77777777" w:rsidTr="000E75CA">
        <w:trPr>
          <w:trHeight w:val="770"/>
        </w:trPr>
        <w:tc>
          <w:tcPr>
            <w:tcW w:w="0" w:type="auto"/>
            <w:tcMar>
              <w:top w:w="100" w:type="dxa"/>
              <w:left w:w="100" w:type="dxa"/>
              <w:bottom w:w="100" w:type="dxa"/>
              <w:right w:w="100" w:type="dxa"/>
            </w:tcMar>
            <w:hideMark/>
          </w:tcPr>
          <w:p w14:paraId="644EBFDB" w14:textId="77777777" w:rsidR="007B7E20" w:rsidRPr="007B7E20" w:rsidRDefault="007B7E20" w:rsidP="007B7E20">
            <w:proofErr w:type="spellStart"/>
            <w:r w:rsidRPr="007B7E20">
              <w:rPr>
                <w:rFonts w:ascii="Arial" w:hAnsi="Arial" w:cs="Arial"/>
                <w:b/>
                <w:bCs/>
                <w:color w:val="000000"/>
                <w:sz w:val="22"/>
                <w:szCs w:val="22"/>
              </w:rPr>
              <w:t>ContactInformation</w:t>
            </w:r>
            <w:proofErr w:type="spellEnd"/>
          </w:p>
        </w:tc>
        <w:tc>
          <w:tcPr>
            <w:tcW w:w="0" w:type="auto"/>
            <w:tcMar>
              <w:top w:w="100" w:type="dxa"/>
              <w:left w:w="100" w:type="dxa"/>
              <w:bottom w:w="100" w:type="dxa"/>
              <w:right w:w="100" w:type="dxa"/>
            </w:tcMar>
            <w:hideMark/>
          </w:tcPr>
          <w:p w14:paraId="3C232EEB" w14:textId="77777777" w:rsidR="007B7E20" w:rsidRPr="007B7E20" w:rsidRDefault="007B7E20" w:rsidP="007B7E20">
            <w:r w:rsidRPr="007B7E20">
              <w:rPr>
                <w:rFonts w:ascii="Arial" w:hAnsi="Arial" w:cs="Arial"/>
                <w:color w:val="000000"/>
                <w:sz w:val="22"/>
                <w:szCs w:val="22"/>
              </w:rPr>
              <w:t xml:space="preserve">This element is actually a </w:t>
            </w:r>
            <w:proofErr w:type="spellStart"/>
            <w:proofErr w:type="gramStart"/>
            <w:r w:rsidRPr="007B7E20">
              <w:rPr>
                <w:rFonts w:ascii="Arial" w:hAnsi="Arial" w:cs="Arial"/>
                <w:color w:val="000000"/>
                <w:sz w:val="22"/>
                <w:szCs w:val="22"/>
              </w:rPr>
              <w:t>submodel</w:t>
            </w:r>
            <w:proofErr w:type="spellEnd"/>
            <w:r w:rsidRPr="007B7E20">
              <w:rPr>
                <w:rFonts w:ascii="Arial" w:hAnsi="Arial" w:cs="Arial"/>
                <w:color w:val="000000"/>
                <w:sz w:val="22"/>
                <w:szCs w:val="22"/>
              </w:rPr>
              <w:t>, but</w:t>
            </w:r>
            <w:proofErr w:type="gramEnd"/>
            <w:r w:rsidRPr="007B7E20">
              <w:rPr>
                <w:rFonts w:ascii="Arial" w:hAnsi="Arial" w:cs="Arial"/>
                <w:color w:val="000000"/>
                <w:sz w:val="22"/>
                <w:szCs w:val="22"/>
              </w:rPr>
              <w:t xml:space="preserve"> can also be used as a collection.</w:t>
            </w:r>
          </w:p>
        </w:tc>
      </w:tr>
      <w:tr w:rsidR="007B7E20" w:rsidRPr="007B7E20" w14:paraId="202B381E" w14:textId="77777777" w:rsidTr="000E75CA">
        <w:trPr>
          <w:trHeight w:val="770"/>
        </w:trPr>
        <w:tc>
          <w:tcPr>
            <w:tcW w:w="0" w:type="auto"/>
            <w:tcMar>
              <w:top w:w="100" w:type="dxa"/>
              <w:left w:w="100" w:type="dxa"/>
              <w:bottom w:w="100" w:type="dxa"/>
              <w:right w:w="100" w:type="dxa"/>
            </w:tcMar>
            <w:hideMark/>
          </w:tcPr>
          <w:p w14:paraId="1E75AD83" w14:textId="77777777" w:rsidR="007B7E20" w:rsidRPr="007B7E20" w:rsidRDefault="007B7E20" w:rsidP="007B7E20">
            <w:r w:rsidRPr="007B7E20">
              <w:rPr>
                <w:rFonts w:ascii="Arial" w:hAnsi="Arial" w:cs="Arial"/>
                <w:b/>
                <w:bCs/>
                <w:color w:val="000000"/>
                <w:sz w:val="22"/>
                <w:szCs w:val="22"/>
              </w:rPr>
              <w:lastRenderedPageBreak/>
              <w:t>Entity</w:t>
            </w:r>
          </w:p>
        </w:tc>
        <w:tc>
          <w:tcPr>
            <w:tcW w:w="0" w:type="auto"/>
            <w:tcMar>
              <w:top w:w="100" w:type="dxa"/>
              <w:left w:w="100" w:type="dxa"/>
              <w:bottom w:w="100" w:type="dxa"/>
              <w:right w:w="100" w:type="dxa"/>
            </w:tcMar>
            <w:hideMark/>
          </w:tcPr>
          <w:p w14:paraId="238E2B98" w14:textId="77777777" w:rsidR="007B7E20" w:rsidRPr="007B7E20" w:rsidRDefault="007B7E20" w:rsidP="007B7E20">
            <w:r w:rsidRPr="007B7E20">
              <w:rPr>
                <w:rFonts w:ascii="Arial" w:hAnsi="Arial" w:cs="Arial"/>
                <w:color w:val="000000"/>
                <w:sz w:val="22"/>
                <w:szCs w:val="22"/>
              </w:rPr>
              <w:t xml:space="preserve">A </w:t>
            </w:r>
            <w:proofErr w:type="spellStart"/>
            <w:r w:rsidRPr="007B7E20">
              <w:rPr>
                <w:rFonts w:ascii="Arial" w:hAnsi="Arial" w:cs="Arial"/>
                <w:color w:val="000000"/>
                <w:sz w:val="22"/>
                <w:szCs w:val="22"/>
              </w:rPr>
              <w:t>submodel</w:t>
            </w:r>
            <w:proofErr w:type="spellEnd"/>
            <w:r w:rsidRPr="007B7E20">
              <w:rPr>
                <w:rFonts w:ascii="Arial" w:hAnsi="Arial" w:cs="Arial"/>
                <w:color w:val="000000"/>
                <w:sz w:val="22"/>
                <w:szCs w:val="22"/>
              </w:rPr>
              <w:t xml:space="preserve"> element used to model self-managed or co-managed entities.</w:t>
            </w:r>
          </w:p>
        </w:tc>
      </w:tr>
      <w:tr w:rsidR="007B7E20" w:rsidRPr="007B7E20" w14:paraId="63D4FE66" w14:textId="77777777" w:rsidTr="000E75CA">
        <w:trPr>
          <w:trHeight w:val="1040"/>
        </w:trPr>
        <w:tc>
          <w:tcPr>
            <w:tcW w:w="0" w:type="auto"/>
            <w:tcMar>
              <w:top w:w="100" w:type="dxa"/>
              <w:left w:w="100" w:type="dxa"/>
              <w:bottom w:w="100" w:type="dxa"/>
              <w:right w:w="100" w:type="dxa"/>
            </w:tcMar>
            <w:hideMark/>
          </w:tcPr>
          <w:p w14:paraId="35149ED5" w14:textId="77777777" w:rsidR="007B7E20" w:rsidRPr="007B7E20" w:rsidRDefault="007B7E20" w:rsidP="007B7E20">
            <w:r w:rsidRPr="007B7E20">
              <w:rPr>
                <w:rFonts w:ascii="Arial" w:hAnsi="Arial" w:cs="Arial"/>
                <w:b/>
                <w:bCs/>
                <w:color w:val="000000"/>
                <w:sz w:val="22"/>
                <w:szCs w:val="22"/>
              </w:rPr>
              <w:t>File</w:t>
            </w:r>
          </w:p>
        </w:tc>
        <w:tc>
          <w:tcPr>
            <w:tcW w:w="0" w:type="auto"/>
            <w:tcMar>
              <w:top w:w="100" w:type="dxa"/>
              <w:left w:w="100" w:type="dxa"/>
              <w:bottom w:w="100" w:type="dxa"/>
              <w:right w:w="100" w:type="dxa"/>
            </w:tcMar>
            <w:hideMark/>
          </w:tcPr>
          <w:p w14:paraId="731E133D" w14:textId="77777777" w:rsidR="007B7E20" w:rsidRPr="007B7E20" w:rsidRDefault="007B7E20" w:rsidP="007B7E20">
            <w:r w:rsidRPr="007B7E20">
              <w:rPr>
                <w:rFonts w:ascii="Arial" w:hAnsi="Arial" w:cs="Arial"/>
                <w:color w:val="000000"/>
                <w:sz w:val="22"/>
                <w:szCs w:val="22"/>
              </w:rPr>
              <w:t>A data element that represents an address to a file (a locator). The value is a URI that can represent an absolute or relative path.</w:t>
            </w:r>
          </w:p>
        </w:tc>
      </w:tr>
      <w:tr w:rsidR="007B7E20" w:rsidRPr="007B7E20" w14:paraId="394BE957" w14:textId="77777777" w:rsidTr="000E75CA">
        <w:trPr>
          <w:trHeight w:val="770"/>
        </w:trPr>
        <w:tc>
          <w:tcPr>
            <w:tcW w:w="0" w:type="auto"/>
            <w:tcMar>
              <w:top w:w="100" w:type="dxa"/>
              <w:left w:w="100" w:type="dxa"/>
              <w:bottom w:w="100" w:type="dxa"/>
              <w:right w:w="100" w:type="dxa"/>
            </w:tcMar>
            <w:hideMark/>
          </w:tcPr>
          <w:p w14:paraId="7D3076D4" w14:textId="77777777" w:rsidR="007B7E20" w:rsidRPr="007B7E20" w:rsidRDefault="007B7E20" w:rsidP="007B7E20">
            <w:proofErr w:type="spellStart"/>
            <w:r w:rsidRPr="007B7E20">
              <w:rPr>
                <w:rFonts w:ascii="Arial" w:hAnsi="Arial" w:cs="Arial"/>
                <w:b/>
                <w:bCs/>
                <w:color w:val="000000"/>
                <w:sz w:val="22"/>
                <w:szCs w:val="22"/>
              </w:rPr>
              <w:t>MultilanguageProperty</w:t>
            </w:r>
            <w:proofErr w:type="spellEnd"/>
          </w:p>
        </w:tc>
        <w:tc>
          <w:tcPr>
            <w:tcW w:w="0" w:type="auto"/>
            <w:tcMar>
              <w:top w:w="100" w:type="dxa"/>
              <w:left w:w="100" w:type="dxa"/>
              <w:bottom w:w="100" w:type="dxa"/>
              <w:right w:w="100" w:type="dxa"/>
            </w:tcMar>
            <w:hideMark/>
          </w:tcPr>
          <w:p w14:paraId="474B92CF" w14:textId="77777777" w:rsidR="007B7E20" w:rsidRPr="007B7E20" w:rsidRDefault="007B7E20" w:rsidP="007B7E20">
            <w:r w:rsidRPr="007B7E20">
              <w:rPr>
                <w:rFonts w:ascii="Arial" w:hAnsi="Arial" w:cs="Arial"/>
                <w:color w:val="000000"/>
                <w:sz w:val="22"/>
                <w:szCs w:val="22"/>
              </w:rPr>
              <w:t>A property data element that has a single value (can support multiple languages).</w:t>
            </w:r>
          </w:p>
        </w:tc>
      </w:tr>
      <w:tr w:rsidR="007B7E20" w:rsidRPr="007B7E20" w14:paraId="5B27D99B" w14:textId="77777777" w:rsidTr="000E75CA">
        <w:trPr>
          <w:trHeight w:val="500"/>
        </w:trPr>
        <w:tc>
          <w:tcPr>
            <w:tcW w:w="0" w:type="auto"/>
            <w:tcMar>
              <w:top w:w="100" w:type="dxa"/>
              <w:left w:w="100" w:type="dxa"/>
              <w:bottom w:w="100" w:type="dxa"/>
              <w:right w:w="100" w:type="dxa"/>
            </w:tcMar>
            <w:hideMark/>
          </w:tcPr>
          <w:p w14:paraId="304375CA" w14:textId="77777777" w:rsidR="007B7E20" w:rsidRPr="007B7E20" w:rsidRDefault="007B7E20" w:rsidP="007B7E20">
            <w:r w:rsidRPr="007B7E20">
              <w:rPr>
                <w:rFonts w:ascii="Arial" w:hAnsi="Arial" w:cs="Arial"/>
                <w:b/>
                <w:bCs/>
                <w:color w:val="000000"/>
                <w:sz w:val="22"/>
                <w:szCs w:val="22"/>
              </w:rPr>
              <w:t>Operation</w:t>
            </w:r>
          </w:p>
        </w:tc>
        <w:tc>
          <w:tcPr>
            <w:tcW w:w="0" w:type="auto"/>
            <w:tcMar>
              <w:top w:w="100" w:type="dxa"/>
              <w:left w:w="100" w:type="dxa"/>
              <w:bottom w:w="100" w:type="dxa"/>
              <w:right w:w="100" w:type="dxa"/>
            </w:tcMar>
            <w:hideMark/>
          </w:tcPr>
          <w:p w14:paraId="270A8F4A" w14:textId="77777777" w:rsidR="007B7E20" w:rsidRPr="007B7E20" w:rsidRDefault="007B7E20" w:rsidP="007B7E20">
            <w:r w:rsidRPr="007B7E20">
              <w:rPr>
                <w:rFonts w:ascii="Arial" w:hAnsi="Arial" w:cs="Arial"/>
                <w:color w:val="000000"/>
                <w:sz w:val="22"/>
                <w:szCs w:val="22"/>
              </w:rPr>
              <w:t xml:space="preserve">A </w:t>
            </w:r>
            <w:proofErr w:type="spellStart"/>
            <w:r w:rsidRPr="007B7E20">
              <w:rPr>
                <w:rFonts w:ascii="Arial" w:hAnsi="Arial" w:cs="Arial"/>
                <w:color w:val="000000"/>
                <w:sz w:val="22"/>
                <w:szCs w:val="22"/>
              </w:rPr>
              <w:t>submodel</w:t>
            </w:r>
            <w:proofErr w:type="spellEnd"/>
            <w:r w:rsidRPr="007B7E20">
              <w:rPr>
                <w:rFonts w:ascii="Arial" w:hAnsi="Arial" w:cs="Arial"/>
                <w:color w:val="000000"/>
                <w:sz w:val="22"/>
                <w:szCs w:val="22"/>
              </w:rPr>
              <w:t xml:space="preserve"> element with input and output variables.</w:t>
            </w:r>
          </w:p>
        </w:tc>
      </w:tr>
      <w:tr w:rsidR="007B7E20" w:rsidRPr="007B7E20" w14:paraId="6819EAD6" w14:textId="77777777" w:rsidTr="000E75CA">
        <w:trPr>
          <w:trHeight w:val="500"/>
        </w:trPr>
        <w:tc>
          <w:tcPr>
            <w:tcW w:w="0" w:type="auto"/>
            <w:tcMar>
              <w:top w:w="100" w:type="dxa"/>
              <w:left w:w="100" w:type="dxa"/>
              <w:bottom w:w="100" w:type="dxa"/>
              <w:right w:w="100" w:type="dxa"/>
            </w:tcMar>
            <w:hideMark/>
          </w:tcPr>
          <w:p w14:paraId="22D3F357" w14:textId="77777777" w:rsidR="007B7E20" w:rsidRPr="007B7E20" w:rsidRDefault="007B7E20" w:rsidP="007B7E20">
            <w:r w:rsidRPr="007B7E20">
              <w:rPr>
                <w:rFonts w:ascii="Arial" w:hAnsi="Arial" w:cs="Arial"/>
                <w:b/>
                <w:bCs/>
                <w:color w:val="000000"/>
                <w:sz w:val="22"/>
                <w:szCs w:val="22"/>
              </w:rPr>
              <w:t>Property</w:t>
            </w:r>
          </w:p>
        </w:tc>
        <w:tc>
          <w:tcPr>
            <w:tcW w:w="0" w:type="auto"/>
            <w:tcMar>
              <w:top w:w="100" w:type="dxa"/>
              <w:left w:w="100" w:type="dxa"/>
              <w:bottom w:w="100" w:type="dxa"/>
              <w:right w:w="100" w:type="dxa"/>
            </w:tcMar>
            <w:hideMark/>
          </w:tcPr>
          <w:p w14:paraId="382B16E4" w14:textId="77777777" w:rsidR="007B7E20" w:rsidRPr="007B7E20" w:rsidRDefault="007B7E20" w:rsidP="007B7E20">
            <w:r w:rsidRPr="007B7E20">
              <w:rPr>
                <w:rFonts w:ascii="Arial" w:hAnsi="Arial" w:cs="Arial"/>
                <w:color w:val="000000"/>
                <w:sz w:val="22"/>
                <w:szCs w:val="22"/>
              </w:rPr>
              <w:t>A data element that has a single value.</w:t>
            </w:r>
          </w:p>
        </w:tc>
      </w:tr>
      <w:tr w:rsidR="007B7E20" w:rsidRPr="007B7E20" w14:paraId="4EEA4076" w14:textId="77777777" w:rsidTr="000E75CA">
        <w:trPr>
          <w:trHeight w:val="770"/>
        </w:trPr>
        <w:tc>
          <w:tcPr>
            <w:tcW w:w="0" w:type="auto"/>
            <w:tcMar>
              <w:top w:w="100" w:type="dxa"/>
              <w:left w:w="100" w:type="dxa"/>
              <w:bottom w:w="100" w:type="dxa"/>
              <w:right w:w="100" w:type="dxa"/>
            </w:tcMar>
            <w:hideMark/>
          </w:tcPr>
          <w:p w14:paraId="455314EB" w14:textId="77777777" w:rsidR="007B7E20" w:rsidRPr="007B7E20" w:rsidRDefault="007B7E20" w:rsidP="007B7E20">
            <w:r w:rsidRPr="007B7E20">
              <w:rPr>
                <w:rFonts w:ascii="Arial" w:hAnsi="Arial" w:cs="Arial"/>
                <w:b/>
                <w:bCs/>
                <w:color w:val="000000"/>
                <w:sz w:val="22"/>
                <w:szCs w:val="22"/>
              </w:rPr>
              <w:t>Range</w:t>
            </w:r>
          </w:p>
        </w:tc>
        <w:tc>
          <w:tcPr>
            <w:tcW w:w="0" w:type="auto"/>
            <w:tcMar>
              <w:top w:w="100" w:type="dxa"/>
              <w:left w:w="100" w:type="dxa"/>
              <w:bottom w:w="100" w:type="dxa"/>
              <w:right w:w="100" w:type="dxa"/>
            </w:tcMar>
            <w:hideMark/>
          </w:tcPr>
          <w:p w14:paraId="1F565AE8" w14:textId="77777777" w:rsidR="007B7E20" w:rsidRPr="007B7E20" w:rsidRDefault="007B7E20" w:rsidP="007B7E20">
            <w:r w:rsidRPr="007B7E20">
              <w:rPr>
                <w:rFonts w:ascii="Arial" w:hAnsi="Arial" w:cs="Arial"/>
                <w:color w:val="000000"/>
                <w:sz w:val="22"/>
                <w:szCs w:val="22"/>
              </w:rPr>
              <w:t>A data element that defines a range with minimum and maximum values.</w:t>
            </w:r>
          </w:p>
        </w:tc>
      </w:tr>
      <w:tr w:rsidR="007B7E20" w:rsidRPr="007B7E20" w14:paraId="3B9889D4" w14:textId="77777777" w:rsidTr="000E75CA">
        <w:trPr>
          <w:trHeight w:val="1040"/>
        </w:trPr>
        <w:tc>
          <w:tcPr>
            <w:tcW w:w="0" w:type="auto"/>
            <w:tcMar>
              <w:top w:w="100" w:type="dxa"/>
              <w:left w:w="100" w:type="dxa"/>
              <w:bottom w:w="100" w:type="dxa"/>
              <w:right w:w="100" w:type="dxa"/>
            </w:tcMar>
            <w:hideMark/>
          </w:tcPr>
          <w:p w14:paraId="0BB7C1F7" w14:textId="77777777" w:rsidR="007B7E20" w:rsidRPr="007B7E20" w:rsidRDefault="007B7E20" w:rsidP="007B7E20">
            <w:proofErr w:type="spellStart"/>
            <w:r w:rsidRPr="007B7E20">
              <w:rPr>
                <w:rFonts w:ascii="Arial" w:hAnsi="Arial" w:cs="Arial"/>
                <w:b/>
                <w:bCs/>
                <w:color w:val="000000"/>
                <w:sz w:val="22"/>
                <w:szCs w:val="22"/>
              </w:rPr>
              <w:t>ReferenceElement</w:t>
            </w:r>
            <w:proofErr w:type="spellEnd"/>
          </w:p>
        </w:tc>
        <w:tc>
          <w:tcPr>
            <w:tcW w:w="0" w:type="auto"/>
            <w:tcMar>
              <w:top w:w="100" w:type="dxa"/>
              <w:left w:w="100" w:type="dxa"/>
              <w:bottom w:w="100" w:type="dxa"/>
              <w:right w:w="100" w:type="dxa"/>
            </w:tcMar>
            <w:hideMark/>
          </w:tcPr>
          <w:p w14:paraId="2398E511" w14:textId="77777777" w:rsidR="007B7E20" w:rsidRPr="007B7E20" w:rsidRDefault="007B7E20" w:rsidP="007B7E20">
            <w:r w:rsidRPr="007B7E20">
              <w:rPr>
                <w:rFonts w:ascii="Arial" w:hAnsi="Arial" w:cs="Arial"/>
                <w:color w:val="000000"/>
                <w:sz w:val="22"/>
                <w:szCs w:val="22"/>
              </w:rPr>
              <w:t>A data element that defines a logical reference to another element within the same or another Asset Administration Shell or to an external object/entity.</w:t>
            </w:r>
          </w:p>
        </w:tc>
      </w:tr>
      <w:tr w:rsidR="007B7E20" w:rsidRPr="007B7E20" w14:paraId="19F82AFE" w14:textId="77777777" w:rsidTr="000E75CA">
        <w:trPr>
          <w:trHeight w:val="770"/>
        </w:trPr>
        <w:tc>
          <w:tcPr>
            <w:tcW w:w="0" w:type="auto"/>
            <w:tcMar>
              <w:top w:w="100" w:type="dxa"/>
              <w:left w:w="100" w:type="dxa"/>
              <w:bottom w:w="100" w:type="dxa"/>
              <w:right w:w="100" w:type="dxa"/>
            </w:tcMar>
            <w:hideMark/>
          </w:tcPr>
          <w:p w14:paraId="65EC5CE2" w14:textId="77777777" w:rsidR="007B7E20" w:rsidRPr="007B7E20" w:rsidRDefault="007B7E20" w:rsidP="007B7E20">
            <w:proofErr w:type="spellStart"/>
            <w:r w:rsidRPr="007B7E20">
              <w:rPr>
                <w:rFonts w:ascii="Arial" w:hAnsi="Arial" w:cs="Arial"/>
                <w:b/>
                <w:bCs/>
                <w:color w:val="000000"/>
                <w:sz w:val="22"/>
                <w:szCs w:val="22"/>
              </w:rPr>
              <w:t>RelationshipElement</w:t>
            </w:r>
            <w:proofErr w:type="spellEnd"/>
          </w:p>
        </w:tc>
        <w:tc>
          <w:tcPr>
            <w:tcW w:w="0" w:type="auto"/>
            <w:tcMar>
              <w:top w:w="100" w:type="dxa"/>
              <w:left w:w="100" w:type="dxa"/>
              <w:bottom w:w="100" w:type="dxa"/>
              <w:right w:w="100" w:type="dxa"/>
            </w:tcMar>
            <w:hideMark/>
          </w:tcPr>
          <w:p w14:paraId="37B44642" w14:textId="77777777" w:rsidR="007B7E20" w:rsidRPr="007B7E20" w:rsidRDefault="007B7E20" w:rsidP="007B7E20">
            <w:r w:rsidRPr="007B7E20">
              <w:rPr>
                <w:rFonts w:ascii="Arial" w:hAnsi="Arial" w:cs="Arial"/>
                <w:color w:val="000000"/>
                <w:sz w:val="22"/>
                <w:szCs w:val="22"/>
              </w:rPr>
              <w:t>Used to define a relationship between two elements—either referable (model reference) or external (external reference).</w:t>
            </w:r>
          </w:p>
        </w:tc>
      </w:tr>
      <w:tr w:rsidR="007B7E20" w:rsidRPr="007B7E20" w14:paraId="7F3CEC73" w14:textId="77777777" w:rsidTr="000E75CA">
        <w:trPr>
          <w:trHeight w:val="500"/>
        </w:trPr>
        <w:tc>
          <w:tcPr>
            <w:tcW w:w="0" w:type="auto"/>
            <w:tcMar>
              <w:top w:w="100" w:type="dxa"/>
              <w:left w:w="100" w:type="dxa"/>
              <w:bottom w:w="100" w:type="dxa"/>
              <w:right w:w="100" w:type="dxa"/>
            </w:tcMar>
            <w:hideMark/>
          </w:tcPr>
          <w:p w14:paraId="60962405" w14:textId="77777777" w:rsidR="007B7E20" w:rsidRPr="007B7E20" w:rsidRDefault="007B7E20" w:rsidP="007B7E20">
            <w:proofErr w:type="spellStart"/>
            <w:r w:rsidRPr="007B7E20">
              <w:rPr>
                <w:rFonts w:ascii="Arial" w:hAnsi="Arial" w:cs="Arial"/>
                <w:b/>
                <w:bCs/>
                <w:color w:val="000000"/>
                <w:sz w:val="22"/>
                <w:szCs w:val="22"/>
              </w:rPr>
              <w:t>SubmodelElementList</w:t>
            </w:r>
            <w:proofErr w:type="spellEnd"/>
          </w:p>
        </w:tc>
        <w:tc>
          <w:tcPr>
            <w:tcW w:w="0" w:type="auto"/>
            <w:tcMar>
              <w:top w:w="100" w:type="dxa"/>
              <w:left w:w="100" w:type="dxa"/>
              <w:bottom w:w="100" w:type="dxa"/>
              <w:right w:w="100" w:type="dxa"/>
            </w:tcMar>
            <w:hideMark/>
          </w:tcPr>
          <w:p w14:paraId="7AF0B42C" w14:textId="77777777" w:rsidR="007B7E20" w:rsidRPr="007B7E20" w:rsidRDefault="007B7E20" w:rsidP="007B7E20">
            <w:r w:rsidRPr="007B7E20">
              <w:rPr>
                <w:rFonts w:ascii="Arial" w:hAnsi="Arial" w:cs="Arial"/>
                <w:color w:val="000000"/>
                <w:sz w:val="22"/>
                <w:szCs w:val="22"/>
              </w:rPr>
              <w:t xml:space="preserve">An ordered list of </w:t>
            </w:r>
            <w:proofErr w:type="spellStart"/>
            <w:r w:rsidRPr="007B7E20">
              <w:rPr>
                <w:rFonts w:ascii="Arial" w:hAnsi="Arial" w:cs="Arial"/>
                <w:color w:val="000000"/>
                <w:sz w:val="22"/>
                <w:szCs w:val="22"/>
              </w:rPr>
              <w:t>submodel</w:t>
            </w:r>
            <w:proofErr w:type="spellEnd"/>
            <w:r w:rsidRPr="007B7E20">
              <w:rPr>
                <w:rFonts w:ascii="Arial" w:hAnsi="Arial" w:cs="Arial"/>
                <w:color w:val="000000"/>
                <w:sz w:val="22"/>
                <w:szCs w:val="22"/>
              </w:rPr>
              <w:t xml:space="preserve"> elements.</w:t>
            </w:r>
          </w:p>
        </w:tc>
      </w:tr>
      <w:tr w:rsidR="007B7E20" w:rsidRPr="007B7E20" w14:paraId="4CA327B8" w14:textId="77777777" w:rsidTr="000E75CA">
        <w:trPr>
          <w:trHeight w:val="500"/>
        </w:trPr>
        <w:tc>
          <w:tcPr>
            <w:tcW w:w="0" w:type="auto"/>
            <w:tcMar>
              <w:top w:w="100" w:type="dxa"/>
              <w:left w:w="100" w:type="dxa"/>
              <w:bottom w:w="100" w:type="dxa"/>
              <w:right w:w="100" w:type="dxa"/>
            </w:tcMar>
            <w:hideMark/>
          </w:tcPr>
          <w:p w14:paraId="5F47EA57" w14:textId="77777777" w:rsidR="007B7E20" w:rsidRPr="007B7E20" w:rsidRDefault="007B7E20" w:rsidP="007B7E20">
            <w:proofErr w:type="spellStart"/>
            <w:r w:rsidRPr="007B7E20">
              <w:rPr>
                <w:rFonts w:ascii="Arial" w:hAnsi="Arial" w:cs="Arial"/>
                <w:b/>
                <w:bCs/>
                <w:color w:val="000000"/>
                <w:sz w:val="22"/>
                <w:szCs w:val="22"/>
              </w:rPr>
              <w:t>SubmodelElementCollection</w:t>
            </w:r>
            <w:proofErr w:type="spellEnd"/>
          </w:p>
        </w:tc>
        <w:tc>
          <w:tcPr>
            <w:tcW w:w="0" w:type="auto"/>
            <w:tcMar>
              <w:top w:w="100" w:type="dxa"/>
              <w:left w:w="100" w:type="dxa"/>
              <w:bottom w:w="100" w:type="dxa"/>
              <w:right w:w="100" w:type="dxa"/>
            </w:tcMar>
            <w:hideMark/>
          </w:tcPr>
          <w:p w14:paraId="64F60177" w14:textId="77777777" w:rsidR="007B7E20" w:rsidRPr="007B7E20" w:rsidRDefault="007B7E20" w:rsidP="007B7E20">
            <w:r w:rsidRPr="007B7E20">
              <w:rPr>
                <w:rFonts w:ascii="Arial" w:hAnsi="Arial" w:cs="Arial"/>
                <w:color w:val="000000"/>
                <w:sz w:val="22"/>
                <w:szCs w:val="22"/>
              </w:rPr>
              <w:t>A logical encapsulation (struct) of multiple named values.</w:t>
            </w:r>
          </w:p>
        </w:tc>
      </w:tr>
    </w:tbl>
    <w:p w14:paraId="2A37907E" w14:textId="77777777" w:rsidR="007B7E20" w:rsidRPr="007B7E20" w:rsidRDefault="007B7E20" w:rsidP="007B7E20"/>
    <w:p w14:paraId="3637DD42" w14:textId="761B9395" w:rsidR="002B0802" w:rsidRDefault="002B0802" w:rsidP="006852D4">
      <w:pPr>
        <w:pStyle w:val="Caption"/>
        <w:jc w:val="center"/>
      </w:pPr>
    </w:p>
    <w:p w14:paraId="23BF34E5" w14:textId="39B2539B" w:rsidR="002F351A" w:rsidRPr="00532412" w:rsidRDefault="002F351A" w:rsidP="006852D4">
      <w:pPr>
        <w:jc w:val="both"/>
      </w:pPr>
      <w:proofErr w:type="spellStart"/>
      <w:r w:rsidRPr="00532412">
        <w:rPr>
          <w:rFonts w:cs="Arial"/>
          <w:color w:val="000000"/>
        </w:rPr>
        <w:t>Submodels</w:t>
      </w:r>
      <w:proofErr w:type="spellEnd"/>
      <w:r w:rsidRPr="00532412">
        <w:rPr>
          <w:rFonts w:cs="Arial"/>
          <w:color w:val="000000"/>
        </w:rPr>
        <w:t xml:space="preserve"> (SM): </w:t>
      </w:r>
      <w:proofErr w:type="spellStart"/>
      <w:r w:rsidRPr="00532412">
        <w:rPr>
          <w:rFonts w:cs="Arial"/>
          <w:color w:val="000000"/>
        </w:rPr>
        <w:t>HandoverDocumentation</w:t>
      </w:r>
      <w:proofErr w:type="spellEnd"/>
      <w:r>
        <w:rPr>
          <w:rFonts w:cs="Arial"/>
          <w:color w:val="000000"/>
        </w:rPr>
        <w:t xml:space="preserve"> </w:t>
      </w:r>
      <w:sdt>
        <w:sdtPr>
          <w:rPr>
            <w:rFonts w:cs="Arial"/>
            <w:color w:val="000000"/>
          </w:rPr>
          <w:id w:val="711840901"/>
          <w:citation/>
        </w:sdtPr>
        <w:sdtContent>
          <w:r>
            <w:rPr>
              <w:rFonts w:cs="Arial"/>
              <w:color w:val="000000"/>
            </w:rPr>
            <w:fldChar w:fldCharType="begin"/>
          </w:r>
          <w:r>
            <w:rPr>
              <w:rFonts w:cs="Arial"/>
              <w:color w:val="000000"/>
            </w:rPr>
            <w:instrText xml:space="preserve"> CITATION IDTA02004 \l 1031 </w:instrText>
          </w:r>
          <w:r>
            <w:rPr>
              <w:rFonts w:cs="Arial"/>
              <w:color w:val="000000"/>
            </w:rPr>
            <w:fldChar w:fldCharType="separate"/>
          </w:r>
          <w:r w:rsidRPr="00CC620B">
            <w:rPr>
              <w:rFonts w:cs="Arial"/>
              <w:noProof/>
              <w:color w:val="000000"/>
            </w:rPr>
            <w:t>[1]</w:t>
          </w:r>
          <w:r>
            <w:rPr>
              <w:rFonts w:cs="Arial"/>
              <w:color w:val="000000"/>
            </w:rPr>
            <w:fldChar w:fldCharType="end"/>
          </w:r>
        </w:sdtContent>
      </w:sdt>
      <w:r w:rsidRPr="00532412">
        <w:rPr>
          <w:rFonts w:cs="Arial"/>
          <w:color w:val="000000"/>
        </w:rPr>
        <w:t xml:space="preserve">, </w:t>
      </w:r>
      <w:proofErr w:type="spellStart"/>
      <w:r w:rsidRPr="00532412">
        <w:rPr>
          <w:rFonts w:cs="Arial"/>
          <w:color w:val="000000"/>
        </w:rPr>
        <w:t>TechnicalData</w:t>
      </w:r>
      <w:proofErr w:type="spellEnd"/>
      <w:r>
        <w:rPr>
          <w:rFonts w:cs="Arial"/>
          <w:color w:val="000000"/>
        </w:rPr>
        <w:t xml:space="preserve"> </w:t>
      </w:r>
      <w:sdt>
        <w:sdtPr>
          <w:rPr>
            <w:rFonts w:cs="Arial"/>
            <w:color w:val="000000"/>
          </w:rPr>
          <w:id w:val="1807117170"/>
          <w:citation/>
        </w:sdtPr>
        <w:sdtContent>
          <w:r>
            <w:rPr>
              <w:rFonts w:cs="Arial"/>
              <w:color w:val="000000"/>
            </w:rPr>
            <w:fldChar w:fldCharType="begin"/>
          </w:r>
          <w:r>
            <w:rPr>
              <w:rFonts w:cs="Arial"/>
              <w:color w:val="000000"/>
            </w:rPr>
            <w:instrText xml:space="preserve"> CITATION IDTA02003 \l 1031 </w:instrText>
          </w:r>
          <w:r>
            <w:rPr>
              <w:rFonts w:cs="Arial"/>
              <w:color w:val="000000"/>
            </w:rPr>
            <w:fldChar w:fldCharType="separate"/>
          </w:r>
          <w:r w:rsidRPr="00195AC4">
            <w:rPr>
              <w:rFonts w:cs="Arial"/>
              <w:noProof/>
              <w:color w:val="000000"/>
            </w:rPr>
            <w:t>[2]</w:t>
          </w:r>
          <w:r>
            <w:rPr>
              <w:rFonts w:cs="Arial"/>
              <w:color w:val="000000"/>
            </w:rPr>
            <w:fldChar w:fldCharType="end"/>
          </w:r>
        </w:sdtContent>
      </w:sdt>
      <w:r w:rsidRPr="00532412">
        <w:rPr>
          <w:rFonts w:cs="Arial"/>
          <w:color w:val="000000"/>
        </w:rPr>
        <w:t xml:space="preserve">, </w:t>
      </w:r>
      <w:proofErr w:type="spellStart"/>
      <w:r w:rsidRPr="00532412">
        <w:rPr>
          <w:rFonts w:cs="Arial"/>
          <w:color w:val="000000"/>
        </w:rPr>
        <w:t>DigitalNameplate</w:t>
      </w:r>
      <w:proofErr w:type="spellEnd"/>
      <w:r>
        <w:rPr>
          <w:rFonts w:cs="Arial"/>
          <w:color w:val="000000"/>
        </w:rPr>
        <w:t xml:space="preserve"> </w:t>
      </w:r>
      <w:sdt>
        <w:sdtPr>
          <w:rPr>
            <w:rFonts w:cs="Arial"/>
            <w:color w:val="000000"/>
          </w:rPr>
          <w:id w:val="-525944999"/>
          <w:citation/>
        </w:sdtPr>
        <w:sdtContent>
          <w:r>
            <w:rPr>
              <w:rFonts w:cs="Arial"/>
              <w:color w:val="000000"/>
            </w:rPr>
            <w:fldChar w:fldCharType="begin"/>
          </w:r>
          <w:r>
            <w:rPr>
              <w:rFonts w:cs="Arial"/>
              <w:color w:val="000000"/>
            </w:rPr>
            <w:instrText xml:space="preserve"> CITATION IDTA02006 \l 1031 </w:instrText>
          </w:r>
          <w:r>
            <w:rPr>
              <w:rFonts w:cs="Arial"/>
              <w:color w:val="000000"/>
            </w:rPr>
            <w:fldChar w:fldCharType="separate"/>
          </w:r>
          <w:r w:rsidRPr="009F3BD8">
            <w:rPr>
              <w:rFonts w:cs="Arial"/>
              <w:noProof/>
              <w:color w:val="000000"/>
            </w:rPr>
            <w:t>[3]</w:t>
          </w:r>
          <w:r>
            <w:rPr>
              <w:rFonts w:cs="Arial"/>
              <w:color w:val="000000"/>
            </w:rPr>
            <w:fldChar w:fldCharType="end"/>
          </w:r>
        </w:sdtContent>
      </w:sdt>
      <w:r w:rsidRPr="00532412">
        <w:rPr>
          <w:rFonts w:cs="Arial"/>
          <w:color w:val="000000"/>
        </w:rPr>
        <w:t xml:space="preserve">, </w:t>
      </w:r>
      <w:r>
        <w:rPr>
          <w:rFonts w:cs="Arial"/>
          <w:color w:val="000000"/>
        </w:rPr>
        <w:t xml:space="preserve"> </w:t>
      </w:r>
      <w:r w:rsidRPr="00532412">
        <w:rPr>
          <w:rFonts w:cs="Arial"/>
          <w:color w:val="000000"/>
        </w:rPr>
        <w:t>etc.</w:t>
      </w:r>
    </w:p>
    <w:p w14:paraId="795D08E2" w14:textId="21119D36" w:rsidR="002F351A" w:rsidRPr="00E764EF" w:rsidRDefault="002F351A" w:rsidP="004D1C31">
      <w:pPr>
        <w:pStyle w:val="ListParagraph"/>
        <w:numPr>
          <w:ilvl w:val="0"/>
          <w:numId w:val="10"/>
        </w:numPr>
        <w:spacing w:line="279" w:lineRule="auto"/>
        <w:contextualSpacing/>
        <w:jc w:val="both"/>
      </w:pPr>
      <w:proofErr w:type="spellStart"/>
      <w:r w:rsidRPr="00532412">
        <w:rPr>
          <w:rFonts w:cs="Arial"/>
          <w:color w:val="000000"/>
        </w:rPr>
        <w:t>Submodel</w:t>
      </w:r>
      <w:proofErr w:type="spellEnd"/>
      <w:r w:rsidRPr="00532412">
        <w:rPr>
          <w:rFonts w:cs="Arial"/>
          <w:color w:val="000000"/>
        </w:rPr>
        <w:t xml:space="preserve"> Element Collections (SMC)</w:t>
      </w:r>
    </w:p>
    <w:p w14:paraId="3E50550B" w14:textId="77777777" w:rsidR="002F351A" w:rsidRPr="00E764EF" w:rsidRDefault="002F351A" w:rsidP="004D1C31">
      <w:pPr>
        <w:pStyle w:val="ListParagraph"/>
        <w:numPr>
          <w:ilvl w:val="0"/>
          <w:numId w:val="10"/>
        </w:numPr>
        <w:spacing w:line="279" w:lineRule="auto"/>
        <w:contextualSpacing/>
        <w:jc w:val="both"/>
        <w:rPr>
          <w:lang w:val="es-ES"/>
        </w:rPr>
      </w:pPr>
      <w:proofErr w:type="spellStart"/>
      <w:r w:rsidRPr="00E764EF">
        <w:rPr>
          <w:rFonts w:cs="Arial"/>
          <w:color w:val="000000"/>
          <w:lang w:val="es-ES"/>
        </w:rPr>
        <w:t>Properties</w:t>
      </w:r>
      <w:proofErr w:type="spellEnd"/>
      <w:r w:rsidRPr="00E764EF">
        <w:rPr>
          <w:rFonts w:cs="Arial"/>
          <w:color w:val="000000"/>
          <w:lang w:val="es-ES"/>
        </w:rPr>
        <w:t xml:space="preserve"> (</w:t>
      </w:r>
      <w:proofErr w:type="spellStart"/>
      <w:r w:rsidRPr="00E764EF">
        <w:rPr>
          <w:rFonts w:cs="Arial"/>
          <w:color w:val="000000"/>
          <w:lang w:val="es-ES"/>
        </w:rPr>
        <w:t>Prop</w:t>
      </w:r>
      <w:proofErr w:type="spellEnd"/>
      <w:r w:rsidRPr="00E764EF">
        <w:rPr>
          <w:rFonts w:cs="Arial"/>
          <w:color w:val="000000"/>
          <w:lang w:val="es-ES"/>
        </w:rPr>
        <w:t xml:space="preserve">): </w:t>
      </w:r>
      <w:proofErr w:type="spellStart"/>
      <w:r w:rsidRPr="00E764EF">
        <w:rPr>
          <w:rFonts w:cs="Arial"/>
          <w:color w:val="000000"/>
          <w:lang w:val="es-ES"/>
        </w:rPr>
        <w:t>specification</w:t>
      </w:r>
      <w:proofErr w:type="spellEnd"/>
      <w:r w:rsidRPr="00E764EF">
        <w:rPr>
          <w:rFonts w:cs="Arial"/>
          <w:color w:val="000000"/>
          <w:lang w:val="es-ES"/>
        </w:rPr>
        <w:t xml:space="preserve">, </w:t>
      </w:r>
      <w:proofErr w:type="spellStart"/>
      <w:r w:rsidRPr="00E764EF">
        <w:rPr>
          <w:rFonts w:cs="Arial"/>
          <w:color w:val="000000"/>
          <w:lang w:val="es-ES"/>
        </w:rPr>
        <w:t>data_sheet</w:t>
      </w:r>
      <w:proofErr w:type="spellEnd"/>
    </w:p>
    <w:p w14:paraId="2CA19D0B" w14:textId="1EC673AC" w:rsidR="007D5436" w:rsidRPr="00F600BC" w:rsidRDefault="00C909E1" w:rsidP="004D1C31">
      <w:pPr>
        <w:pStyle w:val="ListParagraph"/>
        <w:numPr>
          <w:ilvl w:val="0"/>
          <w:numId w:val="10"/>
        </w:numPr>
        <w:spacing w:line="279" w:lineRule="auto"/>
        <w:contextualSpacing/>
        <w:jc w:val="both"/>
      </w:pPr>
      <w:r w:rsidRPr="00F600BC">
        <w:t xml:space="preserve">Property Value: </w:t>
      </w:r>
      <w:r w:rsidR="007D5436" w:rsidRPr="00F600BC">
        <w:t xml:space="preserve">It is a reference to the global ID of a coded value. It is unique in nature. </w:t>
      </w:r>
      <w:r w:rsidR="007D5436" w:rsidRPr="007D5436">
        <w:t>Concept Descriptions (CD) are supported, allowing the generation of semantic references that define standardized meanings for properties.</w:t>
      </w:r>
    </w:p>
    <w:p w14:paraId="495003DC" w14:textId="1211CAF6" w:rsidR="008B3CFD" w:rsidRPr="00222D99" w:rsidRDefault="008B3CFD" w:rsidP="004D1C31">
      <w:pPr>
        <w:pStyle w:val="ListParagraph"/>
        <w:numPr>
          <w:ilvl w:val="0"/>
          <w:numId w:val="10"/>
        </w:numPr>
        <w:jc w:val="both"/>
      </w:pPr>
      <w:r w:rsidRPr="009C14C2">
        <w:t>The value of Property/value must match the referenced coded value in Property/</w:t>
      </w:r>
      <w:proofErr w:type="spellStart"/>
      <w:r w:rsidRPr="009C14C2">
        <w:t>valueId</w:t>
      </w:r>
      <w:proofErr w:type="spellEnd"/>
      <w:r w:rsidRPr="009C14C2">
        <w:t xml:space="preserve"> if both a </w:t>
      </w:r>
      <w:proofErr w:type="gramStart"/>
      <w:r w:rsidRPr="009C14C2">
        <w:t>Property</w:t>
      </w:r>
      <w:proofErr w:type="gramEnd"/>
      <w:r w:rsidRPr="009C14C2">
        <w:t>/value and a Property/</w:t>
      </w:r>
      <w:proofErr w:type="spellStart"/>
      <w:r w:rsidRPr="009C14C2">
        <w:t>valueId</w:t>
      </w:r>
      <w:proofErr w:type="spellEnd"/>
      <w:r w:rsidRPr="009C14C2">
        <w:t xml:space="preserve"> exist</w:t>
      </w:r>
      <w:r>
        <w:t>.</w:t>
      </w:r>
    </w:p>
    <w:p w14:paraId="64DB6E23" w14:textId="651748C8" w:rsidR="008478A8" w:rsidRPr="00F600BC" w:rsidRDefault="008478A8" w:rsidP="006852D4">
      <w:pPr>
        <w:pStyle w:val="ListParagraph"/>
        <w:spacing w:line="279" w:lineRule="auto"/>
        <w:ind w:left="720" w:firstLine="0"/>
        <w:contextualSpacing/>
        <w:jc w:val="both"/>
      </w:pPr>
    </w:p>
    <w:p w14:paraId="484B8BDF" w14:textId="4BAF547D" w:rsidR="009C14C2" w:rsidRDefault="009C14C2" w:rsidP="00163DBB"/>
    <w:p w14:paraId="20492AA3" w14:textId="2EBE01BF" w:rsidR="002B0802" w:rsidRDefault="002B0802" w:rsidP="00163DBB"/>
    <w:p w14:paraId="4A55B57B" w14:textId="77777777" w:rsidR="002B0802" w:rsidRDefault="002B0802" w:rsidP="00163DBB"/>
    <w:p w14:paraId="29B5930F" w14:textId="77777777" w:rsidR="00962F0A" w:rsidRPr="00F600BC" w:rsidRDefault="00962F0A" w:rsidP="00962F0A">
      <w:pPr>
        <w:spacing w:line="279" w:lineRule="auto"/>
        <w:contextualSpacing/>
      </w:pPr>
    </w:p>
    <w:p w14:paraId="1859CC6E" w14:textId="7C2F5825" w:rsidR="003A34F6" w:rsidRPr="0069138D" w:rsidRDefault="001B179B" w:rsidP="004D1C31">
      <w:pPr>
        <w:pStyle w:val="ListParagraph"/>
        <w:numPr>
          <w:ilvl w:val="0"/>
          <w:numId w:val="36"/>
        </w:numPr>
        <w:rPr>
          <w:rStyle w:val="Heading1Char"/>
          <w:rFonts w:cs="Times New Roman"/>
        </w:rPr>
      </w:pPr>
      <w:bookmarkStart w:id="200" w:name="_Toc193098548"/>
      <w:bookmarkStart w:id="201" w:name="_Toc193102670"/>
      <w:r w:rsidRPr="0069138D">
        <w:rPr>
          <w:rStyle w:val="Heading1Char"/>
          <w:rFonts w:cs="Times New Roman"/>
        </w:rPr>
        <w:t>Operating</w:t>
      </w:r>
      <w:r w:rsidR="003A34F6" w:rsidRPr="0069138D">
        <w:rPr>
          <w:rStyle w:val="Heading1Char"/>
          <w:rFonts w:cs="Times New Roman"/>
        </w:rPr>
        <w:t xml:space="preserve"> the Elements in AAS</w:t>
      </w:r>
      <w:bookmarkEnd w:id="200"/>
      <w:bookmarkEnd w:id="201"/>
    </w:p>
    <w:p w14:paraId="3F557F4C" w14:textId="77777777" w:rsidR="002B0802" w:rsidRPr="0069138D" w:rsidRDefault="002B0802" w:rsidP="006852D4">
      <w:pPr>
        <w:pStyle w:val="ListParagraph"/>
        <w:ind w:left="720" w:firstLine="0"/>
        <w:rPr>
          <w:rStyle w:val="Heading1Char"/>
          <w:rFonts w:cs="Times New Roman"/>
        </w:rPr>
      </w:pPr>
    </w:p>
    <w:p w14:paraId="1E7DF2C7" w14:textId="77777777" w:rsidR="002B2BAF" w:rsidRPr="00607736" w:rsidRDefault="002B2BAF" w:rsidP="006852D4">
      <w:pPr>
        <w:autoSpaceDE w:val="0"/>
        <w:autoSpaceDN w:val="0"/>
        <w:adjustRightInd w:val="0"/>
        <w:jc w:val="both"/>
      </w:pPr>
      <w:r w:rsidRPr="00607736">
        <w:t>As previously mentioned, there are various types of elements available and selectable based on our requirements in AAS Designer.</w:t>
      </w:r>
    </w:p>
    <w:p w14:paraId="60D775C3" w14:textId="77777777" w:rsidR="002B2BAF" w:rsidRPr="00607736" w:rsidRDefault="002B2BAF" w:rsidP="002B2BAF">
      <w:pPr>
        <w:autoSpaceDE w:val="0"/>
        <w:autoSpaceDN w:val="0"/>
        <w:adjustRightInd w:val="0"/>
      </w:pPr>
    </w:p>
    <w:p w14:paraId="44CD9FE4" w14:textId="6748B9E5" w:rsidR="002B2BAF" w:rsidRPr="00607736" w:rsidRDefault="002B2BAF" w:rsidP="002B2BAF">
      <w:pPr>
        <w:autoSpaceDE w:val="0"/>
        <w:autoSpaceDN w:val="0"/>
        <w:adjustRightInd w:val="0"/>
      </w:pPr>
      <w:r w:rsidRPr="00607736">
        <w:t xml:space="preserve">This chapter provides definitions for </w:t>
      </w:r>
      <w:r w:rsidR="00901922">
        <w:t>some of</w:t>
      </w:r>
      <w:r w:rsidRPr="00607736">
        <w:t xml:space="preserve"> the most important elements in AAS.</w:t>
      </w:r>
    </w:p>
    <w:p w14:paraId="1F7BD6CE" w14:textId="77777777" w:rsidR="002B2BAF" w:rsidRPr="00607736" w:rsidRDefault="002B2BAF" w:rsidP="002B2BAF">
      <w:pPr>
        <w:autoSpaceDE w:val="0"/>
        <w:autoSpaceDN w:val="0"/>
        <w:adjustRightInd w:val="0"/>
      </w:pPr>
    </w:p>
    <w:p w14:paraId="6CEC62AB" w14:textId="77777777" w:rsidR="002B2BAF" w:rsidRPr="00607736" w:rsidRDefault="002B2BAF" w:rsidP="004D1C31">
      <w:pPr>
        <w:pStyle w:val="ListParagraph"/>
        <w:numPr>
          <w:ilvl w:val="0"/>
          <w:numId w:val="10"/>
        </w:numPr>
        <w:autoSpaceDE w:val="0"/>
        <w:autoSpaceDN w:val="0"/>
        <w:adjustRightInd w:val="0"/>
        <w:contextualSpacing/>
        <w:jc w:val="both"/>
      </w:pPr>
      <w:r w:rsidRPr="00607736">
        <w:t xml:space="preserve">Property: A property is a data element that possesses a single value. (For example, properties with specific values such as </w:t>
      </w:r>
      <w:proofErr w:type="spellStart"/>
      <w:r w:rsidRPr="00607736">
        <w:t>WireDiameter</w:t>
      </w:r>
      <w:proofErr w:type="spellEnd"/>
      <w:r w:rsidRPr="00607736">
        <w:t>.)</w:t>
      </w:r>
    </w:p>
    <w:p w14:paraId="43921F0D" w14:textId="77777777" w:rsidR="002B2BAF" w:rsidRPr="00607736" w:rsidRDefault="002B2BAF" w:rsidP="004D1C31">
      <w:pPr>
        <w:pStyle w:val="ListParagraph"/>
        <w:numPr>
          <w:ilvl w:val="0"/>
          <w:numId w:val="10"/>
        </w:numPr>
        <w:autoSpaceDE w:val="0"/>
        <w:autoSpaceDN w:val="0"/>
        <w:adjustRightInd w:val="0"/>
        <w:contextualSpacing/>
        <w:jc w:val="both"/>
      </w:pPr>
      <w:r w:rsidRPr="00607736">
        <w:t xml:space="preserve">Range: A range data element defines a range with a minimum and maximum value. (For example, </w:t>
      </w:r>
      <w:proofErr w:type="spellStart"/>
      <w:r w:rsidRPr="00607736">
        <w:t>TemperatureRange</w:t>
      </w:r>
      <w:proofErr w:type="spellEnd"/>
      <w:r w:rsidRPr="00607736">
        <w:t>.)</w:t>
      </w:r>
    </w:p>
    <w:p w14:paraId="57BE02F9" w14:textId="77777777" w:rsidR="002B2BAF" w:rsidRPr="00607736" w:rsidRDefault="002B2BAF" w:rsidP="004D1C31">
      <w:pPr>
        <w:pStyle w:val="ListParagraph"/>
        <w:numPr>
          <w:ilvl w:val="0"/>
          <w:numId w:val="10"/>
        </w:numPr>
        <w:autoSpaceDE w:val="0"/>
        <w:autoSpaceDN w:val="0"/>
        <w:adjustRightInd w:val="0"/>
        <w:contextualSpacing/>
        <w:jc w:val="both"/>
      </w:pPr>
      <w:proofErr w:type="spellStart"/>
      <w:r w:rsidRPr="00607736">
        <w:t>SubmodelElementList</w:t>
      </w:r>
      <w:proofErr w:type="spellEnd"/>
      <w:r w:rsidRPr="00607736">
        <w:t xml:space="preserve">: A </w:t>
      </w:r>
      <w:proofErr w:type="spellStart"/>
      <w:r w:rsidRPr="00607736">
        <w:t>submodel</w:t>
      </w:r>
      <w:proofErr w:type="spellEnd"/>
      <w:r w:rsidRPr="00607736">
        <w:t xml:space="preserve"> element list is an ordered list of </w:t>
      </w:r>
      <w:proofErr w:type="spellStart"/>
      <w:r w:rsidRPr="00607736">
        <w:t>submodel</w:t>
      </w:r>
      <w:proofErr w:type="spellEnd"/>
      <w:r w:rsidRPr="00607736">
        <w:t xml:space="preserve"> elements. (</w:t>
      </w:r>
      <w:proofErr w:type="spellStart"/>
      <w:r w:rsidRPr="00607736">
        <w:t>TechnicalData</w:t>
      </w:r>
      <w:proofErr w:type="spellEnd"/>
      <w:r w:rsidRPr="00607736">
        <w:t xml:space="preserve">, </w:t>
      </w:r>
      <w:proofErr w:type="spellStart"/>
      <w:r w:rsidRPr="00607736">
        <w:t>DigitalNameplate</w:t>
      </w:r>
      <w:proofErr w:type="spellEnd"/>
      <w:r w:rsidRPr="00607736">
        <w:t>.)</w:t>
      </w:r>
    </w:p>
    <w:p w14:paraId="2F84EEB6" w14:textId="77777777" w:rsidR="002B2BAF" w:rsidRPr="00607736" w:rsidRDefault="002B2BAF" w:rsidP="004D1C31">
      <w:pPr>
        <w:pStyle w:val="ListParagraph"/>
        <w:numPr>
          <w:ilvl w:val="0"/>
          <w:numId w:val="10"/>
        </w:numPr>
        <w:autoSpaceDE w:val="0"/>
        <w:autoSpaceDN w:val="0"/>
        <w:adjustRightInd w:val="0"/>
        <w:contextualSpacing/>
        <w:jc w:val="both"/>
      </w:pPr>
      <w:proofErr w:type="spellStart"/>
      <w:r w:rsidRPr="00607736">
        <w:t>SubmodelElementCollection</w:t>
      </w:r>
      <w:proofErr w:type="spellEnd"/>
      <w:r w:rsidRPr="00607736">
        <w:t>: A relationship element is utilized to establish a connection between two elements, which can be either referable (model reference) or external (external reference).</w:t>
      </w:r>
    </w:p>
    <w:p w14:paraId="2430FFD5" w14:textId="77777777" w:rsidR="003A34F6" w:rsidRPr="00222D99" w:rsidRDefault="003A34F6" w:rsidP="003A34F6"/>
    <w:p w14:paraId="508CDF05" w14:textId="4F61F2A5" w:rsidR="003A40E2" w:rsidRPr="00607736" w:rsidRDefault="00B80A4E" w:rsidP="00164B45">
      <w:pPr>
        <w:spacing w:before="100" w:beforeAutospacing="1" w:after="100" w:afterAutospacing="1"/>
        <w:rPr>
          <w:lang w:eastAsia="zh-CN"/>
        </w:rPr>
      </w:pPr>
      <w:r w:rsidRPr="00607736">
        <w:rPr>
          <w:lang w:eastAsia="zh-CN"/>
        </w:rPr>
        <w:t>To insert a new element, click on the three-do</w:t>
      </w:r>
      <w:r w:rsidR="00164B45" w:rsidRPr="00607736">
        <w:rPr>
          <w:lang w:eastAsia="zh-CN"/>
        </w:rPr>
        <w:t xml:space="preserve">t menu on the left side of the </w:t>
      </w:r>
      <w:proofErr w:type="spellStart"/>
      <w:r w:rsidR="00164B45" w:rsidRPr="00607736">
        <w:rPr>
          <w:lang w:eastAsia="zh-CN"/>
        </w:rPr>
        <w:t>SubM</w:t>
      </w:r>
      <w:r w:rsidRPr="00607736">
        <w:rPr>
          <w:lang w:eastAsia="zh-CN"/>
        </w:rPr>
        <w:t>odel</w:t>
      </w:r>
      <w:proofErr w:type="spellEnd"/>
      <w:r w:rsidRPr="00607736">
        <w:rPr>
          <w:lang w:eastAsia="zh-CN"/>
        </w:rPr>
        <w:t>. From the dropdown menu that appears, select the "Add" option. Then select in the following dropdown menu “Elements”. You will then see a list of all available elements, such as range, property, and more. </w:t>
      </w:r>
      <w:r w:rsidR="00164B45" w:rsidRPr="00607736">
        <w:rPr>
          <w:lang w:eastAsia="zh-CN"/>
        </w:rPr>
        <w:t>Now you can choose one element and it will be added to the tree hierarchy.</w:t>
      </w:r>
      <w:r w:rsidRPr="00607736">
        <w:rPr>
          <w:sz w:val="21"/>
          <w:szCs w:val="21"/>
          <w:lang w:eastAsia="zh-CN"/>
        </w:rPr>
        <w:t> </w:t>
      </w:r>
    </w:p>
    <w:p w14:paraId="7BCDF41C" w14:textId="332AF595" w:rsidR="00DA04E2" w:rsidRPr="006852D4" w:rsidRDefault="00901922" w:rsidP="006852D4">
      <w:pPr>
        <w:jc w:val="center"/>
        <w:rPr>
          <w:lang w:val="de-DE" w:eastAsia="zh-CN"/>
        </w:rPr>
      </w:pPr>
      <w:r w:rsidRPr="00901922">
        <w:rPr>
          <w:noProof/>
        </w:rPr>
        <w:t xml:space="preserve"> </w:t>
      </w:r>
      <w:r w:rsidRPr="00901922">
        <w:rPr>
          <w:noProof/>
          <w:lang w:val="de-DE" w:eastAsia="zh-CN"/>
        </w:rPr>
        <w:drawing>
          <wp:inline distT="0" distB="0" distL="0" distR="0" wp14:anchorId="11983ACE" wp14:editId="73A98CC8">
            <wp:extent cx="2305050" cy="2920866"/>
            <wp:effectExtent l="0" t="0" r="0" b="0"/>
            <wp:docPr id="2063980389" name="Grafik 2063980389" descr="C:\Users\avdul002\AppData\Local\Microsoft\Windows\INetCache\Content.MSO\A388AF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vdul002\AppData\Local\Microsoft\Windows\INetCache\Content.MSO\A388AF1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11641" cy="2929218"/>
                    </a:xfrm>
                    <a:prstGeom prst="rect">
                      <a:avLst/>
                    </a:prstGeom>
                    <a:noFill/>
                    <a:ln>
                      <a:noFill/>
                    </a:ln>
                  </pic:spPr>
                </pic:pic>
              </a:graphicData>
            </a:graphic>
          </wp:inline>
        </w:drawing>
      </w:r>
    </w:p>
    <w:p w14:paraId="692EDB28" w14:textId="57150C72" w:rsidR="003A40E2" w:rsidRPr="00222D99" w:rsidRDefault="0015013A" w:rsidP="008239BF">
      <w:pPr>
        <w:pStyle w:val="Caption"/>
        <w:jc w:val="center"/>
        <w:rPr>
          <w:rFonts w:eastAsia="Arial" w:cs="Arial"/>
        </w:rPr>
      </w:pPr>
      <w:bookmarkStart w:id="202" w:name="_Toc200031374"/>
      <w:r>
        <w:t>Figure</w:t>
      </w:r>
      <w:r w:rsidR="00DA04E2" w:rsidRPr="00D13560">
        <w:t xml:space="preserve"> </w:t>
      </w:r>
      <w:r w:rsidR="00DA04E2">
        <w:fldChar w:fldCharType="begin"/>
      </w:r>
      <w:r w:rsidR="00DA04E2">
        <w:instrText xml:space="preserve"> STYLEREF 1 \s </w:instrText>
      </w:r>
      <w:r w:rsidR="00DA04E2">
        <w:fldChar w:fldCharType="separate"/>
      </w:r>
      <w:r w:rsidR="00631E13">
        <w:rPr>
          <w:noProof/>
        </w:rPr>
        <w:t>5</w:t>
      </w:r>
      <w:r w:rsidR="00DA04E2">
        <w:rPr>
          <w:noProof/>
        </w:rPr>
        <w:fldChar w:fldCharType="end"/>
      </w:r>
      <w:r w:rsidR="00DA04E2">
        <w:noBreakHyphen/>
      </w:r>
      <w:r w:rsidR="00DA04E2">
        <w:fldChar w:fldCharType="begin"/>
      </w:r>
      <w:r w:rsidR="00DA04E2">
        <w:instrText xml:space="preserve"> SEQ Abbildung \* ARABIC \s 1 </w:instrText>
      </w:r>
      <w:r w:rsidR="00DA04E2">
        <w:fldChar w:fldCharType="separate"/>
      </w:r>
      <w:r w:rsidR="00631E13">
        <w:rPr>
          <w:noProof/>
        </w:rPr>
        <w:t>5</w:t>
      </w:r>
      <w:r w:rsidR="00DA04E2">
        <w:rPr>
          <w:noProof/>
        </w:rPr>
        <w:fldChar w:fldCharType="end"/>
      </w:r>
      <w:r w:rsidR="00DA04E2" w:rsidRPr="00D13560">
        <w:t>:</w:t>
      </w:r>
      <w:r w:rsidR="00DA04E2">
        <w:t xml:space="preserve"> </w:t>
      </w:r>
      <w:r w:rsidR="008239BF">
        <w:t>T</w:t>
      </w:r>
      <w:r w:rsidR="00DA04E2" w:rsidRPr="00164B45">
        <w:t>hree dot menu in th</w:t>
      </w:r>
      <w:r w:rsidR="00DA04E2">
        <w:t>e</w:t>
      </w:r>
      <w:r w:rsidR="00820978">
        <w:t xml:space="preserve"> tre</w:t>
      </w:r>
      <w:r w:rsidR="00DA04E2">
        <w:t>e hierarchy</w:t>
      </w:r>
      <w:bookmarkEnd w:id="202"/>
      <w:r w:rsidR="00DA04E2" w:rsidRPr="00164B45" w:rsidDel="00DA04E2">
        <w:t xml:space="preserve"> </w:t>
      </w:r>
    </w:p>
    <w:p w14:paraId="0565B045" w14:textId="1E9AB1DE" w:rsidR="00901922" w:rsidRDefault="00B80A4E" w:rsidP="006852D4">
      <w:pPr>
        <w:keepNext/>
        <w:jc w:val="center"/>
      </w:pPr>
      <w:r w:rsidRPr="00164B45">
        <w:rPr>
          <w:rFonts w:eastAsia="Arial" w:cs="Arial"/>
          <w:color w:val="000000" w:themeColor="text1"/>
        </w:rPr>
        <w:lastRenderedPageBreak/>
        <w:tab/>
      </w:r>
      <w:r w:rsidR="00901922" w:rsidRPr="00901922">
        <w:rPr>
          <w:rFonts w:eastAsia="Arial" w:cs="Arial"/>
          <w:noProof/>
          <w:color w:val="000000" w:themeColor="text1"/>
          <w:lang w:val="de-DE" w:eastAsia="zh-CN"/>
        </w:rPr>
        <w:drawing>
          <wp:inline distT="0" distB="0" distL="0" distR="0" wp14:anchorId="48E537B2" wp14:editId="118CF50E">
            <wp:extent cx="2846749" cy="2838450"/>
            <wp:effectExtent l="0" t="0" r="0" b="0"/>
            <wp:docPr id="2063980390" name="Grafik 2063980390" descr="C:\Users\avdul002\AppData\Local\Microsoft\Windows\INetCache\Content.MSO\CFBEB7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vdul002\AppData\Local\Microsoft\Windows\INetCache\Content.MSO\CFBEB79E.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9935" cy="2841627"/>
                    </a:xfrm>
                    <a:prstGeom prst="rect">
                      <a:avLst/>
                    </a:prstGeom>
                    <a:noFill/>
                    <a:ln>
                      <a:noFill/>
                    </a:ln>
                  </pic:spPr>
                </pic:pic>
              </a:graphicData>
            </a:graphic>
          </wp:inline>
        </w:drawing>
      </w:r>
    </w:p>
    <w:p w14:paraId="2927F573" w14:textId="0DC720A6" w:rsidR="00901922" w:rsidRDefault="0015013A" w:rsidP="00901922">
      <w:pPr>
        <w:pStyle w:val="Caption"/>
        <w:jc w:val="center"/>
      </w:pPr>
      <w:bookmarkStart w:id="203" w:name="_Toc200031375"/>
      <w:r>
        <w:t>Figure</w:t>
      </w:r>
      <w:r w:rsidR="00901922" w:rsidRPr="00D13560">
        <w:t xml:space="preserve"> </w:t>
      </w:r>
      <w:r w:rsidR="00901922">
        <w:fldChar w:fldCharType="begin"/>
      </w:r>
      <w:r w:rsidR="00901922">
        <w:instrText xml:space="preserve"> STYLEREF 1 \s </w:instrText>
      </w:r>
      <w:r w:rsidR="00901922">
        <w:fldChar w:fldCharType="separate"/>
      </w:r>
      <w:r w:rsidR="00901922">
        <w:rPr>
          <w:noProof/>
        </w:rPr>
        <w:t>5</w:t>
      </w:r>
      <w:r w:rsidR="00901922">
        <w:rPr>
          <w:noProof/>
        </w:rPr>
        <w:fldChar w:fldCharType="end"/>
      </w:r>
      <w:r w:rsidR="00901922">
        <w:noBreakHyphen/>
      </w:r>
      <w:r w:rsidR="00901922">
        <w:fldChar w:fldCharType="begin"/>
      </w:r>
      <w:r w:rsidR="00901922">
        <w:instrText xml:space="preserve"> SEQ Abbildung \* ARABIC \s 1 </w:instrText>
      </w:r>
      <w:r w:rsidR="00901922">
        <w:fldChar w:fldCharType="separate"/>
      </w:r>
      <w:r w:rsidR="00901922">
        <w:rPr>
          <w:noProof/>
        </w:rPr>
        <w:t>6</w:t>
      </w:r>
      <w:r w:rsidR="00901922">
        <w:rPr>
          <w:noProof/>
        </w:rPr>
        <w:fldChar w:fldCharType="end"/>
      </w:r>
      <w:r w:rsidR="00901922" w:rsidRPr="00D13560">
        <w:t>:</w:t>
      </w:r>
      <w:r w:rsidR="00901922">
        <w:t xml:space="preserve"> Adding new elements</w:t>
      </w:r>
      <w:bookmarkEnd w:id="203"/>
    </w:p>
    <w:p w14:paraId="5A67C09E" w14:textId="2FA6596E" w:rsidR="008239BF" w:rsidRDefault="008239BF" w:rsidP="006852D4">
      <w:pPr>
        <w:keepNext/>
        <w:tabs>
          <w:tab w:val="center" w:pos="4536"/>
          <w:tab w:val="left" w:pos="7680"/>
        </w:tabs>
        <w:jc w:val="center"/>
      </w:pPr>
    </w:p>
    <w:p w14:paraId="488A413B" w14:textId="5BD15C10" w:rsidR="008239BF" w:rsidRPr="00222D99" w:rsidRDefault="008239BF" w:rsidP="008239BF">
      <w:pPr>
        <w:pStyle w:val="Caption"/>
        <w:jc w:val="center"/>
        <w:rPr>
          <w:rFonts w:eastAsia="Arial" w:cs="Arial"/>
        </w:rPr>
      </w:pPr>
    </w:p>
    <w:p w14:paraId="68FCCB76" w14:textId="20107AB1" w:rsidR="00164B45" w:rsidRDefault="00164B45" w:rsidP="006852D4">
      <w:pPr>
        <w:pStyle w:val="Caption"/>
      </w:pPr>
    </w:p>
    <w:p w14:paraId="528D35E0" w14:textId="64176B7F" w:rsidR="003A40E2" w:rsidRPr="00222D99" w:rsidRDefault="00B80A4E" w:rsidP="00B80A4E">
      <w:pPr>
        <w:tabs>
          <w:tab w:val="center" w:pos="4536"/>
          <w:tab w:val="left" w:pos="7680"/>
        </w:tabs>
        <w:rPr>
          <w:rFonts w:eastAsia="Arial" w:cs="Arial"/>
          <w:color w:val="000000" w:themeColor="text1"/>
        </w:rPr>
      </w:pPr>
      <w:r>
        <w:rPr>
          <w:rFonts w:eastAsia="Arial" w:cs="Arial"/>
          <w:color w:val="000000" w:themeColor="text1"/>
        </w:rPr>
        <w:tab/>
      </w:r>
    </w:p>
    <w:p w14:paraId="7EA1FFCF" w14:textId="77777777" w:rsidR="003A40E2" w:rsidRPr="00222D99" w:rsidRDefault="003A40E2" w:rsidP="003A40E2">
      <w:pPr>
        <w:rPr>
          <w:rFonts w:eastAsia="Arial" w:cs="Arial"/>
          <w:color w:val="000000" w:themeColor="text1"/>
        </w:rPr>
      </w:pPr>
    </w:p>
    <w:p w14:paraId="47D6C569" w14:textId="2C341B70" w:rsidR="003A40E2" w:rsidRPr="00222D99" w:rsidRDefault="003A40E2" w:rsidP="003A40E2">
      <w:pPr>
        <w:rPr>
          <w:rFonts w:eastAsia="Arial" w:cs="Arial"/>
          <w:color w:val="000000" w:themeColor="text1"/>
        </w:rPr>
      </w:pPr>
    </w:p>
    <w:p w14:paraId="04564B47" w14:textId="333F931F" w:rsidR="008239BF" w:rsidRDefault="001C041D">
      <w:pPr>
        <w:keepNext/>
        <w:jc w:val="center"/>
      </w:pPr>
      <w:r w:rsidRPr="002B0802">
        <w:rPr>
          <w:noProof/>
          <w:lang w:val="de-DE" w:eastAsia="zh-CN"/>
        </w:rPr>
        <w:drawing>
          <wp:inline distT="0" distB="0" distL="0" distR="0" wp14:anchorId="3F4B53C2" wp14:editId="5CA9A3B1">
            <wp:extent cx="5760720" cy="2156563"/>
            <wp:effectExtent l="0" t="0" r="0" b="0"/>
            <wp:docPr id="2063980391" name="Grafik 2063980391" descr="C:\Users\avdul002\AppData\Local\Microsoft\Windows\INetCache\Content.MSO\4791B0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vdul002\AppData\Local\Microsoft\Windows\INetCache\Content.MSO\4791B032.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156563"/>
                    </a:xfrm>
                    <a:prstGeom prst="rect">
                      <a:avLst/>
                    </a:prstGeom>
                    <a:noFill/>
                    <a:ln>
                      <a:noFill/>
                    </a:ln>
                  </pic:spPr>
                </pic:pic>
              </a:graphicData>
            </a:graphic>
          </wp:inline>
        </w:drawing>
      </w:r>
    </w:p>
    <w:p w14:paraId="2E0CA7D9" w14:textId="2B3C3A9A" w:rsidR="008239BF" w:rsidRPr="00222D99" w:rsidRDefault="0015013A" w:rsidP="008239BF">
      <w:pPr>
        <w:jc w:val="center"/>
        <w:rPr>
          <w:rFonts w:eastAsia="Arial" w:cs="Arial"/>
          <w:color w:val="000000" w:themeColor="text1"/>
        </w:rPr>
      </w:pPr>
      <w:bookmarkStart w:id="204" w:name="_Toc200031376"/>
      <w:r>
        <w:rPr>
          <w:i/>
          <w:sz w:val="18"/>
          <w:szCs w:val="18"/>
        </w:rPr>
        <w:t>Figure</w:t>
      </w:r>
      <w:r w:rsidR="008239BF" w:rsidRPr="008239BF">
        <w:rPr>
          <w:i/>
          <w:sz w:val="18"/>
          <w:szCs w:val="18"/>
        </w:rPr>
        <w:t xml:space="preserve"> </w:t>
      </w:r>
      <w:r w:rsidR="008239BF" w:rsidRPr="008239BF">
        <w:rPr>
          <w:i/>
          <w:sz w:val="18"/>
          <w:szCs w:val="18"/>
        </w:rPr>
        <w:fldChar w:fldCharType="begin"/>
      </w:r>
      <w:r w:rsidR="008239BF" w:rsidRPr="008239BF">
        <w:rPr>
          <w:i/>
          <w:sz w:val="18"/>
          <w:szCs w:val="18"/>
        </w:rPr>
        <w:instrText xml:space="preserve"> STYLEREF 1 \s </w:instrText>
      </w:r>
      <w:r w:rsidR="008239BF" w:rsidRPr="008239BF">
        <w:rPr>
          <w:i/>
          <w:sz w:val="18"/>
          <w:szCs w:val="18"/>
        </w:rPr>
        <w:fldChar w:fldCharType="separate"/>
      </w:r>
      <w:r w:rsidR="008239BF">
        <w:rPr>
          <w:i/>
          <w:noProof/>
          <w:sz w:val="18"/>
          <w:szCs w:val="18"/>
        </w:rPr>
        <w:t>5</w:t>
      </w:r>
      <w:r w:rsidR="008239BF" w:rsidRPr="008239BF">
        <w:rPr>
          <w:i/>
          <w:noProof/>
          <w:sz w:val="18"/>
          <w:szCs w:val="18"/>
        </w:rPr>
        <w:fldChar w:fldCharType="end"/>
      </w:r>
      <w:r w:rsidR="008239BF" w:rsidRPr="008239BF">
        <w:rPr>
          <w:i/>
          <w:sz w:val="18"/>
          <w:szCs w:val="18"/>
        </w:rPr>
        <w:noBreakHyphen/>
      </w:r>
      <w:r w:rsidR="008239BF" w:rsidRPr="008239BF">
        <w:rPr>
          <w:i/>
          <w:sz w:val="18"/>
          <w:szCs w:val="18"/>
        </w:rPr>
        <w:fldChar w:fldCharType="begin"/>
      </w:r>
      <w:r w:rsidR="008239BF" w:rsidRPr="008239BF">
        <w:rPr>
          <w:i/>
          <w:sz w:val="18"/>
          <w:szCs w:val="18"/>
        </w:rPr>
        <w:instrText xml:space="preserve"> SEQ Abbildung \* ARABIC \s 1 </w:instrText>
      </w:r>
      <w:r w:rsidR="008239BF" w:rsidRPr="008239BF">
        <w:rPr>
          <w:i/>
          <w:sz w:val="18"/>
          <w:szCs w:val="18"/>
        </w:rPr>
        <w:fldChar w:fldCharType="separate"/>
      </w:r>
      <w:r w:rsidR="008239BF">
        <w:rPr>
          <w:i/>
          <w:noProof/>
          <w:sz w:val="18"/>
          <w:szCs w:val="18"/>
        </w:rPr>
        <w:t>7</w:t>
      </w:r>
      <w:r w:rsidR="008239BF" w:rsidRPr="008239BF">
        <w:rPr>
          <w:i/>
          <w:noProof/>
          <w:sz w:val="18"/>
          <w:szCs w:val="18"/>
        </w:rPr>
        <w:fldChar w:fldCharType="end"/>
      </w:r>
      <w:r w:rsidR="008239BF" w:rsidRPr="008239BF">
        <w:rPr>
          <w:i/>
          <w:sz w:val="18"/>
          <w:szCs w:val="18"/>
        </w:rPr>
        <w:t>: Options of</w:t>
      </w:r>
      <w:r w:rsidR="008239BF">
        <w:t xml:space="preserve"> </w:t>
      </w:r>
      <w:r w:rsidR="008239BF" w:rsidRPr="008239BF">
        <w:rPr>
          <w:i/>
          <w:sz w:val="18"/>
          <w:szCs w:val="18"/>
        </w:rPr>
        <w:t>Elements</w:t>
      </w:r>
      <w:bookmarkEnd w:id="204"/>
      <w:r w:rsidR="008239BF" w:rsidRPr="008239BF" w:rsidDel="008239BF">
        <w:rPr>
          <w:i/>
          <w:sz w:val="18"/>
          <w:szCs w:val="18"/>
        </w:rPr>
        <w:t xml:space="preserve"> </w:t>
      </w:r>
    </w:p>
    <w:p w14:paraId="0B6C78ED" w14:textId="6ED64B1E" w:rsidR="008239BF" w:rsidRDefault="008239BF" w:rsidP="008239BF">
      <w:pPr>
        <w:pStyle w:val="Caption"/>
        <w:jc w:val="center"/>
      </w:pPr>
    </w:p>
    <w:p w14:paraId="27B86135" w14:textId="2BD0EAAE" w:rsidR="003A40E2" w:rsidRPr="00222D99" w:rsidRDefault="003A40E2" w:rsidP="00164B45">
      <w:pPr>
        <w:jc w:val="center"/>
        <w:rPr>
          <w:rFonts w:eastAsia="Arial" w:cs="Arial"/>
          <w:color w:val="000000" w:themeColor="text1"/>
        </w:rPr>
      </w:pPr>
    </w:p>
    <w:p w14:paraId="349D43DA" w14:textId="77777777" w:rsidR="003A40E2" w:rsidRPr="00222D99" w:rsidRDefault="003A40E2" w:rsidP="003A40E2">
      <w:pPr>
        <w:rPr>
          <w:rFonts w:eastAsia="Arial" w:cs="Arial"/>
          <w:color w:val="000000" w:themeColor="text1"/>
        </w:rPr>
      </w:pPr>
    </w:p>
    <w:p w14:paraId="22CB31F5" w14:textId="4F15036F" w:rsidR="008239BF" w:rsidRDefault="00164B45" w:rsidP="006852D4">
      <w:pPr>
        <w:keepNext/>
        <w:jc w:val="center"/>
      </w:pPr>
      <w:r>
        <w:rPr>
          <w:rFonts w:eastAsia="Arial" w:cs="Arial"/>
          <w:color w:val="000000" w:themeColor="text1"/>
        </w:rPr>
        <w:lastRenderedPageBreak/>
        <w:tab/>
      </w:r>
      <w:r w:rsidR="001C041D" w:rsidRPr="001C041D">
        <w:rPr>
          <w:rFonts w:eastAsia="Arial" w:cs="Arial"/>
          <w:noProof/>
          <w:color w:val="000000" w:themeColor="text1"/>
          <w:lang w:val="de-DE" w:eastAsia="zh-CN"/>
        </w:rPr>
        <w:drawing>
          <wp:inline distT="0" distB="0" distL="0" distR="0" wp14:anchorId="3939A755" wp14:editId="2B2CE067">
            <wp:extent cx="2381250" cy="3159736"/>
            <wp:effectExtent l="0" t="0" r="0" b="3175"/>
            <wp:docPr id="2063980392" name="Grafik 2063980392" descr="C:\Users\avdul002\AppData\Local\Microsoft\Windows\INetCache\Content.MSO\B8D65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vdul002\AppData\Local\Microsoft\Windows\INetCache\Content.MSO\B8D655C.t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85164" cy="3164929"/>
                    </a:xfrm>
                    <a:prstGeom prst="rect">
                      <a:avLst/>
                    </a:prstGeom>
                    <a:noFill/>
                    <a:ln>
                      <a:noFill/>
                    </a:ln>
                  </pic:spPr>
                </pic:pic>
              </a:graphicData>
            </a:graphic>
          </wp:inline>
        </w:drawing>
      </w:r>
      <w:r>
        <w:rPr>
          <w:rFonts w:eastAsia="Arial" w:cs="Arial"/>
          <w:color w:val="000000" w:themeColor="text1"/>
        </w:rPr>
        <w:tab/>
      </w:r>
    </w:p>
    <w:p w14:paraId="11484CBA" w14:textId="40A0E58F" w:rsidR="001C041D" w:rsidRPr="00A0750E" w:rsidRDefault="0015013A" w:rsidP="001C041D">
      <w:pPr>
        <w:jc w:val="center"/>
        <w:rPr>
          <w:rFonts w:eastAsia="Arial" w:cs="Arial"/>
          <w:i/>
          <w:color w:val="000000" w:themeColor="text1"/>
          <w:sz w:val="18"/>
          <w:szCs w:val="18"/>
        </w:rPr>
      </w:pPr>
      <w:bookmarkStart w:id="205" w:name="_Toc200031377"/>
      <w:r>
        <w:rPr>
          <w:i/>
          <w:sz w:val="18"/>
          <w:szCs w:val="18"/>
        </w:rPr>
        <w:t>Figure</w:t>
      </w:r>
      <w:r w:rsidR="008239BF" w:rsidRPr="008239BF">
        <w:rPr>
          <w:i/>
          <w:sz w:val="18"/>
          <w:szCs w:val="18"/>
        </w:rPr>
        <w:t xml:space="preserve"> </w:t>
      </w:r>
      <w:r w:rsidR="008239BF" w:rsidRPr="008239BF">
        <w:rPr>
          <w:i/>
          <w:sz w:val="18"/>
          <w:szCs w:val="18"/>
        </w:rPr>
        <w:fldChar w:fldCharType="begin"/>
      </w:r>
      <w:r w:rsidR="008239BF" w:rsidRPr="008239BF">
        <w:rPr>
          <w:i/>
          <w:sz w:val="18"/>
          <w:szCs w:val="18"/>
        </w:rPr>
        <w:instrText xml:space="preserve"> STYLEREF 1 \s </w:instrText>
      </w:r>
      <w:r w:rsidR="008239BF" w:rsidRPr="008239BF">
        <w:rPr>
          <w:i/>
          <w:sz w:val="18"/>
          <w:szCs w:val="18"/>
        </w:rPr>
        <w:fldChar w:fldCharType="separate"/>
      </w:r>
      <w:r w:rsidR="008239BF">
        <w:rPr>
          <w:i/>
          <w:noProof/>
          <w:sz w:val="18"/>
          <w:szCs w:val="18"/>
        </w:rPr>
        <w:t>5</w:t>
      </w:r>
      <w:r w:rsidR="008239BF" w:rsidRPr="008239BF">
        <w:rPr>
          <w:i/>
          <w:noProof/>
          <w:sz w:val="18"/>
          <w:szCs w:val="18"/>
        </w:rPr>
        <w:fldChar w:fldCharType="end"/>
      </w:r>
      <w:r w:rsidR="008239BF" w:rsidRPr="008239BF">
        <w:rPr>
          <w:i/>
          <w:sz w:val="18"/>
          <w:szCs w:val="18"/>
        </w:rPr>
        <w:noBreakHyphen/>
      </w:r>
      <w:r w:rsidR="008239BF" w:rsidRPr="008239BF">
        <w:rPr>
          <w:i/>
          <w:sz w:val="18"/>
          <w:szCs w:val="18"/>
        </w:rPr>
        <w:fldChar w:fldCharType="begin"/>
      </w:r>
      <w:r w:rsidR="008239BF" w:rsidRPr="008239BF">
        <w:rPr>
          <w:i/>
          <w:sz w:val="18"/>
          <w:szCs w:val="18"/>
        </w:rPr>
        <w:instrText xml:space="preserve"> SEQ Abbildung \* ARABIC \s 1 </w:instrText>
      </w:r>
      <w:r w:rsidR="008239BF" w:rsidRPr="008239BF">
        <w:rPr>
          <w:i/>
          <w:sz w:val="18"/>
          <w:szCs w:val="18"/>
        </w:rPr>
        <w:fldChar w:fldCharType="separate"/>
      </w:r>
      <w:r w:rsidR="001C041D">
        <w:rPr>
          <w:i/>
          <w:noProof/>
          <w:sz w:val="18"/>
          <w:szCs w:val="18"/>
        </w:rPr>
        <w:t>8</w:t>
      </w:r>
      <w:r w:rsidR="008239BF" w:rsidRPr="008239BF">
        <w:rPr>
          <w:i/>
          <w:noProof/>
          <w:sz w:val="18"/>
          <w:szCs w:val="18"/>
        </w:rPr>
        <w:fldChar w:fldCharType="end"/>
      </w:r>
      <w:r w:rsidR="008239BF" w:rsidRPr="008239BF">
        <w:rPr>
          <w:i/>
          <w:sz w:val="18"/>
          <w:szCs w:val="18"/>
        </w:rPr>
        <w:t xml:space="preserve">: </w:t>
      </w:r>
      <w:r w:rsidR="008239BF" w:rsidRPr="00A0750E">
        <w:rPr>
          <w:i/>
          <w:sz w:val="18"/>
          <w:szCs w:val="18"/>
        </w:rPr>
        <w:t>Adding new Element</w:t>
      </w:r>
      <w:bookmarkEnd w:id="205"/>
    </w:p>
    <w:p w14:paraId="2057D8B3" w14:textId="352F45DD" w:rsidR="003A40E2" w:rsidRPr="00222D99" w:rsidRDefault="001C041D" w:rsidP="00164B45">
      <w:pPr>
        <w:tabs>
          <w:tab w:val="left" w:pos="1680"/>
          <w:tab w:val="center" w:pos="4536"/>
        </w:tabs>
        <w:rPr>
          <w:rFonts w:eastAsia="Arial" w:cs="Arial"/>
          <w:color w:val="000000" w:themeColor="text1"/>
        </w:rPr>
      </w:pPr>
      <w:r w:rsidDel="001C041D">
        <w:rPr>
          <w:rFonts w:eastAsia="Arial" w:cs="Arial"/>
          <w:noProof/>
          <w:color w:val="000000" w:themeColor="text1"/>
          <w:lang w:val="de-DE" w:eastAsia="zh-CN"/>
        </w:rPr>
        <w:t xml:space="preserve"> </w:t>
      </w:r>
    </w:p>
    <w:p w14:paraId="3DF5CADB" w14:textId="77777777" w:rsidR="003A40E2" w:rsidRPr="00222D99" w:rsidRDefault="003A40E2" w:rsidP="003A40E2">
      <w:pPr>
        <w:rPr>
          <w:rFonts w:eastAsia="Arial" w:cs="Arial"/>
          <w:color w:val="000000" w:themeColor="text1"/>
        </w:rPr>
      </w:pPr>
    </w:p>
    <w:p w14:paraId="5F5F4176" w14:textId="2A845596" w:rsidR="00362FBB" w:rsidRDefault="00362FBB" w:rsidP="004D1C31">
      <w:pPr>
        <w:pStyle w:val="Heading2"/>
        <w:rPr>
          <w:sz w:val="24"/>
          <w:szCs w:val="24"/>
        </w:rPr>
      </w:pPr>
      <w:bookmarkStart w:id="206" w:name="_Toc193098549"/>
      <w:bookmarkStart w:id="207" w:name="_Toc193102671"/>
      <w:r w:rsidRPr="0069138D">
        <w:rPr>
          <w:sz w:val="24"/>
          <w:szCs w:val="24"/>
        </w:rPr>
        <w:t>Property</w:t>
      </w:r>
      <w:bookmarkEnd w:id="206"/>
      <w:bookmarkEnd w:id="207"/>
    </w:p>
    <w:p w14:paraId="237869A0" w14:textId="77777777" w:rsidR="00B24206" w:rsidRPr="00B24206" w:rsidRDefault="00B24206" w:rsidP="00B24206"/>
    <w:p w14:paraId="1D5C2935" w14:textId="05600227" w:rsidR="006C1ED0" w:rsidRPr="005718B5" w:rsidRDefault="007B2480" w:rsidP="006852D4">
      <w:pPr>
        <w:jc w:val="both"/>
      </w:pPr>
      <w:r w:rsidRPr="005718B5">
        <w:t>A</w:t>
      </w:r>
      <w:r w:rsidR="006C1ED0" w:rsidRPr="005718B5">
        <w:t xml:space="preserve"> property </w:t>
      </w:r>
      <w:r w:rsidRPr="005718B5">
        <w:t xml:space="preserve">can be </w:t>
      </w:r>
      <w:r w:rsidR="00F50003" w:rsidRPr="005718B5">
        <w:t xml:space="preserve">defined </w:t>
      </w:r>
      <w:r w:rsidRPr="005718B5">
        <w:t xml:space="preserve">in detail </w:t>
      </w:r>
      <w:r w:rsidR="006C1ED0" w:rsidRPr="005718B5">
        <w:t>with semantic reference</w:t>
      </w:r>
      <w:r w:rsidR="00D93806" w:rsidRPr="005718B5">
        <w:t>,</w:t>
      </w:r>
      <w:r w:rsidR="006C1ED0" w:rsidRPr="005718B5">
        <w:t xml:space="preserve"> unit definition </w:t>
      </w:r>
      <w:r w:rsidR="00D93806" w:rsidRPr="005718B5">
        <w:t xml:space="preserve">and other </w:t>
      </w:r>
      <w:r w:rsidRPr="005718B5">
        <w:t xml:space="preserve">value </w:t>
      </w:r>
      <w:r w:rsidR="00D93806" w:rsidRPr="005718B5">
        <w:t>specific</w:t>
      </w:r>
      <w:r w:rsidRPr="005718B5">
        <w:t xml:space="preserve"> definitions</w:t>
      </w:r>
      <w:r w:rsidR="00D93806" w:rsidRPr="005718B5">
        <w:t xml:space="preserve"> (i.e. </w:t>
      </w:r>
      <w:r w:rsidRPr="005718B5">
        <w:t xml:space="preserve">tolerance </w:t>
      </w:r>
      <w:r w:rsidR="00D93806" w:rsidRPr="005718B5">
        <w:t xml:space="preserve">range) </w:t>
      </w:r>
      <w:r w:rsidR="006C1ED0" w:rsidRPr="005718B5">
        <w:t>via Concept Description</w:t>
      </w:r>
      <w:r w:rsidR="00D93806" w:rsidRPr="005718B5">
        <w:t xml:space="preserve"> (CD)</w:t>
      </w:r>
      <w:r w:rsidRPr="005718B5">
        <w:t xml:space="preserve">, </w:t>
      </w:r>
      <w:r w:rsidR="00D93806" w:rsidRPr="005718B5">
        <w:t>Embedded Data Definition (EDD)</w:t>
      </w:r>
      <w:r w:rsidRPr="005718B5">
        <w:t xml:space="preserve"> and Qualifiers</w:t>
      </w:r>
      <w:r w:rsidR="00D93806" w:rsidRPr="005718B5">
        <w:t>.</w:t>
      </w:r>
    </w:p>
    <w:p w14:paraId="092971B9" w14:textId="0891EF2F" w:rsidR="00D93806" w:rsidRPr="005718B5" w:rsidRDefault="00B24206" w:rsidP="006852D4">
      <w:pPr>
        <w:jc w:val="both"/>
      </w:pPr>
      <w:r>
        <w:t>CD is used to</w:t>
      </w:r>
      <w:r w:rsidR="00591F7E">
        <w:t xml:space="preserve"> p</w:t>
      </w:r>
      <w:r>
        <w:t>rovide</w:t>
      </w:r>
      <w:r w:rsidR="00591F7E" w:rsidRPr="00591F7E">
        <w:t xml:space="preserve"> a standardized semantic reference for a property, ensuring clarity and interoperability across different systems. It defines the meaning and context of the property within an asset administration shell.</w:t>
      </w:r>
    </w:p>
    <w:p w14:paraId="57A06CF5" w14:textId="29ACFACF" w:rsidR="00D93806" w:rsidRPr="005718B5" w:rsidRDefault="00D93806" w:rsidP="006852D4">
      <w:pPr>
        <w:jc w:val="both"/>
      </w:pPr>
      <w:r w:rsidRPr="005718B5">
        <w:t xml:space="preserve">EDD </w:t>
      </w:r>
      <w:r w:rsidR="001F553E" w:rsidRPr="001F553E">
        <w:t>specifies additional characteristics of a property, such as data type, value range, or constraints. It is useful when an external reference is not available or needed for defining detailed attributes.</w:t>
      </w:r>
    </w:p>
    <w:p w14:paraId="6FFF1344" w14:textId="40D6B7D1" w:rsidR="00D93806" w:rsidRDefault="00D93806" w:rsidP="006852D4">
      <w:pPr>
        <w:jc w:val="both"/>
      </w:pPr>
      <w:r>
        <w:t>Qualifier</w:t>
      </w:r>
      <w:r w:rsidR="007B2480">
        <w:t>s</w:t>
      </w:r>
      <w:r w:rsidR="00E8387C">
        <w:t xml:space="preserve"> </w:t>
      </w:r>
      <w:r w:rsidR="00E8387C" w:rsidRPr="00E8387C">
        <w:t>provide contextual information about a property, such as accuracy, validity period, or measurement conditions. They help refine the meaning and usage of a property without altering its core definition.</w:t>
      </w:r>
    </w:p>
    <w:p w14:paraId="473E8B5D" w14:textId="6D9CD622" w:rsidR="00A7454B" w:rsidRDefault="00E240A1" w:rsidP="006852D4">
      <w:pPr>
        <w:jc w:val="both"/>
      </w:pPr>
      <w:r>
        <w:t>As an example in this document, t</w:t>
      </w:r>
      <w:r w:rsidR="00A7454B">
        <w:t>h</w:t>
      </w:r>
      <w:r>
        <w:t>e</w:t>
      </w:r>
      <w:r w:rsidR="00A7454B">
        <w:t xml:space="preserve"> following JSON example shall be modelled accordingly</w:t>
      </w:r>
      <w:r>
        <w:t xml:space="preserve"> in the AAS-Designer</w:t>
      </w:r>
      <w:r w:rsidR="00A7454B">
        <w:t>:</w:t>
      </w:r>
    </w:p>
    <w:p w14:paraId="34CFD07C" w14:textId="27C97083" w:rsidR="0069138D" w:rsidRDefault="0069138D" w:rsidP="006C1ED0"/>
    <w:p w14:paraId="0D05268C" w14:textId="77777777" w:rsidR="00E240A1" w:rsidRPr="00A417EB" w:rsidRDefault="00E240A1" w:rsidP="00E240A1">
      <w:pPr>
        <w:pStyle w:val="InlineCode"/>
        <w:rPr>
          <w:sz w:val="16"/>
          <w:szCs w:val="16"/>
        </w:rPr>
      </w:pPr>
      <w:r w:rsidRPr="00A417EB">
        <w:rPr>
          <w:sz w:val="16"/>
          <w:szCs w:val="16"/>
        </w:rPr>
        <w:t>{</w:t>
      </w:r>
    </w:p>
    <w:p w14:paraId="19A48302" w14:textId="77777777" w:rsidR="00E240A1" w:rsidRPr="00A417EB" w:rsidRDefault="00E240A1" w:rsidP="00E240A1">
      <w:pPr>
        <w:pStyle w:val="InlineCode"/>
        <w:rPr>
          <w:sz w:val="16"/>
          <w:szCs w:val="16"/>
        </w:rPr>
      </w:pPr>
      <w:r w:rsidRPr="00A417EB">
        <w:rPr>
          <w:sz w:val="16"/>
          <w:szCs w:val="16"/>
        </w:rPr>
        <w:tab/>
        <w:t>"</w:t>
      </w:r>
      <w:proofErr w:type="spellStart"/>
      <w:r w:rsidRPr="00A417EB">
        <w:rPr>
          <w:sz w:val="16"/>
          <w:szCs w:val="16"/>
        </w:rPr>
        <w:t>idShort</w:t>
      </w:r>
      <w:proofErr w:type="spellEnd"/>
      <w:r w:rsidRPr="00A417EB">
        <w:rPr>
          <w:sz w:val="16"/>
          <w:szCs w:val="16"/>
        </w:rPr>
        <w:t>": "</w:t>
      </w:r>
      <w:proofErr w:type="spellStart"/>
      <w:r w:rsidRPr="00A417EB">
        <w:rPr>
          <w:sz w:val="16"/>
          <w:szCs w:val="16"/>
        </w:rPr>
        <w:t>overallLength</w:t>
      </w:r>
      <w:proofErr w:type="spellEnd"/>
      <w:r w:rsidRPr="00A417EB">
        <w:rPr>
          <w:sz w:val="16"/>
          <w:szCs w:val="16"/>
        </w:rPr>
        <w:t>",</w:t>
      </w:r>
    </w:p>
    <w:p w14:paraId="57429567" w14:textId="77777777" w:rsidR="00E240A1" w:rsidRPr="00A417EB" w:rsidRDefault="00E240A1" w:rsidP="00E240A1">
      <w:pPr>
        <w:pStyle w:val="InlineCode"/>
        <w:rPr>
          <w:sz w:val="16"/>
          <w:szCs w:val="16"/>
        </w:rPr>
      </w:pPr>
      <w:r w:rsidRPr="00A417EB">
        <w:rPr>
          <w:sz w:val="16"/>
          <w:szCs w:val="16"/>
        </w:rPr>
        <w:tab/>
        <w:t>"description": [</w:t>
      </w:r>
    </w:p>
    <w:p w14:paraId="306A7AAB" w14:textId="77777777" w:rsidR="00E240A1" w:rsidRPr="00A417EB" w:rsidRDefault="00E240A1" w:rsidP="00E240A1">
      <w:pPr>
        <w:pStyle w:val="InlineCode"/>
        <w:rPr>
          <w:sz w:val="16"/>
          <w:szCs w:val="16"/>
        </w:rPr>
      </w:pPr>
      <w:r w:rsidRPr="00A417EB">
        <w:rPr>
          <w:sz w:val="16"/>
          <w:szCs w:val="16"/>
        </w:rPr>
        <w:tab/>
      </w:r>
      <w:r w:rsidRPr="00A417EB">
        <w:rPr>
          <w:sz w:val="16"/>
          <w:szCs w:val="16"/>
        </w:rPr>
        <w:tab/>
        <w:t>{</w:t>
      </w:r>
    </w:p>
    <w:p w14:paraId="7FF0BB53"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t>"language": "</w:t>
      </w:r>
      <w:proofErr w:type="spellStart"/>
      <w:r w:rsidRPr="00A417EB">
        <w:rPr>
          <w:sz w:val="16"/>
          <w:szCs w:val="16"/>
        </w:rPr>
        <w:t>en</w:t>
      </w:r>
      <w:proofErr w:type="spellEnd"/>
      <w:r w:rsidRPr="00A417EB">
        <w:rPr>
          <w:sz w:val="16"/>
          <w:szCs w:val="16"/>
        </w:rPr>
        <w:t>",</w:t>
      </w:r>
    </w:p>
    <w:p w14:paraId="514F4AC0" w14:textId="43813FD6"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t xml:space="preserve">"text": "Specifies the overall length </w:t>
      </w:r>
      <w:r w:rsidR="006515CF">
        <w:rPr>
          <w:sz w:val="16"/>
          <w:szCs w:val="16"/>
        </w:rPr>
        <w:t xml:space="preserve">of </w:t>
      </w:r>
      <w:r w:rsidRPr="00A417EB">
        <w:rPr>
          <w:sz w:val="16"/>
          <w:szCs w:val="16"/>
        </w:rPr>
        <w:t xml:space="preserve">the terminal (see diagram \\\"Terminal Dimensions\\\"). Specifies the value of the numerical value and the tolerance range. </w:t>
      </w:r>
      <w:r w:rsidRPr="00222D99">
        <w:rPr>
          <w:sz w:val="16"/>
          <w:szCs w:val="16"/>
          <w:lang w:val="en-US"/>
        </w:rPr>
        <w:t>\\</w:t>
      </w:r>
      <w:proofErr w:type="spellStart"/>
      <w:r w:rsidRPr="00222D99">
        <w:rPr>
          <w:sz w:val="16"/>
          <w:szCs w:val="16"/>
          <w:lang w:val="en-US"/>
        </w:rPr>
        <w:t>nThe</w:t>
      </w:r>
      <w:proofErr w:type="spellEnd"/>
      <w:r w:rsidRPr="00222D99">
        <w:rPr>
          <w:sz w:val="16"/>
          <w:szCs w:val="16"/>
          <w:lang w:val="en-US"/>
        </w:rPr>
        <w:t xml:space="preserve"> values of the limits of the tolerance, </w:t>
      </w:r>
      <w:proofErr w:type="spellStart"/>
      <w:r w:rsidRPr="00222D99">
        <w:rPr>
          <w:sz w:val="16"/>
          <w:szCs w:val="16"/>
          <w:lang w:val="en-US"/>
        </w:rPr>
        <w:t>lowerBoundary</w:t>
      </w:r>
      <w:proofErr w:type="spellEnd"/>
      <w:r w:rsidRPr="00222D99">
        <w:rPr>
          <w:sz w:val="16"/>
          <w:szCs w:val="16"/>
          <w:lang w:val="en-US"/>
        </w:rPr>
        <w:t xml:space="preserve"> and </w:t>
      </w:r>
      <w:proofErr w:type="spellStart"/>
      <w:r w:rsidRPr="00222D99">
        <w:rPr>
          <w:sz w:val="16"/>
          <w:szCs w:val="16"/>
          <w:lang w:val="en-US"/>
        </w:rPr>
        <w:t>upperBoundary</w:t>
      </w:r>
      <w:proofErr w:type="spellEnd"/>
      <w:r w:rsidRPr="00222D99">
        <w:rPr>
          <w:sz w:val="16"/>
          <w:szCs w:val="16"/>
          <w:lang w:val="en-US"/>
        </w:rPr>
        <w:t xml:space="preserve">, shall be interpreted as \\\"modifiers\\\" to the actual value. To obtain an absolute range of valid values, the values of boundaries shall be added to the actual value, regardless of the Upper or Lower prefix. For example, to define a value of 100mm with a tolerated variation between 14.7mm and 15.3mm, the definition would be Value = 15 mm, </w:t>
      </w:r>
      <w:proofErr w:type="spellStart"/>
      <w:r w:rsidRPr="00222D99">
        <w:rPr>
          <w:sz w:val="16"/>
          <w:szCs w:val="16"/>
          <w:lang w:val="en-US"/>
        </w:rPr>
        <w:t>LowerBoundary</w:t>
      </w:r>
      <w:proofErr w:type="spellEnd"/>
      <w:r w:rsidRPr="00222D99">
        <w:rPr>
          <w:sz w:val="16"/>
          <w:szCs w:val="16"/>
          <w:lang w:val="en-US"/>
        </w:rPr>
        <w:t xml:space="preserve">=-0.3, </w:t>
      </w:r>
      <w:proofErr w:type="spellStart"/>
      <w:r w:rsidRPr="00222D99">
        <w:rPr>
          <w:sz w:val="16"/>
          <w:szCs w:val="16"/>
          <w:lang w:val="en-US"/>
        </w:rPr>
        <w:t>UpperBoundary</w:t>
      </w:r>
      <w:proofErr w:type="spellEnd"/>
      <w:r w:rsidRPr="00222D99">
        <w:rPr>
          <w:sz w:val="16"/>
          <w:szCs w:val="16"/>
          <w:lang w:val="en-US"/>
        </w:rPr>
        <w:t>=+0.</w:t>
      </w:r>
      <w:r w:rsidR="00F054C2">
        <w:rPr>
          <w:sz w:val="16"/>
          <w:szCs w:val="16"/>
          <w:lang w:val="en-US"/>
        </w:rPr>
        <w:t>3</w:t>
      </w:r>
      <w:r w:rsidRPr="00222D99">
        <w:rPr>
          <w:sz w:val="16"/>
          <w:szCs w:val="16"/>
          <w:lang w:val="en-US"/>
        </w:rPr>
        <w:t xml:space="preserve">. </w:t>
      </w:r>
      <w:r w:rsidRPr="00A417EB">
        <w:rPr>
          <w:sz w:val="16"/>
          <w:szCs w:val="16"/>
        </w:rPr>
        <w:t>The Unit of the tolerance boundaries shall always the same as in the defining context."</w:t>
      </w:r>
    </w:p>
    <w:p w14:paraId="69F37B4B" w14:textId="77777777" w:rsidR="00E240A1" w:rsidRPr="00A417EB" w:rsidRDefault="00E240A1" w:rsidP="00E240A1">
      <w:pPr>
        <w:pStyle w:val="InlineCode"/>
        <w:rPr>
          <w:sz w:val="16"/>
          <w:szCs w:val="16"/>
        </w:rPr>
      </w:pPr>
      <w:r w:rsidRPr="00A417EB">
        <w:rPr>
          <w:sz w:val="16"/>
          <w:szCs w:val="16"/>
        </w:rPr>
        <w:tab/>
      </w:r>
      <w:r w:rsidRPr="00A417EB">
        <w:rPr>
          <w:sz w:val="16"/>
          <w:szCs w:val="16"/>
        </w:rPr>
        <w:tab/>
        <w:t>}</w:t>
      </w:r>
    </w:p>
    <w:p w14:paraId="3CCDDA64" w14:textId="77777777" w:rsidR="00E240A1" w:rsidRPr="00A417EB" w:rsidRDefault="00E240A1" w:rsidP="00E240A1">
      <w:pPr>
        <w:pStyle w:val="InlineCode"/>
        <w:rPr>
          <w:sz w:val="16"/>
          <w:szCs w:val="16"/>
        </w:rPr>
      </w:pPr>
      <w:r w:rsidRPr="00A417EB">
        <w:rPr>
          <w:sz w:val="16"/>
          <w:szCs w:val="16"/>
        </w:rPr>
        <w:tab/>
        <w:t>],</w:t>
      </w:r>
    </w:p>
    <w:p w14:paraId="4040089E" w14:textId="77777777" w:rsidR="00E240A1" w:rsidRPr="00A417EB" w:rsidRDefault="00E240A1" w:rsidP="00E240A1">
      <w:pPr>
        <w:pStyle w:val="InlineCode"/>
        <w:rPr>
          <w:sz w:val="16"/>
          <w:szCs w:val="16"/>
        </w:rPr>
      </w:pPr>
      <w:r w:rsidRPr="00A417EB">
        <w:rPr>
          <w:sz w:val="16"/>
          <w:szCs w:val="16"/>
        </w:rPr>
        <w:tab/>
        <w:t>"qualifiers": [</w:t>
      </w:r>
    </w:p>
    <w:p w14:paraId="73976A84" w14:textId="77777777" w:rsidR="00E240A1" w:rsidRPr="00A417EB" w:rsidRDefault="00E240A1" w:rsidP="00E240A1">
      <w:pPr>
        <w:pStyle w:val="InlineCode"/>
        <w:rPr>
          <w:sz w:val="16"/>
          <w:szCs w:val="16"/>
        </w:rPr>
      </w:pPr>
      <w:r w:rsidRPr="00A417EB">
        <w:rPr>
          <w:sz w:val="16"/>
          <w:szCs w:val="16"/>
        </w:rPr>
        <w:tab/>
      </w:r>
      <w:r w:rsidRPr="00A417EB">
        <w:rPr>
          <w:sz w:val="16"/>
          <w:szCs w:val="16"/>
        </w:rPr>
        <w:tab/>
        <w:t>{</w:t>
      </w:r>
    </w:p>
    <w:p w14:paraId="12DE30FC"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t>"kind": "</w:t>
      </w:r>
      <w:proofErr w:type="spellStart"/>
      <w:r w:rsidRPr="00A417EB">
        <w:rPr>
          <w:sz w:val="16"/>
          <w:szCs w:val="16"/>
        </w:rPr>
        <w:t>ConceptQualifier</w:t>
      </w:r>
      <w:proofErr w:type="spellEnd"/>
      <w:r w:rsidRPr="00A417EB">
        <w:rPr>
          <w:sz w:val="16"/>
          <w:szCs w:val="16"/>
        </w:rPr>
        <w:t>",</w:t>
      </w:r>
    </w:p>
    <w:p w14:paraId="7109DDBB"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t>"type": "</w:t>
      </w:r>
      <w:proofErr w:type="spellStart"/>
      <w:r w:rsidRPr="00A417EB">
        <w:rPr>
          <w:sz w:val="16"/>
          <w:szCs w:val="16"/>
        </w:rPr>
        <w:t>lowerBoundary</w:t>
      </w:r>
      <w:proofErr w:type="spellEnd"/>
      <w:r w:rsidRPr="00A417EB">
        <w:rPr>
          <w:sz w:val="16"/>
          <w:szCs w:val="16"/>
        </w:rPr>
        <w:t>",</w:t>
      </w:r>
    </w:p>
    <w:p w14:paraId="228C32E4" w14:textId="77777777" w:rsidR="00E240A1" w:rsidRPr="00A417EB" w:rsidRDefault="00E240A1" w:rsidP="00E240A1">
      <w:pPr>
        <w:pStyle w:val="InlineCode"/>
        <w:rPr>
          <w:sz w:val="16"/>
          <w:szCs w:val="16"/>
        </w:rPr>
      </w:pPr>
      <w:r w:rsidRPr="00A417EB">
        <w:rPr>
          <w:sz w:val="16"/>
          <w:szCs w:val="16"/>
        </w:rPr>
        <w:lastRenderedPageBreak/>
        <w:tab/>
      </w:r>
      <w:r w:rsidRPr="00A417EB">
        <w:rPr>
          <w:sz w:val="16"/>
          <w:szCs w:val="16"/>
        </w:rPr>
        <w:tab/>
      </w:r>
      <w:r w:rsidRPr="00A417EB">
        <w:rPr>
          <w:sz w:val="16"/>
          <w:szCs w:val="16"/>
        </w:rPr>
        <w:tab/>
        <w:t>"</w:t>
      </w:r>
      <w:proofErr w:type="spellStart"/>
      <w:r w:rsidRPr="00A417EB">
        <w:rPr>
          <w:sz w:val="16"/>
          <w:szCs w:val="16"/>
        </w:rPr>
        <w:t>valueType</w:t>
      </w:r>
      <w:proofErr w:type="spellEnd"/>
      <w:r w:rsidRPr="00A417EB">
        <w:rPr>
          <w:sz w:val="16"/>
          <w:szCs w:val="16"/>
        </w:rPr>
        <w:t>": "</w:t>
      </w:r>
      <w:proofErr w:type="spellStart"/>
      <w:proofErr w:type="gramStart"/>
      <w:r w:rsidRPr="00A417EB">
        <w:rPr>
          <w:sz w:val="16"/>
          <w:szCs w:val="16"/>
        </w:rPr>
        <w:t>xs:double</w:t>
      </w:r>
      <w:proofErr w:type="spellEnd"/>
      <w:proofErr w:type="gramEnd"/>
      <w:r w:rsidRPr="00A417EB">
        <w:rPr>
          <w:sz w:val="16"/>
          <w:szCs w:val="16"/>
        </w:rPr>
        <w:t>",</w:t>
      </w:r>
    </w:p>
    <w:p w14:paraId="7789144A" w14:textId="77777777" w:rsidR="00E240A1" w:rsidRPr="00222D99" w:rsidRDefault="00E240A1" w:rsidP="00E240A1">
      <w:pPr>
        <w:pStyle w:val="InlineCode"/>
        <w:rPr>
          <w:sz w:val="16"/>
          <w:szCs w:val="16"/>
          <w:lang w:val="en-US"/>
        </w:rPr>
      </w:pPr>
      <w:r w:rsidRPr="00A417EB">
        <w:rPr>
          <w:sz w:val="16"/>
          <w:szCs w:val="16"/>
        </w:rPr>
        <w:tab/>
      </w:r>
      <w:r w:rsidRPr="00A417EB">
        <w:rPr>
          <w:sz w:val="16"/>
          <w:szCs w:val="16"/>
        </w:rPr>
        <w:tab/>
      </w:r>
      <w:r w:rsidRPr="00A417EB">
        <w:rPr>
          <w:sz w:val="16"/>
          <w:szCs w:val="16"/>
        </w:rPr>
        <w:tab/>
      </w:r>
      <w:r w:rsidRPr="00222D99">
        <w:rPr>
          <w:sz w:val="16"/>
          <w:szCs w:val="16"/>
          <w:lang w:val="en-US"/>
        </w:rPr>
        <w:t>"value": "-0.3"</w:t>
      </w:r>
    </w:p>
    <w:p w14:paraId="60DC5550"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t>},</w:t>
      </w:r>
    </w:p>
    <w:p w14:paraId="7FC1D6C5"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t>{</w:t>
      </w:r>
    </w:p>
    <w:p w14:paraId="4A59354F"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"kind": "</w:t>
      </w:r>
      <w:proofErr w:type="spellStart"/>
      <w:r w:rsidRPr="00222D99">
        <w:rPr>
          <w:sz w:val="16"/>
          <w:szCs w:val="16"/>
          <w:lang w:val="en-US"/>
        </w:rPr>
        <w:t>ConceptQualifier</w:t>
      </w:r>
      <w:proofErr w:type="spellEnd"/>
      <w:r w:rsidRPr="00222D99">
        <w:rPr>
          <w:sz w:val="16"/>
          <w:szCs w:val="16"/>
          <w:lang w:val="en-US"/>
        </w:rPr>
        <w:t>",</w:t>
      </w:r>
    </w:p>
    <w:p w14:paraId="5B5EE759"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"type": "</w:t>
      </w:r>
      <w:proofErr w:type="spellStart"/>
      <w:r w:rsidRPr="00222D99">
        <w:rPr>
          <w:sz w:val="16"/>
          <w:szCs w:val="16"/>
          <w:lang w:val="en-US"/>
        </w:rPr>
        <w:t>lowerBoundary</w:t>
      </w:r>
      <w:proofErr w:type="spellEnd"/>
      <w:r w:rsidRPr="00222D99">
        <w:rPr>
          <w:sz w:val="16"/>
          <w:szCs w:val="16"/>
          <w:lang w:val="en-US"/>
        </w:rPr>
        <w:t>",</w:t>
      </w:r>
    </w:p>
    <w:p w14:paraId="62DE1E6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w:t>
      </w:r>
      <w:proofErr w:type="spellStart"/>
      <w:r w:rsidRPr="00222D99">
        <w:rPr>
          <w:sz w:val="16"/>
          <w:szCs w:val="16"/>
          <w:lang w:val="en-US"/>
        </w:rPr>
        <w:t>valueType</w:t>
      </w:r>
      <w:proofErr w:type="spellEnd"/>
      <w:r w:rsidRPr="00222D99">
        <w:rPr>
          <w:sz w:val="16"/>
          <w:szCs w:val="16"/>
          <w:lang w:val="en-US"/>
        </w:rPr>
        <w:t>": "</w:t>
      </w:r>
      <w:proofErr w:type="spellStart"/>
      <w:proofErr w:type="gramStart"/>
      <w:r w:rsidRPr="00222D99">
        <w:rPr>
          <w:sz w:val="16"/>
          <w:szCs w:val="16"/>
          <w:lang w:val="en-US"/>
        </w:rPr>
        <w:t>xs:double</w:t>
      </w:r>
      <w:proofErr w:type="spellEnd"/>
      <w:proofErr w:type="gramEnd"/>
      <w:r w:rsidRPr="00222D99">
        <w:rPr>
          <w:sz w:val="16"/>
          <w:szCs w:val="16"/>
          <w:lang w:val="en-US"/>
        </w:rPr>
        <w:t>",</w:t>
      </w:r>
    </w:p>
    <w:p w14:paraId="7E40D317"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"value": "+0.3"</w:t>
      </w:r>
    </w:p>
    <w:p w14:paraId="17EF27B9"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t>}</w:t>
      </w:r>
    </w:p>
    <w:p w14:paraId="4CD39C2E" w14:textId="77777777" w:rsidR="00E240A1" w:rsidRPr="00222D99" w:rsidRDefault="00E240A1" w:rsidP="00E240A1">
      <w:pPr>
        <w:pStyle w:val="InlineCode"/>
        <w:rPr>
          <w:sz w:val="16"/>
          <w:szCs w:val="16"/>
          <w:lang w:val="en-US"/>
        </w:rPr>
      </w:pPr>
      <w:r w:rsidRPr="00222D99">
        <w:rPr>
          <w:sz w:val="16"/>
          <w:szCs w:val="16"/>
          <w:lang w:val="en-US"/>
        </w:rPr>
        <w:tab/>
        <w:t>],</w:t>
      </w:r>
    </w:p>
    <w:p w14:paraId="6D1B5E7C" w14:textId="77777777" w:rsidR="00E240A1" w:rsidRPr="00222D99" w:rsidRDefault="00E240A1" w:rsidP="00E240A1">
      <w:pPr>
        <w:pStyle w:val="InlineCode"/>
        <w:rPr>
          <w:sz w:val="16"/>
          <w:szCs w:val="16"/>
          <w:lang w:val="en-US"/>
        </w:rPr>
      </w:pPr>
      <w:r w:rsidRPr="00222D99">
        <w:rPr>
          <w:sz w:val="16"/>
          <w:szCs w:val="16"/>
          <w:lang w:val="en-US"/>
        </w:rPr>
        <w:tab/>
        <w:t>"</w:t>
      </w:r>
      <w:proofErr w:type="spellStart"/>
      <w:r w:rsidRPr="00222D99">
        <w:rPr>
          <w:sz w:val="16"/>
          <w:szCs w:val="16"/>
          <w:lang w:val="en-US"/>
        </w:rPr>
        <w:t>embeddedDataSpecifications</w:t>
      </w:r>
      <w:proofErr w:type="spellEnd"/>
      <w:r w:rsidRPr="00222D99">
        <w:rPr>
          <w:sz w:val="16"/>
          <w:szCs w:val="16"/>
          <w:lang w:val="en-US"/>
        </w:rPr>
        <w:t>": [</w:t>
      </w:r>
    </w:p>
    <w:p w14:paraId="4E04A9B7"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t>{</w:t>
      </w:r>
    </w:p>
    <w:p w14:paraId="23EFB643"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w:t>
      </w:r>
      <w:proofErr w:type="spellStart"/>
      <w:r w:rsidRPr="00222D99">
        <w:rPr>
          <w:sz w:val="16"/>
          <w:szCs w:val="16"/>
          <w:lang w:val="en-US"/>
        </w:rPr>
        <w:t>dataSpecificationContent</w:t>
      </w:r>
      <w:proofErr w:type="spellEnd"/>
      <w:r w:rsidRPr="00222D99">
        <w:rPr>
          <w:sz w:val="16"/>
          <w:szCs w:val="16"/>
          <w:lang w:val="en-US"/>
        </w:rPr>
        <w:t>": {</w:t>
      </w:r>
    </w:p>
    <w:p w14:paraId="3E2FE79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roofErr w:type="spellStart"/>
      <w:r w:rsidRPr="00222D99">
        <w:rPr>
          <w:sz w:val="16"/>
          <w:szCs w:val="16"/>
          <w:lang w:val="en-US"/>
        </w:rPr>
        <w:t>preferredName</w:t>
      </w:r>
      <w:proofErr w:type="spellEnd"/>
      <w:r w:rsidRPr="00222D99">
        <w:rPr>
          <w:sz w:val="16"/>
          <w:szCs w:val="16"/>
          <w:lang w:val="en-US"/>
        </w:rPr>
        <w:t>": [</w:t>
      </w:r>
    </w:p>
    <w:p w14:paraId="4ED3FE4B"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35CF61CE"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"language": "</w:t>
      </w:r>
      <w:proofErr w:type="spellStart"/>
      <w:r w:rsidRPr="00222D99">
        <w:rPr>
          <w:sz w:val="16"/>
          <w:szCs w:val="16"/>
          <w:lang w:val="en-US"/>
        </w:rPr>
        <w:t>en</w:t>
      </w:r>
      <w:proofErr w:type="spellEnd"/>
      <w:r w:rsidRPr="00222D99">
        <w:rPr>
          <w:sz w:val="16"/>
          <w:szCs w:val="16"/>
          <w:lang w:val="en-US"/>
        </w:rPr>
        <w:t>",</w:t>
      </w:r>
    </w:p>
    <w:p w14:paraId="6FE7FE8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"text": "millimeter"</w:t>
      </w:r>
    </w:p>
    <w:p w14:paraId="321BF043" w14:textId="77777777" w:rsidR="00E240A1" w:rsidRPr="00A417EB" w:rsidRDefault="00E240A1" w:rsidP="00E240A1">
      <w:pPr>
        <w:pStyle w:val="InlineCode"/>
        <w:rPr>
          <w:sz w:val="16"/>
          <w:szCs w:val="16"/>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A417EB">
        <w:rPr>
          <w:sz w:val="16"/>
          <w:szCs w:val="16"/>
        </w:rPr>
        <w:t>}</w:t>
      </w:r>
    </w:p>
    <w:p w14:paraId="74DCF9CD"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w:t>
      </w:r>
    </w:p>
    <w:p w14:paraId="5C6827E7"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w:t>
      </w:r>
      <w:proofErr w:type="spellStart"/>
      <w:r w:rsidRPr="00A417EB">
        <w:rPr>
          <w:sz w:val="16"/>
          <w:szCs w:val="16"/>
        </w:rPr>
        <w:t>shortName</w:t>
      </w:r>
      <w:proofErr w:type="spellEnd"/>
      <w:r w:rsidRPr="00A417EB">
        <w:rPr>
          <w:sz w:val="16"/>
          <w:szCs w:val="16"/>
        </w:rPr>
        <w:t>": [</w:t>
      </w:r>
    </w:p>
    <w:p w14:paraId="22CFC1A1"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w:t>
      </w:r>
    </w:p>
    <w:p w14:paraId="174408DE"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"language": "</w:t>
      </w:r>
      <w:proofErr w:type="spellStart"/>
      <w:r w:rsidRPr="00A417EB">
        <w:rPr>
          <w:sz w:val="16"/>
          <w:szCs w:val="16"/>
        </w:rPr>
        <w:t>en</w:t>
      </w:r>
      <w:proofErr w:type="spellEnd"/>
      <w:r w:rsidRPr="00A417EB">
        <w:rPr>
          <w:sz w:val="16"/>
          <w:szCs w:val="16"/>
        </w:rPr>
        <w:t>",</w:t>
      </w:r>
    </w:p>
    <w:p w14:paraId="2814FC26"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"text": "mm"</w:t>
      </w:r>
    </w:p>
    <w:p w14:paraId="481A0CEE" w14:textId="77777777" w:rsidR="00E240A1" w:rsidRPr="00222D99" w:rsidRDefault="00E240A1" w:rsidP="00E240A1">
      <w:pPr>
        <w:pStyle w:val="InlineCode"/>
        <w:rPr>
          <w:sz w:val="16"/>
          <w:szCs w:val="16"/>
          <w:lang w:val="en-US"/>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222D99">
        <w:rPr>
          <w:sz w:val="16"/>
          <w:szCs w:val="16"/>
          <w:lang w:val="en-US"/>
        </w:rPr>
        <w:t>}</w:t>
      </w:r>
    </w:p>
    <w:p w14:paraId="2A6ED91C"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798BC80E"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"unit": "</w:t>
      </w:r>
      <w:proofErr w:type="spellStart"/>
      <w:r w:rsidRPr="00222D99">
        <w:rPr>
          <w:sz w:val="16"/>
          <w:szCs w:val="16"/>
          <w:lang w:val="en-US"/>
        </w:rPr>
        <w:t>Millimetre</w:t>
      </w:r>
      <w:proofErr w:type="spellEnd"/>
      <w:r w:rsidRPr="00222D99">
        <w:rPr>
          <w:sz w:val="16"/>
          <w:szCs w:val="16"/>
          <w:lang w:val="en-US"/>
        </w:rPr>
        <w:t>",</w:t>
      </w:r>
    </w:p>
    <w:p w14:paraId="0286CCD5"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roofErr w:type="spellStart"/>
      <w:r w:rsidRPr="00222D99">
        <w:rPr>
          <w:sz w:val="16"/>
          <w:szCs w:val="16"/>
          <w:lang w:val="en-US"/>
        </w:rPr>
        <w:t>unitId</w:t>
      </w:r>
      <w:proofErr w:type="spellEnd"/>
      <w:r w:rsidRPr="00222D99">
        <w:rPr>
          <w:sz w:val="16"/>
          <w:szCs w:val="16"/>
          <w:lang w:val="en-US"/>
        </w:rPr>
        <w:t>": {</w:t>
      </w:r>
    </w:p>
    <w:p w14:paraId="086CB1B8"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w:t>
      </w:r>
      <w:proofErr w:type="spellStart"/>
      <w:r w:rsidRPr="00222D99">
        <w:rPr>
          <w:sz w:val="16"/>
          <w:szCs w:val="16"/>
          <w:lang w:val="en-US"/>
        </w:rPr>
        <w:t>ExternalReference</w:t>
      </w:r>
      <w:proofErr w:type="spellEnd"/>
      <w:r w:rsidRPr="00222D99">
        <w:rPr>
          <w:sz w:val="16"/>
          <w:szCs w:val="16"/>
          <w:lang w:val="en-US"/>
        </w:rPr>
        <w:t>",</w:t>
      </w:r>
    </w:p>
    <w:p w14:paraId="4CEA8503"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roofErr w:type="spellStart"/>
      <w:r w:rsidRPr="00222D99">
        <w:rPr>
          <w:sz w:val="16"/>
          <w:szCs w:val="16"/>
          <w:lang w:val="en-US"/>
        </w:rPr>
        <w:t>referredSemanticId</w:t>
      </w:r>
      <w:proofErr w:type="spellEnd"/>
      <w:r w:rsidRPr="00222D99">
        <w:rPr>
          <w:sz w:val="16"/>
          <w:szCs w:val="16"/>
          <w:lang w:val="en-US"/>
        </w:rPr>
        <w:t>": {</w:t>
      </w:r>
    </w:p>
    <w:p w14:paraId="5BFD9228"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w:t>
      </w:r>
      <w:proofErr w:type="spellStart"/>
      <w:r w:rsidRPr="00222D99">
        <w:rPr>
          <w:sz w:val="16"/>
          <w:szCs w:val="16"/>
          <w:lang w:val="en-US"/>
        </w:rPr>
        <w:t>ExternalReference</w:t>
      </w:r>
      <w:proofErr w:type="spellEnd"/>
      <w:r w:rsidRPr="00222D99">
        <w:rPr>
          <w:sz w:val="16"/>
          <w:szCs w:val="16"/>
          <w:lang w:val="en-US"/>
        </w:rPr>
        <w:t>",</w:t>
      </w:r>
    </w:p>
    <w:p w14:paraId="29DCDD6D"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"keys": [</w:t>
      </w:r>
    </w:p>
    <w:p w14:paraId="192770B9"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191C1FAF"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w:t>
      </w:r>
      <w:proofErr w:type="spellStart"/>
      <w:r w:rsidRPr="00222D99">
        <w:rPr>
          <w:sz w:val="16"/>
          <w:szCs w:val="16"/>
          <w:lang w:val="en-US"/>
        </w:rPr>
        <w:t>GlobalReference</w:t>
      </w:r>
      <w:proofErr w:type="spellEnd"/>
      <w:r w:rsidRPr="00222D99">
        <w:rPr>
          <w:sz w:val="16"/>
          <w:szCs w:val="16"/>
          <w:lang w:val="en-US"/>
        </w:rPr>
        <w:t>",</w:t>
      </w:r>
    </w:p>
    <w:p w14:paraId="66F83212"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"value": "</w:t>
      </w:r>
      <w:r w:rsidRPr="00DA6ED5">
        <w:rPr>
          <w:sz w:val="16"/>
          <w:szCs w:val="16"/>
          <w:lang w:val="en-US"/>
        </w:rPr>
        <w:t>https://cdd.iec.ch/</w:t>
      </w:r>
      <w:proofErr w:type="spellStart"/>
      <w:r w:rsidRPr="00DA6ED5">
        <w:rPr>
          <w:sz w:val="16"/>
          <w:szCs w:val="16"/>
          <w:lang w:val="en-US"/>
        </w:rPr>
        <w:t>cdd</w:t>
      </w:r>
      <w:proofErr w:type="spellEnd"/>
      <w:r w:rsidRPr="00DA6ED5">
        <w:rPr>
          <w:sz w:val="16"/>
          <w:szCs w:val="16"/>
          <w:lang w:val="en-US"/>
        </w:rPr>
        <w:t>/iec62720/iec62720.nsf/Units/0112-2---62720%23UAB072</w:t>
      </w:r>
      <w:r w:rsidRPr="00222D99">
        <w:rPr>
          <w:sz w:val="16"/>
          <w:szCs w:val="16"/>
          <w:lang w:val="en-US"/>
        </w:rPr>
        <w:t>"</w:t>
      </w:r>
    </w:p>
    <w:p w14:paraId="5AA5D0E7"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264C0B21"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4E53C95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7F5F7B45"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"keys": [</w:t>
      </w:r>
    </w:p>
    <w:p w14:paraId="0D090B8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2F0B8DC3"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w:t>
      </w:r>
      <w:proofErr w:type="spellStart"/>
      <w:r w:rsidRPr="00222D99">
        <w:rPr>
          <w:sz w:val="16"/>
          <w:szCs w:val="16"/>
          <w:lang w:val="en-US"/>
        </w:rPr>
        <w:t>GlobalReference</w:t>
      </w:r>
      <w:proofErr w:type="spellEnd"/>
      <w:r w:rsidRPr="00222D99">
        <w:rPr>
          <w:sz w:val="16"/>
          <w:szCs w:val="16"/>
          <w:lang w:val="en-US"/>
        </w:rPr>
        <w:t>",</w:t>
      </w:r>
    </w:p>
    <w:p w14:paraId="694A3E4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"value": "0112/2///62720#UAA862"</w:t>
      </w:r>
    </w:p>
    <w:p w14:paraId="60439B08" w14:textId="77777777" w:rsidR="00E240A1" w:rsidRPr="00A417EB" w:rsidRDefault="00E240A1" w:rsidP="00E240A1">
      <w:pPr>
        <w:pStyle w:val="InlineCode"/>
        <w:rPr>
          <w:sz w:val="16"/>
          <w:szCs w:val="16"/>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A417EB">
        <w:rPr>
          <w:sz w:val="16"/>
          <w:szCs w:val="16"/>
        </w:rPr>
        <w:t>}</w:t>
      </w:r>
    </w:p>
    <w:p w14:paraId="1C9F6411"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w:t>
      </w:r>
    </w:p>
    <w:p w14:paraId="29CE91B4"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w:t>
      </w:r>
    </w:p>
    <w:p w14:paraId="74B882B3"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w:t>
      </w:r>
      <w:proofErr w:type="spellStart"/>
      <w:r w:rsidRPr="00A417EB">
        <w:rPr>
          <w:sz w:val="16"/>
          <w:szCs w:val="16"/>
        </w:rPr>
        <w:t>sourceOfDefinition</w:t>
      </w:r>
      <w:proofErr w:type="spellEnd"/>
      <w:r w:rsidRPr="00A417EB">
        <w:rPr>
          <w:sz w:val="16"/>
          <w:szCs w:val="16"/>
        </w:rPr>
        <w:t>": "https://qudt.org/2.1/vocab/</w:t>
      </w:r>
      <w:proofErr w:type="spellStart"/>
      <w:r w:rsidRPr="00A417EB">
        <w:rPr>
          <w:sz w:val="16"/>
          <w:szCs w:val="16"/>
        </w:rPr>
        <w:t>unit#MilliM</w:t>
      </w:r>
      <w:proofErr w:type="spellEnd"/>
      <w:r w:rsidRPr="00A417EB">
        <w:rPr>
          <w:sz w:val="16"/>
          <w:szCs w:val="16"/>
        </w:rPr>
        <w:t>",</w:t>
      </w:r>
    </w:p>
    <w:p w14:paraId="657B04D6"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"symbol": "mm",</w:t>
      </w:r>
    </w:p>
    <w:p w14:paraId="3B7570AA"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w:t>
      </w:r>
      <w:proofErr w:type="spellStart"/>
      <w:r w:rsidRPr="00A417EB">
        <w:rPr>
          <w:sz w:val="16"/>
          <w:szCs w:val="16"/>
        </w:rPr>
        <w:t>dataType</w:t>
      </w:r>
      <w:proofErr w:type="spellEnd"/>
      <w:r w:rsidRPr="00A417EB">
        <w:rPr>
          <w:sz w:val="16"/>
          <w:szCs w:val="16"/>
        </w:rPr>
        <w:t>": "REAL_MEASURE",</w:t>
      </w:r>
    </w:p>
    <w:p w14:paraId="23700B51"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"definition": [</w:t>
      </w:r>
    </w:p>
    <w:p w14:paraId="1C6EE8F0"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w:t>
      </w:r>
    </w:p>
    <w:p w14:paraId="65EAEFBD"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"language": "",</w:t>
      </w:r>
    </w:p>
    <w:p w14:paraId="00FC1A7A"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"text": "SI base unit ampere divided by the 0.001-fold of the SI base unit metre"</w:t>
      </w:r>
    </w:p>
    <w:p w14:paraId="6290749D" w14:textId="77777777" w:rsidR="00E240A1" w:rsidRPr="00222D99" w:rsidRDefault="00E240A1" w:rsidP="00E240A1">
      <w:pPr>
        <w:pStyle w:val="InlineCode"/>
        <w:rPr>
          <w:sz w:val="16"/>
          <w:szCs w:val="16"/>
          <w:lang w:val="en-US"/>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222D99">
        <w:rPr>
          <w:sz w:val="16"/>
          <w:szCs w:val="16"/>
          <w:lang w:val="en-US"/>
        </w:rPr>
        <w:t>}</w:t>
      </w:r>
    </w:p>
    <w:p w14:paraId="5AD69103"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74860D8F"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roofErr w:type="spellStart"/>
      <w:r w:rsidRPr="00222D99">
        <w:rPr>
          <w:sz w:val="16"/>
          <w:szCs w:val="16"/>
          <w:lang w:val="en-US"/>
        </w:rPr>
        <w:t>modelType</w:t>
      </w:r>
      <w:proofErr w:type="spellEnd"/>
      <w:r w:rsidRPr="00222D99">
        <w:rPr>
          <w:sz w:val="16"/>
          <w:szCs w:val="16"/>
          <w:lang w:val="en-US"/>
        </w:rPr>
        <w:t>": "DataSpecificationIec61360"</w:t>
      </w:r>
    </w:p>
    <w:p w14:paraId="55C30F40"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w:t>
      </w:r>
    </w:p>
    <w:p w14:paraId="372CDE18"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w:t>
      </w:r>
      <w:proofErr w:type="spellStart"/>
      <w:r w:rsidRPr="00222D99">
        <w:rPr>
          <w:sz w:val="16"/>
          <w:szCs w:val="16"/>
          <w:lang w:val="en-US"/>
        </w:rPr>
        <w:t>dataSpecification</w:t>
      </w:r>
      <w:proofErr w:type="spellEnd"/>
      <w:r w:rsidRPr="00222D99">
        <w:rPr>
          <w:sz w:val="16"/>
          <w:szCs w:val="16"/>
          <w:lang w:val="en-US"/>
        </w:rPr>
        <w:t>": {</w:t>
      </w:r>
    </w:p>
    <w:p w14:paraId="4F51225F"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w:t>
      </w:r>
      <w:proofErr w:type="spellStart"/>
      <w:r w:rsidRPr="00222D99">
        <w:rPr>
          <w:sz w:val="16"/>
          <w:szCs w:val="16"/>
          <w:lang w:val="en-US"/>
        </w:rPr>
        <w:t>ExternalReference</w:t>
      </w:r>
      <w:proofErr w:type="spellEnd"/>
      <w:r w:rsidRPr="00222D99">
        <w:rPr>
          <w:sz w:val="16"/>
          <w:szCs w:val="16"/>
          <w:lang w:val="en-US"/>
        </w:rPr>
        <w:t>",</w:t>
      </w:r>
    </w:p>
    <w:p w14:paraId="76A086AD"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"keys": [</w:t>
      </w:r>
    </w:p>
    <w:p w14:paraId="075B97D5"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5FDC78F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w:t>
      </w:r>
      <w:proofErr w:type="spellStart"/>
      <w:r w:rsidRPr="00222D99">
        <w:rPr>
          <w:sz w:val="16"/>
          <w:szCs w:val="16"/>
          <w:lang w:val="en-US"/>
        </w:rPr>
        <w:t>GlobalReference</w:t>
      </w:r>
      <w:proofErr w:type="spellEnd"/>
      <w:r w:rsidRPr="00222D99">
        <w:rPr>
          <w:sz w:val="16"/>
          <w:szCs w:val="16"/>
          <w:lang w:val="en-US"/>
        </w:rPr>
        <w:t>",</w:t>
      </w:r>
    </w:p>
    <w:p w14:paraId="281919C9"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"value": "http://admin-shell.io/DataSpecificationTemplates/DataSpecificationIEC61360/3/0"</w:t>
      </w:r>
    </w:p>
    <w:p w14:paraId="65FEF222"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009BF273"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79B0CF0F"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w:t>
      </w:r>
    </w:p>
    <w:p w14:paraId="0F0475E1"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t>}</w:t>
      </w:r>
    </w:p>
    <w:p w14:paraId="392AE852" w14:textId="77777777" w:rsidR="00E240A1" w:rsidRPr="00222D99" w:rsidRDefault="00E240A1" w:rsidP="00E240A1">
      <w:pPr>
        <w:pStyle w:val="InlineCode"/>
        <w:rPr>
          <w:sz w:val="16"/>
          <w:szCs w:val="16"/>
          <w:lang w:val="en-US"/>
        </w:rPr>
      </w:pPr>
      <w:r w:rsidRPr="00222D99">
        <w:rPr>
          <w:sz w:val="16"/>
          <w:szCs w:val="16"/>
          <w:lang w:val="en-US"/>
        </w:rPr>
        <w:tab/>
        <w:t>],</w:t>
      </w:r>
    </w:p>
    <w:p w14:paraId="3E1F5261" w14:textId="77777777" w:rsidR="00E240A1" w:rsidRPr="00222D99" w:rsidRDefault="00E240A1" w:rsidP="00E240A1">
      <w:pPr>
        <w:pStyle w:val="InlineCode"/>
        <w:rPr>
          <w:sz w:val="16"/>
          <w:szCs w:val="16"/>
          <w:lang w:val="en-US"/>
        </w:rPr>
      </w:pPr>
      <w:r w:rsidRPr="00222D99">
        <w:rPr>
          <w:sz w:val="16"/>
          <w:szCs w:val="16"/>
          <w:lang w:val="en-US"/>
        </w:rPr>
        <w:tab/>
        <w:t>"</w:t>
      </w:r>
      <w:proofErr w:type="spellStart"/>
      <w:r w:rsidRPr="00222D99">
        <w:rPr>
          <w:sz w:val="16"/>
          <w:szCs w:val="16"/>
          <w:lang w:val="en-US"/>
        </w:rPr>
        <w:t>valueType</w:t>
      </w:r>
      <w:proofErr w:type="spellEnd"/>
      <w:r w:rsidRPr="00222D99">
        <w:rPr>
          <w:sz w:val="16"/>
          <w:szCs w:val="16"/>
          <w:lang w:val="en-US"/>
        </w:rPr>
        <w:t>": "</w:t>
      </w:r>
      <w:proofErr w:type="spellStart"/>
      <w:proofErr w:type="gramStart"/>
      <w:r w:rsidRPr="00222D99">
        <w:rPr>
          <w:sz w:val="16"/>
          <w:szCs w:val="16"/>
          <w:lang w:val="en-US"/>
        </w:rPr>
        <w:t>xs:double</w:t>
      </w:r>
      <w:proofErr w:type="spellEnd"/>
      <w:proofErr w:type="gramEnd"/>
      <w:r w:rsidRPr="00222D99">
        <w:rPr>
          <w:sz w:val="16"/>
          <w:szCs w:val="16"/>
          <w:lang w:val="en-US"/>
        </w:rPr>
        <w:t>",</w:t>
      </w:r>
    </w:p>
    <w:p w14:paraId="52A81CBE" w14:textId="77777777" w:rsidR="00E240A1" w:rsidRPr="00222D99" w:rsidRDefault="00E240A1" w:rsidP="00E240A1">
      <w:pPr>
        <w:pStyle w:val="InlineCode"/>
        <w:rPr>
          <w:sz w:val="16"/>
          <w:szCs w:val="16"/>
          <w:lang w:val="en-US"/>
        </w:rPr>
      </w:pPr>
      <w:r w:rsidRPr="00222D99">
        <w:rPr>
          <w:sz w:val="16"/>
          <w:szCs w:val="16"/>
          <w:lang w:val="en-US"/>
        </w:rPr>
        <w:tab/>
        <w:t>"value": "15",</w:t>
      </w:r>
    </w:p>
    <w:p w14:paraId="16638622" w14:textId="77777777" w:rsidR="00E240A1" w:rsidRPr="00222D99" w:rsidRDefault="00E240A1" w:rsidP="00E240A1">
      <w:pPr>
        <w:pStyle w:val="InlineCode"/>
        <w:rPr>
          <w:sz w:val="16"/>
          <w:szCs w:val="16"/>
          <w:lang w:val="en-US"/>
        </w:rPr>
      </w:pPr>
      <w:r w:rsidRPr="00222D99">
        <w:rPr>
          <w:sz w:val="16"/>
          <w:szCs w:val="16"/>
          <w:lang w:val="en-US"/>
        </w:rPr>
        <w:tab/>
        <w:t>"</w:t>
      </w:r>
      <w:proofErr w:type="spellStart"/>
      <w:r w:rsidRPr="00222D99">
        <w:rPr>
          <w:sz w:val="16"/>
          <w:szCs w:val="16"/>
          <w:lang w:val="en-US"/>
        </w:rPr>
        <w:t>modelType</w:t>
      </w:r>
      <w:proofErr w:type="spellEnd"/>
      <w:r w:rsidRPr="00222D99">
        <w:rPr>
          <w:sz w:val="16"/>
          <w:szCs w:val="16"/>
          <w:lang w:val="en-US"/>
        </w:rPr>
        <w:t>": "Property"</w:t>
      </w:r>
    </w:p>
    <w:p w14:paraId="031D896B" w14:textId="77777777" w:rsidR="00E240A1" w:rsidRDefault="00E240A1" w:rsidP="00E240A1">
      <w:pPr>
        <w:pStyle w:val="InlineCode"/>
        <w:rPr>
          <w:sz w:val="16"/>
          <w:szCs w:val="16"/>
        </w:rPr>
      </w:pPr>
      <w:r w:rsidRPr="00A417EB">
        <w:rPr>
          <w:sz w:val="16"/>
          <w:szCs w:val="16"/>
        </w:rPr>
        <w:t>}</w:t>
      </w:r>
    </w:p>
    <w:p w14:paraId="657D2519" w14:textId="77777777" w:rsidR="00E240A1" w:rsidRPr="00D93806" w:rsidRDefault="00E240A1" w:rsidP="006C1ED0"/>
    <w:p w14:paraId="6853D133" w14:textId="2A75E4A3" w:rsidR="004A4B82" w:rsidRDefault="007150BD" w:rsidP="004D1C31">
      <w:pPr>
        <w:pStyle w:val="Heading3"/>
      </w:pPr>
      <w:bookmarkStart w:id="208" w:name="_Toc193098550"/>
      <w:bookmarkStart w:id="209" w:name="_Toc193102672"/>
      <w:r w:rsidRPr="0069138D">
        <w:lastRenderedPageBreak/>
        <w:t>“Details”</w:t>
      </w:r>
      <w:bookmarkEnd w:id="208"/>
      <w:bookmarkEnd w:id="209"/>
      <w:r w:rsidR="002B6EA6" w:rsidRPr="0069138D">
        <w:t xml:space="preserve"> </w:t>
      </w:r>
    </w:p>
    <w:p w14:paraId="7E3FC86D" w14:textId="77777777" w:rsidR="00B24206" w:rsidRPr="00B24206" w:rsidRDefault="00B24206" w:rsidP="00B24206">
      <w:pPr>
        <w:rPr>
          <w:rFonts w:eastAsiaTheme="minorHAnsi"/>
        </w:rPr>
      </w:pPr>
    </w:p>
    <w:p w14:paraId="36790641" w14:textId="77777777" w:rsidR="00175B9F" w:rsidRDefault="003D5051" w:rsidP="006852D4">
      <w:pPr>
        <w:jc w:val="both"/>
      </w:pPr>
      <w:r w:rsidRPr="003D5051">
        <w:t xml:space="preserve">The </w:t>
      </w:r>
      <w:r>
        <w:t xml:space="preserve">Property </w:t>
      </w:r>
      <w:r w:rsidR="00755E3D">
        <w:t xml:space="preserve">definition </w:t>
      </w:r>
      <w:r>
        <w:t>begins</w:t>
      </w:r>
      <w:r w:rsidR="00D6108E">
        <w:t xml:space="preserve"> </w:t>
      </w:r>
      <w:r w:rsidR="00755E3D">
        <w:t>in</w:t>
      </w:r>
      <w:r>
        <w:t xml:space="preserve"> the </w:t>
      </w:r>
      <w:r w:rsidR="00FB2009">
        <w:t>“</w:t>
      </w:r>
      <w:r>
        <w:t>Details</w:t>
      </w:r>
      <w:r w:rsidR="00FB2009">
        <w:t>”</w:t>
      </w:r>
      <w:r w:rsidR="00DA614B">
        <w:t xml:space="preserve"> section, where t</w:t>
      </w:r>
      <w:r w:rsidRPr="003D5051">
        <w:t xml:space="preserve">he name of the property </w:t>
      </w:r>
      <w:r w:rsidR="00233249">
        <w:t>is</w:t>
      </w:r>
      <w:r w:rsidRPr="003D5051">
        <w:t xml:space="preserve"> assigned in the </w:t>
      </w:r>
      <w:proofErr w:type="spellStart"/>
      <w:r w:rsidRPr="00233249">
        <w:rPr>
          <w:i/>
          <w:iCs/>
        </w:rPr>
        <w:t>idShort</w:t>
      </w:r>
      <w:proofErr w:type="spellEnd"/>
      <w:r w:rsidRPr="003D5051">
        <w:t xml:space="preserve">. In addition, a </w:t>
      </w:r>
      <w:r w:rsidR="00233249">
        <w:t xml:space="preserve">language-dependent </w:t>
      </w:r>
      <w:r w:rsidRPr="003D5051">
        <w:t xml:space="preserve">short </w:t>
      </w:r>
      <w:r w:rsidRPr="00FB2009">
        <w:rPr>
          <w:i/>
          <w:iCs/>
        </w:rPr>
        <w:t>description</w:t>
      </w:r>
      <w:r w:rsidR="00233249">
        <w:t xml:space="preserve"> and a </w:t>
      </w:r>
      <w:r w:rsidR="00233249" w:rsidRPr="00FB2009">
        <w:rPr>
          <w:i/>
          <w:iCs/>
        </w:rPr>
        <w:t>display name</w:t>
      </w:r>
      <w:r w:rsidR="00233249">
        <w:t xml:space="preserve"> </w:t>
      </w:r>
      <w:r w:rsidRPr="003D5051">
        <w:t>of the respective property can be descri</w:t>
      </w:r>
      <w:r>
        <w:t xml:space="preserve">bed. </w:t>
      </w:r>
      <w:r w:rsidR="009018BC">
        <w:t>If present, p</w:t>
      </w:r>
      <w:r w:rsidR="00984709">
        <w:t xml:space="preserve">lease </w:t>
      </w:r>
      <w:r w:rsidR="009018BC">
        <w:t xml:space="preserve">make sure that at least an </w:t>
      </w:r>
      <w:proofErr w:type="spellStart"/>
      <w:r w:rsidR="00984709">
        <w:t>english</w:t>
      </w:r>
      <w:proofErr w:type="spellEnd"/>
      <w:r w:rsidR="00984709">
        <w:t xml:space="preserve"> version </w:t>
      </w:r>
      <w:r w:rsidR="009018BC">
        <w:t xml:space="preserve">is </w:t>
      </w:r>
      <w:r w:rsidR="00984709">
        <w:t>present.</w:t>
      </w:r>
      <w:r w:rsidRPr="003D5051">
        <w:t xml:space="preserve"> In the datatype section,</w:t>
      </w:r>
      <w:r w:rsidR="00302AF2">
        <w:t xml:space="preserve"> </w:t>
      </w:r>
      <w:r w:rsidRPr="003D5051">
        <w:t>NULL or CONSTANT is usually specifi</w:t>
      </w:r>
      <w:r>
        <w:t>ed</w:t>
      </w:r>
      <w:r w:rsidR="00755E3D">
        <w:t xml:space="preserve"> for type definitions</w:t>
      </w:r>
      <w:r>
        <w:t xml:space="preserve">. </w:t>
      </w:r>
    </w:p>
    <w:p w14:paraId="72D03EBE" w14:textId="77777777" w:rsidR="00B24206" w:rsidRDefault="00B24206" w:rsidP="003D5051"/>
    <w:p w14:paraId="3C6712E5" w14:textId="7197FB09" w:rsidR="008239BF" w:rsidRDefault="00714150" w:rsidP="006852D4">
      <w:pPr>
        <w:keepNext/>
      </w:pPr>
      <w:r w:rsidRPr="00714150">
        <w:rPr>
          <w:noProof/>
          <w:lang w:val="de-DE" w:eastAsia="zh-CN"/>
        </w:rPr>
        <w:drawing>
          <wp:inline distT="0" distB="0" distL="0" distR="0" wp14:anchorId="58E26241" wp14:editId="7FE02D97">
            <wp:extent cx="5760720" cy="1097280"/>
            <wp:effectExtent l="0" t="0" r="0" b="7620"/>
            <wp:docPr id="2063980393" name="Grafik 206398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97280"/>
                    </a:xfrm>
                    <a:prstGeom prst="rect">
                      <a:avLst/>
                    </a:prstGeom>
                  </pic:spPr>
                </pic:pic>
              </a:graphicData>
            </a:graphic>
          </wp:inline>
        </w:drawing>
      </w:r>
      <w:r w:rsidRPr="00714150">
        <w:rPr>
          <w:noProof/>
          <w:lang w:val="de-DE" w:eastAsia="zh-CN"/>
        </w:rPr>
        <w:t xml:space="preserve"> </w:t>
      </w:r>
    </w:p>
    <w:p w14:paraId="693B4DCE" w14:textId="779380F4" w:rsidR="008239BF" w:rsidRPr="00425E76" w:rsidRDefault="0015013A" w:rsidP="008239BF">
      <w:pPr>
        <w:jc w:val="center"/>
        <w:rPr>
          <w:rFonts w:eastAsia="Arial" w:cs="Arial"/>
          <w:i/>
          <w:color w:val="000000" w:themeColor="text1"/>
          <w:sz w:val="18"/>
          <w:szCs w:val="18"/>
        </w:rPr>
      </w:pPr>
      <w:bookmarkStart w:id="210" w:name="_Toc200031378"/>
      <w:r>
        <w:rPr>
          <w:i/>
          <w:sz w:val="18"/>
          <w:szCs w:val="18"/>
        </w:rPr>
        <w:t>Figure</w:t>
      </w:r>
      <w:r w:rsidR="008239BF" w:rsidRPr="008239BF">
        <w:rPr>
          <w:i/>
          <w:sz w:val="18"/>
          <w:szCs w:val="18"/>
        </w:rPr>
        <w:t xml:space="preserve"> </w:t>
      </w:r>
      <w:r w:rsidR="008239BF" w:rsidRPr="008239BF">
        <w:rPr>
          <w:i/>
          <w:sz w:val="18"/>
          <w:szCs w:val="18"/>
        </w:rPr>
        <w:fldChar w:fldCharType="begin"/>
      </w:r>
      <w:r w:rsidR="008239BF" w:rsidRPr="008239BF">
        <w:rPr>
          <w:i/>
          <w:sz w:val="18"/>
          <w:szCs w:val="18"/>
        </w:rPr>
        <w:instrText xml:space="preserve"> STYLEREF 1 \s </w:instrText>
      </w:r>
      <w:r w:rsidR="008239BF" w:rsidRPr="008239BF">
        <w:rPr>
          <w:i/>
          <w:sz w:val="18"/>
          <w:szCs w:val="18"/>
        </w:rPr>
        <w:fldChar w:fldCharType="separate"/>
      </w:r>
      <w:r w:rsidR="008239BF">
        <w:rPr>
          <w:i/>
          <w:noProof/>
          <w:sz w:val="18"/>
          <w:szCs w:val="18"/>
        </w:rPr>
        <w:t>5</w:t>
      </w:r>
      <w:r w:rsidR="008239BF" w:rsidRPr="008239BF">
        <w:rPr>
          <w:i/>
          <w:noProof/>
          <w:sz w:val="18"/>
          <w:szCs w:val="18"/>
        </w:rPr>
        <w:fldChar w:fldCharType="end"/>
      </w:r>
      <w:r w:rsidR="008239BF" w:rsidRPr="008239BF">
        <w:rPr>
          <w:i/>
          <w:sz w:val="18"/>
          <w:szCs w:val="18"/>
        </w:rPr>
        <w:noBreakHyphen/>
      </w:r>
      <w:r w:rsidR="008239BF" w:rsidRPr="008239BF">
        <w:rPr>
          <w:i/>
          <w:sz w:val="18"/>
          <w:szCs w:val="18"/>
        </w:rPr>
        <w:fldChar w:fldCharType="begin"/>
      </w:r>
      <w:r w:rsidR="008239BF" w:rsidRPr="008239BF">
        <w:rPr>
          <w:i/>
          <w:sz w:val="18"/>
          <w:szCs w:val="18"/>
        </w:rPr>
        <w:instrText xml:space="preserve"> SEQ Abbildung \* ARABIC \s 1 </w:instrText>
      </w:r>
      <w:r w:rsidR="008239BF" w:rsidRPr="008239BF">
        <w:rPr>
          <w:i/>
          <w:sz w:val="18"/>
          <w:szCs w:val="18"/>
        </w:rPr>
        <w:fldChar w:fldCharType="separate"/>
      </w:r>
      <w:r w:rsidR="008239BF">
        <w:rPr>
          <w:i/>
          <w:noProof/>
          <w:sz w:val="18"/>
          <w:szCs w:val="18"/>
        </w:rPr>
        <w:t>9</w:t>
      </w:r>
      <w:r w:rsidR="008239BF" w:rsidRPr="008239BF">
        <w:rPr>
          <w:i/>
          <w:noProof/>
          <w:sz w:val="18"/>
          <w:szCs w:val="18"/>
        </w:rPr>
        <w:fldChar w:fldCharType="end"/>
      </w:r>
      <w:r w:rsidR="008239BF" w:rsidRPr="008239BF">
        <w:rPr>
          <w:i/>
          <w:sz w:val="18"/>
          <w:szCs w:val="18"/>
        </w:rPr>
        <w:t xml:space="preserve">: </w:t>
      </w:r>
      <w:r w:rsidR="008239BF">
        <w:rPr>
          <w:i/>
          <w:sz w:val="18"/>
          <w:szCs w:val="18"/>
        </w:rPr>
        <w:t>Details section area</w:t>
      </w:r>
      <w:bookmarkEnd w:id="210"/>
    </w:p>
    <w:p w14:paraId="0FEFE89E" w14:textId="77D289CC" w:rsidR="00175B9F" w:rsidRDefault="00175B9F" w:rsidP="004D1C31">
      <w:pPr>
        <w:pStyle w:val="Heading3"/>
      </w:pPr>
      <w:bookmarkStart w:id="211" w:name="_Toc193098551"/>
      <w:bookmarkStart w:id="212" w:name="_Toc193102673"/>
      <w:r>
        <w:t>“Content”</w:t>
      </w:r>
      <w:bookmarkEnd w:id="211"/>
      <w:bookmarkEnd w:id="212"/>
      <w:r w:rsidRPr="00222D99">
        <w:t xml:space="preserve"> </w:t>
      </w:r>
    </w:p>
    <w:p w14:paraId="78F4E635" w14:textId="77777777" w:rsidR="00B24206" w:rsidRPr="00B24206" w:rsidRDefault="00B24206" w:rsidP="00B24206">
      <w:pPr>
        <w:rPr>
          <w:rFonts w:eastAsiaTheme="minorHAnsi"/>
        </w:rPr>
      </w:pPr>
    </w:p>
    <w:p w14:paraId="3F1CCFA9" w14:textId="28093EA7" w:rsidR="006C4487" w:rsidRDefault="00847112" w:rsidP="006852D4">
      <w:pPr>
        <w:jc w:val="both"/>
      </w:pPr>
      <w:r>
        <w:t xml:space="preserve">In </w:t>
      </w:r>
      <w:r w:rsidR="003D5051">
        <w:t>the</w:t>
      </w:r>
      <w:r w:rsidR="003D5051" w:rsidRPr="003D5051">
        <w:t xml:space="preserve"> </w:t>
      </w:r>
      <w:r w:rsidR="00175B9F">
        <w:t>“</w:t>
      </w:r>
      <w:r w:rsidR="003D5051" w:rsidRPr="003D5051">
        <w:t>Content</w:t>
      </w:r>
      <w:r w:rsidR="00175B9F">
        <w:t>”</w:t>
      </w:r>
      <w:r w:rsidR="003D5051" w:rsidRPr="003D5051">
        <w:t xml:space="preserve"> section </w:t>
      </w:r>
      <w:r w:rsidR="003D5051">
        <w:t>a</w:t>
      </w:r>
      <w:r w:rsidR="003D5051" w:rsidRPr="003D5051">
        <w:t xml:space="preserve"> </w:t>
      </w:r>
      <w:r w:rsidR="00BA2915">
        <w:t xml:space="preserve">nominal </w:t>
      </w:r>
      <w:r w:rsidR="003D5051" w:rsidRPr="003D5051">
        <w:t>value can be assign</w:t>
      </w:r>
      <w:r w:rsidR="0036784B">
        <w:t>ed. I</w:t>
      </w:r>
      <w:r w:rsidR="003D5051" w:rsidRPr="003D5051">
        <w:t xml:space="preserve">f </w:t>
      </w:r>
      <w:r w:rsidR="00175B9F">
        <w:t>available</w:t>
      </w:r>
      <w:r w:rsidR="003D5051" w:rsidRPr="003D5051">
        <w:t xml:space="preserve">, </w:t>
      </w:r>
      <w:proofErr w:type="spellStart"/>
      <w:r w:rsidR="003D5051" w:rsidRPr="008A154D">
        <w:rPr>
          <w:i/>
          <w:iCs/>
        </w:rPr>
        <w:t>valueI</w:t>
      </w:r>
      <w:r w:rsidR="008A154D" w:rsidRPr="008A154D">
        <w:rPr>
          <w:i/>
          <w:iCs/>
        </w:rPr>
        <w:t>d</w:t>
      </w:r>
      <w:proofErr w:type="spellEnd"/>
      <w:r w:rsidR="0036784B">
        <w:t xml:space="preserve"> </w:t>
      </w:r>
      <w:r w:rsidR="008A154D">
        <w:t xml:space="preserve">can be filled in with </w:t>
      </w:r>
      <w:r>
        <w:t>a semantic reference to a value definition</w:t>
      </w:r>
      <w:r w:rsidR="008A154D">
        <w:t xml:space="preserve"> (</w:t>
      </w:r>
      <w:r w:rsidR="006C4487">
        <w:t xml:space="preserve">typically a </w:t>
      </w:r>
      <w:r w:rsidR="008A154D">
        <w:t>IRD</w:t>
      </w:r>
      <w:r w:rsidR="006C4487">
        <w:t>I</w:t>
      </w:r>
      <w:r w:rsidR="008A154D">
        <w:t xml:space="preserve"> or IRI)</w:t>
      </w:r>
      <w:r w:rsidR="0036784B">
        <w:t xml:space="preserve">. </w:t>
      </w:r>
    </w:p>
    <w:p w14:paraId="05B54518" w14:textId="385A83C9" w:rsidR="00714150" w:rsidRDefault="00714150" w:rsidP="003D5051"/>
    <w:p w14:paraId="597EF36A" w14:textId="77777777" w:rsidR="00714150" w:rsidRDefault="00714150" w:rsidP="006852D4">
      <w:pPr>
        <w:keepNext/>
        <w:jc w:val="center"/>
      </w:pPr>
      <w:r w:rsidRPr="00714150">
        <w:rPr>
          <w:noProof/>
          <w:lang w:val="de-DE" w:eastAsia="zh-CN"/>
        </w:rPr>
        <w:drawing>
          <wp:inline distT="0" distB="0" distL="0" distR="0" wp14:anchorId="38ACDC1A" wp14:editId="5D3824E4">
            <wp:extent cx="5760720" cy="594995"/>
            <wp:effectExtent l="0" t="0" r="0" b="0"/>
            <wp:docPr id="2063980394" name="Grafik 206398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94995"/>
                    </a:xfrm>
                    <a:prstGeom prst="rect">
                      <a:avLst/>
                    </a:prstGeom>
                  </pic:spPr>
                </pic:pic>
              </a:graphicData>
            </a:graphic>
          </wp:inline>
        </w:drawing>
      </w:r>
    </w:p>
    <w:p w14:paraId="16EA73A2" w14:textId="70C700F5" w:rsidR="00714150" w:rsidRPr="00425E76" w:rsidRDefault="0015013A" w:rsidP="00714150">
      <w:pPr>
        <w:jc w:val="center"/>
        <w:rPr>
          <w:rFonts w:eastAsia="Arial" w:cs="Arial"/>
          <w:i/>
          <w:color w:val="000000" w:themeColor="text1"/>
          <w:sz w:val="18"/>
          <w:szCs w:val="18"/>
        </w:rPr>
      </w:pPr>
      <w:bookmarkStart w:id="213" w:name="_Toc200031379"/>
      <w:r>
        <w:rPr>
          <w:i/>
          <w:sz w:val="18"/>
          <w:szCs w:val="18"/>
        </w:rPr>
        <w:t>Figure</w:t>
      </w:r>
      <w:r w:rsidR="00714150" w:rsidRPr="008239BF">
        <w:rPr>
          <w:i/>
          <w:sz w:val="18"/>
          <w:szCs w:val="18"/>
        </w:rPr>
        <w:t xml:space="preserve"> </w:t>
      </w:r>
      <w:r w:rsidR="00714150" w:rsidRPr="008239BF">
        <w:rPr>
          <w:i/>
          <w:sz w:val="18"/>
          <w:szCs w:val="18"/>
        </w:rPr>
        <w:fldChar w:fldCharType="begin"/>
      </w:r>
      <w:r w:rsidR="00714150" w:rsidRPr="008239BF">
        <w:rPr>
          <w:i/>
          <w:sz w:val="18"/>
          <w:szCs w:val="18"/>
        </w:rPr>
        <w:instrText xml:space="preserve"> STYLEREF 1 \s </w:instrText>
      </w:r>
      <w:r w:rsidR="00714150" w:rsidRPr="008239BF">
        <w:rPr>
          <w:i/>
          <w:sz w:val="18"/>
          <w:szCs w:val="18"/>
        </w:rPr>
        <w:fldChar w:fldCharType="separate"/>
      </w:r>
      <w:r w:rsidR="00714150">
        <w:rPr>
          <w:i/>
          <w:noProof/>
          <w:sz w:val="18"/>
          <w:szCs w:val="18"/>
        </w:rPr>
        <w:t>5</w:t>
      </w:r>
      <w:r w:rsidR="00714150" w:rsidRPr="008239BF">
        <w:rPr>
          <w:i/>
          <w:noProof/>
          <w:sz w:val="18"/>
          <w:szCs w:val="18"/>
        </w:rPr>
        <w:fldChar w:fldCharType="end"/>
      </w:r>
      <w:r w:rsidR="00714150" w:rsidRPr="008239BF">
        <w:rPr>
          <w:i/>
          <w:sz w:val="18"/>
          <w:szCs w:val="18"/>
        </w:rPr>
        <w:noBreakHyphen/>
      </w:r>
      <w:r w:rsidR="00714150" w:rsidRPr="008239BF">
        <w:rPr>
          <w:i/>
          <w:sz w:val="18"/>
          <w:szCs w:val="18"/>
        </w:rPr>
        <w:fldChar w:fldCharType="begin"/>
      </w:r>
      <w:r w:rsidR="00714150" w:rsidRPr="008239BF">
        <w:rPr>
          <w:i/>
          <w:sz w:val="18"/>
          <w:szCs w:val="18"/>
        </w:rPr>
        <w:instrText xml:space="preserve"> SEQ Abbildung \* ARABIC \s 1 </w:instrText>
      </w:r>
      <w:r w:rsidR="00714150" w:rsidRPr="008239BF">
        <w:rPr>
          <w:i/>
          <w:sz w:val="18"/>
          <w:szCs w:val="18"/>
        </w:rPr>
        <w:fldChar w:fldCharType="separate"/>
      </w:r>
      <w:r w:rsidR="00714150">
        <w:rPr>
          <w:i/>
          <w:noProof/>
          <w:sz w:val="18"/>
          <w:szCs w:val="18"/>
        </w:rPr>
        <w:t>10</w:t>
      </w:r>
      <w:r w:rsidR="00714150" w:rsidRPr="008239BF">
        <w:rPr>
          <w:i/>
          <w:noProof/>
          <w:sz w:val="18"/>
          <w:szCs w:val="18"/>
        </w:rPr>
        <w:fldChar w:fldCharType="end"/>
      </w:r>
      <w:r w:rsidR="00714150" w:rsidRPr="008239BF">
        <w:rPr>
          <w:i/>
          <w:sz w:val="18"/>
          <w:szCs w:val="18"/>
        </w:rPr>
        <w:t xml:space="preserve">: </w:t>
      </w:r>
      <w:r w:rsidR="00714150">
        <w:rPr>
          <w:i/>
          <w:sz w:val="18"/>
          <w:szCs w:val="18"/>
        </w:rPr>
        <w:t>Content section area</w:t>
      </w:r>
      <w:bookmarkEnd w:id="213"/>
    </w:p>
    <w:p w14:paraId="037E8872" w14:textId="1E846E0F" w:rsidR="00714150" w:rsidRDefault="00714150" w:rsidP="006852D4">
      <w:pPr>
        <w:jc w:val="center"/>
      </w:pPr>
    </w:p>
    <w:p w14:paraId="00BC6606" w14:textId="53B65AFE" w:rsidR="00941F2F" w:rsidRDefault="00941F2F" w:rsidP="004D1C31">
      <w:pPr>
        <w:pStyle w:val="Heading3"/>
      </w:pPr>
      <w:bookmarkStart w:id="214" w:name="_Toc193098552"/>
      <w:bookmarkStart w:id="215" w:name="_Toc193102674"/>
      <w:bookmarkStart w:id="216" w:name="_Hlk194431122"/>
      <w:r>
        <w:t>“Semantic Description”</w:t>
      </w:r>
      <w:bookmarkEnd w:id="214"/>
      <w:bookmarkEnd w:id="215"/>
      <w:r w:rsidRPr="00222D99">
        <w:t xml:space="preserve"> </w:t>
      </w:r>
    </w:p>
    <w:p w14:paraId="1FD444B7" w14:textId="77777777" w:rsidR="00B24206" w:rsidRPr="00B24206" w:rsidRDefault="00B24206" w:rsidP="00B24206">
      <w:pPr>
        <w:rPr>
          <w:rFonts w:eastAsiaTheme="minorHAnsi"/>
        </w:rPr>
      </w:pPr>
    </w:p>
    <w:p w14:paraId="32C683AC" w14:textId="4B55CFAA" w:rsidR="00941F2F" w:rsidRDefault="0036784B" w:rsidP="006852D4">
      <w:pPr>
        <w:jc w:val="both"/>
      </w:pPr>
      <w:r w:rsidRPr="005718B5">
        <w:t>Next up the Sem</w:t>
      </w:r>
      <w:r w:rsidR="000D6388" w:rsidRPr="005718B5">
        <w:t>antic description can be added</w:t>
      </w:r>
      <w:r w:rsidR="005718B5" w:rsidRPr="005718B5">
        <w:t>.</w:t>
      </w:r>
      <w:r w:rsidR="003D5051" w:rsidRPr="003D5051">
        <w:t xml:space="preserve"> </w:t>
      </w:r>
      <w:r w:rsidR="00941F2F">
        <w:t>It must be noted that th</w:t>
      </w:r>
      <w:r w:rsidR="003F124A">
        <w:t>i</w:t>
      </w:r>
      <w:r w:rsidR="00941F2F">
        <w:t xml:space="preserve">s </w:t>
      </w:r>
      <w:proofErr w:type="gramStart"/>
      <w:r w:rsidR="00941F2F">
        <w:t>lead</w:t>
      </w:r>
      <w:proofErr w:type="gramEnd"/>
      <w:r w:rsidR="00941F2F">
        <w:t xml:space="preserve"> to the creation of </w:t>
      </w:r>
      <w:r w:rsidR="003F124A">
        <w:t>a so called “Concept Description” (CD)</w:t>
      </w:r>
      <w:r w:rsidR="00E8629A">
        <w:t>.</w:t>
      </w:r>
    </w:p>
    <w:p w14:paraId="2DB647D2" w14:textId="77777777" w:rsidR="00B24206" w:rsidRDefault="00B24206" w:rsidP="003D5051"/>
    <w:p w14:paraId="5760A422" w14:textId="360C8E04" w:rsidR="008239BF" w:rsidRDefault="00714150" w:rsidP="006852D4">
      <w:pPr>
        <w:keepNext/>
        <w:jc w:val="center"/>
      </w:pPr>
      <w:r w:rsidRPr="00714150">
        <w:rPr>
          <w:noProof/>
          <w:lang w:val="de-DE" w:eastAsia="zh-CN"/>
        </w:rPr>
        <w:drawing>
          <wp:inline distT="0" distB="0" distL="0" distR="0" wp14:anchorId="4ABE1B01" wp14:editId="7A0D7F5B">
            <wp:extent cx="5760720" cy="1664335"/>
            <wp:effectExtent l="0" t="0" r="0" b="0"/>
            <wp:docPr id="2063980395" name="Grafik 206398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664335"/>
                    </a:xfrm>
                    <a:prstGeom prst="rect">
                      <a:avLst/>
                    </a:prstGeom>
                  </pic:spPr>
                </pic:pic>
              </a:graphicData>
            </a:graphic>
          </wp:inline>
        </w:drawing>
      </w:r>
    </w:p>
    <w:p w14:paraId="5A76A8DF" w14:textId="1D7C9BA3" w:rsidR="008239BF" w:rsidRPr="00425E76" w:rsidRDefault="0015013A" w:rsidP="008239BF">
      <w:pPr>
        <w:jc w:val="center"/>
        <w:rPr>
          <w:rFonts w:eastAsia="Arial" w:cs="Arial"/>
          <w:i/>
          <w:color w:val="000000" w:themeColor="text1"/>
          <w:sz w:val="18"/>
          <w:szCs w:val="18"/>
        </w:rPr>
      </w:pPr>
      <w:bookmarkStart w:id="217" w:name="_Toc200031380"/>
      <w:r>
        <w:rPr>
          <w:i/>
          <w:sz w:val="18"/>
          <w:szCs w:val="18"/>
        </w:rPr>
        <w:t>Figure</w:t>
      </w:r>
      <w:r w:rsidR="008239BF" w:rsidRPr="008239BF">
        <w:rPr>
          <w:i/>
          <w:sz w:val="18"/>
          <w:szCs w:val="18"/>
        </w:rPr>
        <w:t xml:space="preserve"> </w:t>
      </w:r>
      <w:r w:rsidR="008239BF" w:rsidRPr="008239BF">
        <w:rPr>
          <w:i/>
          <w:sz w:val="18"/>
          <w:szCs w:val="18"/>
        </w:rPr>
        <w:fldChar w:fldCharType="begin"/>
      </w:r>
      <w:r w:rsidR="008239BF" w:rsidRPr="008239BF">
        <w:rPr>
          <w:i/>
          <w:sz w:val="18"/>
          <w:szCs w:val="18"/>
        </w:rPr>
        <w:instrText xml:space="preserve"> STYLEREF 1 \s </w:instrText>
      </w:r>
      <w:r w:rsidR="008239BF" w:rsidRPr="008239BF">
        <w:rPr>
          <w:i/>
          <w:sz w:val="18"/>
          <w:szCs w:val="18"/>
        </w:rPr>
        <w:fldChar w:fldCharType="separate"/>
      </w:r>
      <w:r w:rsidR="008239BF">
        <w:rPr>
          <w:i/>
          <w:noProof/>
          <w:sz w:val="18"/>
          <w:szCs w:val="18"/>
        </w:rPr>
        <w:t>5</w:t>
      </w:r>
      <w:r w:rsidR="008239BF" w:rsidRPr="008239BF">
        <w:rPr>
          <w:i/>
          <w:noProof/>
          <w:sz w:val="18"/>
          <w:szCs w:val="18"/>
        </w:rPr>
        <w:fldChar w:fldCharType="end"/>
      </w:r>
      <w:r w:rsidR="008239BF" w:rsidRPr="008239BF">
        <w:rPr>
          <w:i/>
          <w:sz w:val="18"/>
          <w:szCs w:val="18"/>
        </w:rPr>
        <w:noBreakHyphen/>
      </w:r>
      <w:r w:rsidR="008239BF" w:rsidRPr="008239BF">
        <w:rPr>
          <w:i/>
          <w:sz w:val="18"/>
          <w:szCs w:val="18"/>
        </w:rPr>
        <w:fldChar w:fldCharType="begin"/>
      </w:r>
      <w:r w:rsidR="008239BF" w:rsidRPr="008239BF">
        <w:rPr>
          <w:i/>
          <w:sz w:val="18"/>
          <w:szCs w:val="18"/>
        </w:rPr>
        <w:instrText xml:space="preserve"> SEQ Abbildung \* ARABIC \s 1 </w:instrText>
      </w:r>
      <w:r w:rsidR="008239BF" w:rsidRPr="008239BF">
        <w:rPr>
          <w:i/>
          <w:sz w:val="18"/>
          <w:szCs w:val="18"/>
        </w:rPr>
        <w:fldChar w:fldCharType="separate"/>
      </w:r>
      <w:r w:rsidR="00714150">
        <w:rPr>
          <w:i/>
          <w:noProof/>
          <w:sz w:val="18"/>
          <w:szCs w:val="18"/>
        </w:rPr>
        <w:t>11</w:t>
      </w:r>
      <w:r w:rsidR="008239BF" w:rsidRPr="008239BF">
        <w:rPr>
          <w:i/>
          <w:noProof/>
          <w:sz w:val="18"/>
          <w:szCs w:val="18"/>
        </w:rPr>
        <w:fldChar w:fldCharType="end"/>
      </w:r>
      <w:r w:rsidR="008239BF" w:rsidRPr="008239BF">
        <w:rPr>
          <w:i/>
          <w:sz w:val="18"/>
          <w:szCs w:val="18"/>
        </w:rPr>
        <w:t xml:space="preserve">: </w:t>
      </w:r>
      <w:r w:rsidR="008239BF">
        <w:rPr>
          <w:i/>
          <w:sz w:val="18"/>
          <w:szCs w:val="18"/>
        </w:rPr>
        <w:t>Semantic description area</w:t>
      </w:r>
      <w:bookmarkEnd w:id="217"/>
    </w:p>
    <w:p w14:paraId="294449BC" w14:textId="77777777" w:rsidR="00B24206" w:rsidRDefault="00B24206" w:rsidP="003D5051"/>
    <w:p w14:paraId="66959D9F" w14:textId="3C47AD2F" w:rsidR="007E1EF4" w:rsidRDefault="00D057EF" w:rsidP="006852D4">
      <w:pPr>
        <w:jc w:val="both"/>
      </w:pPr>
      <w:r>
        <w:t xml:space="preserve">This </w:t>
      </w:r>
      <w:r w:rsidR="008048BF">
        <w:t>contrasts with</w:t>
      </w:r>
      <w:r>
        <w:t xml:space="preserve"> the “Qualifier</w:t>
      </w:r>
      <w:r w:rsidR="00657278">
        <w:t>s</w:t>
      </w:r>
      <w:r>
        <w:t>”</w:t>
      </w:r>
      <w:r w:rsidR="003076D3">
        <w:t xml:space="preserve"> and “Data Definitions”</w:t>
      </w:r>
      <w:r>
        <w:t xml:space="preserve">, which are </w:t>
      </w:r>
      <w:r w:rsidR="009F35C6">
        <w:t xml:space="preserve">directly </w:t>
      </w:r>
      <w:r>
        <w:t>embedded in the property definit</w:t>
      </w:r>
      <w:r w:rsidR="009F35C6">
        <w:t>i</w:t>
      </w:r>
      <w:r>
        <w:t>on.</w:t>
      </w:r>
    </w:p>
    <w:p w14:paraId="3D836AAB" w14:textId="77777777" w:rsidR="00A42E9F" w:rsidRDefault="00A42E9F" w:rsidP="003D5051"/>
    <w:p w14:paraId="57FFE5EB" w14:textId="77777777" w:rsidR="005B363C" w:rsidRDefault="005B363C">
      <w:pPr>
        <w:rPr>
          <w:rFonts w:eastAsiaTheme="majorEastAsia" w:cstheme="majorBidi"/>
          <w:color w:val="DC690A"/>
          <w:sz w:val="22"/>
          <w:szCs w:val="22"/>
        </w:rPr>
      </w:pPr>
      <w:r>
        <w:br w:type="page"/>
      </w:r>
    </w:p>
    <w:p w14:paraId="334857EC" w14:textId="3E29787B" w:rsidR="007E1EF4" w:rsidRDefault="007E1EF4" w:rsidP="004D1C31">
      <w:pPr>
        <w:pStyle w:val="Heading3"/>
      </w:pPr>
      <w:bookmarkStart w:id="218" w:name="_Toc193098553"/>
      <w:bookmarkStart w:id="219" w:name="_Toc193102675"/>
      <w:r>
        <w:lastRenderedPageBreak/>
        <w:t>“Qualifier”</w:t>
      </w:r>
      <w:bookmarkEnd w:id="218"/>
      <w:bookmarkEnd w:id="219"/>
      <w:r w:rsidRPr="00222D99">
        <w:t xml:space="preserve"> </w:t>
      </w:r>
    </w:p>
    <w:p w14:paraId="7732943F" w14:textId="77777777" w:rsidR="00B24206" w:rsidRPr="00B24206" w:rsidRDefault="00B24206" w:rsidP="00B24206"/>
    <w:p w14:paraId="2E2244E7" w14:textId="21ED5DFC" w:rsidR="006913A5" w:rsidRDefault="006913A5" w:rsidP="006852D4">
      <w:pPr>
        <w:jc w:val="both"/>
      </w:pPr>
      <w:r>
        <w:t>Additional definitions for a property can be done via the “Qualifier” concept</w:t>
      </w:r>
      <w:r w:rsidR="003131E7">
        <w:t xml:space="preserve">, i.e. definition </w:t>
      </w:r>
      <w:r w:rsidR="008048BF">
        <w:t xml:space="preserve">of </w:t>
      </w:r>
      <w:r w:rsidR="008048BF" w:rsidRPr="00222D99">
        <w:t>Upper</w:t>
      </w:r>
      <w:r w:rsidR="003131E7">
        <w:t xml:space="preserve">- and </w:t>
      </w:r>
      <w:r w:rsidRPr="00222D99">
        <w:t>Lower-Boundar</w:t>
      </w:r>
      <w:r w:rsidR="00904D2F">
        <w:t>ies</w:t>
      </w:r>
      <w:r w:rsidRPr="00222D99">
        <w:t xml:space="preserve"> </w:t>
      </w:r>
      <w:r w:rsidR="003131E7">
        <w:t xml:space="preserve">as </w:t>
      </w:r>
      <w:r w:rsidR="003076D3">
        <w:t>shown</w:t>
      </w:r>
      <w:r w:rsidR="003131E7">
        <w:t xml:space="preserve"> below</w:t>
      </w:r>
      <w:r w:rsidR="003076D3">
        <w:t>:</w:t>
      </w:r>
    </w:p>
    <w:p w14:paraId="174129A2" w14:textId="77777777" w:rsidR="00B24206" w:rsidRPr="00222D99" w:rsidRDefault="00B24206" w:rsidP="008878BA"/>
    <w:p w14:paraId="076E119B" w14:textId="135E87F0" w:rsidR="008239BF" w:rsidRDefault="006913A5" w:rsidP="006852D4">
      <w:pPr>
        <w:keepNext/>
        <w:jc w:val="center"/>
      </w:pPr>
      <w:r w:rsidRPr="004714D9">
        <w:rPr>
          <w:rFonts w:eastAsia="Arial" w:cs="Arial"/>
          <w:noProof/>
          <w:color w:val="000000" w:themeColor="text1"/>
          <w:lang w:val="de-DE" w:eastAsia="zh-CN"/>
        </w:rPr>
        <w:drawing>
          <wp:inline distT="0" distB="0" distL="0" distR="0" wp14:anchorId="14A5482E" wp14:editId="23CECB94">
            <wp:extent cx="5391617" cy="800169"/>
            <wp:effectExtent l="0" t="0" r="0" b="0"/>
            <wp:docPr id="374193720" name="Grafik 1" descr="Ein Bild, das Screenshot, Reihe,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93720" name="Grafik 1" descr="Ein Bild, das Screenshot, Reihe, Text enthält.&#10;&#10;KI-generierte Inhalte können fehlerhaft sein."/>
                    <pic:cNvPicPr/>
                  </pic:nvPicPr>
                  <pic:blipFill>
                    <a:blip r:embed="rId69"/>
                    <a:stretch>
                      <a:fillRect/>
                    </a:stretch>
                  </pic:blipFill>
                  <pic:spPr>
                    <a:xfrm>
                      <a:off x="0" y="0"/>
                      <a:ext cx="5391617" cy="800169"/>
                    </a:xfrm>
                    <a:prstGeom prst="rect">
                      <a:avLst/>
                    </a:prstGeom>
                  </pic:spPr>
                </pic:pic>
              </a:graphicData>
            </a:graphic>
          </wp:inline>
        </w:drawing>
      </w:r>
    </w:p>
    <w:p w14:paraId="0E03EF07" w14:textId="506B6D98" w:rsidR="008239BF" w:rsidRPr="00425E76" w:rsidRDefault="0015013A" w:rsidP="008239BF">
      <w:pPr>
        <w:jc w:val="center"/>
        <w:rPr>
          <w:rFonts w:eastAsia="Arial" w:cs="Arial"/>
          <w:i/>
          <w:color w:val="000000" w:themeColor="text1"/>
          <w:sz w:val="18"/>
          <w:szCs w:val="18"/>
        </w:rPr>
      </w:pPr>
      <w:bookmarkStart w:id="220" w:name="_Toc200031381"/>
      <w:r>
        <w:rPr>
          <w:i/>
          <w:sz w:val="18"/>
          <w:szCs w:val="18"/>
        </w:rPr>
        <w:t>Figure</w:t>
      </w:r>
      <w:r w:rsidR="008239BF" w:rsidRPr="008239BF">
        <w:rPr>
          <w:i/>
          <w:sz w:val="18"/>
          <w:szCs w:val="18"/>
        </w:rPr>
        <w:t xml:space="preserve"> </w:t>
      </w:r>
      <w:r w:rsidR="008239BF" w:rsidRPr="008239BF">
        <w:rPr>
          <w:i/>
          <w:sz w:val="18"/>
          <w:szCs w:val="18"/>
        </w:rPr>
        <w:fldChar w:fldCharType="begin"/>
      </w:r>
      <w:r w:rsidR="008239BF" w:rsidRPr="008239BF">
        <w:rPr>
          <w:i/>
          <w:sz w:val="18"/>
          <w:szCs w:val="18"/>
        </w:rPr>
        <w:instrText xml:space="preserve"> STYLEREF 1 \s </w:instrText>
      </w:r>
      <w:r w:rsidR="008239BF" w:rsidRPr="008239BF">
        <w:rPr>
          <w:i/>
          <w:sz w:val="18"/>
          <w:szCs w:val="18"/>
        </w:rPr>
        <w:fldChar w:fldCharType="separate"/>
      </w:r>
      <w:r w:rsidR="008239BF">
        <w:rPr>
          <w:i/>
          <w:noProof/>
          <w:sz w:val="18"/>
          <w:szCs w:val="18"/>
        </w:rPr>
        <w:t>5</w:t>
      </w:r>
      <w:r w:rsidR="008239BF" w:rsidRPr="008239BF">
        <w:rPr>
          <w:i/>
          <w:noProof/>
          <w:sz w:val="18"/>
          <w:szCs w:val="18"/>
        </w:rPr>
        <w:fldChar w:fldCharType="end"/>
      </w:r>
      <w:r w:rsidR="008239BF" w:rsidRPr="008239BF">
        <w:rPr>
          <w:i/>
          <w:sz w:val="18"/>
          <w:szCs w:val="18"/>
        </w:rPr>
        <w:noBreakHyphen/>
      </w:r>
      <w:r w:rsidR="008239BF" w:rsidRPr="008239BF">
        <w:rPr>
          <w:i/>
          <w:sz w:val="18"/>
          <w:szCs w:val="18"/>
        </w:rPr>
        <w:fldChar w:fldCharType="begin"/>
      </w:r>
      <w:r w:rsidR="008239BF" w:rsidRPr="008239BF">
        <w:rPr>
          <w:i/>
          <w:sz w:val="18"/>
          <w:szCs w:val="18"/>
        </w:rPr>
        <w:instrText xml:space="preserve"> SEQ Abbildung \* ARABIC \s 1 </w:instrText>
      </w:r>
      <w:r w:rsidR="008239BF" w:rsidRPr="008239BF">
        <w:rPr>
          <w:i/>
          <w:sz w:val="18"/>
          <w:szCs w:val="18"/>
        </w:rPr>
        <w:fldChar w:fldCharType="separate"/>
      </w:r>
      <w:r w:rsidR="00714150">
        <w:rPr>
          <w:i/>
          <w:noProof/>
          <w:sz w:val="18"/>
          <w:szCs w:val="18"/>
        </w:rPr>
        <w:t>12</w:t>
      </w:r>
      <w:r w:rsidR="008239BF" w:rsidRPr="008239BF">
        <w:rPr>
          <w:i/>
          <w:noProof/>
          <w:sz w:val="18"/>
          <w:szCs w:val="18"/>
        </w:rPr>
        <w:fldChar w:fldCharType="end"/>
      </w:r>
      <w:r w:rsidR="008239BF" w:rsidRPr="008239BF">
        <w:rPr>
          <w:i/>
          <w:sz w:val="18"/>
          <w:szCs w:val="18"/>
        </w:rPr>
        <w:t xml:space="preserve">: </w:t>
      </w:r>
      <w:r w:rsidR="008239BF">
        <w:rPr>
          <w:i/>
          <w:sz w:val="18"/>
          <w:szCs w:val="18"/>
        </w:rPr>
        <w:t>Qualifier area</w:t>
      </w:r>
      <w:bookmarkEnd w:id="220"/>
    </w:p>
    <w:p w14:paraId="3B9A25F5" w14:textId="77777777" w:rsidR="00B24206" w:rsidRDefault="00B24206" w:rsidP="006852D4">
      <w:pPr>
        <w:jc w:val="both"/>
        <w:rPr>
          <w:rFonts w:eastAsia="Arial" w:cs="Arial"/>
          <w:color w:val="000000" w:themeColor="text1"/>
        </w:rPr>
      </w:pPr>
    </w:p>
    <w:p w14:paraId="44FEF9CA" w14:textId="4F3F49FD" w:rsidR="00501C8E" w:rsidRDefault="00E65070" w:rsidP="00B24206">
      <w:pPr>
        <w:jc w:val="both"/>
      </w:pPr>
      <w:r>
        <w:t xml:space="preserve">Qualifiers in Asset Administration Shell (AAS) provide additional metadata about elements, acting as type-value pairs that define properties related to value, semantics, or existence. </w:t>
      </w:r>
    </w:p>
    <w:p w14:paraId="65D0160D" w14:textId="65C767D1" w:rsidR="003C4486" w:rsidRPr="00F600BC" w:rsidRDefault="003C4486" w:rsidP="00B24206">
      <w:pPr>
        <w:jc w:val="both"/>
      </w:pPr>
    </w:p>
    <w:p w14:paraId="4B071EF6" w14:textId="77777777" w:rsidR="0085675A" w:rsidRDefault="0085675A" w:rsidP="004D1C31">
      <w:pPr>
        <w:pStyle w:val="Heading3"/>
        <w:jc w:val="both"/>
        <w:rPr>
          <w:lang w:val="es-ES"/>
        </w:rPr>
      </w:pPr>
      <w:bookmarkStart w:id="221" w:name="_Toc193098554"/>
      <w:bookmarkStart w:id="222" w:name="_Toc193102676"/>
      <w:bookmarkEnd w:id="216"/>
      <w:r>
        <w:rPr>
          <w:lang w:val="es-ES"/>
        </w:rPr>
        <w:t xml:space="preserve">“Data </w:t>
      </w:r>
      <w:proofErr w:type="spellStart"/>
      <w:r>
        <w:rPr>
          <w:lang w:val="es-ES"/>
        </w:rPr>
        <w:t>Definition</w:t>
      </w:r>
      <w:proofErr w:type="spellEnd"/>
      <w:r>
        <w:rPr>
          <w:lang w:val="es-ES"/>
        </w:rPr>
        <w:t>”</w:t>
      </w:r>
      <w:bookmarkEnd w:id="221"/>
      <w:bookmarkEnd w:id="222"/>
    </w:p>
    <w:p w14:paraId="226794CD" w14:textId="77777777" w:rsidR="00B24206" w:rsidRPr="00B24206" w:rsidRDefault="00B24206" w:rsidP="00B24206">
      <w:pPr>
        <w:rPr>
          <w:lang w:val="es-ES"/>
        </w:rPr>
      </w:pPr>
    </w:p>
    <w:p w14:paraId="67ACA7DA" w14:textId="4DA162DC" w:rsidR="003C00D2" w:rsidRPr="005718B5" w:rsidRDefault="00621DA4" w:rsidP="00B24206">
      <w:pPr>
        <w:jc w:val="both"/>
      </w:pPr>
      <w:r>
        <w:t>Arbitrary</w:t>
      </w:r>
      <w:r w:rsidRPr="005718B5">
        <w:t xml:space="preserve"> </w:t>
      </w:r>
      <w:r w:rsidR="002D00CA" w:rsidRPr="005718B5">
        <w:t>embedded d</w:t>
      </w:r>
      <w:r w:rsidR="00552543" w:rsidRPr="005718B5">
        <w:t>ata definit</w:t>
      </w:r>
      <w:r w:rsidR="003C00D2" w:rsidRPr="005718B5">
        <w:t>i</w:t>
      </w:r>
      <w:r w:rsidR="00552543" w:rsidRPr="005718B5">
        <w:t>on</w:t>
      </w:r>
      <w:r w:rsidR="0050008A">
        <w:t>s</w:t>
      </w:r>
      <w:r w:rsidR="00552543" w:rsidRPr="005718B5">
        <w:t xml:space="preserve"> </w:t>
      </w:r>
      <w:r>
        <w:t xml:space="preserve">can be added that </w:t>
      </w:r>
      <w:r w:rsidR="004114B5" w:rsidRPr="005718B5">
        <w:t xml:space="preserve">use </w:t>
      </w:r>
      <w:proofErr w:type="gramStart"/>
      <w:r w:rsidR="004114B5" w:rsidRPr="005718B5">
        <w:t>exactly the same</w:t>
      </w:r>
      <w:proofErr w:type="gramEnd"/>
      <w:r w:rsidR="004114B5" w:rsidRPr="005718B5">
        <w:t xml:space="preserve"> </w:t>
      </w:r>
      <w:r w:rsidR="009540ED" w:rsidRPr="005718B5">
        <w:t xml:space="preserve">IEC61360 </w:t>
      </w:r>
      <w:r w:rsidR="004114B5" w:rsidRPr="005718B5">
        <w:t xml:space="preserve">data </w:t>
      </w:r>
      <w:r w:rsidR="009540ED" w:rsidRPr="005718B5">
        <w:t>structure</w:t>
      </w:r>
      <w:r w:rsidR="009231DE" w:rsidRPr="005718B5">
        <w:t xml:space="preserve"> </w:t>
      </w:r>
      <w:r w:rsidR="004114B5" w:rsidRPr="005718B5">
        <w:t>as used for Concept Descriptions</w:t>
      </w:r>
      <w:r w:rsidR="009F64E9">
        <w:t>.</w:t>
      </w:r>
      <w:r w:rsidR="004114B5" w:rsidRPr="005718B5">
        <w:t xml:space="preserve"> and </w:t>
      </w:r>
      <w:r w:rsidR="009231DE" w:rsidRPr="005718B5">
        <w:t>was initially</w:t>
      </w:r>
      <w:r w:rsidR="009540ED" w:rsidRPr="005718B5">
        <w:t xml:space="preserve"> designed to describe a</w:t>
      </w:r>
      <w:r w:rsidR="009231DE" w:rsidRPr="005718B5">
        <w:t>n</w:t>
      </w:r>
      <w:r w:rsidR="009540ED" w:rsidRPr="005718B5">
        <w:t xml:space="preserve"> IEC-CDD </w:t>
      </w:r>
      <w:r w:rsidR="00D44D89" w:rsidRPr="005718B5">
        <w:t>reference</w:t>
      </w:r>
      <w:r w:rsidR="004114B5" w:rsidRPr="005718B5">
        <w:t>. B</w:t>
      </w:r>
      <w:r w:rsidR="00D44D89" w:rsidRPr="005718B5">
        <w:t xml:space="preserve">ut </w:t>
      </w:r>
      <w:r w:rsidR="004114B5" w:rsidRPr="005718B5">
        <w:t xml:space="preserve">it </w:t>
      </w:r>
      <w:r w:rsidR="00D44D89" w:rsidRPr="005718B5">
        <w:t>can</w:t>
      </w:r>
      <w:r w:rsidR="004722CA" w:rsidRPr="005718B5">
        <w:t xml:space="preserve"> also</w:t>
      </w:r>
      <w:r w:rsidR="00D44D89" w:rsidRPr="005718B5">
        <w:t xml:space="preserve"> be used for </w:t>
      </w:r>
      <w:r w:rsidR="001F071D" w:rsidRPr="005718B5">
        <w:t>referencing other</w:t>
      </w:r>
      <w:r w:rsidR="004722CA" w:rsidRPr="005718B5">
        <w:t xml:space="preserve"> systems or </w:t>
      </w:r>
      <w:r w:rsidR="001F071D" w:rsidRPr="005718B5">
        <w:t xml:space="preserve">definition </w:t>
      </w:r>
      <w:r w:rsidR="00D44D89" w:rsidRPr="005718B5">
        <w:t xml:space="preserve">purposes, such as to </w:t>
      </w:r>
      <w:r w:rsidR="007507F4">
        <w:t>define a unit definition</w:t>
      </w:r>
      <w:r w:rsidR="007507F4" w:rsidRPr="005718B5">
        <w:t xml:space="preserve"> </w:t>
      </w:r>
      <w:r w:rsidR="007507F4">
        <w:t>and/or</w:t>
      </w:r>
      <w:r w:rsidR="007507F4" w:rsidRPr="005718B5">
        <w:t xml:space="preserve"> </w:t>
      </w:r>
      <w:r w:rsidR="00552543" w:rsidRPr="005718B5">
        <w:t>a range o</w:t>
      </w:r>
      <w:r w:rsidR="003C00D2" w:rsidRPr="005718B5">
        <w:t>f</w:t>
      </w:r>
      <w:r w:rsidR="00552543" w:rsidRPr="005718B5">
        <w:t xml:space="preserve"> preset values (</w:t>
      </w:r>
      <w:proofErr w:type="spellStart"/>
      <w:r w:rsidR="00552543" w:rsidRPr="005718B5">
        <w:t>enums</w:t>
      </w:r>
      <w:proofErr w:type="spellEnd"/>
      <w:r w:rsidR="00552543" w:rsidRPr="005718B5">
        <w:t>)</w:t>
      </w:r>
      <w:r w:rsidR="004722CA" w:rsidRPr="005718B5">
        <w:t>.</w:t>
      </w:r>
    </w:p>
    <w:p w14:paraId="6B3BA1D9" w14:textId="7CBD6D70" w:rsidR="0085675A" w:rsidRDefault="002D00CA" w:rsidP="00B24206">
      <w:pPr>
        <w:jc w:val="both"/>
      </w:pPr>
      <w:r w:rsidRPr="005718B5">
        <w:t>A typical usage would be for a</w:t>
      </w:r>
      <w:r w:rsidR="0085675A" w:rsidRPr="003C00D2">
        <w:t xml:space="preserve">n </w:t>
      </w:r>
      <w:r w:rsidR="001F071D" w:rsidRPr="005718B5">
        <w:t>e</w:t>
      </w:r>
      <w:r w:rsidR="0085675A" w:rsidRPr="003C00D2">
        <w:t xml:space="preserve">mbedded unit definition can be done </w:t>
      </w:r>
      <w:r w:rsidR="00657278" w:rsidRPr="005718B5">
        <w:t xml:space="preserve">as </w:t>
      </w:r>
      <w:r w:rsidR="001F071D" w:rsidRPr="005718B5">
        <w:t>shown</w:t>
      </w:r>
      <w:r w:rsidR="00657278" w:rsidRPr="005718B5">
        <w:t xml:space="preserve"> below</w:t>
      </w:r>
      <w:r w:rsidR="0085675A" w:rsidRPr="003C00D2">
        <w:t>.</w:t>
      </w:r>
    </w:p>
    <w:p w14:paraId="078445AB" w14:textId="77777777" w:rsidR="00B24206" w:rsidRPr="003C00D2" w:rsidRDefault="00B24206" w:rsidP="00B24206">
      <w:pPr>
        <w:jc w:val="both"/>
      </w:pPr>
    </w:p>
    <w:p w14:paraId="53A296F2" w14:textId="6C2850FF" w:rsidR="008239BF" w:rsidRDefault="00D6108E" w:rsidP="006852D4">
      <w:pPr>
        <w:keepNext/>
        <w:jc w:val="center"/>
      </w:pPr>
      <w:r>
        <w:rPr>
          <w:noProof/>
          <w:lang w:val="de-DE" w:eastAsia="zh-CN"/>
        </w:rPr>
        <w:drawing>
          <wp:inline distT="0" distB="0" distL="0" distR="0" wp14:anchorId="51DC7885" wp14:editId="4F7A8AD5">
            <wp:extent cx="5760720" cy="259905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perty_Qulifiers_datadefiniti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599055"/>
                    </a:xfrm>
                    <a:prstGeom prst="rect">
                      <a:avLst/>
                    </a:prstGeom>
                  </pic:spPr>
                </pic:pic>
              </a:graphicData>
            </a:graphic>
          </wp:inline>
        </w:drawing>
      </w:r>
    </w:p>
    <w:p w14:paraId="1E2DE59F" w14:textId="44582E98" w:rsidR="008239BF" w:rsidRPr="00425E76" w:rsidRDefault="0015013A" w:rsidP="008239BF">
      <w:pPr>
        <w:jc w:val="center"/>
        <w:rPr>
          <w:rFonts w:eastAsia="Arial" w:cs="Arial"/>
          <w:i/>
          <w:color w:val="000000" w:themeColor="text1"/>
          <w:sz w:val="18"/>
          <w:szCs w:val="18"/>
        </w:rPr>
      </w:pPr>
      <w:bookmarkStart w:id="223" w:name="_Toc200031382"/>
      <w:r>
        <w:rPr>
          <w:i/>
          <w:sz w:val="18"/>
          <w:szCs w:val="18"/>
        </w:rPr>
        <w:t>Figure</w:t>
      </w:r>
      <w:r w:rsidR="008239BF" w:rsidRPr="008239BF">
        <w:rPr>
          <w:i/>
          <w:sz w:val="18"/>
          <w:szCs w:val="18"/>
        </w:rPr>
        <w:t xml:space="preserve"> </w:t>
      </w:r>
      <w:r w:rsidR="008239BF" w:rsidRPr="008239BF">
        <w:rPr>
          <w:i/>
          <w:sz w:val="18"/>
          <w:szCs w:val="18"/>
        </w:rPr>
        <w:fldChar w:fldCharType="begin"/>
      </w:r>
      <w:r w:rsidR="008239BF" w:rsidRPr="008239BF">
        <w:rPr>
          <w:i/>
          <w:sz w:val="18"/>
          <w:szCs w:val="18"/>
        </w:rPr>
        <w:instrText xml:space="preserve"> STYLEREF 1 \s </w:instrText>
      </w:r>
      <w:r w:rsidR="008239BF" w:rsidRPr="008239BF">
        <w:rPr>
          <w:i/>
          <w:sz w:val="18"/>
          <w:szCs w:val="18"/>
        </w:rPr>
        <w:fldChar w:fldCharType="separate"/>
      </w:r>
      <w:r w:rsidR="008239BF">
        <w:rPr>
          <w:i/>
          <w:noProof/>
          <w:sz w:val="18"/>
          <w:szCs w:val="18"/>
        </w:rPr>
        <w:t>5</w:t>
      </w:r>
      <w:r w:rsidR="008239BF" w:rsidRPr="008239BF">
        <w:rPr>
          <w:i/>
          <w:noProof/>
          <w:sz w:val="18"/>
          <w:szCs w:val="18"/>
        </w:rPr>
        <w:fldChar w:fldCharType="end"/>
      </w:r>
      <w:r w:rsidR="008239BF" w:rsidRPr="008239BF">
        <w:rPr>
          <w:i/>
          <w:sz w:val="18"/>
          <w:szCs w:val="18"/>
        </w:rPr>
        <w:noBreakHyphen/>
      </w:r>
      <w:r w:rsidR="008239BF" w:rsidRPr="008239BF">
        <w:rPr>
          <w:i/>
          <w:sz w:val="18"/>
          <w:szCs w:val="18"/>
        </w:rPr>
        <w:fldChar w:fldCharType="begin"/>
      </w:r>
      <w:r w:rsidR="008239BF" w:rsidRPr="008239BF">
        <w:rPr>
          <w:i/>
          <w:sz w:val="18"/>
          <w:szCs w:val="18"/>
        </w:rPr>
        <w:instrText xml:space="preserve"> SEQ Abbildung \* ARABIC \s 1 </w:instrText>
      </w:r>
      <w:r w:rsidR="008239BF" w:rsidRPr="008239BF">
        <w:rPr>
          <w:i/>
          <w:sz w:val="18"/>
          <w:szCs w:val="18"/>
        </w:rPr>
        <w:fldChar w:fldCharType="separate"/>
      </w:r>
      <w:r w:rsidR="00714150">
        <w:rPr>
          <w:i/>
          <w:noProof/>
          <w:sz w:val="18"/>
          <w:szCs w:val="18"/>
        </w:rPr>
        <w:t>13</w:t>
      </w:r>
      <w:r w:rsidR="008239BF" w:rsidRPr="008239BF">
        <w:rPr>
          <w:i/>
          <w:noProof/>
          <w:sz w:val="18"/>
          <w:szCs w:val="18"/>
        </w:rPr>
        <w:fldChar w:fldCharType="end"/>
      </w:r>
      <w:r w:rsidR="008239BF" w:rsidRPr="008239BF">
        <w:rPr>
          <w:i/>
          <w:sz w:val="18"/>
          <w:szCs w:val="18"/>
        </w:rPr>
        <w:t xml:space="preserve">: </w:t>
      </w:r>
      <w:r w:rsidR="008239BF">
        <w:rPr>
          <w:i/>
          <w:sz w:val="18"/>
          <w:szCs w:val="18"/>
        </w:rPr>
        <w:t>Data definition area</w:t>
      </w:r>
      <w:bookmarkEnd w:id="223"/>
    </w:p>
    <w:p w14:paraId="52AFC228" w14:textId="77777777" w:rsidR="008239BF" w:rsidRPr="006852D4" w:rsidRDefault="008239BF" w:rsidP="006852D4">
      <w:pPr>
        <w:pStyle w:val="Caption"/>
        <w:jc w:val="both"/>
      </w:pPr>
    </w:p>
    <w:p w14:paraId="39529C02" w14:textId="4D2B48C3" w:rsidR="00CD351F" w:rsidRPr="005718B5" w:rsidRDefault="00CD351F" w:rsidP="006852D4">
      <w:pPr>
        <w:jc w:val="both"/>
      </w:pPr>
      <w:r w:rsidRPr="005718B5">
        <w:t>The embedded data definition</w:t>
      </w:r>
      <w:r w:rsidR="0092020D">
        <w:t>s</w:t>
      </w:r>
      <w:r w:rsidRPr="005718B5">
        <w:t xml:space="preserve"> use </w:t>
      </w:r>
      <w:proofErr w:type="gramStart"/>
      <w:r w:rsidRPr="005718B5">
        <w:t>exactly the same</w:t>
      </w:r>
      <w:proofErr w:type="gramEnd"/>
      <w:r w:rsidRPr="005718B5">
        <w:t xml:space="preserve"> IEC61360 data structure as used for Concept Descriptions </w:t>
      </w:r>
      <w:r w:rsidR="005B363C" w:rsidRPr="005718B5">
        <w:t>and was</w:t>
      </w:r>
      <w:r w:rsidRPr="005718B5">
        <w:t xml:space="preserve"> initially designed to describe an IEC-CDD reference. But it can also be used for referencing other systems or definition purposes, such </w:t>
      </w:r>
      <w:r w:rsidR="005B363C" w:rsidRPr="005718B5">
        <w:t>as</w:t>
      </w:r>
      <w:r w:rsidRPr="005718B5">
        <w:t xml:space="preserve"> to define a range of preset values (</w:t>
      </w:r>
      <w:proofErr w:type="spellStart"/>
      <w:r w:rsidRPr="005718B5">
        <w:t>enums</w:t>
      </w:r>
      <w:proofErr w:type="spellEnd"/>
      <w:r w:rsidRPr="005718B5">
        <w:t>).</w:t>
      </w:r>
    </w:p>
    <w:p w14:paraId="3137DD0F" w14:textId="0E06EDCC" w:rsidR="00CD351F" w:rsidRDefault="00CD351F" w:rsidP="006852D4">
      <w:pPr>
        <w:jc w:val="both"/>
      </w:pPr>
      <w:commentRangeStart w:id="224"/>
      <w:commentRangeStart w:id="225"/>
      <w:r w:rsidRPr="005718B5">
        <w:t>A typical usage would be for an embedded unit definition can be done as shown below.</w:t>
      </w:r>
      <w:commentRangeEnd w:id="224"/>
      <w:r w:rsidR="00E21159">
        <w:rPr>
          <w:rStyle w:val="CommentReference"/>
        </w:rPr>
        <w:commentReference w:id="224"/>
      </w:r>
      <w:commentRangeEnd w:id="225"/>
      <w:r w:rsidR="00CC2999">
        <w:rPr>
          <w:rStyle w:val="CommentReference"/>
        </w:rPr>
        <w:commentReference w:id="225"/>
      </w:r>
    </w:p>
    <w:p w14:paraId="2A2A4B33" w14:textId="77777777" w:rsidR="00B24206" w:rsidRPr="005718B5" w:rsidRDefault="00B24206" w:rsidP="00CD351F"/>
    <w:p w14:paraId="7DF84A98" w14:textId="77777777" w:rsidR="00CD351F" w:rsidRPr="006852D4" w:rsidRDefault="00CD351F" w:rsidP="006852D4"/>
    <w:p w14:paraId="19321BA8" w14:textId="10C5D815" w:rsidR="008239BF" w:rsidRDefault="008239BF" w:rsidP="006852D4">
      <w:pPr>
        <w:keepNext/>
      </w:pPr>
    </w:p>
    <w:p w14:paraId="4F422972" w14:textId="5696BDB9" w:rsidR="005670DB" w:rsidRDefault="005670DB" w:rsidP="008239BF">
      <w:pPr>
        <w:jc w:val="center"/>
        <w:rPr>
          <w:i/>
          <w:sz w:val="18"/>
          <w:szCs w:val="18"/>
        </w:rPr>
      </w:pPr>
      <w:bookmarkStart w:id="226" w:name="_Toc200031383"/>
      <w:r w:rsidRPr="005670DB">
        <w:rPr>
          <w:i/>
          <w:sz w:val="18"/>
          <w:szCs w:val="18"/>
        </w:rPr>
        <w:drawing>
          <wp:inline distT="0" distB="0" distL="0" distR="0" wp14:anchorId="6FF9549F" wp14:editId="2E5F156E">
            <wp:extent cx="5760720" cy="3255010"/>
            <wp:effectExtent l="0" t="0" r="5080" b="0"/>
            <wp:docPr id="191076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67394" name="Picture 1" descr="A screenshot of a computer&#10;&#10;Description automatically generated"/>
                    <pic:cNvPicPr/>
                  </pic:nvPicPr>
                  <pic:blipFill>
                    <a:blip r:embed="rId71"/>
                    <a:stretch>
                      <a:fillRect/>
                    </a:stretch>
                  </pic:blipFill>
                  <pic:spPr>
                    <a:xfrm>
                      <a:off x="0" y="0"/>
                      <a:ext cx="5760720" cy="3255010"/>
                    </a:xfrm>
                    <a:prstGeom prst="rect">
                      <a:avLst/>
                    </a:prstGeom>
                  </pic:spPr>
                </pic:pic>
              </a:graphicData>
            </a:graphic>
          </wp:inline>
        </w:drawing>
      </w:r>
    </w:p>
    <w:p w14:paraId="12765E77" w14:textId="77777777" w:rsidR="005670DB" w:rsidRDefault="005670DB" w:rsidP="008239BF">
      <w:pPr>
        <w:jc w:val="center"/>
        <w:rPr>
          <w:i/>
          <w:sz w:val="18"/>
          <w:szCs w:val="18"/>
        </w:rPr>
      </w:pPr>
    </w:p>
    <w:p w14:paraId="01A20639" w14:textId="383CE051" w:rsidR="008239BF" w:rsidRPr="00425E76" w:rsidRDefault="0015013A" w:rsidP="008239BF">
      <w:pPr>
        <w:jc w:val="center"/>
        <w:rPr>
          <w:rFonts w:eastAsia="Arial" w:cs="Arial"/>
          <w:i/>
          <w:color w:val="000000" w:themeColor="text1"/>
          <w:sz w:val="18"/>
          <w:szCs w:val="18"/>
        </w:rPr>
      </w:pPr>
      <w:r>
        <w:rPr>
          <w:i/>
          <w:sz w:val="18"/>
          <w:szCs w:val="18"/>
        </w:rPr>
        <w:t>Figure</w:t>
      </w:r>
      <w:r w:rsidR="008239BF" w:rsidRPr="008239BF">
        <w:rPr>
          <w:i/>
          <w:sz w:val="18"/>
          <w:szCs w:val="18"/>
        </w:rPr>
        <w:t xml:space="preserve"> </w:t>
      </w:r>
      <w:r w:rsidR="008239BF" w:rsidRPr="008239BF">
        <w:rPr>
          <w:i/>
          <w:sz w:val="18"/>
          <w:szCs w:val="18"/>
        </w:rPr>
        <w:fldChar w:fldCharType="begin"/>
      </w:r>
      <w:r w:rsidR="008239BF" w:rsidRPr="008239BF">
        <w:rPr>
          <w:i/>
          <w:sz w:val="18"/>
          <w:szCs w:val="18"/>
        </w:rPr>
        <w:instrText xml:space="preserve"> STYLEREF 1 \s </w:instrText>
      </w:r>
      <w:r w:rsidR="008239BF" w:rsidRPr="008239BF">
        <w:rPr>
          <w:i/>
          <w:sz w:val="18"/>
          <w:szCs w:val="18"/>
        </w:rPr>
        <w:fldChar w:fldCharType="separate"/>
      </w:r>
      <w:r w:rsidR="00F62525">
        <w:rPr>
          <w:i/>
          <w:noProof/>
          <w:sz w:val="18"/>
          <w:szCs w:val="18"/>
        </w:rPr>
        <w:t>5</w:t>
      </w:r>
      <w:r w:rsidR="008239BF" w:rsidRPr="008239BF">
        <w:rPr>
          <w:i/>
          <w:noProof/>
          <w:sz w:val="18"/>
          <w:szCs w:val="18"/>
        </w:rPr>
        <w:fldChar w:fldCharType="end"/>
      </w:r>
      <w:r w:rsidR="008239BF" w:rsidRPr="008239BF">
        <w:rPr>
          <w:i/>
          <w:sz w:val="18"/>
          <w:szCs w:val="18"/>
        </w:rPr>
        <w:noBreakHyphen/>
      </w:r>
      <w:r w:rsidR="008239BF" w:rsidRPr="008239BF">
        <w:rPr>
          <w:i/>
          <w:sz w:val="18"/>
          <w:szCs w:val="18"/>
        </w:rPr>
        <w:fldChar w:fldCharType="begin"/>
      </w:r>
      <w:r w:rsidR="008239BF" w:rsidRPr="008239BF">
        <w:rPr>
          <w:i/>
          <w:sz w:val="18"/>
          <w:szCs w:val="18"/>
        </w:rPr>
        <w:instrText xml:space="preserve"> SEQ Abbildung \* ARABIC \s 1 </w:instrText>
      </w:r>
      <w:r w:rsidR="008239BF" w:rsidRPr="008239BF">
        <w:rPr>
          <w:i/>
          <w:sz w:val="18"/>
          <w:szCs w:val="18"/>
        </w:rPr>
        <w:fldChar w:fldCharType="separate"/>
      </w:r>
      <w:r w:rsidR="00E21159">
        <w:rPr>
          <w:i/>
          <w:noProof/>
          <w:sz w:val="18"/>
          <w:szCs w:val="18"/>
        </w:rPr>
        <w:t>14</w:t>
      </w:r>
      <w:r w:rsidR="008239BF" w:rsidRPr="008239BF">
        <w:rPr>
          <w:i/>
          <w:noProof/>
          <w:sz w:val="18"/>
          <w:szCs w:val="18"/>
        </w:rPr>
        <w:fldChar w:fldCharType="end"/>
      </w:r>
      <w:r w:rsidR="008239BF" w:rsidRPr="008239BF">
        <w:rPr>
          <w:i/>
          <w:sz w:val="18"/>
          <w:szCs w:val="18"/>
        </w:rPr>
        <w:t xml:space="preserve">: </w:t>
      </w:r>
      <w:r w:rsidR="00F62525">
        <w:rPr>
          <w:i/>
          <w:sz w:val="18"/>
          <w:szCs w:val="18"/>
        </w:rPr>
        <w:t>Example of a filled in Data definition</w:t>
      </w:r>
      <w:bookmarkEnd w:id="226"/>
    </w:p>
    <w:p w14:paraId="6080CC81" w14:textId="77777777" w:rsidR="00B24206" w:rsidRPr="006852D4" w:rsidRDefault="00B24206" w:rsidP="00155FA6"/>
    <w:p w14:paraId="20D6188D" w14:textId="4A06551D" w:rsidR="00C77585" w:rsidRPr="00D6108E" w:rsidRDefault="00BB46A6" w:rsidP="00B24206">
      <w:pPr>
        <w:jc w:val="both"/>
      </w:pPr>
      <w:r>
        <w:t>In</w:t>
      </w:r>
      <w:r w:rsidR="00D6108E">
        <w:t xml:space="preserve"> the beginning of the Data definition</w:t>
      </w:r>
      <w:r w:rsidR="00F50003">
        <w:t>,</w:t>
      </w:r>
      <w:r w:rsidR="00D6108E">
        <w:t xml:space="preserve"> </w:t>
      </w:r>
      <w:r w:rsidR="00F26C7E">
        <w:t>you can choose</w:t>
      </w:r>
      <w:r w:rsidR="00F62525">
        <w:t xml:space="preserve"> between</w:t>
      </w:r>
      <w:r w:rsidR="00F26C7E">
        <w:t xml:space="preserve"> the Type </w:t>
      </w:r>
      <w:proofErr w:type="spellStart"/>
      <w:r w:rsidR="00F26C7E">
        <w:t>ModelReference</w:t>
      </w:r>
      <w:proofErr w:type="spellEnd"/>
      <w:r w:rsidR="00F26C7E">
        <w:t xml:space="preserve"> and </w:t>
      </w:r>
      <w:proofErr w:type="spellStart"/>
      <w:r w:rsidR="00F26C7E">
        <w:t>ExternalRefere</w:t>
      </w:r>
      <w:r w:rsidR="000D6388">
        <w:t>nce</w:t>
      </w:r>
      <w:proofErr w:type="spellEnd"/>
      <w:r w:rsidR="000D6388">
        <w:t xml:space="preserve">. A </w:t>
      </w:r>
      <w:proofErr w:type="spellStart"/>
      <w:r w:rsidR="000D6388">
        <w:t>ReferenceID</w:t>
      </w:r>
      <w:proofErr w:type="spellEnd"/>
      <w:r w:rsidR="000D6388">
        <w:t xml:space="preserve"> can be inclu</w:t>
      </w:r>
      <w:r w:rsidR="00F26C7E">
        <w:t xml:space="preserve">ded in the following. In the Data definition you can assign a Preference name in different languages. </w:t>
      </w:r>
      <w:r w:rsidR="000D6388">
        <w:t xml:space="preserve">You can give the definition a name in the “Preferred Name” Section. </w:t>
      </w:r>
      <w:r w:rsidR="00F803E5">
        <w:t xml:space="preserve">To shorten it up you can give the Preferred Name in “Short Name”. In the Definition Section you can describe it in a short sentence. To give a reference for the definition </w:t>
      </w:r>
      <w:r w:rsidR="00F62525">
        <w:t xml:space="preserve">you can fill in the </w:t>
      </w:r>
      <w:r w:rsidR="00F803E5">
        <w:t>“Source of Definit</w:t>
      </w:r>
      <w:r w:rsidR="00F62525">
        <w:t>i</w:t>
      </w:r>
      <w:r w:rsidR="00F803E5">
        <w:t xml:space="preserve">on”. </w:t>
      </w:r>
      <w:r w:rsidR="00F26C7E">
        <w:t xml:space="preserve">The most important feature in the Data definition is </w:t>
      </w:r>
      <w:r w:rsidR="006E7D65">
        <w:t>the Value List. In the Value List</w:t>
      </w:r>
      <w:r w:rsidR="00F803E5">
        <w:t xml:space="preserve"> you can Insert a List of entities pertaining to the selec</w:t>
      </w:r>
      <w:r w:rsidR="0064559D">
        <w:t xml:space="preserve">ted element. </w:t>
      </w:r>
    </w:p>
    <w:p w14:paraId="7934A206" w14:textId="19AE7C33" w:rsidR="00E21159" w:rsidRPr="006852D4" w:rsidRDefault="00E21159" w:rsidP="006852D4">
      <w:pPr>
        <w:keepNext/>
        <w:jc w:val="both"/>
      </w:pPr>
    </w:p>
    <w:p w14:paraId="14729711" w14:textId="45177BC4" w:rsidR="00BA0D28" w:rsidRDefault="00C27010" w:rsidP="004D1C31">
      <w:pPr>
        <w:pStyle w:val="Heading2"/>
      </w:pPr>
      <w:bookmarkStart w:id="227" w:name="_Toc193098555"/>
      <w:bookmarkStart w:id="228" w:name="_Toc193102677"/>
      <w:commentRangeStart w:id="229"/>
      <w:r w:rsidRPr="00B24206" w:rsidDel="00E21159">
        <w:t>Range</w:t>
      </w:r>
      <w:bookmarkEnd w:id="227"/>
      <w:bookmarkEnd w:id="228"/>
      <w:commentRangeEnd w:id="229"/>
      <w:r w:rsidR="00E21159">
        <w:rPr>
          <w:rStyle w:val="CommentReference"/>
        </w:rPr>
        <w:commentReference w:id="229"/>
      </w:r>
    </w:p>
    <w:p w14:paraId="2DB109C4" w14:textId="77777777" w:rsidR="00B24206" w:rsidRPr="00B24206" w:rsidRDefault="00B24206" w:rsidP="00B24206"/>
    <w:p w14:paraId="49232483" w14:textId="305BF47F" w:rsidR="001F33CF" w:rsidRDefault="001F33CF" w:rsidP="006852D4">
      <w:r>
        <w:t>In the following all the important definitions</w:t>
      </w:r>
      <w:r w:rsidR="00C27010" w:rsidRPr="00222D99">
        <w:t xml:space="preserve"> will </w:t>
      </w:r>
      <w:r>
        <w:t xml:space="preserve">be </w:t>
      </w:r>
      <w:r w:rsidR="00C27010" w:rsidRPr="00222D99">
        <w:t>explain</w:t>
      </w:r>
      <w:r>
        <w:t>ed which</w:t>
      </w:r>
      <w:r w:rsidR="007D7441">
        <w:t xml:space="preserve"> are necessary for a Range.</w:t>
      </w:r>
      <w:r w:rsidR="005718B5">
        <w:t xml:space="preserve"> </w:t>
      </w:r>
      <w:r w:rsidR="00052DBD" w:rsidRPr="00052DBD">
        <w:t>The only difference compa</w:t>
      </w:r>
      <w:r w:rsidR="005D59D7">
        <w:t>red to Property is the area of C</w:t>
      </w:r>
      <w:r w:rsidR="00052DBD" w:rsidRPr="00052DBD">
        <w:t xml:space="preserve">ontent. </w:t>
      </w:r>
    </w:p>
    <w:p w14:paraId="66B8E151" w14:textId="77777777" w:rsidR="00B24206" w:rsidRPr="00B24206" w:rsidRDefault="00B24206" w:rsidP="00B24206"/>
    <w:p w14:paraId="75415D24" w14:textId="45D6D432" w:rsidR="00052DBD" w:rsidRDefault="00052DBD" w:rsidP="00052DBD">
      <w:r>
        <w:t>In the “Content” part you can now select Datatype</w:t>
      </w:r>
      <w:r w:rsidR="005D59D7">
        <w:t xml:space="preserve"> from a dropdown List, which will </w:t>
      </w:r>
      <w:proofErr w:type="gramStart"/>
      <w:r w:rsidR="005D59D7">
        <w:t>open up</w:t>
      </w:r>
      <w:proofErr w:type="gramEnd"/>
      <w:r w:rsidR="005D59D7">
        <w:t xml:space="preserve"> when you click on the bar at the Datatype. You can also define </w:t>
      </w:r>
      <w:proofErr w:type="gramStart"/>
      <w:r w:rsidR="005D59D7">
        <w:t>an</w:t>
      </w:r>
      <w:proofErr w:type="gramEnd"/>
      <w:r w:rsidR="005D59D7">
        <w:t xml:space="preserve"> Range from Minimum and Maximum</w:t>
      </w:r>
      <w:r w:rsidR="00BD69E5">
        <w:t>.</w:t>
      </w:r>
      <w:r w:rsidR="005D59D7">
        <w:t xml:space="preserve">  </w:t>
      </w:r>
    </w:p>
    <w:p w14:paraId="326481F3" w14:textId="77777777" w:rsidR="00B24206" w:rsidRPr="00052DBD" w:rsidRDefault="00B24206" w:rsidP="00052DBD"/>
    <w:p w14:paraId="0AFE67D7" w14:textId="77777777" w:rsidR="00911E87" w:rsidRDefault="00052DBD" w:rsidP="00911E87">
      <w:pPr>
        <w:keepNext/>
        <w:jc w:val="center"/>
      </w:pPr>
      <w:r>
        <w:rPr>
          <w:noProof/>
          <w:lang w:val="de-DE" w:eastAsia="zh-CN"/>
        </w:rPr>
        <w:drawing>
          <wp:inline distT="0" distB="0" distL="0" distR="0" wp14:anchorId="67410475" wp14:editId="5185ADAA">
            <wp:extent cx="6443349" cy="9829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nge Content.png"/>
                    <pic:cNvPicPr/>
                  </pic:nvPicPr>
                  <pic:blipFill>
                    <a:blip r:embed="rId72">
                      <a:extLst>
                        <a:ext uri="{28A0092B-C50C-407E-A947-70E740481C1C}">
                          <a14:useLocalDpi xmlns:a14="http://schemas.microsoft.com/office/drawing/2010/main" val="0"/>
                        </a:ext>
                      </a:extLst>
                    </a:blip>
                    <a:stretch>
                      <a:fillRect/>
                    </a:stretch>
                  </pic:blipFill>
                  <pic:spPr>
                    <a:xfrm>
                      <a:off x="0" y="0"/>
                      <a:ext cx="6449104" cy="983858"/>
                    </a:xfrm>
                    <a:prstGeom prst="rect">
                      <a:avLst/>
                    </a:prstGeom>
                  </pic:spPr>
                </pic:pic>
              </a:graphicData>
            </a:graphic>
          </wp:inline>
        </w:drawing>
      </w:r>
    </w:p>
    <w:p w14:paraId="0AF2E5A9" w14:textId="5612EC61" w:rsidR="00F62525" w:rsidRPr="00522C8C" w:rsidRDefault="0015013A" w:rsidP="00F62525">
      <w:pPr>
        <w:jc w:val="center"/>
      </w:pPr>
      <w:bookmarkStart w:id="230" w:name="_Toc200031384"/>
      <w:r>
        <w:rPr>
          <w:i/>
          <w:sz w:val="18"/>
          <w:szCs w:val="18"/>
        </w:rPr>
        <w:t>Figure</w:t>
      </w:r>
      <w:r w:rsidR="00F62525" w:rsidRPr="008239BF">
        <w:rPr>
          <w:i/>
          <w:sz w:val="18"/>
          <w:szCs w:val="18"/>
        </w:rPr>
        <w:t xml:space="preserve"> </w:t>
      </w:r>
      <w:r w:rsidR="00F62525" w:rsidRPr="008239BF">
        <w:rPr>
          <w:i/>
          <w:sz w:val="18"/>
          <w:szCs w:val="18"/>
        </w:rPr>
        <w:fldChar w:fldCharType="begin"/>
      </w:r>
      <w:r w:rsidR="00F62525" w:rsidRPr="008239BF">
        <w:rPr>
          <w:i/>
          <w:sz w:val="18"/>
          <w:szCs w:val="18"/>
        </w:rPr>
        <w:instrText xml:space="preserve"> STYLEREF 1 \s </w:instrText>
      </w:r>
      <w:r w:rsidR="00F62525" w:rsidRPr="008239BF">
        <w:rPr>
          <w:i/>
          <w:sz w:val="18"/>
          <w:szCs w:val="18"/>
        </w:rPr>
        <w:fldChar w:fldCharType="separate"/>
      </w:r>
      <w:r w:rsidR="00F62525">
        <w:rPr>
          <w:i/>
          <w:noProof/>
          <w:sz w:val="18"/>
          <w:szCs w:val="18"/>
        </w:rPr>
        <w:t>5</w:t>
      </w:r>
      <w:r w:rsidR="00F62525" w:rsidRPr="008239BF">
        <w:rPr>
          <w:i/>
          <w:noProof/>
          <w:sz w:val="18"/>
          <w:szCs w:val="18"/>
        </w:rPr>
        <w:fldChar w:fldCharType="end"/>
      </w:r>
      <w:r w:rsidR="00F62525" w:rsidRPr="008239BF">
        <w:rPr>
          <w:i/>
          <w:sz w:val="18"/>
          <w:szCs w:val="18"/>
        </w:rPr>
        <w:noBreakHyphen/>
      </w:r>
      <w:r w:rsidR="00F62525" w:rsidRPr="008239BF">
        <w:rPr>
          <w:i/>
          <w:sz w:val="18"/>
          <w:szCs w:val="18"/>
        </w:rPr>
        <w:fldChar w:fldCharType="begin"/>
      </w:r>
      <w:ins w:id="231" w:author="Avdullahu, Blendar" w:date="2025-05-27T15:13:00Z">
        <w:r w:rsidR="00F62525" w:rsidRPr="008239BF">
          <w:rPr>
            <w:i/>
            <w:sz w:val="18"/>
            <w:szCs w:val="18"/>
          </w:rPr>
          <w:instrText xml:space="preserve"> SEQ Abbildung \* ARABIC \s 1 </w:instrText>
        </w:r>
      </w:ins>
      <w:r w:rsidR="00F62525" w:rsidRPr="008239BF">
        <w:rPr>
          <w:i/>
          <w:sz w:val="18"/>
          <w:szCs w:val="18"/>
        </w:rPr>
        <w:fldChar w:fldCharType="separate"/>
      </w:r>
      <w:r w:rsidR="00E21159">
        <w:rPr>
          <w:i/>
          <w:noProof/>
          <w:sz w:val="18"/>
          <w:szCs w:val="18"/>
        </w:rPr>
        <w:t>15</w:t>
      </w:r>
      <w:r w:rsidR="00F62525" w:rsidRPr="008239BF">
        <w:rPr>
          <w:i/>
          <w:noProof/>
          <w:sz w:val="18"/>
          <w:szCs w:val="18"/>
        </w:rPr>
        <w:fldChar w:fldCharType="end"/>
      </w:r>
      <w:r w:rsidR="00F62525" w:rsidRPr="008239BF">
        <w:rPr>
          <w:i/>
          <w:sz w:val="18"/>
          <w:szCs w:val="18"/>
        </w:rPr>
        <w:t xml:space="preserve">: </w:t>
      </w:r>
      <w:r w:rsidR="00F62525" w:rsidRPr="006852D4">
        <w:rPr>
          <w:i/>
          <w:sz w:val="18"/>
          <w:szCs w:val="18"/>
        </w:rPr>
        <w:t>Content part of Range</w:t>
      </w:r>
      <w:bookmarkEnd w:id="230"/>
    </w:p>
    <w:p w14:paraId="3348AA40" w14:textId="2C992A27" w:rsidR="00F62525" w:rsidRPr="00425E76" w:rsidRDefault="00F62525" w:rsidP="00F62525">
      <w:pPr>
        <w:jc w:val="center"/>
        <w:rPr>
          <w:rFonts w:eastAsia="Arial" w:cs="Arial"/>
          <w:i/>
          <w:color w:val="000000" w:themeColor="text1"/>
          <w:sz w:val="18"/>
          <w:szCs w:val="18"/>
        </w:rPr>
      </w:pPr>
    </w:p>
    <w:p w14:paraId="0919A64B" w14:textId="7113AD9E" w:rsidR="00B14E34" w:rsidRPr="00522C8C" w:rsidRDefault="00B14E34" w:rsidP="00B14E34"/>
    <w:p w14:paraId="4BF2044C" w14:textId="6834A17C" w:rsidR="005A0E59" w:rsidRPr="007D7441" w:rsidRDefault="005A0E59" w:rsidP="00B14E34"/>
    <w:p w14:paraId="10C9A372" w14:textId="6B812AEE" w:rsidR="005A0E59" w:rsidRPr="007D7441" w:rsidRDefault="005A0E59" w:rsidP="005718B5">
      <w:pPr>
        <w:jc w:val="center"/>
      </w:pPr>
    </w:p>
    <w:p w14:paraId="6E7342D6" w14:textId="77777777" w:rsidR="00143C88" w:rsidRPr="007D7441" w:rsidRDefault="00143C88" w:rsidP="00B14E34"/>
    <w:p w14:paraId="3815D99C" w14:textId="77777777" w:rsidR="00143C88" w:rsidRPr="007D7441" w:rsidRDefault="00143C88" w:rsidP="00B14E34"/>
    <w:p w14:paraId="07E5D030" w14:textId="1131E13C" w:rsidR="005A0E59" w:rsidRPr="007D7441" w:rsidRDefault="005A0E59" w:rsidP="00B14E34"/>
    <w:p w14:paraId="3DBA7B80" w14:textId="77777777" w:rsidR="00A135DA" w:rsidRPr="007D7441" w:rsidRDefault="00A135DA" w:rsidP="00B14E34"/>
    <w:p w14:paraId="5F64B812" w14:textId="16BA32AD" w:rsidR="006E496C" w:rsidRPr="007D7441" w:rsidRDefault="006E496C" w:rsidP="00B14E34"/>
    <w:p w14:paraId="2204A49A" w14:textId="071101B7" w:rsidR="00B14E34" w:rsidRDefault="00B14E34" w:rsidP="004D1C31">
      <w:pPr>
        <w:pStyle w:val="Heading2"/>
        <w:rPr>
          <w:rFonts w:asciiTheme="minorBidi" w:hAnsiTheme="minorBidi"/>
        </w:rPr>
      </w:pPr>
      <w:bookmarkStart w:id="232" w:name="_Toc193098557"/>
      <w:bookmarkStart w:id="233" w:name="_Toc193102679"/>
      <w:proofErr w:type="spellStart"/>
      <w:r w:rsidRPr="00C7720C">
        <w:rPr>
          <w:rFonts w:asciiTheme="minorBidi" w:hAnsiTheme="minorBidi"/>
        </w:rPr>
        <w:t>SubmodelElementList</w:t>
      </w:r>
      <w:bookmarkEnd w:id="232"/>
      <w:bookmarkEnd w:id="233"/>
      <w:proofErr w:type="spellEnd"/>
    </w:p>
    <w:p w14:paraId="16F0BC1C" w14:textId="77777777" w:rsidR="00931CBF" w:rsidRPr="00931CBF" w:rsidRDefault="008053D4" w:rsidP="006852D4">
      <w:pPr>
        <w:pStyle w:val="NormalWeb"/>
        <w:jc w:val="both"/>
        <w:rPr>
          <w:lang w:eastAsia="en-US"/>
        </w:rPr>
      </w:pPr>
      <w:r w:rsidRPr="001F33CF">
        <w:t xml:space="preserve">This section will explain how to insert a </w:t>
      </w:r>
      <w:proofErr w:type="spellStart"/>
      <w:proofErr w:type="gramStart"/>
      <w:r w:rsidRPr="001F33CF">
        <w:t>SubmodelElementList</w:t>
      </w:r>
      <w:proofErr w:type="spellEnd"/>
      <w:proofErr w:type="gramEnd"/>
      <w:r w:rsidRPr="001F33CF">
        <w:t xml:space="preserve"> and which features it contains.</w:t>
      </w:r>
      <w:r w:rsidR="00931CBF">
        <w:t xml:space="preserve"> </w:t>
      </w:r>
      <w:r w:rsidR="00931CBF" w:rsidRPr="00931CBF">
        <w:rPr>
          <w:lang w:eastAsia="en-US"/>
        </w:rPr>
        <w:t xml:space="preserve">A </w:t>
      </w:r>
      <w:proofErr w:type="spellStart"/>
      <w:r w:rsidR="00931CBF" w:rsidRPr="00931CBF">
        <w:rPr>
          <w:lang w:eastAsia="en-US"/>
        </w:rPr>
        <w:t>SubmodelElementList</w:t>
      </w:r>
      <w:proofErr w:type="spellEnd"/>
      <w:r w:rsidR="00931CBF" w:rsidRPr="00931CBF">
        <w:rPr>
          <w:lang w:eastAsia="en-US"/>
        </w:rPr>
        <w:t xml:space="preserve"> is a structural element in the Asset Administration Shell (AAS) that organizes multiple </w:t>
      </w:r>
      <w:proofErr w:type="spellStart"/>
      <w:r w:rsidR="00931CBF" w:rsidRPr="00931CBF">
        <w:rPr>
          <w:lang w:eastAsia="en-US"/>
        </w:rPr>
        <w:t>submodel</w:t>
      </w:r>
      <w:proofErr w:type="spellEnd"/>
      <w:r w:rsidR="00931CBF" w:rsidRPr="00931CBF">
        <w:rPr>
          <w:lang w:eastAsia="en-US"/>
        </w:rPr>
        <w:t xml:space="preserve"> elements in a structured and ordered manner. It is particularly useful for handling sets, lists, arrays, and ordered collections of elements with the same semantic meaning.</w:t>
      </w:r>
    </w:p>
    <w:p w14:paraId="2C6D4881" w14:textId="77777777" w:rsidR="00931CBF" w:rsidRPr="00931CBF" w:rsidRDefault="00931CBF" w:rsidP="006852D4">
      <w:pPr>
        <w:spacing w:before="100" w:beforeAutospacing="1" w:after="100" w:afterAutospacing="1"/>
        <w:jc w:val="both"/>
      </w:pPr>
      <w:r w:rsidRPr="00931CBF">
        <w:t xml:space="preserve">Unlike a </w:t>
      </w:r>
      <w:proofErr w:type="spellStart"/>
      <w:r w:rsidRPr="00931CBF">
        <w:t>SubmodelElementCollection</w:t>
      </w:r>
      <w:proofErr w:type="spellEnd"/>
      <w:r w:rsidRPr="00931CBF">
        <w:t xml:space="preserve">, which allows heterogeneous elements, a </w:t>
      </w:r>
      <w:proofErr w:type="spellStart"/>
      <w:r w:rsidRPr="00931CBF">
        <w:t>SubmodelElementList</w:t>
      </w:r>
      <w:proofErr w:type="spellEnd"/>
      <w:r w:rsidRPr="00931CBF">
        <w:t xml:space="preserve"> enforces semantic and type consistency among its elements.</w:t>
      </w:r>
    </w:p>
    <w:p w14:paraId="77833787" w14:textId="77777777" w:rsidR="00931CBF" w:rsidRPr="00931CBF" w:rsidRDefault="00931CBF" w:rsidP="006852D4">
      <w:pPr>
        <w:spacing w:before="100" w:beforeAutospacing="1" w:after="100" w:afterAutospacing="1"/>
        <w:jc w:val="both"/>
      </w:pPr>
      <w:r w:rsidRPr="00931CBF">
        <w:t>Common use cases include:</w:t>
      </w:r>
    </w:p>
    <w:p w14:paraId="7FF63EDC" w14:textId="77777777" w:rsidR="00931CBF" w:rsidRPr="00931CBF" w:rsidRDefault="00931CBF" w:rsidP="004D1C31">
      <w:pPr>
        <w:numPr>
          <w:ilvl w:val="0"/>
          <w:numId w:val="34"/>
        </w:numPr>
        <w:spacing w:before="100" w:beforeAutospacing="1" w:after="100" w:afterAutospacing="1"/>
        <w:jc w:val="both"/>
      </w:pPr>
      <w:r w:rsidRPr="00931CBF">
        <w:t>Representing multi-dimensional arrays (e.g., a 2D table of values).</w:t>
      </w:r>
    </w:p>
    <w:p w14:paraId="24D671B0" w14:textId="77777777" w:rsidR="00931CBF" w:rsidRPr="00931CBF" w:rsidRDefault="00931CBF" w:rsidP="004D1C31">
      <w:pPr>
        <w:numPr>
          <w:ilvl w:val="0"/>
          <w:numId w:val="34"/>
        </w:numPr>
        <w:spacing w:before="100" w:beforeAutospacing="1" w:after="100" w:afterAutospacing="1"/>
        <w:jc w:val="both"/>
      </w:pPr>
      <w:r w:rsidRPr="00931CBF">
        <w:t>Storing repeated elements that follow a predefined format (e.g., lists of technical specifications).</w:t>
      </w:r>
    </w:p>
    <w:p w14:paraId="51D438D7" w14:textId="77777777" w:rsidR="00931CBF" w:rsidRDefault="00931CBF" w:rsidP="004D1C31">
      <w:pPr>
        <w:numPr>
          <w:ilvl w:val="0"/>
          <w:numId w:val="34"/>
        </w:numPr>
        <w:spacing w:before="100" w:beforeAutospacing="1" w:after="100" w:afterAutospacing="1"/>
        <w:jc w:val="both"/>
      </w:pPr>
      <w:r w:rsidRPr="00931CBF">
        <w:t>Grouping structured information, such as a series of sensor readings over time​.</w:t>
      </w:r>
    </w:p>
    <w:p w14:paraId="54EC6DC6" w14:textId="24B27AFA" w:rsidR="008053D4" w:rsidRPr="001F33CF" w:rsidRDefault="008053D4" w:rsidP="006852D4">
      <w:pPr>
        <w:jc w:val="both"/>
      </w:pPr>
    </w:p>
    <w:p w14:paraId="6E454E69" w14:textId="20ACAD41" w:rsidR="008E466A" w:rsidRPr="006852D4" w:rsidRDefault="00600A15" w:rsidP="006852D4">
      <w:pPr>
        <w:jc w:val="both"/>
        <w:rPr>
          <w:color w:val="000000" w:themeColor="text1"/>
        </w:rPr>
      </w:pPr>
      <w:bookmarkStart w:id="234" w:name="_Toc193098558"/>
      <w:bookmarkStart w:id="235" w:name="_Toc193102680"/>
      <w:r w:rsidRPr="006852D4">
        <w:rPr>
          <w:rFonts w:eastAsiaTheme="majorEastAsia" w:cstheme="majorBidi"/>
          <w:color w:val="000000" w:themeColor="text1"/>
        </w:rPr>
        <w:t xml:space="preserve">The </w:t>
      </w:r>
      <w:proofErr w:type="spellStart"/>
      <w:r w:rsidRPr="006852D4">
        <w:rPr>
          <w:rFonts w:eastAsiaTheme="majorEastAsia" w:cstheme="majorBidi"/>
          <w:color w:val="000000" w:themeColor="text1"/>
        </w:rPr>
        <w:t>SubmodelElementList</w:t>
      </w:r>
      <w:proofErr w:type="spellEnd"/>
      <w:r w:rsidRPr="006852D4">
        <w:rPr>
          <w:rFonts w:eastAsiaTheme="majorEastAsia" w:cstheme="majorBidi"/>
          <w:color w:val="000000" w:themeColor="text1"/>
        </w:rPr>
        <w:t xml:space="preserve"> inherits the basic definition structure from Property, including </w:t>
      </w:r>
      <w:proofErr w:type="spellStart"/>
      <w:r w:rsidRPr="006852D4">
        <w:rPr>
          <w:rFonts w:eastAsiaTheme="majorEastAsia" w:cstheme="majorBidi"/>
          <w:color w:val="000000" w:themeColor="text1"/>
        </w:rPr>
        <w:t>idShort</w:t>
      </w:r>
      <w:proofErr w:type="spellEnd"/>
      <w:r w:rsidRPr="006852D4">
        <w:rPr>
          <w:rFonts w:eastAsiaTheme="majorEastAsia" w:cstheme="majorBidi"/>
          <w:color w:val="000000" w:themeColor="text1"/>
        </w:rPr>
        <w:t xml:space="preserve">, description, and display name. </w:t>
      </w:r>
      <w:r w:rsidR="008F70BC" w:rsidRPr="006852D4">
        <w:rPr>
          <w:rFonts w:eastAsiaTheme="majorEastAsia" w:cstheme="majorBidi"/>
          <w:color w:val="000000" w:themeColor="text1"/>
        </w:rPr>
        <w:t xml:space="preserve">It </w:t>
      </w:r>
      <w:r w:rsidRPr="006852D4">
        <w:rPr>
          <w:rFonts w:eastAsiaTheme="majorEastAsia" w:cstheme="majorBidi"/>
          <w:color w:val="000000" w:themeColor="text1"/>
        </w:rPr>
        <w:t>includes a specific attribute</w:t>
      </w:r>
      <w:r w:rsidR="008F70BC" w:rsidRPr="006852D4">
        <w:rPr>
          <w:rFonts w:eastAsiaTheme="majorEastAsia" w:cstheme="majorBidi"/>
          <w:color w:val="000000" w:themeColor="text1"/>
        </w:rPr>
        <w:t xml:space="preserve"> called ‘</w:t>
      </w:r>
      <w:r w:rsidRPr="006852D4">
        <w:rPr>
          <w:rFonts w:eastAsiaTheme="majorEastAsia" w:cstheme="majorBidi"/>
          <w:color w:val="000000" w:themeColor="text1"/>
        </w:rPr>
        <w:t>Order Relevant</w:t>
      </w:r>
      <w:r w:rsidR="008F70BC" w:rsidRPr="006852D4">
        <w:rPr>
          <w:rFonts w:eastAsiaTheme="majorEastAsia" w:cstheme="majorBidi"/>
          <w:color w:val="000000" w:themeColor="text1"/>
        </w:rPr>
        <w:t>’ which</w:t>
      </w:r>
      <w:r w:rsidRPr="006852D4">
        <w:rPr>
          <w:rFonts w:eastAsiaTheme="majorEastAsia" w:cstheme="majorBidi"/>
          <w:color w:val="000000" w:themeColor="text1"/>
        </w:rPr>
        <w:t xml:space="preserve"> Indicates whether the order of elements in the list is semantically meaningful.</w:t>
      </w:r>
      <w:r w:rsidRPr="006852D4" w:rsidDel="00600A15">
        <w:rPr>
          <w:rFonts w:eastAsiaTheme="majorEastAsia" w:cstheme="majorBidi"/>
          <w:color w:val="000000" w:themeColor="text1"/>
        </w:rPr>
        <w:t xml:space="preserve"> </w:t>
      </w:r>
      <w:bookmarkEnd w:id="234"/>
      <w:bookmarkEnd w:id="235"/>
    </w:p>
    <w:p w14:paraId="27583536" w14:textId="71C9BACC" w:rsidR="009C1FC4" w:rsidRPr="00222D99" w:rsidRDefault="009C1FC4" w:rsidP="006852D4">
      <w:pPr>
        <w:jc w:val="both"/>
      </w:pPr>
    </w:p>
    <w:p w14:paraId="64B3C6FE" w14:textId="4586CF13" w:rsidR="00FB31DA" w:rsidRDefault="00E95646" w:rsidP="006852D4">
      <w:pPr>
        <w:jc w:val="both"/>
      </w:pPr>
      <w:r>
        <w:t xml:space="preserve">The semantic description of a </w:t>
      </w:r>
      <w:proofErr w:type="spellStart"/>
      <w:r>
        <w:t>SubmodelElementList</w:t>
      </w:r>
      <w:proofErr w:type="spellEnd"/>
      <w:r>
        <w:t xml:space="preserve"> is defined using Concept Descriptions (CDs), as outlined in the Property section.</w:t>
      </w:r>
    </w:p>
    <w:p w14:paraId="636B8DEC" w14:textId="7B74EDFF" w:rsidR="00FB31DA" w:rsidRDefault="00D379DF" w:rsidP="006852D4">
      <w:pPr>
        <w:spacing w:before="100" w:beforeAutospacing="1" w:after="100" w:afterAutospacing="1"/>
        <w:jc w:val="both"/>
        <w:rPr>
          <w:i/>
        </w:rPr>
      </w:pPr>
      <w:r>
        <w:rPr>
          <w:rStyle w:val="Emphasis"/>
          <w:rFonts w:eastAsiaTheme="majorEastAsia"/>
          <w:i w:val="0"/>
          <w:iCs w:val="0"/>
        </w:rPr>
        <w:t xml:space="preserve">The Qualifier of </w:t>
      </w:r>
      <w:proofErr w:type="spellStart"/>
      <w:r>
        <w:rPr>
          <w:rStyle w:val="Emphasis"/>
          <w:rFonts w:eastAsiaTheme="majorEastAsia"/>
          <w:i w:val="0"/>
          <w:iCs w:val="0"/>
        </w:rPr>
        <w:t>SubmodelElementList</w:t>
      </w:r>
      <w:proofErr w:type="spellEnd"/>
      <w:r>
        <w:rPr>
          <w:rStyle w:val="Emphasis"/>
          <w:rFonts w:eastAsiaTheme="majorEastAsia"/>
          <w:i w:val="0"/>
          <w:iCs w:val="0"/>
        </w:rPr>
        <w:t xml:space="preserve"> is defined using </w:t>
      </w:r>
      <w:proofErr w:type="spellStart"/>
      <w:r w:rsidR="00FB31DA" w:rsidRPr="006852D4">
        <w:rPr>
          <w:rStyle w:val="Emphasis"/>
          <w:rFonts w:eastAsiaTheme="majorEastAsia"/>
          <w:i w:val="0"/>
        </w:rPr>
        <w:t>Qualifer</w:t>
      </w:r>
      <w:proofErr w:type="spellEnd"/>
      <w:r w:rsidR="00FB31DA" w:rsidRPr="006852D4">
        <w:rPr>
          <w:rStyle w:val="Emphasis"/>
          <w:rFonts w:eastAsiaTheme="majorEastAsia"/>
          <w:i w:val="0"/>
        </w:rPr>
        <w:t xml:space="preserve"> </w:t>
      </w:r>
      <w:r w:rsidR="00FB31DA" w:rsidRPr="006852D4">
        <w:rPr>
          <w:i/>
        </w:rPr>
        <w:t xml:space="preserve">under </w:t>
      </w:r>
      <w:r w:rsidR="00FB31DA" w:rsidRPr="006852D4">
        <w:rPr>
          <w:rStyle w:val="Strong"/>
          <w:i/>
        </w:rPr>
        <w:t>Property</w:t>
      </w:r>
      <w:r w:rsidR="00FB31DA" w:rsidRPr="006852D4">
        <w:rPr>
          <w:i/>
        </w:rPr>
        <w:t xml:space="preserve"> for how constraints (e.g., upper/lower bounds) can be applied to list elements.</w:t>
      </w:r>
    </w:p>
    <w:p w14:paraId="63F37561" w14:textId="55A731B3" w:rsidR="006273B3" w:rsidRPr="006273B3" w:rsidRDefault="005D3BE4" w:rsidP="006852D4">
      <w:pPr>
        <w:spacing w:before="100" w:beforeAutospacing="1" w:after="100" w:afterAutospacing="1"/>
        <w:jc w:val="both"/>
        <w:rPr>
          <w:iCs/>
        </w:rPr>
      </w:pPr>
      <w:r>
        <w:rPr>
          <w:iCs/>
        </w:rPr>
        <w:t xml:space="preserve">The Data Definition of </w:t>
      </w:r>
      <w:proofErr w:type="spellStart"/>
      <w:r w:rsidRPr="005D3BE4">
        <w:rPr>
          <w:iCs/>
        </w:rPr>
        <w:t>SubmodelElementList</w:t>
      </w:r>
      <w:proofErr w:type="spellEnd"/>
      <w:r w:rsidRPr="005D3BE4">
        <w:rPr>
          <w:iCs/>
        </w:rPr>
        <w:t xml:space="preserve"> is defined using </w:t>
      </w:r>
      <w:r>
        <w:rPr>
          <w:iCs/>
        </w:rPr>
        <w:t>Data Definition</w:t>
      </w:r>
      <w:r w:rsidRPr="005D3BE4">
        <w:rPr>
          <w:iCs/>
        </w:rPr>
        <w:t xml:space="preserve"> as outlined in the Property section.</w:t>
      </w:r>
    </w:p>
    <w:p w14:paraId="47A548CB" w14:textId="77777777" w:rsidR="00F600BC" w:rsidRPr="005718B5" w:rsidRDefault="00F600BC" w:rsidP="00CD351F"/>
    <w:p w14:paraId="0CF2A08E" w14:textId="77777777" w:rsidR="00396B55" w:rsidRPr="006852D4" w:rsidRDefault="00396B55" w:rsidP="00CD351F">
      <w:pPr>
        <w:jc w:val="center"/>
      </w:pPr>
    </w:p>
    <w:p w14:paraId="1D41F8F9" w14:textId="65E7CD21" w:rsidR="00E303D2" w:rsidRDefault="00E303D2" w:rsidP="004D1C31">
      <w:pPr>
        <w:pStyle w:val="Heading2"/>
        <w:rPr>
          <w:rFonts w:asciiTheme="minorBidi" w:hAnsiTheme="minorBidi"/>
        </w:rPr>
      </w:pPr>
      <w:bookmarkStart w:id="236" w:name="_Toc193098562"/>
      <w:bookmarkStart w:id="237" w:name="_Toc193102684"/>
      <w:proofErr w:type="spellStart"/>
      <w:r>
        <w:rPr>
          <w:rFonts w:asciiTheme="minorBidi" w:hAnsiTheme="minorBidi"/>
        </w:rPr>
        <w:t>SubmodelElementCollection</w:t>
      </w:r>
      <w:bookmarkEnd w:id="236"/>
      <w:bookmarkEnd w:id="237"/>
      <w:proofErr w:type="spellEnd"/>
    </w:p>
    <w:p w14:paraId="0E14B629" w14:textId="77777777" w:rsidR="00F600BC" w:rsidRPr="00F600BC" w:rsidRDefault="00F600BC" w:rsidP="00F600BC"/>
    <w:p w14:paraId="5D89597D" w14:textId="741C8D83" w:rsidR="00802898" w:rsidRPr="00802898" w:rsidRDefault="00E303D2" w:rsidP="00F600BC">
      <w:pPr>
        <w:jc w:val="both"/>
      </w:pPr>
      <w:r>
        <w:t>In the following all the important definitions</w:t>
      </w:r>
      <w:r w:rsidRPr="00222D99">
        <w:t xml:space="preserve"> will </w:t>
      </w:r>
      <w:r>
        <w:t xml:space="preserve">be </w:t>
      </w:r>
      <w:r w:rsidRPr="00222D99">
        <w:t>explain</w:t>
      </w:r>
      <w:r>
        <w:t xml:space="preserve">ed which are necessary for a </w:t>
      </w:r>
      <w:proofErr w:type="spellStart"/>
      <w:r w:rsidRPr="00971C98">
        <w:rPr>
          <w:i/>
        </w:rPr>
        <w:t>SubmodellElementCollection</w:t>
      </w:r>
      <w:proofErr w:type="spellEnd"/>
      <w:r>
        <w:t xml:space="preserve">. </w:t>
      </w:r>
      <w:r w:rsidR="00802898" w:rsidRPr="00802898">
        <w:t xml:space="preserve">A </w:t>
      </w:r>
      <w:proofErr w:type="spellStart"/>
      <w:r w:rsidR="00802898" w:rsidRPr="00971C98">
        <w:rPr>
          <w:i/>
        </w:rPr>
        <w:t>SubmodelElementCollection</w:t>
      </w:r>
      <w:proofErr w:type="spellEnd"/>
      <w:r w:rsidR="00802898" w:rsidRPr="00802898">
        <w:t xml:space="preserve"> (SMC) is a structural element used within the Asset Administration Shell (AAS) to organize and manage multiple related </w:t>
      </w:r>
      <w:proofErr w:type="spellStart"/>
      <w:r w:rsidR="00802898" w:rsidRPr="00971C98">
        <w:rPr>
          <w:i/>
        </w:rPr>
        <w:t>SubmodelElements</w:t>
      </w:r>
      <w:proofErr w:type="spellEnd"/>
      <w:r w:rsidR="00802898" w:rsidRPr="00802898">
        <w:t xml:space="preserve">. Unlike a </w:t>
      </w:r>
      <w:proofErr w:type="spellStart"/>
      <w:r w:rsidR="00802898" w:rsidRPr="00971C98">
        <w:rPr>
          <w:i/>
        </w:rPr>
        <w:t>SubmodelElementList</w:t>
      </w:r>
      <w:proofErr w:type="spellEnd"/>
      <w:r w:rsidR="00802898" w:rsidRPr="00802898">
        <w:t xml:space="preserve">, which primarily deals with ordered and homogeneous elements, a </w:t>
      </w:r>
      <w:proofErr w:type="spellStart"/>
      <w:r w:rsidR="00802898" w:rsidRPr="00971C98">
        <w:rPr>
          <w:i/>
        </w:rPr>
        <w:t>SubmodelElementCollection</w:t>
      </w:r>
      <w:proofErr w:type="spellEnd"/>
      <w:r w:rsidR="00802898" w:rsidRPr="00802898">
        <w:t xml:space="preserve"> serves as a container for heterogeneous elements with a predefined semantic structure</w:t>
      </w:r>
      <w:r w:rsidR="008A2506">
        <w:t xml:space="preserve">. </w:t>
      </w:r>
      <w:r w:rsidR="00802898" w:rsidRPr="00802898">
        <w:t xml:space="preserve">It is particularly useful when defining complex assets that consist of multiple distinct properties grouped under a common semantic meaning. Each property within the collection should have a clearly defined semantic representation, referenced by its </w:t>
      </w:r>
      <w:proofErr w:type="spellStart"/>
      <w:r w:rsidR="00802898" w:rsidRPr="00971C98">
        <w:rPr>
          <w:i/>
        </w:rPr>
        <w:t>semanticId</w:t>
      </w:r>
      <w:proofErr w:type="spellEnd"/>
      <w:r w:rsidR="00802898" w:rsidRPr="00802898">
        <w:t>​.</w:t>
      </w:r>
    </w:p>
    <w:p w14:paraId="3976263E" w14:textId="6821BDEA" w:rsidR="00802898" w:rsidRDefault="00802898" w:rsidP="00F600BC">
      <w:pPr>
        <w:jc w:val="both"/>
      </w:pPr>
      <w:r w:rsidRPr="00802898">
        <w:lastRenderedPageBreak/>
        <w:t xml:space="preserve">For example, a document may have properties such as </w:t>
      </w:r>
      <w:r w:rsidRPr="00F600BC">
        <w:rPr>
          <w:i/>
        </w:rPr>
        <w:t>title</w:t>
      </w:r>
      <w:r w:rsidRPr="00802898">
        <w:t xml:space="preserve">, </w:t>
      </w:r>
      <w:r w:rsidRPr="00F600BC">
        <w:rPr>
          <w:i/>
        </w:rPr>
        <w:t>version</w:t>
      </w:r>
      <w:r w:rsidRPr="00802898">
        <w:t xml:space="preserve">, </w:t>
      </w:r>
      <w:r w:rsidRPr="00F600BC">
        <w:rPr>
          <w:i/>
        </w:rPr>
        <w:t>author</w:t>
      </w:r>
      <w:r w:rsidRPr="00802898">
        <w:t xml:space="preserve">, and </w:t>
      </w:r>
      <w:r w:rsidRPr="00F600BC">
        <w:rPr>
          <w:i/>
        </w:rPr>
        <w:t>date</w:t>
      </w:r>
      <w:r w:rsidRPr="00802898">
        <w:t xml:space="preserve">, all of which belong together. A single document is therefore represented as a </w:t>
      </w:r>
      <w:proofErr w:type="spellStart"/>
      <w:r w:rsidRPr="00971C98">
        <w:rPr>
          <w:i/>
        </w:rPr>
        <w:t>SubmodelElementCollection</w:t>
      </w:r>
      <w:proofErr w:type="spellEnd"/>
      <w:r w:rsidRPr="00802898">
        <w:t xml:space="preserve">. If there are multiple documents, they may be stored in a </w:t>
      </w:r>
      <w:proofErr w:type="spellStart"/>
      <w:r w:rsidRPr="00971C98">
        <w:rPr>
          <w:i/>
        </w:rPr>
        <w:t>SubmodelElementList</w:t>
      </w:r>
      <w:proofErr w:type="spellEnd"/>
      <w:r w:rsidRPr="00802898">
        <w:t xml:space="preserve"> containing multiple </w:t>
      </w:r>
      <w:proofErr w:type="spellStart"/>
      <w:r w:rsidRPr="00971C98">
        <w:rPr>
          <w:i/>
        </w:rPr>
        <w:t>SubmodelElementCollections</w:t>
      </w:r>
      <w:proofErr w:type="spellEnd"/>
      <w:r w:rsidRPr="00802898">
        <w:t>​.</w:t>
      </w:r>
    </w:p>
    <w:p w14:paraId="0F94A1F3" w14:textId="331BAB96" w:rsidR="00E303D2" w:rsidRDefault="00E303D2" w:rsidP="00F600BC">
      <w:pPr>
        <w:jc w:val="both"/>
      </w:pPr>
      <w:r>
        <w:t xml:space="preserve">A </w:t>
      </w:r>
      <w:proofErr w:type="spellStart"/>
      <w:r w:rsidRPr="00971C98">
        <w:rPr>
          <w:i/>
        </w:rPr>
        <w:t>SubModellCollection</w:t>
      </w:r>
      <w:proofErr w:type="spellEnd"/>
      <w:r>
        <w:t xml:space="preserve"> is used for a kind of structure which includ</w:t>
      </w:r>
      <w:r w:rsidR="00AA5EC3">
        <w:t>e</w:t>
      </w:r>
      <w:r>
        <w:t xml:space="preserve">s the connection </w:t>
      </w:r>
      <w:r w:rsidRPr="00E303D2">
        <w:t>of multiple named values</w:t>
      </w:r>
      <w:r>
        <w:t>.</w:t>
      </w:r>
      <w:r w:rsidR="0074255C">
        <w:t xml:space="preserve"> The elements which you can fill in in the </w:t>
      </w:r>
      <w:proofErr w:type="spellStart"/>
      <w:r w:rsidR="0074255C" w:rsidRPr="00971C98">
        <w:rPr>
          <w:i/>
        </w:rPr>
        <w:t>SubmodellElementCollection</w:t>
      </w:r>
      <w:proofErr w:type="spellEnd"/>
      <w:r w:rsidR="0074255C">
        <w:t xml:space="preserve"> are the same as explained in the Property Topic. </w:t>
      </w:r>
      <w:r w:rsidR="003E44AB">
        <w:t xml:space="preserve">The only </w:t>
      </w:r>
      <w:r w:rsidR="005E5CFA">
        <w:t>difference</w:t>
      </w:r>
      <w:r w:rsidR="003E44AB">
        <w:t xml:space="preserve"> is the Content part. In the Content Part you will S</w:t>
      </w:r>
      <w:r w:rsidR="000F35CC">
        <w:t>e</w:t>
      </w:r>
      <w:r w:rsidR="003E44AB">
        <w:t xml:space="preserve">e a listing of the Values which </w:t>
      </w:r>
      <w:r w:rsidR="00911E87">
        <w:t xml:space="preserve">are created in the </w:t>
      </w:r>
      <w:proofErr w:type="spellStart"/>
      <w:r w:rsidR="00911E87" w:rsidRPr="00971C98">
        <w:rPr>
          <w:i/>
        </w:rPr>
        <w:t>SubModelList</w:t>
      </w:r>
      <w:proofErr w:type="spellEnd"/>
      <w:r w:rsidR="00911E87">
        <w:t>. In the following picture is an example for how the listing will look like.</w:t>
      </w:r>
      <w:r w:rsidR="005D4188" w:rsidRPr="005D4188">
        <w:t xml:space="preserve"> </w:t>
      </w:r>
      <w:r w:rsidR="005D4188" w:rsidRPr="00E04236">
        <w:t>It allows for organizing related elements into a logical collection while maintaining their individual properties and semantics.</w:t>
      </w:r>
    </w:p>
    <w:p w14:paraId="4C9CEB2C" w14:textId="77777777" w:rsidR="00802898" w:rsidRDefault="00802898" w:rsidP="00E303D2"/>
    <w:p w14:paraId="1E640AFC" w14:textId="77777777" w:rsidR="00911E87" w:rsidRDefault="00911E87" w:rsidP="00911E87">
      <w:pPr>
        <w:keepNext/>
        <w:jc w:val="center"/>
      </w:pPr>
      <w:r>
        <w:rPr>
          <w:noProof/>
          <w:lang w:val="de-DE" w:eastAsia="zh-CN"/>
        </w:rPr>
        <w:drawing>
          <wp:inline distT="0" distB="0" distL="0" distR="0" wp14:anchorId="46B0ECBD" wp14:editId="40F699E4">
            <wp:extent cx="5639818" cy="2040331"/>
            <wp:effectExtent l="114300" t="95250" r="113665" b="9334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nt SubModellCollect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45121" cy="2042250"/>
                    </a:xfrm>
                    <a:prstGeom prst="rect">
                      <a:avLst/>
                    </a:prstGeom>
                    <a:effectLst>
                      <a:outerShdw blurRad="63500" sx="102000" sy="102000" algn="ctr" rotWithShape="0">
                        <a:prstClr val="black">
                          <a:alpha val="40000"/>
                        </a:prstClr>
                      </a:outerShdw>
                    </a:effectLst>
                  </pic:spPr>
                </pic:pic>
              </a:graphicData>
            </a:graphic>
          </wp:inline>
        </w:drawing>
      </w:r>
    </w:p>
    <w:p w14:paraId="64ED23EB" w14:textId="2F0326DF" w:rsidR="00F62525" w:rsidRPr="00522C8C" w:rsidRDefault="0015013A" w:rsidP="00F62525">
      <w:pPr>
        <w:jc w:val="center"/>
      </w:pPr>
      <w:bookmarkStart w:id="238" w:name="_Toc200031385"/>
      <w:r>
        <w:rPr>
          <w:i/>
          <w:sz w:val="18"/>
          <w:szCs w:val="18"/>
        </w:rPr>
        <w:t>Figure</w:t>
      </w:r>
      <w:r w:rsidR="00F62525" w:rsidRPr="008239BF">
        <w:rPr>
          <w:i/>
          <w:sz w:val="18"/>
          <w:szCs w:val="18"/>
        </w:rPr>
        <w:t xml:space="preserve"> </w:t>
      </w:r>
      <w:r w:rsidR="00F62525" w:rsidRPr="008239BF">
        <w:rPr>
          <w:i/>
          <w:sz w:val="18"/>
          <w:szCs w:val="18"/>
        </w:rPr>
        <w:fldChar w:fldCharType="begin"/>
      </w:r>
      <w:r w:rsidR="00F62525" w:rsidRPr="008239BF">
        <w:rPr>
          <w:i/>
          <w:sz w:val="18"/>
          <w:szCs w:val="18"/>
        </w:rPr>
        <w:instrText xml:space="preserve"> STYLEREF 1 \s </w:instrText>
      </w:r>
      <w:r w:rsidR="00F62525" w:rsidRPr="008239BF">
        <w:rPr>
          <w:i/>
          <w:sz w:val="18"/>
          <w:szCs w:val="18"/>
        </w:rPr>
        <w:fldChar w:fldCharType="separate"/>
      </w:r>
      <w:r w:rsidR="00F62525">
        <w:rPr>
          <w:i/>
          <w:noProof/>
          <w:sz w:val="18"/>
          <w:szCs w:val="18"/>
        </w:rPr>
        <w:t>5</w:t>
      </w:r>
      <w:r w:rsidR="00F62525" w:rsidRPr="008239BF">
        <w:rPr>
          <w:i/>
          <w:noProof/>
          <w:sz w:val="18"/>
          <w:szCs w:val="18"/>
        </w:rPr>
        <w:fldChar w:fldCharType="end"/>
      </w:r>
      <w:r w:rsidR="00F62525" w:rsidRPr="008239BF">
        <w:rPr>
          <w:i/>
          <w:sz w:val="18"/>
          <w:szCs w:val="18"/>
        </w:rPr>
        <w:noBreakHyphen/>
      </w:r>
      <w:r w:rsidR="00F62525" w:rsidRPr="008239BF">
        <w:rPr>
          <w:i/>
          <w:sz w:val="18"/>
          <w:szCs w:val="18"/>
        </w:rPr>
        <w:fldChar w:fldCharType="begin"/>
      </w:r>
      <w:ins w:id="239" w:author="Avdullahu, Blendar" w:date="2025-05-27T15:15:00Z">
        <w:r w:rsidR="00F62525" w:rsidRPr="008239BF">
          <w:rPr>
            <w:i/>
            <w:sz w:val="18"/>
            <w:szCs w:val="18"/>
          </w:rPr>
          <w:instrText xml:space="preserve"> SEQ Abbildung \* ARABIC \s 1 </w:instrText>
        </w:r>
      </w:ins>
      <w:r w:rsidR="00F62525" w:rsidRPr="008239BF">
        <w:rPr>
          <w:i/>
          <w:sz w:val="18"/>
          <w:szCs w:val="18"/>
        </w:rPr>
        <w:fldChar w:fldCharType="separate"/>
      </w:r>
      <w:r w:rsidR="00E21159">
        <w:rPr>
          <w:i/>
          <w:noProof/>
          <w:sz w:val="18"/>
          <w:szCs w:val="18"/>
        </w:rPr>
        <w:t>16</w:t>
      </w:r>
      <w:r w:rsidR="00F62525" w:rsidRPr="008239BF">
        <w:rPr>
          <w:i/>
          <w:noProof/>
          <w:sz w:val="18"/>
          <w:szCs w:val="18"/>
        </w:rPr>
        <w:fldChar w:fldCharType="end"/>
      </w:r>
      <w:r w:rsidR="00F62525" w:rsidRPr="008239BF">
        <w:rPr>
          <w:i/>
          <w:sz w:val="18"/>
          <w:szCs w:val="18"/>
        </w:rPr>
        <w:t xml:space="preserve">: </w:t>
      </w:r>
      <w:r w:rsidR="00F62525" w:rsidRPr="006852D4">
        <w:rPr>
          <w:i/>
          <w:sz w:val="18"/>
          <w:szCs w:val="18"/>
        </w:rPr>
        <w:t>Example of a listing in the Content part</w:t>
      </w:r>
      <w:bookmarkEnd w:id="238"/>
    </w:p>
    <w:p w14:paraId="3C889496" w14:textId="773F4AE1" w:rsidR="00DD6EE7" w:rsidRDefault="00DD6EE7" w:rsidP="006852D4"/>
    <w:p w14:paraId="4FEF78DD" w14:textId="77777777" w:rsidR="00F600BC" w:rsidRPr="00F600BC" w:rsidRDefault="00F600BC" w:rsidP="00F600BC"/>
    <w:p w14:paraId="3842833F" w14:textId="479258F5" w:rsidR="000B09B9" w:rsidRPr="000B09B9" w:rsidRDefault="00DC00F2" w:rsidP="006852D4">
      <w:pPr>
        <w:jc w:val="both"/>
      </w:pPr>
      <w:proofErr w:type="spellStart"/>
      <w:r w:rsidRPr="00971C98">
        <w:rPr>
          <w:i/>
        </w:rPr>
        <w:t>SubmodelElementCollection</w:t>
      </w:r>
      <w:proofErr w:type="spellEnd"/>
      <w:r w:rsidRPr="009866DA">
        <w:t xml:space="preserve"> follows the same structural definition as </w:t>
      </w:r>
      <w:r w:rsidRPr="006852D4">
        <w:t>Property</w:t>
      </w:r>
      <w:r w:rsidRPr="009866DA">
        <w:t xml:space="preserve"> for </w:t>
      </w:r>
      <w:proofErr w:type="spellStart"/>
      <w:r w:rsidRPr="00971C98">
        <w:rPr>
          <w:i/>
        </w:rPr>
        <w:t>idShort</w:t>
      </w:r>
      <w:proofErr w:type="spellEnd"/>
      <w:r w:rsidRPr="009866DA">
        <w:t xml:space="preserve">, </w:t>
      </w:r>
      <w:r w:rsidRPr="006852D4">
        <w:t>description</w:t>
      </w:r>
      <w:r w:rsidRPr="009866DA">
        <w:t xml:space="preserve">, and </w:t>
      </w:r>
      <w:r w:rsidRPr="006852D4">
        <w:t>display name</w:t>
      </w:r>
      <w:r w:rsidRPr="009866DA">
        <w:t>. It also includes ‘</w:t>
      </w:r>
      <w:r w:rsidRPr="006852D4">
        <w:t>Category</w:t>
      </w:r>
      <w:r w:rsidRPr="009866DA">
        <w:t>’</w:t>
      </w:r>
      <w:r w:rsidR="007F48FE">
        <w:t>,</w:t>
      </w:r>
      <w:r w:rsidRPr="009866DA">
        <w:t xml:space="preserve"> which indicates whether the collection represents static parameters or runtime variables.</w:t>
      </w:r>
    </w:p>
    <w:p w14:paraId="72CDE912" w14:textId="77777777" w:rsidR="000B09B9" w:rsidRDefault="000B09B9" w:rsidP="009D2A0D"/>
    <w:p w14:paraId="6084668C" w14:textId="0A76B55D" w:rsidR="009D2A0D" w:rsidRDefault="0020142B" w:rsidP="006852D4">
      <w:pPr>
        <w:jc w:val="both"/>
      </w:pPr>
      <w:r>
        <w:t xml:space="preserve">A </w:t>
      </w:r>
      <w:proofErr w:type="spellStart"/>
      <w:r w:rsidRPr="00971C98">
        <w:rPr>
          <w:i/>
        </w:rPr>
        <w:t>SubmodelElementCollection</w:t>
      </w:r>
      <w:proofErr w:type="spellEnd"/>
      <w:r>
        <w:t xml:space="preserve"> refers to Concept Descriptions (CDs) for semantic meaning, consistent with the approach used for Properties.</w:t>
      </w:r>
    </w:p>
    <w:p w14:paraId="637D38D8" w14:textId="77777777" w:rsidR="00E777A1" w:rsidRDefault="00E777A1" w:rsidP="009D2A0D"/>
    <w:p w14:paraId="7F2F25DD" w14:textId="5D49FE64" w:rsidR="00DD6EE7" w:rsidRDefault="00E777A1" w:rsidP="006852D4">
      <w:pPr>
        <w:spacing w:before="100" w:beforeAutospacing="1" w:after="100" w:afterAutospacing="1"/>
        <w:jc w:val="both"/>
      </w:pPr>
      <w:r>
        <w:t xml:space="preserve">As described under </w:t>
      </w:r>
      <w:r>
        <w:rPr>
          <w:rStyle w:val="Emphasis"/>
          <w:rFonts w:eastAsiaTheme="majorEastAsia"/>
        </w:rPr>
        <w:t>Property</w:t>
      </w:r>
      <w:r>
        <w:t xml:space="preserve">, qualifiers add metadata. Within </w:t>
      </w:r>
      <w:proofErr w:type="spellStart"/>
      <w:r w:rsidRPr="00971C98">
        <w:rPr>
          <w:i/>
        </w:rPr>
        <w:t>SubmodelElementCollections</w:t>
      </w:r>
      <w:proofErr w:type="spellEnd"/>
      <w:r>
        <w:t xml:space="preserve">, specific qualifiers like </w:t>
      </w:r>
      <w:r>
        <w:rPr>
          <w:rStyle w:val="Strong"/>
        </w:rPr>
        <w:t>Cardinality</w:t>
      </w:r>
      <w:r>
        <w:t xml:space="preserve"> or </w:t>
      </w:r>
      <w:r>
        <w:rPr>
          <w:rStyle w:val="Strong"/>
        </w:rPr>
        <w:t>Custom Types</w:t>
      </w:r>
      <w:r>
        <w:t xml:space="preserve"> (Type, Datatype, Value) define collection-specific constraints.</w:t>
      </w:r>
    </w:p>
    <w:p w14:paraId="11CDB35E" w14:textId="77777777" w:rsidR="00A81A2B" w:rsidRDefault="00A81A2B" w:rsidP="006852D4">
      <w:pPr>
        <w:spacing w:before="100" w:beforeAutospacing="1" w:after="100" w:afterAutospacing="1"/>
        <w:jc w:val="both"/>
      </w:pPr>
      <w:r w:rsidRPr="00A81A2B">
        <w:t xml:space="preserve">Qualifiers allow additional contextual constraints and metadata for elements within a </w:t>
      </w:r>
      <w:proofErr w:type="spellStart"/>
      <w:r w:rsidRPr="00971C98">
        <w:rPr>
          <w:i/>
        </w:rPr>
        <w:t>SubmodelElementCollection</w:t>
      </w:r>
      <w:proofErr w:type="spellEnd"/>
      <w:r w:rsidRPr="00A81A2B">
        <w:t>.</w:t>
      </w:r>
    </w:p>
    <w:p w14:paraId="5234A480" w14:textId="26F7067D" w:rsidR="00F62525" w:rsidRPr="00425E76" w:rsidRDefault="004E43C8" w:rsidP="004960BC">
      <w:pPr>
        <w:jc w:val="center"/>
      </w:pPr>
      <w:bookmarkStart w:id="240" w:name="_Toc200031386"/>
      <w:r w:rsidRPr="004E43C8">
        <w:rPr>
          <w:noProof/>
          <w:lang w:val="de-DE" w:eastAsia="zh-CN"/>
        </w:rPr>
        <w:drawing>
          <wp:inline distT="0" distB="0" distL="0" distR="0" wp14:anchorId="03E9BAA3" wp14:editId="13CE652E">
            <wp:extent cx="5760720" cy="1104265"/>
            <wp:effectExtent l="114300" t="76200" r="106680" b="76835"/>
            <wp:docPr id="973023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23913" name="Picture 1" descr="A screenshot of a computer&#10;&#10;Description automatically generated"/>
                    <pic:cNvPicPr/>
                  </pic:nvPicPr>
                  <pic:blipFill>
                    <a:blip r:embed="rId74"/>
                    <a:stretch>
                      <a:fillRect/>
                    </a:stretch>
                  </pic:blipFill>
                  <pic:spPr>
                    <a:xfrm>
                      <a:off x="0" y="0"/>
                      <a:ext cx="5760720" cy="1104265"/>
                    </a:xfrm>
                    <a:prstGeom prst="rect">
                      <a:avLst/>
                    </a:prstGeom>
                    <a:effectLst>
                      <a:outerShdw blurRad="63500" sx="102000" sy="102000" algn="ctr" rotWithShape="0">
                        <a:prstClr val="black">
                          <a:alpha val="40000"/>
                        </a:prstClr>
                      </a:outerShdw>
                    </a:effectLst>
                  </pic:spPr>
                </pic:pic>
              </a:graphicData>
            </a:graphic>
          </wp:inline>
        </w:drawing>
      </w:r>
      <w:r w:rsidR="0015013A">
        <w:rPr>
          <w:i/>
          <w:sz w:val="18"/>
          <w:szCs w:val="18"/>
        </w:rPr>
        <w:t>Figure</w:t>
      </w:r>
      <w:r w:rsidR="00F62525" w:rsidRPr="008239BF">
        <w:rPr>
          <w:i/>
          <w:sz w:val="18"/>
          <w:szCs w:val="18"/>
        </w:rPr>
        <w:t xml:space="preserve"> </w:t>
      </w:r>
      <w:r w:rsidR="00F62525" w:rsidRPr="008239BF">
        <w:rPr>
          <w:i/>
          <w:sz w:val="18"/>
          <w:szCs w:val="18"/>
        </w:rPr>
        <w:fldChar w:fldCharType="begin"/>
      </w:r>
      <w:r w:rsidR="00F62525" w:rsidRPr="008239BF">
        <w:rPr>
          <w:i/>
          <w:sz w:val="18"/>
          <w:szCs w:val="18"/>
        </w:rPr>
        <w:instrText xml:space="preserve"> STYLEREF 1 \s </w:instrText>
      </w:r>
      <w:r w:rsidR="00F62525" w:rsidRPr="008239BF">
        <w:rPr>
          <w:i/>
          <w:sz w:val="18"/>
          <w:szCs w:val="18"/>
        </w:rPr>
        <w:fldChar w:fldCharType="separate"/>
      </w:r>
      <w:r w:rsidR="00F62525">
        <w:rPr>
          <w:i/>
          <w:noProof/>
          <w:sz w:val="18"/>
          <w:szCs w:val="18"/>
        </w:rPr>
        <w:t>5</w:t>
      </w:r>
      <w:r w:rsidR="00F62525" w:rsidRPr="008239BF">
        <w:rPr>
          <w:i/>
          <w:noProof/>
          <w:sz w:val="18"/>
          <w:szCs w:val="18"/>
        </w:rPr>
        <w:fldChar w:fldCharType="end"/>
      </w:r>
      <w:r w:rsidR="00F62525" w:rsidRPr="008239BF">
        <w:rPr>
          <w:i/>
          <w:sz w:val="18"/>
          <w:szCs w:val="18"/>
        </w:rPr>
        <w:noBreakHyphen/>
      </w:r>
      <w:r w:rsidR="00F62525" w:rsidRPr="008239BF">
        <w:rPr>
          <w:i/>
          <w:sz w:val="18"/>
          <w:szCs w:val="18"/>
        </w:rPr>
        <w:fldChar w:fldCharType="begin"/>
      </w:r>
      <w:r w:rsidR="00F62525" w:rsidRPr="008239BF">
        <w:rPr>
          <w:i/>
          <w:sz w:val="18"/>
          <w:szCs w:val="18"/>
        </w:rPr>
        <w:instrText xml:space="preserve"> SEQ Abbildung \* ARABIC \s 1 </w:instrText>
      </w:r>
      <w:r w:rsidR="00F62525" w:rsidRPr="008239BF">
        <w:rPr>
          <w:i/>
          <w:sz w:val="18"/>
          <w:szCs w:val="18"/>
        </w:rPr>
        <w:fldChar w:fldCharType="separate"/>
      </w:r>
      <w:r w:rsidR="00E21159">
        <w:rPr>
          <w:i/>
          <w:noProof/>
          <w:sz w:val="18"/>
          <w:szCs w:val="18"/>
        </w:rPr>
        <w:t>17</w:t>
      </w:r>
      <w:r w:rsidR="00F62525" w:rsidRPr="008239BF">
        <w:rPr>
          <w:i/>
          <w:noProof/>
          <w:sz w:val="18"/>
          <w:szCs w:val="18"/>
        </w:rPr>
        <w:fldChar w:fldCharType="end"/>
      </w:r>
      <w:r w:rsidR="00F62525" w:rsidRPr="008239BF">
        <w:rPr>
          <w:i/>
          <w:sz w:val="18"/>
          <w:szCs w:val="18"/>
        </w:rPr>
        <w:t xml:space="preserve">: </w:t>
      </w:r>
      <w:r w:rsidR="00F62525" w:rsidRPr="006852D4">
        <w:rPr>
          <w:i/>
          <w:sz w:val="18"/>
          <w:szCs w:val="18"/>
        </w:rPr>
        <w:t xml:space="preserve">Custom Qualifier of </w:t>
      </w:r>
      <w:proofErr w:type="spellStart"/>
      <w:r w:rsidR="00F62525" w:rsidRPr="006852D4">
        <w:rPr>
          <w:i/>
          <w:sz w:val="18"/>
          <w:szCs w:val="18"/>
        </w:rPr>
        <w:t>SubmodelElementCollection</w:t>
      </w:r>
      <w:bookmarkEnd w:id="240"/>
      <w:proofErr w:type="spellEnd"/>
    </w:p>
    <w:p w14:paraId="6DDE2BDD" w14:textId="3386B759" w:rsidR="00F62525" w:rsidRPr="00522C8C" w:rsidRDefault="00F62525" w:rsidP="00F62525">
      <w:pPr>
        <w:jc w:val="center"/>
      </w:pPr>
    </w:p>
    <w:p w14:paraId="1B66D460" w14:textId="77777777" w:rsidR="00A81A2B" w:rsidRPr="002076F9" w:rsidRDefault="00A81A2B" w:rsidP="004D1C31">
      <w:pPr>
        <w:pStyle w:val="Heading3"/>
      </w:pPr>
      <w:bookmarkStart w:id="241" w:name="_Toc193098566"/>
      <w:bookmarkStart w:id="242" w:name="_Toc193102688"/>
      <w:r w:rsidRPr="002076F9">
        <w:lastRenderedPageBreak/>
        <w:t>Custom Qualifiers</w:t>
      </w:r>
      <w:bookmarkEnd w:id="241"/>
      <w:bookmarkEnd w:id="242"/>
    </w:p>
    <w:p w14:paraId="12B52909" w14:textId="42952482" w:rsidR="00A81A2B" w:rsidRPr="00A81A2B" w:rsidRDefault="00A81A2B" w:rsidP="004D1C31">
      <w:pPr>
        <w:pStyle w:val="ListParagraph"/>
        <w:numPr>
          <w:ilvl w:val="0"/>
          <w:numId w:val="36"/>
        </w:numPr>
        <w:spacing w:before="100" w:beforeAutospacing="1" w:after="100" w:afterAutospacing="1" w:line="276" w:lineRule="auto"/>
        <w:jc w:val="both"/>
      </w:pPr>
      <w:r w:rsidRPr="002076F9">
        <w:t>Type:</w:t>
      </w:r>
      <w:r w:rsidR="002076F9">
        <w:t xml:space="preserve"> </w:t>
      </w:r>
      <w:r w:rsidRPr="00A81A2B">
        <w:t xml:space="preserve">Defines the </w:t>
      </w:r>
      <w:r w:rsidRPr="002076F9">
        <w:t>specific context</w:t>
      </w:r>
      <w:r w:rsidRPr="00A81A2B">
        <w:t xml:space="preserve"> of the qualifier.</w:t>
      </w:r>
    </w:p>
    <w:p w14:paraId="19D629BF" w14:textId="3E31EF7C" w:rsidR="002076F9" w:rsidRDefault="00A81A2B" w:rsidP="004D1C31">
      <w:pPr>
        <w:pStyle w:val="ListParagraph"/>
        <w:numPr>
          <w:ilvl w:val="0"/>
          <w:numId w:val="36"/>
        </w:numPr>
        <w:spacing w:before="100" w:beforeAutospacing="1" w:after="100" w:afterAutospacing="1" w:line="276" w:lineRule="auto"/>
        <w:jc w:val="both"/>
      </w:pPr>
      <w:r w:rsidRPr="002076F9">
        <w:t>Datatype:</w:t>
      </w:r>
      <w:r w:rsidR="002076F9">
        <w:t xml:space="preserve"> </w:t>
      </w:r>
      <w:r w:rsidRPr="00A81A2B">
        <w:t xml:space="preserve">Specifies the </w:t>
      </w:r>
      <w:r w:rsidRPr="002076F9">
        <w:t>expected format</w:t>
      </w:r>
      <w:r w:rsidRPr="00A81A2B">
        <w:t xml:space="preserve"> of the qualifier value.</w:t>
      </w:r>
    </w:p>
    <w:p w14:paraId="137FDAF2" w14:textId="53E46662" w:rsidR="00A81A2B" w:rsidRDefault="00A81A2B" w:rsidP="004D1C31">
      <w:pPr>
        <w:pStyle w:val="ListParagraph"/>
        <w:numPr>
          <w:ilvl w:val="0"/>
          <w:numId w:val="36"/>
        </w:numPr>
        <w:spacing w:before="100" w:beforeAutospacing="1" w:after="100" w:afterAutospacing="1" w:line="276" w:lineRule="auto"/>
        <w:jc w:val="both"/>
      </w:pPr>
      <w:r w:rsidRPr="002076F9">
        <w:t>Value:</w:t>
      </w:r>
      <w:r w:rsidR="002076F9">
        <w:t xml:space="preserve"> </w:t>
      </w:r>
      <w:r w:rsidRPr="00A81A2B">
        <w:t xml:space="preserve">Represents the </w:t>
      </w:r>
      <w:r w:rsidRPr="002076F9">
        <w:t>actual qualifier value.</w:t>
      </w:r>
    </w:p>
    <w:p w14:paraId="7B6DD00D" w14:textId="6DC0BC34" w:rsidR="00F62525" w:rsidRPr="00425E76" w:rsidRDefault="00C86466" w:rsidP="004960BC">
      <w:pPr>
        <w:jc w:val="center"/>
      </w:pPr>
      <w:bookmarkStart w:id="243" w:name="_Toc200031387"/>
      <w:r w:rsidRPr="00C86466">
        <w:rPr>
          <w:noProof/>
          <w:lang w:val="de-DE" w:eastAsia="zh-CN"/>
        </w:rPr>
        <w:drawing>
          <wp:inline distT="0" distB="0" distL="0" distR="0" wp14:anchorId="7413458A" wp14:editId="24D04C0C">
            <wp:extent cx="5760720" cy="815340"/>
            <wp:effectExtent l="114300" t="76200" r="106680" b="80010"/>
            <wp:docPr id="1931289517" name="Picture 1" descr="A white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9517" name="Picture 1" descr="A white rectangular object with a black line&#10;&#10;Description automatically generated with medium confidence"/>
                    <pic:cNvPicPr/>
                  </pic:nvPicPr>
                  <pic:blipFill>
                    <a:blip r:embed="rId75"/>
                    <a:stretch>
                      <a:fillRect/>
                    </a:stretch>
                  </pic:blipFill>
                  <pic:spPr>
                    <a:xfrm>
                      <a:off x="0" y="0"/>
                      <a:ext cx="5760720" cy="815340"/>
                    </a:xfrm>
                    <a:prstGeom prst="rect">
                      <a:avLst/>
                    </a:prstGeom>
                    <a:effectLst>
                      <a:outerShdw blurRad="63500" sx="102000" sy="102000" algn="ctr" rotWithShape="0">
                        <a:prstClr val="black">
                          <a:alpha val="40000"/>
                        </a:prstClr>
                      </a:outerShdw>
                    </a:effectLst>
                  </pic:spPr>
                </pic:pic>
              </a:graphicData>
            </a:graphic>
          </wp:inline>
        </w:drawing>
      </w:r>
      <w:r w:rsidR="0015013A">
        <w:rPr>
          <w:i/>
          <w:sz w:val="18"/>
          <w:szCs w:val="18"/>
        </w:rPr>
        <w:t>Figure</w:t>
      </w:r>
      <w:r w:rsidR="00F62525" w:rsidRPr="008239BF">
        <w:rPr>
          <w:i/>
          <w:sz w:val="18"/>
          <w:szCs w:val="18"/>
        </w:rPr>
        <w:t xml:space="preserve"> </w:t>
      </w:r>
      <w:r w:rsidR="00F62525" w:rsidRPr="008239BF">
        <w:rPr>
          <w:i/>
          <w:sz w:val="18"/>
          <w:szCs w:val="18"/>
        </w:rPr>
        <w:fldChar w:fldCharType="begin"/>
      </w:r>
      <w:r w:rsidR="00F62525" w:rsidRPr="008239BF">
        <w:rPr>
          <w:i/>
          <w:sz w:val="18"/>
          <w:szCs w:val="18"/>
        </w:rPr>
        <w:instrText xml:space="preserve"> STYLEREF 1 \s </w:instrText>
      </w:r>
      <w:r w:rsidR="00F62525" w:rsidRPr="008239BF">
        <w:rPr>
          <w:i/>
          <w:sz w:val="18"/>
          <w:szCs w:val="18"/>
        </w:rPr>
        <w:fldChar w:fldCharType="separate"/>
      </w:r>
      <w:r w:rsidR="00F62525">
        <w:rPr>
          <w:i/>
          <w:noProof/>
          <w:sz w:val="18"/>
          <w:szCs w:val="18"/>
        </w:rPr>
        <w:t>5</w:t>
      </w:r>
      <w:r w:rsidR="00F62525" w:rsidRPr="008239BF">
        <w:rPr>
          <w:i/>
          <w:noProof/>
          <w:sz w:val="18"/>
          <w:szCs w:val="18"/>
        </w:rPr>
        <w:fldChar w:fldCharType="end"/>
      </w:r>
      <w:r w:rsidR="00F62525" w:rsidRPr="008239BF">
        <w:rPr>
          <w:i/>
          <w:sz w:val="18"/>
          <w:szCs w:val="18"/>
        </w:rPr>
        <w:noBreakHyphen/>
      </w:r>
      <w:r w:rsidR="00F62525" w:rsidRPr="008239BF">
        <w:rPr>
          <w:i/>
          <w:sz w:val="18"/>
          <w:szCs w:val="18"/>
        </w:rPr>
        <w:fldChar w:fldCharType="begin"/>
      </w:r>
      <w:r w:rsidR="00F62525" w:rsidRPr="008239BF">
        <w:rPr>
          <w:i/>
          <w:sz w:val="18"/>
          <w:szCs w:val="18"/>
        </w:rPr>
        <w:instrText xml:space="preserve"> SEQ Abbildung \* ARABIC \s 1 </w:instrText>
      </w:r>
      <w:r w:rsidR="00F62525" w:rsidRPr="008239BF">
        <w:rPr>
          <w:i/>
          <w:sz w:val="18"/>
          <w:szCs w:val="18"/>
        </w:rPr>
        <w:fldChar w:fldCharType="separate"/>
      </w:r>
      <w:r w:rsidR="00E21159">
        <w:rPr>
          <w:i/>
          <w:noProof/>
          <w:sz w:val="18"/>
          <w:szCs w:val="18"/>
        </w:rPr>
        <w:t>18</w:t>
      </w:r>
      <w:r w:rsidR="00F62525" w:rsidRPr="008239BF">
        <w:rPr>
          <w:i/>
          <w:noProof/>
          <w:sz w:val="18"/>
          <w:szCs w:val="18"/>
        </w:rPr>
        <w:fldChar w:fldCharType="end"/>
      </w:r>
      <w:r w:rsidR="00F62525" w:rsidRPr="008239BF">
        <w:rPr>
          <w:i/>
          <w:sz w:val="18"/>
          <w:szCs w:val="18"/>
        </w:rPr>
        <w:t xml:space="preserve">: </w:t>
      </w:r>
      <w:r w:rsidR="00F62525" w:rsidRPr="006852D4">
        <w:rPr>
          <w:i/>
          <w:sz w:val="18"/>
          <w:szCs w:val="18"/>
        </w:rPr>
        <w:t xml:space="preserve">Cardinality Qualifier of </w:t>
      </w:r>
      <w:proofErr w:type="spellStart"/>
      <w:r w:rsidR="00F62525" w:rsidRPr="006852D4">
        <w:rPr>
          <w:i/>
          <w:sz w:val="18"/>
          <w:szCs w:val="18"/>
        </w:rPr>
        <w:t>SubmodelElementCollection</w:t>
      </w:r>
      <w:bookmarkEnd w:id="243"/>
      <w:proofErr w:type="spellEnd"/>
    </w:p>
    <w:p w14:paraId="0E8A42F0" w14:textId="7447A40F" w:rsidR="00F62525" w:rsidRPr="00425E76" w:rsidRDefault="00F62525" w:rsidP="00F62525">
      <w:pPr>
        <w:jc w:val="center"/>
      </w:pPr>
    </w:p>
    <w:p w14:paraId="18E0FEA4" w14:textId="77777777" w:rsidR="00A81A2B" w:rsidRPr="00BC05BE" w:rsidRDefault="00A81A2B" w:rsidP="004D1C31">
      <w:pPr>
        <w:pStyle w:val="Heading3"/>
      </w:pPr>
      <w:bookmarkStart w:id="244" w:name="_Toc193098567"/>
      <w:bookmarkStart w:id="245" w:name="_Toc193102689"/>
      <w:r w:rsidRPr="00BC05BE">
        <w:t>Cardinality</w:t>
      </w:r>
      <w:bookmarkEnd w:id="244"/>
      <w:bookmarkEnd w:id="245"/>
    </w:p>
    <w:p w14:paraId="2A16F84E" w14:textId="62893902" w:rsidR="00A81A2B" w:rsidRPr="00A81A2B" w:rsidRDefault="00A81A2B" w:rsidP="004D1C31">
      <w:pPr>
        <w:pStyle w:val="ListParagraph"/>
        <w:numPr>
          <w:ilvl w:val="0"/>
          <w:numId w:val="37"/>
        </w:numPr>
        <w:spacing w:before="100" w:beforeAutospacing="1" w:after="100" w:afterAutospacing="1" w:line="360" w:lineRule="auto"/>
        <w:jc w:val="both"/>
      </w:pPr>
      <w:r w:rsidRPr="00BC05BE">
        <w:t>Type</w:t>
      </w:r>
      <w:r w:rsidRPr="00A81A2B">
        <w:t>:</w:t>
      </w:r>
      <w:r w:rsidR="006F58F8">
        <w:t xml:space="preserve"> </w:t>
      </w:r>
      <w:r w:rsidRPr="00A81A2B">
        <w:t xml:space="preserve">Specifies </w:t>
      </w:r>
      <w:r w:rsidR="00BC05BE">
        <w:t>how many elements the collection can contain.</w:t>
      </w:r>
      <w:r w:rsidR="006B239C">
        <w:t xml:space="preserve"> </w:t>
      </w:r>
      <w:proofErr w:type="spellStart"/>
      <w:r w:rsidR="006B239C">
        <w:t>Eg.</w:t>
      </w:r>
      <w:proofErr w:type="spellEnd"/>
      <w:r w:rsidR="006B239C">
        <w:t xml:space="preserve"> Multiplicity</w:t>
      </w:r>
    </w:p>
    <w:p w14:paraId="284F07CB" w14:textId="71ED27C4" w:rsidR="00A81A2B" w:rsidRPr="00A81A2B" w:rsidRDefault="00A81A2B" w:rsidP="004D1C31">
      <w:pPr>
        <w:pStyle w:val="ListParagraph"/>
        <w:numPr>
          <w:ilvl w:val="0"/>
          <w:numId w:val="37"/>
        </w:numPr>
        <w:spacing w:before="100" w:beforeAutospacing="1" w:after="100" w:afterAutospacing="1" w:line="360" w:lineRule="auto"/>
        <w:jc w:val="both"/>
      </w:pPr>
      <w:r w:rsidRPr="00BC05BE">
        <w:t>Value:</w:t>
      </w:r>
      <w:r w:rsidR="00BC05BE">
        <w:t xml:space="preserve"> </w:t>
      </w:r>
      <w:r w:rsidR="00BA7205" w:rsidRPr="00BA7205">
        <w:t>Specifies cardinality constraints.</w:t>
      </w:r>
      <w:r w:rsidR="00C955DA">
        <w:t xml:space="preserve"> </w:t>
      </w:r>
      <w:r w:rsidR="00C955DA" w:rsidRPr="00C955DA">
        <w:t>Example: "</w:t>
      </w:r>
      <w:proofErr w:type="gramStart"/>
      <w:r w:rsidR="00C955DA" w:rsidRPr="00C955DA">
        <w:t>0..</w:t>
      </w:r>
      <w:proofErr w:type="gramEnd"/>
      <w:r w:rsidR="00C955DA" w:rsidRPr="00C955DA">
        <w:t>1" (optional element), "1..*" (mandatory and multiple elements).</w:t>
      </w:r>
    </w:p>
    <w:p w14:paraId="4B6DE48E" w14:textId="77777777" w:rsidR="00932E67" w:rsidRPr="002635B5" w:rsidRDefault="00932E67" w:rsidP="006852D4"/>
    <w:p w14:paraId="4D636C20" w14:textId="2AF337BE" w:rsidR="0063359F" w:rsidRPr="00E05AB7" w:rsidRDefault="00DA0D0B" w:rsidP="006852D4">
      <w:pPr>
        <w:spacing w:beforeAutospacing="1" w:afterAutospacing="1"/>
        <w:jc w:val="both"/>
      </w:pPr>
      <w:r w:rsidRPr="00DA0D0B">
        <w:t xml:space="preserve">The Data Definition of </w:t>
      </w:r>
      <w:proofErr w:type="spellStart"/>
      <w:r w:rsidRPr="00971C98">
        <w:rPr>
          <w:i/>
        </w:rPr>
        <w:t>SubmodelElementCollection</w:t>
      </w:r>
      <w:proofErr w:type="spellEnd"/>
      <w:r w:rsidRPr="00DA0D0B">
        <w:t xml:space="preserve"> is defined using Data Definition as outlined in the Property section.</w:t>
      </w:r>
    </w:p>
    <w:p w14:paraId="64DC4453" w14:textId="41D8D669" w:rsidR="000418B6" w:rsidRDefault="00A822DE" w:rsidP="004D1C31">
      <w:pPr>
        <w:pStyle w:val="Heading1"/>
        <w:rPr>
          <w:rStyle w:val="Heading1Char"/>
          <w:b/>
        </w:rPr>
      </w:pPr>
      <w:bookmarkStart w:id="246" w:name="_Toc193098569"/>
      <w:bookmarkStart w:id="247" w:name="_Toc193102691"/>
      <w:r>
        <w:rPr>
          <w:rStyle w:val="Heading1Char"/>
          <w:b/>
        </w:rPr>
        <w:lastRenderedPageBreak/>
        <w:t>Handling</w:t>
      </w:r>
      <w:r w:rsidR="00A32FE8">
        <w:rPr>
          <w:rStyle w:val="Heading1Char"/>
          <w:b/>
        </w:rPr>
        <w:t xml:space="preserve"> AAS Shells</w:t>
      </w:r>
      <w:bookmarkEnd w:id="246"/>
      <w:bookmarkEnd w:id="247"/>
    </w:p>
    <w:p w14:paraId="64259519" w14:textId="77777777" w:rsidR="00936CDB" w:rsidRPr="00222D99" w:rsidRDefault="00936CDB" w:rsidP="00936CDB">
      <w:pPr>
        <w:spacing w:before="240" w:after="240"/>
      </w:pPr>
      <w:r w:rsidRPr="00222D99">
        <w:rPr>
          <w:rFonts w:eastAsia="Arial" w:cs="Arial"/>
          <w:color w:val="000000" w:themeColor="text1"/>
        </w:rPr>
        <w:t xml:space="preserve">In the AAS Designer, </w:t>
      </w:r>
      <w:r w:rsidRPr="00222D99">
        <w:rPr>
          <w:rFonts w:eastAsia="Arial" w:cs="Arial"/>
          <w:i/>
          <w:color w:val="000000" w:themeColor="text1"/>
        </w:rPr>
        <w:t>Shells</w:t>
      </w:r>
      <w:r w:rsidRPr="00222D99">
        <w:rPr>
          <w:rFonts w:eastAsia="Arial" w:cs="Arial"/>
          <w:color w:val="000000" w:themeColor="text1"/>
        </w:rPr>
        <w:t xml:space="preserve"> represents a list of individual Asset Administration Shells (AAS), which serve as digital representations of physical or virtual assets. Each Shell contains structured information about a specific asset, including its metadata, </w:t>
      </w:r>
      <w:proofErr w:type="spellStart"/>
      <w:r w:rsidRPr="00222D99">
        <w:rPr>
          <w:rFonts w:eastAsia="Arial" w:cs="Arial"/>
          <w:color w:val="000000" w:themeColor="text1"/>
        </w:rPr>
        <w:t>submodels</w:t>
      </w:r>
      <w:proofErr w:type="spellEnd"/>
      <w:r w:rsidRPr="00222D99">
        <w:rPr>
          <w:rFonts w:eastAsia="Arial" w:cs="Arial"/>
          <w:color w:val="000000" w:themeColor="text1"/>
        </w:rPr>
        <w:t>, and associated files.</w:t>
      </w:r>
    </w:p>
    <w:p w14:paraId="64146ABB" w14:textId="77777777" w:rsidR="00936CDB" w:rsidRPr="00222D99" w:rsidRDefault="00936CDB" w:rsidP="00936CDB">
      <w:pPr>
        <w:spacing w:before="240" w:after="240"/>
        <w:rPr>
          <w:rFonts w:eastAsia="Arial" w:cs="Arial"/>
          <w:color w:val="000000" w:themeColor="text1"/>
        </w:rPr>
      </w:pPr>
      <w:r w:rsidRPr="00222D99">
        <w:rPr>
          <w:rFonts w:eastAsia="Arial" w:cs="Arial"/>
          <w:color w:val="000000" w:themeColor="text1"/>
        </w:rPr>
        <w:t>Within the Shells section of the AAS Designer, users can:</w:t>
      </w:r>
    </w:p>
    <w:p w14:paraId="7E4F7E18" w14:textId="77777777" w:rsidR="00936CDB" w:rsidRPr="00222D99" w:rsidRDefault="00936CDB" w:rsidP="004D1C31">
      <w:pPr>
        <w:pStyle w:val="ListParagraph"/>
        <w:numPr>
          <w:ilvl w:val="0"/>
          <w:numId w:val="11"/>
        </w:numPr>
        <w:spacing w:before="220" w:after="220" w:line="279" w:lineRule="auto"/>
        <w:contextualSpacing/>
        <w:rPr>
          <w:rFonts w:eastAsia="Arial" w:cs="Arial"/>
          <w:color w:val="000000" w:themeColor="text1"/>
        </w:rPr>
      </w:pPr>
      <w:r w:rsidRPr="00222D99">
        <w:rPr>
          <w:rFonts w:eastAsia="Arial" w:cs="Arial"/>
          <w:color w:val="000000" w:themeColor="text1"/>
        </w:rPr>
        <w:t>View and manage all created AAS instances.</w:t>
      </w:r>
    </w:p>
    <w:p w14:paraId="4AA549B7" w14:textId="77777777" w:rsidR="00936CDB" w:rsidRPr="00222D99" w:rsidRDefault="00936CDB" w:rsidP="004D1C31">
      <w:pPr>
        <w:pStyle w:val="ListParagraph"/>
        <w:numPr>
          <w:ilvl w:val="0"/>
          <w:numId w:val="11"/>
        </w:numPr>
        <w:spacing w:before="220" w:after="220" w:line="279" w:lineRule="auto"/>
        <w:contextualSpacing/>
        <w:rPr>
          <w:rFonts w:eastAsia="Arial" w:cs="Arial"/>
          <w:color w:val="000000" w:themeColor="text1"/>
        </w:rPr>
      </w:pPr>
      <w:r w:rsidRPr="00222D99">
        <w:rPr>
          <w:rFonts w:eastAsia="Arial" w:cs="Arial"/>
          <w:color w:val="000000" w:themeColor="text1"/>
        </w:rPr>
        <w:t>Edit and modify existing shells based on updated information.</w:t>
      </w:r>
    </w:p>
    <w:p w14:paraId="4209DA01" w14:textId="77777777" w:rsidR="00936CDB" w:rsidRPr="00222D99" w:rsidRDefault="00936CDB" w:rsidP="004D1C31">
      <w:pPr>
        <w:pStyle w:val="ListParagraph"/>
        <w:numPr>
          <w:ilvl w:val="0"/>
          <w:numId w:val="11"/>
        </w:numPr>
        <w:spacing w:before="220" w:after="220" w:line="279" w:lineRule="auto"/>
        <w:contextualSpacing/>
        <w:rPr>
          <w:rFonts w:eastAsia="Arial" w:cs="Arial"/>
          <w:color w:val="000000" w:themeColor="text1"/>
        </w:rPr>
      </w:pPr>
      <w:r w:rsidRPr="00222D99">
        <w:rPr>
          <w:rFonts w:eastAsia="Arial" w:cs="Arial"/>
          <w:color w:val="000000" w:themeColor="text1"/>
        </w:rPr>
        <w:t>Validate AAS structures to ensure compliance with industry standards.</w:t>
      </w:r>
    </w:p>
    <w:p w14:paraId="0EFD411E" w14:textId="77777777" w:rsidR="00936CDB" w:rsidRPr="00222D99" w:rsidRDefault="00936CDB" w:rsidP="004D1C31">
      <w:pPr>
        <w:pStyle w:val="ListParagraph"/>
        <w:numPr>
          <w:ilvl w:val="0"/>
          <w:numId w:val="11"/>
        </w:numPr>
        <w:spacing w:before="220" w:after="220" w:line="279" w:lineRule="auto"/>
        <w:contextualSpacing/>
        <w:rPr>
          <w:rFonts w:eastAsia="Arial" w:cs="Arial"/>
          <w:color w:val="000000" w:themeColor="text1"/>
        </w:rPr>
      </w:pPr>
      <w:r w:rsidRPr="00222D99">
        <w:rPr>
          <w:rFonts w:eastAsia="Arial" w:cs="Arial"/>
          <w:color w:val="000000" w:themeColor="text1"/>
        </w:rPr>
        <w:t>Share AAS within their organization or publish them on the AAS Marketplace.</w:t>
      </w:r>
    </w:p>
    <w:p w14:paraId="24B7CCD4" w14:textId="77777777" w:rsidR="00936CDB" w:rsidRPr="00222D99" w:rsidRDefault="00936CDB" w:rsidP="00936CDB">
      <w:pPr>
        <w:spacing w:before="240" w:after="240"/>
        <w:rPr>
          <w:rFonts w:eastAsia="Arial" w:cs="Arial"/>
          <w:color w:val="000000" w:themeColor="text1"/>
        </w:rPr>
      </w:pPr>
      <w:r w:rsidRPr="00222D99">
        <w:rPr>
          <w:rFonts w:eastAsia="Arial" w:cs="Arial"/>
          <w:color w:val="000000" w:themeColor="text1"/>
        </w:rPr>
        <w:t xml:space="preserve">Each AAS Shell consists of </w:t>
      </w:r>
      <w:proofErr w:type="spellStart"/>
      <w:r w:rsidRPr="00222D99">
        <w:rPr>
          <w:rFonts w:eastAsia="Arial" w:cs="Arial"/>
          <w:color w:val="000000" w:themeColor="text1"/>
        </w:rPr>
        <w:t>submodels</w:t>
      </w:r>
      <w:proofErr w:type="spellEnd"/>
      <w:r w:rsidRPr="00222D99">
        <w:rPr>
          <w:rFonts w:eastAsia="Arial" w:cs="Arial"/>
          <w:color w:val="000000" w:themeColor="text1"/>
        </w:rPr>
        <w:t>, such as Technical Data, Digital Nameplate, Handover Documentation, and more, allowing for a modular and flexible approach to structuring asset-related data.</w:t>
      </w:r>
    </w:p>
    <w:p w14:paraId="4A0FE7C5" w14:textId="67E4BBCD" w:rsidR="00A32FE8" w:rsidRDefault="00912A38" w:rsidP="004651FD">
      <w:pPr>
        <w:jc w:val="center"/>
      </w:pPr>
      <w:r w:rsidRPr="00912A38">
        <w:rPr>
          <w:noProof/>
          <w:lang w:val="de-DE" w:eastAsia="zh-CN"/>
        </w:rPr>
        <w:drawing>
          <wp:inline distT="0" distB="0" distL="0" distR="0" wp14:anchorId="235F99D5" wp14:editId="7DDB0568">
            <wp:extent cx="5760720" cy="2582266"/>
            <wp:effectExtent l="114300" t="95250" r="106680" b="8890"/>
            <wp:docPr id="539046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6191" name="Picture 1" descr="A screenshot of a computer&#10;&#10;Description automatically generated"/>
                    <pic:cNvPicPr/>
                  </pic:nvPicPr>
                  <pic:blipFill rotWithShape="1">
                    <a:blip r:embed="rId76"/>
                    <a:srcRect b="-4191"/>
                    <a:stretch>
                      <a:fillRect/>
                    </a:stretch>
                  </pic:blipFill>
                  <pic:spPr bwMode="auto">
                    <a:xfrm>
                      <a:off x="0" y="0"/>
                      <a:ext cx="5760720" cy="258226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623A7E5" w14:textId="16010C15" w:rsidR="00D96782" w:rsidRPr="00222D99" w:rsidRDefault="0015013A" w:rsidP="004651FD">
      <w:pPr>
        <w:pStyle w:val="Caption"/>
        <w:jc w:val="center"/>
      </w:pPr>
      <w:bookmarkStart w:id="248" w:name="_Toc200031388"/>
      <w:r>
        <w:t>Figure</w:t>
      </w:r>
      <w:r w:rsidR="00455FD7" w:rsidRPr="00222D99">
        <w:t xml:space="preserve"> </w:t>
      </w:r>
      <w:r w:rsidR="0011772B">
        <w:fldChar w:fldCharType="begin"/>
      </w:r>
      <w:r w:rsidR="0011772B" w:rsidRPr="00222D99">
        <w:instrText xml:space="preserve"> STYLEREF 1 \s </w:instrText>
      </w:r>
      <w:r w:rsidR="0011772B">
        <w:fldChar w:fldCharType="separate"/>
      </w:r>
      <w:r w:rsidR="0011772B">
        <w:t>6</w:t>
      </w:r>
      <w:r w:rsidR="0011772B">
        <w:rPr>
          <w:noProof/>
        </w:rPr>
        <w:fldChar w:fldCharType="end"/>
      </w:r>
      <w:r w:rsidR="00455FD7" w:rsidRPr="00222D99">
        <w:noBreakHyphen/>
      </w:r>
      <w:r w:rsidR="00670CE0">
        <w:fldChar w:fldCharType="begin"/>
      </w:r>
      <w:r w:rsidR="00670CE0" w:rsidRPr="00222D99">
        <w:instrText xml:space="preserve"> SEQ Abbildung \* ARABIC \s 1 </w:instrText>
      </w:r>
      <w:r w:rsidR="00670CE0">
        <w:fldChar w:fldCharType="separate"/>
      </w:r>
      <w:r w:rsidR="00670CE0">
        <w:t>1</w:t>
      </w:r>
      <w:r w:rsidR="00670CE0">
        <w:rPr>
          <w:noProof/>
        </w:rPr>
        <w:fldChar w:fldCharType="end"/>
      </w:r>
      <w:r w:rsidR="00455FD7" w:rsidRPr="00222D99">
        <w:t xml:space="preserve">: </w:t>
      </w:r>
      <w:r w:rsidR="00D96782" w:rsidRPr="00222D99">
        <w:t>Managing Asset Administration Shells (AAS) in AAS Suite</w:t>
      </w:r>
      <w:bookmarkEnd w:id="248"/>
    </w:p>
    <w:p w14:paraId="5F886CBA" w14:textId="77777777" w:rsidR="00DB334D" w:rsidRPr="006009AD" w:rsidRDefault="00DB334D" w:rsidP="00DB334D">
      <w:pPr>
        <w:spacing w:before="240" w:after="240"/>
      </w:pPr>
      <w:r w:rsidRPr="00222D99">
        <w:rPr>
          <w:rFonts w:eastAsia="Arial" w:cs="Arial"/>
          <w:color w:val="000000" w:themeColor="text1"/>
        </w:rPr>
        <w:t xml:space="preserve">You will find a list of all AAS components after clicking the </w:t>
      </w:r>
      <w:r w:rsidRPr="00222D99">
        <w:rPr>
          <w:rFonts w:eastAsia="Arial" w:cs="Arial"/>
          <w:i/>
          <w:color w:val="000000" w:themeColor="text1"/>
        </w:rPr>
        <w:t>Shells</w:t>
      </w:r>
      <w:r w:rsidRPr="00222D99">
        <w:rPr>
          <w:rFonts w:eastAsia="Arial" w:cs="Arial"/>
          <w:color w:val="000000" w:themeColor="text1"/>
        </w:rPr>
        <w:t xml:space="preserve"> tab, as shown in the figure above. </w:t>
      </w:r>
      <w:r w:rsidRPr="006009AD">
        <w:rPr>
          <w:rFonts w:eastAsia="Arial" w:cs="Arial"/>
          <w:color w:val="000000" w:themeColor="text1"/>
        </w:rPr>
        <w:t>This section allows you to perform various functions, including:</w:t>
      </w:r>
    </w:p>
    <w:p w14:paraId="0FBFF33D" w14:textId="15D3A35D" w:rsidR="00DB334D" w:rsidRPr="00222D99" w:rsidRDefault="00DB334D" w:rsidP="004D1C31">
      <w:pPr>
        <w:pStyle w:val="ListParagraph"/>
        <w:numPr>
          <w:ilvl w:val="0"/>
          <w:numId w:val="12"/>
        </w:numPr>
        <w:spacing w:before="220" w:after="220" w:line="279" w:lineRule="auto"/>
        <w:contextualSpacing/>
        <w:rPr>
          <w:rFonts w:eastAsia="Arial" w:cs="Arial"/>
          <w:color w:val="000000" w:themeColor="text1"/>
        </w:rPr>
      </w:pPr>
      <w:r w:rsidRPr="00222D99">
        <w:rPr>
          <w:rFonts w:eastAsia="Arial" w:cs="Arial"/>
          <w:color w:val="000000" w:themeColor="text1"/>
        </w:rPr>
        <w:t>View all existing AAS shells associated with different components.</w:t>
      </w:r>
    </w:p>
    <w:p w14:paraId="51E33291" w14:textId="77777777" w:rsidR="00DB334D" w:rsidRPr="00222D99" w:rsidRDefault="00DB334D" w:rsidP="004D1C31">
      <w:pPr>
        <w:pStyle w:val="ListParagraph"/>
        <w:numPr>
          <w:ilvl w:val="0"/>
          <w:numId w:val="12"/>
        </w:numPr>
        <w:spacing w:before="220" w:after="220" w:line="279" w:lineRule="auto"/>
        <w:contextualSpacing/>
        <w:rPr>
          <w:rFonts w:eastAsia="Arial" w:cs="Arial"/>
          <w:color w:val="000000" w:themeColor="text1"/>
        </w:rPr>
      </w:pPr>
      <w:r w:rsidRPr="00222D99">
        <w:rPr>
          <w:rFonts w:eastAsia="Arial" w:cs="Arial"/>
          <w:color w:val="000000" w:themeColor="text1"/>
        </w:rPr>
        <w:t>Search and filter shells based on specific criteria.</w:t>
      </w:r>
    </w:p>
    <w:p w14:paraId="1417C27D" w14:textId="77777777" w:rsidR="00DB334D" w:rsidRPr="00222D99" w:rsidRDefault="00DB334D" w:rsidP="004D1C31">
      <w:pPr>
        <w:pStyle w:val="ListParagraph"/>
        <w:numPr>
          <w:ilvl w:val="0"/>
          <w:numId w:val="12"/>
        </w:numPr>
        <w:spacing w:before="220" w:after="220" w:line="279" w:lineRule="auto"/>
        <w:contextualSpacing/>
        <w:rPr>
          <w:rFonts w:eastAsia="Arial" w:cs="Arial"/>
          <w:color w:val="000000" w:themeColor="text1"/>
        </w:rPr>
      </w:pPr>
      <w:r w:rsidRPr="00222D99">
        <w:rPr>
          <w:rFonts w:eastAsia="Arial" w:cs="Arial"/>
          <w:color w:val="000000" w:themeColor="text1"/>
        </w:rPr>
        <w:t>Edit or update existing shells with new information.</w:t>
      </w:r>
    </w:p>
    <w:p w14:paraId="6E8CF8C5" w14:textId="77777777" w:rsidR="00DB334D" w:rsidRPr="00222D99" w:rsidRDefault="00DB334D" w:rsidP="004D1C31">
      <w:pPr>
        <w:pStyle w:val="ListParagraph"/>
        <w:numPr>
          <w:ilvl w:val="0"/>
          <w:numId w:val="12"/>
        </w:numPr>
        <w:spacing w:before="220" w:after="220" w:line="279" w:lineRule="auto"/>
        <w:contextualSpacing/>
        <w:rPr>
          <w:rFonts w:eastAsia="Arial" w:cs="Arial"/>
          <w:color w:val="000000" w:themeColor="text1"/>
        </w:rPr>
      </w:pPr>
      <w:r w:rsidRPr="00222D99">
        <w:rPr>
          <w:rFonts w:eastAsia="Arial" w:cs="Arial"/>
          <w:color w:val="000000" w:themeColor="text1"/>
        </w:rPr>
        <w:t>Validate the structure of an AAS to ensure compliance with standards.</w:t>
      </w:r>
    </w:p>
    <w:p w14:paraId="313082B9" w14:textId="77777777" w:rsidR="00DB334D" w:rsidRPr="00222D99" w:rsidRDefault="00DB334D" w:rsidP="004D1C31">
      <w:pPr>
        <w:pStyle w:val="ListParagraph"/>
        <w:numPr>
          <w:ilvl w:val="0"/>
          <w:numId w:val="12"/>
        </w:numPr>
        <w:spacing w:before="220" w:after="220" w:line="279" w:lineRule="auto"/>
        <w:contextualSpacing/>
        <w:rPr>
          <w:rFonts w:eastAsia="Arial" w:cs="Arial"/>
          <w:color w:val="000000" w:themeColor="text1"/>
        </w:rPr>
      </w:pPr>
      <w:r w:rsidRPr="00222D99">
        <w:rPr>
          <w:rFonts w:eastAsia="Arial" w:cs="Arial"/>
          <w:color w:val="000000" w:themeColor="text1"/>
        </w:rPr>
        <w:t>Share or publish shells within your organization or on the AAS Marketplace.</w:t>
      </w:r>
    </w:p>
    <w:p w14:paraId="6DE65F08" w14:textId="00ECE89E" w:rsidR="00455FD7" w:rsidRPr="00222D99" w:rsidRDefault="00455FD7" w:rsidP="00455FD7">
      <w:pPr>
        <w:pStyle w:val="Caption"/>
      </w:pPr>
    </w:p>
    <w:p w14:paraId="3073180C" w14:textId="77777777" w:rsidR="00E660EC" w:rsidRPr="00222D99" w:rsidRDefault="00E660EC" w:rsidP="00E660EC"/>
    <w:p w14:paraId="7A45BBE7" w14:textId="77777777" w:rsidR="00E660EC" w:rsidRPr="00222D99" w:rsidRDefault="00E660EC" w:rsidP="00AE2D7C"/>
    <w:p w14:paraId="62879CFC" w14:textId="77777777" w:rsidR="00DC6B4B" w:rsidRPr="00222D99" w:rsidRDefault="00DC6B4B" w:rsidP="003A40E2">
      <w:pPr>
        <w:rPr>
          <w:rFonts w:eastAsia="Arial" w:cs="Arial"/>
          <w:color w:val="000000" w:themeColor="text1"/>
        </w:rPr>
      </w:pPr>
    </w:p>
    <w:p w14:paraId="75B4128D" w14:textId="77777777" w:rsidR="003A40E2" w:rsidRPr="00222D99" w:rsidRDefault="003A40E2" w:rsidP="003A40E2">
      <w:pPr>
        <w:rPr>
          <w:rFonts w:eastAsia="Arial" w:cs="Arial"/>
          <w:color w:val="000000" w:themeColor="text1"/>
        </w:rPr>
      </w:pPr>
    </w:p>
    <w:p w14:paraId="4F9CB736" w14:textId="77777777" w:rsidR="003A40E2" w:rsidRPr="00222D99" w:rsidRDefault="003A40E2" w:rsidP="003A40E2">
      <w:pPr>
        <w:rPr>
          <w:rFonts w:eastAsia="Arial" w:cs="Arial"/>
          <w:color w:val="000000" w:themeColor="text1"/>
        </w:rPr>
      </w:pPr>
    </w:p>
    <w:p w14:paraId="4BFFB22B" w14:textId="77777777" w:rsidR="003A40E2" w:rsidRPr="00222D99" w:rsidRDefault="003A40E2" w:rsidP="003A40E2">
      <w:pPr>
        <w:rPr>
          <w:rFonts w:eastAsia="Arial" w:cs="Arial"/>
          <w:color w:val="000000" w:themeColor="text1"/>
        </w:rPr>
      </w:pPr>
    </w:p>
    <w:p w14:paraId="0C78782D" w14:textId="7CEB3ABB" w:rsidR="003A40E2" w:rsidRDefault="00C44616" w:rsidP="0021398C">
      <w:pPr>
        <w:jc w:val="center"/>
        <w:rPr>
          <w:rFonts w:eastAsia="Arial" w:cs="Arial"/>
          <w:color w:val="000000" w:themeColor="text1"/>
        </w:rPr>
      </w:pPr>
      <w:r>
        <w:rPr>
          <w:noProof/>
          <w:lang w:val="de-DE" w:eastAsia="zh-CN"/>
        </w:rPr>
        <w:drawing>
          <wp:inline distT="0" distB="0" distL="0" distR="0" wp14:anchorId="673904E1" wp14:editId="5C58425C">
            <wp:extent cx="5104995" cy="2412344"/>
            <wp:effectExtent l="114300" t="95250" r="114935" b="102870"/>
            <wp:docPr id="1067755739" name="Grafik 10677557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5739" name="Grafik 1067755739"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21990" cy="2420375"/>
                    </a:xfrm>
                    <a:prstGeom prst="rect">
                      <a:avLst/>
                    </a:prstGeom>
                    <a:effectLst>
                      <a:outerShdw blurRad="63500" sx="102000" sy="102000" algn="ctr" rotWithShape="0">
                        <a:prstClr val="black">
                          <a:alpha val="40000"/>
                        </a:prstClr>
                      </a:outerShdw>
                    </a:effectLst>
                  </pic:spPr>
                </pic:pic>
              </a:graphicData>
            </a:graphic>
          </wp:inline>
        </w:drawing>
      </w:r>
    </w:p>
    <w:p w14:paraId="02881EA0" w14:textId="41393867" w:rsidR="003A40E2" w:rsidRPr="00222D99" w:rsidRDefault="0015013A" w:rsidP="0021398C">
      <w:pPr>
        <w:pStyle w:val="Caption"/>
        <w:jc w:val="center"/>
      </w:pPr>
      <w:bookmarkStart w:id="249" w:name="_Toc200031389"/>
      <w:r>
        <w:t>Figure</w:t>
      </w:r>
      <w:r w:rsidR="00C44616" w:rsidRPr="00222D99">
        <w:t xml:space="preserve"> </w:t>
      </w:r>
      <w:r w:rsidR="0011772B">
        <w:fldChar w:fldCharType="begin"/>
      </w:r>
      <w:r w:rsidR="0011772B" w:rsidRPr="00222D99">
        <w:instrText xml:space="preserve"> STYLEREF 1 \s </w:instrText>
      </w:r>
      <w:r w:rsidR="0011772B">
        <w:fldChar w:fldCharType="separate"/>
      </w:r>
      <w:r w:rsidR="0011772B">
        <w:t>6</w:t>
      </w:r>
      <w:r w:rsidR="0011772B">
        <w:rPr>
          <w:noProof/>
        </w:rPr>
        <w:fldChar w:fldCharType="end"/>
      </w:r>
      <w:r w:rsidR="00C44616" w:rsidRPr="00222D99">
        <w:noBreakHyphen/>
      </w:r>
      <w:r w:rsidR="00370210">
        <w:fldChar w:fldCharType="begin"/>
      </w:r>
      <w:r w:rsidR="00370210" w:rsidRPr="00222D99">
        <w:instrText xml:space="preserve"> SEQ Abbildung \* ARABIC \s 1 </w:instrText>
      </w:r>
      <w:r w:rsidR="00370210">
        <w:fldChar w:fldCharType="separate"/>
      </w:r>
      <w:r w:rsidR="00370210">
        <w:t>2</w:t>
      </w:r>
      <w:r w:rsidR="00370210">
        <w:rPr>
          <w:noProof/>
        </w:rPr>
        <w:fldChar w:fldCharType="end"/>
      </w:r>
      <w:r w:rsidR="00C44616" w:rsidRPr="00222D99">
        <w:t xml:space="preserve">: </w:t>
      </w:r>
      <w:r w:rsidR="002A64FA" w:rsidRPr="00222D99">
        <w:t>AAS Shell Management Options</w:t>
      </w:r>
      <w:bookmarkEnd w:id="249"/>
    </w:p>
    <w:p w14:paraId="7D194A4D" w14:textId="77777777" w:rsidR="002C1295" w:rsidRPr="00222D99" w:rsidRDefault="002C1295" w:rsidP="002C1295">
      <w:pPr>
        <w:rPr>
          <w:rFonts w:eastAsia="Arial" w:cs="Arial"/>
          <w:color w:val="000000" w:themeColor="text1"/>
        </w:rPr>
      </w:pPr>
      <w:r w:rsidRPr="00222D99">
        <w:rPr>
          <w:rFonts w:eastAsia="Arial" w:cs="Arial"/>
          <w:color w:val="000000" w:themeColor="text1"/>
        </w:rPr>
        <w:t>If you click on the three dots on the left side of an AAS component, you will find several options such as View, Modify, Delete, Advanced, Export, and Create Link for sharing. Let’s explore each of these options one by one:</w:t>
      </w:r>
    </w:p>
    <w:p w14:paraId="2FE32D35" w14:textId="77777777" w:rsidR="00D0433C" w:rsidRPr="00222D99" w:rsidRDefault="00D0433C" w:rsidP="002C1295">
      <w:pPr>
        <w:rPr>
          <w:rFonts w:eastAsia="Arial" w:cs="Arial"/>
          <w:color w:val="000000" w:themeColor="text1"/>
        </w:rPr>
      </w:pPr>
    </w:p>
    <w:p w14:paraId="1FDD1141" w14:textId="77777777" w:rsidR="00D0433C" w:rsidRDefault="00D0433C" w:rsidP="004D1C31">
      <w:pPr>
        <w:pStyle w:val="Heading2"/>
        <w:rPr>
          <w:sz w:val="24"/>
          <w:szCs w:val="24"/>
        </w:rPr>
      </w:pPr>
      <w:bookmarkStart w:id="250" w:name="_Toc193102692"/>
      <w:r w:rsidRPr="004D5AA1">
        <w:rPr>
          <w:sz w:val="24"/>
          <w:szCs w:val="24"/>
        </w:rPr>
        <w:t>View</w:t>
      </w:r>
      <w:bookmarkEnd w:id="250"/>
    </w:p>
    <w:p w14:paraId="63F51FF0" w14:textId="77777777" w:rsidR="004D5AA1" w:rsidRPr="004D5AA1" w:rsidRDefault="004D5AA1" w:rsidP="004D5AA1"/>
    <w:p w14:paraId="7EEBA069" w14:textId="77777777" w:rsidR="00D0433C" w:rsidRPr="00971C98" w:rsidRDefault="00D0433C" w:rsidP="00971C98">
      <w:pPr>
        <w:jc w:val="both"/>
        <w:rPr>
          <w:rFonts w:eastAsia="Arial" w:cs="Arial"/>
          <w:color w:val="000000" w:themeColor="text1"/>
        </w:rPr>
      </w:pPr>
      <w:r w:rsidRPr="00971C98">
        <w:rPr>
          <w:rFonts w:eastAsia="Arial" w:cs="Arial"/>
          <w:color w:val="000000" w:themeColor="text1"/>
        </w:rPr>
        <w:t>The View functionality allows you to see the overall details of the AAS Shell. On the left side, you will find an overview of the component, while on the right side, you can view additional information such as product details, manufacturer details, and other relevant data associated with the component. This gives you a complete picture of the asset and its metadata in a structured and easy-to-navigate format.</w:t>
      </w:r>
    </w:p>
    <w:p w14:paraId="3A62FB9C" w14:textId="77777777" w:rsidR="004D5AA1" w:rsidRPr="00222D99" w:rsidRDefault="004D5AA1" w:rsidP="00D0433C">
      <w:pPr>
        <w:rPr>
          <w:rFonts w:eastAsia="Arial" w:cs="Arial"/>
          <w:color w:val="000000" w:themeColor="text1"/>
          <w:sz w:val="22"/>
          <w:szCs w:val="22"/>
        </w:rPr>
      </w:pPr>
    </w:p>
    <w:p w14:paraId="59645E9C" w14:textId="4D0599BD" w:rsidR="002A64FA" w:rsidRDefault="00F572D6" w:rsidP="0021398C">
      <w:pPr>
        <w:jc w:val="center"/>
      </w:pPr>
      <w:r w:rsidRPr="00F572D6">
        <w:rPr>
          <w:noProof/>
          <w:lang w:val="de-DE" w:eastAsia="zh-CN"/>
        </w:rPr>
        <w:drawing>
          <wp:inline distT="0" distB="0" distL="0" distR="0" wp14:anchorId="6722E2BD" wp14:editId="11720D61">
            <wp:extent cx="5626933" cy="2762606"/>
            <wp:effectExtent l="95250" t="95250" r="69215" b="95250"/>
            <wp:docPr id="3461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250" name="Picture 1" descr="A screenshot of a computer&#10;&#10;Description automatically generated"/>
                    <pic:cNvPicPr/>
                  </pic:nvPicPr>
                  <pic:blipFill>
                    <a:blip r:embed="rId78"/>
                    <a:stretch>
                      <a:fillRect/>
                    </a:stretch>
                  </pic:blipFill>
                  <pic:spPr>
                    <a:xfrm>
                      <a:off x="0" y="0"/>
                      <a:ext cx="5632616" cy="2765396"/>
                    </a:xfrm>
                    <a:prstGeom prst="rect">
                      <a:avLst/>
                    </a:prstGeom>
                    <a:effectLst>
                      <a:outerShdw blurRad="63500" sx="101000" sy="101000" algn="ctr" rotWithShape="0">
                        <a:prstClr val="black">
                          <a:alpha val="50000"/>
                        </a:prstClr>
                      </a:outerShdw>
                    </a:effectLst>
                  </pic:spPr>
                </pic:pic>
              </a:graphicData>
            </a:graphic>
          </wp:inline>
        </w:drawing>
      </w:r>
    </w:p>
    <w:p w14:paraId="1C997006" w14:textId="4B3598CA" w:rsidR="00E501ED" w:rsidRPr="00222D99" w:rsidRDefault="0015013A" w:rsidP="0021398C">
      <w:pPr>
        <w:pStyle w:val="Caption"/>
        <w:jc w:val="center"/>
      </w:pPr>
      <w:bookmarkStart w:id="251" w:name="_Toc200031390"/>
      <w:r>
        <w:t>Figure</w:t>
      </w:r>
      <w:r w:rsidR="00E501ED" w:rsidRPr="00222D99">
        <w:t xml:space="preserve"> </w:t>
      </w:r>
      <w:r w:rsidR="0011772B">
        <w:fldChar w:fldCharType="begin"/>
      </w:r>
      <w:r w:rsidR="0011772B" w:rsidRPr="00222D99">
        <w:instrText xml:space="preserve"> STYLEREF 1 \s </w:instrText>
      </w:r>
      <w:r w:rsidR="0011772B">
        <w:fldChar w:fldCharType="separate"/>
      </w:r>
      <w:r w:rsidR="0011772B">
        <w:t>6</w:t>
      </w:r>
      <w:r w:rsidR="0011772B">
        <w:rPr>
          <w:noProof/>
        </w:rPr>
        <w:fldChar w:fldCharType="end"/>
      </w:r>
      <w:r w:rsidR="00E501ED" w:rsidRPr="00222D99">
        <w:noBreakHyphen/>
      </w:r>
      <w:r w:rsidR="00542A57">
        <w:fldChar w:fldCharType="begin"/>
      </w:r>
      <w:r w:rsidR="00542A57" w:rsidRPr="00222D99">
        <w:instrText xml:space="preserve"> SEQ Abbildung \* ARABIC \s 1 </w:instrText>
      </w:r>
      <w:r w:rsidR="00542A57">
        <w:fldChar w:fldCharType="separate"/>
      </w:r>
      <w:r w:rsidR="00542A57">
        <w:t>3</w:t>
      </w:r>
      <w:r w:rsidR="00542A57">
        <w:rPr>
          <w:noProof/>
        </w:rPr>
        <w:fldChar w:fldCharType="end"/>
      </w:r>
      <w:r w:rsidR="00E501ED" w:rsidRPr="00222D99">
        <w:t xml:space="preserve">: </w:t>
      </w:r>
      <w:r w:rsidR="007B2847" w:rsidRPr="00222D99">
        <w:t>Viewing Detailed Information of an AAS Shell</w:t>
      </w:r>
      <w:bookmarkEnd w:id="251"/>
    </w:p>
    <w:p w14:paraId="4C39BCDA" w14:textId="546B8313" w:rsidR="006325BB" w:rsidRPr="00222D99" w:rsidRDefault="00060E62" w:rsidP="006325BB">
      <w:pPr>
        <w:spacing w:before="240" w:after="240"/>
      </w:pPr>
      <w:r>
        <w:rPr>
          <w:rFonts w:eastAsia="Arial" w:cs="Arial"/>
          <w:color w:val="000000" w:themeColor="text1"/>
        </w:rPr>
        <w:t>One</w:t>
      </w:r>
      <w:r w:rsidR="006325BB" w:rsidRPr="00222D99">
        <w:rPr>
          <w:rFonts w:eastAsia="Arial" w:cs="Arial"/>
          <w:color w:val="000000" w:themeColor="text1"/>
        </w:rPr>
        <w:t xml:space="preserve"> can view various details of the </w:t>
      </w:r>
      <w:proofErr w:type="spellStart"/>
      <w:r w:rsidR="006325BB" w:rsidRPr="00222D99">
        <w:rPr>
          <w:rFonts w:eastAsia="Arial" w:cs="Arial"/>
          <w:color w:val="000000" w:themeColor="text1"/>
        </w:rPr>
        <w:t>submodels</w:t>
      </w:r>
      <w:proofErr w:type="spellEnd"/>
      <w:r w:rsidR="006325BB" w:rsidRPr="00222D99">
        <w:rPr>
          <w:rFonts w:eastAsia="Arial" w:cs="Arial"/>
          <w:color w:val="000000" w:themeColor="text1"/>
        </w:rPr>
        <w:t xml:space="preserve"> by clicking on each of them. In the figure above, you can notice </w:t>
      </w:r>
      <w:proofErr w:type="spellStart"/>
      <w:r w:rsidR="006325BB" w:rsidRPr="00222D99">
        <w:rPr>
          <w:rFonts w:eastAsia="Arial" w:cs="Arial"/>
          <w:color w:val="000000" w:themeColor="text1"/>
        </w:rPr>
        <w:t>submodels</w:t>
      </w:r>
      <w:proofErr w:type="spellEnd"/>
      <w:r w:rsidR="006325BB" w:rsidRPr="00222D99">
        <w:rPr>
          <w:rFonts w:eastAsia="Arial" w:cs="Arial"/>
          <w:color w:val="000000" w:themeColor="text1"/>
        </w:rPr>
        <w:t xml:space="preserve"> such as </w:t>
      </w:r>
      <w:proofErr w:type="spellStart"/>
      <w:r w:rsidR="006325BB" w:rsidRPr="00971C98">
        <w:rPr>
          <w:rFonts w:eastAsia="Arial" w:cs="Arial"/>
          <w:i/>
          <w:color w:val="000000" w:themeColor="text1"/>
        </w:rPr>
        <w:t>HandoverDocumentation</w:t>
      </w:r>
      <w:proofErr w:type="spellEnd"/>
      <w:r w:rsidR="006325BB" w:rsidRPr="00222D99">
        <w:rPr>
          <w:rFonts w:eastAsia="Arial" w:cs="Arial"/>
          <w:color w:val="000000" w:themeColor="text1"/>
        </w:rPr>
        <w:t xml:space="preserve">, </w:t>
      </w:r>
      <w:proofErr w:type="spellStart"/>
      <w:r w:rsidR="006325BB" w:rsidRPr="00971C98">
        <w:rPr>
          <w:rFonts w:eastAsia="Arial" w:cs="Arial"/>
          <w:i/>
          <w:color w:val="000000" w:themeColor="text1"/>
        </w:rPr>
        <w:t>DigitalNameplate</w:t>
      </w:r>
      <w:proofErr w:type="spellEnd"/>
      <w:r w:rsidR="006325BB" w:rsidRPr="00222D99">
        <w:rPr>
          <w:rFonts w:eastAsia="Arial" w:cs="Arial"/>
          <w:color w:val="000000" w:themeColor="text1"/>
        </w:rPr>
        <w:t xml:space="preserve">, and </w:t>
      </w:r>
      <w:proofErr w:type="spellStart"/>
      <w:r w:rsidR="006325BB" w:rsidRPr="00971C98">
        <w:rPr>
          <w:rFonts w:eastAsia="Arial" w:cs="Arial"/>
          <w:i/>
          <w:color w:val="000000" w:themeColor="text1"/>
        </w:rPr>
        <w:lastRenderedPageBreak/>
        <w:t>TechnicalData</w:t>
      </w:r>
      <w:proofErr w:type="spellEnd"/>
      <w:r w:rsidR="006325BB" w:rsidRPr="00222D99">
        <w:rPr>
          <w:rFonts w:eastAsia="Arial" w:cs="Arial"/>
          <w:color w:val="000000" w:themeColor="text1"/>
        </w:rPr>
        <w:t xml:space="preserve"> listed on the left side. When you select any of these </w:t>
      </w:r>
      <w:proofErr w:type="spellStart"/>
      <w:r w:rsidR="006325BB" w:rsidRPr="00222D99">
        <w:rPr>
          <w:rFonts w:eastAsia="Arial" w:cs="Arial"/>
          <w:color w:val="000000" w:themeColor="text1"/>
        </w:rPr>
        <w:t>submodels</w:t>
      </w:r>
      <w:proofErr w:type="spellEnd"/>
      <w:r w:rsidR="006325BB" w:rsidRPr="00222D99">
        <w:rPr>
          <w:rFonts w:eastAsia="Arial" w:cs="Arial"/>
          <w:color w:val="000000" w:themeColor="text1"/>
        </w:rPr>
        <w:t>, you will be able to explore their specific details.</w:t>
      </w:r>
    </w:p>
    <w:p w14:paraId="5E0EC532" w14:textId="77777777" w:rsidR="006325BB" w:rsidRPr="00222D99" w:rsidRDefault="006325BB" w:rsidP="006325BB">
      <w:pPr>
        <w:spacing w:before="240" w:after="240"/>
      </w:pPr>
      <w:r w:rsidRPr="00222D99">
        <w:rPr>
          <w:rFonts w:eastAsia="Arial" w:cs="Arial"/>
          <w:color w:val="000000" w:themeColor="text1"/>
        </w:rPr>
        <w:t>Additionally, there is an option to view the data added to the AAS in different formats:</w:t>
      </w:r>
    </w:p>
    <w:p w14:paraId="77AFEC5F" w14:textId="77777777" w:rsidR="006325BB" w:rsidRPr="00222D99" w:rsidRDefault="006325BB" w:rsidP="004D1C31">
      <w:pPr>
        <w:pStyle w:val="ListParagraph"/>
        <w:numPr>
          <w:ilvl w:val="0"/>
          <w:numId w:val="13"/>
        </w:numPr>
        <w:spacing w:before="220" w:after="220" w:line="279" w:lineRule="auto"/>
        <w:contextualSpacing/>
        <w:rPr>
          <w:rFonts w:eastAsia="Arial" w:cs="Arial"/>
          <w:color w:val="000000" w:themeColor="text1"/>
        </w:rPr>
      </w:pPr>
      <w:r w:rsidRPr="00222D99">
        <w:rPr>
          <w:rFonts w:eastAsia="Arial" w:cs="Arial"/>
          <w:color w:val="000000" w:themeColor="text1"/>
        </w:rPr>
        <w:t>Formatted View: A user-friendly, structured view for easy reading and understanding of the data.</w:t>
      </w:r>
    </w:p>
    <w:p w14:paraId="330BF737" w14:textId="77777777" w:rsidR="006325BB" w:rsidRPr="00222D99" w:rsidRDefault="006325BB" w:rsidP="004D1C31">
      <w:pPr>
        <w:pStyle w:val="ListParagraph"/>
        <w:numPr>
          <w:ilvl w:val="0"/>
          <w:numId w:val="13"/>
        </w:numPr>
        <w:spacing w:before="220" w:after="220" w:line="279" w:lineRule="auto"/>
        <w:contextualSpacing/>
        <w:rPr>
          <w:rFonts w:eastAsia="Arial" w:cs="Arial"/>
          <w:color w:val="000000" w:themeColor="text1"/>
        </w:rPr>
      </w:pPr>
      <w:r w:rsidRPr="00222D99">
        <w:rPr>
          <w:rFonts w:eastAsia="Arial" w:cs="Arial"/>
          <w:color w:val="000000" w:themeColor="text1"/>
        </w:rPr>
        <w:t>Unformatted View: A simpler, raw view of the data without any layout or styling.</w:t>
      </w:r>
    </w:p>
    <w:p w14:paraId="6D17D8D0" w14:textId="77777777" w:rsidR="006325BB" w:rsidRPr="00222D99" w:rsidRDefault="006325BB" w:rsidP="004D1C31">
      <w:pPr>
        <w:pStyle w:val="ListParagraph"/>
        <w:numPr>
          <w:ilvl w:val="0"/>
          <w:numId w:val="13"/>
        </w:numPr>
        <w:spacing w:before="220" w:after="220" w:line="279" w:lineRule="auto"/>
        <w:contextualSpacing/>
        <w:rPr>
          <w:rFonts w:eastAsia="Arial" w:cs="Arial"/>
          <w:color w:val="000000" w:themeColor="text1"/>
        </w:rPr>
      </w:pPr>
      <w:r w:rsidRPr="00222D99">
        <w:rPr>
          <w:rFonts w:eastAsia="Arial" w:cs="Arial"/>
          <w:color w:val="000000" w:themeColor="text1"/>
        </w:rPr>
        <w:t>JSON View: A machine-readable format, showing the data in JSON (JavaScript Object Notation), which is commonly used for data exchange.</w:t>
      </w:r>
    </w:p>
    <w:p w14:paraId="46E5899D" w14:textId="77777777" w:rsidR="006325BB" w:rsidRPr="00222D99" w:rsidRDefault="006325BB" w:rsidP="006325BB">
      <w:pPr>
        <w:spacing w:before="240" w:after="240"/>
      </w:pPr>
      <w:r w:rsidRPr="00222D99">
        <w:rPr>
          <w:rFonts w:eastAsia="Arial" w:cs="Arial"/>
          <w:color w:val="000000" w:themeColor="text1"/>
        </w:rPr>
        <w:t>This flexibility allows users to choose the most suitable format depending on their requirements.</w:t>
      </w:r>
    </w:p>
    <w:p w14:paraId="6EDD3502" w14:textId="77777777" w:rsidR="006325BB" w:rsidRPr="00222D99" w:rsidRDefault="006325BB" w:rsidP="006325BB"/>
    <w:p w14:paraId="374779ED" w14:textId="77777777" w:rsidR="006325BB" w:rsidRPr="004D5AA1" w:rsidRDefault="006325BB" w:rsidP="004D1C31">
      <w:pPr>
        <w:pStyle w:val="Heading2"/>
        <w:rPr>
          <w:sz w:val="24"/>
          <w:szCs w:val="24"/>
        </w:rPr>
      </w:pPr>
      <w:bookmarkStart w:id="252" w:name="_Toc193102693"/>
      <w:r w:rsidRPr="004D5AA1">
        <w:rPr>
          <w:sz w:val="24"/>
          <w:szCs w:val="24"/>
        </w:rPr>
        <w:t>Modify</w:t>
      </w:r>
      <w:bookmarkEnd w:id="252"/>
    </w:p>
    <w:p w14:paraId="4C1D37AA" w14:textId="77777777" w:rsidR="006325BB" w:rsidRDefault="006325BB" w:rsidP="006325BB">
      <w:pPr>
        <w:rPr>
          <w:rFonts w:eastAsia="Arial" w:cs="Arial"/>
          <w:color w:val="000000" w:themeColor="text1"/>
        </w:rPr>
      </w:pPr>
      <w:r w:rsidRPr="00222D99">
        <w:rPr>
          <w:rFonts w:eastAsia="Arial" w:cs="Arial"/>
          <w:color w:val="000000" w:themeColor="text1"/>
        </w:rPr>
        <w:t xml:space="preserve">Modify is the section where you can add, create, update, and delete the component data. You can perform various operations on </w:t>
      </w:r>
      <w:proofErr w:type="spellStart"/>
      <w:r w:rsidRPr="00222D99">
        <w:rPr>
          <w:rFonts w:eastAsia="Arial" w:cs="Arial"/>
          <w:color w:val="000000" w:themeColor="text1"/>
        </w:rPr>
        <w:t>submodels</w:t>
      </w:r>
      <w:proofErr w:type="spellEnd"/>
      <w:r w:rsidRPr="00222D99">
        <w:rPr>
          <w:rFonts w:eastAsia="Arial" w:cs="Arial"/>
          <w:color w:val="000000" w:themeColor="text1"/>
        </w:rPr>
        <w:t xml:space="preserve">, properties, and property values, allowing you to modify the AAS shell as needed. Additionally, you have the option to upload media, such as files, wherever applicable within the </w:t>
      </w:r>
      <w:proofErr w:type="spellStart"/>
      <w:r w:rsidRPr="00222D99">
        <w:rPr>
          <w:rFonts w:eastAsia="Arial" w:cs="Arial"/>
          <w:color w:val="000000" w:themeColor="text1"/>
        </w:rPr>
        <w:t>submodels</w:t>
      </w:r>
      <w:proofErr w:type="spellEnd"/>
      <w:r w:rsidRPr="00222D99">
        <w:rPr>
          <w:rFonts w:eastAsia="Arial" w:cs="Arial"/>
          <w:color w:val="000000" w:themeColor="text1"/>
        </w:rPr>
        <w:t>.</w:t>
      </w:r>
    </w:p>
    <w:p w14:paraId="2A70E9D9" w14:textId="77777777" w:rsidR="004D5AA1" w:rsidRPr="00222D99" w:rsidRDefault="004D5AA1" w:rsidP="006325BB">
      <w:pPr>
        <w:rPr>
          <w:rFonts w:eastAsia="Arial" w:cs="Arial"/>
          <w:color w:val="000000" w:themeColor="text1"/>
        </w:rPr>
      </w:pPr>
    </w:p>
    <w:p w14:paraId="1C74C425" w14:textId="6AE7C192" w:rsidR="007B2847" w:rsidRDefault="00D74485" w:rsidP="0021398C">
      <w:pPr>
        <w:jc w:val="center"/>
      </w:pPr>
      <w:r w:rsidRPr="00D74485">
        <w:rPr>
          <w:noProof/>
          <w:lang w:val="de-DE" w:eastAsia="zh-CN"/>
        </w:rPr>
        <w:drawing>
          <wp:inline distT="0" distB="0" distL="0" distR="0" wp14:anchorId="2D373E53" wp14:editId="3D92D498">
            <wp:extent cx="5569610" cy="1725769"/>
            <wp:effectExtent l="57150" t="76200" r="50165" b="84455"/>
            <wp:docPr id="128655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52425" name="Picture 1" descr="A screenshot of a computer&#10;&#10;Description automatically generated"/>
                    <pic:cNvPicPr/>
                  </pic:nvPicPr>
                  <pic:blipFill>
                    <a:blip r:embed="rId79"/>
                    <a:stretch>
                      <a:fillRect/>
                    </a:stretch>
                  </pic:blipFill>
                  <pic:spPr>
                    <a:xfrm>
                      <a:off x="0" y="0"/>
                      <a:ext cx="5579059" cy="1728697"/>
                    </a:xfrm>
                    <a:prstGeom prst="rect">
                      <a:avLst/>
                    </a:prstGeom>
                    <a:effectLst>
                      <a:outerShdw blurRad="63500" algn="ctr" rotWithShape="0">
                        <a:prstClr val="black">
                          <a:alpha val="50000"/>
                        </a:prstClr>
                      </a:outerShdw>
                    </a:effectLst>
                  </pic:spPr>
                </pic:pic>
              </a:graphicData>
            </a:graphic>
          </wp:inline>
        </w:drawing>
      </w:r>
    </w:p>
    <w:p w14:paraId="4AB15C6E" w14:textId="77777777" w:rsidR="007C781E" w:rsidRPr="007B2847" w:rsidRDefault="007C781E" w:rsidP="0021398C">
      <w:pPr>
        <w:jc w:val="center"/>
      </w:pPr>
    </w:p>
    <w:p w14:paraId="6A6A2120" w14:textId="62336143" w:rsidR="00131065" w:rsidRPr="00222D99" w:rsidRDefault="0015013A" w:rsidP="0021398C">
      <w:pPr>
        <w:pStyle w:val="Caption"/>
        <w:jc w:val="center"/>
      </w:pPr>
      <w:bookmarkStart w:id="253" w:name="_Toc200031391"/>
      <w:r>
        <w:t>Figure</w:t>
      </w:r>
      <w:r w:rsidR="007C781E" w:rsidRPr="00222D99">
        <w:t xml:space="preserve"> </w:t>
      </w:r>
      <w:r w:rsidR="0011772B">
        <w:fldChar w:fldCharType="begin"/>
      </w:r>
      <w:r w:rsidR="0011772B" w:rsidRPr="00222D99">
        <w:instrText xml:space="preserve"> STYLEREF 1 \s </w:instrText>
      </w:r>
      <w:r w:rsidR="0011772B">
        <w:fldChar w:fldCharType="separate"/>
      </w:r>
      <w:r w:rsidR="0011772B">
        <w:t>6</w:t>
      </w:r>
      <w:r w:rsidR="0011772B">
        <w:rPr>
          <w:noProof/>
        </w:rPr>
        <w:fldChar w:fldCharType="end"/>
      </w:r>
      <w:r w:rsidR="007C781E" w:rsidRPr="00222D99">
        <w:noBreakHyphen/>
      </w:r>
      <w:r w:rsidR="00542A57">
        <w:fldChar w:fldCharType="begin"/>
      </w:r>
      <w:r w:rsidR="00542A57" w:rsidRPr="00222D99">
        <w:instrText xml:space="preserve"> SEQ Abbildung \* ARABIC \s 1 </w:instrText>
      </w:r>
      <w:r w:rsidR="00542A57">
        <w:fldChar w:fldCharType="separate"/>
      </w:r>
      <w:r w:rsidR="00542A57">
        <w:t>4</w:t>
      </w:r>
      <w:r w:rsidR="00542A57">
        <w:rPr>
          <w:noProof/>
        </w:rPr>
        <w:fldChar w:fldCharType="end"/>
      </w:r>
      <w:r w:rsidR="007C781E" w:rsidRPr="00222D99">
        <w:t xml:space="preserve">: </w:t>
      </w:r>
      <w:r w:rsidR="00131065" w:rsidRPr="00222D99">
        <w:t>Modifying an AAS Shell in AAS Designer</w:t>
      </w:r>
      <w:bookmarkEnd w:id="253"/>
    </w:p>
    <w:p w14:paraId="0F321E0C" w14:textId="0485CA7B" w:rsidR="007C781E" w:rsidRPr="00222D99" w:rsidRDefault="007C781E" w:rsidP="007C781E">
      <w:pPr>
        <w:pStyle w:val="Caption"/>
      </w:pPr>
    </w:p>
    <w:p w14:paraId="5C53C5AB" w14:textId="28449CE3" w:rsidR="00B0300C" w:rsidRPr="00222D99" w:rsidRDefault="00B0300C" w:rsidP="00B0300C">
      <w:pPr>
        <w:rPr>
          <w:rFonts w:eastAsia="Arial" w:cs="Arial"/>
          <w:color w:val="000000" w:themeColor="text1"/>
        </w:rPr>
      </w:pPr>
      <w:r w:rsidRPr="00222D99">
        <w:rPr>
          <w:rFonts w:eastAsia="Arial" w:cs="Arial"/>
          <w:color w:val="000000" w:themeColor="text1"/>
        </w:rPr>
        <w:t>Once the necessary changes</w:t>
      </w:r>
      <w:r w:rsidR="00060E62">
        <w:rPr>
          <w:rFonts w:eastAsia="Arial" w:cs="Arial"/>
          <w:color w:val="000000" w:themeColor="text1"/>
        </w:rPr>
        <w:t xml:space="preserve"> were made</w:t>
      </w:r>
      <w:r w:rsidRPr="00222D99">
        <w:rPr>
          <w:rFonts w:eastAsia="Arial" w:cs="Arial"/>
          <w:color w:val="000000" w:themeColor="text1"/>
        </w:rPr>
        <w:t xml:space="preserve">, </w:t>
      </w:r>
      <w:r w:rsidR="00060E62">
        <w:rPr>
          <w:rFonts w:eastAsia="Arial" w:cs="Arial"/>
          <w:color w:val="000000" w:themeColor="text1"/>
        </w:rPr>
        <w:t>one</w:t>
      </w:r>
      <w:r w:rsidRPr="00222D99">
        <w:rPr>
          <w:rFonts w:eastAsia="Arial" w:cs="Arial"/>
          <w:color w:val="000000" w:themeColor="text1"/>
        </w:rPr>
        <w:t xml:space="preserve"> can save them by clicking the green button at the top right corner of the page. After saving, you can validate any errors by clicking on the grey section shown in the figure, which will highlight any issues or inconsistencies that need to be addressed. This validation process ensures that your AAS remains accurate and compliant with standards.</w:t>
      </w:r>
    </w:p>
    <w:p w14:paraId="2DFFFB9F" w14:textId="0674A2DB" w:rsidR="00E501ED" w:rsidRDefault="002F6684" w:rsidP="0021398C">
      <w:pPr>
        <w:jc w:val="center"/>
      </w:pPr>
      <w:r>
        <w:rPr>
          <w:noProof/>
          <w:lang w:val="de-DE" w:eastAsia="zh-CN"/>
        </w:rPr>
        <w:lastRenderedPageBreak/>
        <w:drawing>
          <wp:inline distT="0" distB="0" distL="0" distR="0" wp14:anchorId="43986A93" wp14:editId="1BC6F9B0">
            <wp:extent cx="4985534" cy="3467477"/>
            <wp:effectExtent l="114300" t="114300" r="120015" b="114300"/>
            <wp:docPr id="488528511" name="Grafik 4885285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8511" name="Grafik 488528511"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55150" cy="3515895"/>
                    </a:xfrm>
                    <a:prstGeom prst="rect">
                      <a:avLst/>
                    </a:prstGeom>
                    <a:effectLst>
                      <a:outerShdw blurRad="63500" sx="102000" sy="102000" algn="ctr" rotWithShape="0">
                        <a:prstClr val="black">
                          <a:alpha val="40000"/>
                        </a:prstClr>
                      </a:outerShdw>
                    </a:effectLst>
                  </pic:spPr>
                </pic:pic>
              </a:graphicData>
            </a:graphic>
          </wp:inline>
        </w:drawing>
      </w:r>
    </w:p>
    <w:p w14:paraId="6C31FB93" w14:textId="6827260C" w:rsidR="00AA3C8A" w:rsidRPr="005705AD" w:rsidRDefault="0015013A" w:rsidP="0021398C">
      <w:pPr>
        <w:pStyle w:val="Caption"/>
        <w:jc w:val="center"/>
      </w:pPr>
      <w:bookmarkStart w:id="254" w:name="_Toc200031392"/>
      <w:r w:rsidRPr="005705AD">
        <w:t>Figure</w:t>
      </w:r>
      <w:r w:rsidR="002F6684" w:rsidRPr="005705AD">
        <w:t xml:space="preserve"> </w:t>
      </w:r>
      <w:r w:rsidR="0011772B">
        <w:fldChar w:fldCharType="begin"/>
      </w:r>
      <w:r w:rsidR="0011772B" w:rsidRPr="005705AD">
        <w:instrText xml:space="preserve"> STYLEREF 1 \s </w:instrText>
      </w:r>
      <w:r w:rsidR="0011772B">
        <w:fldChar w:fldCharType="separate"/>
      </w:r>
      <w:r w:rsidR="0011772B">
        <w:t>6</w:t>
      </w:r>
      <w:r w:rsidR="0011772B">
        <w:rPr>
          <w:noProof/>
        </w:rPr>
        <w:fldChar w:fldCharType="end"/>
      </w:r>
      <w:r w:rsidR="002F6684" w:rsidRPr="005705AD">
        <w:noBreakHyphen/>
      </w:r>
      <w:r w:rsidR="00542A57">
        <w:fldChar w:fldCharType="begin"/>
      </w:r>
      <w:r w:rsidR="00542A57" w:rsidRPr="005705AD">
        <w:instrText xml:space="preserve"> SEQ Abbildung \* ARABIC \s 1 </w:instrText>
      </w:r>
      <w:r w:rsidR="00542A57">
        <w:fldChar w:fldCharType="separate"/>
      </w:r>
      <w:r w:rsidR="00542A57">
        <w:t>5</w:t>
      </w:r>
      <w:r w:rsidR="00542A57">
        <w:rPr>
          <w:noProof/>
        </w:rPr>
        <w:fldChar w:fldCharType="end"/>
      </w:r>
      <w:r w:rsidR="002F6684" w:rsidRPr="005705AD">
        <w:t xml:space="preserve">: </w:t>
      </w:r>
      <w:r w:rsidR="00AA3C8A" w:rsidRPr="005705AD">
        <w:t>Validation Errors in AAS Designer</w:t>
      </w:r>
      <w:bookmarkEnd w:id="254"/>
    </w:p>
    <w:p w14:paraId="660B4A22" w14:textId="548D24FF" w:rsidR="002F6684" w:rsidRPr="005705AD" w:rsidRDefault="002F6684" w:rsidP="002F6684">
      <w:pPr>
        <w:pStyle w:val="Caption"/>
      </w:pPr>
    </w:p>
    <w:p w14:paraId="1397A7CF" w14:textId="77777777" w:rsidR="00527B44" w:rsidRDefault="00527B44" w:rsidP="00527B44">
      <w:pPr>
        <w:rPr>
          <w:rFonts w:eastAsia="Arial" w:cs="Arial"/>
          <w:color w:val="000000" w:themeColor="text1"/>
        </w:rPr>
      </w:pPr>
      <w:r w:rsidRPr="00222D99">
        <w:rPr>
          <w:rFonts w:eastAsia="Arial" w:cs="Arial"/>
          <w:color w:val="000000" w:themeColor="text1"/>
        </w:rPr>
        <w:t>As you can see in the figure, the validation errors display a list of all the issues within the AAS shell. Each error will be clearly identified, allowing you to navigate directly to the problem area.</w:t>
      </w:r>
    </w:p>
    <w:p w14:paraId="2C6EE733" w14:textId="77777777" w:rsidR="004D5AA1" w:rsidRPr="00222D99" w:rsidRDefault="004D5AA1" w:rsidP="00527B44">
      <w:pPr>
        <w:rPr>
          <w:rFonts w:eastAsia="Arial" w:cs="Arial"/>
          <w:color w:val="000000" w:themeColor="text1"/>
        </w:rPr>
      </w:pPr>
    </w:p>
    <w:p w14:paraId="5845272F" w14:textId="2BEAF266" w:rsidR="002F6684" w:rsidRDefault="005F2CA9" w:rsidP="0021398C">
      <w:pPr>
        <w:jc w:val="center"/>
      </w:pPr>
      <w:r>
        <w:rPr>
          <w:noProof/>
          <w:lang w:val="de-DE" w:eastAsia="zh-CN"/>
        </w:rPr>
        <w:drawing>
          <wp:inline distT="0" distB="0" distL="0" distR="0" wp14:anchorId="6F61FF8E" wp14:editId="5CC71407">
            <wp:extent cx="5465219" cy="1882364"/>
            <wp:effectExtent l="114300" t="95250" r="116840" b="99060"/>
            <wp:docPr id="2043656192" name="Grafik 20436561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56192" name="Grafik 2043656192"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7369" cy="1889993"/>
                    </a:xfrm>
                    <a:prstGeom prst="rect">
                      <a:avLst/>
                    </a:prstGeom>
                    <a:effectLst>
                      <a:outerShdw blurRad="63500" sx="102000" sy="102000" algn="ctr" rotWithShape="0">
                        <a:prstClr val="black">
                          <a:alpha val="40000"/>
                        </a:prstClr>
                      </a:outerShdw>
                    </a:effectLst>
                  </pic:spPr>
                </pic:pic>
              </a:graphicData>
            </a:graphic>
          </wp:inline>
        </w:drawing>
      </w:r>
    </w:p>
    <w:p w14:paraId="58D1B356" w14:textId="40EB8AFA" w:rsidR="005F2CA9" w:rsidRPr="00222D99" w:rsidRDefault="0015013A" w:rsidP="0021398C">
      <w:pPr>
        <w:pStyle w:val="Caption"/>
        <w:jc w:val="center"/>
      </w:pPr>
      <w:bookmarkStart w:id="255" w:name="_Toc200031393"/>
      <w:r>
        <w:t>Figure</w:t>
      </w:r>
      <w:r w:rsidR="005F2CA9" w:rsidRPr="00222D99">
        <w:t xml:space="preserve"> </w:t>
      </w:r>
      <w:r w:rsidR="0011772B">
        <w:fldChar w:fldCharType="begin"/>
      </w:r>
      <w:r w:rsidR="0011772B" w:rsidRPr="00222D99">
        <w:instrText xml:space="preserve"> STYLEREF 1 \s </w:instrText>
      </w:r>
      <w:r w:rsidR="0011772B">
        <w:fldChar w:fldCharType="separate"/>
      </w:r>
      <w:r w:rsidR="0011772B">
        <w:t>6</w:t>
      </w:r>
      <w:r w:rsidR="0011772B">
        <w:rPr>
          <w:noProof/>
        </w:rPr>
        <w:fldChar w:fldCharType="end"/>
      </w:r>
      <w:r w:rsidR="005F2CA9" w:rsidRPr="00222D99">
        <w:noBreakHyphen/>
      </w:r>
      <w:r w:rsidR="00542A57">
        <w:fldChar w:fldCharType="begin"/>
      </w:r>
      <w:r w:rsidR="00542A57" w:rsidRPr="00222D99">
        <w:instrText xml:space="preserve"> SEQ Abbildung \* ARABIC \s 1 </w:instrText>
      </w:r>
      <w:r w:rsidR="00542A57">
        <w:fldChar w:fldCharType="separate"/>
      </w:r>
      <w:r w:rsidR="00542A57">
        <w:t>6</w:t>
      </w:r>
      <w:r w:rsidR="00542A57">
        <w:rPr>
          <w:noProof/>
        </w:rPr>
        <w:fldChar w:fldCharType="end"/>
      </w:r>
      <w:r w:rsidR="005F2CA9" w:rsidRPr="00222D99">
        <w:t xml:space="preserve">: </w:t>
      </w:r>
      <w:r w:rsidR="0052164D" w:rsidRPr="00222D99">
        <w:t>Resolving Validation Errors in AAS Designer</w:t>
      </w:r>
      <w:bookmarkEnd w:id="255"/>
    </w:p>
    <w:p w14:paraId="13F892EF" w14:textId="77777777" w:rsidR="0014456B" w:rsidRPr="00222D99" w:rsidRDefault="0014456B" w:rsidP="0014456B">
      <w:pPr>
        <w:rPr>
          <w:rFonts w:eastAsia="Arial" w:cs="Arial"/>
          <w:color w:val="000000" w:themeColor="text1"/>
        </w:rPr>
      </w:pPr>
      <w:r w:rsidRPr="00222D99">
        <w:rPr>
          <w:rFonts w:eastAsia="Arial" w:cs="Arial"/>
          <w:color w:val="000000" w:themeColor="text1"/>
        </w:rPr>
        <w:t>Once you reach the issue, you can make the necessary adjustments to resolve the error. The Designer guides you to the problem once you click the button. This process ensures that your AAS shell is free from issues and fully compliant with the required standards before finalizing or sharing it.</w:t>
      </w:r>
    </w:p>
    <w:p w14:paraId="4229A348" w14:textId="77777777" w:rsidR="0014456B" w:rsidRPr="00222D99" w:rsidRDefault="0014456B" w:rsidP="0014456B">
      <w:pPr>
        <w:rPr>
          <w:rFonts w:eastAsia="Arial" w:cs="Arial"/>
          <w:color w:val="000000" w:themeColor="text1"/>
        </w:rPr>
      </w:pPr>
    </w:p>
    <w:p w14:paraId="5269CD6F" w14:textId="77777777" w:rsidR="0014456B" w:rsidRPr="004D5AA1" w:rsidRDefault="0014456B" w:rsidP="004D1C31">
      <w:pPr>
        <w:pStyle w:val="Heading2"/>
        <w:rPr>
          <w:sz w:val="24"/>
          <w:szCs w:val="24"/>
        </w:rPr>
      </w:pPr>
      <w:bookmarkStart w:id="256" w:name="_Toc193102694"/>
      <w:r w:rsidRPr="004D5AA1">
        <w:rPr>
          <w:sz w:val="24"/>
          <w:szCs w:val="24"/>
        </w:rPr>
        <w:t>Delete</w:t>
      </w:r>
      <w:bookmarkEnd w:id="256"/>
    </w:p>
    <w:p w14:paraId="3FFAF1B8" w14:textId="77777777" w:rsidR="0014456B" w:rsidRPr="00222D99" w:rsidRDefault="0014456B" w:rsidP="0014456B">
      <w:pPr>
        <w:spacing w:before="240" w:after="240"/>
      </w:pPr>
      <w:r w:rsidRPr="00222D99">
        <w:rPr>
          <w:rFonts w:eastAsia="Arial" w:cs="Arial"/>
          <w:color w:val="000000" w:themeColor="text1"/>
        </w:rPr>
        <w:t>The Delete command allows you to remove the AAS shell from the system. When you use this option, the selected AAS shell and all its associated data will be permanently deleted. Make sure to double-check before confirming the deletion, as this action cannot be undone.</w:t>
      </w:r>
    </w:p>
    <w:p w14:paraId="1917E3E2" w14:textId="77777777" w:rsidR="0014456B" w:rsidRPr="00222D99" w:rsidRDefault="0014456B" w:rsidP="0014456B">
      <w:pPr>
        <w:rPr>
          <w:rFonts w:asciiTheme="minorBidi" w:hAnsiTheme="minorBidi"/>
        </w:rPr>
      </w:pPr>
    </w:p>
    <w:p w14:paraId="448E05E1" w14:textId="77777777" w:rsidR="0014456B" w:rsidRPr="004D5AA1" w:rsidRDefault="0014456B" w:rsidP="004D1C31">
      <w:pPr>
        <w:pStyle w:val="Heading2"/>
        <w:rPr>
          <w:sz w:val="24"/>
          <w:szCs w:val="24"/>
        </w:rPr>
      </w:pPr>
      <w:bookmarkStart w:id="257" w:name="_Toc193102695"/>
      <w:r w:rsidRPr="004D5AA1">
        <w:rPr>
          <w:sz w:val="24"/>
          <w:szCs w:val="24"/>
        </w:rPr>
        <w:t>Advanced</w:t>
      </w:r>
      <w:bookmarkEnd w:id="257"/>
    </w:p>
    <w:p w14:paraId="17846C19" w14:textId="63728BF5" w:rsidR="0014456B" w:rsidRPr="00222D99" w:rsidRDefault="0014456B" w:rsidP="0014456B">
      <w:pPr>
        <w:spacing w:before="240" w:after="240"/>
        <w:rPr>
          <w:rFonts w:eastAsia="Arial" w:cs="Arial"/>
          <w:color w:val="000000" w:themeColor="text1"/>
        </w:rPr>
      </w:pPr>
      <w:r w:rsidRPr="00222D99">
        <w:rPr>
          <w:rFonts w:eastAsia="Arial" w:cs="Arial"/>
          <w:color w:val="000000" w:themeColor="text1"/>
        </w:rPr>
        <w:t>There are 2 Advanced Options you can choose</w:t>
      </w:r>
      <w:r w:rsidR="007717BE" w:rsidRPr="00222D99">
        <w:rPr>
          <w:rFonts w:eastAsia="Arial" w:cs="Arial"/>
          <w:color w:val="000000" w:themeColor="text1"/>
        </w:rPr>
        <w:t xml:space="preserve"> from</w:t>
      </w:r>
      <w:r w:rsidRPr="00222D99">
        <w:rPr>
          <w:rFonts w:eastAsia="Arial" w:cs="Arial"/>
          <w:color w:val="000000" w:themeColor="text1"/>
        </w:rPr>
        <w:t xml:space="preserve"> </w:t>
      </w:r>
      <w:r w:rsidRPr="007717BE">
        <w:rPr>
          <w:rFonts w:eastAsia="Arial" w:cs="Arial"/>
          <w:i/>
          <w:color w:val="000000" w:themeColor="text1"/>
        </w:rPr>
        <w:t>Create Feed Mapping</w:t>
      </w:r>
      <w:r w:rsidRPr="00222D99">
        <w:rPr>
          <w:rFonts w:eastAsia="Arial" w:cs="Arial"/>
          <w:color w:val="000000" w:themeColor="text1"/>
        </w:rPr>
        <w:t xml:space="preserve"> and </w:t>
      </w:r>
      <w:r w:rsidRPr="007717BE">
        <w:rPr>
          <w:rFonts w:eastAsia="Arial" w:cs="Arial"/>
          <w:i/>
          <w:iCs/>
          <w:color w:val="000000" w:themeColor="text1"/>
        </w:rPr>
        <w:t>Duplicat</w:t>
      </w:r>
      <w:r w:rsidR="007717BE">
        <w:rPr>
          <w:rFonts w:eastAsia="Arial" w:cs="Arial"/>
          <w:i/>
          <w:iCs/>
          <w:color w:val="000000" w:themeColor="text1"/>
        </w:rPr>
        <w:t>e</w:t>
      </w:r>
      <w:r w:rsidRPr="00222D99">
        <w:rPr>
          <w:rFonts w:eastAsia="Arial" w:cs="Arial"/>
          <w:color w:val="000000" w:themeColor="text1"/>
        </w:rPr>
        <w:t xml:space="preserve">. </w:t>
      </w:r>
    </w:p>
    <w:p w14:paraId="062B96A3" w14:textId="4B1A2EFE" w:rsidR="0052164D" w:rsidRDefault="0067339A" w:rsidP="00813EC1">
      <w:pPr>
        <w:jc w:val="center"/>
      </w:pPr>
      <w:r>
        <w:rPr>
          <w:noProof/>
          <w:lang w:val="de-DE" w:eastAsia="zh-CN"/>
        </w:rPr>
        <w:drawing>
          <wp:inline distT="0" distB="0" distL="0" distR="0" wp14:anchorId="4689A0A3" wp14:editId="2162886C">
            <wp:extent cx="4418642" cy="1786573"/>
            <wp:effectExtent l="95250" t="95250" r="96520" b="99695"/>
            <wp:docPr id="1110313240" name="Grafik 11103132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3240" name="Grafik 1110313240" descr="A screenshot of a computer&#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4465936" cy="1805695"/>
                    </a:xfrm>
                    <a:prstGeom prst="rect">
                      <a:avLst/>
                    </a:prstGeom>
                    <a:effectLst>
                      <a:outerShdw blurRad="63500" sx="102000" sy="102000" algn="ctr" rotWithShape="0">
                        <a:prstClr val="black">
                          <a:alpha val="40000"/>
                        </a:prstClr>
                      </a:outerShdw>
                    </a:effectLst>
                  </pic:spPr>
                </pic:pic>
              </a:graphicData>
            </a:graphic>
          </wp:inline>
        </w:drawing>
      </w:r>
    </w:p>
    <w:p w14:paraId="1ADCDBD6" w14:textId="273F72E3" w:rsidR="0067339A" w:rsidRPr="00222D99" w:rsidRDefault="0015013A" w:rsidP="00813EC1">
      <w:pPr>
        <w:pStyle w:val="Caption"/>
        <w:jc w:val="center"/>
      </w:pPr>
      <w:bookmarkStart w:id="258" w:name="_Toc200031394"/>
      <w:r>
        <w:t>Figure</w:t>
      </w:r>
      <w:r w:rsidR="0067339A" w:rsidRPr="00222D99">
        <w:t xml:space="preserve"> </w:t>
      </w:r>
      <w:r w:rsidR="0011772B">
        <w:fldChar w:fldCharType="begin"/>
      </w:r>
      <w:r w:rsidR="0011772B" w:rsidRPr="00222D99">
        <w:instrText xml:space="preserve"> STYLEREF 1 \s </w:instrText>
      </w:r>
      <w:r w:rsidR="0011772B">
        <w:fldChar w:fldCharType="separate"/>
      </w:r>
      <w:r w:rsidR="0011772B">
        <w:t>6</w:t>
      </w:r>
      <w:r w:rsidR="0011772B">
        <w:rPr>
          <w:noProof/>
        </w:rPr>
        <w:fldChar w:fldCharType="end"/>
      </w:r>
      <w:r w:rsidR="0067339A" w:rsidRPr="00222D99">
        <w:noBreakHyphen/>
      </w:r>
      <w:r w:rsidR="006031D1">
        <w:fldChar w:fldCharType="begin"/>
      </w:r>
      <w:r w:rsidR="006031D1" w:rsidRPr="00222D99">
        <w:instrText xml:space="preserve"> SEQ Abbildung \* ARABIC \s 1 </w:instrText>
      </w:r>
      <w:r w:rsidR="006031D1">
        <w:fldChar w:fldCharType="separate"/>
      </w:r>
      <w:r w:rsidR="006031D1">
        <w:t>7</w:t>
      </w:r>
      <w:r w:rsidR="006031D1">
        <w:rPr>
          <w:noProof/>
        </w:rPr>
        <w:fldChar w:fldCharType="end"/>
      </w:r>
      <w:r w:rsidR="0067339A" w:rsidRPr="00222D99">
        <w:t xml:space="preserve">: </w:t>
      </w:r>
      <w:r w:rsidR="00392D49" w:rsidRPr="00222D99">
        <w:t>Advanced Options in AAS Designer</w:t>
      </w:r>
      <w:bookmarkEnd w:id="258"/>
    </w:p>
    <w:p w14:paraId="3A63389C" w14:textId="77777777" w:rsidR="00D36C90" w:rsidRPr="00474181" w:rsidRDefault="00D36C90" w:rsidP="004D1C31">
      <w:pPr>
        <w:pStyle w:val="Heading3"/>
      </w:pPr>
      <w:bookmarkStart w:id="259" w:name="_Toc193102696"/>
      <w:r>
        <w:t>Create Feed Mapping</w:t>
      </w:r>
      <w:bookmarkEnd w:id="259"/>
    </w:p>
    <w:p w14:paraId="0B7F839B" w14:textId="77777777" w:rsidR="00D36C90" w:rsidRPr="00222D99" w:rsidRDefault="00D36C90" w:rsidP="00D36C90">
      <w:pPr>
        <w:spacing w:before="240" w:after="240"/>
        <w:rPr>
          <w:rFonts w:eastAsia="Arial" w:cs="Arial"/>
          <w:color w:val="000000" w:themeColor="text1"/>
          <w:sz w:val="22"/>
          <w:szCs w:val="22"/>
        </w:rPr>
      </w:pPr>
      <w:r w:rsidRPr="00222D99">
        <w:rPr>
          <w:rFonts w:eastAsia="Arial" w:cs="Arial"/>
          <w:color w:val="000000" w:themeColor="text1"/>
        </w:rPr>
        <w:t>Feed Mapping allows you to map data fields from an external source (such as a CSV file or JSON data) to the corresponding fields in the AAS Shell. This helps in integrating and synchronizing data from external systems into the AAS.</w:t>
      </w:r>
    </w:p>
    <w:p w14:paraId="76330436" w14:textId="78F8640E" w:rsidR="00392D49" w:rsidRDefault="005C45A1" w:rsidP="00813EC1">
      <w:pPr>
        <w:jc w:val="center"/>
      </w:pPr>
      <w:r>
        <w:rPr>
          <w:noProof/>
          <w:lang w:val="de-DE" w:eastAsia="zh-CN"/>
        </w:rPr>
        <w:drawing>
          <wp:inline distT="0" distB="0" distL="0" distR="0" wp14:anchorId="6C2357B5" wp14:editId="71C82BF6">
            <wp:extent cx="5347769" cy="1726235"/>
            <wp:effectExtent l="114300" t="95250" r="120015" b="102870"/>
            <wp:docPr id="140191839" name="Grafik 1401918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1839" name="Grafik 140191839"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61849" cy="1763060"/>
                    </a:xfrm>
                    <a:prstGeom prst="rect">
                      <a:avLst/>
                    </a:prstGeom>
                    <a:effectLst>
                      <a:outerShdw blurRad="63500" sx="102000" sy="102000" algn="ctr" rotWithShape="0">
                        <a:prstClr val="black">
                          <a:alpha val="40000"/>
                        </a:prstClr>
                      </a:outerShdw>
                    </a:effectLst>
                  </pic:spPr>
                </pic:pic>
              </a:graphicData>
            </a:graphic>
          </wp:inline>
        </w:drawing>
      </w:r>
    </w:p>
    <w:p w14:paraId="59979876" w14:textId="48272EAE" w:rsidR="007A4A6E" w:rsidRPr="00222D99" w:rsidRDefault="0015013A" w:rsidP="00813EC1">
      <w:pPr>
        <w:pStyle w:val="Caption"/>
        <w:jc w:val="center"/>
      </w:pPr>
      <w:bookmarkStart w:id="260" w:name="_Toc190860784"/>
      <w:bookmarkStart w:id="261" w:name="_Toc200031395"/>
      <w:r>
        <w:t>Figure</w:t>
      </w:r>
      <w:r w:rsidR="007A4A6E" w:rsidRPr="00222D99">
        <w:t xml:space="preserve"> </w:t>
      </w:r>
      <w:r w:rsidR="0011772B">
        <w:fldChar w:fldCharType="begin"/>
      </w:r>
      <w:r w:rsidR="0011772B" w:rsidRPr="00222D99">
        <w:instrText xml:space="preserve"> STYLEREF 1 \s </w:instrText>
      </w:r>
      <w:r w:rsidR="0011772B">
        <w:fldChar w:fldCharType="separate"/>
      </w:r>
      <w:r w:rsidR="0011772B">
        <w:t>6</w:t>
      </w:r>
      <w:r w:rsidR="0011772B">
        <w:rPr>
          <w:noProof/>
        </w:rPr>
        <w:fldChar w:fldCharType="end"/>
      </w:r>
      <w:r w:rsidR="007A4A6E" w:rsidRPr="00222D99">
        <w:noBreakHyphen/>
      </w:r>
      <w:r w:rsidR="006031D1">
        <w:fldChar w:fldCharType="begin"/>
      </w:r>
      <w:r w:rsidR="006031D1" w:rsidRPr="00222D99">
        <w:instrText xml:space="preserve"> SEQ Abbildung \* ARABIC \s 1 </w:instrText>
      </w:r>
      <w:r w:rsidR="006031D1">
        <w:fldChar w:fldCharType="separate"/>
      </w:r>
      <w:r w:rsidR="006031D1">
        <w:t>8</w:t>
      </w:r>
      <w:r w:rsidR="006031D1">
        <w:rPr>
          <w:noProof/>
        </w:rPr>
        <w:fldChar w:fldCharType="end"/>
      </w:r>
      <w:r w:rsidR="007A4A6E" w:rsidRPr="00222D99">
        <w:t>: Creating Feed Mapping in AAS Designer</w:t>
      </w:r>
      <w:bookmarkEnd w:id="260"/>
      <w:bookmarkEnd w:id="261"/>
    </w:p>
    <w:p w14:paraId="5B9D7BE9" w14:textId="77777777" w:rsidR="00686FE9" w:rsidRPr="00222D99" w:rsidRDefault="00686FE9" w:rsidP="00686FE9">
      <w:pPr>
        <w:spacing w:before="240" w:after="240"/>
      </w:pPr>
      <w:r w:rsidRPr="00222D99">
        <w:rPr>
          <w:rFonts w:eastAsia="Arial" w:cs="Arial"/>
          <w:color w:val="000000" w:themeColor="text1"/>
        </w:rPr>
        <w:t>The structure typically includes the following fields:</w:t>
      </w:r>
    </w:p>
    <w:p w14:paraId="43A793C7" w14:textId="77777777" w:rsidR="00686FE9" w:rsidRPr="00222D99" w:rsidRDefault="00686FE9" w:rsidP="004D1C31">
      <w:pPr>
        <w:pStyle w:val="ListParagraph"/>
        <w:numPr>
          <w:ilvl w:val="0"/>
          <w:numId w:val="14"/>
        </w:numPr>
        <w:spacing w:before="220" w:after="220" w:line="279" w:lineRule="auto"/>
        <w:contextualSpacing/>
        <w:rPr>
          <w:rFonts w:eastAsia="Arial" w:cs="Arial"/>
          <w:color w:val="000000" w:themeColor="text1"/>
        </w:rPr>
      </w:pPr>
      <w:r w:rsidRPr="00222D99">
        <w:rPr>
          <w:rFonts w:eastAsia="Arial" w:cs="Arial"/>
          <w:color w:val="000000" w:themeColor="text1"/>
        </w:rPr>
        <w:t>Field: The name of the field or attribute within the AAS that is being mapped (e.g., KOSTAL_MLK12_32140734113).</w:t>
      </w:r>
    </w:p>
    <w:p w14:paraId="0EDD15FC" w14:textId="77777777" w:rsidR="00686FE9" w:rsidRPr="00222D99" w:rsidRDefault="00686FE9" w:rsidP="004D1C31">
      <w:pPr>
        <w:pStyle w:val="ListParagraph"/>
        <w:numPr>
          <w:ilvl w:val="0"/>
          <w:numId w:val="14"/>
        </w:numPr>
        <w:spacing w:before="220" w:after="220" w:line="279" w:lineRule="auto"/>
        <w:contextualSpacing/>
        <w:rPr>
          <w:rFonts w:eastAsia="Arial" w:cs="Arial"/>
          <w:color w:val="000000" w:themeColor="text1"/>
        </w:rPr>
      </w:pPr>
      <w:r w:rsidRPr="00222D99">
        <w:rPr>
          <w:rFonts w:eastAsia="Arial" w:cs="Arial"/>
          <w:color w:val="000000" w:themeColor="text1"/>
        </w:rPr>
        <w:t>Type: The type of data expected (e.g., String, Integer, etc.).</w:t>
      </w:r>
    </w:p>
    <w:p w14:paraId="52A10C1C" w14:textId="77777777" w:rsidR="00686FE9" w:rsidRPr="00222D99" w:rsidRDefault="00686FE9" w:rsidP="004D1C31">
      <w:pPr>
        <w:pStyle w:val="ListParagraph"/>
        <w:numPr>
          <w:ilvl w:val="0"/>
          <w:numId w:val="14"/>
        </w:numPr>
        <w:spacing w:before="220" w:after="220" w:line="279" w:lineRule="auto"/>
        <w:contextualSpacing/>
        <w:rPr>
          <w:rFonts w:eastAsia="Arial" w:cs="Arial"/>
          <w:color w:val="000000" w:themeColor="text1"/>
        </w:rPr>
      </w:pPr>
      <w:r w:rsidRPr="00222D99">
        <w:rPr>
          <w:rFonts w:eastAsia="Arial" w:cs="Arial"/>
          <w:color w:val="000000" w:themeColor="text1"/>
        </w:rPr>
        <w:t xml:space="preserve">Mapping Type: This defines how the mapping is performed, such as whether it’s a direct Key-Value mapping, or if it follows a specific </w:t>
      </w:r>
      <w:proofErr w:type="spellStart"/>
      <w:r w:rsidRPr="00222D99">
        <w:rPr>
          <w:rFonts w:eastAsia="Arial" w:cs="Arial"/>
          <w:color w:val="000000" w:themeColor="text1"/>
        </w:rPr>
        <w:t>JSONPath</w:t>
      </w:r>
      <w:proofErr w:type="spellEnd"/>
      <w:r w:rsidRPr="00222D99">
        <w:rPr>
          <w:rFonts w:eastAsia="Arial" w:cs="Arial"/>
          <w:color w:val="000000" w:themeColor="text1"/>
        </w:rPr>
        <w:t xml:space="preserve"> to extract values.</w:t>
      </w:r>
    </w:p>
    <w:p w14:paraId="075A646B" w14:textId="77777777" w:rsidR="00686FE9" w:rsidRPr="00222D99" w:rsidRDefault="00686FE9" w:rsidP="00686FE9">
      <w:pPr>
        <w:rPr>
          <w:rFonts w:eastAsia="Arial" w:cs="Arial"/>
          <w:color w:val="000000" w:themeColor="text1"/>
        </w:rPr>
      </w:pPr>
      <w:r w:rsidRPr="00222D99">
        <w:rPr>
          <w:rFonts w:eastAsia="Arial" w:cs="Arial"/>
          <w:color w:val="000000" w:themeColor="text1"/>
        </w:rPr>
        <w:t xml:space="preserve">Value / </w:t>
      </w:r>
      <w:proofErr w:type="spellStart"/>
      <w:r w:rsidRPr="00222D99">
        <w:rPr>
          <w:rFonts w:eastAsia="Arial" w:cs="Arial"/>
          <w:color w:val="000000" w:themeColor="text1"/>
        </w:rPr>
        <w:t>JSONPath</w:t>
      </w:r>
      <w:proofErr w:type="spellEnd"/>
      <w:r w:rsidRPr="00222D99">
        <w:rPr>
          <w:rFonts w:eastAsia="Arial" w:cs="Arial"/>
          <w:color w:val="000000" w:themeColor="text1"/>
        </w:rPr>
        <w:t>: The value or path from the external data source that will be mapped to the field in the AAS (e.g., CSV-FILE or a No file chosen indicator for file upload).</w:t>
      </w:r>
    </w:p>
    <w:p w14:paraId="31CB12F8" w14:textId="77777777" w:rsidR="00686FE9" w:rsidRPr="00222D99" w:rsidRDefault="00686FE9" w:rsidP="00686FE9">
      <w:pPr>
        <w:rPr>
          <w:rFonts w:eastAsia="Arial" w:cs="Arial"/>
          <w:color w:val="000000" w:themeColor="text1"/>
        </w:rPr>
      </w:pPr>
    </w:p>
    <w:p w14:paraId="56A3937A" w14:textId="77777777" w:rsidR="00686FE9" w:rsidRDefault="00686FE9" w:rsidP="004D1C31">
      <w:pPr>
        <w:pStyle w:val="Heading3"/>
      </w:pPr>
      <w:bookmarkStart w:id="262" w:name="_Toc193102697"/>
      <w:r>
        <w:t>Duplicate</w:t>
      </w:r>
      <w:bookmarkEnd w:id="262"/>
    </w:p>
    <w:p w14:paraId="7C90CEEA" w14:textId="77777777" w:rsidR="004D5AA1" w:rsidRPr="004D5AA1" w:rsidRDefault="004D5AA1" w:rsidP="004D5AA1"/>
    <w:p w14:paraId="5C5D91ED" w14:textId="77777777" w:rsidR="00686FE9" w:rsidRPr="00222D99" w:rsidRDefault="00686FE9" w:rsidP="00686FE9">
      <w:pPr>
        <w:rPr>
          <w:rFonts w:eastAsia="Arial" w:cs="Arial"/>
          <w:color w:val="000000" w:themeColor="text1"/>
        </w:rPr>
      </w:pPr>
      <w:r w:rsidRPr="00222D99">
        <w:rPr>
          <w:rFonts w:eastAsia="Arial" w:cs="Arial"/>
          <w:color w:val="000000" w:themeColor="text1"/>
        </w:rPr>
        <w:lastRenderedPageBreak/>
        <w:t>Duplicate helps to duplicate the entire AAS File.</w:t>
      </w:r>
    </w:p>
    <w:p w14:paraId="0CB40C70" w14:textId="77777777" w:rsidR="00686FE9" w:rsidRPr="00222D99" w:rsidRDefault="00686FE9" w:rsidP="00686FE9">
      <w:pPr>
        <w:rPr>
          <w:rFonts w:eastAsia="Arial" w:cs="Arial"/>
          <w:color w:val="000000" w:themeColor="text1"/>
        </w:rPr>
      </w:pPr>
    </w:p>
    <w:p w14:paraId="724DE845" w14:textId="77777777" w:rsidR="00686FE9" w:rsidRPr="004D5AA1" w:rsidRDefault="00686FE9" w:rsidP="004D1C31">
      <w:pPr>
        <w:pStyle w:val="Heading2"/>
        <w:rPr>
          <w:sz w:val="24"/>
          <w:szCs w:val="24"/>
        </w:rPr>
      </w:pPr>
      <w:bookmarkStart w:id="263" w:name="_Toc193102698"/>
      <w:r w:rsidRPr="004D5AA1">
        <w:rPr>
          <w:sz w:val="24"/>
          <w:szCs w:val="24"/>
        </w:rPr>
        <w:t>Exports</w:t>
      </w:r>
      <w:bookmarkEnd w:id="263"/>
    </w:p>
    <w:p w14:paraId="4C42624F" w14:textId="77777777" w:rsidR="004D5AA1" w:rsidRPr="004D5AA1" w:rsidRDefault="004D5AA1" w:rsidP="004D5AA1">
      <w:pPr>
        <w:rPr>
          <w:rFonts w:eastAsia="Arial"/>
        </w:rPr>
      </w:pPr>
    </w:p>
    <w:p w14:paraId="31D49920" w14:textId="77777777" w:rsidR="00686FE9" w:rsidRPr="00222D99" w:rsidRDefault="00686FE9" w:rsidP="00686FE9">
      <w:pPr>
        <w:rPr>
          <w:b/>
          <w:sz w:val="22"/>
          <w:szCs w:val="22"/>
        </w:rPr>
      </w:pPr>
      <w:r w:rsidRPr="00222D99">
        <w:rPr>
          <w:rFonts w:eastAsia="Arial" w:cs="Arial"/>
          <w:color w:val="000000" w:themeColor="text1"/>
        </w:rPr>
        <w:t xml:space="preserve">The file can be downloaded in your system </w:t>
      </w:r>
      <w:proofErr w:type="gramStart"/>
      <w:r w:rsidRPr="00222D99">
        <w:rPr>
          <w:rFonts w:eastAsia="Arial" w:cs="Arial"/>
          <w:color w:val="000000" w:themeColor="text1"/>
        </w:rPr>
        <w:t>in .</w:t>
      </w:r>
      <w:proofErr w:type="spellStart"/>
      <w:r w:rsidRPr="00222D99">
        <w:rPr>
          <w:rFonts w:eastAsia="Arial" w:cs="Arial"/>
          <w:color w:val="000000" w:themeColor="text1"/>
        </w:rPr>
        <w:t>aasx</w:t>
      </w:r>
      <w:proofErr w:type="spellEnd"/>
      <w:proofErr w:type="gramEnd"/>
      <w:r w:rsidRPr="00222D99">
        <w:rPr>
          <w:rFonts w:eastAsia="Arial" w:cs="Arial"/>
          <w:color w:val="000000" w:themeColor="text1"/>
        </w:rPr>
        <w:t xml:space="preserve"> or .</w:t>
      </w:r>
      <w:proofErr w:type="spellStart"/>
      <w:r w:rsidRPr="00222D99">
        <w:rPr>
          <w:rFonts w:eastAsia="Arial" w:cs="Arial"/>
          <w:color w:val="000000" w:themeColor="text1"/>
        </w:rPr>
        <w:t>json</w:t>
      </w:r>
      <w:proofErr w:type="spellEnd"/>
      <w:r w:rsidRPr="00222D99">
        <w:rPr>
          <w:rFonts w:eastAsia="Arial" w:cs="Arial"/>
          <w:color w:val="000000" w:themeColor="text1"/>
        </w:rPr>
        <w:t xml:space="preserve"> format.</w:t>
      </w:r>
    </w:p>
    <w:p w14:paraId="70CA4AD6" w14:textId="302C06B3" w:rsidR="005C45A1" w:rsidRDefault="00BF2730" w:rsidP="00864C97">
      <w:pPr>
        <w:jc w:val="center"/>
      </w:pPr>
      <w:r>
        <w:rPr>
          <w:noProof/>
          <w:lang w:val="de-DE" w:eastAsia="zh-CN"/>
        </w:rPr>
        <w:drawing>
          <wp:inline distT="0" distB="0" distL="0" distR="0" wp14:anchorId="2409C73D" wp14:editId="59322335">
            <wp:extent cx="5296277" cy="1885862"/>
            <wp:effectExtent l="114300" t="95250" r="114300" b="95885"/>
            <wp:docPr id="106825047" name="Grafik 1068250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047" name="Grafik 106825047"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335558" cy="1899849"/>
                    </a:xfrm>
                    <a:prstGeom prst="rect">
                      <a:avLst/>
                    </a:prstGeom>
                    <a:effectLst>
                      <a:outerShdw blurRad="63500" sx="102000" sy="102000" algn="ctr" rotWithShape="0">
                        <a:prstClr val="black">
                          <a:alpha val="40000"/>
                        </a:prstClr>
                      </a:outerShdw>
                    </a:effectLst>
                  </pic:spPr>
                </pic:pic>
              </a:graphicData>
            </a:graphic>
          </wp:inline>
        </w:drawing>
      </w:r>
    </w:p>
    <w:p w14:paraId="697AC788" w14:textId="2236963D" w:rsidR="00B35BCE" w:rsidRPr="005705AD" w:rsidRDefault="0015013A" w:rsidP="00864C97">
      <w:pPr>
        <w:pStyle w:val="Caption"/>
        <w:jc w:val="center"/>
      </w:pPr>
      <w:bookmarkStart w:id="264" w:name="_Toc200031396"/>
      <w:r w:rsidRPr="005705AD">
        <w:t>Figure</w:t>
      </w:r>
      <w:r w:rsidR="00B35BCE" w:rsidRPr="005705AD">
        <w:t xml:space="preserve"> </w:t>
      </w:r>
      <w:r w:rsidR="0011772B">
        <w:fldChar w:fldCharType="begin"/>
      </w:r>
      <w:r w:rsidR="0011772B" w:rsidRPr="005705AD">
        <w:instrText xml:space="preserve"> STYLEREF 1 \s </w:instrText>
      </w:r>
      <w:r w:rsidR="0011772B">
        <w:fldChar w:fldCharType="separate"/>
      </w:r>
      <w:r w:rsidR="0011772B">
        <w:t>6</w:t>
      </w:r>
      <w:r w:rsidR="0011772B">
        <w:rPr>
          <w:noProof/>
        </w:rPr>
        <w:fldChar w:fldCharType="end"/>
      </w:r>
      <w:r w:rsidR="00B35BCE" w:rsidRPr="005705AD">
        <w:noBreakHyphen/>
      </w:r>
      <w:r w:rsidR="00511EC6">
        <w:fldChar w:fldCharType="begin"/>
      </w:r>
      <w:r w:rsidR="00511EC6" w:rsidRPr="005705AD">
        <w:instrText xml:space="preserve"> SEQ Abbildung \* ARABIC \s 1 </w:instrText>
      </w:r>
      <w:r w:rsidR="00511EC6">
        <w:fldChar w:fldCharType="separate"/>
      </w:r>
      <w:r w:rsidR="00511EC6">
        <w:t>9</w:t>
      </w:r>
      <w:r w:rsidR="00511EC6">
        <w:rPr>
          <w:noProof/>
        </w:rPr>
        <w:fldChar w:fldCharType="end"/>
      </w:r>
      <w:r w:rsidR="00B35BCE" w:rsidRPr="005705AD">
        <w:t xml:space="preserve">: </w:t>
      </w:r>
      <w:r w:rsidR="00B739E8" w:rsidRPr="005705AD">
        <w:t>Exporting AAS Data in AAS Designer</w:t>
      </w:r>
      <w:bookmarkEnd w:id="264"/>
    </w:p>
    <w:p w14:paraId="7FE3B468" w14:textId="77777777" w:rsidR="00624D60" w:rsidRPr="005705AD" w:rsidRDefault="00624D60" w:rsidP="00624D60">
      <w:pPr>
        <w:rPr>
          <w:rFonts w:asciiTheme="minorBidi" w:hAnsiTheme="minorBidi"/>
          <w:b/>
        </w:rPr>
      </w:pPr>
    </w:p>
    <w:p w14:paraId="781CE0FC" w14:textId="7EB4F9E5" w:rsidR="00624D60" w:rsidRDefault="00624D60" w:rsidP="004D1C31">
      <w:pPr>
        <w:pStyle w:val="Heading2"/>
        <w:rPr>
          <w:sz w:val="24"/>
          <w:szCs w:val="24"/>
        </w:rPr>
      </w:pPr>
      <w:bookmarkStart w:id="265" w:name="_Toc193102699"/>
      <w:r w:rsidRPr="004D5AA1">
        <w:rPr>
          <w:sz w:val="24"/>
          <w:szCs w:val="24"/>
        </w:rPr>
        <w:t>Create Link for Sharing</w:t>
      </w:r>
      <w:bookmarkEnd w:id="265"/>
    </w:p>
    <w:p w14:paraId="41F46563" w14:textId="77777777" w:rsidR="004D5AA1" w:rsidRPr="004D5AA1" w:rsidRDefault="004D5AA1" w:rsidP="004D5AA1"/>
    <w:p w14:paraId="7FF7F714" w14:textId="60F488E3" w:rsidR="00B739E8" w:rsidRDefault="00027BAE" w:rsidP="00864C97">
      <w:pPr>
        <w:jc w:val="center"/>
      </w:pPr>
      <w:r>
        <w:rPr>
          <w:noProof/>
          <w:lang w:val="de-DE" w:eastAsia="zh-CN"/>
        </w:rPr>
        <w:drawing>
          <wp:inline distT="0" distB="0" distL="0" distR="0" wp14:anchorId="20344F86" wp14:editId="361ED4F9">
            <wp:extent cx="5724524" cy="1085850"/>
            <wp:effectExtent l="114300" t="76200" r="105410" b="76200"/>
            <wp:docPr id="146970116" name="Grafik 146970116" descr="A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0116" name="Grafik 146970116" descr="A white paper with black lines&#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524" cy="1085850"/>
                    </a:xfrm>
                    <a:prstGeom prst="rect">
                      <a:avLst/>
                    </a:prstGeom>
                    <a:effectLst>
                      <a:outerShdw blurRad="63500" sx="102000" sy="102000" algn="ctr" rotWithShape="0">
                        <a:prstClr val="black">
                          <a:alpha val="40000"/>
                        </a:prstClr>
                      </a:outerShdw>
                    </a:effectLst>
                  </pic:spPr>
                </pic:pic>
              </a:graphicData>
            </a:graphic>
          </wp:inline>
        </w:drawing>
      </w:r>
    </w:p>
    <w:p w14:paraId="349B6BE6" w14:textId="232E7183" w:rsidR="00027BAE" w:rsidRPr="00222D99" w:rsidRDefault="0015013A" w:rsidP="00864C97">
      <w:pPr>
        <w:pStyle w:val="Caption"/>
        <w:jc w:val="center"/>
      </w:pPr>
      <w:bookmarkStart w:id="266" w:name="_Toc200031397"/>
      <w:r>
        <w:t>Figure</w:t>
      </w:r>
      <w:r w:rsidR="00027BAE" w:rsidRPr="00222D99">
        <w:t xml:space="preserve"> </w:t>
      </w:r>
      <w:r w:rsidR="0011772B">
        <w:fldChar w:fldCharType="begin"/>
      </w:r>
      <w:r w:rsidR="0011772B" w:rsidRPr="00222D99">
        <w:instrText xml:space="preserve"> STYLEREF 1 \s </w:instrText>
      </w:r>
      <w:r w:rsidR="0011772B">
        <w:fldChar w:fldCharType="separate"/>
      </w:r>
      <w:r w:rsidR="0011772B">
        <w:t>6</w:t>
      </w:r>
      <w:r w:rsidR="0011772B">
        <w:rPr>
          <w:noProof/>
        </w:rPr>
        <w:fldChar w:fldCharType="end"/>
      </w:r>
      <w:r w:rsidR="00027BAE" w:rsidRPr="00222D99">
        <w:noBreakHyphen/>
      </w:r>
      <w:r w:rsidR="007764F3">
        <w:fldChar w:fldCharType="begin"/>
      </w:r>
      <w:r w:rsidR="007764F3" w:rsidRPr="00222D99">
        <w:instrText xml:space="preserve"> SEQ Abbildung \* ARABIC \s 1 </w:instrText>
      </w:r>
      <w:r w:rsidR="007764F3">
        <w:fldChar w:fldCharType="separate"/>
      </w:r>
      <w:r w:rsidR="007764F3">
        <w:t>10</w:t>
      </w:r>
      <w:r w:rsidR="007764F3">
        <w:rPr>
          <w:noProof/>
        </w:rPr>
        <w:fldChar w:fldCharType="end"/>
      </w:r>
      <w:r w:rsidR="00027BAE" w:rsidRPr="00222D99">
        <w:t xml:space="preserve">: </w:t>
      </w:r>
      <w:r w:rsidR="0009506D" w:rsidRPr="00222D99">
        <w:t>Creating a Shareable Link in AAS Designer</w:t>
      </w:r>
      <w:bookmarkEnd w:id="266"/>
    </w:p>
    <w:p w14:paraId="1CEB37FB" w14:textId="77777777" w:rsidR="003E3C41" w:rsidRPr="00222D99" w:rsidRDefault="003E3C41" w:rsidP="003E3C41">
      <w:pPr>
        <w:rPr>
          <w:rFonts w:eastAsia="Arial" w:cs="Arial"/>
          <w:color w:val="000000" w:themeColor="text1"/>
        </w:rPr>
      </w:pPr>
      <w:r w:rsidRPr="00222D99">
        <w:rPr>
          <w:rFonts w:eastAsia="Arial" w:cs="Arial"/>
          <w:color w:val="000000" w:themeColor="text1"/>
        </w:rPr>
        <w:t>You can create and share an AAS link with others, allowing them to perform CRUD operations (Create, Read, Update, Delete) on the AAS Shell. This link can be used to provide access to a publicly available viewer for the asset administration shell.</w:t>
      </w:r>
    </w:p>
    <w:p w14:paraId="2ABDD9E7" w14:textId="77777777" w:rsidR="0009506D" w:rsidRPr="00222D99" w:rsidRDefault="0009506D" w:rsidP="0009506D"/>
    <w:p w14:paraId="58F6ABA6" w14:textId="01F60440" w:rsidR="003E3C41" w:rsidRDefault="00D85602" w:rsidP="00864C97">
      <w:pPr>
        <w:jc w:val="center"/>
      </w:pPr>
      <w:r>
        <w:rPr>
          <w:noProof/>
          <w:lang w:val="de-DE" w:eastAsia="zh-CN"/>
        </w:rPr>
        <w:drawing>
          <wp:inline distT="0" distB="0" distL="0" distR="0" wp14:anchorId="560DC64B" wp14:editId="697D0A2E">
            <wp:extent cx="4128380" cy="2761412"/>
            <wp:effectExtent l="0" t="0" r="0" b="0"/>
            <wp:docPr id="1491569674" name="Grafik 14915696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9674" name="Grafik 1491569674" descr="A screen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158514" cy="2781568"/>
                    </a:xfrm>
                    <a:prstGeom prst="rect">
                      <a:avLst/>
                    </a:prstGeom>
                  </pic:spPr>
                </pic:pic>
              </a:graphicData>
            </a:graphic>
          </wp:inline>
        </w:drawing>
      </w:r>
    </w:p>
    <w:p w14:paraId="18DEDA46" w14:textId="47C56FC7" w:rsidR="002B74EF" w:rsidRPr="00222D99" w:rsidRDefault="0015013A" w:rsidP="00864C97">
      <w:pPr>
        <w:pStyle w:val="Caption"/>
        <w:jc w:val="center"/>
      </w:pPr>
      <w:bookmarkStart w:id="267" w:name="_Toc200031398"/>
      <w:r>
        <w:t>Figure</w:t>
      </w:r>
      <w:r w:rsidR="00D85602" w:rsidRPr="00222D99">
        <w:t xml:space="preserve"> </w:t>
      </w:r>
      <w:r w:rsidR="0011772B">
        <w:fldChar w:fldCharType="begin"/>
      </w:r>
      <w:r w:rsidR="0011772B" w:rsidRPr="00222D99">
        <w:instrText xml:space="preserve"> STYLEREF 1 \s </w:instrText>
      </w:r>
      <w:r w:rsidR="0011772B">
        <w:fldChar w:fldCharType="separate"/>
      </w:r>
      <w:r w:rsidR="0011772B">
        <w:t>6</w:t>
      </w:r>
      <w:r w:rsidR="0011772B">
        <w:rPr>
          <w:noProof/>
        </w:rPr>
        <w:fldChar w:fldCharType="end"/>
      </w:r>
      <w:r w:rsidR="00D85602" w:rsidRPr="00222D99">
        <w:noBreakHyphen/>
      </w:r>
      <w:r w:rsidR="007764F3">
        <w:fldChar w:fldCharType="begin"/>
      </w:r>
      <w:r w:rsidR="007764F3" w:rsidRPr="00222D99">
        <w:instrText xml:space="preserve"> SEQ Abbildung \* ARABIC \s 1 </w:instrText>
      </w:r>
      <w:r w:rsidR="007764F3">
        <w:fldChar w:fldCharType="separate"/>
      </w:r>
      <w:r w:rsidR="007764F3">
        <w:t>11</w:t>
      </w:r>
      <w:r w:rsidR="007764F3">
        <w:rPr>
          <w:noProof/>
        </w:rPr>
        <w:fldChar w:fldCharType="end"/>
      </w:r>
      <w:r w:rsidR="00D85602" w:rsidRPr="00222D99">
        <w:t xml:space="preserve">: </w:t>
      </w:r>
      <w:r w:rsidR="002B74EF" w:rsidRPr="00222D99">
        <w:t xml:space="preserve">Configuring a </w:t>
      </w:r>
      <w:proofErr w:type="spellStart"/>
      <w:r w:rsidR="002B74EF" w:rsidRPr="00222D99">
        <w:t>Shareabale</w:t>
      </w:r>
      <w:proofErr w:type="spellEnd"/>
      <w:r w:rsidR="002B74EF" w:rsidRPr="00222D99">
        <w:t xml:space="preserve"> Link in AAS Designer</w:t>
      </w:r>
      <w:bookmarkEnd w:id="267"/>
    </w:p>
    <w:p w14:paraId="17F40F07" w14:textId="77777777" w:rsidR="002B74EF" w:rsidRPr="00222D99" w:rsidRDefault="002B74EF" w:rsidP="002B74EF"/>
    <w:p w14:paraId="2AA07D13" w14:textId="77777777" w:rsidR="002B74EF" w:rsidRPr="00222D99" w:rsidRDefault="002B74EF" w:rsidP="002B74EF"/>
    <w:p w14:paraId="03BB287F" w14:textId="77777777" w:rsidR="009D1217" w:rsidRPr="0019487D" w:rsidRDefault="009D1217" w:rsidP="009D1217">
      <w:pPr>
        <w:spacing w:before="240" w:after="240"/>
        <w:rPr>
          <w:sz w:val="22"/>
          <w:szCs w:val="22"/>
        </w:rPr>
      </w:pPr>
      <w:r w:rsidRPr="0019487D">
        <w:rPr>
          <w:rFonts w:eastAsia="Arial" w:cs="Arial"/>
          <w:color w:val="000000" w:themeColor="text1"/>
        </w:rPr>
        <w:t>To create the link:</w:t>
      </w:r>
    </w:p>
    <w:p w14:paraId="3E0D48A2" w14:textId="77777777" w:rsidR="009D1217" w:rsidRPr="00222D99" w:rsidRDefault="009D1217" w:rsidP="004D1C31">
      <w:pPr>
        <w:pStyle w:val="ListParagraph"/>
        <w:numPr>
          <w:ilvl w:val="0"/>
          <w:numId w:val="15"/>
        </w:numPr>
        <w:spacing w:before="220" w:after="220" w:line="279" w:lineRule="auto"/>
        <w:contextualSpacing/>
        <w:rPr>
          <w:rFonts w:eastAsia="Arial" w:cs="Arial"/>
          <w:color w:val="000000" w:themeColor="text1"/>
        </w:rPr>
      </w:pPr>
      <w:r w:rsidRPr="00222D99">
        <w:rPr>
          <w:rFonts w:eastAsia="Arial" w:cs="Arial"/>
          <w:color w:val="000000" w:themeColor="text1"/>
        </w:rPr>
        <w:t>Write a message: You can include a custom message to provide context or instructions for the recipient.</w:t>
      </w:r>
    </w:p>
    <w:p w14:paraId="1EA8470B" w14:textId="77777777" w:rsidR="009D1217" w:rsidRPr="00222D99" w:rsidRDefault="009D1217" w:rsidP="004D1C31">
      <w:pPr>
        <w:pStyle w:val="ListParagraph"/>
        <w:numPr>
          <w:ilvl w:val="0"/>
          <w:numId w:val="15"/>
        </w:numPr>
        <w:spacing w:before="220" w:after="220" w:line="279" w:lineRule="auto"/>
        <w:contextualSpacing/>
        <w:rPr>
          <w:rFonts w:eastAsia="Arial" w:cs="Arial"/>
          <w:color w:val="000000" w:themeColor="text1"/>
        </w:rPr>
      </w:pPr>
      <w:r w:rsidRPr="00222D99">
        <w:rPr>
          <w:rFonts w:eastAsia="Arial" w:cs="Arial"/>
          <w:color w:val="000000" w:themeColor="text1"/>
        </w:rPr>
        <w:t>Set validity: Specify the validity period for the link, such as an expiration date, to control access over time.</w:t>
      </w:r>
    </w:p>
    <w:p w14:paraId="38BA42D2" w14:textId="77777777" w:rsidR="009D1217" w:rsidRPr="00222D99" w:rsidRDefault="009D1217" w:rsidP="004D1C31">
      <w:pPr>
        <w:pStyle w:val="ListParagraph"/>
        <w:numPr>
          <w:ilvl w:val="0"/>
          <w:numId w:val="15"/>
        </w:numPr>
        <w:spacing w:before="220" w:after="220" w:line="279" w:lineRule="auto"/>
        <w:contextualSpacing/>
        <w:rPr>
          <w:rFonts w:eastAsia="Arial" w:cs="Arial"/>
          <w:color w:val="000000" w:themeColor="text1"/>
        </w:rPr>
      </w:pPr>
      <w:r w:rsidRPr="00222D99">
        <w:rPr>
          <w:rFonts w:eastAsia="Arial" w:cs="Arial"/>
          <w:color w:val="000000" w:themeColor="text1"/>
        </w:rPr>
        <w:t>Add a password: For security, you can set a password that will be required to access the AAS Shell via the link.</w:t>
      </w:r>
    </w:p>
    <w:p w14:paraId="5CA23340" w14:textId="77777777" w:rsidR="009D1217" w:rsidRPr="00222D99" w:rsidRDefault="009D1217" w:rsidP="009D1217">
      <w:pPr>
        <w:spacing w:before="240" w:after="240"/>
        <w:rPr>
          <w:rFonts w:eastAsia="Arial" w:cs="Arial"/>
          <w:color w:val="000000" w:themeColor="text1"/>
          <w:sz w:val="22"/>
          <w:szCs w:val="22"/>
        </w:rPr>
      </w:pPr>
      <w:r w:rsidRPr="00222D99">
        <w:rPr>
          <w:rFonts w:eastAsia="Arial" w:cs="Arial"/>
          <w:color w:val="000000" w:themeColor="text1"/>
        </w:rPr>
        <w:t>Once the link is generated, you can copy and share it with anyone who needs access. This feature allows secure and controlled sharing of AAS shells with team members, collaborators, or stakeholders</w:t>
      </w:r>
      <w:r w:rsidRPr="00222D99">
        <w:rPr>
          <w:rFonts w:eastAsia="Arial" w:cs="Arial"/>
          <w:color w:val="000000" w:themeColor="text1"/>
          <w:sz w:val="22"/>
          <w:szCs w:val="22"/>
        </w:rPr>
        <w:t>.</w:t>
      </w:r>
    </w:p>
    <w:p w14:paraId="279D0DBF" w14:textId="076D209E" w:rsidR="006725E2" w:rsidRDefault="009964DB" w:rsidP="004D1C31">
      <w:pPr>
        <w:pStyle w:val="Heading1"/>
      </w:pPr>
      <w:bookmarkStart w:id="268" w:name="_Toc193098577"/>
      <w:bookmarkStart w:id="269" w:name="_Toc193102707"/>
      <w:r w:rsidRPr="0024117C">
        <w:lastRenderedPageBreak/>
        <w:t>Identification Schema</w:t>
      </w:r>
      <w:r w:rsidR="006725E2">
        <w:t>s</w:t>
      </w:r>
      <w:r w:rsidR="00CE4377" w:rsidRPr="00CE4377">
        <w:t xml:space="preserve"> </w:t>
      </w:r>
      <w:r w:rsidR="00CE4377" w:rsidRPr="00CE4377">
        <w:rPr>
          <w:rStyle w:val="Heading1Char"/>
          <w:b/>
          <w:bCs/>
        </w:rPr>
        <w:t>and their Importance</w:t>
      </w:r>
      <w:bookmarkEnd w:id="268"/>
      <w:bookmarkEnd w:id="269"/>
    </w:p>
    <w:p w14:paraId="483D2798" w14:textId="73F4E2A2" w:rsidR="00F24D80" w:rsidRPr="00222D99" w:rsidRDefault="00437E5B" w:rsidP="004D5AA1">
      <w:pPr>
        <w:jc w:val="both"/>
      </w:pPr>
      <w:r w:rsidRPr="00222D99">
        <w:t>U</w:t>
      </w:r>
      <w:r w:rsidR="008A06C0" w:rsidRPr="00222D99">
        <w:t>nique identifier</w:t>
      </w:r>
      <w:r w:rsidR="00036266" w:rsidRPr="00222D99">
        <w:t>s are</w:t>
      </w:r>
      <w:r w:rsidRPr="00222D99">
        <w:t xml:space="preserve"> required for referencing</w:t>
      </w:r>
      <w:r w:rsidR="00036266" w:rsidRPr="00222D99">
        <w:t xml:space="preserve"> </w:t>
      </w:r>
      <w:r w:rsidR="0061221C" w:rsidRPr="00222D99">
        <w:t xml:space="preserve">both an AAS and </w:t>
      </w:r>
      <w:r w:rsidR="00AB0F67" w:rsidRPr="00222D99">
        <w:t>its</w:t>
      </w:r>
      <w:r w:rsidR="0061221C" w:rsidRPr="00222D99">
        <w:t xml:space="preserve"> </w:t>
      </w:r>
      <w:proofErr w:type="spellStart"/>
      <w:r w:rsidR="0061221C" w:rsidRPr="00222D99">
        <w:t>Submodels</w:t>
      </w:r>
      <w:proofErr w:type="spellEnd"/>
      <w:r w:rsidR="0061221C" w:rsidRPr="00222D99">
        <w:t xml:space="preserve">. Unique </w:t>
      </w:r>
      <w:r w:rsidR="005A708E" w:rsidRPr="00222D99">
        <w:t>i</w:t>
      </w:r>
      <w:r w:rsidR="0061221C" w:rsidRPr="00222D99">
        <w:t>dentifiers a</w:t>
      </w:r>
      <w:r w:rsidR="00E54C85" w:rsidRPr="00222D99">
        <w:t>r</w:t>
      </w:r>
      <w:r w:rsidR="0061221C" w:rsidRPr="00222D99">
        <w:t xml:space="preserve">e also used to reference external semantic information.  </w:t>
      </w:r>
      <w:r w:rsidR="0064210C" w:rsidRPr="00222D99">
        <w:t xml:space="preserve">The ID schemes described in the following are relevant for </w:t>
      </w:r>
      <w:r w:rsidR="00414F23" w:rsidRPr="00222D99">
        <w:t>the</w:t>
      </w:r>
      <w:r w:rsidR="00115566" w:rsidRPr="00222D99">
        <w:t xml:space="preserve"> </w:t>
      </w:r>
      <w:r w:rsidR="0064210C" w:rsidRPr="00222D99">
        <w:t>AAS</w:t>
      </w:r>
      <w:r w:rsidR="00414F23" w:rsidRPr="00222D99">
        <w:t xml:space="preserve"> concept</w:t>
      </w:r>
      <w:r w:rsidR="0064210C" w:rsidRPr="00222D99">
        <w:t>.</w:t>
      </w:r>
    </w:p>
    <w:p w14:paraId="7F0E2603" w14:textId="0C82BF2F" w:rsidR="006725E2" w:rsidRDefault="005A1047" w:rsidP="004D1C31">
      <w:pPr>
        <w:pStyle w:val="Heading2"/>
        <w:rPr>
          <w:sz w:val="24"/>
          <w:szCs w:val="24"/>
        </w:rPr>
      </w:pPr>
      <w:bookmarkStart w:id="270" w:name="_Toc193098578"/>
      <w:bookmarkStart w:id="271" w:name="_Toc193102708"/>
      <w:r w:rsidRPr="004D5AA1">
        <w:rPr>
          <w:sz w:val="24"/>
          <w:szCs w:val="24"/>
        </w:rPr>
        <w:t>U</w:t>
      </w:r>
      <w:r w:rsidR="00791F27" w:rsidRPr="004D5AA1">
        <w:rPr>
          <w:sz w:val="24"/>
          <w:szCs w:val="24"/>
        </w:rPr>
        <w:t>UID/GUID</w:t>
      </w:r>
      <w:bookmarkEnd w:id="270"/>
      <w:bookmarkEnd w:id="271"/>
    </w:p>
    <w:p w14:paraId="09D97B44" w14:textId="77777777" w:rsidR="004D5AA1" w:rsidRPr="004D5AA1" w:rsidRDefault="004D5AA1" w:rsidP="004D5AA1"/>
    <w:p w14:paraId="44EC4CD1" w14:textId="00AF6C0E" w:rsidR="002D5838" w:rsidRPr="00222D99" w:rsidRDefault="002D5838" w:rsidP="00971C98">
      <w:pPr>
        <w:spacing w:after="120"/>
        <w:jc w:val="both"/>
      </w:pPr>
      <w:r w:rsidRPr="00222D99">
        <w:rPr>
          <w:b/>
        </w:rPr>
        <w:t>UUID</w:t>
      </w:r>
      <w:r w:rsidRPr="00222D99">
        <w:t xml:space="preserve"> stands for Universally Unique Identifier</w:t>
      </w:r>
      <w:r w:rsidR="00E54C85">
        <w:rPr>
          <w:rStyle w:val="FootnoteReference"/>
          <w:lang w:val="es-ES"/>
        </w:rPr>
        <w:footnoteReference w:id="2"/>
      </w:r>
      <w:r w:rsidRPr="00222D99">
        <w:t>. It</w:t>
      </w:r>
      <w:r w:rsidR="004C3125" w:rsidRPr="00222D99">
        <w:t xml:space="preserve"> i</w:t>
      </w:r>
      <w:r w:rsidRPr="00222D99">
        <w:t>s a 128-bit (16-byte) identifier standardized by the Open Systems Interconnection (OSI) framework and detailed in the RFC 4122 specification. The goal is to generate IDs that are unique across time and space—without needing a central authority to coordinate them. Their uniqueness relies on probability (for V4) or careful design (for V1, V3, V5), making collisions astronomically unlikely—think 1 in 2^122 for random UUIDs.</w:t>
      </w:r>
    </w:p>
    <w:p w14:paraId="328EB9BC" w14:textId="057A7ACE" w:rsidR="00AF117A" w:rsidRPr="00222D99" w:rsidRDefault="00AF117A" w:rsidP="00971C98">
      <w:pPr>
        <w:spacing w:after="120"/>
        <w:jc w:val="both"/>
        <w:rPr>
          <w:b/>
        </w:rPr>
      </w:pPr>
      <w:r w:rsidRPr="00222D99">
        <w:rPr>
          <w:b/>
        </w:rPr>
        <w:t>GUID</w:t>
      </w:r>
      <w:r w:rsidRPr="00222D99">
        <w:t xml:space="preserve"> stands for Globally Unique Identifier and is Microsoft’s term, while it</w:t>
      </w:r>
      <w:r w:rsidR="004C3125" w:rsidRPr="00222D99">
        <w:t xml:space="preserve"> i</w:t>
      </w:r>
      <w:r w:rsidRPr="00222D99">
        <w:t>s functionally equivalent to a UUID.</w:t>
      </w:r>
    </w:p>
    <w:p w14:paraId="384BCA3D" w14:textId="2FF7052F" w:rsidR="002D5838" w:rsidRPr="00222D99" w:rsidRDefault="002D5838" w:rsidP="00971C98">
      <w:pPr>
        <w:spacing w:after="120"/>
        <w:jc w:val="both"/>
      </w:pPr>
      <w:r w:rsidRPr="00222D99">
        <w:rPr>
          <w:b/>
        </w:rPr>
        <w:t>Format</w:t>
      </w:r>
      <w:r w:rsidRPr="00222D99">
        <w:t>: A UUID is typically written as a 36-character string in hexadecimal, split into five groups by hyphens: 8-4-4-4-12. For example:</w:t>
      </w:r>
    </w:p>
    <w:p w14:paraId="4E9A579B" w14:textId="77777777" w:rsidR="002D5838" w:rsidRPr="00222D99" w:rsidRDefault="002D5838" w:rsidP="00971C98">
      <w:pPr>
        <w:spacing w:after="120"/>
        <w:jc w:val="both"/>
      </w:pPr>
      <w:r w:rsidRPr="00222D99">
        <w:t>550e8400-e29b-41d4-a716-446655440000</w:t>
      </w:r>
    </w:p>
    <w:p w14:paraId="121FC029" w14:textId="77777777" w:rsidR="002D5838" w:rsidRPr="00222D99" w:rsidRDefault="002D5838" w:rsidP="00971C98">
      <w:pPr>
        <w:spacing w:after="120"/>
        <w:jc w:val="both"/>
      </w:pPr>
      <w:r w:rsidRPr="00222D99">
        <w:t>That’s 32 hex digits (representing 128 bits) plus 4 hyphens.</w:t>
      </w:r>
    </w:p>
    <w:p w14:paraId="322E628C" w14:textId="77777777" w:rsidR="002D5838" w:rsidRPr="00222D99" w:rsidRDefault="002D5838" w:rsidP="00971C98">
      <w:pPr>
        <w:spacing w:after="120"/>
        <w:jc w:val="both"/>
      </w:pPr>
      <w:r w:rsidRPr="00222D99">
        <w:rPr>
          <w:b/>
        </w:rPr>
        <w:t>Structure</w:t>
      </w:r>
      <w:r w:rsidRPr="00222D99">
        <w:t>: Internally, it’s 16 bytes, often broken down into fields like time, clock sequence, and node ID, depending on the version (more on that soon).</w:t>
      </w:r>
    </w:p>
    <w:p w14:paraId="029E7560" w14:textId="77777777" w:rsidR="002D5838" w:rsidRPr="00222D99" w:rsidRDefault="002D5838" w:rsidP="00971C98">
      <w:pPr>
        <w:spacing w:after="120"/>
        <w:jc w:val="both"/>
      </w:pPr>
      <w:r w:rsidRPr="00222D99">
        <w:rPr>
          <w:b/>
        </w:rPr>
        <w:t>Variants</w:t>
      </w:r>
      <w:r w:rsidRPr="00222D99">
        <w:t>: RFC 4122 defines a specific “variant” (bits 64-65 set to 10) to distinguish it from other 128-bit ID schemes. Most UUIDs you encounter follow this.</w:t>
      </w:r>
    </w:p>
    <w:p w14:paraId="6433D6B2" w14:textId="77777777" w:rsidR="00736A4C" w:rsidRPr="00222D99" w:rsidRDefault="00736A4C" w:rsidP="002D5838"/>
    <w:p w14:paraId="4B805AC5" w14:textId="36CA9152" w:rsidR="00D474A8" w:rsidRPr="00222D99" w:rsidRDefault="0088305F" w:rsidP="004E10D0">
      <w:pPr>
        <w:pBdr>
          <w:top w:val="single" w:sz="4" w:space="1" w:color="auto" w:shadow="1"/>
          <w:left w:val="single" w:sz="4" w:space="4" w:color="auto" w:shadow="1"/>
          <w:bottom w:val="single" w:sz="4" w:space="1" w:color="auto" w:shadow="1"/>
          <w:right w:val="single" w:sz="4" w:space="4" w:color="auto" w:shadow="1"/>
        </w:pBdr>
      </w:pPr>
      <w:r w:rsidRPr="00222D99">
        <w:t xml:space="preserve">UUIDs are often generated by AAS-Tools to be used in the AAS- and </w:t>
      </w:r>
      <w:proofErr w:type="spellStart"/>
      <w:r w:rsidRPr="00222D99">
        <w:t>Submodel</w:t>
      </w:r>
      <w:proofErr w:type="spellEnd"/>
      <w:r w:rsidRPr="00222D99">
        <w:t>-IDs. This might be appropriate</w:t>
      </w:r>
      <w:r w:rsidR="000D11A6" w:rsidRPr="00222D99">
        <w:t xml:space="preserve"> in many cases</w:t>
      </w:r>
      <w:r w:rsidRPr="00222D99">
        <w:t xml:space="preserve"> for Instance-</w:t>
      </w:r>
      <w:proofErr w:type="gramStart"/>
      <w:r w:rsidRPr="00222D99">
        <w:t>AAS, but</w:t>
      </w:r>
      <w:proofErr w:type="gramEnd"/>
      <w:r w:rsidRPr="00222D99">
        <w:t xml:space="preserve"> can become problematic for Type-AAS. Therefore, AAS publishers should make </w:t>
      </w:r>
      <w:r w:rsidR="000D11A6" w:rsidRPr="00222D99">
        <w:t xml:space="preserve">a </w:t>
      </w:r>
      <w:r w:rsidRPr="00222D99">
        <w:t xml:space="preserve">careful decision </w:t>
      </w:r>
      <w:r w:rsidR="000D11A6" w:rsidRPr="00222D99">
        <w:t>regarding</w:t>
      </w:r>
      <w:r w:rsidRPr="00222D99">
        <w:t xml:space="preserve"> the usage</w:t>
      </w:r>
      <w:r w:rsidR="000D11A6" w:rsidRPr="00222D99">
        <w:t xml:space="preserve"> of UUIDs</w:t>
      </w:r>
      <w:r w:rsidRPr="00222D99">
        <w:t>.</w:t>
      </w:r>
    </w:p>
    <w:p w14:paraId="15A7EB37" w14:textId="77777777" w:rsidR="00F84ADE" w:rsidRPr="00222D99" w:rsidRDefault="00F84ADE">
      <w:pPr>
        <w:rPr>
          <w:rFonts w:eastAsiaTheme="majorEastAsia" w:cstheme="majorBidi"/>
          <w:color w:val="DC690A"/>
          <w:sz w:val="22"/>
          <w:szCs w:val="22"/>
        </w:rPr>
      </w:pPr>
      <w:r w:rsidRPr="00222D99">
        <w:br w:type="page"/>
      </w:r>
    </w:p>
    <w:p w14:paraId="4D1FA231" w14:textId="1CDAEC4C" w:rsidR="009964DB" w:rsidRDefault="006725E2" w:rsidP="004D1C31">
      <w:pPr>
        <w:pStyle w:val="Heading2"/>
        <w:rPr>
          <w:sz w:val="24"/>
          <w:szCs w:val="24"/>
        </w:rPr>
      </w:pPr>
      <w:bookmarkStart w:id="272" w:name="_Toc193098579"/>
      <w:bookmarkStart w:id="273" w:name="_Toc193102709"/>
      <w:r w:rsidRPr="004D5AA1">
        <w:rPr>
          <w:sz w:val="24"/>
          <w:szCs w:val="24"/>
        </w:rPr>
        <w:lastRenderedPageBreak/>
        <w:t>IRDI</w:t>
      </w:r>
      <w:r w:rsidR="009964DB" w:rsidRPr="004D5AA1">
        <w:rPr>
          <w:sz w:val="24"/>
          <w:szCs w:val="24"/>
        </w:rPr>
        <w:t xml:space="preserve"> (ISO 29005-5)</w:t>
      </w:r>
      <w:bookmarkEnd w:id="272"/>
      <w:bookmarkEnd w:id="273"/>
    </w:p>
    <w:p w14:paraId="5B7C678D" w14:textId="77777777" w:rsidR="004D5AA1" w:rsidRPr="004D5AA1" w:rsidRDefault="004D5AA1" w:rsidP="004D5AA1"/>
    <w:p w14:paraId="2F205435" w14:textId="76150194" w:rsidR="001571AB" w:rsidRDefault="00521EE5" w:rsidP="00B15C70">
      <w:pPr>
        <w:jc w:val="both"/>
        <w:rPr>
          <w:rFonts w:eastAsia="Arial" w:cs="Arial"/>
          <w:color w:val="000000" w:themeColor="text1"/>
        </w:rPr>
      </w:pPr>
      <w:r w:rsidRPr="00222D99">
        <w:rPr>
          <w:rFonts w:eastAsia="Arial" w:cs="Arial"/>
          <w:color w:val="000000" w:themeColor="text1"/>
        </w:rPr>
        <w:t xml:space="preserve">The International Registration Data Identifier (IRDI) is a global identification system for properties, values, and concepts. It is </w:t>
      </w:r>
      <w:r w:rsidR="002413CF" w:rsidRPr="00222D99">
        <w:t xml:space="preserve">defined by </w:t>
      </w:r>
      <w:r w:rsidR="002413CF" w:rsidRPr="00222D99">
        <w:rPr>
          <w:rFonts w:eastAsia="Arial" w:cs="Arial"/>
          <w:color w:val="000000" w:themeColor="text1"/>
        </w:rPr>
        <w:t xml:space="preserve">ISO 29005-5 and </w:t>
      </w:r>
      <w:r w:rsidR="002413CF" w:rsidRPr="00222D99">
        <w:t xml:space="preserve">ISO/IEC 11179-6 </w:t>
      </w:r>
      <w:r w:rsidR="00F34954" w:rsidRPr="00222D99">
        <w:t xml:space="preserve">as </w:t>
      </w:r>
      <w:r w:rsidR="00F34954" w:rsidRPr="00222D99">
        <w:rPr>
          <w:rFonts w:eastAsia="Arial" w:cs="Arial"/>
          <w:color w:val="000000" w:themeColor="text1"/>
        </w:rPr>
        <w:t>an established means to create manageable unique identifiers that remain consistent across different languages and IT systems.</w:t>
      </w:r>
      <w:r w:rsidR="00F34954" w:rsidRPr="00222D99">
        <w:t xml:space="preserve"> </w:t>
      </w:r>
      <w:r w:rsidR="00992A45">
        <w:t>IRDIs</w:t>
      </w:r>
      <w:r w:rsidR="00F34954">
        <w:t xml:space="preserve"> are</w:t>
      </w:r>
      <w:r w:rsidR="00D45F72">
        <w:t xml:space="preserve"> </w:t>
      </w:r>
      <w:r w:rsidR="00D45F72" w:rsidRPr="00521EE5">
        <w:rPr>
          <w:rFonts w:eastAsia="Arial" w:cs="Arial"/>
          <w:color w:val="000000" w:themeColor="text1"/>
        </w:rPr>
        <w:t xml:space="preserve">used in </w:t>
      </w:r>
      <w:r w:rsidR="00D45F72">
        <w:rPr>
          <w:rFonts w:eastAsia="Arial" w:cs="Arial"/>
          <w:color w:val="000000" w:themeColor="text1"/>
        </w:rPr>
        <w:t>ECLASS</w:t>
      </w:r>
      <w:r w:rsidR="00D45F72" w:rsidRPr="00521EE5">
        <w:rPr>
          <w:rFonts w:eastAsia="Arial" w:cs="Arial"/>
          <w:color w:val="000000" w:themeColor="text1"/>
        </w:rPr>
        <w:t>, IEC, and ISO standards</w:t>
      </w:r>
      <w:r w:rsidR="00F34954">
        <w:rPr>
          <w:rFonts w:eastAsia="Arial" w:cs="Arial"/>
          <w:color w:val="000000" w:themeColor="text1"/>
        </w:rPr>
        <w:t>.</w:t>
      </w:r>
    </w:p>
    <w:p w14:paraId="548D392B" w14:textId="77777777" w:rsidR="00910994" w:rsidRPr="0024117C" w:rsidRDefault="00910994" w:rsidP="00B15C70">
      <w:pPr>
        <w:jc w:val="both"/>
        <w:rPr>
          <w:sz w:val="22"/>
          <w:szCs w:val="22"/>
        </w:rPr>
      </w:pPr>
    </w:p>
    <w:p w14:paraId="48D7166A" w14:textId="77777777" w:rsidR="00910994" w:rsidRDefault="00910994" w:rsidP="00910994">
      <w:pPr>
        <w:keepNext/>
        <w:jc w:val="center"/>
      </w:pPr>
      <w:r>
        <w:rPr>
          <w:noProof/>
          <w:lang w:val="de-DE" w:eastAsia="zh-CN"/>
        </w:rPr>
        <w:drawing>
          <wp:inline distT="0" distB="0" distL="0" distR="0" wp14:anchorId="3089719E" wp14:editId="196908D7">
            <wp:extent cx="4445876" cy="3097530"/>
            <wp:effectExtent l="0" t="0" r="0" b="7620"/>
            <wp:docPr id="1908072053" name="Grafik 1908072053" descr="A diagram of a data identif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72053" name="Grafik 1908072053" descr="A diagram of a data identifier&#10;&#10;AI-generated content may be incorrect."/>
                    <pic:cNvPicPr/>
                  </pic:nvPicPr>
                  <pic:blipFill rotWithShape="1">
                    <a:blip r:embed="rId87" cstate="print">
                      <a:extLst>
                        <a:ext uri="{28A0092B-C50C-407E-A947-70E740481C1C}">
                          <a14:useLocalDpi xmlns:a14="http://schemas.microsoft.com/office/drawing/2010/main" val="0"/>
                        </a:ext>
                      </a:extLst>
                    </a:blip>
                    <a:srcRect l="8152" r="4201"/>
                    <a:stretch/>
                  </pic:blipFill>
                  <pic:spPr bwMode="auto">
                    <a:xfrm>
                      <a:off x="0" y="0"/>
                      <a:ext cx="4528660" cy="3155208"/>
                    </a:xfrm>
                    <a:prstGeom prst="rect">
                      <a:avLst/>
                    </a:prstGeom>
                    <a:ln>
                      <a:noFill/>
                    </a:ln>
                    <a:extLst>
                      <a:ext uri="{53640926-AAD7-44D8-BBD7-CCE9431645EC}">
                        <a14:shadowObscured xmlns:a14="http://schemas.microsoft.com/office/drawing/2010/main"/>
                      </a:ext>
                    </a:extLst>
                  </pic:spPr>
                </pic:pic>
              </a:graphicData>
            </a:graphic>
          </wp:inline>
        </w:drawing>
      </w:r>
    </w:p>
    <w:p w14:paraId="7E83BAA5" w14:textId="7C5E002D" w:rsidR="00910994" w:rsidRPr="00222D99" w:rsidRDefault="0015013A" w:rsidP="00910994">
      <w:pPr>
        <w:pStyle w:val="Caption"/>
        <w:jc w:val="center"/>
      </w:pPr>
      <w:bookmarkStart w:id="274" w:name="_Toc200031399"/>
      <w:r>
        <w:t>Figure</w:t>
      </w:r>
      <w:r w:rsidR="00910994" w:rsidRPr="00222D99">
        <w:t xml:space="preserve"> </w:t>
      </w:r>
      <w:r w:rsidR="00910994">
        <w:fldChar w:fldCharType="begin"/>
      </w:r>
      <w:r w:rsidR="00910994" w:rsidRPr="001F33CF">
        <w:instrText xml:space="preserve"> STYLEREF 1 \s </w:instrText>
      </w:r>
      <w:r w:rsidR="00910994">
        <w:fldChar w:fldCharType="separate"/>
      </w:r>
      <w:r w:rsidR="00B722D3">
        <w:rPr>
          <w:noProof/>
        </w:rPr>
        <w:t>7</w:t>
      </w:r>
      <w:r w:rsidR="00910994">
        <w:rPr>
          <w:noProof/>
        </w:rPr>
        <w:fldChar w:fldCharType="end"/>
      </w:r>
      <w:r w:rsidR="00910994" w:rsidRPr="00222D99">
        <w:noBreakHyphen/>
      </w:r>
      <w:r w:rsidR="00910994">
        <w:fldChar w:fldCharType="begin"/>
      </w:r>
      <w:r w:rsidR="00910994" w:rsidRPr="001F33CF">
        <w:instrText xml:space="preserve"> SEQ Abbildung \* ARABIC \s 1 </w:instrText>
      </w:r>
      <w:r w:rsidR="00910994">
        <w:fldChar w:fldCharType="separate"/>
      </w:r>
      <w:r w:rsidR="00B722D3">
        <w:rPr>
          <w:noProof/>
        </w:rPr>
        <w:t>1</w:t>
      </w:r>
      <w:r w:rsidR="00910994">
        <w:rPr>
          <w:noProof/>
        </w:rPr>
        <w:fldChar w:fldCharType="end"/>
      </w:r>
      <w:r w:rsidR="00910994" w:rsidRPr="00222D99">
        <w:t>: Identification Schema According to ISO 29005-5</w:t>
      </w:r>
      <w:r w:rsidR="00910994">
        <w:rPr>
          <w:rStyle w:val="FootnoteReference"/>
        </w:rPr>
        <w:footnoteReference w:id="3"/>
      </w:r>
      <w:r w:rsidR="00156A7F">
        <w:rPr>
          <w:rStyle w:val="FootnoteReference"/>
        </w:rPr>
        <w:footnoteReference w:id="4"/>
      </w:r>
      <w:bookmarkEnd w:id="274"/>
    </w:p>
    <w:p w14:paraId="6F8C76A7" w14:textId="77777777" w:rsidR="006D3718" w:rsidRPr="00222D99" w:rsidRDefault="006D3718" w:rsidP="00F756EE"/>
    <w:p w14:paraId="7AB0CB3E" w14:textId="2BCDBE68" w:rsidR="00F756EE" w:rsidRPr="00222D99" w:rsidRDefault="00492CC4" w:rsidP="00F756EE">
      <w:pPr>
        <w:pBdr>
          <w:top w:val="single" w:sz="4" w:space="1" w:color="auto" w:shadow="1"/>
          <w:left w:val="single" w:sz="4" w:space="4" w:color="auto" w:shadow="1"/>
          <w:bottom w:val="single" w:sz="4" w:space="1" w:color="auto" w:shadow="1"/>
          <w:right w:val="single" w:sz="4" w:space="4" w:color="auto" w:shadow="1"/>
        </w:pBdr>
        <w:rPr>
          <w:rFonts w:eastAsiaTheme="majorEastAsia" w:cstheme="majorBidi"/>
          <w:color w:val="DC690A"/>
          <w:sz w:val="22"/>
          <w:szCs w:val="22"/>
        </w:rPr>
      </w:pPr>
      <w:r w:rsidRPr="00222D99">
        <w:rPr>
          <w:shd w:val="clear" w:color="auto" w:fill="FFFFFF" w:themeFill="background1"/>
        </w:rPr>
        <w:t>IRDIs are a historically established referencing mechanism that must be dealt with in the AAS. However, as they require external management, it is not recommended to specify new IRDIs for elements in the AAS.</w:t>
      </w:r>
      <w:r w:rsidR="00F756EE" w:rsidRPr="00222D99">
        <w:br w:type="page"/>
      </w:r>
    </w:p>
    <w:p w14:paraId="5C5A62A1" w14:textId="77777777" w:rsidR="00F756EE" w:rsidRPr="00222D99" w:rsidRDefault="00F756EE" w:rsidP="00F756EE"/>
    <w:p w14:paraId="43A1002B" w14:textId="29E54A26" w:rsidR="006D3718" w:rsidRDefault="006D3718" w:rsidP="004D1C31">
      <w:pPr>
        <w:pStyle w:val="Heading3"/>
      </w:pPr>
      <w:bookmarkStart w:id="275" w:name="_Toc193098580"/>
      <w:bookmarkStart w:id="276" w:name="_Toc193102710"/>
      <w:r w:rsidRPr="006D3718">
        <w:t xml:space="preserve">Understand the </w:t>
      </w:r>
      <w:r w:rsidR="00F11362">
        <w:t xml:space="preserve">IEC </w:t>
      </w:r>
      <w:r w:rsidRPr="006D3718">
        <w:t>IRDI Structure</w:t>
      </w:r>
      <w:bookmarkEnd w:id="275"/>
      <w:bookmarkEnd w:id="276"/>
    </w:p>
    <w:p w14:paraId="0350FD2C" w14:textId="77777777" w:rsidR="00B15C70" w:rsidRPr="00B15C70" w:rsidRDefault="00B15C70" w:rsidP="00B15C70"/>
    <w:p w14:paraId="42A936B0" w14:textId="4D5FD06E" w:rsidR="006D3718" w:rsidRPr="00222D99" w:rsidRDefault="003E54D6" w:rsidP="00B15C70">
      <w:pPr>
        <w:spacing w:after="60"/>
        <w:jc w:val="both"/>
      </w:pPr>
      <w:r w:rsidRPr="00222D99">
        <w:t>An</w:t>
      </w:r>
      <w:r w:rsidR="006D3718" w:rsidRPr="00222D99">
        <w:t xml:space="preserve"> IEC-CDD follows this general format:</w:t>
      </w:r>
      <w:r w:rsidRPr="00222D99">
        <w:t xml:space="preserve">   </w:t>
      </w:r>
      <w:r w:rsidR="006D3718" w:rsidRPr="00222D99">
        <w:rPr>
          <w:b/>
        </w:rPr>
        <w:t>ICD</w:t>
      </w:r>
      <w:r w:rsidR="006D3718" w:rsidRPr="00222D99">
        <w:t>/</w:t>
      </w:r>
      <w:r w:rsidR="006D3718" w:rsidRPr="00222D99">
        <w:rPr>
          <w:b/>
        </w:rPr>
        <w:t>OI</w:t>
      </w:r>
      <w:r w:rsidR="006D3718" w:rsidRPr="00222D99">
        <w:t>/</w:t>
      </w:r>
      <w:r w:rsidR="006D3718" w:rsidRPr="00222D99">
        <w:rPr>
          <w:b/>
        </w:rPr>
        <w:t>AI</w:t>
      </w:r>
      <w:r w:rsidR="006D3718" w:rsidRPr="00222D99">
        <w:t>#</w:t>
      </w:r>
      <w:r w:rsidR="006D3718" w:rsidRPr="00222D99">
        <w:rPr>
          <w:b/>
        </w:rPr>
        <w:t>IC</w:t>
      </w:r>
      <w:r w:rsidR="006D3718" w:rsidRPr="00222D99">
        <w:t>#</w:t>
      </w:r>
      <w:r w:rsidR="006D3718" w:rsidRPr="00222D99">
        <w:rPr>
          <w:b/>
        </w:rPr>
        <w:t>VI</w:t>
      </w:r>
    </w:p>
    <w:p w14:paraId="70A3E017" w14:textId="77777777" w:rsidR="006D3718" w:rsidRPr="00222D99" w:rsidRDefault="006D3718" w:rsidP="004D1C31">
      <w:pPr>
        <w:numPr>
          <w:ilvl w:val="0"/>
          <w:numId w:val="26"/>
        </w:numPr>
        <w:spacing w:after="60"/>
        <w:jc w:val="both"/>
      </w:pPr>
      <w:r w:rsidRPr="00222D99">
        <w:rPr>
          <w:b/>
        </w:rPr>
        <w:t>ICD (International Code Designator)</w:t>
      </w:r>
      <w:r w:rsidRPr="00222D99">
        <w:t>: Identifies the registration authority (e.g., "0112" for IEC).</w:t>
      </w:r>
    </w:p>
    <w:p w14:paraId="59D8D09C" w14:textId="77777777" w:rsidR="006D3718" w:rsidRPr="00222D99" w:rsidRDefault="006D3718" w:rsidP="004D1C31">
      <w:pPr>
        <w:numPr>
          <w:ilvl w:val="0"/>
          <w:numId w:val="26"/>
        </w:numPr>
        <w:spacing w:after="60"/>
        <w:jc w:val="both"/>
      </w:pPr>
      <w:r w:rsidRPr="00222D99">
        <w:rPr>
          <w:b/>
        </w:rPr>
        <w:t>OI (Organization Identifier)</w:t>
      </w:r>
      <w:r w:rsidRPr="00222D99">
        <w:t>: Specifies the organization within the authority (e.g., "2" for IEC).</w:t>
      </w:r>
    </w:p>
    <w:p w14:paraId="6DC7CD0E" w14:textId="77777777" w:rsidR="006D3718" w:rsidRPr="00222D99" w:rsidRDefault="006D3718" w:rsidP="004D1C31">
      <w:pPr>
        <w:numPr>
          <w:ilvl w:val="0"/>
          <w:numId w:val="26"/>
        </w:numPr>
        <w:spacing w:after="60"/>
        <w:jc w:val="both"/>
      </w:pPr>
      <w:r w:rsidRPr="00222D99">
        <w:rPr>
          <w:b/>
        </w:rPr>
        <w:t>AI (Application Identifier)</w:t>
      </w:r>
      <w:r w:rsidRPr="00222D99">
        <w:t>: Indicates the specific dictionary or standard (e.g., "61360_4" for IEC 61360-4 DB).</w:t>
      </w:r>
    </w:p>
    <w:p w14:paraId="251290DE" w14:textId="77777777" w:rsidR="006D3718" w:rsidRPr="00222D99" w:rsidRDefault="006D3718" w:rsidP="004D1C31">
      <w:pPr>
        <w:numPr>
          <w:ilvl w:val="0"/>
          <w:numId w:val="26"/>
        </w:numPr>
        <w:spacing w:after="60"/>
        <w:jc w:val="both"/>
      </w:pPr>
      <w:r w:rsidRPr="00222D99">
        <w:rPr>
          <w:b/>
        </w:rPr>
        <w:t>IC (Item Code)</w:t>
      </w:r>
      <w:r w:rsidRPr="00222D99">
        <w:t>: A unique code for the item within the dictionary (e.g., "AAB123").</w:t>
      </w:r>
    </w:p>
    <w:p w14:paraId="544C5503" w14:textId="77777777" w:rsidR="006D3718" w:rsidRPr="00222D99" w:rsidRDefault="006D3718" w:rsidP="004D1C31">
      <w:pPr>
        <w:numPr>
          <w:ilvl w:val="0"/>
          <w:numId w:val="26"/>
        </w:numPr>
        <w:spacing w:after="60"/>
        <w:jc w:val="both"/>
      </w:pPr>
      <w:r w:rsidRPr="00222D99">
        <w:rPr>
          <w:b/>
        </w:rPr>
        <w:t>VI (Version Identifier)</w:t>
      </w:r>
      <w:r w:rsidRPr="00222D99">
        <w:t>: Denotes the version of the item (e.g., "001").</w:t>
      </w:r>
    </w:p>
    <w:p w14:paraId="6C57CF8E" w14:textId="77777777" w:rsidR="008650DB" w:rsidRPr="00222D99" w:rsidRDefault="008650DB" w:rsidP="00B15C70">
      <w:pPr>
        <w:spacing w:after="60"/>
        <w:ind w:left="720"/>
        <w:jc w:val="both"/>
      </w:pPr>
    </w:p>
    <w:p w14:paraId="0F662F0E" w14:textId="083F4B3F" w:rsidR="006D3718" w:rsidRDefault="006D3718" w:rsidP="00B15C70">
      <w:pPr>
        <w:spacing w:after="60"/>
        <w:jc w:val="both"/>
      </w:pPr>
      <w:r w:rsidRPr="006D3718">
        <w:rPr>
          <w:u w:val="single"/>
        </w:rPr>
        <w:t>Example</w:t>
      </w:r>
      <w:r w:rsidRPr="006D3718">
        <w:t>: 0112/2///61360_4#AAB123#001</w:t>
      </w:r>
    </w:p>
    <w:p w14:paraId="3411D607" w14:textId="77777777" w:rsidR="00BD22AE" w:rsidRDefault="00BD22AE" w:rsidP="00BD22AE">
      <w:pPr>
        <w:rPr>
          <w:rFonts w:eastAsia="Arial" w:cs="Arial"/>
          <w:color w:val="000000" w:themeColor="text1"/>
        </w:rPr>
      </w:pPr>
    </w:p>
    <w:tbl>
      <w:tblPr>
        <w:tblW w:w="0" w:type="auto"/>
        <w:jc w:val="center"/>
        <w:tblLayout w:type="fixed"/>
        <w:tblLook w:val="06A0" w:firstRow="1" w:lastRow="0" w:firstColumn="1" w:lastColumn="0" w:noHBand="1" w:noVBand="1"/>
      </w:tblPr>
      <w:tblGrid>
        <w:gridCol w:w="4290"/>
        <w:gridCol w:w="4290"/>
      </w:tblGrid>
      <w:tr w:rsidR="00BD22AE" w14:paraId="340F0F03" w14:textId="77777777">
        <w:trPr>
          <w:trHeight w:val="350"/>
          <w:jc w:val="center"/>
        </w:trPr>
        <w:tc>
          <w:tcPr>
            <w:tcW w:w="8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B4C9579" w14:textId="77777777" w:rsidR="00BD22AE" w:rsidRPr="00971C98" w:rsidRDefault="00BD22AE">
            <w:pPr>
              <w:rPr>
                <w:rFonts w:eastAsia="Arial" w:cs="Arial"/>
                <w:color w:val="000000" w:themeColor="text1"/>
                <w:sz w:val="20"/>
                <w:szCs w:val="20"/>
              </w:rPr>
            </w:pPr>
            <w:r w:rsidRPr="00971C98">
              <w:rPr>
                <w:rFonts w:eastAsia="Arial" w:cs="Arial"/>
                <w:color w:val="000000" w:themeColor="text1"/>
                <w:sz w:val="20"/>
                <w:szCs w:val="20"/>
              </w:rPr>
              <w:t>0112/2///61360_4#AAA032</w:t>
            </w:r>
          </w:p>
        </w:tc>
      </w:tr>
      <w:tr w:rsidR="00BD22AE" w14:paraId="16428647"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40BFA794" w14:textId="77777777" w:rsidR="00BD22AE" w:rsidRPr="00971C98" w:rsidRDefault="00BD22AE">
            <w:pPr>
              <w:rPr>
                <w:rFonts w:eastAsia="Arial" w:cs="Arial"/>
                <w:b/>
                <w:color w:val="000000" w:themeColor="text1"/>
                <w:sz w:val="20"/>
                <w:szCs w:val="20"/>
              </w:rPr>
            </w:pPr>
            <w:r w:rsidRPr="00971C98">
              <w:rPr>
                <w:rFonts w:eastAsia="Arial" w:cs="Arial"/>
                <w:b/>
                <w:color w:val="000000" w:themeColor="text1"/>
                <w:sz w:val="20"/>
                <w:szCs w:val="20"/>
              </w:rPr>
              <w:t>Code:</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38CA92B" w14:textId="77777777" w:rsidR="00BD22AE" w:rsidRPr="00971C98" w:rsidRDefault="00BD22AE">
            <w:pPr>
              <w:rPr>
                <w:rFonts w:eastAsia="Arial" w:cs="Arial"/>
                <w:b/>
                <w:color w:val="000000" w:themeColor="text1"/>
                <w:sz w:val="20"/>
                <w:szCs w:val="20"/>
              </w:rPr>
            </w:pPr>
            <w:r w:rsidRPr="00971C98">
              <w:rPr>
                <w:rFonts w:eastAsia="Arial" w:cs="Arial"/>
                <w:b/>
                <w:color w:val="000000" w:themeColor="text1"/>
                <w:sz w:val="20"/>
                <w:szCs w:val="20"/>
              </w:rPr>
              <w:t>description</w:t>
            </w:r>
          </w:p>
        </w:tc>
      </w:tr>
      <w:tr w:rsidR="00BD22AE" w14:paraId="17C47BC0"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126195A" w14:textId="77777777" w:rsidR="00BD22AE" w:rsidRPr="00971C98" w:rsidRDefault="00BD22AE">
            <w:pPr>
              <w:rPr>
                <w:rFonts w:eastAsia="Arial" w:cs="Arial"/>
                <w:color w:val="000000" w:themeColor="text1"/>
                <w:sz w:val="20"/>
                <w:szCs w:val="20"/>
              </w:rPr>
            </w:pPr>
            <w:r w:rsidRPr="00971C98">
              <w:rPr>
                <w:rFonts w:eastAsia="Arial" w:cs="Arial"/>
                <w:color w:val="000000" w:themeColor="text1"/>
                <w:sz w:val="20"/>
                <w:szCs w:val="20"/>
              </w:rPr>
              <w:t>0112/2/</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DA75713" w14:textId="77777777" w:rsidR="00BD22AE" w:rsidRPr="00971C98" w:rsidRDefault="00BD22AE">
            <w:pPr>
              <w:rPr>
                <w:rFonts w:eastAsia="Arial" w:cs="Arial"/>
                <w:color w:val="000000" w:themeColor="text1"/>
                <w:sz w:val="20"/>
                <w:szCs w:val="20"/>
              </w:rPr>
            </w:pPr>
            <w:r w:rsidRPr="00971C98">
              <w:rPr>
                <w:rFonts w:eastAsia="Arial" w:cs="Arial"/>
                <w:color w:val="000000" w:themeColor="text1"/>
                <w:sz w:val="20"/>
                <w:szCs w:val="20"/>
              </w:rPr>
              <w:t>Issuing Agency Code (IEC)</w:t>
            </w:r>
          </w:p>
        </w:tc>
      </w:tr>
      <w:tr w:rsidR="00BD22AE" w14:paraId="7CA7F6B2"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67CC345D" w14:textId="77777777" w:rsidR="00BD22AE" w:rsidRPr="00971C98" w:rsidRDefault="00BD22AE">
            <w:pPr>
              <w:rPr>
                <w:rFonts w:eastAsia="Arial" w:cs="Arial"/>
                <w:color w:val="000000" w:themeColor="text1"/>
                <w:sz w:val="20"/>
                <w:szCs w:val="20"/>
              </w:rPr>
            </w:pPr>
            <w:r w:rsidRPr="00971C98">
              <w:rPr>
                <w:rFonts w:eastAsia="Arial" w:cs="Arial"/>
                <w:color w:val="000000" w:themeColor="text1"/>
                <w:sz w:val="20"/>
                <w:szCs w:val="20"/>
              </w:rPr>
              <w:t>61360_4</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001B5CB" w14:textId="77777777" w:rsidR="00BD22AE" w:rsidRPr="00971C98" w:rsidRDefault="00BD22AE">
            <w:pPr>
              <w:rPr>
                <w:rFonts w:eastAsia="Arial" w:cs="Arial"/>
                <w:color w:val="000000" w:themeColor="text1"/>
                <w:sz w:val="20"/>
                <w:szCs w:val="20"/>
              </w:rPr>
            </w:pPr>
            <w:r w:rsidRPr="00971C98">
              <w:rPr>
                <w:rFonts w:eastAsia="Arial" w:cs="Arial"/>
                <w:color w:val="000000" w:themeColor="text1"/>
                <w:sz w:val="20"/>
                <w:szCs w:val="20"/>
              </w:rPr>
              <w:t>IEC 61360 Standard Reference</w:t>
            </w:r>
          </w:p>
        </w:tc>
      </w:tr>
      <w:tr w:rsidR="00BD22AE" w:rsidRPr="00583704" w14:paraId="450FE149"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52B01595" w14:textId="77777777" w:rsidR="00BD22AE" w:rsidRPr="00971C98" w:rsidRDefault="00BD22AE">
            <w:pPr>
              <w:rPr>
                <w:rFonts w:eastAsia="Arial" w:cs="Arial"/>
                <w:color w:val="000000" w:themeColor="text1"/>
                <w:sz w:val="20"/>
                <w:szCs w:val="20"/>
              </w:rPr>
            </w:pPr>
            <w:r w:rsidRPr="00971C98">
              <w:rPr>
                <w:rFonts w:eastAsia="Arial" w:cs="Arial"/>
                <w:color w:val="000000" w:themeColor="text1"/>
                <w:sz w:val="20"/>
                <w:szCs w:val="20"/>
              </w:rPr>
              <w:t>#AAA032</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4838C5FA" w14:textId="77777777" w:rsidR="00BD22AE" w:rsidRPr="00971C98" w:rsidRDefault="00BD22AE">
            <w:pPr>
              <w:rPr>
                <w:rFonts w:eastAsia="Arial" w:cs="Arial"/>
                <w:color w:val="000000" w:themeColor="text1"/>
                <w:sz w:val="20"/>
                <w:szCs w:val="20"/>
              </w:rPr>
            </w:pPr>
            <w:r w:rsidRPr="00971C98">
              <w:rPr>
                <w:rFonts w:eastAsia="Arial" w:cs="Arial"/>
                <w:color w:val="000000" w:themeColor="text1"/>
                <w:sz w:val="20"/>
                <w:szCs w:val="20"/>
              </w:rPr>
              <w:t>Unique identifier for a property/class</w:t>
            </w:r>
          </w:p>
        </w:tc>
      </w:tr>
    </w:tbl>
    <w:p w14:paraId="0D4282B7" w14:textId="77777777" w:rsidR="00BD22AE" w:rsidRPr="00222D99" w:rsidRDefault="00BD22AE" w:rsidP="00BD22AE">
      <w:pPr>
        <w:pStyle w:val="Caption"/>
        <w:jc w:val="center"/>
      </w:pPr>
      <w:bookmarkStart w:id="277" w:name="_Toc190860829"/>
      <w:r w:rsidRPr="00222D99">
        <w:t xml:space="preserve">Table </w:t>
      </w:r>
      <w:r>
        <w:fldChar w:fldCharType="begin"/>
      </w:r>
      <w:r w:rsidRPr="00222D99">
        <w:instrText>SEQ Table \* ARABIC</w:instrText>
      </w:r>
      <w:r>
        <w:fldChar w:fldCharType="separate"/>
      </w:r>
      <w:r w:rsidRPr="00222D99">
        <w:t>3</w:t>
      </w:r>
      <w:r>
        <w:fldChar w:fldCharType="end"/>
      </w:r>
      <w:r w:rsidRPr="00222D99">
        <w:t xml:space="preserve"> Breakdown of IRDI Example (0112/2///61360_4#AAA032)</w:t>
      </w:r>
      <w:bookmarkEnd w:id="277"/>
    </w:p>
    <w:p w14:paraId="0FCFD529" w14:textId="77777777" w:rsidR="00994A59" w:rsidRDefault="00994A59" w:rsidP="004D1C31">
      <w:pPr>
        <w:pStyle w:val="Heading3"/>
      </w:pPr>
      <w:bookmarkStart w:id="278" w:name="_Toc193098581"/>
      <w:bookmarkStart w:id="279" w:name="_Toc193102711"/>
      <w:r w:rsidRPr="006D3718">
        <w:t xml:space="preserve">Understand the </w:t>
      </w:r>
      <w:r>
        <w:t xml:space="preserve">ECLASS </w:t>
      </w:r>
      <w:r w:rsidRPr="006D3718">
        <w:t>IRDI Structure</w:t>
      </w:r>
      <w:bookmarkEnd w:id="278"/>
      <w:bookmarkEnd w:id="279"/>
    </w:p>
    <w:p w14:paraId="0EAED851" w14:textId="77777777" w:rsidR="00B15C70" w:rsidRPr="00B15C70" w:rsidRDefault="00B15C70" w:rsidP="00B15C70"/>
    <w:p w14:paraId="33314A61" w14:textId="77777777" w:rsidR="00994A59" w:rsidRPr="00222D99" w:rsidRDefault="00994A59" w:rsidP="00B15C70">
      <w:pPr>
        <w:spacing w:after="60"/>
        <w:jc w:val="both"/>
        <w:rPr>
          <w:rFonts w:eastAsia="Arial" w:cs="Arial"/>
          <w:color w:val="000000" w:themeColor="text1"/>
        </w:rPr>
      </w:pPr>
      <w:r w:rsidRPr="00222D99">
        <w:rPr>
          <w:rFonts w:eastAsia="Arial" w:cs="Arial"/>
          <w:color w:val="000000" w:themeColor="text1"/>
        </w:rPr>
        <w:t xml:space="preserve">An ECLASS IRDI typically follows this format: </w:t>
      </w:r>
      <w:r w:rsidRPr="00222D99">
        <w:rPr>
          <w:rFonts w:eastAsia="Arial" w:cs="Arial"/>
          <w:b/>
          <w:color w:val="000000" w:themeColor="text1"/>
        </w:rPr>
        <w:t>ICD</w:t>
      </w:r>
      <w:r w:rsidRPr="00222D99">
        <w:rPr>
          <w:rFonts w:eastAsia="Arial" w:cs="Arial"/>
          <w:color w:val="000000" w:themeColor="text1"/>
        </w:rPr>
        <w:t>/</w:t>
      </w:r>
      <w:r w:rsidRPr="00222D99">
        <w:rPr>
          <w:rFonts w:eastAsia="Arial" w:cs="Arial"/>
          <w:b/>
          <w:color w:val="000000" w:themeColor="text1"/>
        </w:rPr>
        <w:t>OI</w:t>
      </w:r>
      <w:r w:rsidRPr="00222D99">
        <w:rPr>
          <w:rFonts w:eastAsia="Arial" w:cs="Arial"/>
          <w:color w:val="000000" w:themeColor="text1"/>
        </w:rPr>
        <w:t>/</w:t>
      </w:r>
      <w:proofErr w:type="spellStart"/>
      <w:r w:rsidRPr="00222D99">
        <w:rPr>
          <w:rFonts w:eastAsia="Arial" w:cs="Arial"/>
          <w:b/>
          <w:color w:val="000000" w:themeColor="text1"/>
        </w:rPr>
        <w:t>CSI</w:t>
      </w:r>
      <w:r w:rsidRPr="00222D99">
        <w:rPr>
          <w:rFonts w:eastAsia="Arial" w:cs="Arial"/>
          <w:color w:val="000000" w:themeColor="text1"/>
        </w:rPr>
        <w:t>#</w:t>
      </w:r>
      <w:r w:rsidRPr="00222D99">
        <w:rPr>
          <w:rFonts w:eastAsia="Arial" w:cs="Arial"/>
          <w:b/>
          <w:color w:val="000000" w:themeColor="text1"/>
        </w:rPr>
        <w:t>Code</w:t>
      </w:r>
      <w:r w:rsidRPr="00222D99">
        <w:rPr>
          <w:rFonts w:eastAsia="Arial" w:cs="Arial"/>
          <w:color w:val="000000" w:themeColor="text1"/>
        </w:rPr>
        <w:t>#</w:t>
      </w:r>
      <w:r w:rsidRPr="00222D99">
        <w:rPr>
          <w:rFonts w:eastAsia="Arial" w:cs="Arial"/>
          <w:b/>
          <w:color w:val="000000" w:themeColor="text1"/>
        </w:rPr>
        <w:t>Version</w:t>
      </w:r>
      <w:proofErr w:type="spellEnd"/>
    </w:p>
    <w:p w14:paraId="04FF45D5" w14:textId="77777777" w:rsidR="00994A59" w:rsidRPr="00222D99" w:rsidRDefault="00994A59" w:rsidP="004D1C31">
      <w:pPr>
        <w:numPr>
          <w:ilvl w:val="0"/>
          <w:numId w:val="27"/>
        </w:numPr>
        <w:spacing w:after="60"/>
        <w:jc w:val="both"/>
        <w:rPr>
          <w:rFonts w:eastAsia="Arial" w:cs="Arial"/>
          <w:color w:val="000000" w:themeColor="text1"/>
        </w:rPr>
      </w:pPr>
      <w:r w:rsidRPr="00222D99">
        <w:rPr>
          <w:rFonts w:eastAsia="Arial" w:cs="Arial"/>
          <w:b/>
          <w:color w:val="000000" w:themeColor="text1"/>
        </w:rPr>
        <w:t>ICD (International Code Designator)</w:t>
      </w:r>
      <w:r w:rsidRPr="00222D99">
        <w:rPr>
          <w:rFonts w:eastAsia="Arial" w:cs="Arial"/>
          <w:color w:val="000000" w:themeColor="text1"/>
        </w:rPr>
        <w:t>: A code for the registration authority, e.g., "0173" for ECLASS.</w:t>
      </w:r>
    </w:p>
    <w:p w14:paraId="5026A0A5" w14:textId="77777777" w:rsidR="00994A59" w:rsidRPr="00222D99" w:rsidRDefault="00994A59" w:rsidP="004D1C31">
      <w:pPr>
        <w:numPr>
          <w:ilvl w:val="0"/>
          <w:numId w:val="27"/>
        </w:numPr>
        <w:spacing w:after="60"/>
        <w:jc w:val="both"/>
        <w:rPr>
          <w:rFonts w:eastAsia="Arial" w:cs="Arial"/>
          <w:color w:val="000000" w:themeColor="text1"/>
        </w:rPr>
      </w:pPr>
      <w:r w:rsidRPr="00222D99">
        <w:rPr>
          <w:rFonts w:eastAsia="Arial" w:cs="Arial"/>
          <w:b/>
          <w:color w:val="000000" w:themeColor="text1"/>
        </w:rPr>
        <w:t>OI (Organization Identifier)</w:t>
      </w:r>
      <w:r w:rsidRPr="00222D99">
        <w:rPr>
          <w:rFonts w:eastAsia="Arial" w:cs="Arial"/>
          <w:color w:val="000000" w:themeColor="text1"/>
        </w:rPr>
        <w:t xml:space="preserve">: Identifies the organization, often omitted or left empty in ECLASS as </w:t>
      </w:r>
      <w:proofErr w:type="spellStart"/>
      <w:r w:rsidRPr="00222D99">
        <w:rPr>
          <w:rFonts w:eastAsia="Arial" w:cs="Arial"/>
          <w:color w:val="000000" w:themeColor="text1"/>
        </w:rPr>
        <w:t>it’s</w:t>
      </w:r>
      <w:proofErr w:type="spellEnd"/>
      <w:r w:rsidRPr="00222D99">
        <w:rPr>
          <w:rFonts w:eastAsia="Arial" w:cs="Arial"/>
          <w:color w:val="000000" w:themeColor="text1"/>
        </w:rPr>
        <w:t xml:space="preserve"> implicit.</w:t>
      </w:r>
    </w:p>
    <w:p w14:paraId="74EDB07B" w14:textId="77777777" w:rsidR="00994A59" w:rsidRPr="00222D99" w:rsidRDefault="00994A59" w:rsidP="004D1C31">
      <w:pPr>
        <w:numPr>
          <w:ilvl w:val="0"/>
          <w:numId w:val="27"/>
        </w:numPr>
        <w:spacing w:after="60"/>
        <w:jc w:val="both"/>
        <w:rPr>
          <w:rFonts w:eastAsia="Arial" w:cs="Arial"/>
          <w:color w:val="000000" w:themeColor="text1"/>
        </w:rPr>
      </w:pPr>
      <w:r w:rsidRPr="00222D99">
        <w:rPr>
          <w:rFonts w:eastAsia="Arial" w:cs="Arial"/>
          <w:b/>
          <w:color w:val="000000" w:themeColor="text1"/>
        </w:rPr>
        <w:t>CSI (Code Space Identifier)</w:t>
      </w:r>
      <w:r w:rsidRPr="00222D99">
        <w:rPr>
          <w:rFonts w:eastAsia="Arial" w:cs="Arial"/>
          <w:color w:val="000000" w:themeColor="text1"/>
        </w:rPr>
        <w:t>: Indicates the type of structural element (e.g., "01" for classification class, "02" for property, "07" for value).</w:t>
      </w:r>
    </w:p>
    <w:p w14:paraId="5D985704" w14:textId="77777777" w:rsidR="00994A59" w:rsidRPr="00222D99" w:rsidRDefault="00994A59" w:rsidP="004D1C31">
      <w:pPr>
        <w:numPr>
          <w:ilvl w:val="0"/>
          <w:numId w:val="27"/>
        </w:numPr>
        <w:spacing w:after="60"/>
        <w:jc w:val="both"/>
        <w:rPr>
          <w:rFonts w:eastAsia="Arial" w:cs="Arial"/>
          <w:color w:val="000000" w:themeColor="text1"/>
        </w:rPr>
      </w:pPr>
      <w:r w:rsidRPr="00222D99">
        <w:rPr>
          <w:rFonts w:eastAsia="Arial" w:cs="Arial"/>
          <w:b/>
          <w:color w:val="000000" w:themeColor="text1"/>
        </w:rPr>
        <w:t>Code</w:t>
      </w:r>
      <w:r w:rsidRPr="00222D99">
        <w:rPr>
          <w:rFonts w:eastAsia="Arial" w:cs="Arial"/>
          <w:color w:val="000000" w:themeColor="text1"/>
        </w:rPr>
        <w:t>: A unique identifier for the specific item (e.g., "27-22-01-01" for a class or "AAB123" for a property).</w:t>
      </w:r>
    </w:p>
    <w:p w14:paraId="384F29DE" w14:textId="77777777" w:rsidR="00994A59" w:rsidRPr="00521EE5" w:rsidRDefault="00994A59" w:rsidP="004D1C31">
      <w:pPr>
        <w:numPr>
          <w:ilvl w:val="0"/>
          <w:numId w:val="27"/>
        </w:numPr>
        <w:spacing w:after="60"/>
        <w:jc w:val="both"/>
        <w:rPr>
          <w:rFonts w:eastAsia="Arial" w:cs="Arial"/>
          <w:color w:val="000000" w:themeColor="text1"/>
        </w:rPr>
      </w:pPr>
      <w:r w:rsidRPr="00D27E76">
        <w:rPr>
          <w:rFonts w:eastAsia="Arial" w:cs="Arial"/>
          <w:b/>
          <w:bCs/>
          <w:color w:val="000000" w:themeColor="text1"/>
        </w:rPr>
        <w:t>Version</w:t>
      </w:r>
      <w:r w:rsidRPr="00D27E76">
        <w:rPr>
          <w:rFonts w:eastAsia="Arial" w:cs="Arial"/>
          <w:color w:val="000000" w:themeColor="text1"/>
        </w:rPr>
        <w:t>: A version number (e.g., "001").</w:t>
      </w:r>
    </w:p>
    <w:p w14:paraId="5005F553" w14:textId="77777777" w:rsidR="00994A59" w:rsidRPr="00D27E76" w:rsidRDefault="00994A59" w:rsidP="00B15C70">
      <w:pPr>
        <w:spacing w:after="60"/>
        <w:ind w:left="720"/>
        <w:jc w:val="both"/>
        <w:rPr>
          <w:rFonts w:eastAsia="Arial" w:cs="Arial"/>
          <w:color w:val="000000" w:themeColor="text1"/>
        </w:rPr>
      </w:pPr>
    </w:p>
    <w:p w14:paraId="0FA15C87" w14:textId="77777777" w:rsidR="00994A59" w:rsidRPr="00222D99" w:rsidRDefault="00994A59" w:rsidP="00B15C70">
      <w:pPr>
        <w:spacing w:after="60"/>
        <w:jc w:val="both"/>
        <w:rPr>
          <w:rFonts w:eastAsia="Arial" w:cs="Arial"/>
          <w:color w:val="000000" w:themeColor="text1"/>
        </w:rPr>
      </w:pPr>
      <w:r w:rsidRPr="00222D99">
        <w:rPr>
          <w:rFonts w:eastAsia="Arial" w:cs="Arial"/>
          <w:color w:val="000000" w:themeColor="text1"/>
          <w:u w:val="single"/>
        </w:rPr>
        <w:t>Example</w:t>
      </w:r>
      <w:r w:rsidRPr="00222D99">
        <w:rPr>
          <w:rFonts w:eastAsia="Arial" w:cs="Arial"/>
          <w:color w:val="000000" w:themeColor="text1"/>
        </w:rPr>
        <w:t>: 0173-1#01-27-22-01-01#001 (a classification class in ECLASS)</w:t>
      </w:r>
    </w:p>
    <w:p w14:paraId="0591354B" w14:textId="77777777" w:rsidR="00824F66" w:rsidRPr="00222D99" w:rsidRDefault="00824F66" w:rsidP="00824F66">
      <w:pPr>
        <w:jc w:val="center"/>
        <w:rPr>
          <w:rFonts w:eastAsia="Arial" w:cs="Arial"/>
          <w:i/>
          <w:color w:val="50637D" w:themeColor="text2" w:themeTint="E6"/>
          <w:sz w:val="18"/>
          <w:szCs w:val="18"/>
        </w:rPr>
      </w:pPr>
    </w:p>
    <w:tbl>
      <w:tblPr>
        <w:tblW w:w="0" w:type="auto"/>
        <w:jc w:val="center"/>
        <w:tblLayout w:type="fixed"/>
        <w:tblCellMar>
          <w:left w:w="85" w:type="dxa"/>
          <w:right w:w="85" w:type="dxa"/>
        </w:tblCellMar>
        <w:tblLook w:val="06A0" w:firstRow="1" w:lastRow="0" w:firstColumn="1" w:lastColumn="0" w:noHBand="1" w:noVBand="1"/>
      </w:tblPr>
      <w:tblGrid>
        <w:gridCol w:w="4290"/>
        <w:gridCol w:w="4290"/>
      </w:tblGrid>
      <w:tr w:rsidR="00824F66" w14:paraId="1BC7189A" w14:textId="77777777" w:rsidTr="0093492B">
        <w:trPr>
          <w:trHeight w:val="170"/>
          <w:jc w:val="center"/>
        </w:trPr>
        <w:tc>
          <w:tcPr>
            <w:tcW w:w="8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EB61EC4" w14:textId="77777777" w:rsidR="00824F66" w:rsidRPr="00971C98" w:rsidRDefault="00824F66" w:rsidP="008E072E">
            <w:pPr>
              <w:rPr>
                <w:sz w:val="20"/>
                <w:szCs w:val="20"/>
              </w:rPr>
            </w:pPr>
            <w:bookmarkStart w:id="280" w:name="_Hlk192087015"/>
            <w:r w:rsidRPr="00971C98">
              <w:rPr>
                <w:rFonts w:eastAsia="Arial" w:cs="Arial"/>
                <w:color w:val="000000" w:themeColor="text1"/>
                <w:sz w:val="20"/>
                <w:szCs w:val="20"/>
              </w:rPr>
              <w:t>0173-1#01-AAA123#001</w:t>
            </w:r>
            <w:bookmarkEnd w:id="280"/>
          </w:p>
        </w:tc>
      </w:tr>
      <w:tr w:rsidR="00824F66" w14:paraId="6FBF7D60"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00785CA" w14:textId="77777777" w:rsidR="00824F66" w:rsidRPr="00971C98" w:rsidRDefault="00824F66" w:rsidP="008E072E">
            <w:pPr>
              <w:rPr>
                <w:b/>
                <w:sz w:val="20"/>
                <w:szCs w:val="20"/>
              </w:rPr>
            </w:pPr>
            <w:r w:rsidRPr="00971C98">
              <w:rPr>
                <w:rFonts w:eastAsia="Arial" w:cs="Arial"/>
                <w:b/>
                <w:color w:val="000000" w:themeColor="text1"/>
                <w:sz w:val="20"/>
                <w:szCs w:val="20"/>
              </w:rPr>
              <w:t>Code:</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BA478E9" w14:textId="77777777" w:rsidR="00824F66" w:rsidRPr="00971C98" w:rsidRDefault="00824F66" w:rsidP="008E072E">
            <w:pPr>
              <w:rPr>
                <w:b/>
                <w:sz w:val="20"/>
                <w:szCs w:val="20"/>
              </w:rPr>
            </w:pPr>
            <w:r w:rsidRPr="00971C98">
              <w:rPr>
                <w:rFonts w:eastAsia="Arial" w:cs="Arial"/>
                <w:b/>
                <w:color w:val="000000" w:themeColor="text1"/>
                <w:sz w:val="20"/>
                <w:szCs w:val="20"/>
              </w:rPr>
              <w:t>description</w:t>
            </w:r>
          </w:p>
        </w:tc>
      </w:tr>
      <w:tr w:rsidR="00824F66" w14:paraId="13CC26B1"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039BA19" w14:textId="77777777" w:rsidR="00824F66" w:rsidRPr="00971C98" w:rsidRDefault="00824F66" w:rsidP="008E072E">
            <w:pPr>
              <w:rPr>
                <w:sz w:val="20"/>
                <w:szCs w:val="20"/>
              </w:rPr>
            </w:pPr>
            <w:r w:rsidRPr="00971C98">
              <w:rPr>
                <w:rFonts w:eastAsia="Arial" w:cs="Arial"/>
                <w:color w:val="000000" w:themeColor="text1"/>
                <w:sz w:val="20"/>
                <w:szCs w:val="20"/>
              </w:rPr>
              <w:t>0173</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1A50C0D" w14:textId="77777777" w:rsidR="00824F66" w:rsidRPr="00971C98" w:rsidRDefault="00824F66" w:rsidP="008E072E">
            <w:pPr>
              <w:rPr>
                <w:sz w:val="20"/>
                <w:szCs w:val="20"/>
              </w:rPr>
            </w:pPr>
            <w:r w:rsidRPr="00971C98">
              <w:rPr>
                <w:rFonts w:eastAsia="Arial" w:cs="Arial"/>
                <w:color w:val="000000" w:themeColor="text1"/>
                <w:sz w:val="20"/>
                <w:szCs w:val="20"/>
              </w:rPr>
              <w:t xml:space="preserve">ICD code for </w:t>
            </w:r>
            <w:proofErr w:type="spellStart"/>
            <w:r w:rsidRPr="00971C98">
              <w:rPr>
                <w:rFonts w:eastAsia="Arial" w:cs="Arial"/>
                <w:color w:val="000000" w:themeColor="text1"/>
                <w:sz w:val="20"/>
                <w:szCs w:val="20"/>
              </w:rPr>
              <w:t>eCl@ss</w:t>
            </w:r>
            <w:proofErr w:type="spellEnd"/>
          </w:p>
        </w:tc>
      </w:tr>
      <w:tr w:rsidR="00824F66" w14:paraId="1516B159"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9F51138" w14:textId="77777777" w:rsidR="00824F66" w:rsidRPr="00971C98" w:rsidRDefault="00824F66" w:rsidP="008E072E">
            <w:pPr>
              <w:rPr>
                <w:sz w:val="20"/>
                <w:szCs w:val="20"/>
              </w:rPr>
            </w:pPr>
            <w:r w:rsidRPr="00971C98">
              <w:rPr>
                <w:rFonts w:eastAsia="Arial" w:cs="Arial"/>
                <w:color w:val="000000" w:themeColor="text1"/>
                <w:sz w:val="20"/>
                <w:szCs w:val="20"/>
              </w:rPr>
              <w:t>1</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9A25EAB" w14:textId="77777777" w:rsidR="00824F66" w:rsidRPr="00971C98" w:rsidRDefault="00824F66" w:rsidP="008E072E">
            <w:pPr>
              <w:rPr>
                <w:sz w:val="20"/>
                <w:szCs w:val="20"/>
              </w:rPr>
            </w:pPr>
            <w:proofErr w:type="spellStart"/>
            <w:r w:rsidRPr="00971C98">
              <w:rPr>
                <w:rFonts w:eastAsia="Arial" w:cs="Arial"/>
                <w:color w:val="000000" w:themeColor="text1"/>
                <w:sz w:val="20"/>
                <w:szCs w:val="20"/>
              </w:rPr>
              <w:t>eCl@ss</w:t>
            </w:r>
            <w:proofErr w:type="spellEnd"/>
            <w:r w:rsidRPr="00971C98">
              <w:rPr>
                <w:rFonts w:eastAsia="Arial" w:cs="Arial"/>
                <w:color w:val="000000" w:themeColor="text1"/>
                <w:sz w:val="20"/>
                <w:szCs w:val="20"/>
              </w:rPr>
              <w:t xml:space="preserve"> Office</w:t>
            </w:r>
          </w:p>
        </w:tc>
      </w:tr>
      <w:tr w:rsidR="00824F66" w14:paraId="49813A72"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29E540A" w14:textId="77777777" w:rsidR="00824F66" w:rsidRPr="00971C98" w:rsidRDefault="00824F66" w:rsidP="008E072E">
            <w:pPr>
              <w:rPr>
                <w:sz w:val="20"/>
                <w:szCs w:val="20"/>
              </w:rPr>
            </w:pPr>
            <w:r w:rsidRPr="00971C98">
              <w:rPr>
                <w:rFonts w:eastAsia="Arial" w:cs="Arial"/>
                <w:color w:val="000000" w:themeColor="text1"/>
                <w:sz w:val="20"/>
                <w:szCs w:val="20"/>
              </w:rPr>
              <w:t>01</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F0AB9A8" w14:textId="77777777" w:rsidR="00824F66" w:rsidRPr="00971C98" w:rsidRDefault="00824F66" w:rsidP="008E072E">
            <w:pPr>
              <w:rPr>
                <w:sz w:val="20"/>
                <w:szCs w:val="20"/>
              </w:rPr>
            </w:pPr>
            <w:r w:rsidRPr="00971C98">
              <w:rPr>
                <w:rFonts w:eastAsia="Arial" w:cs="Arial"/>
                <w:color w:val="000000" w:themeColor="text1"/>
                <w:sz w:val="20"/>
                <w:szCs w:val="20"/>
              </w:rPr>
              <w:t>class</w:t>
            </w:r>
          </w:p>
        </w:tc>
      </w:tr>
      <w:tr w:rsidR="00824F66" w14:paraId="4A9CAB41"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DAC0E23" w14:textId="77777777" w:rsidR="00824F66" w:rsidRPr="00971C98" w:rsidRDefault="00824F66" w:rsidP="008E072E">
            <w:pPr>
              <w:rPr>
                <w:sz w:val="20"/>
                <w:szCs w:val="20"/>
              </w:rPr>
            </w:pPr>
            <w:r w:rsidRPr="00971C98">
              <w:rPr>
                <w:rFonts w:eastAsia="Arial" w:cs="Arial"/>
                <w:color w:val="000000" w:themeColor="text1"/>
                <w:sz w:val="20"/>
                <w:szCs w:val="20"/>
              </w:rPr>
              <w:t>AAA123</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CA7560A" w14:textId="77777777" w:rsidR="00824F66" w:rsidRPr="00971C98" w:rsidRDefault="00824F66" w:rsidP="008E072E">
            <w:pPr>
              <w:rPr>
                <w:sz w:val="20"/>
                <w:szCs w:val="20"/>
              </w:rPr>
            </w:pPr>
            <w:r w:rsidRPr="00971C98">
              <w:rPr>
                <w:rFonts w:eastAsia="Arial" w:cs="Arial"/>
                <w:color w:val="000000" w:themeColor="text1"/>
                <w:sz w:val="20"/>
                <w:szCs w:val="20"/>
              </w:rPr>
              <w:t>identifier of class</w:t>
            </w:r>
          </w:p>
        </w:tc>
      </w:tr>
      <w:tr w:rsidR="00824F66" w14:paraId="0D006E92"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762AC7C" w14:textId="77777777" w:rsidR="00824F66" w:rsidRPr="00971C98" w:rsidRDefault="00824F66" w:rsidP="008E072E">
            <w:pPr>
              <w:rPr>
                <w:sz w:val="20"/>
                <w:szCs w:val="20"/>
              </w:rPr>
            </w:pPr>
            <w:r w:rsidRPr="00971C98">
              <w:rPr>
                <w:rFonts w:eastAsia="Arial" w:cs="Arial"/>
                <w:color w:val="000000" w:themeColor="text1"/>
                <w:sz w:val="20"/>
                <w:szCs w:val="20"/>
              </w:rPr>
              <w:t>001</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F800304" w14:textId="77777777" w:rsidR="00824F66" w:rsidRPr="00971C98" w:rsidRDefault="00824F66" w:rsidP="008E072E">
            <w:pPr>
              <w:keepNext/>
              <w:rPr>
                <w:sz w:val="20"/>
                <w:szCs w:val="20"/>
              </w:rPr>
            </w:pPr>
            <w:r w:rsidRPr="00971C98">
              <w:rPr>
                <w:rFonts w:eastAsia="Arial" w:cs="Arial"/>
                <w:color w:val="000000" w:themeColor="text1"/>
                <w:sz w:val="20"/>
                <w:szCs w:val="20"/>
              </w:rPr>
              <w:t>version of class</w:t>
            </w:r>
          </w:p>
        </w:tc>
      </w:tr>
    </w:tbl>
    <w:p w14:paraId="649EA0C4" w14:textId="4F5C569A" w:rsidR="00824F66" w:rsidRPr="00222D99" w:rsidRDefault="00824F66" w:rsidP="00824F66">
      <w:pPr>
        <w:pStyle w:val="Caption"/>
        <w:jc w:val="center"/>
      </w:pPr>
      <w:bookmarkStart w:id="281" w:name="_Toc190860828"/>
      <w:r w:rsidRPr="00222D99">
        <w:t xml:space="preserve">Table </w:t>
      </w:r>
      <w:r>
        <w:fldChar w:fldCharType="begin"/>
      </w:r>
      <w:r w:rsidRPr="00222D99">
        <w:instrText>SEQ Table \* ARABIC</w:instrText>
      </w:r>
      <w:r>
        <w:fldChar w:fldCharType="separate"/>
      </w:r>
      <w:r w:rsidRPr="00222D99">
        <w:t>2</w:t>
      </w:r>
      <w:r>
        <w:fldChar w:fldCharType="end"/>
      </w:r>
      <w:r w:rsidRPr="00222D99">
        <w:t xml:space="preserve"> </w:t>
      </w:r>
      <w:bookmarkEnd w:id="281"/>
      <w:r w:rsidR="00BD22AE" w:rsidRPr="00222D99">
        <w:t>Breakdown of IRDI Example</w:t>
      </w:r>
      <w:r w:rsidR="002060FF" w:rsidRPr="00222D99">
        <w:t xml:space="preserve"> (0173-1#01-AAA123#001)</w:t>
      </w:r>
    </w:p>
    <w:p w14:paraId="26BCCACA" w14:textId="1E857A7A" w:rsidR="003A38BF" w:rsidRDefault="00F84ADE" w:rsidP="004D1C31">
      <w:pPr>
        <w:pStyle w:val="Heading2"/>
      </w:pPr>
      <w:r w:rsidRPr="00222D99">
        <w:br w:type="page"/>
      </w:r>
      <w:bookmarkStart w:id="282" w:name="_Toc193098582"/>
      <w:bookmarkStart w:id="283" w:name="_Toc193102712"/>
      <w:r w:rsidR="00225C55">
        <w:lastRenderedPageBreak/>
        <w:t>URI/IRI</w:t>
      </w:r>
      <w:bookmarkEnd w:id="282"/>
      <w:bookmarkEnd w:id="283"/>
    </w:p>
    <w:p w14:paraId="7EF4B133" w14:textId="77777777" w:rsidR="00B15C70" w:rsidRPr="00B15C70" w:rsidRDefault="00B15C70" w:rsidP="00B15C70"/>
    <w:p w14:paraId="1E542807" w14:textId="77777777" w:rsidR="00947941" w:rsidRPr="00222D99" w:rsidRDefault="00947941" w:rsidP="00B15C70">
      <w:pPr>
        <w:spacing w:after="60"/>
        <w:jc w:val="both"/>
      </w:pPr>
      <w:r w:rsidRPr="00222D99">
        <w:t xml:space="preserve">An </w:t>
      </w:r>
      <w:r w:rsidRPr="00222D99">
        <w:rPr>
          <w:b/>
        </w:rPr>
        <w:t>URI</w:t>
      </w:r>
      <w:r w:rsidRPr="00222D99">
        <w:t xml:space="preserve"> (Uniform Resource Identifier) is a string of characters that identifies a resource, standardized by RFC 3986. It is a concept encompassing anything that can be named or located, whether it’s a webpage, a file, or an abstract entity. </w:t>
      </w:r>
    </w:p>
    <w:p w14:paraId="1D90604C" w14:textId="77777777" w:rsidR="00947941" w:rsidRPr="00222D99" w:rsidRDefault="00947941" w:rsidP="00B15C70">
      <w:pPr>
        <w:spacing w:after="60"/>
        <w:jc w:val="both"/>
      </w:pPr>
      <w:r w:rsidRPr="00222D99">
        <w:rPr>
          <w:b/>
        </w:rPr>
        <w:t>Example</w:t>
      </w:r>
      <w:r w:rsidRPr="00222D99">
        <w:t>: http://example.com/resource/123.</w:t>
      </w:r>
    </w:p>
    <w:p w14:paraId="46CB0F96" w14:textId="77777777" w:rsidR="00947941" w:rsidRPr="00222D99" w:rsidRDefault="00947941" w:rsidP="00B15C70">
      <w:pPr>
        <w:spacing w:after="60"/>
        <w:jc w:val="both"/>
      </w:pPr>
      <w:r w:rsidRPr="00222D99">
        <w:rPr>
          <w:b/>
        </w:rPr>
        <w:t>Components</w:t>
      </w:r>
      <w:r w:rsidRPr="00222D99">
        <w:t xml:space="preserve">: </w:t>
      </w:r>
      <w:r w:rsidRPr="00222D99">
        <w:rPr>
          <w:i/>
        </w:rPr>
        <w:t>Scheme</w:t>
      </w:r>
      <w:r w:rsidRPr="00222D99">
        <w:t xml:space="preserve"> (http), </w:t>
      </w:r>
      <w:r w:rsidRPr="00222D99">
        <w:rPr>
          <w:i/>
        </w:rPr>
        <w:t>authority</w:t>
      </w:r>
      <w:r w:rsidRPr="00222D99">
        <w:t xml:space="preserve"> (example.com), </w:t>
      </w:r>
      <w:r w:rsidRPr="00222D99">
        <w:rPr>
          <w:i/>
        </w:rPr>
        <w:t>path</w:t>
      </w:r>
      <w:r w:rsidRPr="00222D99">
        <w:t xml:space="preserve"> (/resource/123), and optionally </w:t>
      </w:r>
      <w:r w:rsidRPr="00222D99">
        <w:rPr>
          <w:i/>
        </w:rPr>
        <w:t>query</w:t>
      </w:r>
      <w:r w:rsidRPr="00222D99">
        <w:t xml:space="preserve"> (?key=value) or </w:t>
      </w:r>
      <w:r w:rsidRPr="00222D99">
        <w:rPr>
          <w:i/>
        </w:rPr>
        <w:t>fragment</w:t>
      </w:r>
      <w:r w:rsidRPr="00222D99">
        <w:t xml:space="preserve"> (#section1).</w:t>
      </w:r>
    </w:p>
    <w:p w14:paraId="7721CE5F" w14:textId="77777777" w:rsidR="00947941" w:rsidRPr="00222D99" w:rsidRDefault="00947941" w:rsidP="00B15C70">
      <w:pPr>
        <w:spacing w:after="60"/>
        <w:jc w:val="both"/>
      </w:pPr>
      <w:r w:rsidRPr="00222D99">
        <w:rPr>
          <w:b/>
        </w:rPr>
        <w:t>Subtypes</w:t>
      </w:r>
      <w:r w:rsidRPr="00222D99">
        <w:t xml:space="preserve">: Includes URLs (locators, like http://example.com) and URNs (names, like </w:t>
      </w:r>
      <w:proofErr w:type="gramStart"/>
      <w:r w:rsidRPr="00222D99">
        <w:t>urn:isbn</w:t>
      </w:r>
      <w:proofErr w:type="gramEnd"/>
      <w:r w:rsidRPr="00222D99">
        <w:t>:0451450523).</w:t>
      </w:r>
    </w:p>
    <w:p w14:paraId="66F70D64" w14:textId="77777777" w:rsidR="00947941" w:rsidRPr="00222D99" w:rsidRDefault="00947941" w:rsidP="00B15C70">
      <w:pPr>
        <w:spacing w:after="60"/>
        <w:jc w:val="both"/>
      </w:pPr>
      <w:r w:rsidRPr="00222D99">
        <w:cr/>
        <w:t xml:space="preserve">An </w:t>
      </w:r>
      <w:r w:rsidRPr="00222D99">
        <w:rPr>
          <w:b/>
        </w:rPr>
        <w:t>IRI</w:t>
      </w:r>
      <w:r w:rsidRPr="00222D99">
        <w:t xml:space="preserve"> (Internationalized Resource Identifier) is an extension of URI, defined by RFC 3987, that supports non-ASCII characters (e.g., accents, Chinese characters) for global accessibility. </w:t>
      </w:r>
      <w:proofErr w:type="gramStart"/>
      <w:r w:rsidRPr="00222D99">
        <w:t>IRIs</w:t>
      </w:r>
      <w:proofErr w:type="gramEnd"/>
      <w:r w:rsidRPr="00222D99">
        <w:t xml:space="preserve"> are technically a superset of URIs, thus every URI is an IRI, but not vice versa.</w:t>
      </w:r>
    </w:p>
    <w:p w14:paraId="564A3666" w14:textId="44053C97" w:rsidR="00144879" w:rsidRPr="00222D99" w:rsidRDefault="00947941" w:rsidP="00B15C70">
      <w:pPr>
        <w:spacing w:after="60"/>
        <w:jc w:val="both"/>
      </w:pPr>
      <w:r w:rsidRPr="00222D99">
        <w:rPr>
          <w:b/>
        </w:rPr>
        <w:t>Example</w:t>
      </w:r>
      <w:r w:rsidRPr="00222D99">
        <w:t xml:space="preserve">: </w:t>
      </w:r>
      <w:hyperlink r:id="rId88" w:history="1">
        <w:r w:rsidR="00144879" w:rsidRPr="00222D99">
          <w:rPr>
            <w:rStyle w:val="Hyperlink"/>
          </w:rPr>
          <w:t>http://exâmple.com/</w:t>
        </w:r>
        <w:r w:rsidR="00144879" w:rsidRPr="00F24D4E">
          <w:rPr>
            <w:rStyle w:val="Hyperlink"/>
            <w:rFonts w:ascii="Microsoft JhengHei" w:eastAsia="Microsoft JhengHei" w:hAnsi="Microsoft JhengHei" w:cs="Microsoft JhengHei" w:hint="eastAsia"/>
            <w:lang w:val="de-CH"/>
          </w:rPr>
          <w:t>资源</w:t>
        </w:r>
        <w:r w:rsidR="00144879" w:rsidRPr="00222D99">
          <w:rPr>
            <w:rStyle w:val="Hyperlink"/>
          </w:rPr>
          <w:t>/123</w:t>
        </w:r>
      </w:hyperlink>
      <w:r w:rsidR="00144879" w:rsidRPr="00222D99">
        <w:t xml:space="preserve"> encoded by</w:t>
      </w:r>
    </w:p>
    <w:p w14:paraId="2EC9B156" w14:textId="7815CC48" w:rsidR="00947941" w:rsidRPr="00222D99" w:rsidRDefault="00000000" w:rsidP="00B15C70">
      <w:pPr>
        <w:spacing w:after="60"/>
        <w:jc w:val="both"/>
      </w:pPr>
      <w:hyperlink r:id="rId89" w:history="1">
        <w:r w:rsidR="00144879" w:rsidRPr="00222D99">
          <w:rPr>
            <w:rStyle w:val="Hyperlink"/>
          </w:rPr>
          <w:t>https://xn--exmple-xta.com/%E8%B5%84%E6%BA%90/123</w:t>
        </w:r>
      </w:hyperlink>
      <w:r w:rsidR="00947941" w:rsidRPr="00222D99">
        <w:t xml:space="preserve">. </w:t>
      </w:r>
    </w:p>
    <w:p w14:paraId="1E872403" w14:textId="77777777" w:rsidR="00947941" w:rsidRPr="00222D99" w:rsidRDefault="00947941" w:rsidP="00F84ADE">
      <w:pPr>
        <w:spacing w:after="60"/>
      </w:pPr>
    </w:p>
    <w:p w14:paraId="72C7F1F3" w14:textId="6BAF1561" w:rsidR="003B4222" w:rsidRPr="00222D99" w:rsidRDefault="003B4222" w:rsidP="00B15C70">
      <w:pPr>
        <w:spacing w:after="60"/>
        <w:jc w:val="both"/>
      </w:pPr>
      <w:r w:rsidRPr="00222D99">
        <w:t>The AAS needs globally unique, machine-readable, and interoperable identifiers. IRIs fit this role perfectly because they extend URIs (Uniform Resource Identifiers) to support international characters, aligning with Industry 4.0’s global scope via the following features:</w:t>
      </w:r>
    </w:p>
    <w:p w14:paraId="7B99DCCD" w14:textId="77777777" w:rsidR="003B4222" w:rsidRPr="00222D99" w:rsidRDefault="003B4222" w:rsidP="004D1C31">
      <w:pPr>
        <w:numPr>
          <w:ilvl w:val="0"/>
          <w:numId w:val="29"/>
        </w:numPr>
        <w:spacing w:after="60"/>
        <w:ind w:left="714" w:hanging="357"/>
        <w:jc w:val="both"/>
      </w:pPr>
      <w:r w:rsidRPr="00222D99">
        <w:rPr>
          <w:b/>
        </w:rPr>
        <w:t>Global Uniqueness</w:t>
      </w:r>
      <w:r w:rsidRPr="00222D99">
        <w:t>: IRIs leverage namespaces (e.g., domain names) to ensure no two assets clash, even across organizations.</w:t>
      </w:r>
    </w:p>
    <w:p w14:paraId="58B8A978" w14:textId="77777777" w:rsidR="003B4222" w:rsidRPr="00222D99" w:rsidRDefault="003B4222" w:rsidP="004D1C31">
      <w:pPr>
        <w:numPr>
          <w:ilvl w:val="0"/>
          <w:numId w:val="29"/>
        </w:numPr>
        <w:spacing w:after="60"/>
        <w:ind w:left="714" w:hanging="357"/>
        <w:jc w:val="both"/>
      </w:pPr>
      <w:r w:rsidRPr="00222D99">
        <w:rPr>
          <w:b/>
        </w:rPr>
        <w:t>Internationalization</w:t>
      </w:r>
      <w:r w:rsidRPr="00222D99">
        <w:t>: IRIs allow non-ASCII characters (e.g., http://</w:t>
      </w:r>
      <w:r w:rsidRPr="00531E9A">
        <w:rPr>
          <w:rFonts w:ascii="MS Gothic" w:eastAsia="MS Gothic" w:hAnsi="MS Gothic" w:cs="MS Gothic" w:hint="eastAsia"/>
        </w:rPr>
        <w:t>工厂</w:t>
      </w:r>
      <w:r w:rsidRPr="00222D99">
        <w:t>.cn/</w:t>
      </w:r>
      <w:r w:rsidRPr="00531E9A">
        <w:rPr>
          <w:rFonts w:ascii="Microsoft JhengHei" w:eastAsia="Microsoft JhengHei" w:hAnsi="Microsoft JhengHei" w:cs="Microsoft JhengHei" w:hint="eastAsia"/>
        </w:rPr>
        <w:t>设备</w:t>
      </w:r>
      <w:r w:rsidRPr="00222D99">
        <w:t>/123 for a Chinese factory), critical for multinational supply chains.</w:t>
      </w:r>
    </w:p>
    <w:p w14:paraId="3F4A4A51" w14:textId="77777777" w:rsidR="003B4222" w:rsidRPr="00222D99" w:rsidRDefault="003B4222" w:rsidP="004D1C31">
      <w:pPr>
        <w:numPr>
          <w:ilvl w:val="0"/>
          <w:numId w:val="29"/>
        </w:numPr>
        <w:spacing w:after="60"/>
        <w:ind w:left="714" w:hanging="357"/>
        <w:jc w:val="both"/>
      </w:pPr>
      <w:r w:rsidRPr="00222D99">
        <w:rPr>
          <w:b/>
        </w:rPr>
        <w:t>Resolvability</w:t>
      </w:r>
      <w:r w:rsidRPr="00222D99">
        <w:t>: HTTP-based IRIs can point to a resource (e.g., an AAS server), enabling data retrieval.</w:t>
      </w:r>
    </w:p>
    <w:p w14:paraId="2011EA95" w14:textId="77777777" w:rsidR="003B4222" w:rsidRPr="00222D99" w:rsidRDefault="003B4222" w:rsidP="004D1C31">
      <w:pPr>
        <w:numPr>
          <w:ilvl w:val="0"/>
          <w:numId w:val="29"/>
        </w:numPr>
        <w:spacing w:after="60"/>
        <w:ind w:left="714" w:hanging="357"/>
        <w:jc w:val="both"/>
      </w:pPr>
      <w:r w:rsidRPr="00222D99">
        <w:rPr>
          <w:b/>
        </w:rPr>
        <w:t>Standardization</w:t>
      </w:r>
      <w:r w:rsidRPr="00222D99">
        <w:t xml:space="preserve">: </w:t>
      </w:r>
      <w:proofErr w:type="gramStart"/>
      <w:r w:rsidRPr="00222D99">
        <w:t>IRIs</w:t>
      </w:r>
      <w:proofErr w:type="gramEnd"/>
      <w:r w:rsidRPr="00222D99">
        <w:t xml:space="preserve"> align with web standards (RFC 3987) and Semantic Web practices, making AAS compatible with broader ecosystems like OPC UA or linked data.</w:t>
      </w:r>
    </w:p>
    <w:p w14:paraId="4A09E5D9" w14:textId="77777777" w:rsidR="00531E9A" w:rsidRPr="00222D99" w:rsidRDefault="00531E9A" w:rsidP="00B15C70">
      <w:pPr>
        <w:spacing w:after="60"/>
        <w:jc w:val="both"/>
      </w:pPr>
    </w:p>
    <w:p w14:paraId="6099DE9C" w14:textId="347B16B4" w:rsidR="009C010B" w:rsidRPr="00222D99" w:rsidRDefault="009C010B" w:rsidP="009C010B">
      <w:pPr>
        <w:pBdr>
          <w:top w:val="single" w:sz="4" w:space="1" w:color="auto" w:shadow="1"/>
          <w:left w:val="single" w:sz="4" w:space="4" w:color="auto" w:shadow="1"/>
          <w:bottom w:val="single" w:sz="4" w:space="1" w:color="auto" w:shadow="1"/>
          <w:right w:val="single" w:sz="4" w:space="4" w:color="auto" w:shadow="1"/>
        </w:pBdr>
        <w:spacing w:after="100"/>
      </w:pPr>
      <w:r w:rsidRPr="00222D99">
        <w:t xml:space="preserve">In the AAS metamodel specification [1], IRIs </w:t>
      </w:r>
      <w:proofErr w:type="gramStart"/>
      <w:r w:rsidRPr="00222D99">
        <w:t>are</w:t>
      </w:r>
      <w:proofErr w:type="gramEnd"/>
      <w:r w:rsidRPr="00222D99">
        <w:t xml:space="preserve"> explicitly recommended as the primary </w:t>
      </w:r>
      <w:r w:rsidR="004D14BF">
        <w:t xml:space="preserve">type of </w:t>
      </w:r>
      <w:r w:rsidRPr="00222D99">
        <w:t>identifier for both the asset and the AAS itself and offer significant administrative advantages:</w:t>
      </w:r>
    </w:p>
    <w:p w14:paraId="09FE0168" w14:textId="77777777" w:rsidR="009C010B" w:rsidRPr="00222D99" w:rsidRDefault="009C010B" w:rsidP="009C010B">
      <w:pPr>
        <w:pBdr>
          <w:top w:val="single" w:sz="4" w:space="1" w:color="auto" w:shadow="1"/>
          <w:left w:val="single" w:sz="4" w:space="4" w:color="auto" w:shadow="1"/>
          <w:bottom w:val="single" w:sz="4" w:space="1" w:color="auto" w:shadow="1"/>
          <w:right w:val="single" w:sz="4" w:space="4" w:color="auto" w:shadow="1"/>
        </w:pBdr>
        <w:spacing w:after="100"/>
      </w:pPr>
      <w:r w:rsidRPr="00222D99">
        <w:rPr>
          <w:b/>
        </w:rPr>
        <w:t>Namespace control</w:t>
      </w:r>
      <w:r w:rsidRPr="00222D99">
        <w:t>: the schema and domain) act as a namespace, allowing organizations or systems to define their own identifiers without central coordination.</w:t>
      </w:r>
    </w:p>
    <w:p w14:paraId="7088BA7C" w14:textId="77777777" w:rsidR="009C010B" w:rsidRPr="00222D99" w:rsidRDefault="009C010B" w:rsidP="009C010B">
      <w:pPr>
        <w:pBdr>
          <w:top w:val="single" w:sz="4" w:space="1" w:color="auto" w:shadow="1"/>
          <w:left w:val="single" w:sz="4" w:space="4" w:color="auto" w:shadow="1"/>
          <w:bottom w:val="single" w:sz="4" w:space="1" w:color="auto" w:shadow="1"/>
          <w:right w:val="single" w:sz="4" w:space="4" w:color="auto" w:shadow="1"/>
        </w:pBdr>
        <w:spacing w:after="100"/>
      </w:pPr>
      <w:r w:rsidRPr="00222D99">
        <w:rPr>
          <w:b/>
        </w:rPr>
        <w:t>Extensibility</w:t>
      </w:r>
      <w:r w:rsidRPr="00222D99">
        <w:t>: URIs are flexible, you can add a path, query or fragment to refine the identity.</w:t>
      </w:r>
    </w:p>
    <w:p w14:paraId="4F603B75" w14:textId="6DD907E3" w:rsidR="00BC631B" w:rsidRPr="00222D99" w:rsidRDefault="009C010B" w:rsidP="009C010B">
      <w:pPr>
        <w:pBdr>
          <w:top w:val="single" w:sz="4" w:space="1" w:color="auto" w:shadow="1"/>
          <w:left w:val="single" w:sz="4" w:space="4" w:color="auto" w:shadow="1"/>
          <w:bottom w:val="single" w:sz="4" w:space="1" w:color="auto" w:shadow="1"/>
          <w:right w:val="single" w:sz="4" w:space="4" w:color="auto" w:shadow="1"/>
        </w:pBdr>
        <w:spacing w:after="100"/>
      </w:pPr>
      <w:r w:rsidRPr="00222D99">
        <w:t>For use in the AAS, it is recommended to avoid the use of non-ASCII special characters in URIs/IRIs.</w:t>
      </w:r>
      <w:r w:rsidR="00BC631B" w:rsidRPr="00222D99">
        <w:t xml:space="preserve"> </w:t>
      </w:r>
    </w:p>
    <w:p w14:paraId="6C18EC42" w14:textId="77777777" w:rsidR="006C0A3F" w:rsidRPr="00222D99" w:rsidRDefault="006C0A3F">
      <w:pPr>
        <w:rPr>
          <w:rFonts w:eastAsiaTheme="majorEastAsia" w:cstheme="majorBidi"/>
          <w:color w:val="DC690A"/>
          <w:sz w:val="22"/>
          <w:szCs w:val="22"/>
        </w:rPr>
      </w:pPr>
      <w:r w:rsidRPr="00222D99">
        <w:br w:type="page"/>
      </w:r>
    </w:p>
    <w:p w14:paraId="5A4A8EDF" w14:textId="42199FEC" w:rsidR="002C3636" w:rsidRDefault="002C3636" w:rsidP="004D1C31">
      <w:pPr>
        <w:pStyle w:val="Heading1"/>
      </w:pPr>
      <w:bookmarkStart w:id="284" w:name="_Toc193098583"/>
      <w:bookmarkStart w:id="285" w:name="_Toc193102713"/>
      <w:r>
        <w:lastRenderedPageBreak/>
        <w:t>Semantic Databases</w:t>
      </w:r>
      <w:bookmarkEnd w:id="284"/>
      <w:bookmarkEnd w:id="285"/>
    </w:p>
    <w:p w14:paraId="2BC8F3F4" w14:textId="77777777" w:rsidR="00717F6B" w:rsidRPr="00222D99" w:rsidRDefault="00717F6B" w:rsidP="00B15C70">
      <w:pPr>
        <w:jc w:val="both"/>
        <w:rPr>
          <w:sz w:val="22"/>
          <w:szCs w:val="22"/>
        </w:rPr>
      </w:pPr>
      <w:r w:rsidRPr="00222D99">
        <w:rPr>
          <w:rFonts w:eastAsia="Arial" w:cs="Arial"/>
          <w:color w:val="000000" w:themeColor="text1"/>
        </w:rPr>
        <w:t>A semantic reference is a link to an external standard or ontology that defines the meaning of a data element within an AAS. These references ensure interoperability, consistency, and automation across different systems in Industry 4.0.</w:t>
      </w:r>
    </w:p>
    <w:p w14:paraId="0E4C0B58" w14:textId="22CF5913" w:rsidR="00225C55" w:rsidRPr="00222D99" w:rsidRDefault="00225C55" w:rsidP="00B15C70">
      <w:pPr>
        <w:jc w:val="both"/>
        <w:rPr>
          <w:rFonts w:eastAsia="Arial" w:cs="Arial"/>
          <w:color w:val="000000" w:themeColor="text1"/>
        </w:rPr>
      </w:pPr>
      <w:r w:rsidRPr="00222D99">
        <w:rPr>
          <w:rFonts w:eastAsia="Arial" w:cs="Arial"/>
          <w:color w:val="000000" w:themeColor="text1"/>
        </w:rPr>
        <w:t>For Technical Data in Industrial Equipment, a Generic Frame to structure information</w:t>
      </w:r>
      <w:r w:rsidR="00431A7F" w:rsidRPr="00222D99">
        <w:rPr>
          <w:rFonts w:eastAsia="Arial" w:cs="Arial"/>
          <w:color w:val="000000" w:themeColor="text1"/>
        </w:rPr>
        <w:t xml:space="preserve"> is</w:t>
      </w:r>
      <w:r w:rsidR="00CD769F" w:rsidRPr="00222D99">
        <w:rPr>
          <w:rFonts w:eastAsia="Arial" w:cs="Arial"/>
          <w:color w:val="000000" w:themeColor="text1"/>
        </w:rPr>
        <w:t xml:space="preserve"> </w:t>
      </w:r>
      <w:r w:rsidR="00431A7F" w:rsidRPr="00222D99">
        <w:rPr>
          <w:rFonts w:eastAsia="Arial" w:cs="Arial"/>
          <w:color w:val="000000" w:themeColor="text1"/>
        </w:rPr>
        <w:t>required</w:t>
      </w:r>
      <w:r w:rsidRPr="00222D99">
        <w:rPr>
          <w:rFonts w:eastAsia="Arial" w:cs="Arial"/>
          <w:color w:val="000000" w:themeColor="text1"/>
        </w:rPr>
        <w:t xml:space="preserve">. This means using standardized vocabularies and industry standards to define and link component attributes. </w:t>
      </w:r>
      <w:proofErr w:type="gramStart"/>
      <w:r w:rsidR="008C524E" w:rsidRPr="00222D99">
        <w:rPr>
          <w:rFonts w:eastAsia="Arial" w:cs="Arial"/>
          <w:color w:val="000000" w:themeColor="text1"/>
        </w:rPr>
        <w:t>A number of</w:t>
      </w:r>
      <w:proofErr w:type="gramEnd"/>
      <w:r w:rsidR="008C524E" w:rsidRPr="00222D99">
        <w:rPr>
          <w:rFonts w:eastAsia="Arial" w:cs="Arial"/>
          <w:color w:val="000000" w:themeColor="text1"/>
        </w:rPr>
        <w:t xml:space="preserve"> </w:t>
      </w:r>
      <w:r w:rsidRPr="00222D99">
        <w:rPr>
          <w:rFonts w:eastAsia="Arial" w:cs="Arial"/>
          <w:color w:val="000000" w:themeColor="text1"/>
        </w:rPr>
        <w:t>Industry Standards for Semantic References</w:t>
      </w:r>
      <w:r w:rsidR="008C524E" w:rsidRPr="00222D99">
        <w:rPr>
          <w:rFonts w:eastAsia="Arial" w:cs="Arial"/>
          <w:color w:val="000000" w:themeColor="text1"/>
        </w:rPr>
        <w:t xml:space="preserve"> exist</w:t>
      </w:r>
      <w:r w:rsidR="003D7065" w:rsidRPr="00222D99">
        <w:rPr>
          <w:rFonts w:eastAsia="Arial" w:cs="Arial"/>
          <w:color w:val="000000" w:themeColor="text1"/>
        </w:rPr>
        <w:t>, i.e.:</w:t>
      </w:r>
    </w:p>
    <w:p w14:paraId="69141F9C" w14:textId="77777777" w:rsidR="008C524E" w:rsidRPr="00222D99" w:rsidRDefault="008C524E" w:rsidP="00B15C70">
      <w:pPr>
        <w:jc w:val="both"/>
        <w:rPr>
          <w:rFonts w:eastAsia="Arial" w:cs="Arial"/>
          <w:color w:val="000000" w:themeColor="text1"/>
        </w:rPr>
      </w:pPr>
    </w:p>
    <w:p w14:paraId="69C710E4" w14:textId="5F3A03E0" w:rsidR="008C524E" w:rsidRPr="00FD1DAB" w:rsidRDefault="008C524E" w:rsidP="004D1C31">
      <w:pPr>
        <w:numPr>
          <w:ilvl w:val="0"/>
          <w:numId w:val="28"/>
        </w:numPr>
        <w:jc w:val="both"/>
        <w:rPr>
          <w:rFonts w:eastAsia="Arial" w:cs="Arial"/>
          <w:color w:val="000000" w:themeColor="text1"/>
        </w:rPr>
      </w:pPr>
      <w:r w:rsidRPr="00222D99">
        <w:rPr>
          <w:rFonts w:eastAsia="Arial" w:cs="Arial"/>
          <w:b/>
          <w:color w:val="000000" w:themeColor="text1"/>
        </w:rPr>
        <w:t>IEC-CDD</w:t>
      </w:r>
      <w:r w:rsidRPr="00222D99">
        <w:rPr>
          <w:rFonts w:eastAsia="Arial" w:cs="Arial"/>
          <w:color w:val="000000" w:themeColor="text1"/>
        </w:rPr>
        <w:t xml:space="preserve">: Focuses on electrotechnical and industrial domains, rooted in IEC 61360 standards, and emphasizes machine-to-machine communication and smart manufacturing (e.g., Industry 4.0). </w:t>
      </w:r>
      <w:r w:rsidR="00CC1677" w:rsidRPr="00222D99">
        <w:rPr>
          <w:rFonts w:eastAsia="Arial" w:cs="Arial"/>
          <w:color w:val="000000" w:themeColor="text1"/>
        </w:rPr>
        <w:br/>
      </w:r>
      <w:hyperlink r:id="rId90" w:history="1">
        <w:r w:rsidR="00FB3895" w:rsidRPr="00F24D4E">
          <w:rPr>
            <w:rStyle w:val="Hyperlink"/>
            <w:rFonts w:eastAsia="Arial" w:cs="Arial"/>
          </w:rPr>
          <w:t>https://cdd.iec.ch/cdd/iec61360/iec61360.nsf/SearchFrameset</w:t>
        </w:r>
      </w:hyperlink>
      <w:r w:rsidR="00FB3895">
        <w:rPr>
          <w:rFonts w:eastAsia="Arial" w:cs="Arial"/>
          <w:color w:val="000000" w:themeColor="text1"/>
        </w:rPr>
        <w:t xml:space="preserve">, </w:t>
      </w:r>
      <w:hyperlink r:id="rId91" w:history="1">
        <w:r w:rsidRPr="00F24D4E">
          <w:rPr>
            <w:rStyle w:val="Hyperlink"/>
            <w:rFonts w:eastAsia="Arial" w:cs="Arial"/>
          </w:rPr>
          <w:t>https://cdd.iec.ch/cdd/iec61360/iec61360.nsf/TreeFrameset</w:t>
        </w:r>
      </w:hyperlink>
      <w:r>
        <w:rPr>
          <w:rFonts w:eastAsia="Arial" w:cs="Arial"/>
          <w:color w:val="000000" w:themeColor="text1"/>
        </w:rPr>
        <w:t xml:space="preserve">, </w:t>
      </w:r>
    </w:p>
    <w:p w14:paraId="14DFDD5D" w14:textId="77777777" w:rsidR="008C524E" w:rsidRPr="00222D99" w:rsidRDefault="008C524E" w:rsidP="004D1C31">
      <w:pPr>
        <w:numPr>
          <w:ilvl w:val="0"/>
          <w:numId w:val="28"/>
        </w:numPr>
        <w:jc w:val="both"/>
        <w:rPr>
          <w:rFonts w:eastAsia="Arial" w:cs="Arial"/>
          <w:color w:val="000000" w:themeColor="text1"/>
        </w:rPr>
      </w:pPr>
      <w:r w:rsidRPr="00222D99">
        <w:rPr>
          <w:rFonts w:eastAsia="Arial" w:cs="Arial"/>
          <w:b/>
          <w:color w:val="000000" w:themeColor="text1"/>
        </w:rPr>
        <w:t>ECLASS</w:t>
      </w:r>
      <w:r w:rsidRPr="00222D99">
        <w:rPr>
          <w:rFonts w:eastAsia="Arial" w:cs="Arial"/>
          <w:color w:val="000000" w:themeColor="text1"/>
        </w:rPr>
        <w:t xml:space="preserve">: A cross-industry standard with a strong focus on detailed technical properties and classifications, widely used in Europe for engineering and manufacturing. It’s highly granular and supports multiple domains. </w:t>
      </w:r>
      <w:hyperlink r:id="rId92" w:history="1">
        <w:r w:rsidRPr="00222D99">
          <w:rPr>
            <w:rStyle w:val="Hyperlink"/>
            <w:rFonts w:eastAsia="Arial" w:cs="Arial"/>
          </w:rPr>
          <w:t>https://eclass.eu/en/eclass-standard/search-content/search</w:t>
        </w:r>
      </w:hyperlink>
      <w:r w:rsidRPr="00222D99">
        <w:rPr>
          <w:rFonts w:eastAsia="Arial" w:cs="Arial"/>
          <w:color w:val="000000" w:themeColor="text1"/>
        </w:rPr>
        <w:t xml:space="preserve"> </w:t>
      </w:r>
    </w:p>
    <w:p w14:paraId="6B3BE6CA" w14:textId="77777777" w:rsidR="008C524E" w:rsidRPr="00222D99" w:rsidRDefault="008C524E" w:rsidP="004D1C31">
      <w:pPr>
        <w:numPr>
          <w:ilvl w:val="0"/>
          <w:numId w:val="28"/>
        </w:numPr>
        <w:jc w:val="both"/>
        <w:rPr>
          <w:rFonts w:eastAsia="Arial" w:cs="Arial"/>
          <w:color w:val="000000" w:themeColor="text1"/>
        </w:rPr>
      </w:pPr>
      <w:r w:rsidRPr="00222D99">
        <w:rPr>
          <w:rFonts w:eastAsia="Arial" w:cs="Arial"/>
          <w:b/>
          <w:color w:val="000000" w:themeColor="text1"/>
        </w:rPr>
        <w:t>ETIM</w:t>
      </w:r>
      <w:r w:rsidRPr="00222D99">
        <w:rPr>
          <w:rFonts w:eastAsia="Arial" w:cs="Arial"/>
          <w:color w:val="000000" w:themeColor="text1"/>
        </w:rPr>
        <w:t xml:space="preserve"> (Electro-Technical Information Model): A standardized classification system primarily for electrical and HVAC products.  Focused on technical product data for the electrical, building, and installation sectors.  Popular in Europe, especially among manufacturers, wholesalers, and contractors for product data exchange.  </w:t>
      </w:r>
      <w:proofErr w:type="gramStart"/>
      <w:r w:rsidRPr="00222D99">
        <w:rPr>
          <w:rFonts w:eastAsia="Arial" w:cs="Arial"/>
          <w:color w:val="000000" w:themeColor="text1"/>
        </w:rPr>
        <w:t>Similar to</w:t>
      </w:r>
      <w:proofErr w:type="gramEnd"/>
      <w:r w:rsidRPr="00222D99">
        <w:rPr>
          <w:rFonts w:eastAsia="Arial" w:cs="Arial"/>
          <w:color w:val="000000" w:themeColor="text1"/>
        </w:rPr>
        <w:t xml:space="preserve"> ECLASS, it provides classes, features, and values, but it’s more specialized for electrotechnical and related industries. It’s maintained by the ETIM International organization. </w:t>
      </w:r>
      <w:hyperlink r:id="rId93" w:history="1">
        <w:r w:rsidRPr="00222D99">
          <w:rPr>
            <w:rStyle w:val="Hyperlink"/>
            <w:rFonts w:eastAsia="Arial" w:cs="Arial"/>
          </w:rPr>
          <w:t>https://prod.etim-international.com/class</w:t>
        </w:r>
      </w:hyperlink>
      <w:r w:rsidRPr="00222D99">
        <w:rPr>
          <w:rFonts w:eastAsia="Arial" w:cs="Arial"/>
          <w:color w:val="000000" w:themeColor="text1"/>
        </w:rPr>
        <w:t xml:space="preserve">, </w:t>
      </w:r>
      <w:hyperlink r:id="rId94" w:history="1">
        <w:r w:rsidRPr="00222D99">
          <w:rPr>
            <w:rStyle w:val="Hyperlink"/>
            <w:rFonts w:eastAsia="Arial" w:cs="Arial"/>
          </w:rPr>
          <w:t>https://etimapi.etim-international.com/</w:t>
        </w:r>
      </w:hyperlink>
    </w:p>
    <w:p w14:paraId="7411C173" w14:textId="77777777" w:rsidR="008C524E" w:rsidRPr="008A6024" w:rsidRDefault="008C524E" w:rsidP="004D1C31">
      <w:pPr>
        <w:numPr>
          <w:ilvl w:val="0"/>
          <w:numId w:val="28"/>
        </w:numPr>
        <w:jc w:val="both"/>
        <w:rPr>
          <w:rFonts w:eastAsia="Arial" w:cs="Arial"/>
          <w:color w:val="000000" w:themeColor="text1"/>
        </w:rPr>
      </w:pPr>
      <w:r w:rsidRPr="00222D99">
        <w:rPr>
          <w:rFonts w:eastAsia="Arial" w:cs="Arial"/>
          <w:b/>
          <w:color w:val="000000" w:themeColor="text1"/>
        </w:rPr>
        <w:t>GPC</w:t>
      </w:r>
      <w:r w:rsidRPr="00222D99">
        <w:rPr>
          <w:rFonts w:eastAsia="Arial" w:cs="Arial"/>
          <w:color w:val="000000" w:themeColor="text1"/>
        </w:rPr>
        <w:t xml:space="preserve"> (Global Product Classification): A product classification system developed by GS1 for global trade.  Covers consumer goods, industrial products, and services with a focus on retail and trade.  Used in conjunction with GS1 standards (e.g., barcodes) for supply chain efficiency. Broad and less technical than ECLASS or IEC-CDD, it’s designed for interoperability in global commerce. </w:t>
      </w:r>
      <w:hyperlink r:id="rId95" w:history="1">
        <w:r w:rsidRPr="008A6024">
          <w:rPr>
            <w:rStyle w:val="Hyperlink"/>
            <w:rFonts w:eastAsia="Arial" w:cs="Arial"/>
          </w:rPr>
          <w:t>https://gpc-browser.gs1.org/</w:t>
        </w:r>
      </w:hyperlink>
    </w:p>
    <w:p w14:paraId="68375289" w14:textId="4AF3D3E0" w:rsidR="008C524E" w:rsidRPr="00BD071D" w:rsidRDefault="008C524E" w:rsidP="004D1C31">
      <w:pPr>
        <w:numPr>
          <w:ilvl w:val="0"/>
          <w:numId w:val="28"/>
        </w:numPr>
        <w:jc w:val="both"/>
        <w:rPr>
          <w:rFonts w:eastAsia="Arial" w:cs="Arial"/>
          <w:color w:val="000000" w:themeColor="text1"/>
        </w:rPr>
      </w:pPr>
      <w:proofErr w:type="spellStart"/>
      <w:r w:rsidRPr="00222D99">
        <w:rPr>
          <w:rFonts w:eastAsia="Arial" w:cs="Arial"/>
          <w:b/>
          <w:color w:val="000000" w:themeColor="text1"/>
        </w:rPr>
        <w:t>Electropedia</w:t>
      </w:r>
      <w:proofErr w:type="spellEnd"/>
      <w:r w:rsidRPr="00222D99">
        <w:rPr>
          <w:rFonts w:eastAsia="Arial" w:cs="Arial"/>
          <w:b/>
          <w:color w:val="000000" w:themeColor="text1"/>
        </w:rPr>
        <w:t>:</w:t>
      </w:r>
      <w:r w:rsidRPr="00222D99">
        <w:t xml:space="preserve"> O</w:t>
      </w:r>
      <w:r w:rsidRPr="00222D99">
        <w:rPr>
          <w:rFonts w:eastAsia="Arial" w:cs="Arial"/>
          <w:color w:val="000000" w:themeColor="text1"/>
        </w:rPr>
        <w:t xml:space="preserve">nline terminology database published by the IEC, contains all the terms and definitions in the International Electrotechnical Vocabulary (IEV) which is published in the IEC 60050 series. Contains more than 22 000 terminological entries in English and French organized by subject area, with equivalent terms in various other languages: Arabic, Chinese, Croatian, Czech, Danish, Dutch, Finnish, German, Italian, Japanese, Korean, Mongolian, Norwegian, Polish, Portuguese, Russian, Serbian, Slovak, Slovenian, Spanish, Swedish, Turkish and Ukrainian (coverage varies by subject area).  </w:t>
      </w:r>
      <w:hyperlink r:id="rId96" w:history="1">
        <w:r w:rsidRPr="00BD071D">
          <w:rPr>
            <w:rStyle w:val="Hyperlink"/>
            <w:rFonts w:eastAsia="Arial" w:cs="Arial"/>
          </w:rPr>
          <w:t>https://electropedia.org/</w:t>
        </w:r>
      </w:hyperlink>
    </w:p>
    <w:p w14:paraId="63D9E55C" w14:textId="4F43273E" w:rsidR="00D170DA" w:rsidRPr="00E306F1" w:rsidRDefault="001B430F" w:rsidP="004D1C31">
      <w:pPr>
        <w:pStyle w:val="ListParagraph"/>
        <w:numPr>
          <w:ilvl w:val="0"/>
          <w:numId w:val="28"/>
        </w:numPr>
        <w:jc w:val="both"/>
        <w:rPr>
          <w:rFonts w:eastAsia="Arial" w:cs="Arial"/>
          <w:color w:val="000000" w:themeColor="text1"/>
          <w:lang w:val="es-ES"/>
        </w:rPr>
      </w:pPr>
      <w:r w:rsidRPr="00222D99">
        <w:rPr>
          <w:rFonts w:eastAsia="Arial" w:cs="Arial"/>
          <w:b/>
          <w:color w:val="000000" w:themeColor="text1"/>
        </w:rPr>
        <w:t>VEC</w:t>
      </w:r>
      <w:r w:rsidR="004812D3" w:rsidRPr="00222D99">
        <w:t xml:space="preserve"> </w:t>
      </w:r>
      <w:r w:rsidR="004812D3" w:rsidRPr="00222D99">
        <w:rPr>
          <w:rFonts w:eastAsia="Arial" w:cs="Arial"/>
          <w:color w:val="000000" w:themeColor="text1"/>
        </w:rPr>
        <w:t>(Vehicle Electric Container)</w:t>
      </w:r>
      <w:r w:rsidR="00D170DA" w:rsidRPr="00222D99">
        <w:rPr>
          <w:rFonts w:eastAsia="Arial" w:cs="Arial"/>
          <w:color w:val="000000" w:themeColor="text1"/>
        </w:rPr>
        <w:t xml:space="preserve"> is an open standard developed under </w:t>
      </w:r>
      <w:proofErr w:type="spellStart"/>
      <w:r w:rsidR="00D170DA" w:rsidRPr="00222D99">
        <w:rPr>
          <w:rFonts w:eastAsia="Arial" w:cs="Arial"/>
          <w:color w:val="000000" w:themeColor="text1"/>
        </w:rPr>
        <w:t>prostep</w:t>
      </w:r>
      <w:proofErr w:type="spellEnd"/>
      <w:r w:rsidR="00D170DA" w:rsidRPr="00222D99">
        <w:rPr>
          <w:rFonts w:eastAsia="Arial" w:cs="Arial"/>
          <w:color w:val="000000" w:themeColor="text1"/>
        </w:rPr>
        <w:t xml:space="preserve"> </w:t>
      </w:r>
      <w:proofErr w:type="spellStart"/>
      <w:r w:rsidR="00D170DA" w:rsidRPr="00222D99">
        <w:rPr>
          <w:rFonts w:eastAsia="Arial" w:cs="Arial"/>
          <w:color w:val="000000" w:themeColor="text1"/>
        </w:rPr>
        <w:t>ivip</w:t>
      </w:r>
      <w:proofErr w:type="spellEnd"/>
      <w:r w:rsidR="00D170DA" w:rsidRPr="00222D99">
        <w:rPr>
          <w:rFonts w:eastAsia="Arial" w:cs="Arial"/>
          <w:color w:val="000000" w:themeColor="text1"/>
        </w:rPr>
        <w:t xml:space="preserve"> and VDA to describe electrical and electronic systems in vehicles, such as wiring harnesses, components, and connectivity. It’s an XML-based data model but also has an ontology-like structure</w:t>
      </w:r>
      <w:r w:rsidR="004812D3" w:rsidRPr="00222D99">
        <w:rPr>
          <w:rFonts w:eastAsia="Arial" w:cs="Arial"/>
          <w:color w:val="000000" w:themeColor="text1"/>
        </w:rPr>
        <w:t xml:space="preserve">, </w:t>
      </w:r>
      <w:r w:rsidR="00D170DA" w:rsidRPr="00222D99">
        <w:rPr>
          <w:rFonts w:eastAsia="Arial" w:cs="Arial"/>
          <w:color w:val="000000" w:themeColor="text1"/>
        </w:rPr>
        <w:t xml:space="preserve">a formalized vocabulary with classes, properties, and relationships. </w:t>
      </w:r>
      <w:r w:rsidR="0061136C" w:rsidRPr="00222D99">
        <w:rPr>
          <w:rFonts w:eastAsia="Arial" w:cs="Arial"/>
          <w:color w:val="000000" w:themeColor="text1"/>
        </w:rPr>
        <w:t>I</w:t>
      </w:r>
      <w:r w:rsidR="00D170DA" w:rsidRPr="00222D99">
        <w:rPr>
          <w:rFonts w:eastAsia="Arial" w:cs="Arial"/>
          <w:color w:val="000000" w:themeColor="text1"/>
        </w:rPr>
        <w:t>ts elements can be referenced via URIs by applying semantic web principles</w:t>
      </w:r>
      <w:r w:rsidR="0061136C" w:rsidRPr="00222D99">
        <w:rPr>
          <w:rFonts w:eastAsia="Arial" w:cs="Arial"/>
          <w:color w:val="000000" w:themeColor="text1"/>
        </w:rPr>
        <w:t>.</w:t>
      </w:r>
      <w:r w:rsidR="00BE282B" w:rsidRPr="00222D99">
        <w:rPr>
          <w:rFonts w:eastAsia="Arial" w:cs="Arial"/>
          <w:color w:val="000000" w:themeColor="text1"/>
        </w:rPr>
        <w:t xml:space="preserve"> </w:t>
      </w:r>
      <w:hyperlink r:id="rId97" w:history="1">
        <w:r w:rsidR="00BE282B" w:rsidRPr="00E306F1">
          <w:rPr>
            <w:rStyle w:val="Hyperlink"/>
            <w:rFonts w:eastAsia="Arial" w:cs="Arial"/>
            <w:lang w:val="es-ES"/>
          </w:rPr>
          <w:t>https://ecad.prostep.org/ontologies/2024/03/vec</w:t>
        </w:r>
      </w:hyperlink>
      <w:r w:rsidR="00BE282B" w:rsidRPr="00E306F1">
        <w:rPr>
          <w:rFonts w:eastAsia="Arial" w:cs="Arial"/>
          <w:color w:val="000000" w:themeColor="text1"/>
          <w:lang w:val="es-ES"/>
        </w:rPr>
        <w:t xml:space="preserve"> </w:t>
      </w:r>
    </w:p>
    <w:p w14:paraId="286FA4B7" w14:textId="26E43C2C" w:rsidR="001B430F" w:rsidRPr="002C031B" w:rsidRDefault="00E306F1" w:rsidP="004D1C31">
      <w:pPr>
        <w:numPr>
          <w:ilvl w:val="0"/>
          <w:numId w:val="28"/>
        </w:numPr>
        <w:rPr>
          <w:rFonts w:eastAsia="Arial" w:cs="Arial"/>
          <w:color w:val="FF0000"/>
          <w:lang w:val="es-ES"/>
        </w:rPr>
      </w:pPr>
      <w:commentRangeStart w:id="286"/>
      <w:r w:rsidRPr="002C031B">
        <w:rPr>
          <w:rFonts w:eastAsia="Arial" w:cs="Arial"/>
          <w:color w:val="FF0000"/>
          <w:lang w:val="es-ES"/>
        </w:rPr>
        <w:t>...</w:t>
      </w:r>
      <w:commentRangeEnd w:id="286"/>
      <w:r w:rsidR="00D63DEB">
        <w:rPr>
          <w:rStyle w:val="CommentReference"/>
        </w:rPr>
        <w:commentReference w:id="286"/>
      </w:r>
    </w:p>
    <w:p w14:paraId="551ED60E" w14:textId="77777777" w:rsidR="008C524E" w:rsidRPr="00E306F1" w:rsidRDefault="008C524E" w:rsidP="00225C55">
      <w:pPr>
        <w:rPr>
          <w:rFonts w:eastAsia="Arial" w:cs="Arial"/>
          <w:color w:val="000000" w:themeColor="text1"/>
          <w:lang w:val="es-ES"/>
        </w:rPr>
      </w:pPr>
    </w:p>
    <w:p w14:paraId="5E5EC8C5" w14:textId="77777777" w:rsidR="00225C55" w:rsidRPr="00E306F1" w:rsidRDefault="00225C55" w:rsidP="00D60E1B">
      <w:pPr>
        <w:rPr>
          <w:lang w:val="es-ES"/>
        </w:rPr>
      </w:pPr>
    </w:p>
    <w:p w14:paraId="3293D040" w14:textId="77777777" w:rsidR="006C0A3F" w:rsidRPr="00E306F1" w:rsidRDefault="006C0A3F">
      <w:pPr>
        <w:rPr>
          <w:rFonts w:eastAsiaTheme="majorEastAsia" w:cstheme="majorBidi"/>
          <w:color w:val="DC690A"/>
          <w:sz w:val="22"/>
          <w:szCs w:val="22"/>
          <w:lang w:val="es-ES"/>
        </w:rPr>
      </w:pPr>
      <w:r w:rsidRPr="00E306F1">
        <w:rPr>
          <w:lang w:val="es-ES"/>
        </w:rPr>
        <w:br w:type="page"/>
      </w:r>
    </w:p>
    <w:p w14:paraId="05833573" w14:textId="132CA3C7" w:rsidR="003A38BF" w:rsidRDefault="003A38BF" w:rsidP="004D1C31">
      <w:pPr>
        <w:pStyle w:val="Heading3"/>
      </w:pPr>
      <w:bookmarkStart w:id="287" w:name="_Toc193098584"/>
      <w:bookmarkStart w:id="288" w:name="_Toc193102714"/>
      <w:r>
        <w:lastRenderedPageBreak/>
        <w:t>IEC</w:t>
      </w:r>
      <w:r w:rsidR="00BD22AE">
        <w:t>-CDD</w:t>
      </w:r>
      <w:bookmarkEnd w:id="287"/>
      <w:bookmarkEnd w:id="288"/>
    </w:p>
    <w:p w14:paraId="3C1A9DAB" w14:textId="77777777" w:rsidR="00B15C70" w:rsidRPr="00B15C70" w:rsidRDefault="00B15C70" w:rsidP="00B15C70"/>
    <w:p w14:paraId="7112CE7A" w14:textId="77777777" w:rsidR="003A38BF" w:rsidRPr="00222D99" w:rsidRDefault="003A38BF" w:rsidP="00B15C70">
      <w:pPr>
        <w:jc w:val="both"/>
        <w:rPr>
          <w:rFonts w:eastAsia="Arial" w:cs="Arial"/>
          <w:color w:val="000000" w:themeColor="text1"/>
        </w:rPr>
      </w:pPr>
      <w:r w:rsidRPr="00222D99">
        <w:rPr>
          <w:rFonts w:eastAsia="Arial" w:cs="Arial"/>
          <w:color w:val="000000" w:themeColor="text1"/>
        </w:rPr>
        <w:t>The International Electrotechnical Commission (IEC) Common Data Dictionary uses the International Registration Data Identifier (IRDI) for referencing properties, classes, and values, ensuring interoperability across industries, digital twins, and supply chains. IEC standards are widely used in industrial automation, power systems, electronics, and manufacturing.</w:t>
      </w:r>
    </w:p>
    <w:p w14:paraId="764FA91E" w14:textId="77777777" w:rsidR="001F7F7B" w:rsidRPr="00222D99" w:rsidRDefault="001F7F7B" w:rsidP="003A38BF">
      <w:pPr>
        <w:rPr>
          <w:rFonts w:eastAsia="Arial" w:cs="Arial"/>
          <w:color w:val="000000" w:themeColor="text1"/>
        </w:rPr>
      </w:pPr>
    </w:p>
    <w:p w14:paraId="5CFD2F47" w14:textId="154B5CB1" w:rsidR="00725598" w:rsidRDefault="00725598" w:rsidP="004D1C31">
      <w:pPr>
        <w:pStyle w:val="Heading4"/>
      </w:pPr>
      <w:r>
        <w:t>Finding IRDI</w:t>
      </w:r>
      <w:r w:rsidR="00ED6C16">
        <w:t xml:space="preserve">s in </w:t>
      </w:r>
      <w:r>
        <w:t>IEC</w:t>
      </w:r>
    </w:p>
    <w:p w14:paraId="0F533F6F" w14:textId="77777777" w:rsidR="00B15C70" w:rsidRPr="00B15C70" w:rsidRDefault="00B15C70" w:rsidP="00B15C70"/>
    <w:p w14:paraId="5C98F268" w14:textId="77777777" w:rsidR="003924A9" w:rsidRPr="00222D99" w:rsidRDefault="00725598" w:rsidP="006852D4">
      <w:pPr>
        <w:jc w:val="both"/>
        <w:rPr>
          <w:rFonts w:eastAsia="Arial" w:cs="Arial"/>
          <w:color w:val="000000" w:themeColor="text1"/>
        </w:rPr>
      </w:pPr>
      <w:r w:rsidRPr="00222D99">
        <w:rPr>
          <w:rFonts w:eastAsia="Arial" w:cs="Arial"/>
          <w:b/>
          <w:color w:val="000000" w:themeColor="text1"/>
        </w:rPr>
        <w:t>Step 1</w:t>
      </w:r>
      <w:r w:rsidRPr="00222D99">
        <w:rPr>
          <w:rFonts w:eastAsia="Arial" w:cs="Arial"/>
          <w:color w:val="000000" w:themeColor="text1"/>
        </w:rPr>
        <w:t>: Click on the following link:</w:t>
      </w:r>
    </w:p>
    <w:p w14:paraId="0877B833" w14:textId="001BAAE7" w:rsidR="00286F63" w:rsidRPr="00222D99" w:rsidRDefault="00000000" w:rsidP="006852D4">
      <w:pPr>
        <w:jc w:val="both"/>
        <w:rPr>
          <w:rFonts w:eastAsia="Arial" w:cs="Arial"/>
          <w:color w:val="000000" w:themeColor="text1"/>
        </w:rPr>
      </w:pPr>
      <w:hyperlink r:id="rId98" w:history="1">
        <w:r w:rsidR="00286F63" w:rsidRPr="00222D99">
          <w:rPr>
            <w:rStyle w:val="Hyperlink"/>
            <w:rFonts w:eastAsia="Arial" w:cs="Arial"/>
          </w:rPr>
          <w:t>https://cdd.iec.ch/cdd/common/iec61360-7.nsf/TreeFrameset</w:t>
        </w:r>
      </w:hyperlink>
      <w:r w:rsidR="00286F63" w:rsidRPr="00222D99">
        <w:rPr>
          <w:rFonts w:eastAsia="Arial" w:cs="Arial"/>
          <w:color w:val="000000" w:themeColor="text1"/>
        </w:rPr>
        <w:t xml:space="preserve"> </w:t>
      </w:r>
    </w:p>
    <w:p w14:paraId="4D318486" w14:textId="77777777" w:rsidR="00A51F49" w:rsidRPr="00222D99" w:rsidRDefault="00A51F49" w:rsidP="006852D4">
      <w:pPr>
        <w:jc w:val="both"/>
        <w:rPr>
          <w:rFonts w:eastAsia="Arial" w:cs="Arial"/>
          <w:b/>
          <w:color w:val="000000" w:themeColor="text1"/>
        </w:rPr>
      </w:pPr>
    </w:p>
    <w:p w14:paraId="3B2EEF18" w14:textId="4D2DAFFA" w:rsidR="003924A9" w:rsidRPr="00222D99" w:rsidRDefault="00091995" w:rsidP="006852D4">
      <w:pPr>
        <w:jc w:val="both"/>
        <w:rPr>
          <w:rFonts w:eastAsia="Arial" w:cs="Arial"/>
          <w:color w:val="000000" w:themeColor="text1"/>
        </w:rPr>
      </w:pPr>
      <w:r w:rsidRPr="00222D99">
        <w:rPr>
          <w:rFonts w:eastAsia="Arial" w:cs="Arial"/>
          <w:b/>
          <w:color w:val="000000" w:themeColor="text1"/>
        </w:rPr>
        <w:t>Step 2</w:t>
      </w:r>
      <w:r w:rsidRPr="00222D99">
        <w:rPr>
          <w:rFonts w:eastAsia="Arial" w:cs="Arial"/>
          <w:color w:val="000000" w:themeColor="text1"/>
        </w:rPr>
        <w:t xml:space="preserve">: </w:t>
      </w:r>
      <w:r w:rsidR="003924A9" w:rsidRPr="00222D99">
        <w:rPr>
          <w:rFonts w:eastAsia="Arial" w:cs="Arial"/>
          <w:color w:val="000000" w:themeColor="text1"/>
        </w:rPr>
        <w:t xml:space="preserve">Select </w:t>
      </w:r>
      <w:r w:rsidR="00ED6C16" w:rsidRPr="00222D99">
        <w:rPr>
          <w:rFonts w:eastAsia="Arial" w:cs="Arial"/>
          <w:color w:val="000000" w:themeColor="text1"/>
        </w:rPr>
        <w:t>a</w:t>
      </w:r>
      <w:r w:rsidR="000A2214" w:rsidRPr="00222D99">
        <w:rPr>
          <w:rFonts w:eastAsia="Arial" w:cs="Arial"/>
          <w:color w:val="000000" w:themeColor="text1"/>
        </w:rPr>
        <w:t xml:space="preserve"> </w:t>
      </w:r>
      <w:r w:rsidR="003924A9" w:rsidRPr="00222D99">
        <w:rPr>
          <w:rFonts w:eastAsia="Arial" w:cs="Arial"/>
          <w:color w:val="000000" w:themeColor="text1"/>
        </w:rPr>
        <w:t>suitable IEC standard</w:t>
      </w:r>
      <w:r w:rsidR="000A2214" w:rsidRPr="00222D99">
        <w:rPr>
          <w:rFonts w:eastAsia="Arial" w:cs="Arial"/>
          <w:color w:val="000000" w:themeColor="text1"/>
        </w:rPr>
        <w:t xml:space="preserve">, i.e. </w:t>
      </w:r>
      <w:r w:rsidR="00BB0190" w:rsidRPr="00222D99">
        <w:rPr>
          <w:rFonts w:eastAsia="Arial" w:cs="Arial"/>
          <w:color w:val="000000" w:themeColor="text1"/>
        </w:rPr>
        <w:t>„</w:t>
      </w:r>
      <w:r w:rsidR="000A2214" w:rsidRPr="00222D99">
        <w:rPr>
          <w:rFonts w:eastAsia="Arial" w:cs="Arial"/>
          <w:color w:val="000000" w:themeColor="text1"/>
        </w:rPr>
        <w:t>IEC</w:t>
      </w:r>
      <w:r w:rsidR="005A09A1" w:rsidRPr="00222D99">
        <w:rPr>
          <w:rFonts w:eastAsia="Arial" w:cs="Arial"/>
          <w:color w:val="000000" w:themeColor="text1"/>
        </w:rPr>
        <w:t>61360</w:t>
      </w:r>
      <w:r w:rsidR="00BB0190" w:rsidRPr="00222D99">
        <w:rPr>
          <w:rFonts w:eastAsia="Arial" w:cs="Arial"/>
          <w:color w:val="000000" w:themeColor="text1"/>
        </w:rPr>
        <w:t>-</w:t>
      </w:r>
      <w:r w:rsidR="005A09A1" w:rsidRPr="00222D99">
        <w:rPr>
          <w:rFonts w:eastAsia="Arial" w:cs="Arial"/>
          <w:color w:val="000000" w:themeColor="text1"/>
        </w:rPr>
        <w:t>4</w:t>
      </w:r>
      <w:r w:rsidR="00C02F5D" w:rsidRPr="00222D99">
        <w:rPr>
          <w:rFonts w:eastAsia="Arial" w:cs="Arial"/>
          <w:color w:val="000000" w:themeColor="text1"/>
        </w:rPr>
        <w:t>“</w:t>
      </w:r>
      <w:r w:rsidR="002641D1" w:rsidRPr="00222D99">
        <w:rPr>
          <w:rFonts w:eastAsia="Arial" w:cs="Arial"/>
          <w:color w:val="000000" w:themeColor="text1"/>
        </w:rPr>
        <w:t>:</w:t>
      </w:r>
    </w:p>
    <w:p w14:paraId="7666A427" w14:textId="77777777" w:rsidR="002641D1" w:rsidRPr="00222D99" w:rsidRDefault="002641D1" w:rsidP="006852D4">
      <w:pPr>
        <w:jc w:val="both"/>
        <w:rPr>
          <w:rFonts w:eastAsia="Arial" w:cs="Arial"/>
          <w:color w:val="000000" w:themeColor="text1"/>
        </w:rPr>
      </w:pPr>
    </w:p>
    <w:p w14:paraId="41A3453E" w14:textId="3736DD66" w:rsidR="00B722D3" w:rsidRDefault="00A51F49" w:rsidP="006852D4">
      <w:pPr>
        <w:keepNext/>
      </w:pPr>
      <w:r w:rsidRPr="00A51F49">
        <w:rPr>
          <w:rFonts w:eastAsia="Arial" w:cs="Arial"/>
          <w:noProof/>
          <w:color w:val="000000" w:themeColor="text1"/>
          <w:lang w:val="de-DE" w:eastAsia="zh-CN"/>
        </w:rPr>
        <w:drawing>
          <wp:inline distT="0" distB="0" distL="0" distR="0" wp14:anchorId="3077595E" wp14:editId="7899DD65">
            <wp:extent cx="5760720" cy="3744595"/>
            <wp:effectExtent l="0" t="0" r="0" b="8255"/>
            <wp:docPr id="1677331042" name="Grafik 12"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1042" name="Grafik 12" descr="Ein Bild, das Text, Screenshot, Software, Webseite enthält.&#10;&#10;KI-generierte Inhalte können fehlerhaft sei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744595"/>
                    </a:xfrm>
                    <a:prstGeom prst="rect">
                      <a:avLst/>
                    </a:prstGeom>
                    <a:noFill/>
                    <a:ln>
                      <a:noFill/>
                    </a:ln>
                  </pic:spPr>
                </pic:pic>
              </a:graphicData>
            </a:graphic>
          </wp:inline>
        </w:drawing>
      </w:r>
    </w:p>
    <w:p w14:paraId="4730AE48" w14:textId="3D39CB37" w:rsidR="00B722D3" w:rsidRPr="00222D99" w:rsidRDefault="0015013A" w:rsidP="00B722D3">
      <w:pPr>
        <w:pStyle w:val="Caption"/>
        <w:jc w:val="center"/>
      </w:pPr>
      <w:bookmarkStart w:id="289" w:name="_Toc200031400"/>
      <w:r>
        <w:t>Figure</w:t>
      </w:r>
      <w:r w:rsidR="00B722D3" w:rsidRPr="00222D99">
        <w:t xml:space="preserve"> </w:t>
      </w:r>
      <w:r w:rsidR="00B722D3">
        <w:fldChar w:fldCharType="begin"/>
      </w:r>
      <w:r w:rsidR="00B722D3" w:rsidRPr="001F33CF">
        <w:instrText xml:space="preserve"> STYLEREF 1 \s </w:instrText>
      </w:r>
      <w:r w:rsidR="00B722D3">
        <w:fldChar w:fldCharType="separate"/>
      </w:r>
      <w:r w:rsidR="00B722D3">
        <w:rPr>
          <w:noProof/>
        </w:rPr>
        <w:t>8</w:t>
      </w:r>
      <w:r w:rsidR="00B722D3">
        <w:rPr>
          <w:noProof/>
        </w:rPr>
        <w:fldChar w:fldCharType="end"/>
      </w:r>
      <w:r w:rsidR="00B722D3" w:rsidRPr="00222D99">
        <w:noBreakHyphen/>
      </w:r>
      <w:r w:rsidR="00B722D3">
        <w:fldChar w:fldCharType="begin"/>
      </w:r>
      <w:r w:rsidR="00B722D3" w:rsidRPr="001F33CF">
        <w:instrText xml:space="preserve"> SEQ Abbildung \* ARABIC \s 1 </w:instrText>
      </w:r>
      <w:r w:rsidR="00B722D3">
        <w:fldChar w:fldCharType="separate"/>
      </w:r>
      <w:r w:rsidR="00B722D3">
        <w:rPr>
          <w:noProof/>
        </w:rPr>
        <w:t>1</w:t>
      </w:r>
      <w:r w:rsidR="00B722D3">
        <w:rPr>
          <w:noProof/>
        </w:rPr>
        <w:fldChar w:fldCharType="end"/>
      </w:r>
      <w:r w:rsidR="00B722D3" w:rsidRPr="00222D99">
        <w:t xml:space="preserve">: </w:t>
      </w:r>
      <w:r w:rsidR="00B722D3">
        <w:t>Example of selecting a suitable IEC standard</w:t>
      </w:r>
      <w:bookmarkEnd w:id="289"/>
    </w:p>
    <w:p w14:paraId="1CA76C78" w14:textId="77777777" w:rsidR="00A51F49" w:rsidRPr="000A2214" w:rsidRDefault="00A51F49" w:rsidP="003924A9">
      <w:pPr>
        <w:rPr>
          <w:rFonts w:eastAsia="Arial" w:cs="Arial"/>
          <w:color w:val="000000" w:themeColor="text1"/>
        </w:rPr>
      </w:pPr>
    </w:p>
    <w:p w14:paraId="6B382FD4" w14:textId="77777777" w:rsidR="008C1A7F" w:rsidRPr="000A2214" w:rsidRDefault="008C1A7F" w:rsidP="00725598">
      <w:pPr>
        <w:rPr>
          <w:rFonts w:eastAsia="Arial" w:cs="Arial"/>
          <w:color w:val="000000" w:themeColor="text1"/>
        </w:rPr>
      </w:pPr>
    </w:p>
    <w:p w14:paraId="3F5717FD" w14:textId="5DD61CEB" w:rsidR="00725598" w:rsidRPr="00222D99" w:rsidRDefault="008C1A7F" w:rsidP="00B15C70">
      <w:pPr>
        <w:jc w:val="both"/>
        <w:rPr>
          <w:rFonts w:eastAsia="Arial" w:cs="Arial"/>
          <w:color w:val="000000" w:themeColor="text1"/>
        </w:rPr>
      </w:pPr>
      <w:r w:rsidRPr="00222D99">
        <w:rPr>
          <w:rFonts w:eastAsia="Arial" w:cs="Arial"/>
          <w:b/>
          <w:color w:val="000000" w:themeColor="text1"/>
        </w:rPr>
        <w:t xml:space="preserve">Step </w:t>
      </w:r>
      <w:r w:rsidR="00091995" w:rsidRPr="00222D99">
        <w:rPr>
          <w:rFonts w:eastAsia="Arial" w:cs="Arial"/>
          <w:b/>
          <w:color w:val="000000" w:themeColor="text1"/>
        </w:rPr>
        <w:t>3</w:t>
      </w:r>
      <w:r w:rsidRPr="00222D99">
        <w:rPr>
          <w:rFonts w:eastAsia="Arial" w:cs="Arial"/>
          <w:color w:val="000000" w:themeColor="text1"/>
        </w:rPr>
        <w:t>: Search the s</w:t>
      </w:r>
      <w:r w:rsidR="005F74BA" w:rsidRPr="00222D99">
        <w:rPr>
          <w:rFonts w:eastAsia="Arial" w:cs="Arial"/>
          <w:color w:val="000000" w:themeColor="text1"/>
        </w:rPr>
        <w:t>e</w:t>
      </w:r>
      <w:r w:rsidRPr="00222D99">
        <w:rPr>
          <w:rFonts w:eastAsia="Arial" w:cs="Arial"/>
          <w:color w:val="000000" w:themeColor="text1"/>
        </w:rPr>
        <w:t xml:space="preserve">lected tree for </w:t>
      </w:r>
      <w:r w:rsidR="005F74BA" w:rsidRPr="00222D99">
        <w:rPr>
          <w:rFonts w:eastAsia="Arial" w:cs="Arial"/>
          <w:color w:val="000000" w:themeColor="text1"/>
        </w:rPr>
        <w:t xml:space="preserve">the </w:t>
      </w:r>
      <w:r w:rsidRPr="00222D99">
        <w:rPr>
          <w:rFonts w:eastAsia="Arial" w:cs="Arial"/>
          <w:color w:val="000000" w:themeColor="text1"/>
        </w:rPr>
        <w:t>suitable class and/or attribute</w:t>
      </w:r>
      <w:r w:rsidR="0015383A" w:rsidRPr="00222D99">
        <w:rPr>
          <w:rFonts w:eastAsia="Arial" w:cs="Arial"/>
          <w:color w:val="000000" w:themeColor="text1"/>
        </w:rPr>
        <w:t xml:space="preserve"> </w:t>
      </w:r>
      <w:r w:rsidR="00945775" w:rsidRPr="00222D99">
        <w:rPr>
          <w:rFonts w:eastAsia="Arial" w:cs="Arial"/>
          <w:color w:val="000000" w:themeColor="text1"/>
        </w:rPr>
        <w:t xml:space="preserve">manually </w:t>
      </w:r>
      <w:r w:rsidR="00B95D40" w:rsidRPr="00222D99">
        <w:rPr>
          <w:rFonts w:eastAsia="Arial" w:cs="Arial"/>
          <w:color w:val="000000" w:themeColor="text1"/>
        </w:rPr>
        <w:t>via</w:t>
      </w:r>
      <w:r w:rsidR="00945775" w:rsidRPr="00222D99">
        <w:rPr>
          <w:rFonts w:eastAsia="Arial" w:cs="Arial"/>
          <w:color w:val="000000" w:themeColor="text1"/>
        </w:rPr>
        <w:t xml:space="preserve"> </w:t>
      </w:r>
      <w:hyperlink r:id="rId100" w:history="1">
        <w:r w:rsidR="00945775" w:rsidRPr="00222D99">
          <w:rPr>
            <w:rStyle w:val="Hyperlink"/>
            <w:rFonts w:eastAsia="Arial" w:cs="Arial"/>
          </w:rPr>
          <w:t>https://cdd.iec.ch/cdd/iec61360/iec61360.nsf/TreeFrameset</w:t>
        </w:r>
      </w:hyperlink>
      <w:r w:rsidR="00945775" w:rsidRPr="00222D99">
        <w:rPr>
          <w:rFonts w:eastAsia="Arial" w:cs="Arial"/>
          <w:color w:val="000000" w:themeColor="text1"/>
        </w:rPr>
        <w:t xml:space="preserve"> or do a text search via</w:t>
      </w:r>
      <w:r w:rsidR="0015383A" w:rsidRPr="00222D99">
        <w:rPr>
          <w:rFonts w:eastAsia="Arial" w:cs="Arial"/>
          <w:color w:val="000000" w:themeColor="text1"/>
        </w:rPr>
        <w:t xml:space="preserve"> </w:t>
      </w:r>
      <w:hyperlink r:id="rId101" w:history="1">
        <w:r w:rsidR="0015383A" w:rsidRPr="00222D99">
          <w:rPr>
            <w:rStyle w:val="Hyperlink"/>
            <w:rFonts w:eastAsia="Arial" w:cs="Arial"/>
          </w:rPr>
          <w:t>https://cdd.iec.ch/cdd/iec61360/iec61360.nsf/SearchFrameset</w:t>
        </w:r>
      </w:hyperlink>
      <w:r w:rsidR="00CE199F" w:rsidRPr="00222D99">
        <w:rPr>
          <w:rFonts w:eastAsia="Arial" w:cs="Arial"/>
          <w:color w:val="000000" w:themeColor="text1"/>
        </w:rPr>
        <w:t>. E.</w:t>
      </w:r>
      <w:r w:rsidR="00725598" w:rsidRPr="00222D99">
        <w:rPr>
          <w:rFonts w:eastAsia="Arial" w:cs="Arial"/>
          <w:color w:val="000000" w:themeColor="text1"/>
        </w:rPr>
        <w:t xml:space="preserve">g. if you </w:t>
      </w:r>
      <w:r w:rsidR="005F74BA" w:rsidRPr="00222D99">
        <w:rPr>
          <w:rFonts w:eastAsia="Arial" w:cs="Arial"/>
          <w:color w:val="000000" w:themeColor="text1"/>
        </w:rPr>
        <w:t xml:space="preserve">want to </w:t>
      </w:r>
      <w:r w:rsidR="00725598" w:rsidRPr="00222D99">
        <w:rPr>
          <w:rFonts w:eastAsia="Arial" w:cs="Arial"/>
          <w:color w:val="000000" w:themeColor="text1"/>
        </w:rPr>
        <w:t>find the IEC</w:t>
      </w:r>
      <w:r w:rsidR="00945775" w:rsidRPr="00222D99">
        <w:rPr>
          <w:rFonts w:eastAsia="Arial" w:cs="Arial"/>
          <w:color w:val="000000" w:themeColor="text1"/>
        </w:rPr>
        <w:t>-ID</w:t>
      </w:r>
      <w:r w:rsidR="00725598" w:rsidRPr="00222D99">
        <w:rPr>
          <w:rFonts w:eastAsia="Arial" w:cs="Arial"/>
          <w:color w:val="000000" w:themeColor="text1"/>
        </w:rPr>
        <w:t xml:space="preserve"> for ‘temperature type’</w:t>
      </w:r>
      <w:r w:rsidR="007D7566" w:rsidRPr="00222D99">
        <w:rPr>
          <w:rFonts w:eastAsia="Arial" w:cs="Arial"/>
          <w:color w:val="000000" w:themeColor="text1"/>
        </w:rPr>
        <w:t xml:space="preserve"> (</w:t>
      </w:r>
      <w:hyperlink r:id="rId102">
        <w:r w:rsidR="007D7566" w:rsidRPr="00222D99">
          <w:rPr>
            <w:rStyle w:val="Hyperlink"/>
            <w:rFonts w:eastAsia="Arial" w:cs="Arial"/>
            <w:color w:val="1155CC"/>
          </w:rPr>
          <w:t>https://cdd.iec.ch/cdd/iec61360/iec61360.nsf/TU0/0112-2---61360_4%23AAA032</w:t>
        </w:r>
      </w:hyperlink>
      <w:r w:rsidR="007D7566" w:rsidRPr="00222D99">
        <w:rPr>
          <w:rFonts w:eastAsia="Arial" w:cs="Arial"/>
          <w:color w:val="000000" w:themeColor="text1"/>
        </w:rPr>
        <w:t>)</w:t>
      </w:r>
      <w:r w:rsidR="00725598" w:rsidRPr="00222D99">
        <w:rPr>
          <w:rFonts w:eastAsia="Arial" w:cs="Arial"/>
          <w:color w:val="000000" w:themeColor="text1"/>
        </w:rPr>
        <w:t>,</w:t>
      </w:r>
      <w:r w:rsidR="00F2451C" w:rsidRPr="00222D99">
        <w:rPr>
          <w:rFonts w:eastAsia="Arial" w:cs="Arial"/>
          <w:color w:val="000000" w:themeColor="text1"/>
        </w:rPr>
        <w:t xml:space="preserve"> either </w:t>
      </w:r>
      <w:r w:rsidR="00725598" w:rsidRPr="00222D99">
        <w:rPr>
          <w:rFonts w:eastAsia="Arial" w:cs="Arial"/>
          <w:color w:val="000000" w:themeColor="text1"/>
        </w:rPr>
        <w:t>scroll down the website</w:t>
      </w:r>
      <w:r w:rsidR="00F2451C" w:rsidRPr="00222D99">
        <w:rPr>
          <w:rFonts w:eastAsia="Arial" w:cs="Arial"/>
          <w:color w:val="000000" w:themeColor="text1"/>
        </w:rPr>
        <w:t xml:space="preserve"> or you can perform a text search via </w:t>
      </w:r>
      <w:r w:rsidR="00725598" w:rsidRPr="00222D99">
        <w:rPr>
          <w:rFonts w:eastAsia="Arial" w:cs="Arial"/>
          <w:color w:val="000000" w:themeColor="text1"/>
        </w:rPr>
        <w:t>for the relevant word search. Click the suitable search result you find most accurately suits your search.</w:t>
      </w:r>
    </w:p>
    <w:p w14:paraId="0B401769" w14:textId="77777777" w:rsidR="00725598" w:rsidRPr="00222D99" w:rsidRDefault="00725598" w:rsidP="00725598">
      <w:pPr>
        <w:rPr>
          <w:sz w:val="22"/>
          <w:szCs w:val="22"/>
        </w:rPr>
      </w:pPr>
    </w:p>
    <w:p w14:paraId="34CECA19" w14:textId="77777777" w:rsidR="00725598" w:rsidRDefault="00725598" w:rsidP="00725598">
      <w:pPr>
        <w:keepNext/>
        <w:jc w:val="center"/>
      </w:pPr>
      <w:r>
        <w:rPr>
          <w:noProof/>
          <w:lang w:val="de-DE" w:eastAsia="zh-CN"/>
        </w:rPr>
        <w:lastRenderedPageBreak/>
        <w:drawing>
          <wp:inline distT="0" distB="0" distL="0" distR="0" wp14:anchorId="379797B9" wp14:editId="4DA4752A">
            <wp:extent cx="4309450" cy="3556550"/>
            <wp:effectExtent l="0" t="0" r="0" b="0"/>
            <wp:docPr id="1348901500" name="Grafik 13489015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1500" name="Grafik 1348901500" descr="A screenshot of a computer&#10;&#10;AI-generated content may b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87422" cy="3620900"/>
                    </a:xfrm>
                    <a:prstGeom prst="rect">
                      <a:avLst/>
                    </a:prstGeom>
                  </pic:spPr>
                </pic:pic>
              </a:graphicData>
            </a:graphic>
          </wp:inline>
        </w:drawing>
      </w:r>
    </w:p>
    <w:p w14:paraId="7C2BE856" w14:textId="6D35C309" w:rsidR="00725598" w:rsidRPr="00222D99" w:rsidRDefault="0015013A" w:rsidP="00725598">
      <w:pPr>
        <w:pStyle w:val="Caption"/>
        <w:jc w:val="center"/>
      </w:pPr>
      <w:bookmarkStart w:id="290" w:name="_Toc200031401"/>
      <w:r>
        <w:t>Figure</w:t>
      </w:r>
      <w:r w:rsidR="00725598" w:rsidRPr="00222D99">
        <w:t xml:space="preserve"> </w:t>
      </w:r>
      <w:r w:rsidR="00725598">
        <w:fldChar w:fldCharType="begin"/>
      </w:r>
      <w:r w:rsidR="00725598" w:rsidRPr="00222D99">
        <w:instrText xml:space="preserve"> STYLEREF 1 \s </w:instrText>
      </w:r>
      <w:r w:rsidR="00725598">
        <w:fldChar w:fldCharType="separate"/>
      </w:r>
      <w:r w:rsidR="00B722D3">
        <w:rPr>
          <w:noProof/>
        </w:rPr>
        <w:t>8</w:t>
      </w:r>
      <w:r w:rsidR="00725598">
        <w:rPr>
          <w:noProof/>
        </w:rPr>
        <w:fldChar w:fldCharType="end"/>
      </w:r>
      <w:r w:rsidR="00725598" w:rsidRPr="00222D99">
        <w:noBreakHyphen/>
      </w:r>
      <w:r w:rsidR="00725598">
        <w:fldChar w:fldCharType="begin"/>
      </w:r>
      <w:r w:rsidR="00725598" w:rsidRPr="001F33CF">
        <w:instrText xml:space="preserve"> SEQ Abbildung \* ARABIC \s 1 </w:instrText>
      </w:r>
      <w:r w:rsidR="00725598">
        <w:fldChar w:fldCharType="separate"/>
      </w:r>
      <w:r w:rsidR="00B722D3">
        <w:rPr>
          <w:noProof/>
        </w:rPr>
        <w:t>2</w:t>
      </w:r>
      <w:r w:rsidR="00725598">
        <w:rPr>
          <w:noProof/>
        </w:rPr>
        <w:fldChar w:fldCharType="end"/>
      </w:r>
      <w:r w:rsidR="00725598" w:rsidRPr="00222D99">
        <w:t>: Searching for IEC and IRDI IDs</w:t>
      </w:r>
      <w:bookmarkEnd w:id="290"/>
    </w:p>
    <w:p w14:paraId="3B7D217B" w14:textId="77777777" w:rsidR="00725598" w:rsidRPr="00222D99" w:rsidRDefault="00725598" w:rsidP="00725598">
      <w:pPr>
        <w:rPr>
          <w:rFonts w:eastAsia="Arial" w:cs="Arial"/>
          <w:color w:val="000000" w:themeColor="text1"/>
          <w:sz w:val="22"/>
          <w:szCs w:val="22"/>
        </w:rPr>
      </w:pPr>
    </w:p>
    <w:p w14:paraId="4A7A3770" w14:textId="171E04F3" w:rsidR="00725598" w:rsidRPr="00222D99" w:rsidRDefault="00725598" w:rsidP="00725598">
      <w:pPr>
        <w:rPr>
          <w:rFonts w:eastAsia="Arial" w:cs="Arial"/>
          <w:color w:val="000000" w:themeColor="text1"/>
        </w:rPr>
      </w:pPr>
      <w:r w:rsidRPr="00222D99">
        <w:rPr>
          <w:rFonts w:eastAsia="Arial" w:cs="Arial"/>
          <w:b/>
          <w:color w:val="000000" w:themeColor="text1"/>
        </w:rPr>
        <w:t xml:space="preserve">Step </w:t>
      </w:r>
      <w:r w:rsidR="00204EAB" w:rsidRPr="00222D99">
        <w:rPr>
          <w:rFonts w:eastAsia="Arial" w:cs="Arial"/>
          <w:b/>
          <w:color w:val="000000" w:themeColor="text1"/>
        </w:rPr>
        <w:t>4</w:t>
      </w:r>
      <w:r w:rsidRPr="00222D99">
        <w:rPr>
          <w:rFonts w:eastAsia="Arial" w:cs="Arial"/>
          <w:color w:val="000000" w:themeColor="text1"/>
        </w:rPr>
        <w:t>: You will find the IEC IRDI for the s</w:t>
      </w:r>
      <w:r w:rsidR="00895880" w:rsidRPr="00222D99">
        <w:rPr>
          <w:rFonts w:eastAsia="Arial" w:cs="Arial"/>
          <w:color w:val="000000" w:themeColor="text1"/>
        </w:rPr>
        <w:t>elected property</w:t>
      </w:r>
      <w:r w:rsidRPr="00222D99">
        <w:rPr>
          <w:rFonts w:eastAsia="Arial" w:cs="Arial"/>
          <w:color w:val="000000" w:themeColor="text1"/>
        </w:rPr>
        <w:t>:</w:t>
      </w:r>
    </w:p>
    <w:p w14:paraId="4DAD8FAA" w14:textId="77777777" w:rsidR="00725598" w:rsidRPr="00222D99" w:rsidRDefault="00725598" w:rsidP="00725598">
      <w:pPr>
        <w:rPr>
          <w:rFonts w:eastAsia="Arial" w:cs="Arial"/>
          <w:color w:val="000000" w:themeColor="text1"/>
        </w:rPr>
      </w:pPr>
    </w:p>
    <w:p w14:paraId="166D4DA5" w14:textId="77777777" w:rsidR="00725598" w:rsidRDefault="00725598" w:rsidP="00725598">
      <w:pPr>
        <w:keepNext/>
        <w:jc w:val="center"/>
      </w:pPr>
      <w:r>
        <w:rPr>
          <w:noProof/>
          <w:lang w:val="de-DE" w:eastAsia="zh-CN"/>
        </w:rPr>
        <w:drawing>
          <wp:inline distT="0" distB="0" distL="0" distR="0" wp14:anchorId="392FA7BF" wp14:editId="74431BE8">
            <wp:extent cx="5724524" cy="1847850"/>
            <wp:effectExtent l="0" t="0" r="0" b="0"/>
            <wp:docPr id="1192561211" name="Grafik 11925612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61211" name="Grafik 1192561211" descr="A screenshot of a computer&#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4524" cy="1847850"/>
                    </a:xfrm>
                    <a:prstGeom prst="rect">
                      <a:avLst/>
                    </a:prstGeom>
                  </pic:spPr>
                </pic:pic>
              </a:graphicData>
            </a:graphic>
          </wp:inline>
        </w:drawing>
      </w:r>
    </w:p>
    <w:p w14:paraId="7A486118" w14:textId="42882A1A" w:rsidR="00725598" w:rsidRPr="00222D99" w:rsidRDefault="0015013A" w:rsidP="00725598">
      <w:pPr>
        <w:pStyle w:val="Caption"/>
        <w:jc w:val="center"/>
      </w:pPr>
      <w:bookmarkStart w:id="291" w:name="_Toc200031402"/>
      <w:r>
        <w:t>Figure</w:t>
      </w:r>
      <w:r w:rsidR="00725598" w:rsidRPr="00222D99">
        <w:t xml:space="preserve"> </w:t>
      </w:r>
      <w:r w:rsidR="00725598">
        <w:fldChar w:fldCharType="begin"/>
      </w:r>
      <w:r w:rsidR="00725598" w:rsidRPr="001F33CF">
        <w:instrText xml:space="preserve"> STYLEREF 1 \s </w:instrText>
      </w:r>
      <w:r w:rsidR="00725598">
        <w:fldChar w:fldCharType="separate"/>
      </w:r>
      <w:r w:rsidR="00B722D3">
        <w:rPr>
          <w:noProof/>
        </w:rPr>
        <w:t>8</w:t>
      </w:r>
      <w:r w:rsidR="00725598">
        <w:rPr>
          <w:noProof/>
        </w:rPr>
        <w:fldChar w:fldCharType="end"/>
      </w:r>
      <w:r w:rsidR="00725598" w:rsidRPr="00222D99">
        <w:noBreakHyphen/>
      </w:r>
      <w:r w:rsidR="00725598">
        <w:fldChar w:fldCharType="begin"/>
      </w:r>
      <w:r w:rsidR="00725598" w:rsidRPr="001F33CF">
        <w:instrText xml:space="preserve"> SEQ Abbildung \* ARABIC \s 1 </w:instrText>
      </w:r>
      <w:r w:rsidR="00725598">
        <w:fldChar w:fldCharType="separate"/>
      </w:r>
      <w:r w:rsidR="00B722D3">
        <w:rPr>
          <w:noProof/>
        </w:rPr>
        <w:t>3</w:t>
      </w:r>
      <w:r w:rsidR="00725598">
        <w:rPr>
          <w:noProof/>
        </w:rPr>
        <w:fldChar w:fldCharType="end"/>
      </w:r>
      <w:r w:rsidR="00725598" w:rsidRPr="00222D99">
        <w:t>: IEC and IRDI Identification for a Property</w:t>
      </w:r>
      <w:bookmarkEnd w:id="291"/>
    </w:p>
    <w:p w14:paraId="6F65FD93" w14:textId="77777777" w:rsidR="00D33467" w:rsidRDefault="00D33467" w:rsidP="007438CD">
      <w:pPr>
        <w:rPr>
          <w:color w:val="FF0000"/>
        </w:rPr>
      </w:pPr>
    </w:p>
    <w:p w14:paraId="34DF1F7A" w14:textId="44541354" w:rsidR="00D33467" w:rsidRDefault="00D33467" w:rsidP="004D1C31">
      <w:pPr>
        <w:pStyle w:val="Heading4"/>
      </w:pPr>
      <w:r>
        <w:t>Adding it to Semantic Description</w:t>
      </w:r>
    </w:p>
    <w:p w14:paraId="637604F1" w14:textId="77777777" w:rsidR="00B15C70" w:rsidRPr="00B15C70" w:rsidRDefault="00B15C70" w:rsidP="00B15C70"/>
    <w:p w14:paraId="1EB47339" w14:textId="28CA32B6" w:rsidR="00D33467" w:rsidRDefault="00D33467" w:rsidP="00B15C70">
      <w:pPr>
        <w:jc w:val="both"/>
      </w:pPr>
      <w:r w:rsidRPr="004A0677">
        <w:rPr>
          <w:b/>
          <w:bCs/>
        </w:rPr>
        <w:t>Step 1:</w:t>
      </w:r>
      <w:r>
        <w:t xml:space="preserve"> </w:t>
      </w:r>
      <w:r w:rsidR="00E42C1D">
        <w:t xml:space="preserve">In the AAS Designer, </w:t>
      </w:r>
      <w:r w:rsidR="00C17962">
        <w:t>click on the following option</w:t>
      </w:r>
      <w:r w:rsidR="009200CB">
        <w:t xml:space="preserve"> in semantic description under a specific subshell</w:t>
      </w:r>
      <w:r w:rsidR="00C17962">
        <w:t>:</w:t>
      </w:r>
    </w:p>
    <w:p w14:paraId="6203FC66" w14:textId="5A29CC8D" w:rsidR="00C17962" w:rsidRDefault="00C17962" w:rsidP="00D33467">
      <w:r w:rsidRPr="00C17962">
        <w:rPr>
          <w:noProof/>
          <w:lang w:val="de-DE" w:eastAsia="zh-CN"/>
        </w:rPr>
        <w:lastRenderedPageBreak/>
        <w:drawing>
          <wp:inline distT="0" distB="0" distL="0" distR="0" wp14:anchorId="109929B9" wp14:editId="0EDC3393">
            <wp:extent cx="5760720" cy="1882775"/>
            <wp:effectExtent l="0" t="0" r="5080" b="0"/>
            <wp:docPr id="130698828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88286" name="Picture 25" descr="A screenshot of a computer&#10;&#10;Description automatically generated"/>
                    <pic:cNvPicPr/>
                  </pic:nvPicPr>
                  <pic:blipFill>
                    <a:blip r:embed="rId105"/>
                    <a:stretch>
                      <a:fillRect/>
                    </a:stretch>
                  </pic:blipFill>
                  <pic:spPr>
                    <a:xfrm>
                      <a:off x="0" y="0"/>
                      <a:ext cx="5760720" cy="1882775"/>
                    </a:xfrm>
                    <a:prstGeom prst="rect">
                      <a:avLst/>
                    </a:prstGeom>
                  </pic:spPr>
                </pic:pic>
              </a:graphicData>
            </a:graphic>
          </wp:inline>
        </w:drawing>
      </w:r>
    </w:p>
    <w:p w14:paraId="21E82725" w14:textId="7CC40EC5" w:rsidR="009924A3" w:rsidRPr="00222D99" w:rsidRDefault="0015013A" w:rsidP="009924A3">
      <w:pPr>
        <w:pStyle w:val="Caption"/>
        <w:jc w:val="center"/>
      </w:pPr>
      <w:bookmarkStart w:id="292" w:name="_Toc200031403"/>
      <w:r>
        <w:t>Figure</w:t>
      </w:r>
      <w:r w:rsidR="009924A3" w:rsidRPr="00222D99">
        <w:t xml:space="preserve"> </w:t>
      </w:r>
      <w:r w:rsidR="009924A3">
        <w:fldChar w:fldCharType="begin"/>
      </w:r>
      <w:r w:rsidR="009924A3" w:rsidRPr="001F33CF">
        <w:instrText xml:space="preserve"> STYLEREF 1 \s </w:instrText>
      </w:r>
      <w:r w:rsidR="009924A3">
        <w:fldChar w:fldCharType="separate"/>
      </w:r>
      <w:r w:rsidR="00B722D3">
        <w:rPr>
          <w:noProof/>
        </w:rPr>
        <w:t>8</w:t>
      </w:r>
      <w:r w:rsidR="009924A3">
        <w:rPr>
          <w:noProof/>
        </w:rPr>
        <w:fldChar w:fldCharType="end"/>
      </w:r>
      <w:r w:rsidR="009924A3" w:rsidRPr="00222D99">
        <w:noBreakHyphen/>
      </w:r>
      <w:r w:rsidR="009924A3">
        <w:fldChar w:fldCharType="begin"/>
      </w:r>
      <w:r w:rsidR="009924A3" w:rsidRPr="001F33CF">
        <w:instrText xml:space="preserve"> SEQ Abbildung \* ARABIC \s 1 </w:instrText>
      </w:r>
      <w:r w:rsidR="009924A3">
        <w:fldChar w:fldCharType="separate"/>
      </w:r>
      <w:r w:rsidR="00B722D3">
        <w:rPr>
          <w:noProof/>
        </w:rPr>
        <w:t>4</w:t>
      </w:r>
      <w:r w:rsidR="009924A3">
        <w:rPr>
          <w:noProof/>
        </w:rPr>
        <w:fldChar w:fldCharType="end"/>
      </w:r>
      <w:r w:rsidR="009924A3" w:rsidRPr="00222D99">
        <w:t xml:space="preserve">: </w:t>
      </w:r>
      <w:r w:rsidR="009924A3">
        <w:t xml:space="preserve">Semantic description </w:t>
      </w:r>
      <w:r w:rsidR="00233F98">
        <w:t>in the AAS Designer</w:t>
      </w:r>
      <w:bookmarkEnd w:id="292"/>
    </w:p>
    <w:p w14:paraId="5FB28811" w14:textId="77777777" w:rsidR="009924A3" w:rsidRDefault="009924A3" w:rsidP="00D33467"/>
    <w:p w14:paraId="20022F45" w14:textId="77777777" w:rsidR="00C17962" w:rsidRDefault="00C17962" w:rsidP="00D33467"/>
    <w:p w14:paraId="6909F9DD" w14:textId="0E826EBA" w:rsidR="00C17962" w:rsidRDefault="00C17962" w:rsidP="00D33467">
      <w:r w:rsidRPr="004A0677">
        <w:rPr>
          <w:b/>
          <w:bCs/>
        </w:rPr>
        <w:t xml:space="preserve">Step 2: </w:t>
      </w:r>
      <w:r w:rsidR="00274D99">
        <w:t xml:space="preserve">Add IRDI value to the ID and specify the </w:t>
      </w:r>
      <w:r w:rsidR="009924A3">
        <w:t>industry standard used.</w:t>
      </w:r>
    </w:p>
    <w:p w14:paraId="2E612EC9" w14:textId="77777777" w:rsidR="00B15C70" w:rsidRDefault="00B15C70" w:rsidP="00D33467"/>
    <w:p w14:paraId="400005BF" w14:textId="4BE997A1" w:rsidR="009924A3" w:rsidRPr="004A0677" w:rsidRDefault="009924A3" w:rsidP="00D33467">
      <w:r w:rsidRPr="009924A3">
        <w:rPr>
          <w:noProof/>
          <w:lang w:val="de-DE" w:eastAsia="zh-CN"/>
        </w:rPr>
        <w:drawing>
          <wp:inline distT="0" distB="0" distL="0" distR="0" wp14:anchorId="5B6ADA6C" wp14:editId="022EE96A">
            <wp:extent cx="5760720" cy="2418080"/>
            <wp:effectExtent l="0" t="0" r="5080" b="0"/>
            <wp:docPr id="57022241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22416" name="Picture 26" descr="A screenshot of a computer&#10;&#10;Description automatically generated"/>
                    <pic:cNvPicPr/>
                  </pic:nvPicPr>
                  <pic:blipFill>
                    <a:blip r:embed="rId106"/>
                    <a:stretch>
                      <a:fillRect/>
                    </a:stretch>
                  </pic:blipFill>
                  <pic:spPr>
                    <a:xfrm>
                      <a:off x="0" y="0"/>
                      <a:ext cx="5760720" cy="2418080"/>
                    </a:xfrm>
                    <a:prstGeom prst="rect">
                      <a:avLst/>
                    </a:prstGeom>
                  </pic:spPr>
                </pic:pic>
              </a:graphicData>
            </a:graphic>
          </wp:inline>
        </w:drawing>
      </w:r>
    </w:p>
    <w:p w14:paraId="062C221A" w14:textId="087787EB" w:rsidR="00233F98" w:rsidRPr="00222D99" w:rsidRDefault="0015013A" w:rsidP="00233F98">
      <w:pPr>
        <w:pStyle w:val="Caption"/>
        <w:jc w:val="center"/>
      </w:pPr>
      <w:bookmarkStart w:id="293" w:name="_Toc200031404"/>
      <w:r>
        <w:t>Figure</w:t>
      </w:r>
      <w:r w:rsidR="00233F98" w:rsidRPr="00222D99">
        <w:t xml:space="preserve"> </w:t>
      </w:r>
      <w:r w:rsidR="00233F98">
        <w:fldChar w:fldCharType="begin"/>
      </w:r>
      <w:r w:rsidR="00233F98" w:rsidRPr="001F33CF">
        <w:instrText xml:space="preserve"> STYLEREF 1 \s </w:instrText>
      </w:r>
      <w:r w:rsidR="00233F98">
        <w:fldChar w:fldCharType="separate"/>
      </w:r>
      <w:r w:rsidR="00B722D3">
        <w:rPr>
          <w:noProof/>
        </w:rPr>
        <w:t>8</w:t>
      </w:r>
      <w:r w:rsidR="00233F98">
        <w:rPr>
          <w:noProof/>
        </w:rPr>
        <w:fldChar w:fldCharType="end"/>
      </w:r>
      <w:r w:rsidR="00233F98" w:rsidRPr="00222D99">
        <w:noBreakHyphen/>
      </w:r>
      <w:r w:rsidR="00233F98">
        <w:fldChar w:fldCharType="begin"/>
      </w:r>
      <w:r w:rsidR="00233F98" w:rsidRPr="001F33CF">
        <w:instrText xml:space="preserve"> SEQ Abbildung \* ARABIC \s 1 </w:instrText>
      </w:r>
      <w:r w:rsidR="00233F98">
        <w:fldChar w:fldCharType="separate"/>
      </w:r>
      <w:r w:rsidR="00B722D3">
        <w:rPr>
          <w:noProof/>
        </w:rPr>
        <w:t>5</w:t>
      </w:r>
      <w:r w:rsidR="00233F98">
        <w:rPr>
          <w:noProof/>
        </w:rPr>
        <w:fldChar w:fldCharType="end"/>
      </w:r>
      <w:r w:rsidR="00233F98" w:rsidRPr="00222D99">
        <w:t>: I</w:t>
      </w:r>
      <w:r w:rsidR="00233F98">
        <w:t>D and Description in Details of Semantic description</w:t>
      </w:r>
      <w:bookmarkEnd w:id="293"/>
    </w:p>
    <w:p w14:paraId="4CA300B4" w14:textId="602380B1" w:rsidR="00D33467" w:rsidRPr="00D33467" w:rsidRDefault="00D33467" w:rsidP="007438CD">
      <w:pPr>
        <w:rPr>
          <w:color w:val="000000" w:themeColor="text1"/>
        </w:rPr>
      </w:pPr>
    </w:p>
    <w:p w14:paraId="3CFE55FF" w14:textId="77777777" w:rsidR="007438CD" w:rsidRPr="00222D99" w:rsidRDefault="007438CD">
      <w:pPr>
        <w:rPr>
          <w:rFonts w:eastAsiaTheme="majorEastAsia" w:cstheme="majorBidi"/>
          <w:color w:val="DC690A"/>
          <w:sz w:val="22"/>
          <w:szCs w:val="22"/>
        </w:rPr>
      </w:pPr>
      <w:r w:rsidRPr="00222D99">
        <w:br w:type="page"/>
      </w:r>
    </w:p>
    <w:p w14:paraId="02666671" w14:textId="1C712DFF" w:rsidR="00F80402" w:rsidRDefault="00F80402" w:rsidP="004D1C31">
      <w:pPr>
        <w:pStyle w:val="Heading3"/>
      </w:pPr>
      <w:bookmarkStart w:id="294" w:name="_Toc193098585"/>
      <w:bookmarkStart w:id="295" w:name="_Toc193102715"/>
      <w:r>
        <w:lastRenderedPageBreak/>
        <w:t>ECLASS</w:t>
      </w:r>
      <w:bookmarkEnd w:id="294"/>
      <w:bookmarkEnd w:id="295"/>
    </w:p>
    <w:p w14:paraId="5139DDBB" w14:textId="77777777" w:rsidR="00B15C70" w:rsidRPr="00B15C70" w:rsidRDefault="00B15C70" w:rsidP="00B15C70"/>
    <w:p w14:paraId="2D74AF41" w14:textId="77777777" w:rsidR="00F80402" w:rsidRPr="00222D99" w:rsidRDefault="00F80402" w:rsidP="00B15C70">
      <w:pPr>
        <w:spacing w:after="60"/>
        <w:jc w:val="both"/>
      </w:pPr>
      <w:r w:rsidRPr="00222D99">
        <w:rPr>
          <w:rFonts w:eastAsia="Arial" w:cs="Arial"/>
          <w:color w:val="000000" w:themeColor="text1"/>
        </w:rPr>
        <w:t>ECLASS is an internationally recognized classification system that provides a standardized framework for describing products and services in all industries. It ensures that businesses, manufacturers, and suppliers use a common language when exchanging product information, regardless of language, country, or system.</w:t>
      </w:r>
    </w:p>
    <w:p w14:paraId="31D2E0BC" w14:textId="77777777" w:rsidR="00F80402" w:rsidRPr="00222D99" w:rsidRDefault="00F80402" w:rsidP="00B15C70">
      <w:pPr>
        <w:spacing w:after="60"/>
        <w:jc w:val="both"/>
      </w:pPr>
      <w:r w:rsidRPr="00222D99">
        <w:rPr>
          <w:rFonts w:eastAsia="Arial" w:cs="Arial"/>
          <w:color w:val="000000" w:themeColor="text1"/>
        </w:rPr>
        <w:t>ECLASS ensures consistent identification of product classes and properties across different languages and business ecosystems.</w:t>
      </w:r>
    </w:p>
    <w:p w14:paraId="79C44CF1" w14:textId="77777777" w:rsidR="00F80402" w:rsidRPr="00222D99" w:rsidRDefault="00F80402" w:rsidP="00B15C70">
      <w:pPr>
        <w:spacing w:after="60"/>
        <w:jc w:val="both"/>
        <w:rPr>
          <w:rFonts w:eastAsia="Arial" w:cs="Arial"/>
          <w:color w:val="000000" w:themeColor="text1"/>
        </w:rPr>
      </w:pPr>
      <w:r w:rsidRPr="00222D99">
        <w:rPr>
          <w:rFonts w:eastAsia="Arial" w:cs="Arial"/>
          <w:color w:val="000000" w:themeColor="text1"/>
        </w:rPr>
        <w:t>Click on the image below redirects to the website (</w:t>
      </w:r>
      <w:hyperlink r:id="rId107" w:history="1">
        <w:r w:rsidRPr="00222D99">
          <w:rPr>
            <w:rStyle w:val="Hyperlink"/>
            <w:rFonts w:eastAsia="Arial" w:cs="Arial"/>
          </w:rPr>
          <w:t>https://eclass.eu/en/eclass-standard/search-content</w:t>
        </w:r>
      </w:hyperlink>
      <w:r w:rsidRPr="00222D99">
        <w:rPr>
          <w:rFonts w:eastAsia="Arial" w:cs="Arial"/>
          <w:color w:val="000000" w:themeColor="text1"/>
        </w:rPr>
        <w:t>):</w:t>
      </w:r>
    </w:p>
    <w:p w14:paraId="7AC8ACB7" w14:textId="77777777" w:rsidR="00F80402" w:rsidRPr="00222D99" w:rsidRDefault="00F80402" w:rsidP="00B15C70">
      <w:pPr>
        <w:jc w:val="both"/>
        <w:rPr>
          <w:sz w:val="22"/>
          <w:szCs w:val="22"/>
        </w:rPr>
      </w:pPr>
    </w:p>
    <w:p w14:paraId="7F96E04A" w14:textId="77777777" w:rsidR="00F80402" w:rsidRDefault="00F80402" w:rsidP="00F80402">
      <w:pPr>
        <w:keepNext/>
        <w:jc w:val="center"/>
      </w:pPr>
      <w:r>
        <w:rPr>
          <w:noProof/>
          <w:lang w:val="de-DE" w:eastAsia="zh-CN"/>
        </w:rPr>
        <w:drawing>
          <wp:inline distT="0" distB="0" distL="0" distR="0" wp14:anchorId="037B20C1" wp14:editId="4CEDE06A">
            <wp:extent cx="4096512" cy="2596629"/>
            <wp:effectExtent l="0" t="0" r="0" b="0"/>
            <wp:docPr id="815006124" name="Grafik 815006124" descr="A screenshot of a web page&#10;&#10;AI-generated content may be incorrect.">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6124" name="Grafik 815006124" descr="A screenshot of a web page&#10;&#10;AI-generated content may be incorrect.">
                      <a:hlinkClick r:id="rId107"/>
                    </pic:cNvPr>
                    <pic:cNvPicPr/>
                  </pic:nvPicPr>
                  <pic:blipFill rotWithShape="1">
                    <a:blip r:embed="rId108" cstate="print">
                      <a:extLst>
                        <a:ext uri="{28A0092B-C50C-407E-A947-70E740481C1C}">
                          <a14:useLocalDpi xmlns:a14="http://schemas.microsoft.com/office/drawing/2010/main" val="0"/>
                        </a:ext>
                      </a:extLst>
                    </a:blip>
                    <a:srcRect b="5705"/>
                    <a:stretch/>
                  </pic:blipFill>
                  <pic:spPr bwMode="auto">
                    <a:xfrm>
                      <a:off x="0" y="0"/>
                      <a:ext cx="4140202" cy="2624322"/>
                    </a:xfrm>
                    <a:prstGeom prst="rect">
                      <a:avLst/>
                    </a:prstGeom>
                    <a:ln>
                      <a:noFill/>
                    </a:ln>
                    <a:extLst>
                      <a:ext uri="{53640926-AAD7-44D8-BBD7-CCE9431645EC}">
                        <a14:shadowObscured xmlns:a14="http://schemas.microsoft.com/office/drawing/2010/main"/>
                      </a:ext>
                    </a:extLst>
                  </pic:spPr>
                </pic:pic>
              </a:graphicData>
            </a:graphic>
          </wp:inline>
        </w:drawing>
      </w:r>
    </w:p>
    <w:p w14:paraId="5A2761CE" w14:textId="6CA5E8A8" w:rsidR="00F80402" w:rsidRPr="00222D99" w:rsidRDefault="0015013A" w:rsidP="00F80402">
      <w:pPr>
        <w:pStyle w:val="Caption"/>
        <w:jc w:val="center"/>
      </w:pPr>
      <w:bookmarkStart w:id="296" w:name="_Toc200031405"/>
      <w:r>
        <w:t>Figure</w:t>
      </w:r>
      <w:r w:rsidR="00F80402" w:rsidRPr="00222D99">
        <w:t xml:space="preserve"> </w:t>
      </w:r>
      <w:r w:rsidR="00F80402">
        <w:fldChar w:fldCharType="begin"/>
      </w:r>
      <w:r w:rsidR="00F80402" w:rsidRPr="00222D99">
        <w:instrText xml:space="preserve"> STYLEREF 1 \s </w:instrText>
      </w:r>
      <w:r w:rsidR="00F80402">
        <w:fldChar w:fldCharType="separate"/>
      </w:r>
      <w:r w:rsidR="00B722D3">
        <w:rPr>
          <w:noProof/>
        </w:rPr>
        <w:t>8</w:t>
      </w:r>
      <w:r w:rsidR="00F80402">
        <w:rPr>
          <w:noProof/>
        </w:rPr>
        <w:fldChar w:fldCharType="end"/>
      </w:r>
      <w:r w:rsidR="00F80402" w:rsidRPr="00222D99">
        <w:noBreakHyphen/>
      </w:r>
      <w:r w:rsidR="00F80402">
        <w:fldChar w:fldCharType="begin"/>
      </w:r>
      <w:r w:rsidR="00F80402" w:rsidRPr="001F33CF">
        <w:instrText xml:space="preserve"> SEQ Abbildung \* ARABIC \s 1 </w:instrText>
      </w:r>
      <w:r w:rsidR="00F80402">
        <w:fldChar w:fldCharType="separate"/>
      </w:r>
      <w:r w:rsidR="00B722D3">
        <w:rPr>
          <w:noProof/>
        </w:rPr>
        <w:t>6</w:t>
      </w:r>
      <w:r w:rsidR="00F80402">
        <w:rPr>
          <w:noProof/>
        </w:rPr>
        <w:fldChar w:fldCharType="end"/>
      </w:r>
      <w:r w:rsidR="00F80402" w:rsidRPr="00222D99">
        <w:t>: ECLASS Classification System</w:t>
      </w:r>
      <w:bookmarkEnd w:id="296"/>
    </w:p>
    <w:p w14:paraId="330BB212" w14:textId="77777777" w:rsidR="00F80402" w:rsidRPr="00222D99" w:rsidRDefault="00F80402" w:rsidP="00F80402">
      <w:pPr>
        <w:rPr>
          <w:rFonts w:eastAsia="Arial" w:cs="Arial"/>
          <w:b/>
          <w:color w:val="000000" w:themeColor="text1"/>
        </w:rPr>
      </w:pPr>
    </w:p>
    <w:p w14:paraId="62BB2F55" w14:textId="77777777" w:rsidR="00F80402" w:rsidRPr="00222D99" w:rsidRDefault="00F80402" w:rsidP="00E126B4">
      <w:pPr>
        <w:spacing w:after="60"/>
        <w:rPr>
          <w:rFonts w:eastAsia="Arial" w:cs="Arial"/>
          <w:color w:val="000000" w:themeColor="text1"/>
        </w:rPr>
      </w:pPr>
      <w:r w:rsidRPr="00222D99">
        <w:rPr>
          <w:rFonts w:eastAsia="Arial" w:cs="Arial"/>
          <w:color w:val="000000" w:themeColor="text1"/>
        </w:rPr>
        <w:t>ECLASS elements are structured as follows:</w:t>
      </w:r>
    </w:p>
    <w:tbl>
      <w:tblPr>
        <w:tblW w:w="0" w:type="auto"/>
        <w:jc w:val="center"/>
        <w:tblLayout w:type="fixed"/>
        <w:tblLook w:val="06A0" w:firstRow="1" w:lastRow="0" w:firstColumn="1" w:lastColumn="0" w:noHBand="1" w:noVBand="1"/>
      </w:tblPr>
      <w:tblGrid>
        <w:gridCol w:w="4252"/>
        <w:gridCol w:w="3818"/>
      </w:tblGrid>
      <w:tr w:rsidR="00F80402" w:rsidRPr="006267CD" w14:paraId="339DA634"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0B7BFA51" w14:textId="77777777" w:rsidR="00F80402" w:rsidRPr="00971C98" w:rsidRDefault="00F80402">
            <w:pPr>
              <w:rPr>
                <w:b/>
                <w:sz w:val="20"/>
                <w:szCs w:val="20"/>
              </w:rPr>
            </w:pPr>
            <w:r w:rsidRPr="00971C98">
              <w:rPr>
                <w:rFonts w:eastAsia="Arial" w:cs="Arial"/>
                <w:b/>
                <w:color w:val="000000" w:themeColor="text1"/>
                <w:sz w:val="20"/>
                <w:szCs w:val="20"/>
              </w:rPr>
              <w:t>Code Space Identifier (CSI)</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E3EA070" w14:textId="77777777" w:rsidR="00F80402" w:rsidRPr="00971C98" w:rsidRDefault="00F80402">
            <w:pPr>
              <w:rPr>
                <w:b/>
                <w:sz w:val="20"/>
                <w:szCs w:val="20"/>
              </w:rPr>
            </w:pPr>
            <w:r w:rsidRPr="00971C98">
              <w:rPr>
                <w:rFonts w:eastAsia="Arial" w:cs="Arial"/>
                <w:b/>
                <w:color w:val="000000" w:themeColor="text1"/>
                <w:sz w:val="20"/>
                <w:szCs w:val="20"/>
              </w:rPr>
              <w:t>Category of administrated item</w:t>
            </w:r>
          </w:p>
        </w:tc>
      </w:tr>
      <w:tr w:rsidR="00F80402" w:rsidRPr="006267CD" w14:paraId="62D21397"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1FDF79A" w14:textId="2D611FE3" w:rsidR="00F80402" w:rsidRPr="00971C98" w:rsidRDefault="004A782F">
            <w:pPr>
              <w:rPr>
                <w:sz w:val="20"/>
                <w:szCs w:val="20"/>
              </w:rPr>
            </w:pPr>
            <w:r w:rsidRPr="00971C98">
              <w:rPr>
                <w:rFonts w:eastAsia="Arial" w:cs="Arial"/>
                <w:color w:val="000000" w:themeColor="text1"/>
                <w:sz w:val="20"/>
                <w:szCs w:val="20"/>
              </w:rPr>
              <w:t>44</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7109933" w14:textId="77777777" w:rsidR="00F80402" w:rsidRPr="00971C98" w:rsidRDefault="00F80402">
            <w:pPr>
              <w:rPr>
                <w:sz w:val="20"/>
                <w:szCs w:val="20"/>
              </w:rPr>
            </w:pPr>
            <w:r w:rsidRPr="00971C98">
              <w:rPr>
                <w:rFonts w:eastAsia="Arial" w:cs="Arial"/>
                <w:color w:val="000000" w:themeColor="text1"/>
                <w:sz w:val="20"/>
                <w:szCs w:val="20"/>
              </w:rPr>
              <w:t>class</w:t>
            </w:r>
          </w:p>
        </w:tc>
      </w:tr>
      <w:tr w:rsidR="00F80402" w:rsidRPr="006267CD" w14:paraId="4BC7FD0B"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30466E6F" w14:textId="578FBA0C" w:rsidR="00F80402" w:rsidRPr="00971C98" w:rsidRDefault="004A782F">
            <w:pPr>
              <w:rPr>
                <w:sz w:val="20"/>
                <w:szCs w:val="20"/>
              </w:rPr>
            </w:pPr>
            <w:r w:rsidRPr="00971C98">
              <w:rPr>
                <w:rFonts w:eastAsia="Arial" w:cs="Arial"/>
                <w:color w:val="000000" w:themeColor="text1"/>
                <w:sz w:val="20"/>
                <w:szCs w:val="20"/>
              </w:rPr>
              <w:t>04</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907655A" w14:textId="77777777" w:rsidR="00F80402" w:rsidRPr="00971C98" w:rsidRDefault="00F80402">
            <w:pPr>
              <w:rPr>
                <w:sz w:val="20"/>
                <w:szCs w:val="20"/>
              </w:rPr>
            </w:pPr>
            <w:r w:rsidRPr="00971C98">
              <w:rPr>
                <w:rFonts w:eastAsia="Arial" w:cs="Arial"/>
                <w:color w:val="000000" w:themeColor="text1"/>
                <w:sz w:val="20"/>
                <w:szCs w:val="20"/>
              </w:rPr>
              <w:t>property</w:t>
            </w:r>
          </w:p>
        </w:tc>
      </w:tr>
      <w:tr w:rsidR="00F80402" w:rsidRPr="006267CD" w14:paraId="6B278CE3"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5243768C" w14:textId="3F5B0102" w:rsidR="00F80402" w:rsidRPr="00971C98" w:rsidRDefault="00F80402">
            <w:pPr>
              <w:rPr>
                <w:sz w:val="20"/>
                <w:szCs w:val="20"/>
              </w:rPr>
            </w:pPr>
            <w:r w:rsidRPr="00971C98">
              <w:rPr>
                <w:rFonts w:eastAsia="Arial" w:cs="Arial"/>
                <w:color w:val="000000" w:themeColor="text1"/>
                <w:sz w:val="20"/>
                <w:szCs w:val="20"/>
              </w:rPr>
              <w:t>0</w:t>
            </w:r>
            <w:r w:rsidR="004A782F" w:rsidRPr="00971C98">
              <w:rPr>
                <w:rFonts w:eastAsia="Arial" w:cs="Arial"/>
                <w:color w:val="000000" w:themeColor="text1"/>
                <w:sz w:val="20"/>
                <w:szCs w:val="20"/>
              </w:rPr>
              <w:t>1</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0127B3C0" w14:textId="77777777" w:rsidR="00F80402" w:rsidRPr="00971C98" w:rsidRDefault="00F80402">
            <w:pPr>
              <w:rPr>
                <w:sz w:val="20"/>
                <w:szCs w:val="20"/>
              </w:rPr>
            </w:pPr>
            <w:r w:rsidRPr="00971C98">
              <w:rPr>
                <w:rFonts w:eastAsia="Arial" w:cs="Arial"/>
                <w:color w:val="000000" w:themeColor="text1"/>
                <w:sz w:val="20"/>
                <w:szCs w:val="20"/>
              </w:rPr>
              <w:t>unit of measurement</w:t>
            </w:r>
          </w:p>
        </w:tc>
      </w:tr>
      <w:tr w:rsidR="00F80402" w:rsidRPr="006267CD" w14:paraId="610C8AF4"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754CCE3" w14:textId="5193EAF0" w:rsidR="00F80402" w:rsidRPr="00971C98" w:rsidRDefault="00F80402">
            <w:pPr>
              <w:rPr>
                <w:sz w:val="20"/>
                <w:szCs w:val="20"/>
              </w:rPr>
            </w:pPr>
            <w:r w:rsidRPr="00971C98">
              <w:rPr>
                <w:rFonts w:eastAsia="Arial" w:cs="Arial"/>
                <w:color w:val="000000" w:themeColor="text1"/>
                <w:sz w:val="20"/>
                <w:szCs w:val="20"/>
              </w:rPr>
              <w:t>0</w:t>
            </w:r>
            <w:r w:rsidR="00D35573" w:rsidRPr="00971C98">
              <w:rPr>
                <w:rFonts w:eastAsia="Arial" w:cs="Arial"/>
                <w:color w:val="000000" w:themeColor="text1"/>
                <w:sz w:val="20"/>
                <w:szCs w:val="20"/>
              </w:rPr>
              <w:t>1</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3B44FF8D" w14:textId="77777777" w:rsidR="00F80402" w:rsidRPr="00971C98" w:rsidRDefault="00F80402">
            <w:pPr>
              <w:rPr>
                <w:sz w:val="20"/>
                <w:szCs w:val="20"/>
              </w:rPr>
            </w:pPr>
            <w:r w:rsidRPr="00971C98">
              <w:rPr>
                <w:rFonts w:eastAsia="Arial" w:cs="Arial"/>
                <w:color w:val="000000" w:themeColor="text1"/>
                <w:sz w:val="20"/>
                <w:szCs w:val="20"/>
              </w:rPr>
              <w:t>property value</w:t>
            </w:r>
          </w:p>
        </w:tc>
      </w:tr>
    </w:tbl>
    <w:p w14:paraId="393B9E77" w14:textId="77777777" w:rsidR="00F80402" w:rsidRPr="00222D99" w:rsidRDefault="00F80402" w:rsidP="00EE7D36">
      <w:pPr>
        <w:spacing w:before="60" w:after="120"/>
        <w:jc w:val="center"/>
        <w:rPr>
          <w:rFonts w:eastAsia="Arial" w:cs="Arial"/>
          <w:i/>
          <w:color w:val="50637D" w:themeColor="text2" w:themeTint="E6"/>
          <w:sz w:val="18"/>
          <w:szCs w:val="18"/>
        </w:rPr>
      </w:pPr>
      <w:bookmarkStart w:id="297" w:name="_Toc190860827"/>
      <w:r w:rsidRPr="00222D99">
        <w:rPr>
          <w:i/>
          <w:color w:val="50637D" w:themeColor="text2" w:themeTint="E6"/>
          <w:sz w:val="18"/>
          <w:szCs w:val="18"/>
        </w:rPr>
        <w:t xml:space="preserve">Table </w:t>
      </w:r>
      <w:r>
        <w:rPr>
          <w:i/>
          <w:iCs/>
          <w:color w:val="50637D" w:themeColor="text2" w:themeTint="E6"/>
          <w:sz w:val="18"/>
          <w:szCs w:val="18"/>
        </w:rPr>
        <w:fldChar w:fldCharType="begin"/>
      </w:r>
      <w:r w:rsidRPr="00222D99">
        <w:rPr>
          <w:i/>
          <w:color w:val="50637D" w:themeColor="text2" w:themeTint="E6"/>
          <w:sz w:val="18"/>
          <w:szCs w:val="18"/>
        </w:rPr>
        <w:instrText xml:space="preserve"> SEQ Table \* ARABIC </w:instrText>
      </w:r>
      <w:r>
        <w:rPr>
          <w:i/>
          <w:iCs/>
          <w:color w:val="50637D" w:themeColor="text2" w:themeTint="E6"/>
          <w:sz w:val="18"/>
          <w:szCs w:val="18"/>
        </w:rPr>
        <w:fldChar w:fldCharType="separate"/>
      </w:r>
      <w:r w:rsidRPr="00222D99">
        <w:rPr>
          <w:i/>
          <w:color w:val="50637D" w:themeColor="text2" w:themeTint="E6"/>
          <w:sz w:val="18"/>
          <w:szCs w:val="18"/>
        </w:rPr>
        <w:t>1</w:t>
      </w:r>
      <w:r>
        <w:rPr>
          <w:i/>
          <w:iCs/>
          <w:color w:val="50637D" w:themeColor="text2" w:themeTint="E6"/>
          <w:sz w:val="18"/>
          <w:szCs w:val="18"/>
        </w:rPr>
        <w:fldChar w:fldCharType="end"/>
      </w:r>
      <w:r w:rsidRPr="00222D99">
        <w:rPr>
          <w:i/>
          <w:color w:val="50637D" w:themeColor="text2" w:themeTint="E6"/>
          <w:sz w:val="18"/>
          <w:szCs w:val="18"/>
        </w:rPr>
        <w:t xml:space="preserve"> </w:t>
      </w:r>
      <w:r w:rsidRPr="00222D99">
        <w:rPr>
          <w:rFonts w:eastAsia="Arial" w:cs="Arial"/>
          <w:i/>
          <w:color w:val="50637D" w:themeColor="text2" w:themeTint="E6"/>
          <w:sz w:val="18"/>
          <w:szCs w:val="18"/>
        </w:rPr>
        <w:t>Excerpt of Code Space Identifiers (CSI) according to ISO 290ß05-5</w:t>
      </w:r>
      <w:r>
        <w:rPr>
          <w:rStyle w:val="FootnoteReference"/>
          <w:rFonts w:eastAsia="Arial" w:cs="Arial"/>
          <w:color w:val="50637D" w:themeColor="text2" w:themeTint="E6"/>
          <w:sz w:val="18"/>
          <w:szCs w:val="18"/>
        </w:rPr>
        <w:footnoteReference w:id="5"/>
      </w:r>
      <w:bookmarkEnd w:id="297"/>
    </w:p>
    <w:p w14:paraId="564B9B37" w14:textId="24C974DA" w:rsidR="00EE7D36" w:rsidRDefault="00D35573" w:rsidP="00EE7D36">
      <w:pPr>
        <w:spacing w:before="120" w:after="120"/>
        <w:rPr>
          <w:rFonts w:eastAsia="Arial" w:cs="Arial"/>
          <w:color w:val="000000" w:themeColor="text1"/>
        </w:rPr>
      </w:pPr>
      <w:r>
        <w:rPr>
          <w:rFonts w:eastAsia="Arial" w:cs="Arial"/>
          <w:color w:val="000000" w:themeColor="text1"/>
        </w:rPr>
        <w:t xml:space="preserve">Informative </w:t>
      </w:r>
      <w:r w:rsidR="00B36B48">
        <w:rPr>
          <w:rFonts w:eastAsia="Arial" w:cs="Arial"/>
          <w:color w:val="000000" w:themeColor="text1"/>
        </w:rPr>
        <w:t xml:space="preserve">Links to </w:t>
      </w:r>
      <w:r w:rsidR="00901E74">
        <w:rPr>
          <w:rFonts w:eastAsia="Arial" w:cs="Arial"/>
          <w:color w:val="000000" w:themeColor="text1"/>
        </w:rPr>
        <w:t xml:space="preserve">online </w:t>
      </w:r>
      <w:r w:rsidR="00B36B48">
        <w:rPr>
          <w:rFonts w:eastAsia="Arial" w:cs="Arial"/>
          <w:color w:val="000000" w:themeColor="text1"/>
        </w:rPr>
        <w:t>element descriptions can be created as follows:</w:t>
      </w:r>
    </w:p>
    <w:p w14:paraId="684F6B4A" w14:textId="2D8E8132" w:rsidR="00A33AF6" w:rsidRPr="00901E74" w:rsidRDefault="00000000" w:rsidP="00EE7D36">
      <w:pPr>
        <w:spacing w:before="120" w:after="120"/>
        <w:rPr>
          <w:rFonts w:ascii="Calibri" w:eastAsia="Arial" w:hAnsi="Calibri" w:cs="Calibri"/>
          <w:color w:val="000000" w:themeColor="text1"/>
          <w:sz w:val="32"/>
          <w:szCs w:val="32"/>
        </w:rPr>
      </w:pPr>
      <w:hyperlink r:id="rId109" w:history="1">
        <w:r w:rsidR="00D35573" w:rsidRPr="00901E74">
          <w:rPr>
            <w:rStyle w:val="CodeBlockChar"/>
            <w:rFonts w:ascii="Calibri" w:hAnsi="Calibri" w:cs="Calibri"/>
            <w:sz w:val="20"/>
          </w:rPr>
          <w:t>https://eclass.eu/eclass-standard/content-suche/show?tx_eclasssearch_ecsearch%5Bid%5D=44040101</w:t>
        </w:r>
      </w:hyperlink>
      <w:r w:rsidR="00D35573" w:rsidRPr="00901E74">
        <w:rPr>
          <w:rFonts w:ascii="Calibri" w:eastAsia="Arial" w:hAnsi="Calibri" w:cs="Calibri"/>
          <w:color w:val="000000" w:themeColor="text1"/>
          <w:sz w:val="22"/>
          <w:szCs w:val="22"/>
        </w:rPr>
        <w:t xml:space="preserve"> </w:t>
      </w:r>
    </w:p>
    <w:p w14:paraId="5514EE35" w14:textId="44A0CFC4" w:rsidR="00F80402" w:rsidRPr="00222D99" w:rsidRDefault="00F80402" w:rsidP="00E126B4">
      <w:pPr>
        <w:spacing w:after="60"/>
        <w:rPr>
          <w:rFonts w:eastAsia="Arial" w:cs="Arial"/>
          <w:color w:val="000000" w:themeColor="text1"/>
        </w:rPr>
      </w:pPr>
      <w:r w:rsidRPr="00222D99">
        <w:rPr>
          <w:rFonts w:eastAsia="Arial" w:cs="Arial"/>
          <w:color w:val="000000" w:themeColor="text1"/>
        </w:rPr>
        <w:t>ECLASS IRDIs are structured as follows:</w:t>
      </w:r>
    </w:p>
    <w:tbl>
      <w:tblPr>
        <w:tblW w:w="0" w:type="auto"/>
        <w:jc w:val="center"/>
        <w:tblLayout w:type="fixed"/>
        <w:tblLook w:val="06A0" w:firstRow="1" w:lastRow="0" w:firstColumn="1" w:lastColumn="0" w:noHBand="1" w:noVBand="1"/>
      </w:tblPr>
      <w:tblGrid>
        <w:gridCol w:w="3969"/>
        <w:gridCol w:w="3969"/>
      </w:tblGrid>
      <w:tr w:rsidR="00F80402" w:rsidRPr="006267CD" w14:paraId="5F4C873C"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64B3007" w14:textId="77777777" w:rsidR="00F80402" w:rsidRPr="00971C98" w:rsidRDefault="00F80402">
            <w:pPr>
              <w:rPr>
                <w:rFonts w:eastAsia="Arial" w:cs="Arial"/>
                <w:b/>
                <w:color w:val="000000" w:themeColor="text1"/>
                <w:sz w:val="20"/>
                <w:szCs w:val="20"/>
              </w:rPr>
            </w:pPr>
            <w:r w:rsidRPr="00971C98">
              <w:rPr>
                <w:rFonts w:eastAsia="Arial" w:cs="Arial"/>
                <w:b/>
                <w:color w:val="000000" w:themeColor="text1"/>
                <w:sz w:val="20"/>
                <w:szCs w:val="20"/>
              </w:rPr>
              <w:t>Component</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D7E3F3B" w14:textId="77777777" w:rsidR="00F80402" w:rsidRPr="00971C98" w:rsidRDefault="00F80402">
            <w:pPr>
              <w:rPr>
                <w:b/>
                <w:sz w:val="20"/>
                <w:szCs w:val="20"/>
              </w:rPr>
            </w:pPr>
            <w:r w:rsidRPr="00971C98">
              <w:rPr>
                <w:rFonts w:eastAsia="Arial" w:cs="Arial"/>
                <w:b/>
                <w:color w:val="000000" w:themeColor="text1"/>
                <w:sz w:val="20"/>
                <w:szCs w:val="20"/>
              </w:rPr>
              <w:t>Meaning</w:t>
            </w:r>
          </w:p>
        </w:tc>
      </w:tr>
      <w:tr w:rsidR="00F80402" w:rsidRPr="006267CD" w14:paraId="46564DB0"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5ECE99B" w14:textId="77777777" w:rsidR="00F80402" w:rsidRPr="00971C98" w:rsidRDefault="00F80402">
            <w:pPr>
              <w:rPr>
                <w:rFonts w:eastAsia="Arial" w:cs="Arial"/>
                <w:color w:val="000000" w:themeColor="text1"/>
                <w:sz w:val="20"/>
                <w:szCs w:val="20"/>
              </w:rPr>
            </w:pPr>
            <w:r w:rsidRPr="00971C98">
              <w:rPr>
                <w:rFonts w:eastAsia="Arial" w:cs="Arial"/>
                <w:color w:val="000000" w:themeColor="text1"/>
                <w:sz w:val="20"/>
                <w:szCs w:val="20"/>
              </w:rPr>
              <w:t>0173</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3CCAACDC" w14:textId="77777777" w:rsidR="00F80402" w:rsidRPr="00971C98" w:rsidRDefault="00F80402">
            <w:pPr>
              <w:rPr>
                <w:sz w:val="20"/>
                <w:szCs w:val="20"/>
              </w:rPr>
            </w:pPr>
            <w:r w:rsidRPr="00971C98">
              <w:rPr>
                <w:rFonts w:eastAsia="Arial" w:cs="Arial"/>
                <w:color w:val="000000" w:themeColor="text1"/>
                <w:sz w:val="20"/>
                <w:szCs w:val="20"/>
              </w:rPr>
              <w:t>Issuing agency (ECLASS)</w:t>
            </w:r>
          </w:p>
        </w:tc>
      </w:tr>
      <w:tr w:rsidR="00F80402" w:rsidRPr="006267CD" w14:paraId="5B09C834"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7EF23A3" w14:textId="77777777" w:rsidR="00F80402" w:rsidRPr="00971C98" w:rsidRDefault="00F80402">
            <w:pPr>
              <w:rPr>
                <w:rFonts w:eastAsia="Arial" w:cs="Arial"/>
                <w:color w:val="000000" w:themeColor="text1"/>
                <w:sz w:val="20"/>
                <w:szCs w:val="20"/>
              </w:rPr>
            </w:pPr>
            <w:r w:rsidRPr="00971C98">
              <w:rPr>
                <w:rFonts w:eastAsia="Arial" w:cs="Arial"/>
                <w:color w:val="000000" w:themeColor="text1"/>
                <w:sz w:val="20"/>
                <w:szCs w:val="20"/>
              </w:rPr>
              <w:t>1</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C372817" w14:textId="77777777" w:rsidR="00F80402" w:rsidRPr="00971C98" w:rsidRDefault="00F80402">
            <w:pPr>
              <w:rPr>
                <w:sz w:val="20"/>
                <w:szCs w:val="20"/>
              </w:rPr>
            </w:pPr>
            <w:r w:rsidRPr="00971C98">
              <w:rPr>
                <w:rFonts w:eastAsia="Arial" w:cs="Arial"/>
                <w:color w:val="000000" w:themeColor="text1"/>
                <w:sz w:val="20"/>
                <w:szCs w:val="20"/>
              </w:rPr>
              <w:t>ECLASS Office</w:t>
            </w:r>
          </w:p>
        </w:tc>
      </w:tr>
      <w:tr w:rsidR="00F80402" w:rsidRPr="006267CD" w14:paraId="78A95022"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1526888" w14:textId="77777777" w:rsidR="00F80402" w:rsidRPr="00971C98" w:rsidRDefault="00F80402">
            <w:pPr>
              <w:rPr>
                <w:rFonts w:eastAsia="Arial" w:cs="Arial"/>
                <w:color w:val="000000" w:themeColor="text1"/>
                <w:sz w:val="20"/>
                <w:szCs w:val="20"/>
              </w:rPr>
            </w:pPr>
            <w:r w:rsidRPr="00971C98">
              <w:rPr>
                <w:rFonts w:eastAsia="Arial" w:cs="Arial"/>
                <w:color w:val="000000" w:themeColor="text1"/>
                <w:sz w:val="20"/>
                <w:szCs w:val="20"/>
              </w:rPr>
              <w:t>02</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180E39F" w14:textId="77777777" w:rsidR="00F80402" w:rsidRPr="00971C98" w:rsidRDefault="00F80402">
            <w:pPr>
              <w:rPr>
                <w:sz w:val="20"/>
                <w:szCs w:val="20"/>
              </w:rPr>
            </w:pPr>
            <w:r w:rsidRPr="00971C98">
              <w:rPr>
                <w:rFonts w:eastAsia="Arial" w:cs="Arial"/>
                <w:color w:val="000000" w:themeColor="text1"/>
                <w:sz w:val="20"/>
                <w:szCs w:val="20"/>
              </w:rPr>
              <w:t>Property (CSI Code)</w:t>
            </w:r>
          </w:p>
        </w:tc>
      </w:tr>
      <w:tr w:rsidR="00F80402" w:rsidRPr="006267CD" w14:paraId="35362849"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2740E7B" w14:textId="77777777" w:rsidR="00F80402" w:rsidRPr="00971C98" w:rsidRDefault="00F80402">
            <w:pPr>
              <w:rPr>
                <w:rFonts w:eastAsia="Arial" w:cs="Arial"/>
                <w:color w:val="000000" w:themeColor="text1"/>
                <w:sz w:val="20"/>
                <w:szCs w:val="20"/>
              </w:rPr>
            </w:pPr>
            <w:r w:rsidRPr="00971C98">
              <w:rPr>
                <w:rFonts w:eastAsia="Arial" w:cs="Arial"/>
                <w:color w:val="000000" w:themeColor="text1"/>
                <w:sz w:val="20"/>
                <w:szCs w:val="20"/>
              </w:rPr>
              <w:t>BAA456</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095C4E57" w14:textId="77777777" w:rsidR="00F80402" w:rsidRPr="00971C98" w:rsidRDefault="00F80402">
            <w:pPr>
              <w:rPr>
                <w:sz w:val="20"/>
                <w:szCs w:val="20"/>
              </w:rPr>
            </w:pPr>
            <w:r w:rsidRPr="00971C98">
              <w:rPr>
                <w:rFonts w:eastAsia="Arial" w:cs="Arial"/>
                <w:color w:val="000000" w:themeColor="text1"/>
                <w:sz w:val="20"/>
                <w:szCs w:val="20"/>
              </w:rPr>
              <w:t>Unique identifier of property</w:t>
            </w:r>
          </w:p>
        </w:tc>
      </w:tr>
      <w:tr w:rsidR="00F80402" w:rsidRPr="006267CD" w14:paraId="7ACFAC64"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9B459B3" w14:textId="77777777" w:rsidR="00F80402" w:rsidRPr="00971C98" w:rsidRDefault="00F80402">
            <w:pPr>
              <w:rPr>
                <w:rFonts w:eastAsia="Arial" w:cs="Arial"/>
                <w:color w:val="000000" w:themeColor="text1"/>
                <w:sz w:val="20"/>
                <w:szCs w:val="20"/>
              </w:rPr>
            </w:pPr>
            <w:r w:rsidRPr="00971C98">
              <w:rPr>
                <w:rFonts w:eastAsia="Arial" w:cs="Arial"/>
                <w:color w:val="000000" w:themeColor="text1"/>
                <w:sz w:val="20"/>
                <w:szCs w:val="20"/>
              </w:rPr>
              <w:t>001</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6E2186C" w14:textId="77777777" w:rsidR="00F80402" w:rsidRPr="00971C98" w:rsidRDefault="00F80402">
            <w:pPr>
              <w:keepNext/>
              <w:rPr>
                <w:sz w:val="20"/>
                <w:szCs w:val="20"/>
              </w:rPr>
            </w:pPr>
            <w:r w:rsidRPr="00971C98">
              <w:rPr>
                <w:rFonts w:eastAsia="Arial" w:cs="Arial"/>
                <w:color w:val="000000" w:themeColor="text1"/>
                <w:sz w:val="20"/>
                <w:szCs w:val="20"/>
              </w:rPr>
              <w:t>Version number</w:t>
            </w:r>
          </w:p>
        </w:tc>
      </w:tr>
    </w:tbl>
    <w:p w14:paraId="0C156B46" w14:textId="77777777" w:rsidR="00F80402" w:rsidRPr="00222D99" w:rsidRDefault="00F80402" w:rsidP="00401EA8">
      <w:pPr>
        <w:spacing w:before="60" w:after="60"/>
        <w:jc w:val="center"/>
        <w:rPr>
          <w:i/>
          <w:color w:val="50637D" w:themeColor="text2" w:themeTint="E6"/>
          <w:sz w:val="18"/>
          <w:szCs w:val="18"/>
        </w:rPr>
      </w:pPr>
      <w:bookmarkStart w:id="298" w:name="_Toc190860830"/>
      <w:r w:rsidRPr="00222D99">
        <w:rPr>
          <w:i/>
          <w:color w:val="50637D" w:themeColor="text2" w:themeTint="E6"/>
          <w:sz w:val="18"/>
          <w:szCs w:val="18"/>
        </w:rPr>
        <w:t xml:space="preserve">Table </w:t>
      </w:r>
      <w:r w:rsidRPr="00401EA8">
        <w:rPr>
          <w:i/>
          <w:color w:val="50637D" w:themeColor="text2" w:themeTint="E6"/>
          <w:sz w:val="18"/>
          <w:szCs w:val="18"/>
          <w:lang w:val="es-ES"/>
        </w:rPr>
        <w:fldChar w:fldCharType="begin"/>
      </w:r>
      <w:r w:rsidRPr="00222D99">
        <w:rPr>
          <w:i/>
          <w:color w:val="50637D" w:themeColor="text2" w:themeTint="E6"/>
          <w:sz w:val="18"/>
          <w:szCs w:val="18"/>
        </w:rPr>
        <w:instrText>SEQ Table \* ARABIC</w:instrText>
      </w:r>
      <w:r w:rsidRPr="00401EA8">
        <w:rPr>
          <w:i/>
          <w:color w:val="50637D" w:themeColor="text2" w:themeTint="E6"/>
          <w:sz w:val="18"/>
          <w:szCs w:val="18"/>
          <w:lang w:val="es-ES"/>
        </w:rPr>
        <w:fldChar w:fldCharType="separate"/>
      </w:r>
      <w:r w:rsidRPr="00222D99">
        <w:rPr>
          <w:i/>
          <w:color w:val="50637D" w:themeColor="text2" w:themeTint="E6"/>
          <w:sz w:val="18"/>
          <w:szCs w:val="18"/>
        </w:rPr>
        <w:t>4</w:t>
      </w:r>
      <w:r w:rsidRPr="00401EA8">
        <w:rPr>
          <w:i/>
          <w:color w:val="50637D" w:themeColor="text2" w:themeTint="E6"/>
          <w:sz w:val="18"/>
          <w:szCs w:val="18"/>
          <w:lang w:val="es-ES"/>
        </w:rPr>
        <w:fldChar w:fldCharType="end"/>
      </w:r>
      <w:r w:rsidRPr="00222D99">
        <w:rPr>
          <w:i/>
          <w:color w:val="50637D" w:themeColor="text2" w:themeTint="E6"/>
          <w:sz w:val="18"/>
          <w:szCs w:val="18"/>
        </w:rPr>
        <w:t xml:space="preserve"> Breakdown of IRDI Example (0173-1#02-BAA456#001)</w:t>
      </w:r>
      <w:bookmarkEnd w:id="298"/>
    </w:p>
    <w:p w14:paraId="0EE550C1" w14:textId="0435E09F" w:rsidR="00716970" w:rsidRDefault="00716970" w:rsidP="004D1C31">
      <w:pPr>
        <w:pStyle w:val="Heading3"/>
      </w:pPr>
      <w:bookmarkStart w:id="299" w:name="_Toc193098586"/>
      <w:bookmarkStart w:id="300" w:name="_Toc193102716"/>
      <w:r>
        <w:lastRenderedPageBreak/>
        <w:t>VEC</w:t>
      </w:r>
      <w:bookmarkEnd w:id="299"/>
      <w:bookmarkEnd w:id="300"/>
    </w:p>
    <w:p w14:paraId="112B034A" w14:textId="77777777" w:rsidR="00B15C70" w:rsidRPr="00B15C70" w:rsidRDefault="00B15C70" w:rsidP="00B15C70"/>
    <w:p w14:paraId="57E643C6" w14:textId="3A2EAB6C" w:rsidR="00716970" w:rsidRPr="00222D99" w:rsidRDefault="00716970" w:rsidP="00B15C70">
      <w:pPr>
        <w:jc w:val="both"/>
        <w:rPr>
          <w:sz w:val="22"/>
          <w:szCs w:val="22"/>
        </w:rPr>
      </w:pPr>
      <w:r w:rsidRPr="00222D99">
        <w:rPr>
          <w:rFonts w:eastAsia="Arial" w:cs="Arial"/>
          <w:color w:val="000000" w:themeColor="text1"/>
        </w:rPr>
        <w:t xml:space="preserve">The </w:t>
      </w:r>
      <w:hyperlink r:id="rId110" w:history="1">
        <w:r w:rsidRPr="00222D99">
          <w:rPr>
            <w:rStyle w:val="Hyperlink"/>
            <w:rFonts w:eastAsia="Arial" w:cs="Arial"/>
          </w:rPr>
          <w:t>Vehicle Electric Container (VEC)</w:t>
        </w:r>
      </w:hyperlink>
      <w:r w:rsidR="00224B83">
        <w:rPr>
          <w:rStyle w:val="FootnoteReference"/>
          <w:rFonts w:eastAsia="Arial" w:cs="Arial"/>
          <w:color w:val="000000" w:themeColor="text1"/>
        </w:rPr>
        <w:footnoteReference w:id="6"/>
      </w:r>
      <w:r w:rsidRPr="00222D99">
        <w:rPr>
          <w:rFonts w:eastAsia="Arial" w:cs="Arial"/>
          <w:color w:val="000000" w:themeColor="text1"/>
        </w:rPr>
        <w:t xml:space="preserve"> is an</w:t>
      </w:r>
      <w:r w:rsidR="00B62CEC" w:rsidRPr="00222D99">
        <w:rPr>
          <w:rFonts w:eastAsia="Arial" w:cs="Arial"/>
          <w:color w:val="000000" w:themeColor="text1"/>
        </w:rPr>
        <w:t xml:space="preserve"> example for an</w:t>
      </w:r>
      <w:r w:rsidRPr="00222D99">
        <w:rPr>
          <w:rFonts w:eastAsia="Arial" w:cs="Arial"/>
          <w:color w:val="000000" w:themeColor="text1"/>
        </w:rPr>
        <w:t xml:space="preserve"> industry-standard data model designed for the exchange of electrical system information in the automotive and transportation sectors. It is developed and maintained by </w:t>
      </w:r>
      <w:proofErr w:type="spellStart"/>
      <w:r w:rsidRPr="00222D99">
        <w:rPr>
          <w:rFonts w:eastAsia="Arial" w:cs="Arial"/>
          <w:color w:val="000000" w:themeColor="text1"/>
        </w:rPr>
        <w:t>ProSTEP</w:t>
      </w:r>
      <w:proofErr w:type="spellEnd"/>
      <w:r w:rsidRPr="00222D99">
        <w:rPr>
          <w:rFonts w:eastAsia="Arial" w:cs="Arial"/>
          <w:color w:val="000000" w:themeColor="text1"/>
        </w:rPr>
        <w:t xml:space="preserve"> </w:t>
      </w:r>
      <w:proofErr w:type="spellStart"/>
      <w:r w:rsidRPr="00222D99">
        <w:rPr>
          <w:rFonts w:eastAsia="Arial" w:cs="Arial"/>
          <w:color w:val="000000" w:themeColor="text1"/>
        </w:rPr>
        <w:t>iViP</w:t>
      </w:r>
      <w:proofErr w:type="spellEnd"/>
      <w:r w:rsidRPr="00222D99">
        <w:rPr>
          <w:rFonts w:eastAsia="Arial" w:cs="Arial"/>
          <w:color w:val="000000" w:themeColor="text1"/>
        </w:rPr>
        <w:t>, a consortium focused on interoperability in engineering data exchange.</w:t>
      </w:r>
    </w:p>
    <w:p w14:paraId="543C9D2C" w14:textId="1A9164FC" w:rsidR="00BB670F" w:rsidRDefault="00716970" w:rsidP="00B15C70">
      <w:pPr>
        <w:jc w:val="both"/>
        <w:rPr>
          <w:rFonts w:eastAsia="Arial" w:cs="Arial"/>
        </w:rPr>
      </w:pPr>
      <w:r w:rsidRPr="00222D99">
        <w:rPr>
          <w:rFonts w:eastAsia="Arial" w:cs="Arial"/>
          <w:color w:val="000000" w:themeColor="text1"/>
        </w:rPr>
        <w:t xml:space="preserve">VEC provides a structured format for representing and exchanging electrical wire harness data, including components, connections, signals, geometries, and metadata. </w:t>
      </w:r>
      <w:proofErr w:type="spellStart"/>
      <w:r w:rsidR="00E57931" w:rsidRPr="00222D99">
        <w:rPr>
          <w:rFonts w:eastAsia="Arial" w:cs="Arial"/>
          <w:color w:val="000000" w:themeColor="text1"/>
        </w:rPr>
        <w:t>Ist</w:t>
      </w:r>
      <w:proofErr w:type="spellEnd"/>
      <w:r w:rsidR="00E57931" w:rsidRPr="00222D99">
        <w:rPr>
          <w:rFonts w:eastAsia="Arial" w:cs="Arial"/>
          <w:color w:val="000000" w:themeColor="text1"/>
        </w:rPr>
        <w:t xml:space="preserve"> role</w:t>
      </w:r>
      <w:r w:rsidRPr="00222D99">
        <w:rPr>
          <w:rFonts w:eastAsia="Arial" w:cs="Arial"/>
          <w:color w:val="000000" w:themeColor="text1"/>
        </w:rPr>
        <w:t xml:space="preserve"> i</w:t>
      </w:r>
      <w:r w:rsidR="00E57931" w:rsidRPr="00222D99">
        <w:rPr>
          <w:rFonts w:eastAsia="Arial" w:cs="Arial"/>
          <w:color w:val="000000" w:themeColor="text1"/>
        </w:rPr>
        <w:t>s</w:t>
      </w:r>
      <w:r w:rsidRPr="00222D99">
        <w:rPr>
          <w:rFonts w:eastAsia="Arial" w:cs="Arial"/>
          <w:color w:val="000000" w:themeColor="text1"/>
        </w:rPr>
        <w:t xml:space="preserve"> enabling seamless communication between different Computer-Aided Design (CAD) and Product Lifecycle Management (PLM) systems. </w:t>
      </w:r>
      <w:r w:rsidR="00312F2B" w:rsidRPr="00222D99">
        <w:rPr>
          <w:rFonts w:eastAsia="Arial" w:cs="Arial"/>
          <w:color w:val="000000" w:themeColor="text1"/>
        </w:rPr>
        <w:t>VEC is defined in t</w:t>
      </w:r>
      <w:r w:rsidRPr="00222D99">
        <w:rPr>
          <w:rFonts w:eastAsia="Arial" w:cs="Arial"/>
          <w:color w:val="000000" w:themeColor="text1"/>
        </w:rPr>
        <w:t xml:space="preserve">he VDA Recommendation 4968 and </w:t>
      </w:r>
      <w:proofErr w:type="spellStart"/>
      <w:r w:rsidRPr="00222D99">
        <w:rPr>
          <w:rFonts w:eastAsia="Arial" w:cs="Arial"/>
          <w:color w:val="000000" w:themeColor="text1"/>
        </w:rPr>
        <w:t>ProSTEP</w:t>
      </w:r>
      <w:proofErr w:type="spellEnd"/>
      <w:r w:rsidRPr="00222D99">
        <w:rPr>
          <w:rFonts w:eastAsia="Arial" w:cs="Arial"/>
          <w:color w:val="000000" w:themeColor="text1"/>
        </w:rPr>
        <w:t xml:space="preserve"> </w:t>
      </w:r>
      <w:proofErr w:type="spellStart"/>
      <w:r w:rsidRPr="00222D99">
        <w:rPr>
          <w:rFonts w:eastAsia="Arial" w:cs="Arial"/>
          <w:color w:val="000000" w:themeColor="text1"/>
        </w:rPr>
        <w:t>iViP</w:t>
      </w:r>
      <w:proofErr w:type="spellEnd"/>
      <w:r w:rsidRPr="00222D99">
        <w:rPr>
          <w:rFonts w:eastAsia="Arial" w:cs="Arial"/>
          <w:color w:val="000000" w:themeColor="text1"/>
        </w:rPr>
        <w:t xml:space="preserve"> Recommendation PSI21, </w:t>
      </w:r>
      <w:r w:rsidR="00312F2B" w:rsidRPr="00222D99">
        <w:rPr>
          <w:rFonts w:eastAsia="Arial" w:cs="Arial"/>
          <w:color w:val="000000" w:themeColor="text1"/>
        </w:rPr>
        <w:t xml:space="preserve">in form of a </w:t>
      </w:r>
      <w:r w:rsidRPr="00222D99">
        <w:rPr>
          <w:rFonts w:eastAsia="Arial" w:cs="Arial"/>
          <w:color w:val="000000" w:themeColor="text1"/>
        </w:rPr>
        <w:t xml:space="preserve">standardized information model, data dictionary, XML schema, and </w:t>
      </w:r>
      <w:r w:rsidR="00E53226" w:rsidRPr="00222D99">
        <w:rPr>
          <w:rFonts w:eastAsia="Arial" w:cs="Arial"/>
          <w:color w:val="000000" w:themeColor="text1"/>
        </w:rPr>
        <w:t xml:space="preserve">an </w:t>
      </w:r>
      <w:r w:rsidRPr="00222D99">
        <w:rPr>
          <w:rFonts w:eastAsia="Arial" w:cs="Arial"/>
          <w:color w:val="000000" w:themeColor="text1"/>
        </w:rPr>
        <w:t>ontology</w:t>
      </w:r>
      <w:r w:rsidR="006C6EF6" w:rsidRPr="00222D99">
        <w:rPr>
          <w:rFonts w:eastAsia="Arial" w:cs="Arial"/>
          <w:color w:val="000000" w:themeColor="text1"/>
        </w:rPr>
        <w:t xml:space="preserve"> in “</w:t>
      </w:r>
      <w:hyperlink r:id="rId111" w:anchor="sec-iri-references" w:history="1">
        <w:r w:rsidR="006C6EF6" w:rsidRPr="00222D99">
          <w:rPr>
            <w:rStyle w:val="Hyperlink"/>
          </w:rPr>
          <w:t>RDF 1.1 Turtle</w:t>
        </w:r>
      </w:hyperlink>
      <w:r w:rsidR="006C6EF6" w:rsidRPr="00222D99">
        <w:rPr>
          <w:rFonts w:eastAsia="Arial" w:cs="Arial"/>
          <w:color w:val="000000" w:themeColor="text1"/>
        </w:rPr>
        <w:t xml:space="preserve">” syntax is provided at </w:t>
      </w:r>
      <w:hyperlink r:id="rId112" w:history="1">
        <w:r w:rsidR="005A2090" w:rsidRPr="00222D99">
          <w:rPr>
            <w:rStyle w:val="Hyperlink"/>
            <w:rFonts w:eastAsia="Arial" w:cs="Arial"/>
          </w:rPr>
          <w:t>https://ecad-wiki.prostep.org/specifications/vec/v210/vec-2.1.0-ontology.ttl</w:t>
        </w:r>
      </w:hyperlink>
      <w:r w:rsidR="005A2090" w:rsidRPr="00222D99">
        <w:rPr>
          <w:rFonts w:eastAsia="Arial" w:cs="Arial"/>
        </w:rPr>
        <w:t>, which can be utilized in the AAS as follows:</w:t>
      </w:r>
    </w:p>
    <w:p w14:paraId="56DBCCE5" w14:textId="77777777" w:rsidR="00D63DEB" w:rsidRPr="00222D99" w:rsidRDefault="00D63DEB" w:rsidP="00B15C70">
      <w:pPr>
        <w:jc w:val="both"/>
      </w:pPr>
    </w:p>
    <w:p w14:paraId="09609E62" w14:textId="71D9E553" w:rsidR="00716970" w:rsidRPr="00222D99" w:rsidRDefault="00716970" w:rsidP="004D1C31">
      <w:pPr>
        <w:pStyle w:val="ListParagraph"/>
        <w:numPr>
          <w:ilvl w:val="0"/>
          <w:numId w:val="43"/>
        </w:numPr>
        <w:jc w:val="both"/>
        <w:rPr>
          <w:sz w:val="22"/>
          <w:szCs w:val="22"/>
        </w:rPr>
      </w:pPr>
      <w:r w:rsidRPr="00B80D25">
        <w:rPr>
          <w:rFonts w:eastAsia="Arial" w:cs="Arial"/>
          <w:b/>
          <w:color w:val="000000" w:themeColor="text1"/>
        </w:rPr>
        <w:t>Step 1</w:t>
      </w:r>
      <w:r w:rsidRPr="00B80D25">
        <w:rPr>
          <w:rFonts w:eastAsia="Arial" w:cs="Arial"/>
          <w:color w:val="000000" w:themeColor="text1"/>
        </w:rPr>
        <w:t xml:space="preserve">: Go to the website link: </w:t>
      </w:r>
      <w:hyperlink r:id="rId113">
        <w:r w:rsidRPr="00222D99">
          <w:rPr>
            <w:rStyle w:val="Hyperlink"/>
            <w:rFonts w:eastAsia="Arial" w:cs="Arial"/>
            <w:color w:val="1155CC"/>
          </w:rPr>
          <w:t>https://ecad-wiki.prostep.org/specifications/vec/v210/vec-2.1.0-ontology.ttl</w:t>
        </w:r>
      </w:hyperlink>
    </w:p>
    <w:p w14:paraId="5AA8C64E" w14:textId="77777777" w:rsidR="00716970" w:rsidRPr="00222D99" w:rsidRDefault="00716970" w:rsidP="004D1C31">
      <w:pPr>
        <w:pStyle w:val="ListParagraph"/>
        <w:numPr>
          <w:ilvl w:val="0"/>
          <w:numId w:val="10"/>
        </w:numPr>
        <w:spacing w:line="279" w:lineRule="auto"/>
        <w:contextualSpacing/>
        <w:jc w:val="both"/>
        <w:rPr>
          <w:rFonts w:eastAsia="Arial" w:cs="Arial"/>
          <w:color w:val="000000" w:themeColor="text1"/>
        </w:rPr>
      </w:pPr>
      <w:r w:rsidRPr="00222D99">
        <w:rPr>
          <w:rFonts w:eastAsia="Arial" w:cs="Arial"/>
          <w:b/>
          <w:color w:val="000000" w:themeColor="text1"/>
        </w:rPr>
        <w:t>Step 2</w:t>
      </w:r>
      <w:r w:rsidRPr="00222D99">
        <w:rPr>
          <w:rFonts w:eastAsia="Arial" w:cs="Arial"/>
          <w:color w:val="000000" w:themeColor="text1"/>
          <w:sz w:val="22"/>
          <w:szCs w:val="22"/>
        </w:rPr>
        <w:t xml:space="preserve">: </w:t>
      </w:r>
      <w:r w:rsidRPr="00222D99">
        <w:rPr>
          <w:rFonts w:eastAsia="Arial" w:cs="Arial"/>
          <w:color w:val="000000" w:themeColor="text1"/>
        </w:rPr>
        <w:t xml:space="preserve">Press </w:t>
      </w:r>
      <w:proofErr w:type="spellStart"/>
      <w:r w:rsidRPr="00222D99">
        <w:rPr>
          <w:rFonts w:eastAsia="Arial" w:cs="Arial"/>
          <w:color w:val="000000" w:themeColor="text1"/>
        </w:rPr>
        <w:t>Ctrl+F</w:t>
      </w:r>
      <w:proofErr w:type="spellEnd"/>
      <w:r w:rsidRPr="00222D99">
        <w:rPr>
          <w:rFonts w:eastAsia="Arial" w:cs="Arial"/>
          <w:color w:val="000000" w:themeColor="text1"/>
        </w:rPr>
        <w:t xml:space="preserve"> and search for the result you need. For </w:t>
      </w:r>
      <w:proofErr w:type="spellStart"/>
      <w:r w:rsidRPr="00222D99">
        <w:rPr>
          <w:rFonts w:eastAsia="Arial" w:cs="Arial"/>
          <w:color w:val="000000" w:themeColor="text1"/>
        </w:rPr>
        <w:t>eg.</w:t>
      </w:r>
      <w:proofErr w:type="spellEnd"/>
      <w:r w:rsidRPr="00222D99">
        <w:rPr>
          <w:rFonts w:eastAsia="Arial" w:cs="Arial"/>
          <w:color w:val="000000" w:themeColor="text1"/>
        </w:rPr>
        <w:t xml:space="preserve"> you are searching for information on temperature, you can search for “temperature”.</w:t>
      </w:r>
    </w:p>
    <w:p w14:paraId="17CC7ABA" w14:textId="2BAEAACC" w:rsidR="00716970" w:rsidRPr="00222D99" w:rsidRDefault="00716970" w:rsidP="004D1C31">
      <w:pPr>
        <w:pStyle w:val="ListParagraph"/>
        <w:numPr>
          <w:ilvl w:val="0"/>
          <w:numId w:val="10"/>
        </w:numPr>
        <w:spacing w:line="279" w:lineRule="auto"/>
        <w:contextualSpacing/>
        <w:jc w:val="both"/>
      </w:pPr>
      <w:r w:rsidRPr="00222D99">
        <w:rPr>
          <w:rFonts w:eastAsia="Arial" w:cs="Arial"/>
          <w:b/>
          <w:color w:val="000000" w:themeColor="text1"/>
          <w:sz w:val="22"/>
          <w:szCs w:val="22"/>
        </w:rPr>
        <w:t>Step 3</w:t>
      </w:r>
      <w:r w:rsidRPr="00222D99">
        <w:rPr>
          <w:rFonts w:eastAsia="Arial" w:cs="Arial"/>
          <w:color w:val="000000" w:themeColor="text1"/>
          <w:sz w:val="22"/>
          <w:szCs w:val="22"/>
        </w:rPr>
        <w:t xml:space="preserve">: One of the </w:t>
      </w:r>
      <w:proofErr w:type="gramStart"/>
      <w:r w:rsidRPr="00222D99">
        <w:rPr>
          <w:rFonts w:eastAsia="Arial" w:cs="Arial"/>
          <w:color w:val="000000" w:themeColor="text1"/>
          <w:sz w:val="22"/>
          <w:szCs w:val="22"/>
        </w:rPr>
        <w:t>result</w:t>
      </w:r>
      <w:proofErr w:type="gramEnd"/>
      <w:r w:rsidRPr="00222D99">
        <w:rPr>
          <w:rFonts w:eastAsia="Arial" w:cs="Arial"/>
          <w:color w:val="000000" w:themeColor="text1"/>
          <w:sz w:val="22"/>
          <w:szCs w:val="22"/>
        </w:rPr>
        <w:t xml:space="preserve"> is </w:t>
      </w:r>
      <w:r w:rsidR="00A16548" w:rsidRPr="00222D99">
        <w:rPr>
          <w:rFonts w:eastAsia="Arial" w:cs="Arial"/>
          <w:color w:val="000000" w:themeColor="text1"/>
          <w:sz w:val="22"/>
          <w:szCs w:val="22"/>
        </w:rPr>
        <w:t>shown</w:t>
      </w:r>
      <w:r w:rsidR="006C6EF6" w:rsidRPr="00222D99">
        <w:rPr>
          <w:rFonts w:eastAsia="Arial" w:cs="Arial"/>
          <w:color w:val="000000" w:themeColor="text1"/>
          <w:sz w:val="22"/>
          <w:szCs w:val="22"/>
        </w:rPr>
        <w:t xml:space="preserve"> </w:t>
      </w:r>
      <w:r w:rsidRPr="00222D99">
        <w:rPr>
          <w:rFonts w:eastAsia="Arial" w:cs="Arial"/>
          <w:color w:val="000000" w:themeColor="text1"/>
          <w:sz w:val="22"/>
          <w:szCs w:val="22"/>
        </w:rPr>
        <w:t xml:space="preserve">below. So the relevant </w:t>
      </w:r>
      <w:proofErr w:type="spellStart"/>
      <w:r w:rsidRPr="00222D99">
        <w:rPr>
          <w:rFonts w:eastAsia="Arial" w:cs="Arial"/>
          <w:color w:val="000000" w:themeColor="text1"/>
          <w:sz w:val="22"/>
          <w:szCs w:val="22"/>
        </w:rPr>
        <w:t>vec</w:t>
      </w:r>
      <w:proofErr w:type="spellEnd"/>
      <w:r w:rsidRPr="00222D99">
        <w:rPr>
          <w:rFonts w:eastAsia="Arial" w:cs="Arial"/>
          <w:color w:val="000000" w:themeColor="text1"/>
          <w:sz w:val="22"/>
          <w:szCs w:val="22"/>
        </w:rPr>
        <w:t xml:space="preserve"> for my search is </w:t>
      </w:r>
      <w:proofErr w:type="spellStart"/>
      <w:proofErr w:type="gramStart"/>
      <w:r w:rsidRPr="00222D99">
        <w:rPr>
          <w:rFonts w:eastAsia="Arial" w:cs="Arial"/>
          <w:color w:val="000000" w:themeColor="text1"/>
          <w:sz w:val="22"/>
          <w:szCs w:val="22"/>
        </w:rPr>
        <w:t>vec:TemperatureInformation</w:t>
      </w:r>
      <w:proofErr w:type="spellEnd"/>
      <w:proofErr w:type="gramEnd"/>
      <w:r w:rsidRPr="00222D99">
        <w:rPr>
          <w:rFonts w:eastAsia="Arial" w:cs="Arial"/>
          <w:color w:val="000000" w:themeColor="text1"/>
          <w:sz w:val="22"/>
          <w:szCs w:val="22"/>
        </w:rPr>
        <w:t>.</w:t>
      </w:r>
    </w:p>
    <w:p w14:paraId="1A8CE3A0" w14:textId="77777777" w:rsidR="00716970" w:rsidRDefault="00716970" w:rsidP="00716970">
      <w:pPr>
        <w:keepNext/>
        <w:ind w:left="360"/>
        <w:jc w:val="center"/>
      </w:pPr>
      <w:r>
        <w:rPr>
          <w:noProof/>
          <w:lang w:val="de-DE" w:eastAsia="zh-CN"/>
        </w:rPr>
        <w:drawing>
          <wp:inline distT="0" distB="0" distL="0" distR="0" wp14:anchorId="2A60E37C" wp14:editId="6203D5D9">
            <wp:extent cx="5724524" cy="742950"/>
            <wp:effectExtent l="0" t="0" r="0" b="0"/>
            <wp:docPr id="2013276321" name="Grafik 201327632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76321" name="Grafik 2013276321" descr="A yellow text on a black background&#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24524" cy="742950"/>
                    </a:xfrm>
                    <a:prstGeom prst="rect">
                      <a:avLst/>
                    </a:prstGeom>
                  </pic:spPr>
                </pic:pic>
              </a:graphicData>
            </a:graphic>
          </wp:inline>
        </w:drawing>
      </w:r>
    </w:p>
    <w:p w14:paraId="3D937297" w14:textId="33DB6E44" w:rsidR="00B722D3" w:rsidRPr="00222D99" w:rsidRDefault="0015013A" w:rsidP="00B722D3">
      <w:pPr>
        <w:pStyle w:val="Caption"/>
        <w:jc w:val="center"/>
      </w:pPr>
      <w:bookmarkStart w:id="301" w:name="_Toc200031406"/>
      <w:r>
        <w:t>Figure</w:t>
      </w:r>
      <w:r w:rsidR="00B722D3" w:rsidRPr="00222D99">
        <w:t xml:space="preserve"> </w:t>
      </w:r>
      <w:r w:rsidR="00B722D3">
        <w:fldChar w:fldCharType="begin"/>
      </w:r>
      <w:r w:rsidR="00B722D3" w:rsidRPr="00222D99">
        <w:instrText xml:space="preserve"> STYLEREF 1 \s </w:instrText>
      </w:r>
      <w:r w:rsidR="00B722D3">
        <w:fldChar w:fldCharType="separate"/>
      </w:r>
      <w:r w:rsidR="00B722D3">
        <w:rPr>
          <w:noProof/>
        </w:rPr>
        <w:t>8</w:t>
      </w:r>
      <w:r w:rsidR="00B722D3">
        <w:rPr>
          <w:noProof/>
        </w:rPr>
        <w:fldChar w:fldCharType="end"/>
      </w:r>
      <w:r w:rsidR="00B722D3" w:rsidRPr="00222D99">
        <w:noBreakHyphen/>
      </w:r>
      <w:r w:rsidR="00B722D3">
        <w:fldChar w:fldCharType="begin"/>
      </w:r>
      <w:r w:rsidR="00B722D3" w:rsidRPr="001F33CF">
        <w:instrText xml:space="preserve"> SEQ Abbildung \* ARABIC \s 1 </w:instrText>
      </w:r>
      <w:r w:rsidR="00B722D3">
        <w:fldChar w:fldCharType="separate"/>
      </w:r>
      <w:r w:rsidR="00B722D3">
        <w:rPr>
          <w:noProof/>
        </w:rPr>
        <w:t>7</w:t>
      </w:r>
      <w:r w:rsidR="00B722D3">
        <w:rPr>
          <w:noProof/>
        </w:rPr>
        <w:fldChar w:fldCharType="end"/>
      </w:r>
      <w:r w:rsidR="00B722D3" w:rsidRPr="00222D99">
        <w:t xml:space="preserve">: </w:t>
      </w:r>
      <w:r w:rsidR="00B722D3" w:rsidRPr="00B722D3">
        <w:t>Searching for Temperature Information in the VEC Model</w:t>
      </w:r>
      <w:bookmarkEnd w:id="301"/>
    </w:p>
    <w:p w14:paraId="0105A01C" w14:textId="281FC36B" w:rsidR="006318F6" w:rsidRPr="00222D99" w:rsidRDefault="002A6424" w:rsidP="006318F6">
      <w:pPr>
        <w:rPr>
          <w:rFonts w:eastAsia="Arial" w:cs="Arial"/>
          <w:color w:val="000000" w:themeColor="text1"/>
        </w:rPr>
      </w:pPr>
      <w:r w:rsidRPr="00222D99">
        <w:rPr>
          <w:rFonts w:eastAsia="Arial" w:cs="Arial"/>
          <w:color w:val="000000" w:themeColor="text1"/>
        </w:rPr>
        <w:t>To</w:t>
      </w:r>
      <w:r w:rsidR="00AD2914">
        <w:rPr>
          <w:rFonts w:eastAsia="Arial" w:cs="Arial"/>
          <w:color w:val="000000" w:themeColor="text1"/>
        </w:rPr>
        <w:t xml:space="preserve"> </w:t>
      </w:r>
      <w:r w:rsidRPr="00222D99">
        <w:rPr>
          <w:rFonts w:eastAsia="Arial" w:cs="Arial"/>
          <w:color w:val="000000" w:themeColor="text1"/>
        </w:rPr>
        <w:t xml:space="preserve">be used inside the AAS, </w:t>
      </w:r>
      <w:proofErr w:type="gramStart"/>
      <w:r w:rsidRPr="00222D99">
        <w:rPr>
          <w:rFonts w:eastAsia="Arial" w:cs="Arial"/>
          <w:color w:val="000000" w:themeColor="text1"/>
        </w:rPr>
        <w:t>a</w:t>
      </w:r>
      <w:proofErr w:type="gramEnd"/>
      <w:r w:rsidR="006318F6" w:rsidRPr="00222D99">
        <w:rPr>
          <w:rFonts w:eastAsia="Arial" w:cs="Arial"/>
          <w:color w:val="000000" w:themeColor="text1"/>
        </w:rPr>
        <w:t xml:space="preserve"> AAS-suitable ID formation must be defined, e.g. in the form of IRIs (Internationalized Resource Identifier):</w:t>
      </w:r>
    </w:p>
    <w:p w14:paraId="24486360" w14:textId="4FDC0DD0" w:rsidR="00716970" w:rsidRPr="00222D99" w:rsidRDefault="006318F6" w:rsidP="002A1D09">
      <w:pPr>
        <w:spacing w:after="60"/>
        <w:rPr>
          <w:u w:val="single"/>
        </w:rPr>
      </w:pPr>
      <w:r w:rsidRPr="00222D99">
        <w:rPr>
          <w:u w:val="single"/>
        </w:rPr>
        <w:t>Reference examples to class definitions:</w:t>
      </w:r>
    </w:p>
    <w:p w14:paraId="72D5F4A8" w14:textId="77777777" w:rsidR="006C4772" w:rsidRPr="004730A5" w:rsidRDefault="006C4772" w:rsidP="006C4772">
      <w:pPr>
        <w:pStyle w:val="CodeBlock"/>
        <w:rPr>
          <w:sz w:val="16"/>
          <w:szCs w:val="20"/>
        </w:rPr>
      </w:pPr>
      <w:r w:rsidRPr="004730A5">
        <w:rPr>
          <w:sz w:val="16"/>
          <w:szCs w:val="20"/>
        </w:rPr>
        <w:t>http://www.prostep.org/ontologies/ecad/2024/03/vec#TemperatureType</w:t>
      </w:r>
    </w:p>
    <w:p w14:paraId="1517C64C" w14:textId="77777777" w:rsidR="006C4772" w:rsidRPr="008E5506" w:rsidRDefault="006C4772" w:rsidP="006C4772">
      <w:pPr>
        <w:pStyle w:val="CodeBlock"/>
        <w:rPr>
          <w:sz w:val="16"/>
          <w:szCs w:val="20"/>
        </w:rPr>
      </w:pPr>
      <w:r w:rsidRPr="004730A5">
        <w:rPr>
          <w:sz w:val="16"/>
          <w:szCs w:val="20"/>
        </w:rPr>
        <w:t>http://www.prostep.org/ontologies/ecad/2024/03/vec#</w:t>
      </w:r>
      <w:r w:rsidRPr="008E5506">
        <w:rPr>
          <w:sz w:val="16"/>
          <w:szCs w:val="20"/>
        </w:rPr>
        <w:t>InsulationSpecification</w:t>
      </w:r>
    </w:p>
    <w:p w14:paraId="4C1F0F6D" w14:textId="77777777" w:rsidR="006C4772" w:rsidRPr="00EF7409" w:rsidRDefault="006C4772" w:rsidP="006C4772">
      <w:pPr>
        <w:spacing w:after="60"/>
        <w:rPr>
          <w:u w:val="single"/>
          <w:lang w:val="en-GB"/>
        </w:rPr>
      </w:pPr>
    </w:p>
    <w:p w14:paraId="5E9F9CD1" w14:textId="1CCF5A87" w:rsidR="006C4772" w:rsidRPr="00222D99" w:rsidRDefault="00463D32" w:rsidP="006C4772">
      <w:pPr>
        <w:spacing w:after="60"/>
      </w:pPr>
      <w:r w:rsidRPr="00222D99">
        <w:rPr>
          <w:u w:val="single"/>
        </w:rPr>
        <w:t>Reference examples for value in enumeration</w:t>
      </w:r>
      <w:r w:rsidR="006C4772" w:rsidRPr="00222D99">
        <w:t>:</w:t>
      </w:r>
    </w:p>
    <w:p w14:paraId="2C4FDE0F" w14:textId="77777777" w:rsidR="006C4772" w:rsidRPr="004730A5" w:rsidRDefault="006C4772" w:rsidP="006C4772">
      <w:pPr>
        <w:pStyle w:val="CodeBlock"/>
        <w:rPr>
          <w:sz w:val="16"/>
          <w:szCs w:val="20"/>
        </w:rPr>
      </w:pPr>
      <w:r w:rsidRPr="004730A5">
        <w:rPr>
          <w:sz w:val="16"/>
          <w:szCs w:val="20"/>
        </w:rPr>
        <w:t>http://www.prostep.org/ontologies/ecad/2024/03/vec#PrimaryPartType_Wire</w:t>
      </w:r>
    </w:p>
    <w:p w14:paraId="0F06C104" w14:textId="77777777" w:rsidR="006C4772" w:rsidRPr="004730A5" w:rsidRDefault="006C4772" w:rsidP="006C4772">
      <w:pPr>
        <w:pStyle w:val="CodeBlock"/>
        <w:rPr>
          <w:sz w:val="16"/>
          <w:szCs w:val="20"/>
        </w:rPr>
      </w:pPr>
      <w:r w:rsidRPr="004730A5">
        <w:rPr>
          <w:sz w:val="16"/>
          <w:szCs w:val="20"/>
        </w:rPr>
        <w:t>http://www.prostep.org/ontologies/ecad/2024/03/vec#PrimaryPartType_PluggableTerminal</w:t>
      </w:r>
      <w:r w:rsidRPr="004730A5">
        <w:rPr>
          <w:sz w:val="16"/>
          <w:szCs w:val="20"/>
        </w:rPr>
        <w:br/>
        <w:t>http://www.prostep.org/ontologies/ecad/2024/03/vec#TemperatureType_AmbientTemperature</w:t>
      </w:r>
    </w:p>
    <w:p w14:paraId="11276895" w14:textId="77777777" w:rsidR="006C4772" w:rsidRPr="00DF4B2B" w:rsidRDefault="006C4772" w:rsidP="006C4772">
      <w:pPr>
        <w:spacing w:after="60"/>
        <w:rPr>
          <w:u w:val="single"/>
          <w:lang w:val="en-GB"/>
        </w:rPr>
      </w:pPr>
    </w:p>
    <w:p w14:paraId="2FE3E376" w14:textId="74AC3701" w:rsidR="006C4772" w:rsidRPr="00222D99" w:rsidRDefault="001838A8" w:rsidP="006C4772">
      <w:pPr>
        <w:spacing w:after="60"/>
        <w:rPr>
          <w:lang w:val="en-GB"/>
        </w:rPr>
      </w:pPr>
      <w:bookmarkStart w:id="302" w:name="_Hlk188871760"/>
      <w:r w:rsidRPr="00222D99">
        <w:rPr>
          <w:u w:val="single"/>
          <w:lang w:val="en-GB"/>
        </w:rPr>
        <w:t>Reference examples on Properties</w:t>
      </w:r>
      <w:r w:rsidR="006C4772" w:rsidRPr="00222D99">
        <w:rPr>
          <w:lang w:val="en-GB"/>
        </w:rPr>
        <w:t>:</w:t>
      </w:r>
    </w:p>
    <w:bookmarkEnd w:id="302"/>
    <w:p w14:paraId="5499FCB5" w14:textId="77777777" w:rsidR="006C4772" w:rsidRPr="00222D99" w:rsidRDefault="006C4772" w:rsidP="006C4772">
      <w:pPr>
        <w:pStyle w:val="CodeBlock"/>
        <w:rPr>
          <w:sz w:val="16"/>
          <w:szCs w:val="20"/>
        </w:rPr>
      </w:pPr>
      <w:r w:rsidRPr="00222D99">
        <w:rPr>
          <w:sz w:val="16"/>
          <w:szCs w:val="20"/>
        </w:rPr>
        <w:t>http://www.prostep.org/ontologies/ecad/2024/03/vec#itemVersionCompanyName</w:t>
      </w:r>
    </w:p>
    <w:p w14:paraId="0607D5A4" w14:textId="170427FE" w:rsidR="008E35FA" w:rsidRPr="00222D99" w:rsidRDefault="008E35FA" w:rsidP="006C4772">
      <w:pPr>
        <w:pStyle w:val="CodeBlock"/>
        <w:rPr>
          <w:sz w:val="16"/>
          <w:szCs w:val="20"/>
        </w:rPr>
      </w:pPr>
      <w:r w:rsidRPr="00222D99">
        <w:rPr>
          <w:sz w:val="16"/>
          <w:szCs w:val="20"/>
        </w:rPr>
        <w:t>http://www.prostep.org/ontologies/ecad/2024/03/vec#partVersionPrimaryPartType</w:t>
      </w:r>
    </w:p>
    <w:p w14:paraId="07371A07" w14:textId="2BFE30D3" w:rsidR="006C4772" w:rsidRPr="00222D99" w:rsidRDefault="006C4772" w:rsidP="006C4772">
      <w:pPr>
        <w:pStyle w:val="CodeBlock"/>
        <w:rPr>
          <w:sz w:val="16"/>
          <w:szCs w:val="20"/>
        </w:rPr>
      </w:pPr>
      <w:r w:rsidRPr="00222D99">
        <w:rPr>
          <w:sz w:val="16"/>
          <w:szCs w:val="20"/>
        </w:rPr>
        <w:t>http://www.prostep.org/ontologies/ecad/2024/03/vec#partVersionPartNumber</w:t>
      </w:r>
    </w:p>
    <w:p w14:paraId="686B0ABE" w14:textId="77777777" w:rsidR="006C4772" w:rsidRPr="00222D99" w:rsidRDefault="006C4772" w:rsidP="006C4772">
      <w:pPr>
        <w:pStyle w:val="CodeBlock"/>
        <w:rPr>
          <w:sz w:val="16"/>
          <w:szCs w:val="20"/>
        </w:rPr>
      </w:pPr>
      <w:r w:rsidRPr="00222D99">
        <w:rPr>
          <w:sz w:val="16"/>
          <w:szCs w:val="20"/>
        </w:rPr>
        <w:t>http://www.prostep.org/ontologies/ecad/2024/03/vec#partVersionPreferredUseCase</w:t>
      </w:r>
    </w:p>
    <w:p w14:paraId="6D87FD54" w14:textId="77777777" w:rsidR="006C4772" w:rsidRPr="00222D99" w:rsidRDefault="006C4772" w:rsidP="006C4772">
      <w:pPr>
        <w:pStyle w:val="CodeBlock"/>
        <w:rPr>
          <w:sz w:val="16"/>
          <w:szCs w:val="20"/>
        </w:rPr>
      </w:pPr>
      <w:r w:rsidRPr="00222D99">
        <w:rPr>
          <w:sz w:val="16"/>
          <w:szCs w:val="20"/>
        </w:rPr>
        <w:t>http://www.prostep.org/ontologies/ecad/2024/03/vec#insulationSpecificationBaseColor</w:t>
      </w:r>
    </w:p>
    <w:p w14:paraId="150E6559" w14:textId="77777777" w:rsidR="006C4772" w:rsidRPr="00222D99" w:rsidRDefault="006C4772" w:rsidP="006C4772">
      <w:pPr>
        <w:pStyle w:val="CodeBlock"/>
        <w:rPr>
          <w:sz w:val="16"/>
          <w:szCs w:val="20"/>
        </w:rPr>
      </w:pPr>
      <w:r w:rsidRPr="00222D99">
        <w:rPr>
          <w:sz w:val="16"/>
          <w:szCs w:val="20"/>
        </w:rPr>
        <w:t>http://www.prostep.org/ontologies/ecad/2024/03/vec#insulationSpecificationMaterial</w:t>
      </w:r>
    </w:p>
    <w:p w14:paraId="6452B51D" w14:textId="77777777" w:rsidR="006C4772" w:rsidRPr="00222D99" w:rsidRDefault="006C4772" w:rsidP="006C4772">
      <w:pPr>
        <w:pStyle w:val="CodeBlock"/>
        <w:rPr>
          <w:sz w:val="16"/>
          <w:szCs w:val="20"/>
        </w:rPr>
      </w:pPr>
      <w:r w:rsidRPr="00222D99">
        <w:rPr>
          <w:sz w:val="16"/>
          <w:szCs w:val="20"/>
        </w:rPr>
        <w:t>http://www.prostep.org/ontologies/ecad/2024/03/vec#conductorSpecificationCrossSectionArea</w:t>
      </w:r>
    </w:p>
    <w:p w14:paraId="53FAF2B3" w14:textId="77777777" w:rsidR="006C4772" w:rsidRPr="00222D99" w:rsidRDefault="006C4772" w:rsidP="006C4772">
      <w:pPr>
        <w:pStyle w:val="CodeBlock"/>
        <w:rPr>
          <w:sz w:val="16"/>
          <w:szCs w:val="20"/>
        </w:rPr>
      </w:pPr>
      <w:r w:rsidRPr="00222D99">
        <w:rPr>
          <w:sz w:val="16"/>
          <w:szCs w:val="20"/>
        </w:rPr>
        <w:t>http://www.prostep.org/ontologies/ecad/2024/03/vec#conductorSpecificationMaterial</w:t>
      </w:r>
    </w:p>
    <w:p w14:paraId="5D3D9CB6" w14:textId="77777777" w:rsidR="006C4772" w:rsidRPr="00222D99" w:rsidRDefault="006C4772" w:rsidP="006C4772">
      <w:pPr>
        <w:pStyle w:val="CodeBlock"/>
        <w:rPr>
          <w:sz w:val="16"/>
          <w:szCs w:val="20"/>
        </w:rPr>
      </w:pPr>
      <w:r w:rsidRPr="00222D99">
        <w:rPr>
          <w:sz w:val="16"/>
          <w:szCs w:val="20"/>
        </w:rPr>
        <w:t>http://www.prostep.org/ontologies/ecad/2024/03/vec#wireElementSpecificationMinBendRadiusStatic</w:t>
      </w:r>
    </w:p>
    <w:p w14:paraId="081920FC" w14:textId="77777777" w:rsidR="00716970" w:rsidRPr="00222D99" w:rsidRDefault="00716970" w:rsidP="00716970">
      <w:pPr>
        <w:rPr>
          <w:rFonts w:eastAsia="Arial" w:cs="Arial"/>
          <w:color w:val="000000" w:themeColor="text1"/>
          <w:lang w:val="en-GB"/>
        </w:rPr>
      </w:pPr>
    </w:p>
    <w:p w14:paraId="4713257C" w14:textId="45FEFF3A" w:rsidR="00716970" w:rsidRDefault="00E62AF9" w:rsidP="004D1C31">
      <w:pPr>
        <w:pStyle w:val="Heading4"/>
        <w:rPr>
          <w:lang w:val="es-ES"/>
        </w:rPr>
      </w:pPr>
      <w:proofErr w:type="spellStart"/>
      <w:r w:rsidRPr="00E62AF9">
        <w:rPr>
          <w:lang w:val="es-ES"/>
        </w:rPr>
        <w:lastRenderedPageBreak/>
        <w:t>NumericalValue</w:t>
      </w:r>
      <w:proofErr w:type="spellEnd"/>
      <w:r w:rsidRPr="00E62AF9">
        <w:rPr>
          <w:lang w:val="es-ES"/>
        </w:rPr>
        <w:t xml:space="preserve"> (VEC) as a </w:t>
      </w:r>
      <w:proofErr w:type="spellStart"/>
      <w:r w:rsidRPr="00E62AF9">
        <w:rPr>
          <w:lang w:val="es-ES"/>
        </w:rPr>
        <w:t>Pr</w:t>
      </w:r>
      <w:r w:rsidR="005E08DD">
        <w:rPr>
          <w:lang w:val="es-ES"/>
        </w:rPr>
        <w:t>o</w:t>
      </w:r>
      <w:r w:rsidRPr="00E62AF9">
        <w:rPr>
          <w:lang w:val="es-ES"/>
        </w:rPr>
        <w:t>perty</w:t>
      </w:r>
      <w:proofErr w:type="spellEnd"/>
      <w:r w:rsidRPr="00E62AF9">
        <w:rPr>
          <w:lang w:val="es-ES"/>
        </w:rPr>
        <w:t xml:space="preserve"> (AAS)</w:t>
      </w:r>
    </w:p>
    <w:p w14:paraId="32844BBC" w14:textId="77777777" w:rsidR="00B15C70" w:rsidRPr="00B15C70" w:rsidRDefault="00B15C70" w:rsidP="00B15C70">
      <w:pPr>
        <w:rPr>
          <w:lang w:val="es-ES"/>
        </w:rPr>
      </w:pPr>
    </w:p>
    <w:p w14:paraId="65F7A4D1" w14:textId="29E806A9" w:rsidR="00B15C70" w:rsidRPr="00B137B6" w:rsidRDefault="00B137B6" w:rsidP="00716970">
      <w:pPr>
        <w:rPr>
          <w:rFonts w:eastAsia="Arial" w:cs="Arial"/>
          <w:color w:val="000000" w:themeColor="text1"/>
        </w:rPr>
      </w:pPr>
      <w:r w:rsidRPr="00C1045A">
        <w:rPr>
          <w:rFonts w:eastAsia="Arial" w:cs="Arial"/>
          <w:b/>
          <w:bCs/>
          <w:color w:val="000000" w:themeColor="text1"/>
        </w:rPr>
        <w:t>Variant</w:t>
      </w:r>
      <w:r w:rsidR="00C1045A">
        <w:rPr>
          <w:rFonts w:eastAsia="Arial" w:cs="Arial"/>
          <w:b/>
          <w:bCs/>
          <w:color w:val="000000" w:themeColor="text1"/>
        </w:rPr>
        <w:t xml:space="preserve"> </w:t>
      </w:r>
      <w:r w:rsidRPr="00C1045A">
        <w:rPr>
          <w:rFonts w:eastAsia="Arial" w:cs="Arial"/>
          <w:b/>
          <w:bCs/>
          <w:color w:val="000000" w:themeColor="text1"/>
        </w:rPr>
        <w:t>1</w:t>
      </w:r>
      <w:r>
        <w:rPr>
          <w:rFonts w:eastAsia="Arial" w:cs="Arial"/>
          <w:color w:val="000000" w:themeColor="text1"/>
        </w:rPr>
        <w:t xml:space="preserve">: </w:t>
      </w:r>
      <w:r w:rsidR="005E08DD">
        <w:rPr>
          <w:rFonts w:eastAsia="Arial" w:cs="Arial"/>
          <w:color w:val="000000" w:themeColor="text1"/>
        </w:rPr>
        <w:t xml:space="preserve">Define </w:t>
      </w:r>
      <w:r w:rsidR="00DA2A8F">
        <w:rPr>
          <w:rFonts w:eastAsia="Arial" w:cs="Arial"/>
          <w:color w:val="000000" w:themeColor="text1"/>
        </w:rPr>
        <w:t>U</w:t>
      </w:r>
      <w:r w:rsidR="005E08DD">
        <w:rPr>
          <w:rFonts w:eastAsia="Arial" w:cs="Arial"/>
          <w:color w:val="000000" w:themeColor="text1"/>
        </w:rPr>
        <w:t xml:space="preserve">nit in </w:t>
      </w:r>
      <w:r>
        <w:rPr>
          <w:rFonts w:eastAsia="Arial" w:cs="Arial"/>
          <w:color w:val="000000" w:themeColor="text1"/>
        </w:rPr>
        <w:t>Concept Description</w:t>
      </w:r>
    </w:p>
    <w:p w14:paraId="271B1A3F" w14:textId="30883A4C" w:rsidR="00CD623F" w:rsidRDefault="00586970" w:rsidP="00CD623F">
      <w:pPr>
        <w:keepNext/>
      </w:pPr>
      <w:commentRangeStart w:id="303"/>
      <w:r>
        <w:rPr>
          <w:noProof/>
          <w:lang w:val="de-DE" w:eastAsia="zh-CN"/>
        </w:rPr>
        <w:drawing>
          <wp:inline distT="0" distB="0" distL="0" distR="0" wp14:anchorId="267F9B43" wp14:editId="4A741899">
            <wp:extent cx="5676405" cy="2971108"/>
            <wp:effectExtent l="0" t="0" r="635" b="1270"/>
            <wp:docPr id="205853898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90139" cy="2978296"/>
                    </a:xfrm>
                    <a:prstGeom prst="rect">
                      <a:avLst/>
                    </a:prstGeom>
                    <a:noFill/>
                    <a:ln>
                      <a:noFill/>
                    </a:ln>
                  </pic:spPr>
                </pic:pic>
              </a:graphicData>
            </a:graphic>
          </wp:inline>
        </w:drawing>
      </w:r>
      <w:commentRangeEnd w:id="303"/>
      <w:r w:rsidR="00D63DEB">
        <w:rPr>
          <w:rStyle w:val="CommentReference"/>
        </w:rPr>
        <w:commentReference w:id="303"/>
      </w:r>
    </w:p>
    <w:p w14:paraId="1A76AABF" w14:textId="0421FCA6" w:rsidR="00B722D3" w:rsidRPr="00222D99" w:rsidRDefault="0015013A" w:rsidP="00B722D3">
      <w:pPr>
        <w:pStyle w:val="Caption"/>
        <w:jc w:val="center"/>
      </w:pPr>
      <w:bookmarkStart w:id="304" w:name="_Toc200031407"/>
      <w:r>
        <w:t>Figure</w:t>
      </w:r>
      <w:r w:rsidR="00B722D3" w:rsidRPr="00222D99">
        <w:t xml:space="preserve"> </w:t>
      </w:r>
      <w:r w:rsidR="00B722D3">
        <w:fldChar w:fldCharType="begin"/>
      </w:r>
      <w:r w:rsidR="00B722D3" w:rsidRPr="00222D99">
        <w:instrText xml:space="preserve"> STYLEREF 1 \s </w:instrText>
      </w:r>
      <w:r w:rsidR="00B722D3">
        <w:fldChar w:fldCharType="separate"/>
      </w:r>
      <w:r w:rsidR="00B722D3">
        <w:rPr>
          <w:noProof/>
        </w:rPr>
        <w:t>8</w:t>
      </w:r>
      <w:r w:rsidR="00B722D3">
        <w:rPr>
          <w:noProof/>
        </w:rPr>
        <w:fldChar w:fldCharType="end"/>
      </w:r>
      <w:r w:rsidR="00B722D3" w:rsidRPr="00222D99">
        <w:noBreakHyphen/>
      </w:r>
      <w:r w:rsidR="00B722D3">
        <w:fldChar w:fldCharType="begin"/>
      </w:r>
      <w:r w:rsidR="00B722D3" w:rsidRPr="001F33CF">
        <w:instrText xml:space="preserve"> SEQ Abbildung \* ARABIC \s 1 </w:instrText>
      </w:r>
      <w:r w:rsidR="00B722D3">
        <w:fldChar w:fldCharType="separate"/>
      </w:r>
      <w:r w:rsidR="00B722D3">
        <w:rPr>
          <w:noProof/>
        </w:rPr>
        <w:t>8</w:t>
      </w:r>
      <w:r w:rsidR="00B722D3">
        <w:rPr>
          <w:noProof/>
        </w:rPr>
        <w:fldChar w:fldCharType="end"/>
      </w:r>
      <w:r w:rsidR="00B722D3" w:rsidRPr="00222D99">
        <w:t xml:space="preserve">: </w:t>
      </w:r>
      <w:r w:rsidR="00B722D3" w:rsidRPr="00B722D3">
        <w:t>For a VEC-</w:t>
      </w:r>
      <w:proofErr w:type="spellStart"/>
      <w:r w:rsidR="00B722D3" w:rsidRPr="00B722D3">
        <w:t>NumericalValue</w:t>
      </w:r>
      <w:proofErr w:type="spellEnd"/>
      <w:r w:rsidR="00B722D3" w:rsidRPr="00B722D3">
        <w:t xml:space="preserve"> define Unit in Concept Description</w:t>
      </w:r>
      <w:bookmarkEnd w:id="304"/>
    </w:p>
    <w:p w14:paraId="6E630E88" w14:textId="17D6BBCC" w:rsidR="00FC26F1" w:rsidRPr="00222D99" w:rsidRDefault="004F7CD5" w:rsidP="00716970">
      <w:pPr>
        <w:rPr>
          <w:rFonts w:eastAsia="Arial" w:cs="Arial"/>
          <w:color w:val="000000" w:themeColor="text1"/>
        </w:rPr>
      </w:pPr>
      <w:r w:rsidRPr="00870831">
        <w:rPr>
          <w:rFonts w:eastAsia="Arial" w:cs="Arial"/>
          <w:b/>
          <w:color w:val="000000" w:themeColor="text1"/>
        </w:rPr>
        <w:t>P</w:t>
      </w:r>
      <w:r w:rsidR="007847D1" w:rsidRPr="00870831">
        <w:rPr>
          <w:rFonts w:eastAsia="Arial" w:cs="Arial"/>
          <w:b/>
          <w:color w:val="000000" w:themeColor="text1"/>
        </w:rPr>
        <w:t>roblem</w:t>
      </w:r>
      <w:r w:rsidR="007847D1" w:rsidRPr="00222D99">
        <w:rPr>
          <w:rFonts w:eastAsia="Arial" w:cs="Arial"/>
          <w:color w:val="000000" w:themeColor="text1"/>
        </w:rPr>
        <w:t xml:space="preserve">: </w:t>
      </w:r>
    </w:p>
    <w:p w14:paraId="6A5C5A65" w14:textId="0B1CC2D3" w:rsidR="008E1EE7" w:rsidRPr="00222D99" w:rsidRDefault="008E1EE7" w:rsidP="008E1EE7">
      <w:pPr>
        <w:rPr>
          <w:rFonts w:eastAsia="Arial" w:cs="Arial"/>
          <w:color w:val="000000" w:themeColor="text1"/>
        </w:rPr>
      </w:pPr>
      <w:r w:rsidRPr="00222D99">
        <w:rPr>
          <w:rFonts w:eastAsia="Arial" w:cs="Arial"/>
          <w:color w:val="000000" w:themeColor="text1"/>
        </w:rPr>
        <w:t xml:space="preserve">- The unit </w:t>
      </w:r>
      <w:r w:rsidR="005E58FD" w:rsidRPr="00222D99">
        <w:rPr>
          <w:rFonts w:eastAsia="Arial" w:cs="Arial"/>
          <w:color w:val="000000" w:themeColor="text1"/>
        </w:rPr>
        <w:t>(</w:t>
      </w:r>
      <w:r w:rsidR="00AC44EF" w:rsidRPr="00222D99">
        <w:rPr>
          <w:rFonts w:eastAsia="Arial" w:cs="Arial"/>
          <w:color w:val="000000" w:themeColor="text1"/>
        </w:rPr>
        <w:t>e.g. in m, mm, inches</w:t>
      </w:r>
      <w:r w:rsidR="005E58FD" w:rsidRPr="00222D99">
        <w:rPr>
          <w:rFonts w:eastAsia="Arial" w:cs="Arial"/>
          <w:color w:val="000000" w:themeColor="text1"/>
        </w:rPr>
        <w:t xml:space="preserve">) </w:t>
      </w:r>
      <w:r w:rsidRPr="00222D99">
        <w:rPr>
          <w:rFonts w:eastAsia="Arial" w:cs="Arial"/>
          <w:color w:val="000000" w:themeColor="text1"/>
        </w:rPr>
        <w:t xml:space="preserve">is defined globally for the referenced VEC property for all </w:t>
      </w:r>
      <w:proofErr w:type="spellStart"/>
      <w:r w:rsidRPr="00222D99">
        <w:rPr>
          <w:rFonts w:eastAsia="Arial" w:cs="Arial"/>
          <w:color w:val="000000" w:themeColor="text1"/>
        </w:rPr>
        <w:t>AAS</w:t>
      </w:r>
      <w:r w:rsidR="004F7CD5" w:rsidRPr="00222D99">
        <w:rPr>
          <w:rFonts w:eastAsia="Arial" w:cs="Arial"/>
          <w:color w:val="000000" w:themeColor="text1"/>
        </w:rPr>
        <w:t>e</w:t>
      </w:r>
      <w:r w:rsidRPr="00222D99">
        <w:rPr>
          <w:rFonts w:eastAsia="Arial" w:cs="Arial"/>
          <w:color w:val="000000" w:themeColor="text1"/>
        </w:rPr>
        <w:t>s</w:t>
      </w:r>
      <w:proofErr w:type="spellEnd"/>
      <w:r w:rsidRPr="00222D99">
        <w:rPr>
          <w:rFonts w:eastAsia="Arial" w:cs="Arial"/>
          <w:color w:val="000000" w:themeColor="text1"/>
        </w:rPr>
        <w:t xml:space="preserve"> on the AAS server. </w:t>
      </w:r>
    </w:p>
    <w:p w14:paraId="13FC2E44" w14:textId="73D98BE5" w:rsidR="00C1045A" w:rsidRPr="00222D99" w:rsidRDefault="008E1EE7" w:rsidP="008E1EE7">
      <w:pPr>
        <w:rPr>
          <w:rFonts w:eastAsia="Arial" w:cs="Arial"/>
          <w:color w:val="000000" w:themeColor="text1"/>
        </w:rPr>
      </w:pPr>
      <w:r w:rsidRPr="00222D99">
        <w:rPr>
          <w:rFonts w:eastAsia="Arial" w:cs="Arial"/>
          <w:color w:val="000000" w:themeColor="text1"/>
        </w:rPr>
        <w:t xml:space="preserve">- When </w:t>
      </w:r>
      <w:r w:rsidR="00A8141C" w:rsidRPr="00222D99">
        <w:rPr>
          <w:rFonts w:eastAsia="Arial" w:cs="Arial"/>
          <w:color w:val="000000" w:themeColor="text1"/>
        </w:rPr>
        <w:t>another u</w:t>
      </w:r>
      <w:r w:rsidRPr="00222D99">
        <w:rPr>
          <w:rFonts w:eastAsia="Arial" w:cs="Arial"/>
          <w:color w:val="000000" w:themeColor="text1"/>
        </w:rPr>
        <w:t>nit</w:t>
      </w:r>
      <w:r w:rsidR="00A8141C" w:rsidRPr="00222D99">
        <w:rPr>
          <w:rFonts w:eastAsia="Arial" w:cs="Arial"/>
          <w:color w:val="000000" w:themeColor="text1"/>
        </w:rPr>
        <w:t xml:space="preserve"> format come</w:t>
      </w:r>
      <w:r w:rsidRPr="00222D99">
        <w:rPr>
          <w:rFonts w:eastAsia="Arial" w:cs="Arial"/>
          <w:color w:val="000000" w:themeColor="text1"/>
        </w:rPr>
        <w:t xml:space="preserve">s from </w:t>
      </w:r>
      <w:r w:rsidR="00A8141C" w:rsidRPr="00222D99">
        <w:rPr>
          <w:rFonts w:eastAsia="Arial" w:cs="Arial"/>
          <w:color w:val="000000" w:themeColor="text1"/>
        </w:rPr>
        <w:t xml:space="preserve">a </w:t>
      </w:r>
      <w:r w:rsidRPr="00222D99">
        <w:rPr>
          <w:rFonts w:eastAsia="Arial" w:cs="Arial"/>
          <w:color w:val="000000" w:themeColor="text1"/>
        </w:rPr>
        <w:t>native source, it may be necessary to convert with rounding errors.</w:t>
      </w:r>
    </w:p>
    <w:p w14:paraId="4200DB6E" w14:textId="77777777" w:rsidR="008E1EE7" w:rsidRPr="00222D99" w:rsidRDefault="008E1EE7" w:rsidP="008E1EE7">
      <w:pPr>
        <w:rPr>
          <w:rFonts w:eastAsia="Arial" w:cs="Arial"/>
          <w:color w:val="000000" w:themeColor="text1"/>
        </w:rPr>
      </w:pPr>
    </w:p>
    <w:p w14:paraId="13204E24" w14:textId="211F13F9" w:rsidR="00272F61" w:rsidRPr="00222D99" w:rsidRDefault="00272F61" w:rsidP="00272F61">
      <w:pPr>
        <w:rPr>
          <w:rFonts w:eastAsia="Arial" w:cs="Arial"/>
          <w:color w:val="000000" w:themeColor="text1"/>
        </w:rPr>
      </w:pPr>
      <w:r w:rsidRPr="00222D99">
        <w:rPr>
          <w:rFonts w:eastAsia="Arial" w:cs="Arial"/>
          <w:b/>
          <w:color w:val="000000" w:themeColor="text1"/>
        </w:rPr>
        <w:t>Variant 2</w:t>
      </w:r>
      <w:r w:rsidRPr="00222D99">
        <w:rPr>
          <w:rFonts w:eastAsia="Arial" w:cs="Arial"/>
          <w:color w:val="000000" w:themeColor="text1"/>
        </w:rPr>
        <w:t xml:space="preserve">: Create </w:t>
      </w:r>
      <w:r w:rsidR="004F7CD5" w:rsidRPr="00222D99">
        <w:rPr>
          <w:rFonts w:eastAsia="Arial" w:cs="Arial"/>
          <w:color w:val="000000" w:themeColor="text1"/>
        </w:rPr>
        <w:t xml:space="preserve">a </w:t>
      </w:r>
      <w:r w:rsidRPr="00222D99">
        <w:rPr>
          <w:rFonts w:eastAsia="Arial" w:cs="Arial"/>
          <w:color w:val="000000" w:themeColor="text1"/>
        </w:rPr>
        <w:t>concept description for each unit-property combination, e.g.</w:t>
      </w:r>
    </w:p>
    <w:p w14:paraId="59627452" w14:textId="77777777" w:rsidR="00272F61" w:rsidRPr="00222D99" w:rsidRDefault="00272F61" w:rsidP="00272F61">
      <w:pPr>
        <w:rPr>
          <w:rFonts w:eastAsia="Arial" w:cs="Arial"/>
          <w:color w:val="000000" w:themeColor="text1"/>
        </w:rPr>
      </w:pPr>
      <w:proofErr w:type="spellStart"/>
      <w:r w:rsidRPr="00222D99">
        <w:rPr>
          <w:rFonts w:eastAsia="Arial" w:cs="Arial"/>
          <w:color w:val="000000" w:themeColor="text1"/>
        </w:rPr>
        <w:t>vec#thickness_m</w:t>
      </w:r>
      <w:proofErr w:type="spellEnd"/>
    </w:p>
    <w:p w14:paraId="3115654D" w14:textId="77777777" w:rsidR="00272F61" w:rsidRPr="00222D99" w:rsidRDefault="00272F61" w:rsidP="00272F61">
      <w:pPr>
        <w:rPr>
          <w:rFonts w:eastAsia="Arial" w:cs="Arial"/>
          <w:color w:val="000000" w:themeColor="text1"/>
        </w:rPr>
      </w:pPr>
      <w:proofErr w:type="spellStart"/>
      <w:r w:rsidRPr="00222D99">
        <w:rPr>
          <w:rFonts w:eastAsia="Arial" w:cs="Arial"/>
          <w:color w:val="000000" w:themeColor="text1"/>
        </w:rPr>
        <w:t>vec#thickness_mm</w:t>
      </w:r>
      <w:proofErr w:type="spellEnd"/>
    </w:p>
    <w:p w14:paraId="1CDC09F3" w14:textId="77777777" w:rsidR="00272F61" w:rsidRPr="00222D99" w:rsidRDefault="00272F61" w:rsidP="00272F61">
      <w:pPr>
        <w:rPr>
          <w:rFonts w:eastAsia="Arial" w:cs="Arial"/>
          <w:color w:val="000000" w:themeColor="text1"/>
        </w:rPr>
      </w:pPr>
      <w:proofErr w:type="spellStart"/>
      <w:r w:rsidRPr="00222D99">
        <w:rPr>
          <w:rFonts w:eastAsia="Arial" w:cs="Arial"/>
          <w:color w:val="000000" w:themeColor="text1"/>
        </w:rPr>
        <w:t>vec#thickness_inches</w:t>
      </w:r>
      <w:proofErr w:type="spellEnd"/>
    </w:p>
    <w:p w14:paraId="1B4C7A0B" w14:textId="77777777" w:rsidR="00272F61" w:rsidRPr="00222D99" w:rsidRDefault="00272F61" w:rsidP="00272F61">
      <w:pPr>
        <w:rPr>
          <w:rFonts w:eastAsia="Arial" w:cs="Arial"/>
          <w:color w:val="000000" w:themeColor="text1"/>
        </w:rPr>
      </w:pPr>
      <w:r w:rsidRPr="00222D99">
        <w:rPr>
          <w:rFonts w:eastAsia="Arial" w:cs="Arial"/>
          <w:color w:val="000000" w:themeColor="text1"/>
        </w:rPr>
        <w:t>Problems: Semantic reference between the CDs and the VEC specification would be lost.</w:t>
      </w:r>
    </w:p>
    <w:p w14:paraId="5FF2B643" w14:textId="77777777" w:rsidR="00272F61" w:rsidRPr="00222D99" w:rsidRDefault="00272F61" w:rsidP="00272F61">
      <w:pPr>
        <w:rPr>
          <w:rFonts w:eastAsia="Arial" w:cs="Arial"/>
          <w:color w:val="000000" w:themeColor="text1"/>
        </w:rPr>
      </w:pPr>
    </w:p>
    <w:p w14:paraId="4E54DA24" w14:textId="7D470001" w:rsidR="002A5347" w:rsidRPr="00222D99" w:rsidRDefault="00272F61" w:rsidP="00272F61">
      <w:pPr>
        <w:rPr>
          <w:rFonts w:eastAsia="Arial" w:cs="Arial"/>
          <w:color w:val="000000" w:themeColor="text1"/>
        </w:rPr>
      </w:pPr>
      <w:r w:rsidRPr="00222D99">
        <w:rPr>
          <w:rFonts w:eastAsia="Arial" w:cs="Arial"/>
          <w:b/>
          <w:color w:val="000000" w:themeColor="text1"/>
        </w:rPr>
        <w:t>Variant 3</w:t>
      </w:r>
      <w:r w:rsidRPr="00222D99">
        <w:rPr>
          <w:rFonts w:eastAsia="Arial" w:cs="Arial"/>
          <w:color w:val="000000" w:themeColor="text1"/>
        </w:rPr>
        <w:t>: Define unit for each property in the embedded data specification</w:t>
      </w:r>
    </w:p>
    <w:p w14:paraId="0B5BE602" w14:textId="77777777" w:rsidR="00491B2F" w:rsidRDefault="00070314" w:rsidP="00491B2F">
      <w:pPr>
        <w:keepNext/>
      </w:pPr>
      <w:commentRangeStart w:id="305"/>
      <w:r w:rsidRPr="00070314">
        <w:rPr>
          <w:rFonts w:eastAsia="Arial" w:cs="Arial"/>
          <w:noProof/>
          <w:color w:val="000000" w:themeColor="text1"/>
          <w:lang w:val="de-DE" w:eastAsia="zh-CN"/>
        </w:rPr>
        <w:drawing>
          <wp:inline distT="0" distB="0" distL="0" distR="0" wp14:anchorId="57877972" wp14:editId="52C10FEC">
            <wp:extent cx="5632704" cy="2214245"/>
            <wp:effectExtent l="0" t="0" r="6350" b="0"/>
            <wp:docPr id="202380652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06529" name="Grafik 1" descr="Ein Bild, das Text, Screenshot, Software, Zahl enthält.&#10;&#10;KI-generierte Inhalte können fehlerhaft sein."/>
                    <pic:cNvPicPr/>
                  </pic:nvPicPr>
                  <pic:blipFill rotWithShape="1">
                    <a:blip r:embed="rId116"/>
                    <a:srcRect t="42420" r="2036"/>
                    <a:stretch>
                      <a:fillRect/>
                    </a:stretch>
                  </pic:blipFill>
                  <pic:spPr bwMode="auto">
                    <a:xfrm>
                      <a:off x="0" y="0"/>
                      <a:ext cx="5632770" cy="2214271"/>
                    </a:xfrm>
                    <a:prstGeom prst="rect">
                      <a:avLst/>
                    </a:prstGeom>
                    <a:ln>
                      <a:noFill/>
                    </a:ln>
                    <a:extLst>
                      <a:ext uri="{53640926-AAD7-44D8-BBD7-CCE9431645EC}">
                        <a14:shadowObscured xmlns:a14="http://schemas.microsoft.com/office/drawing/2010/main"/>
                      </a:ext>
                    </a:extLst>
                  </pic:spPr>
                </pic:pic>
              </a:graphicData>
            </a:graphic>
          </wp:inline>
        </w:drawing>
      </w:r>
      <w:commentRangeEnd w:id="305"/>
      <w:r w:rsidR="000B3098">
        <w:rPr>
          <w:rStyle w:val="CommentReference"/>
        </w:rPr>
        <w:commentReference w:id="305"/>
      </w:r>
    </w:p>
    <w:p w14:paraId="3B34CFCE" w14:textId="26E62CE5" w:rsidR="00DB4595" w:rsidRPr="00222D99" w:rsidRDefault="0015013A" w:rsidP="006852D4">
      <w:pPr>
        <w:pStyle w:val="Caption"/>
        <w:jc w:val="center"/>
        <w:rPr>
          <w:rFonts w:eastAsia="Arial" w:cs="Arial"/>
        </w:rPr>
      </w:pPr>
      <w:bookmarkStart w:id="306" w:name="_Toc200031408"/>
      <w:r>
        <w:t>Figure</w:t>
      </w:r>
      <w:r w:rsidR="00B722D3" w:rsidRPr="00222D99">
        <w:t xml:space="preserve"> </w:t>
      </w:r>
      <w:r w:rsidR="00B722D3">
        <w:fldChar w:fldCharType="begin"/>
      </w:r>
      <w:r w:rsidR="00B722D3" w:rsidRPr="00222D99">
        <w:instrText xml:space="preserve"> STYLEREF 1 \s </w:instrText>
      </w:r>
      <w:r w:rsidR="00B722D3">
        <w:fldChar w:fldCharType="separate"/>
      </w:r>
      <w:r w:rsidR="00B722D3">
        <w:rPr>
          <w:noProof/>
        </w:rPr>
        <w:t>8</w:t>
      </w:r>
      <w:r w:rsidR="00B722D3">
        <w:fldChar w:fldCharType="end"/>
      </w:r>
      <w:r w:rsidR="00B722D3" w:rsidRPr="00222D99">
        <w:noBreakHyphen/>
      </w:r>
      <w:r w:rsidR="00B722D3">
        <w:fldChar w:fldCharType="begin"/>
      </w:r>
      <w:r w:rsidR="00B722D3" w:rsidRPr="001F33CF">
        <w:instrText xml:space="preserve"> SEQ Abbildung \* ARABIC \s 1 </w:instrText>
      </w:r>
      <w:r w:rsidR="00B722D3">
        <w:fldChar w:fldCharType="separate"/>
      </w:r>
      <w:r w:rsidR="00B722D3">
        <w:rPr>
          <w:noProof/>
        </w:rPr>
        <w:t>9</w:t>
      </w:r>
      <w:r w:rsidR="00B722D3">
        <w:fldChar w:fldCharType="end"/>
      </w:r>
      <w:r w:rsidR="00B722D3" w:rsidRPr="00222D99">
        <w:t xml:space="preserve">: </w:t>
      </w:r>
      <w:r w:rsidR="00B722D3" w:rsidRPr="00B722D3">
        <w:t xml:space="preserve">Define Unit for each property in the embedded data </w:t>
      </w:r>
      <w:r w:rsidR="00491B2F" w:rsidRPr="00B722D3" w:rsidDel="00B722D3">
        <w:rPr>
          <w:rFonts w:eastAsia="Arial"/>
        </w:rPr>
        <w:t>specification</w:t>
      </w:r>
      <w:bookmarkEnd w:id="306"/>
    </w:p>
    <w:p w14:paraId="13AF9D5E" w14:textId="77777777" w:rsidR="000A5D8C" w:rsidRDefault="000A5D8C">
      <w:pPr>
        <w:spacing w:after="160" w:line="259" w:lineRule="auto"/>
        <w:jc w:val="both"/>
        <w:rPr>
          <w:rFonts w:eastAsiaTheme="majorEastAsia" w:cstheme="majorBidi"/>
          <w:iCs/>
          <w:color w:val="DC690A"/>
        </w:rPr>
      </w:pPr>
      <w:r>
        <w:br w:type="page"/>
      </w:r>
    </w:p>
    <w:p w14:paraId="1902842C" w14:textId="4C45252A" w:rsidR="00DB4595" w:rsidRDefault="001C5994" w:rsidP="004D1C31">
      <w:pPr>
        <w:pStyle w:val="Heading4"/>
      </w:pPr>
      <w:r w:rsidRPr="00222D99">
        <w:lastRenderedPageBreak/>
        <w:t>Mapping of predefined values from reference systems</w:t>
      </w:r>
    </w:p>
    <w:p w14:paraId="4D61F47A" w14:textId="77777777" w:rsidR="00B15C70" w:rsidRPr="00B15C70" w:rsidRDefault="00B15C70" w:rsidP="00B15C70"/>
    <w:p w14:paraId="22EFA42E" w14:textId="684C3013" w:rsidR="00FA1D24" w:rsidRPr="00222D99" w:rsidRDefault="00032C1F" w:rsidP="00716970">
      <w:pPr>
        <w:rPr>
          <w:rFonts w:eastAsia="Arial" w:cs="Arial"/>
          <w:color w:val="000000" w:themeColor="text1"/>
        </w:rPr>
      </w:pPr>
      <w:r w:rsidRPr="00222D99">
        <w:rPr>
          <w:rFonts w:eastAsia="Arial" w:cs="Arial"/>
          <w:color w:val="000000" w:themeColor="text1"/>
        </w:rPr>
        <w:t xml:space="preserve">VEC </w:t>
      </w:r>
      <w:r w:rsidR="00946410" w:rsidRPr="00222D99">
        <w:rPr>
          <w:rFonts w:eastAsia="Arial" w:cs="Arial"/>
          <w:color w:val="000000" w:themeColor="text1"/>
        </w:rPr>
        <w:t>provides</w:t>
      </w:r>
      <w:r w:rsidRPr="00222D99">
        <w:rPr>
          <w:rFonts w:eastAsia="Arial" w:cs="Arial"/>
          <w:color w:val="000000" w:themeColor="text1"/>
        </w:rPr>
        <w:t xml:space="preserve"> </w:t>
      </w:r>
      <w:r w:rsidR="00EE0BE2" w:rsidRPr="00222D99">
        <w:rPr>
          <w:rFonts w:eastAsia="Arial" w:cs="Arial"/>
          <w:color w:val="000000" w:themeColor="text1"/>
        </w:rPr>
        <w:t xml:space="preserve">limited semantic </w:t>
      </w:r>
      <w:r w:rsidR="00946410" w:rsidRPr="00222D99">
        <w:rPr>
          <w:rFonts w:eastAsia="Arial" w:cs="Arial"/>
          <w:color w:val="000000" w:themeColor="text1"/>
        </w:rPr>
        <w:t>definitions</w:t>
      </w:r>
      <w:r w:rsidR="00EE0BE2" w:rsidRPr="00222D99">
        <w:rPr>
          <w:rFonts w:eastAsia="Arial" w:cs="Arial"/>
          <w:color w:val="000000" w:themeColor="text1"/>
        </w:rPr>
        <w:t xml:space="preserve"> in some </w:t>
      </w:r>
      <w:proofErr w:type="gramStart"/>
      <w:r w:rsidR="00EE0BE2" w:rsidRPr="00222D99">
        <w:rPr>
          <w:rFonts w:eastAsia="Arial" w:cs="Arial"/>
          <w:color w:val="000000" w:themeColor="text1"/>
        </w:rPr>
        <w:t>aspects</w:t>
      </w:r>
      <w:proofErr w:type="gramEnd"/>
      <w:r w:rsidR="00EE0BE2" w:rsidRPr="00222D99">
        <w:rPr>
          <w:rFonts w:eastAsia="Arial" w:cs="Arial"/>
          <w:color w:val="000000" w:themeColor="text1"/>
        </w:rPr>
        <w:t xml:space="preserve">. </w:t>
      </w:r>
      <w:r w:rsidR="00C31794" w:rsidRPr="00222D99">
        <w:rPr>
          <w:rFonts w:eastAsia="Arial" w:cs="Arial"/>
          <w:color w:val="000000" w:themeColor="text1"/>
        </w:rPr>
        <w:t xml:space="preserve">It can therefore be useful to combine other established reference systems. </w:t>
      </w:r>
      <w:r w:rsidR="00FA0750" w:rsidRPr="00222D99">
        <w:rPr>
          <w:rFonts w:eastAsia="Arial" w:cs="Arial"/>
          <w:color w:val="000000" w:themeColor="text1"/>
        </w:rPr>
        <w:t>The</w:t>
      </w:r>
      <w:r w:rsidR="00946410" w:rsidRPr="00222D99">
        <w:rPr>
          <w:rFonts w:eastAsia="Arial" w:cs="Arial"/>
          <w:color w:val="000000" w:themeColor="text1"/>
        </w:rPr>
        <w:t>se often</w:t>
      </w:r>
      <w:r w:rsidR="00A407E5" w:rsidRPr="00222D99">
        <w:rPr>
          <w:rFonts w:eastAsia="Arial" w:cs="Arial"/>
          <w:color w:val="000000" w:themeColor="text1"/>
        </w:rPr>
        <w:t xml:space="preserve"> </w:t>
      </w:r>
      <w:r w:rsidR="00C813FF" w:rsidRPr="00222D99">
        <w:rPr>
          <w:rFonts w:eastAsia="Arial" w:cs="Arial"/>
          <w:color w:val="000000" w:themeColor="text1"/>
        </w:rPr>
        <w:t>defin</w:t>
      </w:r>
      <w:r w:rsidR="00A407E5" w:rsidRPr="00222D99">
        <w:rPr>
          <w:rFonts w:eastAsia="Arial" w:cs="Arial"/>
          <w:color w:val="000000" w:themeColor="text1"/>
        </w:rPr>
        <w:t>e</w:t>
      </w:r>
      <w:r w:rsidR="00FA0750" w:rsidRPr="00222D99">
        <w:rPr>
          <w:rFonts w:eastAsia="Arial" w:cs="Arial"/>
          <w:color w:val="000000" w:themeColor="text1"/>
        </w:rPr>
        <w:t xml:space="preserve"> attributes for </w:t>
      </w:r>
      <w:r w:rsidR="00A407E5" w:rsidRPr="00222D99">
        <w:rPr>
          <w:rFonts w:eastAsia="Arial" w:cs="Arial"/>
          <w:color w:val="000000" w:themeColor="text1"/>
        </w:rPr>
        <w:t xml:space="preserve">dedicated </w:t>
      </w:r>
      <w:r w:rsidR="00FA0750" w:rsidRPr="00222D99">
        <w:rPr>
          <w:rFonts w:eastAsia="Arial" w:cs="Arial"/>
          <w:color w:val="000000" w:themeColor="text1"/>
        </w:rPr>
        <w:t xml:space="preserve">topics such as colors, materials, protection classes, </w:t>
      </w:r>
      <w:r w:rsidR="00FA1D24" w:rsidRPr="00222D99">
        <w:rPr>
          <w:rFonts w:eastAsia="Arial" w:cs="Arial"/>
          <w:color w:val="000000" w:themeColor="text1"/>
        </w:rPr>
        <w:t>as fo</w:t>
      </w:r>
      <w:r w:rsidR="00F621C9" w:rsidRPr="00222D99">
        <w:rPr>
          <w:rFonts w:eastAsia="Arial" w:cs="Arial"/>
          <w:color w:val="000000" w:themeColor="text1"/>
        </w:rPr>
        <w:t>r</w:t>
      </w:r>
      <w:r w:rsidR="00FA1D24" w:rsidRPr="00222D99">
        <w:rPr>
          <w:rFonts w:eastAsia="Arial" w:cs="Arial"/>
          <w:color w:val="000000" w:themeColor="text1"/>
        </w:rPr>
        <w:t xml:space="preserve"> example in IEC-CDD:</w:t>
      </w:r>
    </w:p>
    <w:p w14:paraId="4DDD2D61" w14:textId="77777777" w:rsidR="00D63DEB" w:rsidRPr="00222D99" w:rsidRDefault="00D63DEB" w:rsidP="00716970">
      <w:pPr>
        <w:rPr>
          <w:rFonts w:eastAsia="Arial" w:cs="Arial"/>
          <w:color w:val="000000" w:themeColor="text1"/>
        </w:rPr>
      </w:pPr>
    </w:p>
    <w:tbl>
      <w:tblPr>
        <w:tblW w:w="0" w:type="auto"/>
        <w:tblInd w:w="3" w:type="dxa"/>
        <w:tblBorders>
          <w:top w:val="single" w:sz="4" w:space="0" w:color="auto"/>
          <w:left w:val="single" w:sz="4" w:space="0" w:color="auto"/>
          <w:bottom w:val="single" w:sz="4" w:space="0" w:color="auto"/>
          <w:right w:val="single" w:sz="4" w:space="0" w:color="auto"/>
          <w:insideH w:val="single" w:sz="6" w:space="0" w:color="5D7B9A"/>
          <w:insideV w:val="single" w:sz="6" w:space="0" w:color="FFFFFF"/>
        </w:tblBorders>
        <w:shd w:val="clear" w:color="auto" w:fill="FFFFFF"/>
        <w:tblCellMar>
          <w:left w:w="0" w:type="dxa"/>
          <w:right w:w="0" w:type="dxa"/>
        </w:tblCellMar>
        <w:tblLook w:val="04A0" w:firstRow="1" w:lastRow="0" w:firstColumn="1" w:lastColumn="0" w:noHBand="0" w:noVBand="1"/>
      </w:tblPr>
      <w:tblGrid>
        <w:gridCol w:w="4249"/>
        <w:gridCol w:w="4810"/>
      </w:tblGrid>
      <w:tr w:rsidR="00F621C9" w14:paraId="19A1F34D"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725CB3C7" w14:textId="77777777" w:rsidR="00F621C9" w:rsidRPr="00B52A7A" w:rsidRDefault="00F621C9">
            <w:pPr>
              <w:jc w:val="center"/>
              <w:rPr>
                <w:rFonts w:eastAsia="Arial" w:cs="Arial"/>
                <w:color w:val="000000" w:themeColor="text1"/>
                <w:sz w:val="16"/>
                <w:szCs w:val="16"/>
              </w:rPr>
            </w:pPr>
            <w:r w:rsidRPr="00762B21">
              <w:rPr>
                <w:rFonts w:eastAsia="Arial" w:cs="Arial"/>
                <w:b/>
                <w:bCs/>
                <w:color w:val="000000" w:themeColor="text1"/>
                <w:sz w:val="16"/>
                <w:szCs w:val="16"/>
              </w:rPr>
              <w:t>Applicable properties:</w:t>
            </w:r>
          </w:p>
        </w:tc>
        <w:tc>
          <w:tcPr>
            <w:tcW w:w="4810" w:type="dxa"/>
            <w:shd w:val="clear" w:color="auto" w:fill="FFFFFF"/>
            <w:tcMar>
              <w:top w:w="28" w:type="dxa"/>
              <w:left w:w="85" w:type="dxa"/>
              <w:bottom w:w="28" w:type="dxa"/>
              <w:right w:w="57" w:type="dxa"/>
            </w:tcMar>
            <w:vAlign w:val="center"/>
          </w:tcPr>
          <w:p w14:paraId="6969C470" w14:textId="77777777" w:rsidR="00F621C9" w:rsidRPr="00B52A7A" w:rsidRDefault="00F621C9">
            <w:pPr>
              <w:jc w:val="center"/>
              <w:rPr>
                <w:rFonts w:eastAsia="Arial" w:cs="Arial"/>
                <w:color w:val="000000" w:themeColor="text1"/>
                <w:sz w:val="16"/>
                <w:szCs w:val="16"/>
              </w:rPr>
            </w:pPr>
            <w:r w:rsidRPr="00762B21">
              <w:rPr>
                <w:rFonts w:eastAsia="Arial" w:cs="Arial"/>
                <w:b/>
                <w:bCs/>
                <w:color w:val="000000" w:themeColor="text1"/>
                <w:sz w:val="16"/>
                <w:szCs w:val="16"/>
              </w:rPr>
              <w:t>Enumeration code list:</w:t>
            </w:r>
          </w:p>
        </w:tc>
      </w:tr>
      <w:tr w:rsidR="00F621C9" w14:paraId="5DAD322C"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74FF990D" w14:textId="77777777" w:rsidR="00F621C9" w:rsidRPr="00F621C9" w:rsidRDefault="00000000">
            <w:pPr>
              <w:rPr>
                <w:rFonts w:eastAsia="Arial" w:cs="Arial"/>
                <w:color w:val="000000" w:themeColor="text1"/>
                <w:sz w:val="16"/>
                <w:szCs w:val="16"/>
              </w:rPr>
            </w:pPr>
            <w:hyperlink r:id="rId117" w:history="1">
              <w:r w:rsidR="00F621C9" w:rsidRPr="00F621C9">
                <w:rPr>
                  <w:rStyle w:val="Hyperlink"/>
                  <w:rFonts w:eastAsia="Arial" w:cs="Arial"/>
                  <w:sz w:val="16"/>
                  <w:szCs w:val="16"/>
                </w:rPr>
                <w:t xml:space="preserve">0112/2///61360_4#AAF250 - insulation </w:t>
              </w:r>
              <w:proofErr w:type="spellStart"/>
              <w:r w:rsidR="00F621C9" w:rsidRPr="00F621C9">
                <w:rPr>
                  <w:rStyle w:val="Hyperlink"/>
                  <w:rFonts w:eastAsia="Arial" w:cs="Arial"/>
                  <w:sz w:val="16"/>
                  <w:szCs w:val="16"/>
                </w:rPr>
                <w:t>colour</w:t>
              </w:r>
              <w:proofErr w:type="spellEnd"/>
              <w:r w:rsidR="00F621C9" w:rsidRPr="00F621C9">
                <w:rPr>
                  <w:rStyle w:val="Hyperlink"/>
                  <w:rFonts w:eastAsia="Arial" w:cs="Arial"/>
                  <w:sz w:val="16"/>
                  <w:szCs w:val="16"/>
                </w:rPr>
                <w:t xml:space="preserve"> code</w:t>
              </w:r>
            </w:hyperlink>
            <w:r w:rsidR="00F621C9" w:rsidRPr="00F621C9">
              <w:rPr>
                <w:rFonts w:eastAsia="Arial" w:cs="Arial"/>
                <w:color w:val="000000" w:themeColor="text1"/>
                <w:sz w:val="16"/>
                <w:szCs w:val="16"/>
              </w:rPr>
              <w:br/>
            </w:r>
            <w:hyperlink r:id="rId118" w:history="1">
              <w:r w:rsidR="00F621C9" w:rsidRPr="00F621C9">
                <w:rPr>
                  <w:rStyle w:val="Hyperlink"/>
                  <w:rFonts w:eastAsia="Arial" w:cs="Arial"/>
                  <w:sz w:val="16"/>
                  <w:szCs w:val="16"/>
                </w:rPr>
                <w:t xml:space="preserve">0112/2///61360_4#AAH065 - housing </w:t>
              </w:r>
              <w:proofErr w:type="spellStart"/>
              <w:r w:rsidR="00F621C9" w:rsidRPr="00F621C9">
                <w:rPr>
                  <w:rStyle w:val="Hyperlink"/>
                  <w:rFonts w:eastAsia="Arial" w:cs="Arial"/>
                  <w:sz w:val="16"/>
                  <w:szCs w:val="16"/>
                </w:rPr>
                <w:t>colour</w:t>
              </w:r>
              <w:proofErr w:type="spellEnd"/>
              <w:r w:rsidR="00F621C9" w:rsidRPr="00F621C9">
                <w:rPr>
                  <w:rStyle w:val="Hyperlink"/>
                  <w:rFonts w:eastAsia="Arial" w:cs="Arial"/>
                  <w:sz w:val="16"/>
                  <w:szCs w:val="16"/>
                </w:rPr>
                <w:t xml:space="preserve"> code</w:t>
              </w:r>
            </w:hyperlink>
            <w:r w:rsidR="00F621C9" w:rsidRPr="00F621C9">
              <w:rPr>
                <w:rFonts w:eastAsia="Arial" w:cs="Arial"/>
                <w:color w:val="000000" w:themeColor="text1"/>
                <w:sz w:val="16"/>
                <w:szCs w:val="16"/>
              </w:rPr>
              <w:br/>
            </w:r>
            <w:hyperlink r:id="rId119" w:history="1">
              <w:r w:rsidR="00F621C9" w:rsidRPr="00F621C9">
                <w:rPr>
                  <w:rStyle w:val="Hyperlink"/>
                  <w:rFonts w:eastAsia="Arial" w:cs="Arial"/>
                  <w:sz w:val="16"/>
                  <w:szCs w:val="16"/>
                </w:rPr>
                <w:t xml:space="preserve">0112/2///61360_7#CBA018 - IEC </w:t>
              </w:r>
              <w:proofErr w:type="spellStart"/>
              <w:r w:rsidR="00F621C9" w:rsidRPr="00F621C9">
                <w:rPr>
                  <w:rStyle w:val="Hyperlink"/>
                  <w:rFonts w:eastAsia="Arial" w:cs="Arial"/>
                  <w:sz w:val="16"/>
                  <w:szCs w:val="16"/>
                </w:rPr>
                <w:t>colour</w:t>
              </w:r>
              <w:proofErr w:type="spellEnd"/>
              <w:r w:rsidR="00F621C9" w:rsidRPr="00F621C9">
                <w:rPr>
                  <w:rStyle w:val="Hyperlink"/>
                  <w:rFonts w:eastAsia="Arial" w:cs="Arial"/>
                  <w:sz w:val="16"/>
                  <w:szCs w:val="16"/>
                </w:rPr>
                <w:t xml:space="preserve"> code of item</w:t>
              </w:r>
            </w:hyperlink>
          </w:p>
        </w:tc>
        <w:tc>
          <w:tcPr>
            <w:tcW w:w="4810" w:type="dxa"/>
            <w:shd w:val="clear" w:color="auto" w:fill="FFFFFF"/>
            <w:tcMar>
              <w:top w:w="28" w:type="dxa"/>
              <w:left w:w="85" w:type="dxa"/>
              <w:bottom w:w="28" w:type="dxa"/>
              <w:right w:w="57" w:type="dxa"/>
            </w:tcMar>
            <w:vAlign w:val="center"/>
          </w:tcPr>
          <w:p w14:paraId="0C9F7DE3" w14:textId="77777777" w:rsidR="00F621C9" w:rsidRPr="00F621C9" w:rsidRDefault="00F621C9">
            <w:pPr>
              <w:rPr>
                <w:rFonts w:eastAsia="Arial" w:cs="Arial"/>
                <w:color w:val="000000" w:themeColor="text1"/>
                <w:sz w:val="16"/>
                <w:szCs w:val="16"/>
              </w:rPr>
            </w:pPr>
            <w:r w:rsidRPr="00F621C9">
              <w:rPr>
                <w:rFonts w:eastAsia="Arial" w:cs="Arial"/>
                <w:color w:val="000000" w:themeColor="text1"/>
                <w:sz w:val="16"/>
                <w:szCs w:val="16"/>
              </w:rPr>
              <w:t>N.A., BK, BN, RD, OG, GN, YE, BU, VT, GY, WH, PK, GD, TQ, SR, GNYE, BKBN, BKRD, BKOG, BKGN, BKVT, BKGY, BKWH, BKPK, BKGD, BKTQ, BKSR, BRRD, BROG, BRBU, BRVT, BRGY, BRWH, BRPK, BRGD, BRTK, BRSR, RDOG, RDBU, RDVT, RDGY, RDWH, RDPK, RDGD, RDTQ, RDSR, OGBU, OGVT, OGGY, OGWH, OGPK, OGGD, OGTQ, OGSR, BUVT, BUGY, BUWH, BUPK, BUGD, BUTQ, BUSR, VTGY, VTWH, VTPK, VTGD, VTTQ, VTSR, GYWH, GYPK, GYGD, GYTQ, GYSR, WHPK, WHGD, WHTQ, WHSR, PKGD, PKTQ, PKSR, GDTQ, GDSR, TQSR, OTHERS</w:t>
            </w:r>
          </w:p>
        </w:tc>
      </w:tr>
      <w:tr w:rsidR="00F621C9" w14:paraId="557E36F1"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586AB17A" w14:textId="77777777" w:rsidR="00F621C9" w:rsidRPr="00F621C9" w:rsidRDefault="00000000">
            <w:pPr>
              <w:rPr>
                <w:rFonts w:eastAsia="Arial" w:cs="Arial"/>
                <w:color w:val="000000" w:themeColor="text1"/>
                <w:sz w:val="16"/>
                <w:szCs w:val="16"/>
              </w:rPr>
            </w:pPr>
            <w:hyperlink r:id="rId120" w:history="1">
              <w:r w:rsidR="00F621C9" w:rsidRPr="00F621C9">
                <w:rPr>
                  <w:rStyle w:val="Hyperlink"/>
                  <w:rFonts w:eastAsia="Arial" w:cs="Arial"/>
                  <w:sz w:val="16"/>
                  <w:szCs w:val="16"/>
                </w:rPr>
                <w:t xml:space="preserve">0112/2///61360_4#AAF128 - package </w:t>
              </w:r>
              <w:proofErr w:type="spellStart"/>
              <w:r w:rsidR="00F621C9" w:rsidRPr="00F621C9">
                <w:rPr>
                  <w:rStyle w:val="Hyperlink"/>
                  <w:rFonts w:eastAsia="Arial" w:cs="Arial"/>
                  <w:sz w:val="16"/>
                  <w:szCs w:val="16"/>
                </w:rPr>
                <w:t>colour</w:t>
              </w:r>
              <w:proofErr w:type="spellEnd"/>
            </w:hyperlink>
          </w:p>
        </w:tc>
        <w:tc>
          <w:tcPr>
            <w:tcW w:w="4810" w:type="dxa"/>
            <w:shd w:val="clear" w:color="auto" w:fill="FFFFFF"/>
            <w:tcMar>
              <w:top w:w="28" w:type="dxa"/>
              <w:left w:w="85" w:type="dxa"/>
              <w:bottom w:w="28" w:type="dxa"/>
              <w:right w:w="57" w:type="dxa"/>
            </w:tcMar>
            <w:vAlign w:val="center"/>
          </w:tcPr>
          <w:p w14:paraId="102779F4" w14:textId="77777777" w:rsidR="00F621C9" w:rsidRPr="00F621C9" w:rsidRDefault="00F621C9">
            <w:pPr>
              <w:rPr>
                <w:rFonts w:eastAsia="Arial" w:cs="Arial"/>
                <w:color w:val="000000" w:themeColor="text1"/>
                <w:sz w:val="16"/>
                <w:szCs w:val="16"/>
              </w:rPr>
            </w:pPr>
            <w:r w:rsidRPr="00F621C9">
              <w:rPr>
                <w:rFonts w:eastAsia="Arial" w:cs="Arial"/>
                <w:color w:val="000000" w:themeColor="text1"/>
                <w:sz w:val="16"/>
                <w:szCs w:val="16"/>
              </w:rPr>
              <w:t>BG, BK, BL, BN, BZ, GN, GY, IV, NC, OR, PK, RD, TN, VT, WT, YL</w:t>
            </w:r>
          </w:p>
        </w:tc>
      </w:tr>
      <w:tr w:rsidR="00F621C9" w14:paraId="3A58B34E"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660EA952" w14:textId="77777777" w:rsidR="00F621C9" w:rsidRPr="00F621C9" w:rsidRDefault="00F621C9">
            <w:pPr>
              <w:rPr>
                <w:rFonts w:eastAsia="Arial" w:cs="Arial"/>
                <w:color w:val="000000" w:themeColor="text1"/>
                <w:sz w:val="16"/>
                <w:szCs w:val="16"/>
              </w:rPr>
            </w:pPr>
          </w:p>
        </w:tc>
        <w:tc>
          <w:tcPr>
            <w:tcW w:w="4810" w:type="dxa"/>
            <w:shd w:val="clear" w:color="auto" w:fill="FFFFFF"/>
            <w:tcMar>
              <w:top w:w="28" w:type="dxa"/>
              <w:left w:w="85" w:type="dxa"/>
              <w:bottom w:w="28" w:type="dxa"/>
              <w:right w:w="57" w:type="dxa"/>
            </w:tcMar>
            <w:vAlign w:val="center"/>
          </w:tcPr>
          <w:p w14:paraId="5B828C99" w14:textId="77777777" w:rsidR="00F621C9" w:rsidRPr="00F621C9" w:rsidRDefault="00F621C9">
            <w:pPr>
              <w:rPr>
                <w:rFonts w:eastAsia="Arial" w:cs="Arial"/>
                <w:color w:val="000000" w:themeColor="text1"/>
                <w:sz w:val="16"/>
                <w:szCs w:val="16"/>
              </w:rPr>
            </w:pPr>
          </w:p>
        </w:tc>
      </w:tr>
      <w:tr w:rsidR="00F621C9" w14:paraId="36CB37C6"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77E39C7C" w14:textId="77777777" w:rsidR="00F621C9" w:rsidRPr="00F621C9" w:rsidRDefault="00000000">
            <w:pPr>
              <w:rPr>
                <w:rFonts w:eastAsia="Arial" w:cs="Arial"/>
                <w:color w:val="000000" w:themeColor="text1"/>
                <w:sz w:val="16"/>
                <w:szCs w:val="16"/>
              </w:rPr>
            </w:pPr>
            <w:hyperlink r:id="rId121" w:history="1">
              <w:r w:rsidR="00F621C9" w:rsidRPr="00F621C9">
                <w:rPr>
                  <w:rStyle w:val="Hyperlink"/>
                  <w:rFonts w:eastAsia="Arial" w:cs="Arial"/>
                  <w:sz w:val="16"/>
                  <w:szCs w:val="16"/>
                </w:rPr>
                <w:t>0112/2///61360_4#AAF243 - conductor configuration</w:t>
              </w:r>
            </w:hyperlink>
          </w:p>
        </w:tc>
        <w:tc>
          <w:tcPr>
            <w:tcW w:w="4810" w:type="dxa"/>
            <w:shd w:val="clear" w:color="auto" w:fill="FFFFFF"/>
            <w:tcMar>
              <w:top w:w="28" w:type="dxa"/>
              <w:left w:w="85" w:type="dxa"/>
              <w:bottom w:w="28" w:type="dxa"/>
              <w:right w:w="57" w:type="dxa"/>
            </w:tcMar>
            <w:vAlign w:val="center"/>
          </w:tcPr>
          <w:p w14:paraId="71F7497D" w14:textId="77777777" w:rsidR="00F621C9" w:rsidRPr="00222D99" w:rsidRDefault="00F621C9">
            <w:pPr>
              <w:rPr>
                <w:rFonts w:eastAsia="Arial" w:cs="Arial"/>
                <w:color w:val="000000" w:themeColor="text1"/>
                <w:sz w:val="16"/>
                <w:szCs w:val="16"/>
              </w:rPr>
            </w:pPr>
            <w:r w:rsidRPr="00222D99">
              <w:rPr>
                <w:rFonts w:eastAsia="Arial" w:cs="Arial"/>
                <w:color w:val="000000" w:themeColor="text1"/>
                <w:sz w:val="16"/>
                <w:szCs w:val="16"/>
              </w:rPr>
              <w:t>BRAID, BUNCH, LITZ, SOLID, STRAND, TINSEL</w:t>
            </w:r>
          </w:p>
        </w:tc>
      </w:tr>
      <w:tr w:rsidR="00F621C9" w14:paraId="392098A2"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2D27680B" w14:textId="77777777" w:rsidR="00F621C9" w:rsidRPr="00F621C9" w:rsidRDefault="00000000">
            <w:pPr>
              <w:rPr>
                <w:rFonts w:eastAsia="Arial" w:cs="Arial"/>
                <w:color w:val="000000" w:themeColor="text1"/>
                <w:sz w:val="16"/>
                <w:szCs w:val="16"/>
              </w:rPr>
            </w:pPr>
            <w:hyperlink r:id="rId122" w:history="1">
              <w:r w:rsidR="00F621C9" w:rsidRPr="00F621C9">
                <w:rPr>
                  <w:rStyle w:val="Hyperlink"/>
                  <w:rFonts w:eastAsia="Arial" w:cs="Arial"/>
                  <w:sz w:val="16"/>
                  <w:szCs w:val="16"/>
                </w:rPr>
                <w:t>0112/2///61360_4#AAJ018 - sealing class</w:t>
              </w:r>
            </w:hyperlink>
          </w:p>
        </w:tc>
        <w:tc>
          <w:tcPr>
            <w:tcW w:w="4810" w:type="dxa"/>
            <w:shd w:val="clear" w:color="auto" w:fill="FFFFFF"/>
            <w:tcMar>
              <w:top w:w="28" w:type="dxa"/>
              <w:left w:w="85" w:type="dxa"/>
              <w:bottom w:w="28" w:type="dxa"/>
              <w:right w:w="57" w:type="dxa"/>
            </w:tcMar>
            <w:vAlign w:val="center"/>
          </w:tcPr>
          <w:p w14:paraId="5BCF41EA" w14:textId="77777777" w:rsidR="00F621C9" w:rsidRPr="00F621C9" w:rsidRDefault="00F621C9">
            <w:pPr>
              <w:rPr>
                <w:rFonts w:eastAsia="Arial" w:cs="Arial"/>
                <w:color w:val="000000" w:themeColor="text1"/>
                <w:sz w:val="16"/>
                <w:szCs w:val="16"/>
              </w:rPr>
            </w:pPr>
            <w:r w:rsidRPr="00F621C9">
              <w:rPr>
                <w:rFonts w:eastAsia="Arial" w:cs="Arial"/>
                <w:color w:val="000000" w:themeColor="text1"/>
                <w:sz w:val="16"/>
                <w:szCs w:val="16"/>
              </w:rPr>
              <w:t>DUSTP, OPEN, SEAL</w:t>
            </w:r>
          </w:p>
        </w:tc>
      </w:tr>
      <w:tr w:rsidR="00484A4A" w14:paraId="29D40374" w14:textId="77777777">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51261873" w14:textId="77777777" w:rsidR="00484A4A" w:rsidRPr="00F621C9" w:rsidRDefault="00484A4A">
            <w:pPr>
              <w:rPr>
                <w:rStyle w:val="Hyperlink"/>
                <w:sz w:val="16"/>
                <w:szCs w:val="16"/>
              </w:rPr>
            </w:pPr>
            <w:r w:rsidRPr="00F621C9">
              <w:rPr>
                <w:rStyle w:val="Hyperlink"/>
                <w:noProof/>
                <w:sz w:val="16"/>
                <w:szCs w:val="16"/>
                <w:lang w:val="de-DE" w:eastAsia="zh-CN"/>
              </w:rPr>
              <w:drawing>
                <wp:inline distT="0" distB="0" distL="0" distR="0" wp14:anchorId="45953D8D" wp14:editId="09671DD9">
                  <wp:extent cx="6985" cy="6985"/>
                  <wp:effectExtent l="0" t="0" r="0" b="0"/>
                  <wp:docPr id="858036221"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24" w:history="1">
              <w:r w:rsidRPr="00F621C9">
                <w:rPr>
                  <w:rStyle w:val="Hyperlink"/>
                  <w:rFonts w:eastAsia="Arial" w:cs="Arial"/>
                  <w:sz w:val="16"/>
                  <w:szCs w:val="16"/>
                </w:rPr>
                <w:t>0112/2///61360_4#AAH056 - body insulation material</w:t>
              </w:r>
            </w:hyperlink>
          </w:p>
        </w:tc>
        <w:tc>
          <w:tcPr>
            <w:tcW w:w="4810" w:type="dxa"/>
            <w:shd w:val="clear" w:color="auto" w:fill="FFFFFF"/>
            <w:tcMar>
              <w:top w:w="28" w:type="dxa"/>
              <w:left w:w="85" w:type="dxa"/>
              <w:bottom w:w="28" w:type="dxa"/>
              <w:right w:w="57" w:type="dxa"/>
            </w:tcMar>
            <w:vAlign w:val="center"/>
          </w:tcPr>
          <w:p w14:paraId="3D84C706" w14:textId="77777777" w:rsidR="00484A4A" w:rsidRPr="00F621C9" w:rsidRDefault="00484A4A">
            <w:pPr>
              <w:rPr>
                <w:rFonts w:eastAsia="Arial" w:cs="Arial"/>
                <w:color w:val="000000" w:themeColor="text1"/>
                <w:sz w:val="16"/>
                <w:szCs w:val="16"/>
              </w:rPr>
            </w:pPr>
            <w:r w:rsidRPr="00A407E5">
              <w:rPr>
                <w:rFonts w:eastAsia="Arial" w:cs="Arial"/>
                <w:color w:val="000000" w:themeColor="text1"/>
                <w:sz w:val="16"/>
                <w:szCs w:val="16"/>
              </w:rPr>
              <w:t>CER, GLS, PLA</w:t>
            </w:r>
          </w:p>
        </w:tc>
      </w:tr>
      <w:tr w:rsidR="00F621C9" w14:paraId="64929842"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328C4489" w14:textId="77777777" w:rsidR="00F621C9" w:rsidRPr="00F621C9" w:rsidRDefault="00000000">
            <w:pPr>
              <w:rPr>
                <w:rFonts w:eastAsia="Arial" w:cs="Arial"/>
                <w:color w:val="000000" w:themeColor="text1"/>
                <w:sz w:val="16"/>
                <w:szCs w:val="16"/>
              </w:rPr>
            </w:pPr>
            <w:hyperlink r:id="rId125" w:history="1">
              <w:r w:rsidR="00F621C9" w:rsidRPr="007E7A46">
                <w:rPr>
                  <w:rStyle w:val="Hyperlink"/>
                  <w:rFonts w:eastAsia="Arial" w:cs="Arial"/>
                  <w:sz w:val="16"/>
                  <w:szCs w:val="16"/>
                </w:rPr>
                <w:t>0112/2///61360_4#AAF248 - insulating material</w:t>
              </w:r>
            </w:hyperlink>
          </w:p>
        </w:tc>
        <w:tc>
          <w:tcPr>
            <w:tcW w:w="4810" w:type="dxa"/>
            <w:shd w:val="clear" w:color="auto" w:fill="FFFFFF"/>
            <w:tcMar>
              <w:top w:w="28" w:type="dxa"/>
              <w:left w:w="85" w:type="dxa"/>
              <w:bottom w:w="28" w:type="dxa"/>
              <w:right w:w="57" w:type="dxa"/>
            </w:tcMar>
            <w:vAlign w:val="center"/>
          </w:tcPr>
          <w:p w14:paraId="4A2E12C3" w14:textId="77777777" w:rsidR="00F621C9" w:rsidRPr="00F621C9" w:rsidRDefault="00F621C9">
            <w:pPr>
              <w:rPr>
                <w:rFonts w:eastAsia="Arial" w:cs="Arial"/>
                <w:color w:val="000000" w:themeColor="text1"/>
                <w:sz w:val="16"/>
                <w:szCs w:val="16"/>
              </w:rPr>
            </w:pPr>
            <w:r w:rsidRPr="007E7A46">
              <w:rPr>
                <w:rFonts w:eastAsia="Arial" w:cs="Arial"/>
                <w:color w:val="000000" w:themeColor="text1"/>
                <w:sz w:val="16"/>
                <w:szCs w:val="16"/>
              </w:rPr>
              <w:t>ECTFE, ENAM, E/TFE, FEP, PA, PAPER, PE, PFA, POLY, PP, PTFE, PUR, PVC, RUBBER, TEXTILE, UP</w:t>
            </w:r>
          </w:p>
        </w:tc>
      </w:tr>
      <w:tr w:rsidR="00F621C9" w:rsidRPr="008A6024" w14:paraId="6045BF09"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66E7F883" w14:textId="77777777" w:rsidR="00F621C9" w:rsidRPr="00F621C9" w:rsidRDefault="00F621C9">
            <w:pPr>
              <w:rPr>
                <w:rStyle w:val="Hyperlink"/>
                <w:sz w:val="16"/>
                <w:szCs w:val="16"/>
              </w:rPr>
            </w:pPr>
            <w:r w:rsidRPr="00F621C9">
              <w:rPr>
                <w:rStyle w:val="Hyperlink"/>
                <w:noProof/>
                <w:sz w:val="16"/>
                <w:szCs w:val="16"/>
                <w:lang w:val="de-DE" w:eastAsia="zh-CN"/>
              </w:rPr>
              <w:drawing>
                <wp:inline distT="0" distB="0" distL="0" distR="0" wp14:anchorId="2B6191D8" wp14:editId="5924C78F">
                  <wp:extent cx="5715" cy="5715"/>
                  <wp:effectExtent l="0" t="0" r="0" b="0"/>
                  <wp:docPr id="13671433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26" w:history="1">
              <w:r w:rsidRPr="00F621C9">
                <w:rPr>
                  <w:rStyle w:val="Hyperlink"/>
                  <w:rFonts w:eastAsia="Arial" w:cs="Arial"/>
                  <w:sz w:val="16"/>
                  <w:szCs w:val="16"/>
                </w:rPr>
                <w:t>0112/2///61360_4#AAF241 - conductive material</w:t>
              </w:r>
            </w:hyperlink>
          </w:p>
        </w:tc>
        <w:tc>
          <w:tcPr>
            <w:tcW w:w="4810" w:type="dxa"/>
            <w:shd w:val="clear" w:color="auto" w:fill="FFFFFF"/>
            <w:tcMar>
              <w:top w:w="28" w:type="dxa"/>
              <w:left w:w="85" w:type="dxa"/>
              <w:bottom w:w="28" w:type="dxa"/>
              <w:right w:w="57" w:type="dxa"/>
            </w:tcMar>
            <w:vAlign w:val="center"/>
          </w:tcPr>
          <w:p w14:paraId="6C359FF1" w14:textId="130DD8C0" w:rsidR="00F621C9" w:rsidRPr="005718B5" w:rsidRDefault="00C67E05" w:rsidP="00C67E05">
            <w:pPr>
              <w:rPr>
                <w:rFonts w:eastAsia="Arial" w:cs="Arial"/>
                <w:color w:val="000000" w:themeColor="text1"/>
                <w:sz w:val="16"/>
                <w:szCs w:val="16"/>
              </w:rPr>
            </w:pPr>
            <w:r w:rsidRPr="005718B5">
              <w:rPr>
                <w:rFonts w:eastAsia="Arial" w:cs="Arial"/>
                <w:color w:val="000000" w:themeColor="text1"/>
                <w:sz w:val="16"/>
                <w:szCs w:val="16"/>
              </w:rPr>
              <w:t xml:space="preserve">Al, Cu, </w:t>
            </w:r>
            <w:proofErr w:type="spellStart"/>
            <w:r w:rsidRPr="005718B5">
              <w:rPr>
                <w:rFonts w:eastAsia="Arial" w:cs="Arial"/>
                <w:color w:val="000000" w:themeColor="text1"/>
                <w:sz w:val="16"/>
                <w:szCs w:val="16"/>
              </w:rPr>
              <w:t>CuCd</w:t>
            </w:r>
            <w:proofErr w:type="spellEnd"/>
            <w:r w:rsidRPr="005718B5">
              <w:rPr>
                <w:rFonts w:eastAsia="Arial" w:cs="Arial"/>
                <w:color w:val="000000" w:themeColor="text1"/>
                <w:sz w:val="16"/>
                <w:szCs w:val="16"/>
              </w:rPr>
              <w:t xml:space="preserve">, </w:t>
            </w:r>
            <w:proofErr w:type="spellStart"/>
            <w:r w:rsidRPr="005718B5">
              <w:rPr>
                <w:rFonts w:eastAsia="Arial" w:cs="Arial"/>
                <w:color w:val="000000" w:themeColor="text1"/>
                <w:sz w:val="16"/>
                <w:szCs w:val="16"/>
              </w:rPr>
              <w:t>CuCdCr</w:t>
            </w:r>
            <w:proofErr w:type="spellEnd"/>
            <w:r w:rsidRPr="005718B5">
              <w:rPr>
                <w:rFonts w:eastAsia="Arial" w:cs="Arial"/>
                <w:color w:val="000000" w:themeColor="text1"/>
                <w:sz w:val="16"/>
                <w:szCs w:val="16"/>
              </w:rPr>
              <w:t xml:space="preserve">, </w:t>
            </w:r>
            <w:proofErr w:type="spellStart"/>
            <w:r w:rsidRPr="005718B5">
              <w:rPr>
                <w:rFonts w:eastAsia="Arial" w:cs="Arial"/>
                <w:color w:val="000000" w:themeColor="text1"/>
                <w:sz w:val="16"/>
                <w:szCs w:val="16"/>
              </w:rPr>
              <w:t>CuCr</w:t>
            </w:r>
            <w:proofErr w:type="spellEnd"/>
            <w:r w:rsidRPr="005718B5">
              <w:rPr>
                <w:rFonts w:eastAsia="Arial" w:cs="Arial"/>
                <w:color w:val="000000" w:themeColor="text1"/>
                <w:sz w:val="16"/>
                <w:szCs w:val="16"/>
              </w:rPr>
              <w:t xml:space="preserve">, </w:t>
            </w:r>
            <w:proofErr w:type="spellStart"/>
            <w:r w:rsidRPr="005718B5">
              <w:rPr>
                <w:rFonts w:eastAsia="Arial" w:cs="Arial"/>
                <w:color w:val="000000" w:themeColor="text1"/>
                <w:sz w:val="16"/>
                <w:szCs w:val="16"/>
              </w:rPr>
              <w:t>CuNi</w:t>
            </w:r>
            <w:proofErr w:type="spellEnd"/>
            <w:r w:rsidRPr="005718B5">
              <w:rPr>
                <w:rFonts w:eastAsia="Arial" w:cs="Arial"/>
                <w:color w:val="000000" w:themeColor="text1"/>
                <w:sz w:val="16"/>
                <w:szCs w:val="16"/>
              </w:rPr>
              <w:t xml:space="preserve">, </w:t>
            </w:r>
            <w:proofErr w:type="spellStart"/>
            <w:r w:rsidRPr="005718B5">
              <w:rPr>
                <w:rFonts w:eastAsia="Arial" w:cs="Arial"/>
                <w:color w:val="000000" w:themeColor="text1"/>
                <w:sz w:val="16"/>
                <w:szCs w:val="16"/>
              </w:rPr>
              <w:t>CuSn</w:t>
            </w:r>
            <w:proofErr w:type="spellEnd"/>
            <w:r w:rsidRPr="005718B5">
              <w:rPr>
                <w:rFonts w:eastAsia="Arial" w:cs="Arial"/>
                <w:color w:val="000000" w:themeColor="text1"/>
                <w:sz w:val="16"/>
                <w:szCs w:val="16"/>
              </w:rPr>
              <w:t xml:space="preserve">, </w:t>
            </w:r>
            <w:proofErr w:type="spellStart"/>
            <w:r w:rsidRPr="005718B5">
              <w:rPr>
                <w:rFonts w:eastAsia="Arial" w:cs="Arial"/>
                <w:color w:val="000000" w:themeColor="text1"/>
                <w:sz w:val="16"/>
                <w:szCs w:val="16"/>
              </w:rPr>
              <w:t>CuZn</w:t>
            </w:r>
            <w:proofErr w:type="spellEnd"/>
            <w:r w:rsidRPr="005718B5">
              <w:rPr>
                <w:rFonts w:eastAsia="Arial" w:cs="Arial"/>
                <w:color w:val="000000" w:themeColor="text1"/>
                <w:sz w:val="16"/>
                <w:szCs w:val="16"/>
              </w:rPr>
              <w:t>, Fe/Cu</w:t>
            </w:r>
          </w:p>
        </w:tc>
      </w:tr>
      <w:tr w:rsidR="00F8327F" w14:paraId="3BF6988B"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28C49E10" w14:textId="77777777" w:rsidR="00F8327F" w:rsidRPr="00F621C9" w:rsidRDefault="00F8327F">
            <w:pPr>
              <w:rPr>
                <w:rStyle w:val="Hyperlink"/>
                <w:sz w:val="16"/>
                <w:szCs w:val="16"/>
              </w:rPr>
            </w:pPr>
            <w:r w:rsidRPr="00F621C9">
              <w:rPr>
                <w:rStyle w:val="Hyperlink"/>
                <w:noProof/>
                <w:sz w:val="16"/>
                <w:szCs w:val="16"/>
                <w:lang w:val="de-DE" w:eastAsia="zh-CN"/>
              </w:rPr>
              <w:drawing>
                <wp:inline distT="0" distB="0" distL="0" distR="0" wp14:anchorId="7E46EDE6" wp14:editId="022195DB">
                  <wp:extent cx="6985" cy="6985"/>
                  <wp:effectExtent l="0" t="0" r="0" b="0"/>
                  <wp:docPr id="570803969"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27" w:history="1">
              <w:r w:rsidRPr="00F621C9">
                <w:rPr>
                  <w:rStyle w:val="Hyperlink"/>
                  <w:rFonts w:eastAsia="Arial" w:cs="Arial"/>
                  <w:sz w:val="16"/>
                  <w:szCs w:val="16"/>
                </w:rPr>
                <w:t>0112/2///61360_4#AAF240 - conductor finish</w:t>
              </w:r>
            </w:hyperlink>
          </w:p>
        </w:tc>
        <w:tc>
          <w:tcPr>
            <w:tcW w:w="4810" w:type="dxa"/>
            <w:shd w:val="clear" w:color="auto" w:fill="FFFFFF"/>
            <w:tcMar>
              <w:top w:w="28" w:type="dxa"/>
              <w:left w:w="85" w:type="dxa"/>
              <w:bottom w:w="28" w:type="dxa"/>
              <w:right w:w="57" w:type="dxa"/>
            </w:tcMar>
            <w:vAlign w:val="center"/>
          </w:tcPr>
          <w:p w14:paraId="19F08A4E" w14:textId="77777777" w:rsidR="00F8327F" w:rsidRPr="00F621C9" w:rsidRDefault="00F8327F">
            <w:pPr>
              <w:rPr>
                <w:rFonts w:eastAsia="Arial" w:cs="Arial"/>
                <w:color w:val="000000" w:themeColor="text1"/>
                <w:sz w:val="16"/>
                <w:szCs w:val="16"/>
              </w:rPr>
            </w:pPr>
            <w:r w:rsidRPr="00F621C9">
              <w:rPr>
                <w:rFonts w:eastAsia="Arial" w:cs="Arial"/>
                <w:color w:val="000000" w:themeColor="text1"/>
                <w:sz w:val="16"/>
                <w:szCs w:val="16"/>
              </w:rPr>
              <w:t>Ag, Ni, Sn</w:t>
            </w:r>
          </w:p>
        </w:tc>
      </w:tr>
      <w:tr w:rsidR="00024AAC" w14:paraId="4681ED33" w14:textId="77777777">
        <w:trPr>
          <w:trHeight w:val="170"/>
        </w:trPr>
        <w:tc>
          <w:tcPr>
            <w:tcW w:w="4249" w:type="dxa"/>
            <w:shd w:val="clear" w:color="auto" w:fill="F2F2F2" w:themeFill="background1" w:themeFillShade="F2"/>
            <w:tcMar>
              <w:top w:w="57" w:type="dxa"/>
              <w:left w:w="85" w:type="dxa"/>
              <w:bottom w:w="57" w:type="dxa"/>
              <w:right w:w="85" w:type="dxa"/>
            </w:tcMar>
            <w:vAlign w:val="center"/>
          </w:tcPr>
          <w:p w14:paraId="2E2CB91D" w14:textId="6C244A5E" w:rsidR="00024AAC" w:rsidRPr="00F621C9" w:rsidRDefault="00024AAC">
            <w:pPr>
              <w:rPr>
                <w:rStyle w:val="Hyperlink"/>
                <w:sz w:val="16"/>
                <w:szCs w:val="16"/>
              </w:rPr>
            </w:pPr>
            <w:r w:rsidRPr="00F621C9">
              <w:rPr>
                <w:rStyle w:val="Hyperlink"/>
                <w:rFonts w:eastAsia="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F621C9">
              <w:rPr>
                <w:rStyle w:val="Hyperlink"/>
                <w:rFonts w:eastAsia="Arial"/>
                <w:sz w:val="16"/>
                <w:szCs w:val="16"/>
              </w:rPr>
              <w:fldChar w:fldCharType="end"/>
            </w:r>
            <w:hyperlink r:id="rId128" w:history="1">
              <w:r w:rsidRPr="00F621C9">
                <w:rPr>
                  <w:rStyle w:val="Hyperlink"/>
                  <w:rFonts w:eastAsia="Arial" w:cs="Arial"/>
                  <w:sz w:val="16"/>
                  <w:szCs w:val="16"/>
                </w:rPr>
                <w:t>0112/2///61360_4#AAR025 - contact material</w:t>
              </w:r>
            </w:hyperlink>
          </w:p>
        </w:tc>
        <w:tc>
          <w:tcPr>
            <w:tcW w:w="4810" w:type="dxa"/>
            <w:shd w:val="clear" w:color="auto" w:fill="FFFFFF"/>
            <w:tcMar>
              <w:top w:w="28" w:type="dxa"/>
              <w:left w:w="85" w:type="dxa"/>
              <w:bottom w:w="28" w:type="dxa"/>
              <w:right w:w="57" w:type="dxa"/>
            </w:tcMar>
            <w:vAlign w:val="center"/>
          </w:tcPr>
          <w:p w14:paraId="04C64CEE" w14:textId="77777777" w:rsidR="00024AAC" w:rsidRPr="00F621C9" w:rsidRDefault="00024AAC">
            <w:pPr>
              <w:rPr>
                <w:rFonts w:eastAsia="Arial" w:cs="Arial"/>
                <w:color w:val="000000" w:themeColor="text1"/>
                <w:sz w:val="16"/>
                <w:szCs w:val="16"/>
              </w:rPr>
            </w:pPr>
            <w:r w:rsidRPr="00F621C9">
              <w:rPr>
                <w:rFonts w:eastAsia="Arial" w:cs="Arial"/>
                <w:color w:val="000000" w:themeColor="text1"/>
                <w:sz w:val="16"/>
                <w:szCs w:val="16"/>
              </w:rPr>
              <w:t xml:space="preserve">Ag, </w:t>
            </w:r>
            <w:proofErr w:type="spellStart"/>
            <w:r w:rsidRPr="00F621C9">
              <w:rPr>
                <w:rFonts w:eastAsia="Arial" w:cs="Arial"/>
                <w:color w:val="000000" w:themeColor="text1"/>
                <w:sz w:val="16"/>
                <w:szCs w:val="16"/>
              </w:rPr>
              <w:t>AgCdO</w:t>
            </w:r>
            <w:proofErr w:type="spellEnd"/>
            <w:r w:rsidRPr="00F621C9">
              <w:rPr>
                <w:rFonts w:eastAsia="Arial" w:cs="Arial"/>
                <w:color w:val="000000" w:themeColor="text1"/>
                <w:sz w:val="16"/>
                <w:szCs w:val="16"/>
              </w:rPr>
              <w:t xml:space="preserve">, </w:t>
            </w:r>
            <w:proofErr w:type="spellStart"/>
            <w:r w:rsidRPr="00F621C9">
              <w:rPr>
                <w:rFonts w:eastAsia="Arial" w:cs="Arial"/>
                <w:color w:val="000000" w:themeColor="text1"/>
                <w:sz w:val="16"/>
                <w:szCs w:val="16"/>
              </w:rPr>
              <w:t>AgCdO</w:t>
            </w:r>
            <w:proofErr w:type="spellEnd"/>
            <w:r w:rsidRPr="00F621C9">
              <w:rPr>
                <w:rFonts w:eastAsia="Arial" w:cs="Arial"/>
                <w:color w:val="000000" w:themeColor="text1"/>
                <w:sz w:val="16"/>
                <w:szCs w:val="16"/>
              </w:rPr>
              <w:t xml:space="preserve">/Au, </w:t>
            </w:r>
            <w:proofErr w:type="spellStart"/>
            <w:r w:rsidRPr="00F621C9">
              <w:rPr>
                <w:rFonts w:eastAsia="Arial" w:cs="Arial"/>
                <w:color w:val="000000" w:themeColor="text1"/>
                <w:sz w:val="16"/>
                <w:szCs w:val="16"/>
              </w:rPr>
              <w:t>AgNi</w:t>
            </w:r>
            <w:proofErr w:type="spellEnd"/>
            <w:r w:rsidRPr="00F621C9">
              <w:rPr>
                <w:rFonts w:eastAsia="Arial" w:cs="Arial"/>
                <w:color w:val="000000" w:themeColor="text1"/>
                <w:sz w:val="16"/>
                <w:szCs w:val="16"/>
              </w:rPr>
              <w:t xml:space="preserve">, </w:t>
            </w:r>
            <w:proofErr w:type="spellStart"/>
            <w:r w:rsidRPr="00F621C9">
              <w:rPr>
                <w:rFonts w:eastAsia="Arial" w:cs="Arial"/>
                <w:color w:val="000000" w:themeColor="text1"/>
                <w:sz w:val="16"/>
                <w:szCs w:val="16"/>
              </w:rPr>
              <w:t>AgNi</w:t>
            </w:r>
            <w:proofErr w:type="spellEnd"/>
            <w:r w:rsidRPr="00F621C9">
              <w:rPr>
                <w:rFonts w:eastAsia="Arial" w:cs="Arial"/>
                <w:color w:val="000000" w:themeColor="text1"/>
                <w:sz w:val="16"/>
                <w:szCs w:val="16"/>
              </w:rPr>
              <w:t xml:space="preserve">/Au, </w:t>
            </w:r>
            <w:proofErr w:type="spellStart"/>
            <w:r w:rsidRPr="00F621C9">
              <w:rPr>
                <w:rFonts w:eastAsia="Arial" w:cs="Arial"/>
                <w:color w:val="000000" w:themeColor="text1"/>
                <w:sz w:val="16"/>
                <w:szCs w:val="16"/>
              </w:rPr>
              <w:t>AgPd</w:t>
            </w:r>
            <w:proofErr w:type="spellEnd"/>
            <w:r w:rsidRPr="00F621C9">
              <w:rPr>
                <w:rFonts w:eastAsia="Arial" w:cs="Arial"/>
                <w:color w:val="000000" w:themeColor="text1"/>
                <w:sz w:val="16"/>
                <w:szCs w:val="16"/>
              </w:rPr>
              <w:t xml:space="preserve">, </w:t>
            </w:r>
            <w:proofErr w:type="spellStart"/>
            <w:r w:rsidRPr="00F621C9">
              <w:rPr>
                <w:rFonts w:eastAsia="Arial" w:cs="Arial"/>
                <w:color w:val="000000" w:themeColor="text1"/>
                <w:sz w:val="16"/>
                <w:szCs w:val="16"/>
              </w:rPr>
              <w:t>AgPd</w:t>
            </w:r>
            <w:proofErr w:type="spellEnd"/>
            <w:r w:rsidRPr="00F621C9">
              <w:rPr>
                <w:rFonts w:eastAsia="Arial" w:cs="Arial"/>
                <w:color w:val="000000" w:themeColor="text1"/>
                <w:sz w:val="16"/>
                <w:szCs w:val="16"/>
              </w:rPr>
              <w:t xml:space="preserve">/Au, AgSnO2, AgSnO2/Au, </w:t>
            </w:r>
            <w:proofErr w:type="spellStart"/>
            <w:r w:rsidRPr="00F621C9">
              <w:rPr>
                <w:rFonts w:eastAsia="Arial" w:cs="Arial"/>
                <w:color w:val="000000" w:themeColor="text1"/>
                <w:sz w:val="16"/>
                <w:szCs w:val="16"/>
              </w:rPr>
              <w:t>AgW</w:t>
            </w:r>
            <w:proofErr w:type="spellEnd"/>
            <w:r w:rsidRPr="00F621C9">
              <w:rPr>
                <w:rFonts w:eastAsia="Arial" w:cs="Arial"/>
                <w:color w:val="000000" w:themeColor="text1"/>
                <w:sz w:val="16"/>
                <w:szCs w:val="16"/>
              </w:rPr>
              <w:t xml:space="preserve">, Ag/Au, </w:t>
            </w:r>
            <w:proofErr w:type="spellStart"/>
            <w:r w:rsidRPr="00F621C9">
              <w:rPr>
                <w:rFonts w:eastAsia="Arial" w:cs="Arial"/>
                <w:color w:val="000000" w:themeColor="text1"/>
                <w:sz w:val="16"/>
                <w:szCs w:val="16"/>
              </w:rPr>
              <w:t>AuAg</w:t>
            </w:r>
            <w:proofErr w:type="spellEnd"/>
            <w:r w:rsidRPr="00F621C9">
              <w:rPr>
                <w:rFonts w:eastAsia="Arial" w:cs="Arial"/>
                <w:color w:val="000000" w:themeColor="text1"/>
                <w:sz w:val="16"/>
                <w:szCs w:val="16"/>
              </w:rPr>
              <w:t xml:space="preserve">, </w:t>
            </w:r>
            <w:proofErr w:type="spellStart"/>
            <w:r w:rsidRPr="00F621C9">
              <w:rPr>
                <w:rFonts w:eastAsia="Arial" w:cs="Arial"/>
                <w:color w:val="000000" w:themeColor="text1"/>
                <w:sz w:val="16"/>
                <w:szCs w:val="16"/>
              </w:rPr>
              <w:t>PdCu</w:t>
            </w:r>
            <w:proofErr w:type="spellEnd"/>
            <w:r w:rsidRPr="00F621C9">
              <w:rPr>
                <w:rFonts w:eastAsia="Arial" w:cs="Arial"/>
                <w:color w:val="000000" w:themeColor="text1"/>
                <w:sz w:val="16"/>
                <w:szCs w:val="16"/>
              </w:rPr>
              <w:t xml:space="preserve">, </w:t>
            </w:r>
            <w:proofErr w:type="spellStart"/>
            <w:r w:rsidRPr="00F621C9">
              <w:rPr>
                <w:rFonts w:eastAsia="Arial" w:cs="Arial"/>
                <w:color w:val="000000" w:themeColor="text1"/>
                <w:sz w:val="16"/>
                <w:szCs w:val="16"/>
              </w:rPr>
              <w:t>PdNi</w:t>
            </w:r>
            <w:proofErr w:type="spellEnd"/>
            <w:r w:rsidRPr="00F621C9">
              <w:rPr>
                <w:rFonts w:eastAsia="Arial" w:cs="Arial"/>
                <w:color w:val="000000" w:themeColor="text1"/>
                <w:sz w:val="16"/>
                <w:szCs w:val="16"/>
              </w:rPr>
              <w:t>, Rh, Rh/Au, W</w:t>
            </w:r>
          </w:p>
        </w:tc>
      </w:tr>
      <w:tr w:rsidR="00F621C9" w:rsidRPr="008A6024" w14:paraId="3C55D604"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6EBE980E" w14:textId="77777777" w:rsidR="00F621C9" w:rsidRPr="00F621C9" w:rsidRDefault="00F621C9">
            <w:pPr>
              <w:rPr>
                <w:rStyle w:val="Hyperlink"/>
                <w:sz w:val="16"/>
                <w:szCs w:val="16"/>
              </w:rPr>
            </w:pPr>
            <w:r w:rsidRPr="00F621C9">
              <w:rPr>
                <w:rStyle w:val="Hyperlink"/>
                <w:noProof/>
                <w:sz w:val="16"/>
                <w:szCs w:val="16"/>
                <w:lang w:val="de-DE" w:eastAsia="zh-CN"/>
              </w:rPr>
              <w:drawing>
                <wp:inline distT="0" distB="0" distL="0" distR="0" wp14:anchorId="7308ACB6" wp14:editId="2ED6B44F">
                  <wp:extent cx="5715" cy="5715"/>
                  <wp:effectExtent l="0" t="0" r="0" b="0"/>
                  <wp:docPr id="658479951"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29" w:history="1">
              <w:r w:rsidRPr="00F621C9">
                <w:rPr>
                  <w:rStyle w:val="Hyperlink"/>
                  <w:rFonts w:eastAsia="Arial" w:cs="Arial"/>
                  <w:sz w:val="16"/>
                  <w:szCs w:val="16"/>
                </w:rPr>
                <w:t>0112/2///61360_4#AAE355 - contact body material</w:t>
              </w:r>
            </w:hyperlink>
          </w:p>
        </w:tc>
        <w:tc>
          <w:tcPr>
            <w:tcW w:w="4810" w:type="dxa"/>
            <w:shd w:val="clear" w:color="auto" w:fill="FFFFFF"/>
            <w:tcMar>
              <w:top w:w="28" w:type="dxa"/>
              <w:left w:w="85" w:type="dxa"/>
              <w:bottom w:w="28" w:type="dxa"/>
              <w:right w:w="57" w:type="dxa"/>
            </w:tcMar>
            <w:vAlign w:val="center"/>
          </w:tcPr>
          <w:p w14:paraId="20DC3E7C" w14:textId="24203E9D" w:rsidR="00F621C9" w:rsidRPr="005718B5" w:rsidRDefault="00AB4275">
            <w:pPr>
              <w:rPr>
                <w:rFonts w:eastAsia="Arial" w:cs="Arial"/>
                <w:color w:val="000000" w:themeColor="text1"/>
                <w:sz w:val="16"/>
                <w:szCs w:val="16"/>
              </w:rPr>
            </w:pPr>
            <w:proofErr w:type="spellStart"/>
            <w:r w:rsidRPr="005718B5">
              <w:rPr>
                <w:rFonts w:eastAsia="Arial" w:cs="Arial"/>
                <w:color w:val="000000" w:themeColor="text1"/>
                <w:sz w:val="16"/>
                <w:szCs w:val="16"/>
              </w:rPr>
              <w:t>BeCu</w:t>
            </w:r>
            <w:proofErr w:type="spellEnd"/>
            <w:r w:rsidRPr="005718B5">
              <w:rPr>
                <w:rFonts w:eastAsia="Arial" w:cs="Arial"/>
                <w:color w:val="000000" w:themeColor="text1"/>
                <w:sz w:val="16"/>
                <w:szCs w:val="16"/>
              </w:rPr>
              <w:t xml:space="preserve">, Cu, </w:t>
            </w:r>
            <w:proofErr w:type="spellStart"/>
            <w:r w:rsidRPr="005718B5">
              <w:rPr>
                <w:rFonts w:eastAsia="Arial" w:cs="Arial"/>
                <w:color w:val="000000" w:themeColor="text1"/>
                <w:sz w:val="16"/>
                <w:szCs w:val="16"/>
              </w:rPr>
              <w:t>CuSn</w:t>
            </w:r>
            <w:proofErr w:type="spellEnd"/>
            <w:r w:rsidRPr="005718B5">
              <w:rPr>
                <w:rFonts w:eastAsia="Arial" w:cs="Arial"/>
                <w:color w:val="000000" w:themeColor="text1"/>
                <w:sz w:val="16"/>
                <w:szCs w:val="16"/>
              </w:rPr>
              <w:t xml:space="preserve">, </w:t>
            </w:r>
            <w:proofErr w:type="spellStart"/>
            <w:r w:rsidRPr="005718B5">
              <w:rPr>
                <w:rFonts w:eastAsia="Arial" w:cs="Arial"/>
                <w:color w:val="000000" w:themeColor="text1"/>
                <w:sz w:val="16"/>
                <w:szCs w:val="16"/>
              </w:rPr>
              <w:t>CuZn</w:t>
            </w:r>
            <w:proofErr w:type="spellEnd"/>
            <w:r w:rsidRPr="005718B5">
              <w:rPr>
                <w:rFonts w:eastAsia="Arial" w:cs="Arial"/>
                <w:color w:val="000000" w:themeColor="text1"/>
                <w:sz w:val="16"/>
                <w:szCs w:val="16"/>
              </w:rPr>
              <w:t xml:space="preserve">, Ni, </w:t>
            </w:r>
            <w:proofErr w:type="spellStart"/>
            <w:r w:rsidRPr="005718B5">
              <w:rPr>
                <w:rFonts w:eastAsia="Arial" w:cs="Arial"/>
                <w:color w:val="000000" w:themeColor="text1"/>
                <w:sz w:val="16"/>
                <w:szCs w:val="16"/>
              </w:rPr>
              <w:t>PCuSn</w:t>
            </w:r>
            <w:proofErr w:type="spellEnd"/>
          </w:p>
        </w:tc>
      </w:tr>
      <w:tr w:rsidR="00024AAC" w:rsidRPr="008239BF" w14:paraId="130A0143" w14:textId="77777777">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33729E68" w14:textId="77777777" w:rsidR="00024AAC" w:rsidRPr="00F621C9" w:rsidRDefault="00024AAC">
            <w:pPr>
              <w:rPr>
                <w:rStyle w:val="Hyperlink"/>
                <w:sz w:val="16"/>
                <w:szCs w:val="16"/>
              </w:rPr>
            </w:pPr>
            <w:r w:rsidRPr="00F621C9">
              <w:rPr>
                <w:rStyle w:val="Hyperlink"/>
                <w:noProof/>
                <w:sz w:val="16"/>
                <w:szCs w:val="16"/>
                <w:lang w:val="de-DE" w:eastAsia="zh-CN"/>
              </w:rPr>
              <w:drawing>
                <wp:inline distT="0" distB="0" distL="0" distR="0" wp14:anchorId="01DF3558" wp14:editId="6B0E27D0">
                  <wp:extent cx="6985" cy="6985"/>
                  <wp:effectExtent l="0" t="0" r="0" b="0"/>
                  <wp:docPr id="1746173746"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30" w:history="1">
              <w:r w:rsidRPr="00F621C9">
                <w:rPr>
                  <w:rStyle w:val="Hyperlink"/>
                  <w:rFonts w:eastAsia="Arial" w:cs="Arial"/>
                  <w:sz w:val="16"/>
                  <w:szCs w:val="16"/>
                </w:rPr>
                <w:t>0112/2///61360_4#AAE350 - contact finish</w:t>
              </w:r>
            </w:hyperlink>
          </w:p>
        </w:tc>
        <w:tc>
          <w:tcPr>
            <w:tcW w:w="4810" w:type="dxa"/>
            <w:shd w:val="clear" w:color="auto" w:fill="FFFFFF"/>
            <w:tcMar>
              <w:top w:w="28" w:type="dxa"/>
              <w:left w:w="85" w:type="dxa"/>
              <w:bottom w:w="28" w:type="dxa"/>
              <w:right w:w="57" w:type="dxa"/>
            </w:tcMar>
            <w:vAlign w:val="center"/>
          </w:tcPr>
          <w:p w14:paraId="4F33D89E" w14:textId="77777777" w:rsidR="00024AAC" w:rsidRPr="00F600BC" w:rsidRDefault="00024AAC">
            <w:pPr>
              <w:rPr>
                <w:rFonts w:eastAsia="Arial" w:cs="Arial"/>
                <w:color w:val="000000" w:themeColor="text1"/>
                <w:sz w:val="16"/>
                <w:szCs w:val="16"/>
                <w:lang w:val="de-DE"/>
              </w:rPr>
            </w:pPr>
            <w:r w:rsidRPr="00F600BC">
              <w:rPr>
                <w:rFonts w:eastAsia="Arial" w:cs="Arial"/>
                <w:color w:val="000000" w:themeColor="text1"/>
                <w:sz w:val="16"/>
                <w:szCs w:val="16"/>
                <w:lang w:val="de-DE"/>
              </w:rPr>
              <w:t xml:space="preserve">Ag, Au, </w:t>
            </w:r>
            <w:proofErr w:type="spellStart"/>
            <w:r w:rsidRPr="00F600BC">
              <w:rPr>
                <w:rFonts w:eastAsia="Arial" w:cs="Arial"/>
                <w:color w:val="000000" w:themeColor="text1"/>
                <w:sz w:val="16"/>
                <w:szCs w:val="16"/>
                <w:lang w:val="de-DE"/>
              </w:rPr>
              <w:t>CuZn</w:t>
            </w:r>
            <w:proofErr w:type="spellEnd"/>
            <w:r w:rsidRPr="00F600BC">
              <w:rPr>
                <w:rFonts w:eastAsia="Arial" w:cs="Arial"/>
                <w:color w:val="000000" w:themeColor="text1"/>
                <w:sz w:val="16"/>
                <w:szCs w:val="16"/>
                <w:lang w:val="de-DE"/>
              </w:rPr>
              <w:t xml:space="preserve">, Ni, </w:t>
            </w:r>
            <w:proofErr w:type="spellStart"/>
            <w:r w:rsidRPr="00F600BC">
              <w:rPr>
                <w:rFonts w:eastAsia="Arial" w:cs="Arial"/>
                <w:color w:val="000000" w:themeColor="text1"/>
                <w:sz w:val="16"/>
                <w:szCs w:val="16"/>
                <w:lang w:val="de-DE"/>
              </w:rPr>
              <w:t>PCuSn</w:t>
            </w:r>
            <w:proofErr w:type="spellEnd"/>
            <w:r w:rsidRPr="00F600BC">
              <w:rPr>
                <w:rFonts w:eastAsia="Arial" w:cs="Arial"/>
                <w:color w:val="000000" w:themeColor="text1"/>
                <w:sz w:val="16"/>
                <w:szCs w:val="16"/>
                <w:lang w:val="de-DE"/>
              </w:rPr>
              <w:t xml:space="preserve">, Pd, </w:t>
            </w:r>
            <w:proofErr w:type="spellStart"/>
            <w:r w:rsidRPr="00F600BC">
              <w:rPr>
                <w:rFonts w:eastAsia="Arial" w:cs="Arial"/>
                <w:color w:val="000000" w:themeColor="text1"/>
                <w:sz w:val="16"/>
                <w:szCs w:val="16"/>
                <w:lang w:val="de-DE"/>
              </w:rPr>
              <w:t>Sn</w:t>
            </w:r>
            <w:proofErr w:type="spellEnd"/>
            <w:r w:rsidRPr="00F600BC">
              <w:rPr>
                <w:rFonts w:eastAsia="Arial" w:cs="Arial"/>
                <w:color w:val="000000" w:themeColor="text1"/>
                <w:sz w:val="16"/>
                <w:szCs w:val="16"/>
                <w:lang w:val="de-DE"/>
              </w:rPr>
              <w:t xml:space="preserve">, </w:t>
            </w:r>
            <w:proofErr w:type="spellStart"/>
            <w:r w:rsidRPr="00F600BC">
              <w:rPr>
                <w:rFonts w:eastAsia="Arial" w:cs="Arial"/>
                <w:color w:val="000000" w:themeColor="text1"/>
                <w:sz w:val="16"/>
                <w:szCs w:val="16"/>
                <w:lang w:val="de-DE"/>
              </w:rPr>
              <w:t>Zn</w:t>
            </w:r>
            <w:proofErr w:type="spellEnd"/>
          </w:p>
        </w:tc>
      </w:tr>
      <w:tr w:rsidR="00F621C9" w:rsidRPr="008A6024" w14:paraId="5774487E"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44002F6B" w14:textId="77777777" w:rsidR="00F621C9" w:rsidRPr="00F621C9" w:rsidRDefault="00F621C9">
            <w:pPr>
              <w:rPr>
                <w:rStyle w:val="Hyperlink"/>
                <w:sz w:val="16"/>
                <w:szCs w:val="16"/>
              </w:rPr>
            </w:pPr>
            <w:r w:rsidRPr="00F621C9">
              <w:rPr>
                <w:rStyle w:val="Hyperlink"/>
                <w:noProof/>
                <w:sz w:val="16"/>
                <w:szCs w:val="16"/>
                <w:lang w:val="de-DE" w:eastAsia="zh-CN"/>
              </w:rPr>
              <w:drawing>
                <wp:inline distT="0" distB="0" distL="0" distR="0" wp14:anchorId="7DD00DA4" wp14:editId="31A84FB4">
                  <wp:extent cx="5715" cy="5715"/>
                  <wp:effectExtent l="0" t="0" r="0" b="0"/>
                  <wp:docPr id="1315386648"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31" w:history="1">
              <w:r w:rsidRPr="00F621C9">
                <w:rPr>
                  <w:rStyle w:val="Hyperlink"/>
                  <w:rFonts w:eastAsia="Arial" w:cs="Arial"/>
                  <w:sz w:val="16"/>
                  <w:szCs w:val="16"/>
                </w:rPr>
                <w:t>0112/2///61360_4#AAE351 - housing material</w:t>
              </w:r>
            </w:hyperlink>
          </w:p>
        </w:tc>
        <w:tc>
          <w:tcPr>
            <w:tcW w:w="4810" w:type="dxa"/>
            <w:shd w:val="clear" w:color="auto" w:fill="FFFFFF"/>
            <w:tcMar>
              <w:top w:w="28" w:type="dxa"/>
              <w:left w:w="85" w:type="dxa"/>
              <w:bottom w:w="28" w:type="dxa"/>
              <w:right w:w="57" w:type="dxa"/>
            </w:tcMar>
            <w:vAlign w:val="center"/>
          </w:tcPr>
          <w:p w14:paraId="5627FF26" w14:textId="7ED4A7D2" w:rsidR="00F621C9" w:rsidRPr="005718B5" w:rsidRDefault="007D7E84">
            <w:pPr>
              <w:rPr>
                <w:rFonts w:eastAsia="Arial" w:cs="Arial"/>
                <w:color w:val="000000" w:themeColor="text1"/>
                <w:sz w:val="16"/>
                <w:szCs w:val="16"/>
              </w:rPr>
            </w:pPr>
            <w:r w:rsidRPr="005718B5">
              <w:rPr>
                <w:rFonts w:eastAsia="Arial" w:cs="Arial"/>
                <w:color w:val="000000" w:themeColor="text1"/>
                <w:sz w:val="16"/>
                <w:szCs w:val="16"/>
              </w:rPr>
              <w:t>CER, DAP, MET, PA, PC, PLA, PPOX, PTFE</w:t>
            </w:r>
          </w:p>
        </w:tc>
      </w:tr>
      <w:tr w:rsidR="00FB228B" w:rsidRPr="008239BF" w14:paraId="23C0192D" w14:textId="77777777">
        <w:trPr>
          <w:trHeight w:val="170"/>
        </w:trPr>
        <w:tc>
          <w:tcPr>
            <w:tcW w:w="4249" w:type="dxa"/>
            <w:shd w:val="clear" w:color="auto" w:fill="F2F2F2" w:themeFill="background1" w:themeFillShade="F2"/>
            <w:tcMar>
              <w:top w:w="57" w:type="dxa"/>
              <w:left w:w="85" w:type="dxa"/>
              <w:bottom w:w="57" w:type="dxa"/>
              <w:right w:w="85" w:type="dxa"/>
            </w:tcMar>
            <w:vAlign w:val="center"/>
          </w:tcPr>
          <w:p w14:paraId="64619C44" w14:textId="4745DC67" w:rsidR="00FB228B" w:rsidRPr="00F621C9" w:rsidRDefault="00FB228B">
            <w:pPr>
              <w:rPr>
                <w:rStyle w:val="Hyperlink"/>
                <w:sz w:val="16"/>
                <w:szCs w:val="16"/>
              </w:rPr>
            </w:pPr>
            <w:r w:rsidRPr="00F621C9">
              <w:rPr>
                <w:rStyle w:val="Hyperlink"/>
                <w:rFonts w:eastAsia="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F621C9">
              <w:rPr>
                <w:rStyle w:val="Hyperlink"/>
                <w:rFonts w:eastAsia="Arial"/>
                <w:sz w:val="16"/>
                <w:szCs w:val="16"/>
              </w:rPr>
              <w:fldChar w:fldCharType="end"/>
            </w:r>
            <w:hyperlink r:id="rId132" w:history="1">
              <w:r w:rsidRPr="00F621C9">
                <w:rPr>
                  <w:rStyle w:val="Hyperlink"/>
                  <w:rFonts w:eastAsia="Arial" w:cs="Arial"/>
                  <w:sz w:val="16"/>
                  <w:szCs w:val="16"/>
                </w:rPr>
                <w:t>0112/2///61360_4#AAH005 - housing finish</w:t>
              </w:r>
            </w:hyperlink>
          </w:p>
        </w:tc>
        <w:tc>
          <w:tcPr>
            <w:tcW w:w="4810" w:type="dxa"/>
            <w:shd w:val="clear" w:color="auto" w:fill="FFFFFF"/>
            <w:tcMar>
              <w:top w:w="28" w:type="dxa"/>
              <w:left w:w="85" w:type="dxa"/>
              <w:bottom w:w="28" w:type="dxa"/>
              <w:right w:w="57" w:type="dxa"/>
            </w:tcMar>
            <w:vAlign w:val="center"/>
          </w:tcPr>
          <w:p w14:paraId="0FB4BCEA" w14:textId="77777777" w:rsidR="00FB228B" w:rsidRPr="00222D99" w:rsidRDefault="00FB228B">
            <w:pPr>
              <w:rPr>
                <w:rFonts w:eastAsia="Arial" w:cs="Arial"/>
                <w:color w:val="000000" w:themeColor="text1"/>
                <w:sz w:val="16"/>
                <w:szCs w:val="16"/>
                <w:lang w:val="fr-FR"/>
              </w:rPr>
            </w:pPr>
            <w:r w:rsidRPr="00222D99">
              <w:rPr>
                <w:rFonts w:eastAsia="Arial" w:cs="Arial"/>
                <w:color w:val="000000" w:themeColor="text1"/>
                <w:sz w:val="16"/>
                <w:szCs w:val="16"/>
                <w:lang w:val="fr-FR"/>
              </w:rPr>
              <w:t>Ag, Au, Cr, ELOX, LAC, Ni, PLA, RAW, RUB, Sn, Zn</w:t>
            </w:r>
          </w:p>
        </w:tc>
      </w:tr>
      <w:tr w:rsidR="00F621C9" w14:paraId="2263ABB1"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7CBBFEB4" w14:textId="77777777" w:rsidR="00F621C9" w:rsidRPr="00F621C9" w:rsidRDefault="00F621C9">
            <w:pPr>
              <w:rPr>
                <w:rStyle w:val="Hyperlink"/>
                <w:sz w:val="16"/>
                <w:szCs w:val="16"/>
              </w:rPr>
            </w:pPr>
            <w:r w:rsidRPr="00F621C9">
              <w:rPr>
                <w:rStyle w:val="Hyperlink"/>
                <w:noProof/>
                <w:sz w:val="16"/>
                <w:szCs w:val="16"/>
                <w:lang w:val="de-DE" w:eastAsia="zh-CN"/>
              </w:rPr>
              <w:drawing>
                <wp:inline distT="0" distB="0" distL="0" distR="0" wp14:anchorId="50780732" wp14:editId="27B8E5C7">
                  <wp:extent cx="6985" cy="6985"/>
                  <wp:effectExtent l="0" t="0" r="0" b="0"/>
                  <wp:docPr id="41994576"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33" w:history="1">
              <w:r w:rsidRPr="00F621C9">
                <w:rPr>
                  <w:rStyle w:val="Hyperlink"/>
                  <w:rFonts w:eastAsia="Arial" w:cs="Arial"/>
                  <w:sz w:val="16"/>
                  <w:szCs w:val="16"/>
                </w:rPr>
                <w:t>0112/2///61360_4#AAE634 - terminal material</w:t>
              </w:r>
            </w:hyperlink>
          </w:p>
        </w:tc>
        <w:tc>
          <w:tcPr>
            <w:tcW w:w="4810" w:type="dxa"/>
            <w:shd w:val="clear" w:color="auto" w:fill="FFFFFF"/>
            <w:tcMar>
              <w:top w:w="28" w:type="dxa"/>
              <w:left w:w="85" w:type="dxa"/>
              <w:bottom w:w="28" w:type="dxa"/>
              <w:right w:w="57" w:type="dxa"/>
            </w:tcMar>
            <w:vAlign w:val="center"/>
          </w:tcPr>
          <w:p w14:paraId="53273687" w14:textId="14A7F5AE" w:rsidR="00F621C9" w:rsidRPr="00F621C9" w:rsidRDefault="00C25AF6" w:rsidP="00C25AF6">
            <w:pPr>
              <w:rPr>
                <w:rFonts w:eastAsia="Arial" w:cs="Arial"/>
                <w:color w:val="000000" w:themeColor="text1"/>
                <w:sz w:val="16"/>
                <w:szCs w:val="16"/>
              </w:rPr>
            </w:pPr>
            <w:proofErr w:type="spellStart"/>
            <w:r w:rsidRPr="00C25AF6">
              <w:rPr>
                <w:rFonts w:eastAsia="Arial" w:cs="Arial"/>
                <w:color w:val="000000" w:themeColor="text1"/>
                <w:sz w:val="16"/>
                <w:szCs w:val="16"/>
              </w:rPr>
              <w:t>AgPd</w:t>
            </w:r>
            <w:proofErr w:type="spellEnd"/>
            <w:r w:rsidRPr="00C25AF6">
              <w:rPr>
                <w:rFonts w:eastAsia="Arial" w:cs="Arial"/>
                <w:color w:val="000000" w:themeColor="text1"/>
                <w:sz w:val="16"/>
                <w:szCs w:val="16"/>
              </w:rPr>
              <w:t xml:space="preserve">, </w:t>
            </w:r>
            <w:proofErr w:type="spellStart"/>
            <w:r w:rsidRPr="00C25AF6">
              <w:rPr>
                <w:rFonts w:eastAsia="Arial" w:cs="Arial"/>
                <w:color w:val="000000" w:themeColor="text1"/>
                <w:sz w:val="16"/>
                <w:szCs w:val="16"/>
              </w:rPr>
              <w:t>NiSn</w:t>
            </w:r>
            <w:proofErr w:type="spellEnd"/>
          </w:p>
        </w:tc>
      </w:tr>
      <w:tr w:rsidR="00F621C9" w14:paraId="3188368D"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64BE6630" w14:textId="5E2536C1" w:rsidR="00F621C9" w:rsidRPr="00F621C9" w:rsidRDefault="00F621C9">
            <w:pPr>
              <w:rPr>
                <w:rStyle w:val="Hyperlink"/>
                <w:sz w:val="16"/>
                <w:szCs w:val="16"/>
              </w:rPr>
            </w:pPr>
            <w:r w:rsidRPr="00F621C9">
              <w:rPr>
                <w:rStyle w:val="Hyperlink"/>
                <w:rFonts w:eastAsia="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F621C9">
              <w:rPr>
                <w:rStyle w:val="Hyperlink"/>
                <w:rFonts w:eastAsia="Arial"/>
                <w:sz w:val="16"/>
                <w:szCs w:val="16"/>
              </w:rPr>
              <w:fldChar w:fldCharType="end"/>
            </w:r>
            <w:hyperlink r:id="rId134" w:history="1">
              <w:r w:rsidRPr="00F621C9">
                <w:rPr>
                  <w:rStyle w:val="Hyperlink"/>
                  <w:rFonts w:eastAsia="Arial" w:cs="Arial"/>
                  <w:sz w:val="16"/>
                  <w:szCs w:val="16"/>
                </w:rPr>
                <w:t>0112/2///61360_4#AAH028 - terminal finish</w:t>
              </w:r>
            </w:hyperlink>
          </w:p>
        </w:tc>
        <w:tc>
          <w:tcPr>
            <w:tcW w:w="4810" w:type="dxa"/>
            <w:shd w:val="clear" w:color="auto" w:fill="FFFFFF"/>
            <w:tcMar>
              <w:top w:w="28" w:type="dxa"/>
              <w:left w:w="85" w:type="dxa"/>
              <w:bottom w:w="28" w:type="dxa"/>
              <w:right w:w="57" w:type="dxa"/>
            </w:tcMar>
            <w:vAlign w:val="center"/>
          </w:tcPr>
          <w:p w14:paraId="776324D0" w14:textId="77777777" w:rsidR="00F621C9" w:rsidRPr="00F621C9" w:rsidRDefault="00F621C9">
            <w:pPr>
              <w:rPr>
                <w:rFonts w:eastAsia="Arial" w:cs="Arial"/>
                <w:color w:val="000000" w:themeColor="text1"/>
                <w:sz w:val="16"/>
                <w:szCs w:val="16"/>
              </w:rPr>
            </w:pPr>
            <w:r w:rsidRPr="00F621C9">
              <w:rPr>
                <w:rFonts w:eastAsia="Arial" w:cs="Arial"/>
                <w:color w:val="000000" w:themeColor="text1"/>
                <w:sz w:val="16"/>
                <w:szCs w:val="16"/>
              </w:rPr>
              <w:t>Ag, Au, Cr, Ni, Pd, RAW, Sn</w:t>
            </w:r>
          </w:p>
        </w:tc>
      </w:tr>
      <w:tr w:rsidR="00F621C9" w:rsidRPr="00583704" w14:paraId="409EE91B"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2B45AED1" w14:textId="77777777" w:rsidR="00F621C9" w:rsidRPr="00222D99" w:rsidRDefault="00000000">
            <w:pPr>
              <w:rPr>
                <w:rStyle w:val="Hyperlink"/>
                <w:sz w:val="16"/>
                <w:szCs w:val="16"/>
              </w:rPr>
            </w:pPr>
            <w:hyperlink r:id="rId135" w:history="1">
              <w:r w:rsidR="00F621C9" w:rsidRPr="00222D99">
                <w:rPr>
                  <w:rStyle w:val="Hyperlink"/>
                  <w:rFonts w:eastAsia="Arial" w:cs="Arial"/>
                  <w:sz w:val="16"/>
                  <w:szCs w:val="16"/>
                </w:rPr>
                <w:t>0112/2///61360_4#AAH011 - designation of IP protection</w:t>
              </w:r>
            </w:hyperlink>
            <w:r w:rsidR="00F621C9" w:rsidRPr="00222D99">
              <w:rPr>
                <w:rStyle w:val="Hyperlink"/>
                <w:sz w:val="16"/>
                <w:szCs w:val="16"/>
              </w:rPr>
              <w:br/>
            </w:r>
            <w:hyperlink r:id="rId136" w:history="1">
              <w:r w:rsidR="00F621C9" w:rsidRPr="00222D99">
                <w:rPr>
                  <w:rStyle w:val="Hyperlink"/>
                  <w:rFonts w:eastAsia="Arial" w:cs="Arial"/>
                  <w:sz w:val="16"/>
                  <w:szCs w:val="16"/>
                </w:rPr>
                <w:t>0112/2///61360_7#CBA025 - IP code</w:t>
              </w:r>
            </w:hyperlink>
            <w:r w:rsidR="00F621C9" w:rsidRPr="00222D99">
              <w:rPr>
                <w:rStyle w:val="Hyperlink"/>
                <w:sz w:val="16"/>
                <w:szCs w:val="16"/>
              </w:rPr>
              <w:br/>
            </w:r>
            <w:hyperlink r:id="rId137" w:history="1">
              <w:r w:rsidR="00F621C9" w:rsidRPr="00222D99">
                <w:rPr>
                  <w:rStyle w:val="Hyperlink"/>
                  <w:rFonts w:eastAsia="Arial" w:cs="Arial"/>
                  <w:sz w:val="16"/>
                  <w:szCs w:val="16"/>
                </w:rPr>
                <w:t>0112/2///61987#ABA558 - degree of protection (IP)</w:t>
              </w:r>
            </w:hyperlink>
          </w:p>
        </w:tc>
        <w:tc>
          <w:tcPr>
            <w:tcW w:w="4810" w:type="dxa"/>
            <w:shd w:val="clear" w:color="auto" w:fill="FFFFFF"/>
            <w:tcMar>
              <w:top w:w="28" w:type="dxa"/>
              <w:left w:w="85" w:type="dxa"/>
              <w:bottom w:w="28" w:type="dxa"/>
              <w:right w:w="57" w:type="dxa"/>
            </w:tcMar>
            <w:vAlign w:val="center"/>
          </w:tcPr>
          <w:p w14:paraId="2B503F73" w14:textId="77777777" w:rsidR="00F621C9" w:rsidRPr="00222D99" w:rsidRDefault="00F621C9">
            <w:pPr>
              <w:rPr>
                <w:rFonts w:eastAsia="Arial" w:cs="Arial"/>
                <w:color w:val="000000" w:themeColor="text1"/>
                <w:sz w:val="16"/>
                <w:szCs w:val="16"/>
              </w:rPr>
            </w:pPr>
            <w:r w:rsidRPr="00222D99">
              <w:rPr>
                <w:rFonts w:eastAsia="Arial" w:cs="Arial"/>
                <w:color w:val="000000" w:themeColor="text1"/>
                <w:sz w:val="16"/>
                <w:szCs w:val="16"/>
              </w:rPr>
              <w:t>IP00, IP01, IP02, IP03, IP04, IP05, IP06, IP07, IP08, IP10, IP11, IP12, IP13, IP14, IP15, IP16, IP17, IP18, IP20, IP21, IP22, IP23, IP24, IP25, IP26, IP27, IP28, IP30, IP31, IP32, IP33, IP34, IP35, IP36, IP37, IP38, IP40, IP41, IP42, IP43, IP44, IP45, IP46, IP47, IP48, IP50, IP51, IP52, IP53, IP54, IP55, IP56, IP57, IP58, IP60, IP61, IP62, IP63, IP64, IP65, IP66, IP67, IP68, IP69, IPX1, IPX2, IPX3, IPX4, IPX5, IPX6, IPX7, IPX8, IP1X, IP2X, IP3X, IP4X, IP5X, IP6X</w:t>
            </w:r>
          </w:p>
        </w:tc>
      </w:tr>
    </w:tbl>
    <w:p w14:paraId="289E57C2" w14:textId="77777777" w:rsidR="00FA1D24" w:rsidRPr="00222D99" w:rsidRDefault="00FA1D24" w:rsidP="00716970">
      <w:pPr>
        <w:rPr>
          <w:rFonts w:eastAsia="Arial" w:cs="Arial"/>
          <w:color w:val="000000" w:themeColor="text1"/>
        </w:rPr>
      </w:pPr>
    </w:p>
    <w:p w14:paraId="60F5AFB8" w14:textId="2D94DF33" w:rsidR="00DB4595" w:rsidRPr="006852D4" w:rsidRDefault="00DB4595" w:rsidP="00716970">
      <w:pPr>
        <w:rPr>
          <w:rFonts w:eastAsia="Arial" w:cs="Arial"/>
          <w:color w:val="000000" w:themeColor="text1"/>
        </w:rPr>
      </w:pPr>
    </w:p>
    <w:p w14:paraId="33FEB871" w14:textId="77777777" w:rsidR="002705FC" w:rsidRPr="006852D4" w:rsidRDefault="002705FC" w:rsidP="00716970">
      <w:pPr>
        <w:rPr>
          <w:rFonts w:eastAsia="Arial" w:cs="Arial"/>
          <w:color w:val="000000" w:themeColor="text1"/>
        </w:rPr>
      </w:pPr>
    </w:p>
    <w:p w14:paraId="46DDDE23" w14:textId="606DC79B" w:rsidR="00A225DD" w:rsidRDefault="00B804CD" w:rsidP="004D1C31">
      <w:pPr>
        <w:pStyle w:val="Heading1"/>
        <w:rPr>
          <w:rStyle w:val="Heading1Char"/>
          <w:b/>
        </w:rPr>
      </w:pPr>
      <w:bookmarkStart w:id="307" w:name="_Toc193098587"/>
      <w:bookmarkStart w:id="308" w:name="_Toc193102717"/>
      <w:r>
        <w:rPr>
          <w:rStyle w:val="Heading1Char"/>
          <w:b/>
        </w:rPr>
        <w:lastRenderedPageBreak/>
        <w:t>Best Practice</w:t>
      </w:r>
      <w:r w:rsidR="00B1654C">
        <w:rPr>
          <w:rStyle w:val="Heading1Char"/>
          <w:b/>
        </w:rPr>
        <w:t xml:space="preserve"> for</w:t>
      </w:r>
      <w:r w:rsidR="008A414E" w:rsidRPr="00222D99">
        <w:rPr>
          <w:rStyle w:val="Heading1Char"/>
          <w:b/>
        </w:rPr>
        <w:t xml:space="preserve"> Semantic References</w:t>
      </w:r>
      <w:bookmarkEnd w:id="307"/>
      <w:bookmarkEnd w:id="308"/>
    </w:p>
    <w:p w14:paraId="0FA20155" w14:textId="43436FE8" w:rsidR="002054F5" w:rsidRPr="002054F5" w:rsidRDefault="002054F5" w:rsidP="00415CEF">
      <w:pPr>
        <w:jc w:val="both"/>
      </w:pPr>
      <w:r>
        <w:t xml:space="preserve">The AAS provides several ways to add semantic references to </w:t>
      </w:r>
      <w:r w:rsidR="008D77B2">
        <w:t>its</w:t>
      </w:r>
      <w:r>
        <w:t xml:space="preserve"> entit</w:t>
      </w:r>
      <w:r w:rsidR="008D77B2">
        <w:t>ies</w:t>
      </w:r>
      <w:r>
        <w:t xml:space="preserve">. </w:t>
      </w:r>
      <w:r w:rsidR="008D77B2">
        <w:t>B</w:t>
      </w:r>
      <w:r w:rsidR="00287398">
        <w:t xml:space="preserve">oth </w:t>
      </w:r>
      <w:r w:rsidR="00146D19">
        <w:t xml:space="preserve">this </w:t>
      </w:r>
      <w:r w:rsidR="00287398">
        <w:t xml:space="preserve">variety and </w:t>
      </w:r>
      <w:r w:rsidR="002312A1">
        <w:t>di</w:t>
      </w:r>
      <w:r w:rsidR="009F7E88">
        <w:t>f</w:t>
      </w:r>
      <w:r w:rsidR="002312A1">
        <w:t>ferent</w:t>
      </w:r>
      <w:r w:rsidR="009F7E88">
        <w:t xml:space="preserve"> </w:t>
      </w:r>
      <w:r w:rsidR="002312A1">
        <w:t>existing reference systems</w:t>
      </w:r>
      <w:r w:rsidR="008D77B2">
        <w:t xml:space="preserve"> lead to some uncertainty </w:t>
      </w:r>
      <w:r w:rsidR="00A53AEB">
        <w:t xml:space="preserve">on how to </w:t>
      </w:r>
      <w:r w:rsidR="009F7E88">
        <w:t xml:space="preserve">do </w:t>
      </w:r>
      <w:r w:rsidR="00A53AEB">
        <w:t xml:space="preserve">it. We </w:t>
      </w:r>
      <w:r w:rsidR="00931B53">
        <w:t xml:space="preserve">want to </w:t>
      </w:r>
      <w:r w:rsidR="00A53AEB">
        <w:t>propose the best practice described in the following.</w:t>
      </w:r>
    </w:p>
    <w:p w14:paraId="17B054E3" w14:textId="7761C56D" w:rsidR="00BE763F" w:rsidRDefault="00BE763F" w:rsidP="004D1C31">
      <w:pPr>
        <w:pStyle w:val="Heading2"/>
      </w:pPr>
      <w:bookmarkStart w:id="309" w:name="_Toc193102718"/>
      <w:r>
        <w:t>“Semantic Description”</w:t>
      </w:r>
      <w:r w:rsidRPr="00222D99">
        <w:t xml:space="preserve"> </w:t>
      </w:r>
    </w:p>
    <w:p w14:paraId="5DC95E39" w14:textId="219854D5" w:rsidR="00BE763F" w:rsidRDefault="00BE763F" w:rsidP="00415CEF">
      <w:pPr>
        <w:jc w:val="both"/>
      </w:pPr>
      <w:r w:rsidRPr="005718B5">
        <w:t>Next up the Semantic description can be added.</w:t>
      </w:r>
      <w:r w:rsidRPr="003D5051">
        <w:t xml:space="preserve"> </w:t>
      </w:r>
      <w:r>
        <w:t>It must be noted that this lead</w:t>
      </w:r>
      <w:r w:rsidR="00DC1559">
        <w:t>s</w:t>
      </w:r>
      <w:r>
        <w:t xml:space="preserve"> to the creation of a so called “Concept Description” (CD), which is a stand-alone semantic reference element </w:t>
      </w:r>
      <w:r w:rsidR="00DC1559">
        <w:t>that</w:t>
      </w:r>
      <w:r>
        <w:t xml:space="preserve"> can be referenced by other property definitions as well, even from outside the AAS.</w:t>
      </w:r>
    </w:p>
    <w:p w14:paraId="11308A1A" w14:textId="77777777" w:rsidR="00BE763F" w:rsidRDefault="00BE763F" w:rsidP="00BE763F"/>
    <w:p w14:paraId="108C292F" w14:textId="509A8F73" w:rsidR="00B722D3" w:rsidRDefault="00D63DEB">
      <w:pPr>
        <w:keepNext/>
      </w:pPr>
      <w:commentRangeStart w:id="310"/>
      <w:commentRangeEnd w:id="310"/>
      <w:r>
        <w:rPr>
          <w:rStyle w:val="CommentReference"/>
        </w:rPr>
        <w:commentReference w:id="310"/>
      </w:r>
      <w:r w:rsidR="009A3C1A" w:rsidRPr="009A3C1A">
        <w:rPr>
          <w:noProof/>
        </w:rPr>
        <w:t xml:space="preserve"> </w:t>
      </w:r>
      <w:r w:rsidR="009A3C1A" w:rsidRPr="009A3C1A">
        <w:drawing>
          <wp:inline distT="0" distB="0" distL="0" distR="0" wp14:anchorId="60553D28" wp14:editId="79FA5E0A">
            <wp:extent cx="5760720" cy="1382395"/>
            <wp:effectExtent l="0" t="0" r="5080" b="1905"/>
            <wp:docPr id="2016106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06185" name="Picture 1" descr="A screenshot of a computer&#10;&#10;Description automatically generated"/>
                    <pic:cNvPicPr/>
                  </pic:nvPicPr>
                  <pic:blipFill>
                    <a:blip r:embed="rId138"/>
                    <a:stretch>
                      <a:fillRect/>
                    </a:stretch>
                  </pic:blipFill>
                  <pic:spPr>
                    <a:xfrm>
                      <a:off x="0" y="0"/>
                      <a:ext cx="5760720" cy="1382395"/>
                    </a:xfrm>
                    <a:prstGeom prst="rect">
                      <a:avLst/>
                    </a:prstGeom>
                  </pic:spPr>
                </pic:pic>
              </a:graphicData>
            </a:graphic>
          </wp:inline>
        </w:drawing>
      </w:r>
    </w:p>
    <w:p w14:paraId="30083574" w14:textId="675516B2" w:rsidR="00BE763F" w:rsidRDefault="0015013A" w:rsidP="00631E13">
      <w:pPr>
        <w:pStyle w:val="Caption"/>
        <w:jc w:val="center"/>
      </w:pPr>
      <w:bookmarkStart w:id="311" w:name="_Toc200031409"/>
      <w:r>
        <w:t>Figure</w:t>
      </w:r>
      <w:r w:rsidR="00B722D3" w:rsidRPr="00222D99">
        <w:t xml:space="preserve"> </w:t>
      </w:r>
      <w:r w:rsidR="00B722D3">
        <w:fldChar w:fldCharType="begin"/>
      </w:r>
      <w:r w:rsidR="00B722D3" w:rsidRPr="00222D99">
        <w:instrText xml:space="preserve"> STYLEREF 1 \s </w:instrText>
      </w:r>
      <w:r w:rsidR="00B722D3">
        <w:fldChar w:fldCharType="separate"/>
      </w:r>
      <w:r w:rsidR="00631E13">
        <w:rPr>
          <w:noProof/>
        </w:rPr>
        <w:t>9</w:t>
      </w:r>
      <w:r w:rsidR="00B722D3">
        <w:rPr>
          <w:noProof/>
        </w:rPr>
        <w:fldChar w:fldCharType="end"/>
      </w:r>
      <w:r w:rsidR="00B722D3" w:rsidRPr="00222D99">
        <w:noBreakHyphen/>
      </w:r>
      <w:r w:rsidR="00B722D3">
        <w:fldChar w:fldCharType="begin"/>
      </w:r>
      <w:r w:rsidR="00B722D3" w:rsidRPr="001F33CF">
        <w:instrText xml:space="preserve"> SEQ Abbildung \* ARABIC \s 1 </w:instrText>
      </w:r>
      <w:r w:rsidR="00B722D3">
        <w:fldChar w:fldCharType="separate"/>
      </w:r>
      <w:r w:rsidR="00631E13">
        <w:rPr>
          <w:noProof/>
        </w:rPr>
        <w:t>1</w:t>
      </w:r>
      <w:r w:rsidR="00B722D3">
        <w:rPr>
          <w:noProof/>
        </w:rPr>
        <w:fldChar w:fldCharType="end"/>
      </w:r>
      <w:r w:rsidR="00B722D3" w:rsidRPr="00222D99">
        <w:t xml:space="preserve">: </w:t>
      </w:r>
      <w:r w:rsidR="00631E13">
        <w:t>Filled in Semantic description</w:t>
      </w:r>
      <w:bookmarkEnd w:id="311"/>
    </w:p>
    <w:p w14:paraId="57B21F3C" w14:textId="77777777" w:rsidR="00B722D3" w:rsidRDefault="00B722D3" w:rsidP="00415CEF">
      <w:pPr>
        <w:jc w:val="both"/>
      </w:pPr>
    </w:p>
    <w:p w14:paraId="45F76F1E" w14:textId="7BFA9850" w:rsidR="00BE763F" w:rsidRDefault="00BE763F" w:rsidP="00415CEF">
      <w:pPr>
        <w:jc w:val="both"/>
      </w:pPr>
      <w:r>
        <w:t>This contrasts with the “Qualifiers” and “Data Definitions”, which are directly embedded in the property definition.</w:t>
      </w:r>
    </w:p>
    <w:p w14:paraId="406EB2C8" w14:textId="77777777" w:rsidR="00BE763F" w:rsidRDefault="00BE763F" w:rsidP="00415CEF">
      <w:pPr>
        <w:jc w:val="both"/>
      </w:pPr>
    </w:p>
    <w:p w14:paraId="71CD772C" w14:textId="77777777" w:rsidR="00BE763F" w:rsidRDefault="00BE763F" w:rsidP="00BE763F">
      <w:pPr>
        <w:rPr>
          <w:rFonts w:eastAsiaTheme="majorEastAsia" w:cstheme="majorBidi"/>
          <w:color w:val="DC690A"/>
          <w:sz w:val="22"/>
          <w:szCs w:val="22"/>
        </w:rPr>
      </w:pPr>
      <w:r>
        <w:br w:type="page"/>
      </w:r>
    </w:p>
    <w:p w14:paraId="7261CEFD" w14:textId="77777777" w:rsidR="00BE763F" w:rsidRDefault="00BE763F" w:rsidP="004D1C31">
      <w:pPr>
        <w:pStyle w:val="Heading2"/>
      </w:pPr>
      <w:r>
        <w:lastRenderedPageBreak/>
        <w:t>“Qualifier”</w:t>
      </w:r>
      <w:r w:rsidRPr="00222D99">
        <w:t xml:space="preserve"> </w:t>
      </w:r>
    </w:p>
    <w:p w14:paraId="2D4EB16E" w14:textId="77777777" w:rsidR="00BE763F" w:rsidRPr="00B24206" w:rsidRDefault="00BE763F" w:rsidP="00BE763F"/>
    <w:p w14:paraId="3EF983A1" w14:textId="77777777" w:rsidR="00BE763F" w:rsidRDefault="00BE763F" w:rsidP="00BE763F">
      <w:r>
        <w:t xml:space="preserve">Additional definitions for a property can be done via the “Qualifier” concept, i.e. definition of </w:t>
      </w:r>
      <w:r w:rsidRPr="00222D99">
        <w:t>Upper</w:t>
      </w:r>
      <w:r>
        <w:t xml:space="preserve">- and </w:t>
      </w:r>
      <w:r w:rsidRPr="00222D99">
        <w:t>Lower-Boundar</w:t>
      </w:r>
      <w:r>
        <w:t>ies</w:t>
      </w:r>
      <w:r w:rsidRPr="00222D99">
        <w:t xml:space="preserve"> </w:t>
      </w:r>
      <w:r>
        <w:t>as shown below:</w:t>
      </w:r>
    </w:p>
    <w:p w14:paraId="053B99F3" w14:textId="77777777" w:rsidR="00BE763F" w:rsidRPr="00222D99" w:rsidRDefault="00BE763F" w:rsidP="00BE763F"/>
    <w:p w14:paraId="010B948A" w14:textId="388C4180" w:rsidR="00631E13" w:rsidRDefault="00BE763F" w:rsidP="006852D4">
      <w:pPr>
        <w:keepNext/>
      </w:pPr>
      <w:r w:rsidRPr="004714D9">
        <w:rPr>
          <w:rFonts w:eastAsia="Arial" w:cs="Arial"/>
          <w:noProof/>
          <w:color w:val="000000" w:themeColor="text1"/>
          <w:lang w:val="de-DE" w:eastAsia="zh-CN"/>
        </w:rPr>
        <w:drawing>
          <wp:inline distT="0" distB="0" distL="0" distR="0" wp14:anchorId="7EFB5DBC" wp14:editId="0C47EBC3">
            <wp:extent cx="5391617" cy="800169"/>
            <wp:effectExtent l="0" t="0" r="0" b="0"/>
            <wp:docPr id="1547450579" name="Grafik 1" descr="Ein Bild, das Screenshot, Reihe,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93720" name="Grafik 1" descr="Ein Bild, das Screenshot, Reihe, Text enthält.&#10;&#10;KI-generierte Inhalte können fehlerhaft sein."/>
                    <pic:cNvPicPr/>
                  </pic:nvPicPr>
                  <pic:blipFill>
                    <a:blip r:embed="rId69"/>
                    <a:stretch>
                      <a:fillRect/>
                    </a:stretch>
                  </pic:blipFill>
                  <pic:spPr>
                    <a:xfrm>
                      <a:off x="0" y="0"/>
                      <a:ext cx="5391617" cy="800169"/>
                    </a:xfrm>
                    <a:prstGeom prst="rect">
                      <a:avLst/>
                    </a:prstGeom>
                  </pic:spPr>
                </pic:pic>
              </a:graphicData>
            </a:graphic>
          </wp:inline>
        </w:drawing>
      </w:r>
    </w:p>
    <w:p w14:paraId="18621CCD" w14:textId="46548BC5" w:rsidR="00631E13" w:rsidRDefault="0015013A" w:rsidP="00631E13">
      <w:pPr>
        <w:pStyle w:val="Caption"/>
        <w:jc w:val="center"/>
      </w:pPr>
      <w:bookmarkStart w:id="312" w:name="_Toc200031410"/>
      <w:r>
        <w:t>Figure</w:t>
      </w:r>
      <w:r w:rsidR="00631E13" w:rsidRPr="00222D99">
        <w:t xml:space="preserve"> </w:t>
      </w:r>
      <w:r w:rsidR="00631E13">
        <w:fldChar w:fldCharType="begin"/>
      </w:r>
      <w:r w:rsidR="00631E13" w:rsidRPr="00222D99">
        <w:instrText xml:space="preserve"> STYLEREF 1 \s </w:instrText>
      </w:r>
      <w:r w:rsidR="00631E13">
        <w:fldChar w:fldCharType="separate"/>
      </w:r>
      <w:r w:rsidR="00631E13">
        <w:rPr>
          <w:noProof/>
        </w:rPr>
        <w:t>9</w:t>
      </w:r>
      <w:r w:rsidR="00631E13">
        <w:rPr>
          <w:noProof/>
        </w:rPr>
        <w:fldChar w:fldCharType="end"/>
      </w:r>
      <w:r w:rsidR="00631E13" w:rsidRPr="00222D99">
        <w:noBreakHyphen/>
      </w:r>
      <w:r w:rsidR="00631E13">
        <w:fldChar w:fldCharType="begin"/>
      </w:r>
      <w:r w:rsidR="00631E13" w:rsidRPr="001F33CF">
        <w:instrText xml:space="preserve"> SEQ Abbildung \* ARABIC \s 1 </w:instrText>
      </w:r>
      <w:r w:rsidR="00631E13">
        <w:fldChar w:fldCharType="separate"/>
      </w:r>
      <w:r w:rsidR="00631E13">
        <w:rPr>
          <w:noProof/>
        </w:rPr>
        <w:t>2</w:t>
      </w:r>
      <w:r w:rsidR="00631E13">
        <w:rPr>
          <w:noProof/>
        </w:rPr>
        <w:fldChar w:fldCharType="end"/>
      </w:r>
      <w:r w:rsidR="00631E13" w:rsidRPr="00222D99">
        <w:t xml:space="preserve">: </w:t>
      </w:r>
      <w:r w:rsidR="00631E13">
        <w:t>Example of a filled in Qualifier</w:t>
      </w:r>
      <w:bookmarkEnd w:id="312"/>
    </w:p>
    <w:p w14:paraId="07323D42" w14:textId="77777777" w:rsidR="00BE763F" w:rsidRDefault="00BE763F" w:rsidP="00BE763F">
      <w:pPr>
        <w:rPr>
          <w:rFonts w:eastAsia="Arial" w:cs="Arial"/>
          <w:color w:val="000000" w:themeColor="text1"/>
        </w:rPr>
      </w:pPr>
    </w:p>
    <w:p w14:paraId="2D64B98F" w14:textId="77777777" w:rsidR="00BE763F" w:rsidRDefault="00BE763F" w:rsidP="00BE763F">
      <w:pPr>
        <w:jc w:val="both"/>
      </w:pPr>
      <w:r>
        <w:t xml:space="preserve">Qualifiers in the Asset Administration Shell (AAS) provide additional metadata about elements, acting as type-value pairs that define properties related to value, semantics, or existence. </w:t>
      </w:r>
    </w:p>
    <w:p w14:paraId="0C2F7FB7" w14:textId="77777777" w:rsidR="00BE763F" w:rsidRDefault="00BE763F" w:rsidP="00BE763F">
      <w:pPr>
        <w:jc w:val="both"/>
      </w:pPr>
    </w:p>
    <w:p w14:paraId="15433E04" w14:textId="77777777" w:rsidR="00BE763F" w:rsidRDefault="00BE763F" w:rsidP="00BE763F">
      <w:pPr>
        <w:jc w:val="both"/>
        <w:rPr>
          <w:rFonts w:eastAsia="Arial" w:cs="Arial"/>
          <w:color w:val="000000" w:themeColor="text1"/>
        </w:rPr>
      </w:pPr>
      <w:commentRangeStart w:id="313"/>
      <w:commentRangeStart w:id="314"/>
      <w:r>
        <w:t xml:space="preserve">There are three main types: </w:t>
      </w:r>
      <w:proofErr w:type="spellStart"/>
      <w:r>
        <w:rPr>
          <w:rStyle w:val="Strong"/>
        </w:rPr>
        <w:t>ValueQualifier</w:t>
      </w:r>
      <w:proofErr w:type="spellEnd"/>
      <w:r>
        <w:t xml:space="preserve">, which describes how a value was determined (e.g., "measured" or "substitute value" for temperature); </w:t>
      </w:r>
      <w:proofErr w:type="spellStart"/>
      <w:r>
        <w:rPr>
          <w:rStyle w:val="Strong"/>
        </w:rPr>
        <w:t>ConceptQualifier</w:t>
      </w:r>
      <w:proofErr w:type="spellEnd"/>
      <w:r>
        <w:t xml:space="preserve">, which differentiates semantically similar elements based on lifecycle stages (e.g., "as planned" vs. "as maintained" for a Bill of Material); and </w:t>
      </w:r>
      <w:proofErr w:type="spellStart"/>
      <w:r>
        <w:rPr>
          <w:rStyle w:val="Strong"/>
        </w:rPr>
        <w:t>TemplateQualifier</w:t>
      </w:r>
      <w:proofErr w:type="spellEnd"/>
      <w:r>
        <w:t xml:space="preserve">, which defines whether a </w:t>
      </w:r>
      <w:proofErr w:type="spellStart"/>
      <w:r>
        <w:t>submodel</w:t>
      </w:r>
      <w:proofErr w:type="spellEnd"/>
      <w:r>
        <w:t xml:space="preserve"> element is "mandatory" or "optional." Constraints ensure consistency, such as AASd-006, which requires a qualifier’s </w:t>
      </w:r>
      <w:r w:rsidRPr="00F600BC">
        <w:rPr>
          <w:rStyle w:val="HTMLCode"/>
          <w:rFonts w:ascii="Times New Roman" w:eastAsiaTheme="minorHAnsi" w:hAnsi="Times New Roman" w:cs="Times New Roman"/>
          <w:i/>
          <w:sz w:val="24"/>
          <w:szCs w:val="24"/>
        </w:rPr>
        <w:t>value</w:t>
      </w:r>
      <w:r>
        <w:t xml:space="preserve"> and </w:t>
      </w:r>
      <w:proofErr w:type="spellStart"/>
      <w:r w:rsidRPr="00F600BC">
        <w:rPr>
          <w:rStyle w:val="HTMLCode"/>
          <w:rFonts w:ascii="Times New Roman" w:eastAsiaTheme="minorHAnsi" w:hAnsi="Times New Roman" w:cs="Times New Roman"/>
          <w:i/>
          <w:sz w:val="24"/>
          <w:szCs w:val="24"/>
        </w:rPr>
        <w:t>valueId</w:t>
      </w:r>
      <w:proofErr w:type="spellEnd"/>
      <w:r w:rsidRPr="00F600BC">
        <w:t xml:space="preserve"> </w:t>
      </w:r>
      <w:r>
        <w:t xml:space="preserve">to be identical if both are present, and AASd-020, which enforces data type consistency. In terms of referencing, AAS elements can be </w:t>
      </w:r>
      <w:r>
        <w:rPr>
          <w:rStyle w:val="Strong"/>
        </w:rPr>
        <w:t>identifiable</w:t>
      </w:r>
      <w:r>
        <w:t xml:space="preserve"> (globally unique ID), </w:t>
      </w:r>
      <w:r>
        <w:rPr>
          <w:rStyle w:val="Strong"/>
        </w:rPr>
        <w:t>referable</w:t>
      </w:r>
      <w:r>
        <w:t xml:space="preserve"> (having an </w:t>
      </w:r>
      <w:proofErr w:type="spellStart"/>
      <w:r w:rsidRPr="00F600BC">
        <w:rPr>
          <w:rStyle w:val="HTMLCode"/>
          <w:rFonts w:ascii="Times New Roman" w:eastAsiaTheme="minorHAnsi" w:hAnsi="Times New Roman" w:cs="Times New Roman"/>
          <w:i/>
          <w:sz w:val="24"/>
          <w:szCs w:val="24"/>
        </w:rPr>
        <w:t>idShort</w:t>
      </w:r>
      <w:proofErr w:type="spellEnd"/>
      <w:r w:rsidRPr="00F600BC">
        <w:t xml:space="preserve"> </w:t>
      </w:r>
      <w:r>
        <w:t xml:space="preserve">within a namespace), or </w:t>
      </w:r>
      <w:r>
        <w:rPr>
          <w:rStyle w:val="Strong"/>
        </w:rPr>
        <w:t>neither</w:t>
      </w:r>
      <w:r>
        <w:t xml:space="preserve"> (such as qualifiers, which are attributes). A referable element's namespace is determined by its parent, ensuring structured relationships, such as a </w:t>
      </w:r>
      <w:proofErr w:type="spellStart"/>
      <w:r>
        <w:t>submodel</w:t>
      </w:r>
      <w:proofErr w:type="spellEnd"/>
      <w:r>
        <w:t xml:space="preserve"> serving as the namespace for its contained properties.</w:t>
      </w:r>
    </w:p>
    <w:p w14:paraId="4FAECB36" w14:textId="77777777" w:rsidR="00BE763F" w:rsidRDefault="00BE763F" w:rsidP="00BE763F">
      <w:pPr>
        <w:jc w:val="both"/>
        <w:rPr>
          <w:rFonts w:eastAsia="Arial" w:cs="Arial"/>
          <w:color w:val="000000" w:themeColor="text1"/>
        </w:rPr>
      </w:pPr>
      <w:r>
        <w:t xml:space="preserve">Definitions from the AASXPE can be found here: </w:t>
      </w:r>
      <w:hyperlink r:id="rId139" w:history="1">
        <w:r w:rsidRPr="003D0222">
          <w:rPr>
            <w:rStyle w:val="Hyperlink"/>
            <w:rFonts w:eastAsia="Arial" w:cs="Arial"/>
          </w:rPr>
          <w:t>https://github.com/admin-shell-io/aasx-package-explorer/blob/main/src/AasxPackageExplorer/qualifier-presets.json</w:t>
        </w:r>
      </w:hyperlink>
      <w:commentRangeEnd w:id="313"/>
      <w:r>
        <w:rPr>
          <w:rStyle w:val="CommentReference"/>
        </w:rPr>
        <w:commentReference w:id="313"/>
      </w:r>
      <w:commentRangeEnd w:id="314"/>
      <w:r w:rsidR="0075211B">
        <w:rPr>
          <w:rStyle w:val="CommentReference"/>
        </w:rPr>
        <w:commentReference w:id="314"/>
      </w:r>
    </w:p>
    <w:p w14:paraId="7FB6B373" w14:textId="77777777" w:rsidR="00BE763F" w:rsidRDefault="00BE763F" w:rsidP="00BE763F">
      <w:pPr>
        <w:jc w:val="both"/>
      </w:pPr>
    </w:p>
    <w:p w14:paraId="4846BBE7" w14:textId="77777777" w:rsidR="005916CD" w:rsidRPr="00F600BC" w:rsidRDefault="005916CD" w:rsidP="00BE763F">
      <w:pPr>
        <w:jc w:val="both"/>
      </w:pPr>
    </w:p>
    <w:p w14:paraId="5A1FB8B1" w14:textId="147A6974" w:rsidR="002273E7" w:rsidRDefault="002273E7" w:rsidP="004D1C31">
      <w:pPr>
        <w:pStyle w:val="Heading2"/>
        <w:ind w:left="567" w:hanging="567"/>
        <w:rPr>
          <w:sz w:val="24"/>
          <w:szCs w:val="24"/>
          <w:lang w:bidi="fa-IR"/>
        </w:rPr>
      </w:pPr>
      <w:proofErr w:type="spellStart"/>
      <w:r w:rsidRPr="00B15C70">
        <w:rPr>
          <w:sz w:val="24"/>
          <w:szCs w:val="24"/>
          <w:lang w:bidi="fa-IR"/>
        </w:rPr>
        <w:t>Submodel</w:t>
      </w:r>
      <w:bookmarkEnd w:id="309"/>
      <w:proofErr w:type="spellEnd"/>
    </w:p>
    <w:p w14:paraId="372C47CE" w14:textId="77777777" w:rsidR="00D63DEB" w:rsidRPr="00B80D25" w:rsidRDefault="00D63DEB" w:rsidP="006852D4">
      <w:pPr>
        <w:rPr>
          <w:lang w:bidi="fa-IR"/>
        </w:rPr>
      </w:pPr>
    </w:p>
    <w:p w14:paraId="45A13774" w14:textId="72712ABB" w:rsidR="00756761" w:rsidRDefault="00AE7A62" w:rsidP="00AE7A62">
      <w:pPr>
        <w:rPr>
          <w:lang w:bidi="fa-IR"/>
        </w:rPr>
      </w:pPr>
      <w:r>
        <w:rPr>
          <w:lang w:bidi="fa-IR"/>
        </w:rPr>
        <w:t>A</w:t>
      </w:r>
      <w:r w:rsidR="00DC3D38">
        <w:rPr>
          <w:lang w:bidi="fa-IR"/>
        </w:rPr>
        <w:t>n</w:t>
      </w:r>
      <w:r w:rsidR="008F3DF5">
        <w:rPr>
          <w:lang w:bidi="fa-IR"/>
        </w:rPr>
        <w:t>y</w:t>
      </w:r>
      <w:r w:rsidR="00DC3D38">
        <w:rPr>
          <w:lang w:bidi="fa-IR"/>
        </w:rPr>
        <w:t xml:space="preserve"> IDTA</w:t>
      </w:r>
      <w:r>
        <w:rPr>
          <w:lang w:bidi="fa-IR"/>
        </w:rPr>
        <w:t xml:space="preserve"> </w:t>
      </w:r>
      <w:proofErr w:type="spellStart"/>
      <w:r>
        <w:rPr>
          <w:lang w:bidi="fa-IR"/>
        </w:rPr>
        <w:t>submodel</w:t>
      </w:r>
      <w:proofErr w:type="spellEnd"/>
      <w:r>
        <w:rPr>
          <w:lang w:bidi="fa-IR"/>
        </w:rPr>
        <w:t xml:space="preserve"> template comes wi</w:t>
      </w:r>
      <w:r w:rsidR="008F3DF5">
        <w:rPr>
          <w:lang w:bidi="fa-IR"/>
        </w:rPr>
        <w:t>t</w:t>
      </w:r>
      <w:r w:rsidR="00DC3D38">
        <w:rPr>
          <w:lang w:bidi="fa-IR"/>
        </w:rPr>
        <w:t>h</w:t>
      </w:r>
      <w:r>
        <w:rPr>
          <w:lang w:bidi="fa-IR"/>
        </w:rPr>
        <w:t xml:space="preserve"> a semantic reference on its own</w:t>
      </w:r>
      <w:r w:rsidR="00DC3D38">
        <w:rPr>
          <w:lang w:bidi="fa-IR"/>
        </w:rPr>
        <w:t xml:space="preserve"> </w:t>
      </w:r>
      <w:r w:rsidR="00A34122">
        <w:rPr>
          <w:lang w:bidi="fa-IR"/>
        </w:rPr>
        <w:t>which</w:t>
      </w:r>
      <w:r w:rsidR="00DC3D38">
        <w:rPr>
          <w:lang w:bidi="fa-IR"/>
        </w:rPr>
        <w:t xml:space="preserve"> should not be changed. When a proprietary</w:t>
      </w:r>
      <w:r w:rsidR="00A34122">
        <w:rPr>
          <w:lang w:bidi="fa-IR"/>
        </w:rPr>
        <w:t xml:space="preserve"> </w:t>
      </w:r>
      <w:proofErr w:type="spellStart"/>
      <w:r w:rsidR="00A34122">
        <w:rPr>
          <w:lang w:bidi="fa-IR"/>
        </w:rPr>
        <w:t>submodel</w:t>
      </w:r>
      <w:proofErr w:type="spellEnd"/>
      <w:r w:rsidR="00A34122">
        <w:rPr>
          <w:lang w:bidi="fa-IR"/>
        </w:rPr>
        <w:t xml:space="preserve"> is</w:t>
      </w:r>
      <w:r w:rsidR="00DC3D38">
        <w:rPr>
          <w:lang w:bidi="fa-IR"/>
        </w:rPr>
        <w:t xml:space="preserve"> create</w:t>
      </w:r>
      <w:r w:rsidR="00A34122">
        <w:rPr>
          <w:lang w:bidi="fa-IR"/>
        </w:rPr>
        <w:t>d, it is recommended to also create a dedicat</w:t>
      </w:r>
      <w:r w:rsidR="000E4B72">
        <w:rPr>
          <w:lang w:bidi="fa-IR"/>
        </w:rPr>
        <w:t>e</w:t>
      </w:r>
      <w:r w:rsidR="00A34122">
        <w:rPr>
          <w:lang w:bidi="fa-IR"/>
        </w:rPr>
        <w:t xml:space="preserve">d </w:t>
      </w:r>
      <w:proofErr w:type="spellStart"/>
      <w:r w:rsidR="00A34122">
        <w:rPr>
          <w:lang w:bidi="fa-IR"/>
        </w:rPr>
        <w:t>submodel</w:t>
      </w:r>
      <w:proofErr w:type="spellEnd"/>
      <w:r w:rsidR="00A34122">
        <w:rPr>
          <w:lang w:bidi="fa-IR"/>
        </w:rPr>
        <w:t xml:space="preserve"> </w:t>
      </w:r>
      <w:r w:rsidR="00C40D6D">
        <w:rPr>
          <w:lang w:bidi="fa-IR"/>
        </w:rPr>
        <w:t xml:space="preserve">template </w:t>
      </w:r>
      <w:r w:rsidR="00A34122">
        <w:rPr>
          <w:lang w:bidi="fa-IR"/>
        </w:rPr>
        <w:t>id</w:t>
      </w:r>
      <w:r w:rsidR="006D5D45">
        <w:rPr>
          <w:lang w:bidi="fa-IR"/>
        </w:rPr>
        <w:t xml:space="preserve"> with the </w:t>
      </w:r>
      <w:r w:rsidR="000E4B72">
        <w:rPr>
          <w:lang w:bidi="fa-IR"/>
        </w:rPr>
        <w:t xml:space="preserve">potential </w:t>
      </w:r>
      <w:r w:rsidR="006D5D45">
        <w:rPr>
          <w:lang w:bidi="fa-IR"/>
        </w:rPr>
        <w:t>capability to be used as a reference by others</w:t>
      </w:r>
      <w:r w:rsidR="00756761">
        <w:rPr>
          <w:lang w:bidi="fa-IR"/>
        </w:rPr>
        <w:t>.</w:t>
      </w:r>
      <w:r w:rsidR="00A34122">
        <w:rPr>
          <w:lang w:bidi="fa-IR"/>
        </w:rPr>
        <w:t xml:space="preserve"> </w:t>
      </w:r>
    </w:p>
    <w:p w14:paraId="6E3F6EEA" w14:textId="54D948BD" w:rsidR="00AE7A62" w:rsidRPr="00AE7A62" w:rsidRDefault="00AE7A62" w:rsidP="00AE7A62">
      <w:pPr>
        <w:rPr>
          <w:lang w:bidi="fa-IR"/>
        </w:rPr>
      </w:pPr>
    </w:p>
    <w:p w14:paraId="0DFD41F5" w14:textId="435B61C7" w:rsidR="002273E7" w:rsidRPr="00222D99" w:rsidRDefault="002273E7" w:rsidP="002273E7">
      <w:pPr>
        <w:rPr>
          <w:rFonts w:eastAsia="Arial" w:cs="Arial"/>
          <w:color w:val="000000" w:themeColor="text1"/>
        </w:rPr>
      </w:pPr>
      <w:r w:rsidRPr="00222D99">
        <w:rPr>
          <w:rFonts w:eastAsia="Arial" w:cs="Arial"/>
          <w:color w:val="000000" w:themeColor="text1"/>
        </w:rPr>
        <w:t xml:space="preserve">In the below figure, as discussed earlier </w:t>
      </w:r>
      <w:r w:rsidR="00756761">
        <w:rPr>
          <w:rFonts w:eastAsia="Arial" w:cs="Arial"/>
          <w:color w:val="000000" w:themeColor="text1"/>
        </w:rPr>
        <w:t xml:space="preserve">IDTA’s </w:t>
      </w:r>
      <w:proofErr w:type="spellStart"/>
      <w:r w:rsidRPr="00222D99">
        <w:rPr>
          <w:rFonts w:eastAsia="Arial" w:cs="Arial"/>
          <w:color w:val="000000" w:themeColor="text1"/>
        </w:rPr>
        <w:t>HandoverDocumentation</w:t>
      </w:r>
      <w:proofErr w:type="spellEnd"/>
      <w:r w:rsidRPr="00222D99">
        <w:rPr>
          <w:rFonts w:eastAsia="Arial" w:cs="Arial"/>
          <w:color w:val="000000" w:themeColor="text1"/>
        </w:rPr>
        <w:t xml:space="preserve"> is the </w:t>
      </w:r>
      <w:proofErr w:type="spellStart"/>
      <w:r w:rsidRPr="00222D99">
        <w:rPr>
          <w:rFonts w:eastAsia="Arial" w:cs="Arial"/>
          <w:color w:val="000000" w:themeColor="text1"/>
        </w:rPr>
        <w:t>Submodel</w:t>
      </w:r>
      <w:proofErr w:type="spellEnd"/>
      <w:r w:rsidRPr="00222D99">
        <w:rPr>
          <w:rFonts w:eastAsia="Arial" w:cs="Arial"/>
          <w:color w:val="000000" w:themeColor="text1"/>
        </w:rPr>
        <w:t>.</w:t>
      </w:r>
    </w:p>
    <w:p w14:paraId="26FA2DC4" w14:textId="77777777" w:rsidR="00015F02" w:rsidRPr="00222D99" w:rsidRDefault="00015F02" w:rsidP="002273E7">
      <w:pPr>
        <w:rPr>
          <w:rFonts w:eastAsia="Arial" w:cs="Arial"/>
          <w:color w:val="000000" w:themeColor="text1"/>
        </w:rPr>
      </w:pPr>
    </w:p>
    <w:p w14:paraId="6ED6CCD1" w14:textId="2D19D0BF" w:rsidR="00F23F2C" w:rsidRDefault="00015F02" w:rsidP="00F23F2C">
      <w:pPr>
        <w:rPr>
          <w:lang w:bidi="fa-IR"/>
        </w:rPr>
      </w:pPr>
      <w:r>
        <w:rPr>
          <w:noProof/>
          <w:lang w:val="de-DE" w:eastAsia="zh-CN"/>
        </w:rPr>
        <w:lastRenderedPageBreak/>
        <w:drawing>
          <wp:inline distT="0" distB="0" distL="0" distR="0" wp14:anchorId="526A003C" wp14:editId="60736372">
            <wp:extent cx="5332491" cy="3194171"/>
            <wp:effectExtent l="133350" t="114300" r="135255" b="120650"/>
            <wp:docPr id="629825054" name="Grafik 6298250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054" name="Grafik 629825054" descr="A screenshot of a computer&#10;&#10;AI-generated content may b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63309" cy="3212631"/>
                    </a:xfrm>
                    <a:prstGeom prst="rect">
                      <a:avLst/>
                    </a:prstGeom>
                    <a:effectLst>
                      <a:outerShdw blurRad="63500" sx="102000" sy="102000" algn="ctr" rotWithShape="0">
                        <a:prstClr val="black">
                          <a:alpha val="40000"/>
                        </a:prstClr>
                      </a:outerShdw>
                    </a:effectLst>
                  </pic:spPr>
                </pic:pic>
              </a:graphicData>
            </a:graphic>
          </wp:inline>
        </w:drawing>
      </w:r>
    </w:p>
    <w:p w14:paraId="127BEE90" w14:textId="3482EDFE" w:rsidR="00015F02" w:rsidRPr="00222D99" w:rsidRDefault="0015013A" w:rsidP="00015F02">
      <w:pPr>
        <w:pStyle w:val="Caption"/>
        <w:jc w:val="center"/>
      </w:pPr>
      <w:bookmarkStart w:id="315" w:name="_Toc200031411"/>
      <w:r>
        <w:t>Figure</w:t>
      </w:r>
      <w:r w:rsidR="00015F02" w:rsidRPr="00222D99">
        <w:t xml:space="preserve"> </w:t>
      </w:r>
      <w:r w:rsidR="004A708D">
        <w:fldChar w:fldCharType="begin"/>
      </w:r>
      <w:r w:rsidR="004A708D" w:rsidRPr="001F33CF">
        <w:instrText xml:space="preserve"> STYLEREF 1 \s </w:instrText>
      </w:r>
      <w:r w:rsidR="004A708D">
        <w:fldChar w:fldCharType="separate"/>
      </w:r>
      <w:r w:rsidR="00631E13">
        <w:rPr>
          <w:noProof/>
        </w:rPr>
        <w:t>9</w:t>
      </w:r>
      <w:r w:rsidR="004A708D">
        <w:rPr>
          <w:noProof/>
        </w:rPr>
        <w:fldChar w:fldCharType="end"/>
      </w:r>
      <w:r w:rsidR="00015F02" w:rsidRPr="00222D99">
        <w:noBreakHyphen/>
      </w:r>
      <w:r w:rsidR="004A708D">
        <w:fldChar w:fldCharType="begin"/>
      </w:r>
      <w:r w:rsidR="004A708D" w:rsidRPr="00222D99">
        <w:instrText xml:space="preserve"> SEQ Abbildung \* ARABIC \s 1 </w:instrText>
      </w:r>
      <w:r w:rsidR="004A708D">
        <w:fldChar w:fldCharType="separate"/>
      </w:r>
      <w:r w:rsidR="00631E13">
        <w:rPr>
          <w:noProof/>
        </w:rPr>
        <w:t>3</w:t>
      </w:r>
      <w:r w:rsidR="004A708D">
        <w:rPr>
          <w:noProof/>
        </w:rPr>
        <w:fldChar w:fldCharType="end"/>
      </w:r>
      <w:r w:rsidR="00015F02" w:rsidRPr="00222D99">
        <w:t xml:space="preserve">: </w:t>
      </w:r>
      <w:r w:rsidR="00E463EE" w:rsidRPr="00222D99">
        <w:t>Adding Semantic References in AAS Designer</w:t>
      </w:r>
      <w:bookmarkEnd w:id="315"/>
    </w:p>
    <w:p w14:paraId="3735FE0C" w14:textId="77777777" w:rsidR="006154F7" w:rsidRPr="00222D99" w:rsidRDefault="006154F7" w:rsidP="006154F7">
      <w:pPr>
        <w:rPr>
          <w:rFonts w:eastAsia="Arial" w:cs="Arial"/>
          <w:color w:val="000000" w:themeColor="text1"/>
        </w:rPr>
      </w:pPr>
      <w:r w:rsidRPr="00222D99">
        <w:rPr>
          <w:rFonts w:eastAsia="Arial" w:cs="Arial"/>
          <w:color w:val="000000" w:themeColor="text1"/>
        </w:rPr>
        <w:t xml:space="preserve">To add semantic reference to </w:t>
      </w:r>
      <w:proofErr w:type="spellStart"/>
      <w:r w:rsidRPr="00222D99">
        <w:rPr>
          <w:rFonts w:eastAsia="Arial" w:cs="Arial"/>
          <w:color w:val="000000" w:themeColor="text1"/>
        </w:rPr>
        <w:t>HandoverDocumentation</w:t>
      </w:r>
      <w:proofErr w:type="spellEnd"/>
      <w:r w:rsidRPr="00222D99">
        <w:rPr>
          <w:rFonts w:eastAsia="Arial" w:cs="Arial"/>
          <w:color w:val="000000" w:themeColor="text1"/>
        </w:rPr>
        <w:t>, follow the following steps:</w:t>
      </w:r>
    </w:p>
    <w:p w14:paraId="2D5FE947" w14:textId="77777777" w:rsidR="006154F7" w:rsidRPr="00222D99" w:rsidRDefault="006154F7" w:rsidP="004D1C31">
      <w:pPr>
        <w:pStyle w:val="ListParagraph"/>
        <w:numPr>
          <w:ilvl w:val="1"/>
          <w:numId w:val="15"/>
        </w:numPr>
        <w:spacing w:before="220" w:after="220" w:line="279" w:lineRule="auto"/>
        <w:contextualSpacing/>
        <w:rPr>
          <w:rFonts w:eastAsia="Arial" w:cs="Arial"/>
          <w:color w:val="000000" w:themeColor="text1"/>
          <w:sz w:val="22"/>
          <w:szCs w:val="22"/>
        </w:rPr>
      </w:pPr>
      <w:r w:rsidRPr="00222D99">
        <w:rPr>
          <w:rFonts w:eastAsia="Arial" w:cs="Arial"/>
          <w:color w:val="000000" w:themeColor="text1"/>
          <w:sz w:val="22"/>
          <w:szCs w:val="22"/>
        </w:rPr>
        <w:t xml:space="preserve">Either search for an existing description in the repository, but in our </w:t>
      </w:r>
      <w:proofErr w:type="gramStart"/>
      <w:r w:rsidRPr="00222D99">
        <w:rPr>
          <w:rFonts w:eastAsia="Arial" w:cs="Arial"/>
          <w:color w:val="000000" w:themeColor="text1"/>
          <w:sz w:val="22"/>
          <w:szCs w:val="22"/>
        </w:rPr>
        <w:t>case</w:t>
      </w:r>
      <w:proofErr w:type="gramEnd"/>
      <w:r w:rsidRPr="00222D99">
        <w:rPr>
          <w:rFonts w:eastAsia="Arial" w:cs="Arial"/>
          <w:color w:val="000000" w:themeColor="text1"/>
          <w:sz w:val="22"/>
          <w:szCs w:val="22"/>
        </w:rPr>
        <w:t xml:space="preserve"> there is no description available so let’s create a new description.</w:t>
      </w:r>
    </w:p>
    <w:p w14:paraId="64616EC7" w14:textId="1CC37033" w:rsidR="007F155A" w:rsidRPr="00E463EE" w:rsidRDefault="00367E80" w:rsidP="002F4F66">
      <w:pPr>
        <w:jc w:val="center"/>
      </w:pPr>
      <w:r w:rsidRPr="00367E80">
        <w:rPr>
          <w:noProof/>
          <w:lang w:val="de-DE" w:eastAsia="zh-CN"/>
        </w:rPr>
        <w:drawing>
          <wp:inline distT="0" distB="0" distL="0" distR="0" wp14:anchorId="7F3DFA80" wp14:editId="2EE0B49F">
            <wp:extent cx="5760720" cy="2277110"/>
            <wp:effectExtent l="114300" t="95250" r="106680" b="104140"/>
            <wp:docPr id="1229271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71020" name="Picture 1" descr="A screenshot of a computer&#10;&#10;Description automatically generated"/>
                    <pic:cNvPicPr/>
                  </pic:nvPicPr>
                  <pic:blipFill>
                    <a:blip r:embed="rId141"/>
                    <a:stretch>
                      <a:fillRect/>
                    </a:stretch>
                  </pic:blipFill>
                  <pic:spPr>
                    <a:xfrm>
                      <a:off x="0" y="0"/>
                      <a:ext cx="5760720" cy="2277110"/>
                    </a:xfrm>
                    <a:prstGeom prst="rect">
                      <a:avLst/>
                    </a:prstGeom>
                    <a:effectLst>
                      <a:outerShdw blurRad="63500" sx="102000" sy="102000" algn="ctr" rotWithShape="0">
                        <a:prstClr val="black">
                          <a:alpha val="40000"/>
                        </a:prstClr>
                      </a:outerShdw>
                    </a:effectLst>
                  </pic:spPr>
                </pic:pic>
              </a:graphicData>
            </a:graphic>
          </wp:inline>
        </w:drawing>
      </w:r>
    </w:p>
    <w:p w14:paraId="377BCEB9" w14:textId="68CD2368" w:rsidR="00015F02" w:rsidRPr="00222D99" w:rsidRDefault="0015013A" w:rsidP="002F4F66">
      <w:pPr>
        <w:pStyle w:val="Caption"/>
        <w:jc w:val="center"/>
      </w:pPr>
      <w:bookmarkStart w:id="316" w:name="_Toc200031412"/>
      <w:r>
        <w:t>Figure</w:t>
      </w:r>
      <w:r w:rsidR="007F155A" w:rsidRPr="00222D99">
        <w:t xml:space="preserve"> </w:t>
      </w:r>
      <w:r w:rsidR="004A708D">
        <w:fldChar w:fldCharType="begin"/>
      </w:r>
      <w:r w:rsidR="004A708D" w:rsidRPr="001F33CF">
        <w:instrText xml:space="preserve"> STYLEREF 1 \s </w:instrText>
      </w:r>
      <w:r w:rsidR="004A708D">
        <w:fldChar w:fldCharType="separate"/>
      </w:r>
      <w:r w:rsidR="00B07280">
        <w:rPr>
          <w:noProof/>
        </w:rPr>
        <w:t>9</w:t>
      </w:r>
      <w:r w:rsidR="004A708D">
        <w:rPr>
          <w:noProof/>
        </w:rPr>
        <w:fldChar w:fldCharType="end"/>
      </w:r>
      <w:r w:rsidR="007F155A" w:rsidRPr="00222D99">
        <w:noBreakHyphen/>
      </w:r>
      <w:r w:rsidR="004A708D">
        <w:fldChar w:fldCharType="begin"/>
      </w:r>
      <w:r w:rsidR="004A708D" w:rsidRPr="00222D99">
        <w:instrText xml:space="preserve"> SEQ Abbildung \* ARABIC \s 1 </w:instrText>
      </w:r>
      <w:r w:rsidR="004A708D">
        <w:fldChar w:fldCharType="separate"/>
      </w:r>
      <w:r w:rsidR="00B07280">
        <w:rPr>
          <w:noProof/>
        </w:rPr>
        <w:t>4</w:t>
      </w:r>
      <w:r w:rsidR="004A708D">
        <w:rPr>
          <w:noProof/>
        </w:rPr>
        <w:fldChar w:fldCharType="end"/>
      </w:r>
      <w:r w:rsidR="007F155A" w:rsidRPr="00222D99">
        <w:t xml:space="preserve">: </w:t>
      </w:r>
      <w:r w:rsidR="00111530" w:rsidRPr="00222D99">
        <w:t>Creating a New Semantic Description in AAS Designer</w:t>
      </w:r>
      <w:bookmarkEnd w:id="316"/>
    </w:p>
    <w:p w14:paraId="402811C4" w14:textId="03155B09" w:rsidR="00773DC2" w:rsidRPr="00222D99" w:rsidRDefault="00773DC2" w:rsidP="004D1C31">
      <w:pPr>
        <w:pStyle w:val="ListParagraph"/>
        <w:numPr>
          <w:ilvl w:val="1"/>
          <w:numId w:val="15"/>
        </w:numPr>
        <w:spacing w:before="220" w:after="220" w:line="279" w:lineRule="auto"/>
        <w:contextualSpacing/>
        <w:rPr>
          <w:rFonts w:eastAsia="Arial" w:cs="Arial"/>
          <w:color w:val="000000" w:themeColor="text1"/>
          <w:sz w:val="22"/>
          <w:szCs w:val="22"/>
        </w:rPr>
      </w:pPr>
      <w:r w:rsidRPr="00222D99">
        <w:rPr>
          <w:rFonts w:eastAsia="Arial" w:cs="Arial"/>
          <w:color w:val="000000" w:themeColor="text1"/>
          <w:sz w:val="22"/>
          <w:szCs w:val="22"/>
        </w:rPr>
        <w:t>Add the relevant ECLASS/IEC/IRDI/VEC ID to the ID placeholder.</w:t>
      </w:r>
    </w:p>
    <w:p w14:paraId="4391D9DF" w14:textId="77777777" w:rsidR="00901CAB" w:rsidRPr="0001016A" w:rsidRDefault="00901CAB" w:rsidP="004D1C31">
      <w:pPr>
        <w:pStyle w:val="ListParagraph"/>
        <w:numPr>
          <w:ilvl w:val="1"/>
          <w:numId w:val="15"/>
        </w:numPr>
        <w:spacing w:line="279" w:lineRule="auto"/>
        <w:contextualSpacing/>
        <w:rPr>
          <w:sz w:val="22"/>
          <w:szCs w:val="22"/>
        </w:rPr>
      </w:pPr>
      <w:r w:rsidRPr="0001016A">
        <w:rPr>
          <w:sz w:val="22"/>
          <w:szCs w:val="22"/>
        </w:rPr>
        <w:t>Click Save</w:t>
      </w:r>
      <w:commentRangeStart w:id="317"/>
      <w:commentRangeEnd w:id="317"/>
      <w:r>
        <w:rPr>
          <w:rStyle w:val="CommentReference"/>
        </w:rPr>
        <w:commentReference w:id="317"/>
      </w:r>
    </w:p>
    <w:p w14:paraId="27E2D1A8" w14:textId="77777777" w:rsidR="00901CAB" w:rsidRPr="00222D99" w:rsidRDefault="00901CAB" w:rsidP="00901CAB">
      <w:pPr>
        <w:pStyle w:val="ListParagraph"/>
        <w:spacing w:before="220" w:after="220" w:line="279" w:lineRule="auto"/>
        <w:ind w:left="1440" w:firstLine="0"/>
        <w:contextualSpacing/>
        <w:rPr>
          <w:rFonts w:eastAsia="Arial" w:cs="Arial"/>
          <w:color w:val="000000" w:themeColor="text1"/>
          <w:sz w:val="22"/>
          <w:szCs w:val="22"/>
        </w:rPr>
      </w:pPr>
    </w:p>
    <w:p w14:paraId="18243DEA" w14:textId="77777777" w:rsidR="00631E13" w:rsidRDefault="00631E13" w:rsidP="00773DC2">
      <w:pPr>
        <w:spacing w:before="220" w:after="220" w:line="279" w:lineRule="auto"/>
        <w:contextualSpacing/>
        <w:rPr>
          <w:rFonts w:eastAsia="Arial" w:cs="Arial"/>
          <w:color w:val="000000" w:themeColor="text1"/>
          <w:sz w:val="22"/>
          <w:szCs w:val="22"/>
        </w:rPr>
      </w:pPr>
    </w:p>
    <w:p w14:paraId="31DBE61B" w14:textId="1EAE9506" w:rsidR="00BE473C" w:rsidRPr="00773DC2" w:rsidRDefault="00DF4319" w:rsidP="00773DC2">
      <w:pPr>
        <w:spacing w:before="220" w:after="220" w:line="279" w:lineRule="auto"/>
        <w:contextualSpacing/>
        <w:rPr>
          <w:rFonts w:eastAsia="Arial" w:cs="Arial"/>
          <w:color w:val="000000" w:themeColor="text1"/>
          <w:sz w:val="22"/>
          <w:szCs w:val="22"/>
        </w:rPr>
      </w:pPr>
      <w:r w:rsidRPr="00DF4319">
        <w:rPr>
          <w:rFonts w:eastAsia="Arial" w:cs="Arial"/>
          <w:noProof/>
          <w:color w:val="000000" w:themeColor="text1"/>
          <w:sz w:val="22"/>
          <w:szCs w:val="22"/>
          <w:lang w:val="de-DE" w:eastAsia="zh-CN"/>
        </w:rPr>
        <w:lastRenderedPageBreak/>
        <w:drawing>
          <wp:inline distT="0" distB="0" distL="0" distR="0" wp14:anchorId="19FB692A" wp14:editId="5BE32E20">
            <wp:extent cx="5760720" cy="1981200"/>
            <wp:effectExtent l="114300" t="95250" r="106680" b="95250"/>
            <wp:docPr id="78513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5775" name="Picture 1" descr="A screenshot of a computer&#10;&#10;Description automatically generated"/>
                    <pic:cNvPicPr/>
                  </pic:nvPicPr>
                  <pic:blipFill>
                    <a:blip r:embed="rId142"/>
                    <a:stretch>
                      <a:fillRect/>
                    </a:stretch>
                  </pic:blipFill>
                  <pic:spPr>
                    <a:xfrm>
                      <a:off x="0" y="0"/>
                      <a:ext cx="5760720" cy="1981200"/>
                    </a:xfrm>
                    <a:prstGeom prst="rect">
                      <a:avLst/>
                    </a:prstGeom>
                    <a:effectLst>
                      <a:outerShdw blurRad="63500" sx="102000" sy="102000" algn="ctr" rotWithShape="0">
                        <a:prstClr val="black">
                          <a:alpha val="40000"/>
                        </a:prstClr>
                      </a:outerShdw>
                    </a:effectLst>
                  </pic:spPr>
                </pic:pic>
              </a:graphicData>
            </a:graphic>
          </wp:inline>
        </w:drawing>
      </w:r>
    </w:p>
    <w:p w14:paraId="306EBCBF" w14:textId="268C315A" w:rsidR="00BE473C" w:rsidRPr="00222D99" w:rsidRDefault="0015013A" w:rsidP="00BE473C">
      <w:pPr>
        <w:pStyle w:val="Caption"/>
        <w:jc w:val="center"/>
      </w:pPr>
      <w:bookmarkStart w:id="318" w:name="_Toc200031413"/>
      <w:r>
        <w:t>Figure</w:t>
      </w:r>
      <w:r w:rsidR="00BE473C" w:rsidRPr="00222D99">
        <w:t xml:space="preserve"> </w:t>
      </w:r>
      <w:r w:rsidR="004A708D">
        <w:fldChar w:fldCharType="begin"/>
      </w:r>
      <w:r w:rsidR="004A708D" w:rsidRPr="001F33CF">
        <w:instrText xml:space="preserve"> STYLEREF 1 \s </w:instrText>
      </w:r>
      <w:r w:rsidR="004A708D">
        <w:fldChar w:fldCharType="separate"/>
      </w:r>
      <w:r w:rsidR="00B07280">
        <w:rPr>
          <w:noProof/>
        </w:rPr>
        <w:t>9</w:t>
      </w:r>
      <w:r w:rsidR="004A708D">
        <w:rPr>
          <w:noProof/>
        </w:rPr>
        <w:fldChar w:fldCharType="end"/>
      </w:r>
      <w:r w:rsidR="00BE473C" w:rsidRPr="00222D99">
        <w:noBreakHyphen/>
      </w:r>
      <w:r w:rsidR="004A708D">
        <w:fldChar w:fldCharType="begin"/>
      </w:r>
      <w:r w:rsidR="004A708D" w:rsidRPr="00222D99">
        <w:instrText xml:space="preserve"> SEQ Abbildung \* ARABIC \s 1 </w:instrText>
      </w:r>
      <w:r w:rsidR="004A708D">
        <w:fldChar w:fldCharType="separate"/>
      </w:r>
      <w:r w:rsidR="00B07280">
        <w:rPr>
          <w:noProof/>
        </w:rPr>
        <w:t>5</w:t>
      </w:r>
      <w:r w:rsidR="004A708D">
        <w:rPr>
          <w:noProof/>
        </w:rPr>
        <w:fldChar w:fldCharType="end"/>
      </w:r>
      <w:r w:rsidR="00BE473C" w:rsidRPr="00222D99">
        <w:t xml:space="preserve">: </w:t>
      </w:r>
      <w:r w:rsidR="00F84DF7" w:rsidRPr="00222D99">
        <w:t>Adding ECLASS/IEC/IRDI/VEC ID to the ID Placeholder</w:t>
      </w:r>
      <w:bookmarkEnd w:id="318"/>
    </w:p>
    <w:p w14:paraId="35E96079" w14:textId="77777777" w:rsidR="00F84DF7" w:rsidRPr="00F84DF7" w:rsidRDefault="00F84DF7" w:rsidP="00F84DF7"/>
    <w:p w14:paraId="1C782F46" w14:textId="329F6665" w:rsidR="003745E4" w:rsidRDefault="003745E4" w:rsidP="004D1C31">
      <w:pPr>
        <w:pStyle w:val="Heading2"/>
        <w:ind w:left="567" w:hanging="567"/>
        <w:rPr>
          <w:sz w:val="24"/>
          <w:szCs w:val="24"/>
          <w:lang w:bidi="fa-IR"/>
        </w:rPr>
      </w:pPr>
      <w:proofErr w:type="spellStart"/>
      <w:r>
        <w:rPr>
          <w:sz w:val="24"/>
          <w:szCs w:val="24"/>
          <w:lang w:bidi="fa-IR"/>
        </w:rPr>
        <w:t>Submodel</w:t>
      </w:r>
      <w:proofErr w:type="spellEnd"/>
      <w:r>
        <w:rPr>
          <w:sz w:val="24"/>
          <w:szCs w:val="24"/>
          <w:lang w:bidi="fa-IR"/>
        </w:rPr>
        <w:t xml:space="preserve"> Element Collection (SMC)</w:t>
      </w:r>
    </w:p>
    <w:p w14:paraId="2C711024" w14:textId="625E1AFF" w:rsidR="0065588E" w:rsidRPr="0065588E" w:rsidRDefault="0065588E" w:rsidP="0065588E">
      <w:pPr>
        <w:rPr>
          <w:lang w:bidi="fa-IR"/>
        </w:rPr>
      </w:pPr>
      <w:r>
        <w:rPr>
          <w:lang w:bidi="fa-IR"/>
        </w:rPr>
        <w:t xml:space="preserve">SMCs are a structuring element to </w:t>
      </w:r>
      <w:r w:rsidR="003006F8">
        <w:rPr>
          <w:lang w:bidi="fa-IR"/>
        </w:rPr>
        <w:t xml:space="preserve">hierarchically </w:t>
      </w:r>
      <w:r>
        <w:rPr>
          <w:lang w:bidi="fa-IR"/>
        </w:rPr>
        <w:t xml:space="preserve">group other SMCs and/or properties inside a SM. Sometimes it </w:t>
      </w:r>
      <w:r w:rsidR="007C0637">
        <w:rPr>
          <w:lang w:bidi="fa-IR"/>
        </w:rPr>
        <w:t xml:space="preserve">can </w:t>
      </w:r>
      <w:r>
        <w:rPr>
          <w:lang w:bidi="fa-IR"/>
        </w:rPr>
        <w:t>make sense to also semantically reference an SMC</w:t>
      </w:r>
      <w:r w:rsidR="007C0637">
        <w:rPr>
          <w:lang w:bidi="fa-IR"/>
        </w:rPr>
        <w:t>, especiall</w:t>
      </w:r>
      <w:r w:rsidR="003006F8">
        <w:rPr>
          <w:lang w:bidi="fa-IR"/>
        </w:rPr>
        <w:t>y</w:t>
      </w:r>
      <w:r w:rsidR="007C0637">
        <w:rPr>
          <w:lang w:bidi="fa-IR"/>
        </w:rPr>
        <w:t xml:space="preserve"> when the SMC reflects a </w:t>
      </w:r>
      <w:proofErr w:type="spellStart"/>
      <w:r w:rsidR="003006F8">
        <w:rPr>
          <w:lang w:bidi="fa-IR"/>
        </w:rPr>
        <w:t>datamodel</w:t>
      </w:r>
      <w:proofErr w:type="spellEnd"/>
      <w:r w:rsidR="003006F8">
        <w:rPr>
          <w:lang w:bidi="fa-IR"/>
        </w:rPr>
        <w:t xml:space="preserve"> that was defined outside the AAS.</w:t>
      </w:r>
    </w:p>
    <w:p w14:paraId="58994055" w14:textId="2DB545A5" w:rsidR="002C6BAA" w:rsidRPr="003745E4" w:rsidRDefault="002C6BAA" w:rsidP="004D1C31">
      <w:pPr>
        <w:pStyle w:val="Heading2"/>
        <w:ind w:left="567" w:hanging="567"/>
        <w:rPr>
          <w:sz w:val="24"/>
          <w:szCs w:val="24"/>
          <w:lang w:bidi="fa-IR"/>
        </w:rPr>
      </w:pPr>
      <w:r w:rsidRPr="003745E4">
        <w:rPr>
          <w:sz w:val="24"/>
          <w:szCs w:val="24"/>
          <w:lang w:bidi="fa-IR"/>
        </w:rPr>
        <w:t>Property</w:t>
      </w:r>
    </w:p>
    <w:p w14:paraId="7D997CA6" w14:textId="17872002" w:rsidR="004442D4" w:rsidRDefault="004442D4" w:rsidP="004442D4">
      <w:pPr>
        <w:rPr>
          <w:lang w:bidi="fa-IR"/>
        </w:rPr>
      </w:pPr>
      <w:r>
        <w:rPr>
          <w:lang w:bidi="fa-IR"/>
        </w:rPr>
        <w:t xml:space="preserve">Any Property in an AAS that has its definition source in </w:t>
      </w:r>
      <w:r w:rsidR="003006F8">
        <w:rPr>
          <w:lang w:bidi="fa-IR"/>
        </w:rPr>
        <w:t>an</w:t>
      </w:r>
      <w:r w:rsidR="0050142C">
        <w:rPr>
          <w:lang w:bidi="fa-IR"/>
        </w:rPr>
        <w:t xml:space="preserve"> outside system that can be referenced</w:t>
      </w:r>
      <w:r w:rsidR="00F5564A">
        <w:rPr>
          <w:lang w:bidi="fa-IR"/>
        </w:rPr>
        <w:t>,</w:t>
      </w:r>
      <w:r w:rsidR="0050142C">
        <w:rPr>
          <w:lang w:bidi="fa-IR"/>
        </w:rPr>
        <w:t xml:space="preserve"> should be referenced</w:t>
      </w:r>
      <w:r w:rsidR="0008722B">
        <w:rPr>
          <w:lang w:bidi="fa-IR"/>
        </w:rPr>
        <w:t xml:space="preserve">. </w:t>
      </w:r>
      <w:r w:rsidR="00A601FF">
        <w:rPr>
          <w:lang w:bidi="fa-IR"/>
        </w:rPr>
        <w:t>Properties defined in IDTA tem</w:t>
      </w:r>
      <w:r w:rsidR="00C8494B">
        <w:rPr>
          <w:lang w:bidi="fa-IR"/>
        </w:rPr>
        <w:t>plates usually come with semantic reference information</w:t>
      </w:r>
      <w:r w:rsidR="0083071B">
        <w:rPr>
          <w:lang w:bidi="fa-IR"/>
        </w:rPr>
        <w:t xml:space="preserve"> pointing to ECLASS and/or IEC. </w:t>
      </w:r>
      <w:r w:rsidR="00E01DC4">
        <w:rPr>
          <w:lang w:bidi="fa-IR"/>
        </w:rPr>
        <w:t>Such</w:t>
      </w:r>
      <w:r>
        <w:rPr>
          <w:lang w:bidi="fa-IR"/>
        </w:rPr>
        <w:t xml:space="preserve"> semantic reference</w:t>
      </w:r>
      <w:r w:rsidR="0083071B">
        <w:rPr>
          <w:lang w:bidi="fa-IR"/>
        </w:rPr>
        <w:t>s</w:t>
      </w:r>
      <w:r>
        <w:rPr>
          <w:lang w:bidi="fa-IR"/>
        </w:rPr>
        <w:t xml:space="preserve"> should not be changed. When a proprietary </w:t>
      </w:r>
      <w:r w:rsidR="0008722B">
        <w:rPr>
          <w:lang w:bidi="fa-IR"/>
        </w:rPr>
        <w:t xml:space="preserve">property </w:t>
      </w:r>
      <w:r>
        <w:rPr>
          <w:lang w:bidi="fa-IR"/>
        </w:rPr>
        <w:t>is created</w:t>
      </w:r>
      <w:r w:rsidR="0008722B">
        <w:rPr>
          <w:lang w:bidi="fa-IR"/>
        </w:rPr>
        <w:t xml:space="preserve"> in an AAS</w:t>
      </w:r>
      <w:r>
        <w:rPr>
          <w:lang w:bidi="fa-IR"/>
        </w:rPr>
        <w:t xml:space="preserve">, it is recommended to also </w:t>
      </w:r>
      <w:r w:rsidR="00EA707B">
        <w:rPr>
          <w:lang w:bidi="fa-IR"/>
        </w:rPr>
        <w:t xml:space="preserve">attach semantic references to them and </w:t>
      </w:r>
      <w:r>
        <w:rPr>
          <w:lang w:bidi="fa-IR"/>
        </w:rPr>
        <w:t xml:space="preserve">create </w:t>
      </w:r>
      <w:r w:rsidR="00A601FF">
        <w:rPr>
          <w:lang w:bidi="fa-IR"/>
        </w:rPr>
        <w:t xml:space="preserve">its </w:t>
      </w:r>
      <w:r>
        <w:rPr>
          <w:lang w:bidi="fa-IR"/>
        </w:rPr>
        <w:t>i</w:t>
      </w:r>
      <w:r w:rsidR="00A601FF">
        <w:rPr>
          <w:lang w:bidi="fa-IR"/>
        </w:rPr>
        <w:t>d wi</w:t>
      </w:r>
      <w:r>
        <w:rPr>
          <w:lang w:bidi="fa-IR"/>
        </w:rPr>
        <w:t xml:space="preserve">th the </w:t>
      </w:r>
      <w:r w:rsidR="003745E4">
        <w:rPr>
          <w:lang w:bidi="fa-IR"/>
        </w:rPr>
        <w:t xml:space="preserve">potential </w:t>
      </w:r>
      <w:r>
        <w:rPr>
          <w:lang w:bidi="fa-IR"/>
        </w:rPr>
        <w:t xml:space="preserve">capability to be used as a reference by others. </w:t>
      </w:r>
    </w:p>
    <w:p w14:paraId="16636153" w14:textId="77777777" w:rsidR="004442D4" w:rsidRDefault="004442D4" w:rsidP="002C6BAA">
      <w:pPr>
        <w:rPr>
          <w:b/>
          <w:bCs/>
        </w:rPr>
      </w:pPr>
    </w:p>
    <w:p w14:paraId="0A45F37E" w14:textId="77777777" w:rsidR="002C6BAA" w:rsidRPr="00222D99" w:rsidRDefault="002C6BAA" w:rsidP="002C6BAA">
      <w:pPr>
        <w:rPr>
          <w:rFonts w:eastAsia="Arial" w:cs="Arial"/>
          <w:color w:val="000000" w:themeColor="text1"/>
        </w:rPr>
      </w:pPr>
      <w:r w:rsidRPr="00222D99">
        <w:rPr>
          <w:rFonts w:eastAsia="Arial" w:cs="Arial"/>
          <w:color w:val="000000" w:themeColor="text1"/>
        </w:rPr>
        <w:t>In the below figure, ‘specification’ is the property. Follow the same steps as above.</w:t>
      </w:r>
    </w:p>
    <w:p w14:paraId="21499403" w14:textId="44B968B5" w:rsidR="00111530" w:rsidRDefault="00BC484C" w:rsidP="00111530">
      <w:r>
        <w:rPr>
          <w:noProof/>
          <w:lang w:val="de-DE" w:eastAsia="zh-CN"/>
        </w:rPr>
        <w:drawing>
          <wp:inline distT="0" distB="0" distL="0" distR="0" wp14:anchorId="17F2C5A4" wp14:editId="28E74FD1">
            <wp:extent cx="5569610" cy="2919181"/>
            <wp:effectExtent l="133350" t="95250" r="107315" b="90805"/>
            <wp:docPr id="1310439162" name="Grafik 13104391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39162" name="Grafik 1310439162" descr="A screenshot of a computer&#10;&#10;AI-generated content may be incorrec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75158" cy="2922089"/>
                    </a:xfrm>
                    <a:prstGeom prst="rect">
                      <a:avLst/>
                    </a:prstGeom>
                    <a:effectLst>
                      <a:outerShdw blurRad="63500" sx="102000" sy="102000" algn="ctr" rotWithShape="0">
                        <a:prstClr val="black">
                          <a:alpha val="40000"/>
                        </a:prstClr>
                      </a:outerShdw>
                    </a:effectLst>
                  </pic:spPr>
                </pic:pic>
              </a:graphicData>
            </a:graphic>
          </wp:inline>
        </w:drawing>
      </w:r>
    </w:p>
    <w:p w14:paraId="55D2F638" w14:textId="7835FDCE" w:rsidR="00BC484C" w:rsidRPr="00222D99" w:rsidRDefault="0015013A" w:rsidP="00BC484C">
      <w:pPr>
        <w:pStyle w:val="Caption"/>
        <w:jc w:val="center"/>
      </w:pPr>
      <w:bookmarkStart w:id="319" w:name="_Toc200031414"/>
      <w:r>
        <w:t>Figure</w:t>
      </w:r>
      <w:r w:rsidR="00BC484C" w:rsidRPr="00222D99">
        <w:t xml:space="preserve"> </w:t>
      </w:r>
      <w:r w:rsidR="004A708D">
        <w:fldChar w:fldCharType="begin"/>
      </w:r>
      <w:r w:rsidR="004A708D" w:rsidRPr="001F33CF">
        <w:instrText xml:space="preserve"> STYLEREF 1 \s </w:instrText>
      </w:r>
      <w:r w:rsidR="004A708D">
        <w:fldChar w:fldCharType="separate"/>
      </w:r>
      <w:r w:rsidR="00631E13">
        <w:rPr>
          <w:noProof/>
        </w:rPr>
        <w:t>9</w:t>
      </w:r>
      <w:r w:rsidR="004A708D">
        <w:rPr>
          <w:noProof/>
        </w:rPr>
        <w:fldChar w:fldCharType="end"/>
      </w:r>
      <w:r w:rsidR="00BC484C" w:rsidRPr="00222D99">
        <w:noBreakHyphen/>
      </w:r>
      <w:r w:rsidR="004A708D">
        <w:fldChar w:fldCharType="begin"/>
      </w:r>
      <w:r w:rsidR="004A708D" w:rsidRPr="00222D99">
        <w:instrText xml:space="preserve"> SEQ Abbildung \* ARABIC \s 1 </w:instrText>
      </w:r>
      <w:r w:rsidR="004A708D">
        <w:fldChar w:fldCharType="separate"/>
      </w:r>
      <w:r w:rsidR="00631E13">
        <w:rPr>
          <w:noProof/>
        </w:rPr>
        <w:t>6</w:t>
      </w:r>
      <w:r w:rsidR="004A708D">
        <w:rPr>
          <w:noProof/>
        </w:rPr>
        <w:fldChar w:fldCharType="end"/>
      </w:r>
      <w:r w:rsidR="00BC484C" w:rsidRPr="00222D99">
        <w:t xml:space="preserve">: </w:t>
      </w:r>
      <w:r w:rsidR="00897EEF" w:rsidRPr="00222D99">
        <w:t>Defining a Property in AAS Designer</w:t>
      </w:r>
      <w:bookmarkEnd w:id="319"/>
    </w:p>
    <w:p w14:paraId="7E978A8D" w14:textId="77777777" w:rsidR="00897EEF" w:rsidRPr="00222D99" w:rsidRDefault="00897EEF" w:rsidP="00897EEF"/>
    <w:p w14:paraId="34BAE529" w14:textId="15EB460D" w:rsidR="00C35EDB" w:rsidRDefault="00C35EDB" w:rsidP="004D1C31">
      <w:pPr>
        <w:pStyle w:val="Heading2"/>
        <w:rPr>
          <w:sz w:val="24"/>
          <w:szCs w:val="24"/>
        </w:rPr>
      </w:pPr>
      <w:bookmarkStart w:id="320" w:name="_Toc193102719"/>
      <w:r w:rsidRPr="00B15C70">
        <w:rPr>
          <w:sz w:val="24"/>
          <w:szCs w:val="24"/>
        </w:rPr>
        <w:lastRenderedPageBreak/>
        <w:t>Property Value</w:t>
      </w:r>
      <w:bookmarkEnd w:id="320"/>
    </w:p>
    <w:p w14:paraId="7DEB182B" w14:textId="77777777" w:rsidR="00D63DEB" w:rsidRPr="00B80D25" w:rsidRDefault="00D63DEB" w:rsidP="006852D4"/>
    <w:p w14:paraId="4C8CD080" w14:textId="3A553A92" w:rsidR="00D254B3" w:rsidRDefault="00E01DC4" w:rsidP="00B069E5">
      <w:pPr>
        <w:jc w:val="both"/>
        <w:rPr>
          <w:lang w:bidi="fa-IR"/>
        </w:rPr>
      </w:pPr>
      <w:r>
        <w:rPr>
          <w:lang w:bidi="fa-IR"/>
        </w:rPr>
        <w:t>Sometimes</w:t>
      </w:r>
      <w:r w:rsidR="004E4B9E">
        <w:rPr>
          <w:lang w:bidi="fa-IR"/>
        </w:rPr>
        <w:t xml:space="preserve"> even pro</w:t>
      </w:r>
      <w:r w:rsidR="00D254B3">
        <w:rPr>
          <w:lang w:bidi="fa-IR"/>
        </w:rPr>
        <w:t>p</w:t>
      </w:r>
      <w:r w:rsidR="004E4B9E">
        <w:rPr>
          <w:lang w:bidi="fa-IR"/>
        </w:rPr>
        <w:t xml:space="preserve">erty values are defined in semantic reference systems and should therefore be used </w:t>
      </w:r>
      <w:r w:rsidR="00B16354">
        <w:rPr>
          <w:lang w:bidi="fa-IR"/>
        </w:rPr>
        <w:t>and</w:t>
      </w:r>
      <w:r w:rsidR="004E4B9E">
        <w:rPr>
          <w:lang w:bidi="fa-IR"/>
        </w:rPr>
        <w:t xml:space="preserve"> tagged with refer</w:t>
      </w:r>
      <w:r w:rsidR="00D254B3">
        <w:rPr>
          <w:lang w:bidi="fa-IR"/>
        </w:rPr>
        <w:t>ence information</w:t>
      </w:r>
      <w:r w:rsidR="00C0785E">
        <w:rPr>
          <w:lang w:bidi="fa-IR"/>
        </w:rPr>
        <w:t xml:space="preserve"> in</w:t>
      </w:r>
      <w:r w:rsidR="00277E8B">
        <w:rPr>
          <w:lang w:bidi="fa-IR"/>
        </w:rPr>
        <w:t xml:space="preserve"> the associated </w:t>
      </w:r>
      <w:proofErr w:type="spellStart"/>
      <w:r w:rsidR="00C0785E" w:rsidRPr="00C0785E">
        <w:rPr>
          <w:i/>
          <w:iCs/>
          <w:lang w:bidi="fa-IR"/>
        </w:rPr>
        <w:t>ValueId</w:t>
      </w:r>
      <w:proofErr w:type="spellEnd"/>
      <w:r w:rsidR="00D254B3">
        <w:rPr>
          <w:lang w:bidi="fa-IR"/>
        </w:rPr>
        <w:t>. Typical examples are color codes, IP codes etc. which are defined in several reference systems like ECLASS and IEC.</w:t>
      </w:r>
    </w:p>
    <w:p w14:paraId="632626BA" w14:textId="38C999B7" w:rsidR="00B15C70" w:rsidRPr="00B15C70" w:rsidRDefault="00E01DC4" w:rsidP="00B069E5">
      <w:pPr>
        <w:jc w:val="both"/>
      </w:pPr>
      <w:r>
        <w:rPr>
          <w:lang w:bidi="fa-IR"/>
        </w:rPr>
        <w:t xml:space="preserve"> </w:t>
      </w:r>
    </w:p>
    <w:p w14:paraId="00F617C3" w14:textId="3C39198A" w:rsidR="00C35EDB" w:rsidRPr="00222D99" w:rsidRDefault="00C35EDB" w:rsidP="00B069E5">
      <w:pPr>
        <w:jc w:val="both"/>
        <w:rPr>
          <w:rFonts w:eastAsia="Arial" w:cs="Arial"/>
          <w:color w:val="000000" w:themeColor="text1"/>
        </w:rPr>
      </w:pPr>
      <w:r w:rsidRPr="00222D99">
        <w:rPr>
          <w:rFonts w:eastAsia="Arial" w:cs="Arial"/>
          <w:color w:val="000000" w:themeColor="text1"/>
        </w:rPr>
        <w:t>In the below figure, ‘</w:t>
      </w:r>
      <w:proofErr w:type="spellStart"/>
      <w:r w:rsidRPr="00222D99">
        <w:rPr>
          <w:rFonts w:eastAsia="Arial" w:cs="Arial"/>
          <w:color w:val="000000" w:themeColor="text1"/>
        </w:rPr>
        <w:t>DocumentId</w:t>
      </w:r>
      <w:proofErr w:type="spellEnd"/>
      <w:r w:rsidRPr="00222D99">
        <w:rPr>
          <w:rFonts w:eastAsia="Arial" w:cs="Arial"/>
          <w:color w:val="000000" w:themeColor="text1"/>
        </w:rPr>
        <w:t>’ is the property value. Follow the same steps as above.</w:t>
      </w:r>
    </w:p>
    <w:p w14:paraId="759594E0" w14:textId="77777777" w:rsidR="00D63DEB" w:rsidRPr="00222D99" w:rsidRDefault="00D63DEB" w:rsidP="00B069E5">
      <w:pPr>
        <w:jc w:val="both"/>
        <w:rPr>
          <w:rFonts w:eastAsia="Arial" w:cs="Arial"/>
          <w:color w:val="000000" w:themeColor="text1"/>
        </w:rPr>
      </w:pPr>
    </w:p>
    <w:p w14:paraId="42270B47" w14:textId="0693EFE4" w:rsidR="00897EEF" w:rsidRDefault="00B51F4A" w:rsidP="00897EEF">
      <w:r>
        <w:rPr>
          <w:noProof/>
          <w:lang w:val="de-DE" w:eastAsia="zh-CN"/>
        </w:rPr>
        <w:drawing>
          <wp:inline distT="0" distB="0" distL="0" distR="0" wp14:anchorId="7466BD97" wp14:editId="171C048D">
            <wp:extent cx="5724524" cy="3076575"/>
            <wp:effectExtent l="0" t="0" r="0" b="0"/>
            <wp:docPr id="1072768447" name="Grafik 10727684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68447" name="Grafik 1072768447" descr="A screenshot of a computer&#10;&#10;AI-generated content may be incorrect."/>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01A47104" w14:textId="4A56B65B" w:rsidR="00B51F4A" w:rsidRPr="00222D99" w:rsidRDefault="0015013A" w:rsidP="00B51F4A">
      <w:pPr>
        <w:pStyle w:val="Caption"/>
        <w:jc w:val="center"/>
      </w:pPr>
      <w:bookmarkStart w:id="321" w:name="_Toc200031415"/>
      <w:r>
        <w:t>Figure</w:t>
      </w:r>
      <w:r w:rsidR="00B51F4A" w:rsidRPr="00222D99">
        <w:t xml:space="preserve"> </w:t>
      </w:r>
      <w:r w:rsidR="004A708D">
        <w:fldChar w:fldCharType="begin"/>
      </w:r>
      <w:r w:rsidR="004A708D" w:rsidRPr="001F33CF">
        <w:instrText xml:space="preserve"> STYLEREF 1 \s </w:instrText>
      </w:r>
      <w:r w:rsidR="004A708D">
        <w:fldChar w:fldCharType="separate"/>
      </w:r>
      <w:r w:rsidR="00631E13">
        <w:rPr>
          <w:noProof/>
        </w:rPr>
        <w:t>9</w:t>
      </w:r>
      <w:r w:rsidR="004A708D">
        <w:rPr>
          <w:noProof/>
        </w:rPr>
        <w:fldChar w:fldCharType="end"/>
      </w:r>
      <w:r w:rsidR="00B51F4A" w:rsidRPr="00222D99">
        <w:noBreakHyphen/>
      </w:r>
      <w:r w:rsidR="004A708D">
        <w:fldChar w:fldCharType="begin"/>
      </w:r>
      <w:r w:rsidR="004A708D" w:rsidRPr="00222D99">
        <w:instrText xml:space="preserve"> SEQ Abbildung \* ARABIC \s 1 </w:instrText>
      </w:r>
      <w:r w:rsidR="004A708D">
        <w:fldChar w:fldCharType="separate"/>
      </w:r>
      <w:r w:rsidR="00631E13">
        <w:rPr>
          <w:noProof/>
        </w:rPr>
        <w:t>7</w:t>
      </w:r>
      <w:r w:rsidR="004A708D">
        <w:rPr>
          <w:noProof/>
        </w:rPr>
        <w:fldChar w:fldCharType="end"/>
      </w:r>
      <w:r w:rsidR="00B51F4A" w:rsidRPr="00222D99">
        <w:t xml:space="preserve">: </w:t>
      </w:r>
      <w:r w:rsidR="00F62A99" w:rsidRPr="00222D99">
        <w:t>Assigning a Property Value in AAS Designer</w:t>
      </w:r>
      <w:bookmarkEnd w:id="321"/>
    </w:p>
    <w:p w14:paraId="07E78D64" w14:textId="77777777" w:rsidR="00F62A99" w:rsidRPr="00222D99" w:rsidRDefault="00F62A99" w:rsidP="00F62A99"/>
    <w:p w14:paraId="3AD43760" w14:textId="77777777" w:rsidR="00B51F4A" w:rsidRPr="00222D99" w:rsidRDefault="00B51F4A" w:rsidP="00897EEF"/>
    <w:p w14:paraId="3398055D" w14:textId="77777777" w:rsidR="00BC484C" w:rsidRPr="00222D99" w:rsidRDefault="00BC484C" w:rsidP="00111530"/>
    <w:p w14:paraId="648DDD20" w14:textId="77777777" w:rsidR="00015F02" w:rsidRPr="00222D99" w:rsidRDefault="00015F02" w:rsidP="00F23F2C">
      <w:pPr>
        <w:rPr>
          <w:lang w:bidi="fa-IR"/>
        </w:rPr>
      </w:pPr>
    </w:p>
    <w:p w14:paraId="373BC154" w14:textId="77777777" w:rsidR="008A414E" w:rsidRPr="00222D99" w:rsidRDefault="008A414E" w:rsidP="008A414E"/>
    <w:p w14:paraId="64486E3C" w14:textId="77777777" w:rsidR="003A40E2" w:rsidRPr="00222D99" w:rsidRDefault="003A40E2" w:rsidP="003A40E2">
      <w:pPr>
        <w:rPr>
          <w:rFonts w:eastAsia="Arial" w:cs="Arial"/>
          <w:color w:val="000000" w:themeColor="text1"/>
        </w:rPr>
      </w:pPr>
    </w:p>
    <w:p w14:paraId="00A8E603" w14:textId="40C803D6" w:rsidR="00F62A99" w:rsidRDefault="00F62A99" w:rsidP="004D1C31">
      <w:pPr>
        <w:pStyle w:val="Heading1"/>
        <w:rPr>
          <w:rStyle w:val="Heading1Char"/>
          <w:b/>
        </w:rPr>
      </w:pPr>
      <w:r w:rsidRPr="00222D99">
        <w:rPr>
          <w:rStyle w:val="Heading1Char"/>
          <w:b/>
        </w:rPr>
        <w:lastRenderedPageBreak/>
        <w:t xml:space="preserve"> </w:t>
      </w:r>
      <w:bookmarkStart w:id="322" w:name="_Toc193098588"/>
      <w:bookmarkStart w:id="323" w:name="_Toc193102720"/>
      <w:r>
        <w:rPr>
          <w:rStyle w:val="Heading1Char"/>
          <w:b/>
        </w:rPr>
        <w:t>Concept Description</w:t>
      </w:r>
      <w:bookmarkEnd w:id="322"/>
      <w:bookmarkEnd w:id="323"/>
    </w:p>
    <w:p w14:paraId="26F83557" w14:textId="082901EA" w:rsidR="00E36C01" w:rsidRDefault="006C0AF9" w:rsidP="00B15C70">
      <w:pPr>
        <w:jc w:val="both"/>
        <w:rPr>
          <w:rFonts w:eastAsia="Arial" w:cs="Arial"/>
          <w:color w:val="000000" w:themeColor="text1"/>
        </w:rPr>
      </w:pPr>
      <w:r w:rsidRPr="00222D99">
        <w:rPr>
          <w:rFonts w:eastAsia="Arial" w:cs="Arial"/>
          <w:color w:val="000000" w:themeColor="text1"/>
        </w:rPr>
        <w:t xml:space="preserve">An Asset Administration Shell (AAS) can have its own dictionary </w:t>
      </w:r>
      <w:r w:rsidR="009A5A7E">
        <w:rPr>
          <w:rFonts w:eastAsia="Arial" w:cs="Arial"/>
          <w:color w:val="000000" w:themeColor="text1"/>
        </w:rPr>
        <w:t xml:space="preserve">of sematic references </w:t>
      </w:r>
      <w:r w:rsidRPr="00222D99">
        <w:rPr>
          <w:rFonts w:eastAsia="Arial" w:cs="Arial"/>
          <w:color w:val="000000" w:themeColor="text1"/>
        </w:rPr>
        <w:t xml:space="preserve">where it defines the meanings of different elements inside it. These </w:t>
      </w:r>
      <w:r w:rsidR="00ED0D4A">
        <w:rPr>
          <w:rFonts w:eastAsia="Arial" w:cs="Arial"/>
          <w:color w:val="000000" w:themeColor="text1"/>
        </w:rPr>
        <w:t xml:space="preserve">elements are </w:t>
      </w:r>
      <w:r w:rsidRPr="00222D99">
        <w:rPr>
          <w:rFonts w:eastAsia="Arial" w:cs="Arial"/>
          <w:color w:val="000000" w:themeColor="text1"/>
        </w:rPr>
        <w:t>called Concept Descriptions</w:t>
      </w:r>
      <w:r w:rsidR="000B2A8E" w:rsidRPr="00222D99">
        <w:rPr>
          <w:rFonts w:eastAsia="Arial" w:cs="Arial"/>
          <w:color w:val="000000" w:themeColor="text1"/>
        </w:rPr>
        <w:t>.</w:t>
      </w:r>
      <w:r w:rsidRPr="00222D99">
        <w:rPr>
          <w:rFonts w:eastAsia="Arial" w:cs="Arial"/>
          <w:color w:val="000000" w:themeColor="text1"/>
        </w:rPr>
        <w:t xml:space="preserve">  A Concept Description </w:t>
      </w:r>
      <w:r w:rsidR="00320803">
        <w:rPr>
          <w:rFonts w:eastAsia="Arial" w:cs="Arial"/>
          <w:color w:val="000000" w:themeColor="text1"/>
        </w:rPr>
        <w:t xml:space="preserve">(CD) </w:t>
      </w:r>
      <w:r w:rsidRPr="00222D99">
        <w:rPr>
          <w:rFonts w:eastAsia="Arial" w:cs="Arial"/>
          <w:color w:val="000000" w:themeColor="text1"/>
        </w:rPr>
        <w:t xml:space="preserve">in the context of the Asset Administration Shell (AAS) defines the semantic meaning of the elements within its </w:t>
      </w:r>
      <w:proofErr w:type="spellStart"/>
      <w:r w:rsidRPr="00222D99">
        <w:rPr>
          <w:rFonts w:eastAsia="Arial" w:cs="Arial"/>
          <w:color w:val="000000" w:themeColor="text1"/>
        </w:rPr>
        <w:t>submodels</w:t>
      </w:r>
      <w:proofErr w:type="spellEnd"/>
      <w:r w:rsidRPr="00222D99">
        <w:rPr>
          <w:rFonts w:eastAsia="Arial" w:cs="Arial"/>
          <w:color w:val="000000" w:themeColor="text1"/>
        </w:rPr>
        <w:t xml:space="preserve">. </w:t>
      </w:r>
      <w:r w:rsidR="00320803">
        <w:rPr>
          <w:rFonts w:eastAsia="Arial" w:cs="Arial"/>
          <w:color w:val="000000" w:themeColor="text1"/>
        </w:rPr>
        <w:t xml:space="preserve"> A CD </w:t>
      </w:r>
      <w:proofErr w:type="gramStart"/>
      <w:r w:rsidR="009D25D6">
        <w:rPr>
          <w:rFonts w:eastAsia="Arial" w:cs="Arial"/>
          <w:color w:val="000000" w:themeColor="text1"/>
        </w:rPr>
        <w:t xml:space="preserve">utilizes </w:t>
      </w:r>
      <w:r w:rsidR="00320803">
        <w:rPr>
          <w:rFonts w:eastAsia="Arial" w:cs="Arial"/>
          <w:color w:val="000000" w:themeColor="text1"/>
        </w:rPr>
        <w:t xml:space="preserve"> basically</w:t>
      </w:r>
      <w:proofErr w:type="gramEnd"/>
      <w:r w:rsidR="00320803">
        <w:rPr>
          <w:rFonts w:eastAsia="Arial" w:cs="Arial"/>
          <w:color w:val="000000" w:themeColor="text1"/>
        </w:rPr>
        <w:t xml:space="preserve"> the same elements </w:t>
      </w:r>
    </w:p>
    <w:p w14:paraId="7758E181" w14:textId="34B88CA4" w:rsidR="006C0AF9" w:rsidRPr="005F4E78" w:rsidRDefault="006C0AF9" w:rsidP="00B15C70">
      <w:pPr>
        <w:jc w:val="both"/>
      </w:pPr>
      <w:r w:rsidRPr="005F4E78">
        <w:rPr>
          <w:rFonts w:eastAsia="Arial" w:cs="Arial"/>
          <w:color w:val="000000" w:themeColor="text1"/>
        </w:rPr>
        <w:t>There are three types:</w:t>
      </w:r>
    </w:p>
    <w:p w14:paraId="27D0191C" w14:textId="77777777" w:rsidR="006C0AF9" w:rsidRPr="005F4E78" w:rsidRDefault="006C0AF9" w:rsidP="004D1C31">
      <w:pPr>
        <w:pStyle w:val="ListParagraph"/>
        <w:numPr>
          <w:ilvl w:val="0"/>
          <w:numId w:val="22"/>
        </w:numPr>
        <w:spacing w:before="220" w:after="220" w:line="279" w:lineRule="auto"/>
        <w:contextualSpacing/>
        <w:jc w:val="both"/>
        <w:rPr>
          <w:rFonts w:eastAsia="Arial" w:cs="Arial"/>
          <w:color w:val="000000" w:themeColor="text1"/>
        </w:rPr>
      </w:pPr>
      <w:commentRangeStart w:id="324"/>
      <w:commentRangeStart w:id="325"/>
      <w:proofErr w:type="spellStart"/>
      <w:r w:rsidRPr="005F4E78">
        <w:rPr>
          <w:rFonts w:eastAsia="Arial" w:cs="Arial"/>
          <w:color w:val="000000" w:themeColor="text1"/>
        </w:rPr>
        <w:t>AASIrdiConceptDescriptionType</w:t>
      </w:r>
      <w:proofErr w:type="spellEnd"/>
      <w:r w:rsidRPr="005F4E78">
        <w:rPr>
          <w:rFonts w:eastAsia="Arial" w:cs="Arial"/>
          <w:color w:val="000000" w:themeColor="text1"/>
        </w:rPr>
        <w:t xml:space="preserve"> – Based on international reference dictionaries using IRDI (International Registration Data Identifier).</w:t>
      </w:r>
    </w:p>
    <w:p w14:paraId="75601BC3" w14:textId="77777777" w:rsidR="006C0AF9" w:rsidRPr="00222D99" w:rsidRDefault="006C0AF9" w:rsidP="004D1C31">
      <w:pPr>
        <w:pStyle w:val="ListParagraph"/>
        <w:numPr>
          <w:ilvl w:val="0"/>
          <w:numId w:val="22"/>
        </w:numPr>
        <w:spacing w:before="220" w:after="220" w:line="279" w:lineRule="auto"/>
        <w:contextualSpacing/>
        <w:jc w:val="both"/>
        <w:rPr>
          <w:rFonts w:eastAsia="Arial" w:cs="Arial"/>
          <w:color w:val="000000" w:themeColor="text1"/>
        </w:rPr>
      </w:pPr>
      <w:proofErr w:type="spellStart"/>
      <w:r w:rsidRPr="00222D99">
        <w:rPr>
          <w:rFonts w:eastAsia="Arial" w:cs="Arial"/>
          <w:color w:val="000000" w:themeColor="text1"/>
        </w:rPr>
        <w:t>AASIriConceptDescriptionType</w:t>
      </w:r>
      <w:proofErr w:type="spellEnd"/>
      <w:r w:rsidRPr="00222D99">
        <w:rPr>
          <w:rFonts w:eastAsia="Arial" w:cs="Arial"/>
          <w:color w:val="000000" w:themeColor="text1"/>
        </w:rPr>
        <w:t xml:space="preserve"> – Uses URI (Uniform Resource Identifier) for referencing.</w:t>
      </w:r>
    </w:p>
    <w:p w14:paraId="03160AD2" w14:textId="77777777" w:rsidR="006C0AF9" w:rsidRPr="00222D99" w:rsidRDefault="006C0AF9" w:rsidP="004D1C31">
      <w:pPr>
        <w:pStyle w:val="ListParagraph"/>
        <w:numPr>
          <w:ilvl w:val="0"/>
          <w:numId w:val="22"/>
        </w:numPr>
        <w:spacing w:before="220" w:after="220" w:line="279" w:lineRule="auto"/>
        <w:contextualSpacing/>
        <w:jc w:val="both"/>
        <w:rPr>
          <w:rFonts w:eastAsia="Arial" w:cs="Arial"/>
          <w:color w:val="000000" w:themeColor="text1"/>
        </w:rPr>
      </w:pPr>
      <w:proofErr w:type="spellStart"/>
      <w:r w:rsidRPr="00222D99">
        <w:rPr>
          <w:rFonts w:eastAsia="Arial" w:cs="Arial"/>
          <w:color w:val="000000" w:themeColor="text1"/>
        </w:rPr>
        <w:t>AASCustomConceptDescriptionType</w:t>
      </w:r>
      <w:proofErr w:type="spellEnd"/>
      <w:r w:rsidRPr="00222D99">
        <w:rPr>
          <w:rFonts w:eastAsia="Arial" w:cs="Arial"/>
          <w:color w:val="000000" w:themeColor="text1"/>
        </w:rPr>
        <w:t xml:space="preserve"> – Custom definitions created by the user.</w:t>
      </w:r>
      <w:commentRangeEnd w:id="324"/>
      <w:r w:rsidR="006C1716">
        <w:rPr>
          <w:rStyle w:val="CommentReference"/>
        </w:rPr>
        <w:commentReference w:id="324"/>
      </w:r>
      <w:commentRangeEnd w:id="325"/>
      <w:r w:rsidR="00CB075F">
        <w:rPr>
          <w:rStyle w:val="CommentReference"/>
        </w:rPr>
        <w:commentReference w:id="325"/>
      </w:r>
    </w:p>
    <w:p w14:paraId="7FA9BAE1" w14:textId="77777777" w:rsidR="006C0AF9" w:rsidRPr="00222D99" w:rsidRDefault="006C0AF9" w:rsidP="00B15C70">
      <w:pPr>
        <w:jc w:val="both"/>
      </w:pPr>
      <w:r w:rsidRPr="00222D99">
        <w:rPr>
          <w:rFonts w:eastAsia="Arial" w:cs="Arial"/>
          <w:color w:val="000000" w:themeColor="text1"/>
        </w:rPr>
        <w:t xml:space="preserve">The </w:t>
      </w:r>
      <w:proofErr w:type="spellStart"/>
      <w:r w:rsidRPr="00222D99">
        <w:rPr>
          <w:rFonts w:eastAsia="Arial" w:cs="Arial"/>
          <w:color w:val="000000" w:themeColor="text1"/>
        </w:rPr>
        <w:t>semanticId</w:t>
      </w:r>
      <w:proofErr w:type="spellEnd"/>
      <w:r w:rsidRPr="00222D99">
        <w:rPr>
          <w:rFonts w:eastAsia="Arial" w:cs="Arial"/>
          <w:color w:val="000000" w:themeColor="text1"/>
        </w:rPr>
        <w:t xml:space="preserve"> links the </w:t>
      </w:r>
      <w:proofErr w:type="spellStart"/>
      <w:r w:rsidRPr="00222D99">
        <w:rPr>
          <w:rFonts w:eastAsia="Arial" w:cs="Arial"/>
          <w:color w:val="000000" w:themeColor="text1"/>
        </w:rPr>
        <w:t>submodel</w:t>
      </w:r>
      <w:proofErr w:type="spellEnd"/>
      <w:r w:rsidRPr="00222D99">
        <w:rPr>
          <w:rFonts w:eastAsia="Arial" w:cs="Arial"/>
          <w:color w:val="000000" w:themeColor="text1"/>
        </w:rPr>
        <w:t xml:space="preserve"> elements to the corresponding semantic definitions, which are referenced via the </w:t>
      </w:r>
      <w:proofErr w:type="spellStart"/>
      <w:r w:rsidRPr="00222D99">
        <w:rPr>
          <w:rFonts w:eastAsia="Arial" w:cs="Arial"/>
          <w:color w:val="000000" w:themeColor="text1"/>
        </w:rPr>
        <w:t>HasDictionaryEntry</w:t>
      </w:r>
      <w:proofErr w:type="spellEnd"/>
      <w:r w:rsidRPr="00222D99">
        <w:rPr>
          <w:rFonts w:eastAsia="Arial" w:cs="Arial"/>
          <w:color w:val="000000" w:themeColor="text1"/>
        </w:rPr>
        <w:t xml:space="preserve"> relation. </w:t>
      </w:r>
      <w:proofErr w:type="gramStart"/>
      <w:r w:rsidRPr="00222D99">
        <w:rPr>
          <w:rFonts w:eastAsia="Arial" w:cs="Arial"/>
          <w:color w:val="000000" w:themeColor="text1"/>
        </w:rPr>
        <w:t>Also</w:t>
      </w:r>
      <w:proofErr w:type="gramEnd"/>
      <w:r w:rsidRPr="00222D99">
        <w:rPr>
          <w:rFonts w:eastAsia="Arial" w:cs="Arial"/>
          <w:color w:val="000000" w:themeColor="text1"/>
        </w:rPr>
        <w:t xml:space="preserve"> the concept description can include Add-Ins, allowing the use of IEC61360 data specification templates, which standardize how asset-related data, like units or value ranges, is represented. In OPC UA (Open Platform Communications Unified Architecture), the different </w:t>
      </w:r>
      <w:proofErr w:type="spellStart"/>
      <w:r w:rsidRPr="00222D99">
        <w:rPr>
          <w:rFonts w:eastAsia="Arial" w:cs="Arial"/>
          <w:color w:val="000000" w:themeColor="text1"/>
        </w:rPr>
        <w:t>ConceptDescription</w:t>
      </w:r>
      <w:proofErr w:type="spellEnd"/>
      <w:r w:rsidRPr="00222D99">
        <w:rPr>
          <w:rFonts w:eastAsia="Arial" w:cs="Arial"/>
          <w:color w:val="000000" w:themeColor="text1"/>
        </w:rPr>
        <w:t xml:space="preserve"> types used in the Asset Administration Shell (AAS) are placed under the standard Dictionaries folder. The concept descriptions help clarify the meaning of data, ensuring accurate interpretation across systems.</w:t>
      </w:r>
    </w:p>
    <w:p w14:paraId="2D734A78" w14:textId="77777777" w:rsidR="006C0AF9" w:rsidRDefault="006C0AF9" w:rsidP="00B15C70">
      <w:pPr>
        <w:jc w:val="both"/>
        <w:rPr>
          <w:rFonts w:eastAsia="Arial" w:cs="Arial"/>
          <w:color w:val="000000" w:themeColor="text1"/>
        </w:rPr>
      </w:pPr>
      <w:r w:rsidRPr="00222D99">
        <w:rPr>
          <w:rFonts w:eastAsia="Arial" w:cs="Arial"/>
          <w:color w:val="000000" w:themeColor="text1"/>
        </w:rPr>
        <w:t>In the figure below, ‘</w:t>
      </w:r>
      <w:proofErr w:type="spellStart"/>
      <w:r w:rsidRPr="00222D99">
        <w:rPr>
          <w:rFonts w:eastAsia="Arial" w:cs="Arial"/>
          <w:color w:val="000000" w:themeColor="text1"/>
        </w:rPr>
        <w:t>AcademicTitle</w:t>
      </w:r>
      <w:proofErr w:type="spellEnd"/>
      <w:r w:rsidRPr="00222D99">
        <w:rPr>
          <w:rFonts w:eastAsia="Arial" w:cs="Arial"/>
          <w:color w:val="000000" w:themeColor="text1"/>
        </w:rPr>
        <w:t>’ is the property value. Follow the same steps as above.</w:t>
      </w:r>
    </w:p>
    <w:p w14:paraId="46D491B4" w14:textId="77777777" w:rsidR="00B15C70" w:rsidRPr="00222D99" w:rsidRDefault="00B15C70" w:rsidP="00B15C70">
      <w:pPr>
        <w:jc w:val="both"/>
        <w:rPr>
          <w:rFonts w:eastAsia="Arial" w:cs="Arial"/>
          <w:color w:val="000000" w:themeColor="text1"/>
        </w:rPr>
      </w:pPr>
    </w:p>
    <w:p w14:paraId="3A87EE29" w14:textId="13C55842" w:rsidR="00DF2378" w:rsidRPr="00F62A99" w:rsidRDefault="00935107" w:rsidP="00F62A99">
      <w:r w:rsidRPr="00935107">
        <w:rPr>
          <w:noProof/>
          <w:lang w:val="de-DE" w:eastAsia="zh-CN"/>
        </w:rPr>
        <w:drawing>
          <wp:inline distT="0" distB="0" distL="0" distR="0" wp14:anchorId="6BE0560C" wp14:editId="5F723322">
            <wp:extent cx="5639816" cy="1938376"/>
            <wp:effectExtent l="114300" t="95250" r="113665" b="100330"/>
            <wp:docPr id="156270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1223" name="Picture 1" descr="A screenshot of a computer&#10;&#10;Description automatically generated"/>
                    <pic:cNvPicPr/>
                  </pic:nvPicPr>
                  <pic:blipFill>
                    <a:blip r:embed="rId145"/>
                    <a:stretch>
                      <a:fillRect/>
                    </a:stretch>
                  </pic:blipFill>
                  <pic:spPr>
                    <a:xfrm>
                      <a:off x="0" y="0"/>
                      <a:ext cx="5649105" cy="1941569"/>
                    </a:xfrm>
                    <a:prstGeom prst="rect">
                      <a:avLst/>
                    </a:prstGeom>
                    <a:effectLst>
                      <a:outerShdw blurRad="63500" sx="102000" sy="102000" algn="ctr" rotWithShape="0">
                        <a:prstClr val="black">
                          <a:alpha val="40000"/>
                        </a:prstClr>
                      </a:outerShdw>
                    </a:effectLst>
                  </pic:spPr>
                </pic:pic>
              </a:graphicData>
            </a:graphic>
          </wp:inline>
        </w:drawing>
      </w:r>
    </w:p>
    <w:p w14:paraId="7982A754" w14:textId="7B9E97E6" w:rsidR="003A40E2" w:rsidRPr="00F600BC" w:rsidRDefault="0015013A" w:rsidP="005A2EC4">
      <w:pPr>
        <w:pStyle w:val="Caption"/>
        <w:jc w:val="center"/>
        <w:rPr>
          <w:lang w:val="de-DE"/>
        </w:rPr>
      </w:pPr>
      <w:bookmarkStart w:id="327" w:name="_Toc200031416"/>
      <w:r>
        <w:rPr>
          <w:lang w:val="de-DE"/>
        </w:rPr>
        <w:t>Figure</w:t>
      </w:r>
      <w:r w:rsidR="00DF2378" w:rsidRPr="00F600BC">
        <w:rPr>
          <w:lang w:val="de-DE"/>
        </w:rPr>
        <w:t xml:space="preserve"> </w:t>
      </w:r>
      <w:r w:rsidR="004A708D">
        <w:fldChar w:fldCharType="begin"/>
      </w:r>
      <w:r w:rsidR="004A708D" w:rsidRPr="00F600BC">
        <w:rPr>
          <w:lang w:val="de-DE"/>
        </w:rPr>
        <w:instrText xml:space="preserve"> STYLEREF 1 \s </w:instrText>
      </w:r>
      <w:r w:rsidR="004A708D">
        <w:fldChar w:fldCharType="separate"/>
      </w:r>
      <w:r w:rsidR="00631E13">
        <w:rPr>
          <w:noProof/>
          <w:lang w:val="de-DE"/>
        </w:rPr>
        <w:t>10</w:t>
      </w:r>
      <w:r w:rsidR="004A708D">
        <w:rPr>
          <w:noProof/>
        </w:rPr>
        <w:fldChar w:fldCharType="end"/>
      </w:r>
      <w:r w:rsidR="00DF2378" w:rsidRPr="00F600BC">
        <w:rPr>
          <w:lang w:val="de-DE"/>
        </w:rPr>
        <w:noBreakHyphen/>
      </w:r>
      <w:r w:rsidR="004A708D">
        <w:fldChar w:fldCharType="begin"/>
      </w:r>
      <w:r w:rsidR="004A708D" w:rsidRPr="00F600BC">
        <w:rPr>
          <w:lang w:val="de-DE"/>
        </w:rPr>
        <w:instrText xml:space="preserve"> SEQ Abbildung \* ARABIC \s 1 </w:instrText>
      </w:r>
      <w:r w:rsidR="004A708D">
        <w:fldChar w:fldCharType="separate"/>
      </w:r>
      <w:r w:rsidR="00631E13">
        <w:rPr>
          <w:noProof/>
          <w:lang w:val="de-DE"/>
        </w:rPr>
        <w:t>1</w:t>
      </w:r>
      <w:r w:rsidR="004A708D">
        <w:rPr>
          <w:noProof/>
        </w:rPr>
        <w:fldChar w:fldCharType="end"/>
      </w:r>
      <w:r w:rsidR="00DF2378" w:rsidRPr="00F600BC">
        <w:rPr>
          <w:lang w:val="de-DE"/>
        </w:rPr>
        <w:t xml:space="preserve">: </w:t>
      </w:r>
      <w:r w:rsidR="005A2EC4" w:rsidRPr="00F600BC">
        <w:rPr>
          <w:lang w:val="de-DE"/>
        </w:rPr>
        <w:t xml:space="preserve">Concept Description in </w:t>
      </w:r>
      <w:proofErr w:type="gramStart"/>
      <w:r w:rsidR="005A2EC4" w:rsidRPr="00F600BC">
        <w:rPr>
          <w:lang w:val="de-DE"/>
        </w:rPr>
        <w:t>AAS Designer</w:t>
      </w:r>
      <w:bookmarkEnd w:id="327"/>
      <w:proofErr w:type="gramEnd"/>
    </w:p>
    <w:p w14:paraId="4EF35810" w14:textId="77777777" w:rsidR="005A2EC4" w:rsidRPr="00F600BC" w:rsidRDefault="005A2EC4" w:rsidP="005A2EC4">
      <w:pPr>
        <w:rPr>
          <w:lang w:val="de-DE"/>
        </w:rPr>
      </w:pPr>
    </w:p>
    <w:bookmarkStart w:id="328" w:name="_Toc191373017" w:displacedByCustomXml="next"/>
    <w:sdt>
      <w:sdtPr>
        <w:rPr>
          <w:rFonts w:asciiTheme="minorHAnsi" w:eastAsiaTheme="minorEastAsia" w:hAnsiTheme="minorHAnsi" w:cstheme="minorBidi"/>
          <w:b w:val="0"/>
          <w:bCs w:val="0"/>
          <w:color w:val="auto"/>
          <w:sz w:val="20"/>
          <w:szCs w:val="20"/>
        </w:rPr>
        <w:id w:val="-1264148723"/>
        <w:docPartObj>
          <w:docPartGallery w:val="Bibliographies"/>
          <w:docPartUnique/>
        </w:docPartObj>
      </w:sdtPr>
      <w:sdtEndPr>
        <w:rPr>
          <w:rFonts w:ascii="Times New Roman" w:eastAsia="Times New Roman" w:hAnsi="Times New Roman" w:cs="Times New Roman"/>
          <w:sz w:val="24"/>
          <w:szCs w:val="24"/>
        </w:rPr>
      </w:sdtEndPr>
      <w:sdtContent>
        <w:bookmarkStart w:id="329" w:name="_Toc193102721" w:displacedByCustomXml="prev"/>
        <w:bookmarkStart w:id="330" w:name="_Toc193098589" w:displacedByCustomXml="prev"/>
        <w:p w14:paraId="27815985" w14:textId="24649305" w:rsidR="008862BF" w:rsidRDefault="00EE5413" w:rsidP="004D1C31">
          <w:pPr>
            <w:pStyle w:val="Heading1"/>
          </w:pPr>
          <w:r>
            <w:rPr>
              <w:rFonts w:asciiTheme="minorHAnsi" w:eastAsiaTheme="minorEastAsia" w:hAnsiTheme="minorHAnsi" w:cstheme="minorBidi"/>
              <w:b w:val="0"/>
              <w:color w:val="auto"/>
              <w:sz w:val="20"/>
              <w:szCs w:val="20"/>
            </w:rPr>
            <w:t xml:space="preserve"> </w:t>
          </w:r>
          <w:proofErr w:type="spellStart"/>
          <w:r w:rsidR="008862BF">
            <w:t>Literaturverzeichnis</w:t>
          </w:r>
          <w:bookmarkEnd w:id="328"/>
          <w:bookmarkEnd w:id="330"/>
          <w:bookmarkEnd w:id="329"/>
          <w:proofErr w:type="spellEnd"/>
        </w:p>
        <w:sdt>
          <w:sdtPr>
            <w:id w:val="-580514645"/>
            <w:bibliography/>
          </w:sdtPr>
          <w:sdtContent>
            <w:p w14:paraId="28541464" w14:textId="77777777" w:rsidR="008862BF" w:rsidRDefault="008862BF" w:rsidP="008862B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7"/>
              </w:tblGrid>
              <w:tr w:rsidR="008862BF" w14:paraId="3CB065A9" w14:textId="77777777">
                <w:trPr>
                  <w:tblCellSpacing w:w="15" w:type="dxa"/>
                </w:trPr>
                <w:tc>
                  <w:tcPr>
                    <w:tcW w:w="50" w:type="pct"/>
                    <w:hideMark/>
                  </w:tcPr>
                  <w:p w14:paraId="3C9F0856" w14:textId="77777777" w:rsidR="008862BF" w:rsidRDefault="008862BF">
                    <w:pPr>
                      <w:pStyle w:val="Bibliography"/>
                      <w:rPr>
                        <w:noProof/>
                      </w:rPr>
                    </w:pPr>
                    <w:r>
                      <w:rPr>
                        <w:noProof/>
                      </w:rPr>
                      <w:t xml:space="preserve">[1] </w:t>
                    </w:r>
                  </w:p>
                </w:tc>
                <w:tc>
                  <w:tcPr>
                    <w:tcW w:w="0" w:type="auto"/>
                    <w:hideMark/>
                  </w:tcPr>
                  <w:p w14:paraId="3C0F9413" w14:textId="77777777" w:rsidR="008862BF" w:rsidRDefault="008862BF">
                    <w:pPr>
                      <w:pStyle w:val="Bibliography"/>
                      <w:rPr>
                        <w:noProof/>
                      </w:rPr>
                    </w:pPr>
                    <w:r>
                      <w:rPr>
                        <w:noProof/>
                      </w:rPr>
                      <w:t>Industrial Digital Twin Association e.V., „IDTA 02004-1-2 Handover Documentation,“ March 2023. [Online]. Available: https://github.com/admin-shell-io/submodel-templates/tree/main/published/Handover%20Documentation/1/2.</w:t>
                    </w:r>
                  </w:p>
                </w:tc>
              </w:tr>
              <w:tr w:rsidR="008862BF" w:rsidRPr="008239BF" w14:paraId="39068F15" w14:textId="77777777">
                <w:trPr>
                  <w:tblCellSpacing w:w="15" w:type="dxa"/>
                </w:trPr>
                <w:tc>
                  <w:tcPr>
                    <w:tcW w:w="50" w:type="pct"/>
                    <w:hideMark/>
                  </w:tcPr>
                  <w:p w14:paraId="5638C62E" w14:textId="77777777" w:rsidR="008862BF" w:rsidRDefault="008862BF">
                    <w:pPr>
                      <w:pStyle w:val="Bibliography"/>
                      <w:rPr>
                        <w:noProof/>
                      </w:rPr>
                    </w:pPr>
                    <w:r>
                      <w:rPr>
                        <w:noProof/>
                      </w:rPr>
                      <w:t xml:space="preserve">[2] </w:t>
                    </w:r>
                  </w:p>
                </w:tc>
                <w:tc>
                  <w:tcPr>
                    <w:tcW w:w="0" w:type="auto"/>
                    <w:hideMark/>
                  </w:tcPr>
                  <w:p w14:paraId="5B17BEFB" w14:textId="77777777" w:rsidR="008862BF" w:rsidRPr="00222D99" w:rsidRDefault="008862BF">
                    <w:pPr>
                      <w:pStyle w:val="Bibliography"/>
                      <w:rPr>
                        <w:lang w:val="fr-FR"/>
                      </w:rPr>
                    </w:pPr>
                    <w:r w:rsidRPr="00222D99">
                      <w:t xml:space="preserve">Industrial Digital Twin Association e.V., „IDTA 02003-1-2 Generic Frame for Technical Data for Industrial Equipment in Manufacturing,“ August 2022. </w:t>
                    </w:r>
                    <w:r w:rsidRPr="00222D99">
                      <w:rPr>
                        <w:lang w:val="fr-FR"/>
                      </w:rPr>
                      <w:t>[Online]. Available: https://github.com/admin-shell-io/submodel-templates/tree/main/published/Technical_Data/1/2.</w:t>
                    </w:r>
                  </w:p>
                </w:tc>
              </w:tr>
              <w:tr w:rsidR="008862BF" w:rsidRPr="008239BF" w14:paraId="73C3DD95" w14:textId="77777777">
                <w:trPr>
                  <w:tblCellSpacing w:w="15" w:type="dxa"/>
                </w:trPr>
                <w:tc>
                  <w:tcPr>
                    <w:tcW w:w="50" w:type="pct"/>
                    <w:hideMark/>
                  </w:tcPr>
                  <w:p w14:paraId="4BABE1AF" w14:textId="77777777" w:rsidR="008862BF" w:rsidRDefault="008862BF">
                    <w:pPr>
                      <w:pStyle w:val="Bibliography"/>
                      <w:rPr>
                        <w:noProof/>
                      </w:rPr>
                    </w:pPr>
                    <w:r>
                      <w:rPr>
                        <w:noProof/>
                      </w:rPr>
                      <w:t xml:space="preserve">[3] </w:t>
                    </w:r>
                  </w:p>
                </w:tc>
                <w:tc>
                  <w:tcPr>
                    <w:tcW w:w="0" w:type="auto"/>
                    <w:hideMark/>
                  </w:tcPr>
                  <w:p w14:paraId="1BFDD43D" w14:textId="77777777" w:rsidR="008862BF" w:rsidRPr="00222D99" w:rsidRDefault="008862BF">
                    <w:pPr>
                      <w:pStyle w:val="Bibliography"/>
                      <w:rPr>
                        <w:lang w:val="fr-FR"/>
                      </w:rPr>
                    </w:pPr>
                    <w:r w:rsidRPr="00222D99">
                      <w:t xml:space="preserve">Industrial Digital Twin Association e.V., „IDTA 02006-2-0 Digital Nameplate for Industrial Equipment,“ October 2022. </w:t>
                    </w:r>
                    <w:r w:rsidRPr="00222D99">
                      <w:rPr>
                        <w:lang w:val="fr-FR"/>
                      </w:rPr>
                      <w:t>[Online]. Available: https://github.com/admin-shell-io/submodel-templates/tree/main/published/Digital%20nameplate/2/0.</w:t>
                    </w:r>
                  </w:p>
                </w:tc>
              </w:tr>
              <w:tr w:rsidR="008862BF" w:rsidRPr="008239BF" w14:paraId="1DB1030F" w14:textId="77777777">
                <w:trPr>
                  <w:tblCellSpacing w:w="15" w:type="dxa"/>
                </w:trPr>
                <w:tc>
                  <w:tcPr>
                    <w:tcW w:w="50" w:type="pct"/>
                    <w:hideMark/>
                  </w:tcPr>
                  <w:p w14:paraId="3C188A86" w14:textId="77777777" w:rsidR="008862BF" w:rsidRDefault="008862BF">
                    <w:pPr>
                      <w:pStyle w:val="Bibliography"/>
                      <w:rPr>
                        <w:noProof/>
                      </w:rPr>
                    </w:pPr>
                    <w:r>
                      <w:rPr>
                        <w:noProof/>
                      </w:rPr>
                      <w:t xml:space="preserve">[4] </w:t>
                    </w:r>
                  </w:p>
                </w:tc>
                <w:tc>
                  <w:tcPr>
                    <w:tcW w:w="0" w:type="auto"/>
                    <w:hideMark/>
                  </w:tcPr>
                  <w:p w14:paraId="14871804" w14:textId="77777777" w:rsidR="008862BF" w:rsidRPr="00222D99" w:rsidRDefault="008862BF">
                    <w:pPr>
                      <w:pStyle w:val="Bibliography"/>
                      <w:rPr>
                        <w:lang w:val="fr-FR"/>
                      </w:rPr>
                    </w:pPr>
                    <w:r>
                      <w:rPr>
                        <w:noProof/>
                      </w:rPr>
                      <w:t xml:space="preserve">ARENA2036 e.V., „VWS4LS-Github,“ [Online]. </w:t>
                    </w:r>
                    <w:r w:rsidRPr="00222D99">
                      <w:rPr>
                        <w:lang w:val="fr-FR"/>
                      </w:rPr>
                      <w:t>Available: https://github.com/VWS4LS.</w:t>
                    </w:r>
                  </w:p>
                </w:tc>
              </w:tr>
              <w:tr w:rsidR="008862BF" w:rsidRPr="008239BF" w14:paraId="1C326F2F" w14:textId="77777777">
                <w:trPr>
                  <w:tblCellSpacing w:w="15" w:type="dxa"/>
                </w:trPr>
                <w:tc>
                  <w:tcPr>
                    <w:tcW w:w="50" w:type="pct"/>
                    <w:hideMark/>
                  </w:tcPr>
                  <w:p w14:paraId="2ACF135E" w14:textId="77777777" w:rsidR="008862BF" w:rsidRDefault="008862BF">
                    <w:pPr>
                      <w:pStyle w:val="Bibliography"/>
                      <w:rPr>
                        <w:noProof/>
                      </w:rPr>
                    </w:pPr>
                    <w:r>
                      <w:rPr>
                        <w:noProof/>
                      </w:rPr>
                      <w:t xml:space="preserve">[5] </w:t>
                    </w:r>
                  </w:p>
                </w:tc>
                <w:tc>
                  <w:tcPr>
                    <w:tcW w:w="0" w:type="auto"/>
                    <w:hideMark/>
                  </w:tcPr>
                  <w:p w14:paraId="6526CA79" w14:textId="77777777" w:rsidR="008862BF" w:rsidRPr="00222D99" w:rsidRDefault="008862BF">
                    <w:pPr>
                      <w:pStyle w:val="Bibliography"/>
                      <w:rPr>
                        <w:lang w:val="fr-FR"/>
                      </w:rPr>
                    </w:pPr>
                    <w:r w:rsidRPr="00F600BC">
                      <w:rPr>
                        <w:noProof/>
                        <w:lang w:val="de-DE"/>
                      </w:rPr>
                      <w:t xml:space="preserve">Plattform Industrie 4.0, „Verwaltungsschale in der Praxis,“ 2021. </w:t>
                    </w:r>
                    <w:r w:rsidRPr="00222D99">
                      <w:rPr>
                        <w:lang w:val="fr-FR"/>
                      </w:rPr>
                      <w:t>[Online]. Available: https://industrialdigitaltwin.org/wp-content/uploads/2021/09/08_verwaltungsschale_in_der_praxis_de_2020.pdf.</w:t>
                    </w:r>
                  </w:p>
                </w:tc>
              </w:tr>
              <w:tr w:rsidR="008862BF" w:rsidRPr="008239BF" w14:paraId="18BD1FA1" w14:textId="77777777">
                <w:trPr>
                  <w:tblCellSpacing w:w="15" w:type="dxa"/>
                </w:trPr>
                <w:tc>
                  <w:tcPr>
                    <w:tcW w:w="50" w:type="pct"/>
                    <w:hideMark/>
                  </w:tcPr>
                  <w:p w14:paraId="55E00EC7" w14:textId="77777777" w:rsidR="008862BF" w:rsidRDefault="008862BF">
                    <w:pPr>
                      <w:pStyle w:val="Bibliography"/>
                      <w:rPr>
                        <w:noProof/>
                      </w:rPr>
                    </w:pPr>
                    <w:r>
                      <w:rPr>
                        <w:noProof/>
                      </w:rPr>
                      <w:t xml:space="preserve">[6] </w:t>
                    </w:r>
                  </w:p>
                </w:tc>
                <w:tc>
                  <w:tcPr>
                    <w:tcW w:w="0" w:type="auto"/>
                    <w:hideMark/>
                  </w:tcPr>
                  <w:p w14:paraId="0FA3C4AF" w14:textId="77777777" w:rsidR="008862BF" w:rsidRPr="00F600BC" w:rsidRDefault="008862BF">
                    <w:pPr>
                      <w:pStyle w:val="Bibliography"/>
                      <w:rPr>
                        <w:noProof/>
                        <w:lang w:val="de-DE"/>
                      </w:rPr>
                    </w:pPr>
                    <w:r w:rsidRPr="00F600BC">
                      <w:rPr>
                        <w:noProof/>
                        <w:lang w:val="de-DE"/>
                      </w:rPr>
                      <w:t>Plattform Industrie 4.0, „Vertrauensinfrastrukturen,“ 03 2021. [Online]. Available: https://www.plattform-i40.de/IP/Redaktion/DE/Downloads/Publikation/Vertrauensinfrastrukturen.pdf.</w:t>
                    </w:r>
                  </w:p>
                </w:tc>
              </w:tr>
              <w:tr w:rsidR="008862BF" w:rsidRPr="008239BF" w14:paraId="2EBE1501" w14:textId="77777777">
                <w:trPr>
                  <w:tblCellSpacing w:w="15" w:type="dxa"/>
                </w:trPr>
                <w:tc>
                  <w:tcPr>
                    <w:tcW w:w="50" w:type="pct"/>
                    <w:hideMark/>
                  </w:tcPr>
                  <w:p w14:paraId="2A7323DA" w14:textId="77777777" w:rsidR="008862BF" w:rsidRDefault="008862BF">
                    <w:pPr>
                      <w:pStyle w:val="Bibliography"/>
                      <w:rPr>
                        <w:noProof/>
                      </w:rPr>
                    </w:pPr>
                    <w:r>
                      <w:rPr>
                        <w:noProof/>
                      </w:rPr>
                      <w:t xml:space="preserve">[7] </w:t>
                    </w:r>
                  </w:p>
                </w:tc>
                <w:tc>
                  <w:tcPr>
                    <w:tcW w:w="0" w:type="auto"/>
                    <w:hideMark/>
                  </w:tcPr>
                  <w:p w14:paraId="1E333D29" w14:textId="77777777" w:rsidR="008862BF" w:rsidRPr="00222D99" w:rsidRDefault="008862BF">
                    <w:pPr>
                      <w:pStyle w:val="Bibliography"/>
                      <w:rPr>
                        <w:lang w:val="fr-FR"/>
                      </w:rPr>
                    </w:pPr>
                    <w:r w:rsidRPr="00F600BC">
                      <w:rPr>
                        <w:noProof/>
                        <w:lang w:val="de-DE"/>
                      </w:rPr>
                      <w:t xml:space="preserve">„Verband der Automobilindustrie (VDA),“ [Online]. </w:t>
                    </w:r>
                    <w:r w:rsidRPr="00222D99">
                      <w:rPr>
                        <w:lang w:val="fr-FR"/>
                      </w:rPr>
                      <w:t>Available: https://www.vda.de/de.</w:t>
                    </w:r>
                  </w:p>
                </w:tc>
              </w:tr>
              <w:tr w:rsidR="008862BF" w:rsidRPr="008239BF" w14:paraId="265C8F95" w14:textId="77777777">
                <w:trPr>
                  <w:tblCellSpacing w:w="15" w:type="dxa"/>
                </w:trPr>
                <w:tc>
                  <w:tcPr>
                    <w:tcW w:w="50" w:type="pct"/>
                    <w:hideMark/>
                  </w:tcPr>
                  <w:p w14:paraId="4D38894D" w14:textId="77777777" w:rsidR="008862BF" w:rsidRDefault="008862BF">
                    <w:pPr>
                      <w:pStyle w:val="Bibliography"/>
                      <w:rPr>
                        <w:noProof/>
                      </w:rPr>
                    </w:pPr>
                    <w:r>
                      <w:rPr>
                        <w:noProof/>
                      </w:rPr>
                      <w:t xml:space="preserve">[8] </w:t>
                    </w:r>
                  </w:p>
                </w:tc>
                <w:tc>
                  <w:tcPr>
                    <w:tcW w:w="0" w:type="auto"/>
                    <w:hideMark/>
                  </w:tcPr>
                  <w:p w14:paraId="0CF822D2" w14:textId="77777777" w:rsidR="008862BF" w:rsidRPr="00222D99" w:rsidRDefault="008862BF">
                    <w:pPr>
                      <w:pStyle w:val="Bibliography"/>
                      <w:rPr>
                        <w:lang w:val="fr-FR"/>
                      </w:rPr>
                    </w:pPr>
                    <w:r w:rsidRPr="00222D99">
                      <w:t xml:space="preserve">Prostep ivip e.V., „Vehicle Electric Container (VEC),“ 8 Jan 2024. </w:t>
                    </w:r>
                    <w:r w:rsidRPr="00222D99">
                      <w:rPr>
                        <w:lang w:val="fr-FR"/>
                      </w:rPr>
                      <w:t>[Online]. Available: https://ecad-wiki.prostep.org/specifications/vec/v210/.</w:t>
                    </w:r>
                  </w:p>
                </w:tc>
              </w:tr>
              <w:tr w:rsidR="008862BF" w:rsidRPr="008239BF" w14:paraId="7F1602FD" w14:textId="77777777">
                <w:trPr>
                  <w:tblCellSpacing w:w="15" w:type="dxa"/>
                </w:trPr>
                <w:tc>
                  <w:tcPr>
                    <w:tcW w:w="50" w:type="pct"/>
                    <w:hideMark/>
                  </w:tcPr>
                  <w:p w14:paraId="47FD10EF" w14:textId="77777777" w:rsidR="008862BF" w:rsidRDefault="008862BF">
                    <w:pPr>
                      <w:pStyle w:val="Bibliography"/>
                      <w:rPr>
                        <w:noProof/>
                      </w:rPr>
                    </w:pPr>
                    <w:r>
                      <w:rPr>
                        <w:noProof/>
                      </w:rPr>
                      <w:t xml:space="preserve">[9] </w:t>
                    </w:r>
                  </w:p>
                </w:tc>
                <w:tc>
                  <w:tcPr>
                    <w:tcW w:w="0" w:type="auto"/>
                    <w:hideMark/>
                  </w:tcPr>
                  <w:p w14:paraId="527F7771" w14:textId="77777777" w:rsidR="008862BF" w:rsidRPr="00222D99" w:rsidRDefault="008862BF">
                    <w:pPr>
                      <w:pStyle w:val="Bibliography"/>
                      <w:rPr>
                        <w:lang w:val="fr-FR"/>
                      </w:rPr>
                    </w:pPr>
                    <w:r w:rsidRPr="00222D99">
                      <w:t xml:space="preserve">Prostep ivip e.V., „VEC Release Notes - Version 2.1.0,“ 08 01 2024. </w:t>
                    </w:r>
                    <w:r w:rsidRPr="00222D99">
                      <w:rPr>
                        <w:lang w:val="fr-FR"/>
                      </w:rPr>
                      <w:t>[Online]. Available: https://ecad-wiki.prostep.org/specifications/vec/v210/release-notes/.</w:t>
                    </w:r>
                  </w:p>
                </w:tc>
              </w:tr>
              <w:tr w:rsidR="008862BF" w:rsidRPr="008239BF" w14:paraId="41FDAC9F" w14:textId="77777777">
                <w:trPr>
                  <w:tblCellSpacing w:w="15" w:type="dxa"/>
                </w:trPr>
                <w:tc>
                  <w:tcPr>
                    <w:tcW w:w="50" w:type="pct"/>
                    <w:hideMark/>
                  </w:tcPr>
                  <w:p w14:paraId="0A7D950E" w14:textId="77777777" w:rsidR="008862BF" w:rsidRDefault="008862BF">
                    <w:pPr>
                      <w:pStyle w:val="Bibliography"/>
                      <w:rPr>
                        <w:noProof/>
                      </w:rPr>
                    </w:pPr>
                    <w:r>
                      <w:rPr>
                        <w:noProof/>
                      </w:rPr>
                      <w:t xml:space="preserve">[10] </w:t>
                    </w:r>
                  </w:p>
                </w:tc>
                <w:tc>
                  <w:tcPr>
                    <w:tcW w:w="0" w:type="auto"/>
                    <w:hideMark/>
                  </w:tcPr>
                  <w:p w14:paraId="0ECBF834" w14:textId="77777777" w:rsidR="008862BF" w:rsidRPr="00222D99" w:rsidRDefault="008862BF">
                    <w:pPr>
                      <w:pStyle w:val="Bibliography"/>
                      <w:rPr>
                        <w:lang w:val="fr-FR"/>
                      </w:rPr>
                    </w:pPr>
                    <w:r w:rsidRPr="00F600BC">
                      <w:rPr>
                        <w:noProof/>
                        <w:lang w:val="de-DE"/>
                      </w:rPr>
                      <w:t xml:space="preserve">VDI/VDE, „VDI/VDE 2193 Blatt 2 - Sprache für I4.0-Komponenten - Interaktionsprotokoll für Ausschreibungsverfahren,“ 2020. </w:t>
                    </w:r>
                    <w:r w:rsidRPr="00222D99">
                      <w:rPr>
                        <w:lang w:val="fr-FR"/>
                      </w:rPr>
                      <w:t>[Online]. Available: https://www.vdi.de/richtlinien/details/vdivde-2193-blatt-2-sprache-fuer-i40-komponenten-interaktionsprotokoll-fuer-ausschreibungsverfahren.</w:t>
                    </w:r>
                  </w:p>
                </w:tc>
              </w:tr>
              <w:tr w:rsidR="008862BF" w:rsidRPr="008239BF" w14:paraId="689DA7A8" w14:textId="77777777">
                <w:trPr>
                  <w:tblCellSpacing w:w="15" w:type="dxa"/>
                </w:trPr>
                <w:tc>
                  <w:tcPr>
                    <w:tcW w:w="50" w:type="pct"/>
                    <w:hideMark/>
                  </w:tcPr>
                  <w:p w14:paraId="3BD41F69" w14:textId="77777777" w:rsidR="008862BF" w:rsidRDefault="008862BF">
                    <w:pPr>
                      <w:pStyle w:val="Bibliography"/>
                      <w:rPr>
                        <w:noProof/>
                      </w:rPr>
                    </w:pPr>
                    <w:r>
                      <w:rPr>
                        <w:noProof/>
                      </w:rPr>
                      <w:t xml:space="preserve">[11] </w:t>
                    </w:r>
                  </w:p>
                </w:tc>
                <w:tc>
                  <w:tcPr>
                    <w:tcW w:w="0" w:type="auto"/>
                    <w:hideMark/>
                  </w:tcPr>
                  <w:p w14:paraId="53C5DC34" w14:textId="77777777" w:rsidR="008862BF" w:rsidRPr="00222D99" w:rsidRDefault="008862BF">
                    <w:pPr>
                      <w:pStyle w:val="Bibliography"/>
                      <w:rPr>
                        <w:lang w:val="fr-FR"/>
                      </w:rPr>
                    </w:pPr>
                    <w:r w:rsidRPr="00F600BC">
                      <w:rPr>
                        <w:noProof/>
                        <w:lang w:val="de-DE"/>
                      </w:rPr>
                      <w:t xml:space="preserve">VDI/VDE, „VDI/VDE 2193 Blatt 1 - Sprache für I4.0-Komponenten - Struktur von Nachrichten,“ 2020. </w:t>
                    </w:r>
                    <w:r w:rsidRPr="00222D99">
                      <w:rPr>
                        <w:lang w:val="fr-FR"/>
                      </w:rPr>
                      <w:t>[Online]. Available: https://www.vdi.de/richtlinien/details/vdivde-2193-blatt-1-sprache-fuer-i40-komponenten-struktur-von-nachrichten.</w:t>
                    </w:r>
                  </w:p>
                </w:tc>
              </w:tr>
              <w:tr w:rsidR="008862BF" w:rsidRPr="008239BF" w14:paraId="79AC054C" w14:textId="77777777">
                <w:trPr>
                  <w:tblCellSpacing w:w="15" w:type="dxa"/>
                </w:trPr>
                <w:tc>
                  <w:tcPr>
                    <w:tcW w:w="50" w:type="pct"/>
                    <w:hideMark/>
                  </w:tcPr>
                  <w:p w14:paraId="0335C009" w14:textId="77777777" w:rsidR="008862BF" w:rsidRDefault="008862BF">
                    <w:pPr>
                      <w:pStyle w:val="Bibliography"/>
                      <w:rPr>
                        <w:noProof/>
                      </w:rPr>
                    </w:pPr>
                    <w:r>
                      <w:rPr>
                        <w:noProof/>
                      </w:rPr>
                      <w:t xml:space="preserve">[12] </w:t>
                    </w:r>
                  </w:p>
                </w:tc>
                <w:tc>
                  <w:tcPr>
                    <w:tcW w:w="0" w:type="auto"/>
                    <w:hideMark/>
                  </w:tcPr>
                  <w:p w14:paraId="4014D13E" w14:textId="77777777" w:rsidR="008862BF" w:rsidRPr="00222D99" w:rsidRDefault="008862BF">
                    <w:pPr>
                      <w:pStyle w:val="Bibliography"/>
                      <w:rPr>
                        <w:lang w:val="fr-FR"/>
                      </w:rPr>
                    </w:pPr>
                    <w:r w:rsidRPr="00222D99">
                      <w:t xml:space="preserve">ECLASS e.V., „Technical Specification Conceptual Data Model,“ 2020. </w:t>
                    </w:r>
                    <w:r w:rsidRPr="00222D99">
                      <w:rPr>
                        <w:lang w:val="fr-FR"/>
                      </w:rPr>
                      <w:t>[Online]. Available: https://eclass.eu/fileadmin/Redaktion/pdf-Dateien/Wiki/ECLASS_Technical-Specification_11_Conceptual-Data-Model_v_1.0.pdf.</w:t>
                    </w:r>
                  </w:p>
                </w:tc>
              </w:tr>
              <w:tr w:rsidR="008862BF" w:rsidRPr="008239BF" w14:paraId="7B33C634" w14:textId="77777777">
                <w:trPr>
                  <w:tblCellSpacing w:w="15" w:type="dxa"/>
                </w:trPr>
                <w:tc>
                  <w:tcPr>
                    <w:tcW w:w="50" w:type="pct"/>
                    <w:hideMark/>
                  </w:tcPr>
                  <w:p w14:paraId="57543A48" w14:textId="77777777" w:rsidR="008862BF" w:rsidRDefault="008862BF">
                    <w:pPr>
                      <w:pStyle w:val="Bibliography"/>
                      <w:rPr>
                        <w:noProof/>
                      </w:rPr>
                    </w:pPr>
                    <w:r>
                      <w:rPr>
                        <w:noProof/>
                      </w:rPr>
                      <w:t xml:space="preserve">[13] </w:t>
                    </w:r>
                  </w:p>
                </w:tc>
                <w:tc>
                  <w:tcPr>
                    <w:tcW w:w="0" w:type="auto"/>
                    <w:hideMark/>
                  </w:tcPr>
                  <w:p w14:paraId="554CB7CB" w14:textId="77777777" w:rsidR="008862BF" w:rsidRPr="00222D99" w:rsidRDefault="008862BF">
                    <w:pPr>
                      <w:pStyle w:val="Bibliography"/>
                      <w:rPr>
                        <w:lang w:val="fr-FR"/>
                      </w:rPr>
                    </w:pPr>
                    <w:r w:rsidRPr="00222D99">
                      <w:t xml:space="preserve">Wikipedia, „Single Point of Truth,“ [Online]. </w:t>
                    </w:r>
                    <w:r w:rsidRPr="00222D99">
                      <w:rPr>
                        <w:lang w:val="fr-FR"/>
                      </w:rPr>
                      <w:t>Available: https://de.wikipedia.org/wiki/Single_Point_of_Truth.</w:t>
                    </w:r>
                  </w:p>
                </w:tc>
              </w:tr>
              <w:tr w:rsidR="008862BF" w14:paraId="67A58D9B" w14:textId="77777777">
                <w:trPr>
                  <w:tblCellSpacing w:w="15" w:type="dxa"/>
                </w:trPr>
                <w:tc>
                  <w:tcPr>
                    <w:tcW w:w="50" w:type="pct"/>
                    <w:hideMark/>
                  </w:tcPr>
                  <w:p w14:paraId="0C47A278" w14:textId="77777777" w:rsidR="008862BF" w:rsidRDefault="008862BF">
                    <w:pPr>
                      <w:pStyle w:val="Bibliography"/>
                      <w:rPr>
                        <w:noProof/>
                      </w:rPr>
                    </w:pPr>
                    <w:r>
                      <w:rPr>
                        <w:noProof/>
                      </w:rPr>
                      <w:t xml:space="preserve">[14] </w:t>
                    </w:r>
                  </w:p>
                </w:tc>
                <w:tc>
                  <w:tcPr>
                    <w:tcW w:w="0" w:type="auto"/>
                    <w:hideMark/>
                  </w:tcPr>
                  <w:p w14:paraId="33308686" w14:textId="77777777" w:rsidR="008862BF" w:rsidRDefault="008862BF">
                    <w:pPr>
                      <w:pStyle w:val="Bibliography"/>
                      <w:rPr>
                        <w:noProof/>
                      </w:rPr>
                    </w:pPr>
                    <w:r>
                      <w:rPr>
                        <w:noProof/>
                      </w:rPr>
                      <w:t>Industrial Digital Twin Association e.V., „Registrierte IDTA Submodelle,“ [Online]. Available: https://industrialdigitaltwin.org/en/content-hub/submodels.</w:t>
                    </w:r>
                  </w:p>
                </w:tc>
              </w:tr>
              <w:tr w:rsidR="008862BF" w:rsidRPr="008239BF" w14:paraId="6BFDD9D8" w14:textId="77777777">
                <w:trPr>
                  <w:tblCellSpacing w:w="15" w:type="dxa"/>
                </w:trPr>
                <w:tc>
                  <w:tcPr>
                    <w:tcW w:w="50" w:type="pct"/>
                    <w:hideMark/>
                  </w:tcPr>
                  <w:p w14:paraId="553665B9" w14:textId="77777777" w:rsidR="008862BF" w:rsidRDefault="008862BF">
                    <w:pPr>
                      <w:pStyle w:val="Bibliography"/>
                      <w:rPr>
                        <w:noProof/>
                      </w:rPr>
                    </w:pPr>
                    <w:r>
                      <w:rPr>
                        <w:noProof/>
                      </w:rPr>
                      <w:t xml:space="preserve">[15] </w:t>
                    </w:r>
                  </w:p>
                </w:tc>
                <w:tc>
                  <w:tcPr>
                    <w:tcW w:w="0" w:type="auto"/>
                    <w:hideMark/>
                  </w:tcPr>
                  <w:p w14:paraId="22E9520F" w14:textId="77777777" w:rsidR="008862BF" w:rsidRPr="00222D99" w:rsidRDefault="008862BF">
                    <w:pPr>
                      <w:pStyle w:val="Bibliography"/>
                      <w:rPr>
                        <w:lang w:val="fr-FR"/>
                      </w:rPr>
                    </w:pPr>
                    <w:r w:rsidRPr="00F600BC">
                      <w:rPr>
                        <w:noProof/>
                        <w:lang w:val="de-DE"/>
                      </w:rPr>
                      <w:t xml:space="preserve">Platform Industrie 4.0, „RAMI 4.0: Ein Referenzarchitekturmodell als Kommunikationsgrundlage in der Industrie 4.0,“ 11 04 2022. </w:t>
                    </w:r>
                    <w:r w:rsidRPr="00222D99">
                      <w:rPr>
                        <w:lang w:val="fr-FR"/>
                      </w:rPr>
                      <w:t>[Online]. Available: https://www.dke.de/de/arbeitsfelder/industry/rami40.</w:t>
                    </w:r>
                  </w:p>
                </w:tc>
              </w:tr>
              <w:tr w:rsidR="008862BF" w:rsidRPr="008239BF" w14:paraId="7A23027E" w14:textId="77777777">
                <w:trPr>
                  <w:tblCellSpacing w:w="15" w:type="dxa"/>
                </w:trPr>
                <w:tc>
                  <w:tcPr>
                    <w:tcW w:w="50" w:type="pct"/>
                    <w:hideMark/>
                  </w:tcPr>
                  <w:p w14:paraId="049B2FDB" w14:textId="77777777" w:rsidR="008862BF" w:rsidRDefault="008862BF">
                    <w:pPr>
                      <w:pStyle w:val="Bibliography"/>
                      <w:rPr>
                        <w:noProof/>
                      </w:rPr>
                    </w:pPr>
                    <w:r>
                      <w:rPr>
                        <w:noProof/>
                      </w:rPr>
                      <w:t xml:space="preserve">[16] </w:t>
                    </w:r>
                  </w:p>
                </w:tc>
                <w:tc>
                  <w:tcPr>
                    <w:tcW w:w="0" w:type="auto"/>
                    <w:hideMark/>
                  </w:tcPr>
                  <w:p w14:paraId="508785C0" w14:textId="77777777" w:rsidR="008862BF" w:rsidRPr="00222D99" w:rsidRDefault="008862BF">
                    <w:pPr>
                      <w:pStyle w:val="Bibliography"/>
                      <w:rPr>
                        <w:lang w:val="fr-FR"/>
                      </w:rPr>
                    </w:pPr>
                    <w:r w:rsidRPr="00222D99">
                      <w:t xml:space="preserve">„Prostep ivip e.V.,“ [Online]. </w:t>
                    </w:r>
                    <w:r w:rsidRPr="00222D99">
                      <w:rPr>
                        <w:lang w:val="fr-FR"/>
                      </w:rPr>
                      <w:t>Available: https://www.prostep.org/.</w:t>
                    </w:r>
                  </w:p>
                </w:tc>
              </w:tr>
              <w:tr w:rsidR="008862BF" w:rsidRPr="008239BF" w14:paraId="7988A6E1" w14:textId="77777777">
                <w:trPr>
                  <w:tblCellSpacing w:w="15" w:type="dxa"/>
                </w:trPr>
                <w:tc>
                  <w:tcPr>
                    <w:tcW w:w="50" w:type="pct"/>
                    <w:hideMark/>
                  </w:tcPr>
                  <w:p w14:paraId="2C23A39F" w14:textId="77777777" w:rsidR="008862BF" w:rsidRDefault="008862BF">
                    <w:pPr>
                      <w:pStyle w:val="Bibliography"/>
                      <w:rPr>
                        <w:noProof/>
                      </w:rPr>
                    </w:pPr>
                    <w:r>
                      <w:rPr>
                        <w:noProof/>
                      </w:rPr>
                      <w:t xml:space="preserve">[17] </w:t>
                    </w:r>
                  </w:p>
                </w:tc>
                <w:tc>
                  <w:tcPr>
                    <w:tcW w:w="0" w:type="auto"/>
                    <w:hideMark/>
                  </w:tcPr>
                  <w:p w14:paraId="6E48CA60" w14:textId="77777777" w:rsidR="008862BF" w:rsidRPr="00222D99" w:rsidRDefault="008862BF">
                    <w:pPr>
                      <w:pStyle w:val="Bibliography"/>
                      <w:rPr>
                        <w:lang w:val="fr-FR"/>
                      </w:rPr>
                    </w:pPr>
                    <w:r w:rsidRPr="00222D99">
                      <w:t xml:space="preserve">„OPC UA Online Reference - Released Specifications,“ 2024. </w:t>
                    </w:r>
                    <w:r w:rsidRPr="00222D99">
                      <w:rPr>
                        <w:lang w:val="fr-FR"/>
                      </w:rPr>
                      <w:t>[Online]. Available: https://reference.opcfoundation.org/.</w:t>
                    </w:r>
                  </w:p>
                </w:tc>
              </w:tr>
              <w:tr w:rsidR="008862BF" w:rsidRPr="008239BF" w14:paraId="3E2D5326" w14:textId="77777777">
                <w:trPr>
                  <w:tblCellSpacing w:w="15" w:type="dxa"/>
                </w:trPr>
                <w:tc>
                  <w:tcPr>
                    <w:tcW w:w="50" w:type="pct"/>
                    <w:hideMark/>
                  </w:tcPr>
                  <w:p w14:paraId="0A76F60F" w14:textId="77777777" w:rsidR="008862BF" w:rsidRDefault="008862BF">
                    <w:pPr>
                      <w:pStyle w:val="Bibliography"/>
                      <w:rPr>
                        <w:noProof/>
                      </w:rPr>
                    </w:pPr>
                    <w:r>
                      <w:rPr>
                        <w:noProof/>
                      </w:rPr>
                      <w:lastRenderedPageBreak/>
                      <w:t xml:space="preserve">[18] </w:t>
                    </w:r>
                  </w:p>
                </w:tc>
                <w:tc>
                  <w:tcPr>
                    <w:tcW w:w="0" w:type="auto"/>
                    <w:hideMark/>
                  </w:tcPr>
                  <w:p w14:paraId="10CA5BB8" w14:textId="77777777" w:rsidR="008862BF" w:rsidRPr="00222D99" w:rsidRDefault="008862BF">
                    <w:pPr>
                      <w:pStyle w:val="Bibliography"/>
                      <w:rPr>
                        <w:lang w:val="fr-FR"/>
                      </w:rPr>
                    </w:pPr>
                    <w:r w:rsidRPr="00222D99">
                      <w:t xml:space="preserve">OPC Foundation, „OPC UA Nodesets,“ [Online]. </w:t>
                    </w:r>
                    <w:r w:rsidRPr="00222D99">
                      <w:rPr>
                        <w:lang w:val="fr-FR"/>
                      </w:rPr>
                      <w:t>Available: https://github.com/OPCFoundation/UA-Nodeset.</w:t>
                    </w:r>
                  </w:p>
                </w:tc>
              </w:tr>
              <w:tr w:rsidR="008862BF" w:rsidRPr="008239BF" w14:paraId="42A8E052" w14:textId="77777777">
                <w:trPr>
                  <w:tblCellSpacing w:w="15" w:type="dxa"/>
                </w:trPr>
                <w:tc>
                  <w:tcPr>
                    <w:tcW w:w="50" w:type="pct"/>
                    <w:hideMark/>
                  </w:tcPr>
                  <w:p w14:paraId="6BDBA036" w14:textId="77777777" w:rsidR="008862BF" w:rsidRDefault="008862BF">
                    <w:pPr>
                      <w:pStyle w:val="Bibliography"/>
                      <w:rPr>
                        <w:noProof/>
                      </w:rPr>
                    </w:pPr>
                    <w:r>
                      <w:rPr>
                        <w:noProof/>
                      </w:rPr>
                      <w:t xml:space="preserve">[19] </w:t>
                    </w:r>
                  </w:p>
                </w:tc>
                <w:tc>
                  <w:tcPr>
                    <w:tcW w:w="0" w:type="auto"/>
                    <w:hideMark/>
                  </w:tcPr>
                  <w:p w14:paraId="639E156D" w14:textId="77777777" w:rsidR="008862BF" w:rsidRPr="00222D99" w:rsidRDefault="008862BF">
                    <w:pPr>
                      <w:pStyle w:val="Bibliography"/>
                      <w:rPr>
                        <w:lang w:val="fr-FR"/>
                      </w:rPr>
                    </w:pPr>
                    <w:r w:rsidRPr="00F600BC">
                      <w:rPr>
                        <w:noProof/>
                        <w:lang w:val="de-DE"/>
                      </w:rPr>
                      <w:t xml:space="preserve">KEBA, „OPC UA – der zentrale Standard für Industrie 4.0 im Überblick,“ [Online]. </w:t>
                    </w:r>
                    <w:r w:rsidRPr="00222D99">
                      <w:rPr>
                        <w:lang w:val="fr-FR"/>
                      </w:rPr>
                      <w:t>Available: https://www.keba.com/de/news/industrial-automation/ueberblick-opc-ua-zentraler-standard-industrie-4-0.</w:t>
                    </w:r>
                  </w:p>
                </w:tc>
              </w:tr>
              <w:tr w:rsidR="008862BF" w14:paraId="4DD338C6" w14:textId="77777777">
                <w:trPr>
                  <w:tblCellSpacing w:w="15" w:type="dxa"/>
                </w:trPr>
                <w:tc>
                  <w:tcPr>
                    <w:tcW w:w="50" w:type="pct"/>
                    <w:hideMark/>
                  </w:tcPr>
                  <w:p w14:paraId="63B28EF1" w14:textId="77777777" w:rsidR="008862BF" w:rsidRDefault="008862BF">
                    <w:pPr>
                      <w:pStyle w:val="Bibliography"/>
                      <w:rPr>
                        <w:noProof/>
                      </w:rPr>
                    </w:pPr>
                    <w:r>
                      <w:rPr>
                        <w:noProof/>
                      </w:rPr>
                      <w:t xml:space="preserve">[20] </w:t>
                    </w:r>
                  </w:p>
                </w:tc>
                <w:tc>
                  <w:tcPr>
                    <w:tcW w:w="0" w:type="auto"/>
                    <w:hideMark/>
                  </w:tcPr>
                  <w:p w14:paraId="542295A2" w14:textId="77777777" w:rsidR="008862BF" w:rsidRDefault="008862BF">
                    <w:pPr>
                      <w:pStyle w:val="Bibliography"/>
                      <w:rPr>
                        <w:noProof/>
                      </w:rPr>
                    </w:pPr>
                    <w:r w:rsidRPr="00222D99">
                      <w:t xml:space="preserve">OPC Foundation, „OPC 40570: OPC UA for the Wire Harness Manufacturing Industry,“ https://profiles.opcfoundation.org/workinggroup/88, WiP. </w:t>
                    </w:r>
                    <w:r>
                      <w:rPr>
                        <w:noProof/>
                      </w:rPr>
                      <w:t>[Online]. Available: https://profiles.opcfoundation.org/document/214.</w:t>
                    </w:r>
                  </w:p>
                </w:tc>
              </w:tr>
              <w:tr w:rsidR="008862BF" w14:paraId="4F0983ED" w14:textId="77777777">
                <w:trPr>
                  <w:tblCellSpacing w:w="15" w:type="dxa"/>
                </w:trPr>
                <w:tc>
                  <w:tcPr>
                    <w:tcW w:w="50" w:type="pct"/>
                    <w:hideMark/>
                  </w:tcPr>
                  <w:p w14:paraId="3B35E45D" w14:textId="77777777" w:rsidR="008862BF" w:rsidRDefault="008862BF">
                    <w:pPr>
                      <w:pStyle w:val="Bibliography"/>
                      <w:rPr>
                        <w:noProof/>
                      </w:rPr>
                    </w:pPr>
                    <w:r>
                      <w:rPr>
                        <w:noProof/>
                      </w:rPr>
                      <w:t xml:space="preserve">[21] </w:t>
                    </w:r>
                  </w:p>
                </w:tc>
                <w:tc>
                  <w:tcPr>
                    <w:tcW w:w="0" w:type="auto"/>
                    <w:hideMark/>
                  </w:tcPr>
                  <w:p w14:paraId="1D8694DC" w14:textId="77777777" w:rsidR="008862BF" w:rsidRDefault="008862BF">
                    <w:pPr>
                      <w:pStyle w:val="Bibliography"/>
                      <w:rPr>
                        <w:noProof/>
                      </w:rPr>
                    </w:pPr>
                    <w:r w:rsidRPr="00222D99">
                      <w:t xml:space="preserve">OPC Foundation, „OPC 40001-3: Machinery Job Mgmt,“ OPC Foundation, [Online]. </w:t>
                    </w:r>
                    <w:r>
                      <w:rPr>
                        <w:noProof/>
                      </w:rPr>
                      <w:t>Available: https://reference.opcfoundation.org/Machinery/Jobs/v100/docs/.</w:t>
                    </w:r>
                  </w:p>
                </w:tc>
              </w:tr>
              <w:tr w:rsidR="008862BF" w14:paraId="6123F026" w14:textId="77777777">
                <w:trPr>
                  <w:tblCellSpacing w:w="15" w:type="dxa"/>
                </w:trPr>
                <w:tc>
                  <w:tcPr>
                    <w:tcW w:w="50" w:type="pct"/>
                    <w:hideMark/>
                  </w:tcPr>
                  <w:p w14:paraId="3B170A4B" w14:textId="77777777" w:rsidR="008862BF" w:rsidRDefault="008862BF">
                    <w:pPr>
                      <w:pStyle w:val="Bibliography"/>
                      <w:rPr>
                        <w:noProof/>
                      </w:rPr>
                    </w:pPr>
                    <w:r>
                      <w:rPr>
                        <w:noProof/>
                      </w:rPr>
                      <w:t xml:space="preserve">[22] </w:t>
                    </w:r>
                  </w:p>
                </w:tc>
                <w:tc>
                  <w:tcPr>
                    <w:tcW w:w="0" w:type="auto"/>
                    <w:hideMark/>
                  </w:tcPr>
                  <w:p w14:paraId="7DF2A7FF" w14:textId="77777777" w:rsidR="008862BF" w:rsidRDefault="008862BF">
                    <w:pPr>
                      <w:pStyle w:val="Bibliography"/>
                      <w:rPr>
                        <w:noProof/>
                      </w:rPr>
                    </w:pPr>
                    <w:r w:rsidRPr="00222D99">
                      <w:t xml:space="preserve">OPC Foundation, „OPC 40001-101: Machinery Result Transfer,“ [Online]. </w:t>
                    </w:r>
                    <w:r>
                      <w:rPr>
                        <w:noProof/>
                      </w:rPr>
                      <w:t>Available: https://reference.opcfoundation.org/Machinery/Result/v100/docs/.</w:t>
                    </w:r>
                  </w:p>
                </w:tc>
              </w:tr>
              <w:tr w:rsidR="008862BF" w14:paraId="72757386" w14:textId="77777777">
                <w:trPr>
                  <w:tblCellSpacing w:w="15" w:type="dxa"/>
                </w:trPr>
                <w:tc>
                  <w:tcPr>
                    <w:tcW w:w="50" w:type="pct"/>
                    <w:hideMark/>
                  </w:tcPr>
                  <w:p w14:paraId="3AC0CE14" w14:textId="77777777" w:rsidR="008862BF" w:rsidRDefault="008862BF">
                    <w:pPr>
                      <w:pStyle w:val="Bibliography"/>
                      <w:rPr>
                        <w:noProof/>
                      </w:rPr>
                    </w:pPr>
                    <w:r>
                      <w:rPr>
                        <w:noProof/>
                      </w:rPr>
                      <w:t xml:space="preserve">[23] </w:t>
                    </w:r>
                  </w:p>
                </w:tc>
                <w:tc>
                  <w:tcPr>
                    <w:tcW w:w="0" w:type="auto"/>
                    <w:hideMark/>
                  </w:tcPr>
                  <w:p w14:paraId="11AE9ACD" w14:textId="77777777" w:rsidR="008862BF" w:rsidRDefault="008862BF">
                    <w:pPr>
                      <w:pStyle w:val="Bibliography"/>
                      <w:rPr>
                        <w:noProof/>
                      </w:rPr>
                    </w:pPr>
                    <w:r w:rsidRPr="00222D99">
                      <w:t xml:space="preserve">OPC Foundation, „OPC 30270: Industry 4.0 Asset Administration Shell,“ [Online]. </w:t>
                    </w:r>
                    <w:r>
                      <w:rPr>
                        <w:noProof/>
                      </w:rPr>
                      <w:t>Available: https://reference.opcfoundation.org/I4AAS/v100/docs/.</w:t>
                    </w:r>
                  </w:p>
                </w:tc>
              </w:tr>
              <w:tr w:rsidR="008862BF" w:rsidRPr="008239BF" w14:paraId="4D0123BE" w14:textId="77777777">
                <w:trPr>
                  <w:tblCellSpacing w:w="15" w:type="dxa"/>
                </w:trPr>
                <w:tc>
                  <w:tcPr>
                    <w:tcW w:w="50" w:type="pct"/>
                    <w:hideMark/>
                  </w:tcPr>
                  <w:p w14:paraId="1EDDDFB5" w14:textId="77777777" w:rsidR="008862BF" w:rsidRDefault="008862BF">
                    <w:pPr>
                      <w:pStyle w:val="Bibliography"/>
                      <w:rPr>
                        <w:noProof/>
                      </w:rPr>
                    </w:pPr>
                    <w:r>
                      <w:rPr>
                        <w:noProof/>
                      </w:rPr>
                      <w:t xml:space="preserve">[24] </w:t>
                    </w:r>
                  </w:p>
                </w:tc>
                <w:tc>
                  <w:tcPr>
                    <w:tcW w:w="0" w:type="auto"/>
                    <w:hideMark/>
                  </w:tcPr>
                  <w:p w14:paraId="40DBD82E" w14:textId="77777777" w:rsidR="008862BF" w:rsidRPr="00222D99" w:rsidRDefault="008862BF">
                    <w:pPr>
                      <w:pStyle w:val="Bibliography"/>
                      <w:rPr>
                        <w:lang w:val="fr-FR"/>
                      </w:rPr>
                    </w:pPr>
                    <w:r w:rsidRPr="00222D99">
                      <w:t xml:space="preserve">OPC Foundation, „OPC 10031-4: ISA-95-4 Job Control,“ [Online]. </w:t>
                    </w:r>
                    <w:r w:rsidRPr="00222D99">
                      <w:rPr>
                        <w:lang w:val="fr-FR"/>
                      </w:rPr>
                      <w:t>Available: https://reference.opcfoundation.org/ISA95JOBCONTROL/v200/docs/.</w:t>
                    </w:r>
                  </w:p>
                </w:tc>
              </w:tr>
              <w:tr w:rsidR="008862BF" w14:paraId="2035D176" w14:textId="77777777">
                <w:trPr>
                  <w:tblCellSpacing w:w="15" w:type="dxa"/>
                </w:trPr>
                <w:tc>
                  <w:tcPr>
                    <w:tcW w:w="50" w:type="pct"/>
                    <w:hideMark/>
                  </w:tcPr>
                  <w:p w14:paraId="3FC5115B" w14:textId="77777777" w:rsidR="008862BF" w:rsidRDefault="008862BF">
                    <w:pPr>
                      <w:pStyle w:val="Bibliography"/>
                      <w:rPr>
                        <w:noProof/>
                      </w:rPr>
                    </w:pPr>
                    <w:r>
                      <w:rPr>
                        <w:noProof/>
                      </w:rPr>
                      <w:t xml:space="preserve">[25] </w:t>
                    </w:r>
                  </w:p>
                </w:tc>
                <w:tc>
                  <w:tcPr>
                    <w:tcW w:w="0" w:type="auto"/>
                    <w:hideMark/>
                  </w:tcPr>
                  <w:p w14:paraId="0637A807" w14:textId="77777777" w:rsidR="008862BF" w:rsidRDefault="008862BF">
                    <w:pPr>
                      <w:pStyle w:val="Bibliography"/>
                      <w:rPr>
                        <w:noProof/>
                      </w:rPr>
                    </w:pPr>
                    <w:r>
                      <w:rPr>
                        <w:noProof/>
                      </w:rPr>
                      <w:t>OPC Foundation, „OPC 10000-210: Industrial automation - Relative Spatial Location,“ 2023. [Online]. Available: https://reference.opcfoundation.org/RSL/v100/docs/.</w:t>
                    </w:r>
                  </w:p>
                </w:tc>
              </w:tr>
              <w:tr w:rsidR="008862BF" w:rsidRPr="008239BF" w14:paraId="332C853F" w14:textId="77777777">
                <w:trPr>
                  <w:tblCellSpacing w:w="15" w:type="dxa"/>
                </w:trPr>
                <w:tc>
                  <w:tcPr>
                    <w:tcW w:w="50" w:type="pct"/>
                    <w:hideMark/>
                  </w:tcPr>
                  <w:p w14:paraId="4BB16931" w14:textId="77777777" w:rsidR="008862BF" w:rsidRDefault="008862BF">
                    <w:pPr>
                      <w:pStyle w:val="Bibliography"/>
                      <w:rPr>
                        <w:noProof/>
                      </w:rPr>
                    </w:pPr>
                    <w:r>
                      <w:rPr>
                        <w:noProof/>
                      </w:rPr>
                      <w:t xml:space="preserve">[26] </w:t>
                    </w:r>
                  </w:p>
                </w:tc>
                <w:tc>
                  <w:tcPr>
                    <w:tcW w:w="0" w:type="auto"/>
                    <w:hideMark/>
                  </w:tcPr>
                  <w:p w14:paraId="701D6805" w14:textId="77777777" w:rsidR="008862BF" w:rsidRPr="00F600BC" w:rsidRDefault="008862BF">
                    <w:pPr>
                      <w:pStyle w:val="Bibliography"/>
                      <w:rPr>
                        <w:noProof/>
                        <w:lang w:val="de-DE"/>
                      </w:rPr>
                    </w:pPr>
                    <w:r w:rsidRPr="00F600BC">
                      <w:rPr>
                        <w:noProof/>
                        <w:lang w:val="de-DE"/>
                      </w:rPr>
                      <w:t>VDI 2860, „Montage- und Handhabungstechnik; Handhabungsfunktionen, Handhabungseinrichtungen; Begriffe, Definitionen, Symbole,“ Beuth Verlag, Berlin, 1990.</w:t>
                    </w:r>
                  </w:p>
                </w:tc>
              </w:tr>
              <w:tr w:rsidR="008862BF" w14:paraId="7E673431" w14:textId="77777777">
                <w:trPr>
                  <w:tblCellSpacing w:w="15" w:type="dxa"/>
                </w:trPr>
                <w:tc>
                  <w:tcPr>
                    <w:tcW w:w="50" w:type="pct"/>
                    <w:hideMark/>
                  </w:tcPr>
                  <w:p w14:paraId="4E009E46" w14:textId="77777777" w:rsidR="008862BF" w:rsidRDefault="008862BF">
                    <w:pPr>
                      <w:pStyle w:val="Bibliography"/>
                      <w:rPr>
                        <w:noProof/>
                      </w:rPr>
                    </w:pPr>
                    <w:r>
                      <w:rPr>
                        <w:noProof/>
                      </w:rPr>
                      <w:t xml:space="preserve">[27] </w:t>
                    </w:r>
                  </w:p>
                </w:tc>
                <w:tc>
                  <w:tcPr>
                    <w:tcW w:w="0" w:type="auto"/>
                    <w:hideMark/>
                  </w:tcPr>
                  <w:p w14:paraId="08C4BBD9" w14:textId="77777777" w:rsidR="008862BF" w:rsidRDefault="008862BF">
                    <w:pPr>
                      <w:pStyle w:val="Bibliography"/>
                      <w:rPr>
                        <w:noProof/>
                      </w:rPr>
                    </w:pPr>
                    <w:r w:rsidRPr="00222D99">
                      <w:t xml:space="preserve">ISO, „ISO/IEC 27002:2022-02: Information security, cybersecurity and privacy protection - Information security controls,“ 2022. </w:t>
                    </w:r>
                    <w:r>
                      <w:rPr>
                        <w:noProof/>
                      </w:rPr>
                      <w:t>[Online]. Available: https://www.iso.org/standard/75652.html.</w:t>
                    </w:r>
                  </w:p>
                </w:tc>
              </w:tr>
              <w:tr w:rsidR="008862BF" w14:paraId="36499B05" w14:textId="77777777">
                <w:trPr>
                  <w:tblCellSpacing w:w="15" w:type="dxa"/>
                </w:trPr>
                <w:tc>
                  <w:tcPr>
                    <w:tcW w:w="50" w:type="pct"/>
                    <w:hideMark/>
                  </w:tcPr>
                  <w:p w14:paraId="584A3D20" w14:textId="77777777" w:rsidR="008862BF" w:rsidRDefault="008862BF">
                    <w:pPr>
                      <w:pStyle w:val="Bibliography"/>
                      <w:rPr>
                        <w:noProof/>
                      </w:rPr>
                    </w:pPr>
                    <w:r>
                      <w:rPr>
                        <w:noProof/>
                      </w:rPr>
                      <w:t xml:space="preserve">[28] </w:t>
                    </w:r>
                  </w:p>
                </w:tc>
                <w:tc>
                  <w:tcPr>
                    <w:tcW w:w="0" w:type="auto"/>
                    <w:hideMark/>
                  </w:tcPr>
                  <w:p w14:paraId="3317E219" w14:textId="77777777" w:rsidR="008862BF" w:rsidRDefault="008862BF">
                    <w:pPr>
                      <w:pStyle w:val="Bibliography"/>
                      <w:rPr>
                        <w:noProof/>
                      </w:rPr>
                    </w:pPr>
                    <w:r w:rsidRPr="00222D99">
                      <w:t xml:space="preserve">ISO, „ISO/IEC 27001:2022 Information security, cybersecurity and privacy protection — Information security management systems — Requirements,“ [Online]. </w:t>
                    </w:r>
                    <w:r>
                      <w:rPr>
                        <w:noProof/>
                      </w:rPr>
                      <w:t>Available: https://www.iso.org/standard/27001.</w:t>
                    </w:r>
                  </w:p>
                </w:tc>
              </w:tr>
              <w:tr w:rsidR="008862BF" w14:paraId="65D22986" w14:textId="77777777">
                <w:trPr>
                  <w:tblCellSpacing w:w="15" w:type="dxa"/>
                </w:trPr>
                <w:tc>
                  <w:tcPr>
                    <w:tcW w:w="50" w:type="pct"/>
                    <w:hideMark/>
                  </w:tcPr>
                  <w:p w14:paraId="40CCE2A9" w14:textId="77777777" w:rsidR="008862BF" w:rsidRDefault="008862BF">
                    <w:pPr>
                      <w:pStyle w:val="Bibliography"/>
                      <w:rPr>
                        <w:noProof/>
                      </w:rPr>
                    </w:pPr>
                    <w:r>
                      <w:rPr>
                        <w:noProof/>
                      </w:rPr>
                      <w:t xml:space="preserve">[29] </w:t>
                    </w:r>
                  </w:p>
                </w:tc>
                <w:tc>
                  <w:tcPr>
                    <w:tcW w:w="0" w:type="auto"/>
                    <w:hideMark/>
                  </w:tcPr>
                  <w:p w14:paraId="0F20510D" w14:textId="77777777" w:rsidR="008862BF" w:rsidRDefault="008862BF">
                    <w:pPr>
                      <w:pStyle w:val="Bibliography"/>
                      <w:rPr>
                        <w:noProof/>
                      </w:rPr>
                    </w:pPr>
                    <w:r w:rsidRPr="00222D99">
                      <w:t xml:space="preserve">ISO/IEC, „ISO/IEC 19510:2013: Business Process Model and Notation (BPMN),“ [Online]. </w:t>
                    </w:r>
                    <w:r>
                      <w:rPr>
                        <w:noProof/>
                      </w:rPr>
                      <w:t>Available: https://www.iso.org/standard/62652.html.</w:t>
                    </w:r>
                  </w:p>
                </w:tc>
              </w:tr>
              <w:tr w:rsidR="008862BF" w:rsidRPr="008239BF" w14:paraId="0025D006" w14:textId="77777777">
                <w:trPr>
                  <w:tblCellSpacing w:w="15" w:type="dxa"/>
                </w:trPr>
                <w:tc>
                  <w:tcPr>
                    <w:tcW w:w="50" w:type="pct"/>
                    <w:hideMark/>
                  </w:tcPr>
                  <w:p w14:paraId="4A8FF6A9" w14:textId="77777777" w:rsidR="008862BF" w:rsidRDefault="008862BF">
                    <w:pPr>
                      <w:pStyle w:val="Bibliography"/>
                      <w:rPr>
                        <w:noProof/>
                      </w:rPr>
                    </w:pPr>
                    <w:r>
                      <w:rPr>
                        <w:noProof/>
                      </w:rPr>
                      <w:t xml:space="preserve">[30] </w:t>
                    </w:r>
                  </w:p>
                </w:tc>
                <w:tc>
                  <w:tcPr>
                    <w:tcW w:w="0" w:type="auto"/>
                    <w:hideMark/>
                  </w:tcPr>
                  <w:p w14:paraId="0FF68A56" w14:textId="77777777" w:rsidR="008862BF" w:rsidRPr="00222D99" w:rsidRDefault="008862BF">
                    <w:pPr>
                      <w:pStyle w:val="Bibliography"/>
                      <w:rPr>
                        <w:lang w:val="fr-FR"/>
                      </w:rPr>
                    </w:pPr>
                    <w:r w:rsidRPr="00222D99">
                      <w:t xml:space="preserve">Plattform Industrie 4.0, „Interoperability at Runtime - Exchanging Information via Application Programming Interfaces,“ 2021. </w:t>
                    </w:r>
                    <w:r w:rsidRPr="00222D99">
                      <w:rPr>
                        <w:lang w:val="fr-FR"/>
                      </w:rPr>
                      <w:t>[Online]. Available: https://www.plattform-i40.de/IP/Redaktion/EN/Downloads/Publikation/Details_of_the_Asset_Administration_Shell_Part2_V1.pdf.</w:t>
                    </w:r>
                  </w:p>
                </w:tc>
              </w:tr>
              <w:tr w:rsidR="008862BF" w:rsidRPr="008239BF" w14:paraId="309714A4" w14:textId="77777777">
                <w:trPr>
                  <w:tblCellSpacing w:w="15" w:type="dxa"/>
                </w:trPr>
                <w:tc>
                  <w:tcPr>
                    <w:tcW w:w="50" w:type="pct"/>
                    <w:hideMark/>
                  </w:tcPr>
                  <w:p w14:paraId="45AA344C" w14:textId="77777777" w:rsidR="008862BF" w:rsidRDefault="008862BF">
                    <w:pPr>
                      <w:pStyle w:val="Bibliography"/>
                      <w:rPr>
                        <w:noProof/>
                      </w:rPr>
                    </w:pPr>
                    <w:r>
                      <w:rPr>
                        <w:noProof/>
                      </w:rPr>
                      <w:t xml:space="preserve">[31] </w:t>
                    </w:r>
                  </w:p>
                </w:tc>
                <w:tc>
                  <w:tcPr>
                    <w:tcW w:w="0" w:type="auto"/>
                    <w:hideMark/>
                  </w:tcPr>
                  <w:p w14:paraId="2DA51157" w14:textId="77777777" w:rsidR="008862BF" w:rsidRPr="00222D99" w:rsidRDefault="008862BF">
                    <w:pPr>
                      <w:pStyle w:val="Bibliography"/>
                      <w:rPr>
                        <w:lang w:val="fr-FR"/>
                      </w:rPr>
                    </w:pPr>
                    <w:r w:rsidRPr="00222D99">
                      <w:t xml:space="preserve">IEC, „IEC 61360-4 - IEC/SC 3D - Common Data Dictionary,“ [Online]. </w:t>
                    </w:r>
                    <w:r w:rsidRPr="00222D99">
                      <w:rPr>
                        <w:lang w:val="fr-FR"/>
                      </w:rPr>
                      <w:t>Available: https://cdd.iec.ch/cdd/iec61360/iec61360.nsf/TreeFrameset?OpenFrameSet.</w:t>
                    </w:r>
                  </w:p>
                </w:tc>
              </w:tr>
              <w:tr w:rsidR="008862BF" w14:paraId="6CA1292E" w14:textId="77777777">
                <w:trPr>
                  <w:tblCellSpacing w:w="15" w:type="dxa"/>
                </w:trPr>
                <w:tc>
                  <w:tcPr>
                    <w:tcW w:w="50" w:type="pct"/>
                    <w:hideMark/>
                  </w:tcPr>
                  <w:p w14:paraId="2EFFAFD8" w14:textId="77777777" w:rsidR="008862BF" w:rsidRDefault="008862BF">
                    <w:pPr>
                      <w:pStyle w:val="Bibliography"/>
                      <w:rPr>
                        <w:noProof/>
                      </w:rPr>
                    </w:pPr>
                    <w:r>
                      <w:rPr>
                        <w:noProof/>
                      </w:rPr>
                      <w:t xml:space="preserve">[32] </w:t>
                    </w:r>
                  </w:p>
                </w:tc>
                <w:tc>
                  <w:tcPr>
                    <w:tcW w:w="0" w:type="auto"/>
                    <w:hideMark/>
                  </w:tcPr>
                  <w:p w14:paraId="2209CA43" w14:textId="77777777" w:rsidR="008862BF" w:rsidRDefault="008862BF">
                    <w:pPr>
                      <w:pStyle w:val="Bibliography"/>
                      <w:rPr>
                        <w:noProof/>
                      </w:rPr>
                    </w:pPr>
                    <w:r w:rsidRPr="005718B5">
                      <w:t xml:space="preserve">Industrial Digital Twin Association e.V., „IDTA 02056-1-0 Data Retention Policies,“ June 2024. </w:t>
                    </w:r>
                    <w:r>
                      <w:rPr>
                        <w:noProof/>
                      </w:rPr>
                      <w:t>[Online]. Available: https://industrialdigitaltwin.org/wp-content/uploads/2024/06/IDTA-02056-1-0_Submodel_Data-Retention-Policies.pdf.</w:t>
                    </w:r>
                  </w:p>
                </w:tc>
              </w:tr>
              <w:tr w:rsidR="008862BF" w14:paraId="77B72BF8" w14:textId="77777777">
                <w:trPr>
                  <w:tblCellSpacing w:w="15" w:type="dxa"/>
                </w:trPr>
                <w:tc>
                  <w:tcPr>
                    <w:tcW w:w="50" w:type="pct"/>
                    <w:hideMark/>
                  </w:tcPr>
                  <w:p w14:paraId="7DB5B66E" w14:textId="77777777" w:rsidR="008862BF" w:rsidRDefault="008862BF">
                    <w:pPr>
                      <w:pStyle w:val="Bibliography"/>
                      <w:rPr>
                        <w:noProof/>
                      </w:rPr>
                    </w:pPr>
                    <w:r>
                      <w:rPr>
                        <w:noProof/>
                      </w:rPr>
                      <w:t xml:space="preserve">[33] </w:t>
                    </w:r>
                  </w:p>
                </w:tc>
                <w:tc>
                  <w:tcPr>
                    <w:tcW w:w="0" w:type="auto"/>
                    <w:hideMark/>
                  </w:tcPr>
                  <w:p w14:paraId="3F248961" w14:textId="77777777" w:rsidR="008862BF" w:rsidRDefault="008862BF">
                    <w:pPr>
                      <w:pStyle w:val="Bibliography"/>
                      <w:rPr>
                        <w:noProof/>
                      </w:rPr>
                    </w:pPr>
                    <w:r w:rsidRPr="005718B5">
                      <w:t xml:space="preserve">Industrial Digital Twin Association e.V., „IDTA 02051 Purchase Request Notification,“ (WiP). </w:t>
                    </w:r>
                    <w:r>
                      <w:rPr>
                        <w:noProof/>
                      </w:rPr>
                      <w:t>[Online]. Available: https://interopera.de/wp-content/uploads/2024/02/231113-Abschlusspraesentation-InterOpera-Purchase-Teilmodelle-Liedl.pdf.</w:t>
                    </w:r>
                  </w:p>
                </w:tc>
              </w:tr>
              <w:tr w:rsidR="008862BF" w14:paraId="680CEE88" w14:textId="77777777">
                <w:trPr>
                  <w:tblCellSpacing w:w="15" w:type="dxa"/>
                </w:trPr>
                <w:tc>
                  <w:tcPr>
                    <w:tcW w:w="50" w:type="pct"/>
                    <w:hideMark/>
                  </w:tcPr>
                  <w:p w14:paraId="491ED236" w14:textId="77777777" w:rsidR="008862BF" w:rsidRDefault="008862BF">
                    <w:pPr>
                      <w:pStyle w:val="Bibliography"/>
                      <w:rPr>
                        <w:noProof/>
                      </w:rPr>
                    </w:pPr>
                    <w:r>
                      <w:rPr>
                        <w:noProof/>
                      </w:rPr>
                      <w:t xml:space="preserve">[34] </w:t>
                    </w:r>
                  </w:p>
                </w:tc>
                <w:tc>
                  <w:tcPr>
                    <w:tcW w:w="0" w:type="auto"/>
                    <w:hideMark/>
                  </w:tcPr>
                  <w:p w14:paraId="3E734AE4" w14:textId="77777777" w:rsidR="008862BF" w:rsidRDefault="008862BF">
                    <w:pPr>
                      <w:pStyle w:val="Bibliography"/>
                      <w:rPr>
                        <w:noProof/>
                      </w:rPr>
                    </w:pPr>
                    <w:r w:rsidRPr="005718B5">
                      <w:t xml:space="preserve">Industrial Digital Twin Association e.V., „IDTA 02048 Predictive Maintenance,“ (WiP). </w:t>
                    </w:r>
                    <w:r>
                      <w:rPr>
                        <w:noProof/>
                      </w:rPr>
                      <w:t>[Online]. Available: https://interopera.de/wp-content/uploads/2023/07/230705-Predictive-Maintenance-Abschlusspraesentation.pdf.</w:t>
                    </w:r>
                  </w:p>
                </w:tc>
              </w:tr>
              <w:tr w:rsidR="008862BF" w14:paraId="6FE13A3A" w14:textId="77777777">
                <w:trPr>
                  <w:tblCellSpacing w:w="15" w:type="dxa"/>
                </w:trPr>
                <w:tc>
                  <w:tcPr>
                    <w:tcW w:w="50" w:type="pct"/>
                    <w:hideMark/>
                  </w:tcPr>
                  <w:p w14:paraId="5327D236" w14:textId="77777777" w:rsidR="008862BF" w:rsidRDefault="008862BF">
                    <w:pPr>
                      <w:pStyle w:val="Bibliography"/>
                      <w:rPr>
                        <w:noProof/>
                      </w:rPr>
                    </w:pPr>
                    <w:r>
                      <w:rPr>
                        <w:noProof/>
                      </w:rPr>
                      <w:t xml:space="preserve">[35] </w:t>
                    </w:r>
                  </w:p>
                </w:tc>
                <w:tc>
                  <w:tcPr>
                    <w:tcW w:w="0" w:type="auto"/>
                    <w:hideMark/>
                  </w:tcPr>
                  <w:p w14:paraId="39B856A8" w14:textId="77777777" w:rsidR="008862BF" w:rsidRDefault="008862BF">
                    <w:pPr>
                      <w:pStyle w:val="Bibliography"/>
                      <w:rPr>
                        <w:noProof/>
                      </w:rPr>
                    </w:pPr>
                    <w:r w:rsidRPr="00222D99">
                      <w:t xml:space="preserve">Industrial Digital Twin Association e.V., „IDTA 02031-1-0 Bill of Process,“ (WiP). </w:t>
                    </w:r>
                    <w:r>
                      <w:rPr>
                        <w:noProof/>
                      </w:rPr>
                      <w:t>[Online]. Available: https://industrialdigitaltwin.org/content-hub/teilmodelle.</w:t>
                    </w:r>
                  </w:p>
                </w:tc>
              </w:tr>
              <w:tr w:rsidR="008862BF" w:rsidRPr="008239BF" w14:paraId="66DA4F29" w14:textId="77777777">
                <w:trPr>
                  <w:tblCellSpacing w:w="15" w:type="dxa"/>
                </w:trPr>
                <w:tc>
                  <w:tcPr>
                    <w:tcW w:w="50" w:type="pct"/>
                    <w:hideMark/>
                  </w:tcPr>
                  <w:p w14:paraId="2E83C30D" w14:textId="77777777" w:rsidR="008862BF" w:rsidRDefault="008862BF">
                    <w:pPr>
                      <w:pStyle w:val="Bibliography"/>
                      <w:rPr>
                        <w:noProof/>
                      </w:rPr>
                    </w:pPr>
                    <w:r>
                      <w:rPr>
                        <w:noProof/>
                      </w:rPr>
                      <w:lastRenderedPageBreak/>
                      <w:t xml:space="preserve">[36] </w:t>
                    </w:r>
                  </w:p>
                </w:tc>
                <w:tc>
                  <w:tcPr>
                    <w:tcW w:w="0" w:type="auto"/>
                    <w:hideMark/>
                  </w:tcPr>
                  <w:p w14:paraId="0FDE867E" w14:textId="77777777" w:rsidR="008862BF" w:rsidRPr="00222D99" w:rsidRDefault="008862BF">
                    <w:pPr>
                      <w:pStyle w:val="Bibliography"/>
                      <w:rPr>
                        <w:lang w:val="fr-FR"/>
                      </w:rPr>
                    </w:pPr>
                    <w:r w:rsidRPr="00222D99">
                      <w:t xml:space="preserve">Industrial Digital Twin Association e.V., „IDTA 02026-1-0 Provision of 3D Models,“ June 2024. </w:t>
                    </w:r>
                    <w:r w:rsidRPr="00222D99">
                      <w:rPr>
                        <w:lang w:val="fr-FR"/>
                      </w:rPr>
                      <w:t>[Online]. Available: https://github.com/admin-shell-io/submodel-templates/tree/main/published/Provision%20of%203D%20Models/1/0.</w:t>
                    </w:r>
                  </w:p>
                </w:tc>
              </w:tr>
              <w:tr w:rsidR="008862BF" w14:paraId="57205C17" w14:textId="77777777">
                <w:trPr>
                  <w:tblCellSpacing w:w="15" w:type="dxa"/>
                </w:trPr>
                <w:tc>
                  <w:tcPr>
                    <w:tcW w:w="50" w:type="pct"/>
                    <w:hideMark/>
                  </w:tcPr>
                  <w:p w14:paraId="601BCB5B" w14:textId="77777777" w:rsidR="008862BF" w:rsidRDefault="008862BF">
                    <w:pPr>
                      <w:pStyle w:val="Bibliography"/>
                      <w:rPr>
                        <w:noProof/>
                      </w:rPr>
                    </w:pPr>
                    <w:r>
                      <w:rPr>
                        <w:noProof/>
                      </w:rPr>
                      <w:t xml:space="preserve">[37] </w:t>
                    </w:r>
                  </w:p>
                </w:tc>
                <w:tc>
                  <w:tcPr>
                    <w:tcW w:w="0" w:type="auto"/>
                    <w:hideMark/>
                  </w:tcPr>
                  <w:p w14:paraId="25555EBE" w14:textId="77777777" w:rsidR="008862BF" w:rsidRDefault="008862BF">
                    <w:pPr>
                      <w:pStyle w:val="Bibliography"/>
                      <w:rPr>
                        <w:noProof/>
                      </w:rPr>
                    </w:pPr>
                    <w:r w:rsidRPr="00F24D80">
                      <w:rPr>
                        <w:lang w:val="es-ES"/>
                      </w:rPr>
                      <w:t xml:space="preserve">Industrial Digital Twin Association e.V., „IDTA 02020-1-0 Capability Description,“ (WiP). </w:t>
                    </w:r>
                    <w:r>
                      <w:rPr>
                        <w:noProof/>
                      </w:rPr>
                      <w:t>[Online]. Available: https://industrialdigitaltwin.org/content-hub/teilmodelle.</w:t>
                    </w:r>
                  </w:p>
                </w:tc>
              </w:tr>
              <w:tr w:rsidR="008862BF" w:rsidRPr="008A6024" w14:paraId="6FEAF20D" w14:textId="77777777">
                <w:trPr>
                  <w:tblCellSpacing w:w="15" w:type="dxa"/>
                </w:trPr>
                <w:tc>
                  <w:tcPr>
                    <w:tcW w:w="50" w:type="pct"/>
                    <w:hideMark/>
                  </w:tcPr>
                  <w:p w14:paraId="0F79B99F" w14:textId="77777777" w:rsidR="008862BF" w:rsidRDefault="008862BF">
                    <w:pPr>
                      <w:pStyle w:val="Bibliography"/>
                      <w:rPr>
                        <w:noProof/>
                      </w:rPr>
                    </w:pPr>
                    <w:r>
                      <w:rPr>
                        <w:noProof/>
                      </w:rPr>
                      <w:t xml:space="preserve">[38] </w:t>
                    </w:r>
                  </w:p>
                </w:tc>
                <w:tc>
                  <w:tcPr>
                    <w:tcW w:w="0" w:type="auto"/>
                    <w:hideMark/>
                  </w:tcPr>
                  <w:p w14:paraId="4BD2C561" w14:textId="77777777" w:rsidR="008862BF" w:rsidRPr="005718B5" w:rsidRDefault="008862BF">
                    <w:pPr>
                      <w:pStyle w:val="Bibliography"/>
                    </w:pPr>
                    <w:r>
                      <w:rPr>
                        <w:noProof/>
                      </w:rPr>
                      <w:t xml:space="preserve">Industrial Digital Twin Association e.V., „IDTA 02017-1-0 Asset Interfaces Description,“ January 2024. [Online]. </w:t>
                    </w:r>
                    <w:r w:rsidRPr="005718B5">
                      <w:t>Available: https://github.com/admin-shell-io/submodel-templates/tree/main/published/Asset%20Interfaces%20Description/1/0.</w:t>
                    </w:r>
                  </w:p>
                </w:tc>
              </w:tr>
              <w:tr w:rsidR="008862BF" w:rsidRPr="008239BF" w14:paraId="57E60A63" w14:textId="77777777">
                <w:trPr>
                  <w:tblCellSpacing w:w="15" w:type="dxa"/>
                </w:trPr>
                <w:tc>
                  <w:tcPr>
                    <w:tcW w:w="50" w:type="pct"/>
                    <w:hideMark/>
                  </w:tcPr>
                  <w:p w14:paraId="2354D86E" w14:textId="77777777" w:rsidR="008862BF" w:rsidRDefault="008862BF">
                    <w:pPr>
                      <w:pStyle w:val="Bibliography"/>
                      <w:rPr>
                        <w:noProof/>
                      </w:rPr>
                    </w:pPr>
                    <w:r>
                      <w:rPr>
                        <w:noProof/>
                      </w:rPr>
                      <w:t xml:space="preserve">[39] </w:t>
                    </w:r>
                  </w:p>
                </w:tc>
                <w:tc>
                  <w:tcPr>
                    <w:tcW w:w="0" w:type="auto"/>
                    <w:hideMark/>
                  </w:tcPr>
                  <w:p w14:paraId="08FFC99C" w14:textId="77777777" w:rsidR="008862BF" w:rsidRPr="00222D99" w:rsidRDefault="008862BF">
                    <w:pPr>
                      <w:pStyle w:val="Bibliography"/>
                      <w:rPr>
                        <w:lang w:val="fr-FR"/>
                      </w:rPr>
                    </w:pPr>
                    <w:r w:rsidRPr="00222D99">
                      <w:t xml:space="preserve">Industrial Digital Twin Association e.V., „IDTA 02011-1-1 Hierarchical Structures enabling Bills of Material,“ 2024 June. </w:t>
                    </w:r>
                    <w:r w:rsidRPr="00222D99">
                      <w:rPr>
                        <w:lang w:val="fr-FR"/>
                      </w:rPr>
                      <w:t>[Online]. Available: https://github.com/admin-shell-io/submodel-templates/tree/main/published/Hierarchical%20Structures%20enabling%20Bills%20of%20Material/1/1.</w:t>
                    </w:r>
                  </w:p>
                </w:tc>
              </w:tr>
              <w:tr w:rsidR="008862BF" w14:paraId="49E9B166" w14:textId="77777777">
                <w:trPr>
                  <w:tblCellSpacing w:w="15" w:type="dxa"/>
                </w:trPr>
                <w:tc>
                  <w:tcPr>
                    <w:tcW w:w="50" w:type="pct"/>
                    <w:hideMark/>
                  </w:tcPr>
                  <w:p w14:paraId="2F2951F4" w14:textId="77777777" w:rsidR="008862BF" w:rsidRDefault="008862BF">
                    <w:pPr>
                      <w:pStyle w:val="Bibliography"/>
                      <w:rPr>
                        <w:noProof/>
                      </w:rPr>
                    </w:pPr>
                    <w:r>
                      <w:rPr>
                        <w:noProof/>
                      </w:rPr>
                      <w:t xml:space="preserve">[40] </w:t>
                    </w:r>
                  </w:p>
                </w:tc>
                <w:tc>
                  <w:tcPr>
                    <w:tcW w:w="0" w:type="auto"/>
                    <w:hideMark/>
                  </w:tcPr>
                  <w:p w14:paraId="5F39DD3F" w14:textId="77777777" w:rsidR="008862BF" w:rsidRDefault="008862BF">
                    <w:pPr>
                      <w:pStyle w:val="Bibliography"/>
                      <w:rPr>
                        <w:noProof/>
                      </w:rPr>
                    </w:pPr>
                    <w:r w:rsidRPr="005718B5">
                      <w:t xml:space="preserve">Industrial Digital Twin Association e.V., „IDTA 02010-1-0 Service Request Notification,“ October, 2023. </w:t>
                    </w:r>
                    <w:r>
                      <w:rPr>
                        <w:noProof/>
                      </w:rPr>
                      <w:t>[Online]. Available: https://github.com/admin-shell-io/submodel-templates/tree/main/published/Service%20Request%20Notification/1/0.</w:t>
                    </w:r>
                  </w:p>
                </w:tc>
              </w:tr>
              <w:tr w:rsidR="008862BF" w:rsidRPr="008239BF" w14:paraId="57807E87" w14:textId="77777777">
                <w:trPr>
                  <w:tblCellSpacing w:w="15" w:type="dxa"/>
                </w:trPr>
                <w:tc>
                  <w:tcPr>
                    <w:tcW w:w="50" w:type="pct"/>
                    <w:hideMark/>
                  </w:tcPr>
                  <w:p w14:paraId="25476508" w14:textId="77777777" w:rsidR="008862BF" w:rsidRDefault="008862BF">
                    <w:pPr>
                      <w:pStyle w:val="Bibliography"/>
                      <w:rPr>
                        <w:noProof/>
                      </w:rPr>
                    </w:pPr>
                    <w:r>
                      <w:rPr>
                        <w:noProof/>
                      </w:rPr>
                      <w:t xml:space="preserve">[41] </w:t>
                    </w:r>
                  </w:p>
                </w:tc>
                <w:tc>
                  <w:tcPr>
                    <w:tcW w:w="0" w:type="auto"/>
                    <w:hideMark/>
                  </w:tcPr>
                  <w:p w14:paraId="3EFBA89E" w14:textId="77777777" w:rsidR="008862BF" w:rsidRPr="00222D99" w:rsidRDefault="008862BF">
                    <w:pPr>
                      <w:pStyle w:val="Bibliography"/>
                      <w:rPr>
                        <w:lang w:val="fr-FR"/>
                      </w:rPr>
                    </w:pPr>
                    <w:r w:rsidRPr="00222D99">
                      <w:t xml:space="preserve">Industrial Digital Twin Association e.V., „IDTA 02008-1-1 Time Series Data,“ 2023. </w:t>
                    </w:r>
                    <w:r w:rsidRPr="00222D99">
                      <w:rPr>
                        <w:lang w:val="fr-FR"/>
                      </w:rPr>
                      <w:t>[Online]. Available: https://github.com/admin-shell-io/submodel-templates/tree/main/published/Time%20Series%20Data/1/1.</w:t>
                    </w:r>
                  </w:p>
                </w:tc>
              </w:tr>
              <w:tr w:rsidR="008862BF" w14:paraId="0764D294" w14:textId="77777777">
                <w:trPr>
                  <w:tblCellSpacing w:w="15" w:type="dxa"/>
                </w:trPr>
                <w:tc>
                  <w:tcPr>
                    <w:tcW w:w="50" w:type="pct"/>
                    <w:hideMark/>
                  </w:tcPr>
                  <w:p w14:paraId="7782E5AB" w14:textId="77777777" w:rsidR="008862BF" w:rsidRDefault="008862BF">
                    <w:pPr>
                      <w:pStyle w:val="Bibliography"/>
                      <w:rPr>
                        <w:noProof/>
                      </w:rPr>
                    </w:pPr>
                    <w:r>
                      <w:rPr>
                        <w:noProof/>
                      </w:rPr>
                      <w:t xml:space="preserve">[42] </w:t>
                    </w:r>
                  </w:p>
                </w:tc>
                <w:tc>
                  <w:tcPr>
                    <w:tcW w:w="0" w:type="auto"/>
                    <w:hideMark/>
                  </w:tcPr>
                  <w:p w14:paraId="73B1CF26" w14:textId="77777777" w:rsidR="008862BF" w:rsidRPr="00222D99" w:rsidRDefault="008862BF">
                    <w:pPr>
                      <w:pStyle w:val="Bibliography"/>
                    </w:pPr>
                    <w:r w:rsidRPr="00222D99">
                      <w:t>Industrial Digital Twin Association e.V., „IDTA 02005-1-0 Provision of Simulation Models,“ December 2022. [Online]. Available: https://github.com/admin-shell-io/submodel-templates/tree/main/published/Provision of Simulation Models/1/0.</w:t>
                    </w:r>
                  </w:p>
                </w:tc>
              </w:tr>
              <w:tr w:rsidR="008862BF" w:rsidRPr="008239BF" w14:paraId="69A69CA6" w14:textId="77777777">
                <w:trPr>
                  <w:tblCellSpacing w:w="15" w:type="dxa"/>
                </w:trPr>
                <w:tc>
                  <w:tcPr>
                    <w:tcW w:w="50" w:type="pct"/>
                    <w:hideMark/>
                  </w:tcPr>
                  <w:p w14:paraId="41EF2F4A" w14:textId="77777777" w:rsidR="008862BF" w:rsidRDefault="008862BF">
                    <w:pPr>
                      <w:pStyle w:val="Bibliography"/>
                      <w:rPr>
                        <w:noProof/>
                      </w:rPr>
                    </w:pPr>
                    <w:r>
                      <w:rPr>
                        <w:noProof/>
                      </w:rPr>
                      <w:t xml:space="preserve">[43] </w:t>
                    </w:r>
                  </w:p>
                </w:tc>
                <w:tc>
                  <w:tcPr>
                    <w:tcW w:w="0" w:type="auto"/>
                    <w:hideMark/>
                  </w:tcPr>
                  <w:p w14:paraId="0FF5F437" w14:textId="77777777" w:rsidR="008862BF" w:rsidRPr="00222D99" w:rsidRDefault="008862BF">
                    <w:pPr>
                      <w:pStyle w:val="Bibliography"/>
                      <w:rPr>
                        <w:lang w:val="fr-FR"/>
                      </w:rPr>
                    </w:pPr>
                    <w:r w:rsidRPr="00222D99">
                      <w:t xml:space="preserve">Industrial Digital Twin Association e.V., „IDTA 02002-1-0 Submodel for Contact Information,“ May 2022. </w:t>
                    </w:r>
                    <w:r w:rsidRPr="00222D99">
                      <w:rPr>
                        <w:lang w:val="fr-FR"/>
                      </w:rPr>
                      <w:t>[Online]. Available: https://github.com/admin-shell-io/submodel-templates/tree/main/published/Contact%20Information/1.</w:t>
                    </w:r>
                  </w:p>
                </w:tc>
              </w:tr>
              <w:tr w:rsidR="008862BF" w:rsidRPr="008239BF" w14:paraId="733EA259" w14:textId="77777777">
                <w:trPr>
                  <w:tblCellSpacing w:w="15" w:type="dxa"/>
                </w:trPr>
                <w:tc>
                  <w:tcPr>
                    <w:tcW w:w="50" w:type="pct"/>
                    <w:hideMark/>
                  </w:tcPr>
                  <w:p w14:paraId="37D46EC3" w14:textId="77777777" w:rsidR="008862BF" w:rsidRDefault="008862BF">
                    <w:pPr>
                      <w:pStyle w:val="Bibliography"/>
                      <w:rPr>
                        <w:noProof/>
                      </w:rPr>
                    </w:pPr>
                    <w:r>
                      <w:rPr>
                        <w:noProof/>
                      </w:rPr>
                      <w:t xml:space="preserve">[44] </w:t>
                    </w:r>
                  </w:p>
                </w:tc>
                <w:tc>
                  <w:tcPr>
                    <w:tcW w:w="0" w:type="auto"/>
                    <w:hideMark/>
                  </w:tcPr>
                  <w:p w14:paraId="6BA9FC3D" w14:textId="77777777" w:rsidR="008862BF" w:rsidRPr="00222D99" w:rsidRDefault="008862BF">
                    <w:pPr>
                      <w:pStyle w:val="Bibliography"/>
                      <w:rPr>
                        <w:lang w:val="fr-FR"/>
                      </w:rPr>
                    </w:pPr>
                    <w:r w:rsidRPr="00222D99">
                      <w:t xml:space="preserve">Industrial Digital Twin Association e.V., „IDTA 01005-3-0-1: Specification of the Asset Administration Shell Part 5: Package File Format (AASX),“ 2024. </w:t>
                    </w:r>
                    <w:r w:rsidRPr="00222D99">
                      <w:rPr>
                        <w:lang w:val="fr-FR"/>
                      </w:rPr>
                      <w:t>[Online]. Available: https://admin-shell-io.github.io/aas-specs-antora/IDTA-01005/v3.0.1/index.html.</w:t>
                    </w:r>
                  </w:p>
                </w:tc>
              </w:tr>
              <w:tr w:rsidR="008862BF" w:rsidRPr="008239BF" w14:paraId="601A9F5E" w14:textId="77777777">
                <w:trPr>
                  <w:tblCellSpacing w:w="15" w:type="dxa"/>
                </w:trPr>
                <w:tc>
                  <w:tcPr>
                    <w:tcW w:w="50" w:type="pct"/>
                    <w:hideMark/>
                  </w:tcPr>
                  <w:p w14:paraId="44E729A4" w14:textId="77777777" w:rsidR="008862BF" w:rsidRDefault="008862BF">
                    <w:pPr>
                      <w:pStyle w:val="Bibliography"/>
                      <w:rPr>
                        <w:noProof/>
                      </w:rPr>
                    </w:pPr>
                    <w:r>
                      <w:rPr>
                        <w:noProof/>
                      </w:rPr>
                      <w:t xml:space="preserve">[45] </w:t>
                    </w:r>
                  </w:p>
                </w:tc>
                <w:tc>
                  <w:tcPr>
                    <w:tcW w:w="0" w:type="auto"/>
                    <w:hideMark/>
                  </w:tcPr>
                  <w:p w14:paraId="73355569" w14:textId="77777777" w:rsidR="008862BF" w:rsidRPr="00222D99" w:rsidRDefault="008862BF">
                    <w:pPr>
                      <w:pStyle w:val="Bibliography"/>
                      <w:rPr>
                        <w:lang w:val="fr-FR"/>
                      </w:rPr>
                    </w:pPr>
                    <w:r w:rsidRPr="00222D99">
                      <w:t xml:space="preserve">Industrial Digital Twin Association e.V., „IDTA 01002-3-0-2: Specification of the Asset Administration Shell Part 2: Application Programming Interfaces,“ June 2024. </w:t>
                    </w:r>
                    <w:r w:rsidRPr="00222D99">
                      <w:rPr>
                        <w:lang w:val="fr-FR"/>
                      </w:rPr>
                      <w:t>[Online]. Available: https://admin-shell-io.github.io/aas-specs-antora/IDTA-01002/v3.0.2/index.html.</w:t>
                    </w:r>
                  </w:p>
                </w:tc>
              </w:tr>
              <w:tr w:rsidR="008862BF" w:rsidRPr="008239BF" w14:paraId="37074BD0" w14:textId="77777777">
                <w:trPr>
                  <w:tblCellSpacing w:w="15" w:type="dxa"/>
                </w:trPr>
                <w:tc>
                  <w:tcPr>
                    <w:tcW w:w="50" w:type="pct"/>
                    <w:hideMark/>
                  </w:tcPr>
                  <w:p w14:paraId="7860CD82" w14:textId="77777777" w:rsidR="008862BF" w:rsidRDefault="008862BF">
                    <w:pPr>
                      <w:pStyle w:val="Bibliography"/>
                      <w:rPr>
                        <w:noProof/>
                      </w:rPr>
                    </w:pPr>
                    <w:r>
                      <w:rPr>
                        <w:noProof/>
                      </w:rPr>
                      <w:t xml:space="preserve">[46] </w:t>
                    </w:r>
                  </w:p>
                </w:tc>
                <w:tc>
                  <w:tcPr>
                    <w:tcW w:w="0" w:type="auto"/>
                    <w:hideMark/>
                  </w:tcPr>
                  <w:p w14:paraId="34B8F7CD" w14:textId="77777777" w:rsidR="008862BF" w:rsidRPr="00222D99" w:rsidRDefault="008862BF">
                    <w:pPr>
                      <w:pStyle w:val="Bibliography"/>
                      <w:rPr>
                        <w:lang w:val="fr-FR"/>
                      </w:rPr>
                    </w:pPr>
                    <w:r w:rsidRPr="00222D99">
                      <w:t xml:space="preserve">Industrial Digital Twin Association e.V., „IDTA 01001-3-0-1: Specification of the Asset Administration Shell Part 1: Metamodel,“ June 2024. </w:t>
                    </w:r>
                    <w:r w:rsidRPr="00222D99">
                      <w:rPr>
                        <w:lang w:val="fr-FR"/>
                      </w:rPr>
                      <w:t>[Online]. Available: https://admin-shell-io.github.io/aas-specs-antora/IDTA-01001/v3.0.1/index.html.</w:t>
                    </w:r>
                  </w:p>
                </w:tc>
              </w:tr>
              <w:tr w:rsidR="008862BF" w14:paraId="54B1FA1B" w14:textId="77777777">
                <w:trPr>
                  <w:tblCellSpacing w:w="15" w:type="dxa"/>
                </w:trPr>
                <w:tc>
                  <w:tcPr>
                    <w:tcW w:w="50" w:type="pct"/>
                    <w:hideMark/>
                  </w:tcPr>
                  <w:p w14:paraId="2DF44A53" w14:textId="77777777" w:rsidR="008862BF" w:rsidRDefault="008862BF">
                    <w:pPr>
                      <w:pStyle w:val="Bibliography"/>
                      <w:rPr>
                        <w:noProof/>
                      </w:rPr>
                    </w:pPr>
                    <w:r>
                      <w:rPr>
                        <w:noProof/>
                      </w:rPr>
                      <w:t xml:space="preserve">[47] </w:t>
                    </w:r>
                  </w:p>
                </w:tc>
                <w:tc>
                  <w:tcPr>
                    <w:tcW w:w="0" w:type="auto"/>
                    <w:hideMark/>
                  </w:tcPr>
                  <w:p w14:paraId="0FD40AE0" w14:textId="77777777" w:rsidR="008862BF" w:rsidRDefault="008862BF">
                    <w:pPr>
                      <w:pStyle w:val="Bibliography"/>
                      <w:rPr>
                        <w:noProof/>
                      </w:rPr>
                    </w:pPr>
                    <w:r w:rsidRPr="00222D99">
                      <w:t xml:space="preserve">Prostep ivip e.V., „Harness Description List (KBL),“ prostep ivip, 26 Jun 2022. </w:t>
                    </w:r>
                    <w:r>
                      <w:rPr>
                        <w:noProof/>
                      </w:rPr>
                      <w:t>[Online]. Available: https://ecad-wiki.prostep.org/specifications/kbl/.</w:t>
                    </w:r>
                  </w:p>
                </w:tc>
              </w:tr>
              <w:tr w:rsidR="008862BF" w14:paraId="474B91F8" w14:textId="77777777">
                <w:trPr>
                  <w:tblCellSpacing w:w="15" w:type="dxa"/>
                </w:trPr>
                <w:tc>
                  <w:tcPr>
                    <w:tcW w:w="50" w:type="pct"/>
                    <w:hideMark/>
                  </w:tcPr>
                  <w:p w14:paraId="4AD4C9A1" w14:textId="77777777" w:rsidR="008862BF" w:rsidRDefault="008862BF">
                    <w:pPr>
                      <w:pStyle w:val="Bibliography"/>
                      <w:rPr>
                        <w:noProof/>
                      </w:rPr>
                    </w:pPr>
                    <w:r>
                      <w:rPr>
                        <w:noProof/>
                      </w:rPr>
                      <w:t xml:space="preserve">[48] </w:t>
                    </w:r>
                  </w:p>
                </w:tc>
                <w:tc>
                  <w:tcPr>
                    <w:tcW w:w="0" w:type="auto"/>
                    <w:hideMark/>
                  </w:tcPr>
                  <w:p w14:paraId="60480DF0" w14:textId="77777777" w:rsidR="008862BF" w:rsidRPr="00222D99" w:rsidRDefault="008862BF">
                    <w:pPr>
                      <w:pStyle w:val="Bibliography"/>
                    </w:pPr>
                    <w:r w:rsidRPr="00222D99">
                      <w:t>Wikipedia, „ETL-Prozess,“ 2024. [Online]. Available: https://de.wikipedia.org/wiki/ETL-Prozess.</w:t>
                    </w:r>
                  </w:p>
                </w:tc>
              </w:tr>
              <w:tr w:rsidR="008862BF" w:rsidRPr="008239BF" w14:paraId="33DA9B3B" w14:textId="77777777">
                <w:trPr>
                  <w:tblCellSpacing w:w="15" w:type="dxa"/>
                </w:trPr>
                <w:tc>
                  <w:tcPr>
                    <w:tcW w:w="50" w:type="pct"/>
                    <w:hideMark/>
                  </w:tcPr>
                  <w:p w14:paraId="392BB282" w14:textId="77777777" w:rsidR="008862BF" w:rsidRDefault="008862BF">
                    <w:pPr>
                      <w:pStyle w:val="Bibliography"/>
                      <w:rPr>
                        <w:noProof/>
                      </w:rPr>
                    </w:pPr>
                    <w:r>
                      <w:rPr>
                        <w:noProof/>
                      </w:rPr>
                      <w:t xml:space="preserve">[49] </w:t>
                    </w:r>
                  </w:p>
                </w:tc>
                <w:tc>
                  <w:tcPr>
                    <w:tcW w:w="0" w:type="auto"/>
                    <w:hideMark/>
                  </w:tcPr>
                  <w:p w14:paraId="5C6BEFC7" w14:textId="77777777" w:rsidR="008862BF" w:rsidRPr="00222D99" w:rsidRDefault="008862BF">
                    <w:pPr>
                      <w:pStyle w:val="Bibliography"/>
                      <w:rPr>
                        <w:lang w:val="fr-FR"/>
                      </w:rPr>
                    </w:pPr>
                    <w:r w:rsidRPr="00222D99">
                      <w:t xml:space="preserve">ECLASS e.V., „ECLASS-Standard,“ [Online]. </w:t>
                    </w:r>
                    <w:r w:rsidRPr="00222D99">
                      <w:rPr>
                        <w:lang w:val="fr-FR"/>
                      </w:rPr>
                      <w:t>Available: https://eclass.eu/eclass-standard/content-suche/search.</w:t>
                    </w:r>
                  </w:p>
                </w:tc>
              </w:tr>
              <w:tr w:rsidR="008862BF" w14:paraId="4293C34D" w14:textId="77777777">
                <w:trPr>
                  <w:tblCellSpacing w:w="15" w:type="dxa"/>
                </w:trPr>
                <w:tc>
                  <w:tcPr>
                    <w:tcW w:w="50" w:type="pct"/>
                    <w:hideMark/>
                  </w:tcPr>
                  <w:p w14:paraId="6481FC86" w14:textId="77777777" w:rsidR="008862BF" w:rsidRDefault="008862BF">
                    <w:pPr>
                      <w:pStyle w:val="Bibliography"/>
                      <w:rPr>
                        <w:noProof/>
                      </w:rPr>
                    </w:pPr>
                    <w:r>
                      <w:rPr>
                        <w:noProof/>
                      </w:rPr>
                      <w:t xml:space="preserve">[50] </w:t>
                    </w:r>
                  </w:p>
                </w:tc>
                <w:tc>
                  <w:tcPr>
                    <w:tcW w:w="0" w:type="auto"/>
                    <w:hideMark/>
                  </w:tcPr>
                  <w:p w14:paraId="69C19591" w14:textId="77777777" w:rsidR="008862BF" w:rsidRDefault="008862BF">
                    <w:pPr>
                      <w:pStyle w:val="Bibliography"/>
                      <w:rPr>
                        <w:noProof/>
                      </w:rPr>
                    </w:pPr>
                    <w:r>
                      <w:rPr>
                        <w:noProof/>
                      </w:rPr>
                      <w:t>„DIN SPEC 91345:2016-04 - Referenzarchitekturmodell Industrie 4.0 (RAMI4.0),“ 2016. [Online]. Available: https://dx.doi.org/10.31030/2436156.</w:t>
                    </w:r>
                  </w:p>
                </w:tc>
              </w:tr>
              <w:tr w:rsidR="008862BF" w:rsidRPr="008239BF" w14:paraId="33848C7D" w14:textId="77777777">
                <w:trPr>
                  <w:tblCellSpacing w:w="15" w:type="dxa"/>
                </w:trPr>
                <w:tc>
                  <w:tcPr>
                    <w:tcW w:w="50" w:type="pct"/>
                    <w:hideMark/>
                  </w:tcPr>
                  <w:p w14:paraId="39B842D4" w14:textId="77777777" w:rsidR="008862BF" w:rsidRDefault="008862BF">
                    <w:pPr>
                      <w:pStyle w:val="Bibliography"/>
                      <w:rPr>
                        <w:noProof/>
                      </w:rPr>
                    </w:pPr>
                    <w:r>
                      <w:rPr>
                        <w:noProof/>
                      </w:rPr>
                      <w:t xml:space="preserve">[51] </w:t>
                    </w:r>
                  </w:p>
                </w:tc>
                <w:tc>
                  <w:tcPr>
                    <w:tcW w:w="0" w:type="auto"/>
                    <w:hideMark/>
                  </w:tcPr>
                  <w:p w14:paraId="6CE8A165" w14:textId="77777777" w:rsidR="008862BF" w:rsidRPr="00222D99" w:rsidRDefault="008862BF">
                    <w:pPr>
                      <w:pStyle w:val="Bibliography"/>
                      <w:rPr>
                        <w:lang w:val="fr-FR"/>
                      </w:rPr>
                    </w:pPr>
                    <w:r w:rsidRPr="00F600BC">
                      <w:rPr>
                        <w:noProof/>
                        <w:lang w:val="de-DE"/>
                      </w:rPr>
                      <w:t xml:space="preserve">IEC, „DIN EN IEC 61406-2 Identifizierungslink Teil 2: Typen/Modelle, Lose/Chargen, Artikel und Merkmale,“ 12 2024. </w:t>
                    </w:r>
                    <w:r w:rsidRPr="00222D99">
                      <w:rPr>
                        <w:lang w:val="fr-FR"/>
                      </w:rPr>
                      <w:t>[Online]. Available: https://www.vde-verlag.de/normen/0800994/din-en-iec-61406-2-vde-0810-407-2024-12.html.</w:t>
                    </w:r>
                  </w:p>
                </w:tc>
              </w:tr>
              <w:tr w:rsidR="008862BF" w:rsidRPr="008239BF" w14:paraId="24391E8F" w14:textId="77777777">
                <w:trPr>
                  <w:tblCellSpacing w:w="15" w:type="dxa"/>
                </w:trPr>
                <w:tc>
                  <w:tcPr>
                    <w:tcW w:w="50" w:type="pct"/>
                    <w:hideMark/>
                  </w:tcPr>
                  <w:p w14:paraId="7F0E675B" w14:textId="77777777" w:rsidR="008862BF" w:rsidRDefault="008862BF">
                    <w:pPr>
                      <w:pStyle w:val="Bibliography"/>
                      <w:rPr>
                        <w:noProof/>
                      </w:rPr>
                    </w:pPr>
                    <w:r>
                      <w:rPr>
                        <w:noProof/>
                      </w:rPr>
                      <w:t xml:space="preserve">[52] </w:t>
                    </w:r>
                  </w:p>
                </w:tc>
                <w:tc>
                  <w:tcPr>
                    <w:tcW w:w="0" w:type="auto"/>
                    <w:hideMark/>
                  </w:tcPr>
                  <w:p w14:paraId="66A006FE" w14:textId="77777777" w:rsidR="008862BF" w:rsidRPr="00222D99" w:rsidRDefault="008862BF">
                    <w:pPr>
                      <w:pStyle w:val="Bibliography"/>
                      <w:rPr>
                        <w:lang w:val="fr-FR"/>
                      </w:rPr>
                    </w:pPr>
                    <w:r w:rsidRPr="00F600BC">
                      <w:rPr>
                        <w:noProof/>
                        <w:lang w:val="de-DE"/>
                      </w:rPr>
                      <w:t xml:space="preserve">IEC, „DIN EN IEC 61406-1 Identifizierungslink Teil 1: Allgemeine Anforderungen,“ 12 2023. </w:t>
                    </w:r>
                    <w:r w:rsidRPr="00222D99">
                      <w:rPr>
                        <w:lang w:val="fr-FR"/>
                      </w:rPr>
                      <w:t>[Online]. Available: https://www.vde-verlag.de/normen/0800916/din-en-iec-61406-1-vde-0810-406-1-2023-12.html.</w:t>
                    </w:r>
                  </w:p>
                </w:tc>
              </w:tr>
              <w:tr w:rsidR="008862BF" w14:paraId="7DAB4D9A" w14:textId="77777777">
                <w:trPr>
                  <w:tblCellSpacing w:w="15" w:type="dxa"/>
                </w:trPr>
                <w:tc>
                  <w:tcPr>
                    <w:tcW w:w="50" w:type="pct"/>
                    <w:hideMark/>
                  </w:tcPr>
                  <w:p w14:paraId="3E561716" w14:textId="77777777" w:rsidR="008862BF" w:rsidRDefault="008862BF">
                    <w:pPr>
                      <w:pStyle w:val="Bibliography"/>
                      <w:rPr>
                        <w:noProof/>
                      </w:rPr>
                    </w:pPr>
                    <w:r>
                      <w:rPr>
                        <w:noProof/>
                      </w:rPr>
                      <w:lastRenderedPageBreak/>
                      <w:t xml:space="preserve">[53] </w:t>
                    </w:r>
                  </w:p>
                </w:tc>
                <w:tc>
                  <w:tcPr>
                    <w:tcW w:w="0" w:type="auto"/>
                    <w:hideMark/>
                  </w:tcPr>
                  <w:p w14:paraId="07C0773F" w14:textId="77777777" w:rsidR="008862BF" w:rsidRDefault="008862BF">
                    <w:pPr>
                      <w:pStyle w:val="Bibliography"/>
                      <w:rPr>
                        <w:noProof/>
                      </w:rPr>
                    </w:pPr>
                    <w:r w:rsidRPr="00F600BC">
                      <w:rPr>
                        <w:noProof/>
                        <w:lang w:val="de-DE"/>
                      </w:rPr>
                      <w:t xml:space="preserve">„DIN 72036:2024-06 Straßenfahrzeuge - Automatisierung der Leitungssatzfertigung,“ DIN-Normenausschuss Auto und Mobilität, 06 2024. </w:t>
                    </w:r>
                    <w:r>
                      <w:rPr>
                        <w:noProof/>
                      </w:rPr>
                      <w:t>[Online]. Available: https://dx.doi.org/10.31030/3521962.</w:t>
                    </w:r>
                  </w:p>
                </w:tc>
              </w:tr>
              <w:tr w:rsidR="008862BF" w14:paraId="150A603C" w14:textId="77777777">
                <w:trPr>
                  <w:tblCellSpacing w:w="15" w:type="dxa"/>
                </w:trPr>
                <w:tc>
                  <w:tcPr>
                    <w:tcW w:w="50" w:type="pct"/>
                    <w:hideMark/>
                  </w:tcPr>
                  <w:p w14:paraId="2FCD031C" w14:textId="77777777" w:rsidR="008862BF" w:rsidRDefault="008862BF">
                    <w:pPr>
                      <w:pStyle w:val="Bibliography"/>
                      <w:rPr>
                        <w:noProof/>
                      </w:rPr>
                    </w:pPr>
                    <w:r>
                      <w:rPr>
                        <w:noProof/>
                      </w:rPr>
                      <w:t xml:space="preserve">[54] </w:t>
                    </w:r>
                  </w:p>
                </w:tc>
                <w:tc>
                  <w:tcPr>
                    <w:tcW w:w="0" w:type="auto"/>
                    <w:hideMark/>
                  </w:tcPr>
                  <w:p w14:paraId="66FD0DE1" w14:textId="77777777" w:rsidR="008862BF" w:rsidRDefault="008862BF">
                    <w:pPr>
                      <w:pStyle w:val="Bibliography"/>
                      <w:rPr>
                        <w:noProof/>
                      </w:rPr>
                    </w:pPr>
                    <w:r>
                      <w:rPr>
                        <w:noProof/>
                      </w:rPr>
                      <w:t>Wikipedia, „Digitaler Zwilling,“ 2024. [Online]. Available: https://de.wikipedia.org/wiki/Digitaler_Zwilling.</w:t>
                    </w:r>
                  </w:p>
                </w:tc>
              </w:tr>
              <w:tr w:rsidR="008862BF" w:rsidRPr="008239BF" w14:paraId="6AC6DB17" w14:textId="77777777">
                <w:trPr>
                  <w:tblCellSpacing w:w="15" w:type="dxa"/>
                </w:trPr>
                <w:tc>
                  <w:tcPr>
                    <w:tcW w:w="50" w:type="pct"/>
                    <w:hideMark/>
                  </w:tcPr>
                  <w:p w14:paraId="4A1A9C10" w14:textId="77777777" w:rsidR="008862BF" w:rsidRDefault="008862BF">
                    <w:pPr>
                      <w:pStyle w:val="Bibliography"/>
                      <w:rPr>
                        <w:noProof/>
                      </w:rPr>
                    </w:pPr>
                    <w:r>
                      <w:rPr>
                        <w:noProof/>
                      </w:rPr>
                      <w:t xml:space="preserve">[55] </w:t>
                    </w:r>
                  </w:p>
                </w:tc>
                <w:tc>
                  <w:tcPr>
                    <w:tcW w:w="0" w:type="auto"/>
                    <w:hideMark/>
                  </w:tcPr>
                  <w:p w14:paraId="79E1E97A" w14:textId="77777777" w:rsidR="008862BF" w:rsidRPr="00222D99" w:rsidRDefault="008862BF">
                    <w:pPr>
                      <w:pStyle w:val="Bibliography"/>
                      <w:rPr>
                        <w:lang w:val="fr-FR"/>
                      </w:rPr>
                    </w:pPr>
                    <w:r w:rsidRPr="00F600BC">
                      <w:rPr>
                        <w:noProof/>
                        <w:lang w:val="de-DE"/>
                      </w:rPr>
                      <w:t xml:space="preserve">Plattform Industrie 4.0, „Digitale Ökosysteme global gestalten,“ 2019. </w:t>
                    </w:r>
                    <w:r w:rsidRPr="00222D99">
                      <w:rPr>
                        <w:lang w:val="fr-FR"/>
                      </w:rPr>
                      <w:t>[Online]. Available: https://www.plattform-i40.de/IP/Redaktion/DE/Downloads/Publikation/Leitbild-2030-f%C3%BCr-Industrie-4.0.pdf.</w:t>
                    </w:r>
                  </w:p>
                </w:tc>
              </w:tr>
              <w:tr w:rsidR="008862BF" w:rsidRPr="008239BF" w14:paraId="2606C71A" w14:textId="77777777">
                <w:trPr>
                  <w:tblCellSpacing w:w="15" w:type="dxa"/>
                </w:trPr>
                <w:tc>
                  <w:tcPr>
                    <w:tcW w:w="50" w:type="pct"/>
                    <w:hideMark/>
                  </w:tcPr>
                  <w:p w14:paraId="69CFDF3D" w14:textId="77777777" w:rsidR="008862BF" w:rsidRDefault="008862BF">
                    <w:pPr>
                      <w:pStyle w:val="Bibliography"/>
                      <w:rPr>
                        <w:noProof/>
                      </w:rPr>
                    </w:pPr>
                    <w:r>
                      <w:rPr>
                        <w:noProof/>
                      </w:rPr>
                      <w:t xml:space="preserve">[56] </w:t>
                    </w:r>
                  </w:p>
                </w:tc>
                <w:tc>
                  <w:tcPr>
                    <w:tcW w:w="0" w:type="auto"/>
                    <w:hideMark/>
                  </w:tcPr>
                  <w:p w14:paraId="66B417ED" w14:textId="77777777" w:rsidR="008862BF" w:rsidRPr="00222D99" w:rsidRDefault="008862BF">
                    <w:pPr>
                      <w:pStyle w:val="Bibliography"/>
                      <w:rPr>
                        <w:lang w:val="fr-FR"/>
                      </w:rPr>
                    </w:pPr>
                    <w:r w:rsidRPr="00222D99">
                      <w:t xml:space="preserve">Industrial Digital Twin Association e.V., „Decentralized Registries: Taxonomy of decentralized registries and an architectural overview,“ June 2023. </w:t>
                    </w:r>
                    <w:r w:rsidRPr="00222D99">
                      <w:rPr>
                        <w:lang w:val="fr-FR"/>
                      </w:rPr>
                      <w:t>[Online]. Available: https://industrialdigitaltwin.org/en/wp-content/uploads/sites/2/2023/06/Decentralized-Registries-Taxonomy-of-decentralized-registries-and-an-architectural-overview_.pdf.</w:t>
                    </w:r>
                  </w:p>
                </w:tc>
              </w:tr>
              <w:tr w:rsidR="008862BF" w:rsidRPr="008A6024" w14:paraId="71F18E9C" w14:textId="77777777">
                <w:trPr>
                  <w:tblCellSpacing w:w="15" w:type="dxa"/>
                </w:trPr>
                <w:tc>
                  <w:tcPr>
                    <w:tcW w:w="50" w:type="pct"/>
                    <w:hideMark/>
                  </w:tcPr>
                  <w:p w14:paraId="6D10E86A" w14:textId="77777777" w:rsidR="008862BF" w:rsidRDefault="008862BF">
                    <w:pPr>
                      <w:pStyle w:val="Bibliography"/>
                      <w:rPr>
                        <w:noProof/>
                      </w:rPr>
                    </w:pPr>
                    <w:r>
                      <w:rPr>
                        <w:noProof/>
                      </w:rPr>
                      <w:t xml:space="preserve">[57] </w:t>
                    </w:r>
                  </w:p>
                </w:tc>
                <w:tc>
                  <w:tcPr>
                    <w:tcW w:w="0" w:type="auto"/>
                    <w:hideMark/>
                  </w:tcPr>
                  <w:p w14:paraId="3CB11EA6" w14:textId="77777777" w:rsidR="008862BF" w:rsidRPr="00F24D80" w:rsidRDefault="008862BF">
                    <w:pPr>
                      <w:pStyle w:val="Bibliography"/>
                      <w:rPr>
                        <w:lang w:val="es-ES"/>
                      </w:rPr>
                    </w:pPr>
                    <w:r>
                      <w:rPr>
                        <w:noProof/>
                      </w:rPr>
                      <w:t xml:space="preserve">Plattform Industrie 4.0, „Capabilities, Skills, Services,“ 11 2022. [Online]. </w:t>
                    </w:r>
                    <w:r w:rsidRPr="00F24D80">
                      <w:rPr>
                        <w:lang w:val="es-ES"/>
                      </w:rPr>
                      <w:t>Available: https://www.plattform-i40.de/IP/Redaktion/DE/Downloads/Publikation/CapabilitiesSkillsServices.pdf?.</w:t>
                    </w:r>
                  </w:p>
                </w:tc>
              </w:tr>
              <w:tr w:rsidR="008862BF" w:rsidRPr="008239BF" w14:paraId="0BBFF4E1" w14:textId="77777777">
                <w:trPr>
                  <w:tblCellSpacing w:w="15" w:type="dxa"/>
                </w:trPr>
                <w:tc>
                  <w:tcPr>
                    <w:tcW w:w="50" w:type="pct"/>
                    <w:hideMark/>
                  </w:tcPr>
                  <w:p w14:paraId="5AF8DB60" w14:textId="77777777" w:rsidR="008862BF" w:rsidRDefault="008862BF">
                    <w:pPr>
                      <w:pStyle w:val="Bibliography"/>
                      <w:rPr>
                        <w:noProof/>
                      </w:rPr>
                    </w:pPr>
                    <w:r>
                      <w:rPr>
                        <w:noProof/>
                      </w:rPr>
                      <w:t xml:space="preserve">[58] </w:t>
                    </w:r>
                  </w:p>
                </w:tc>
                <w:tc>
                  <w:tcPr>
                    <w:tcW w:w="0" w:type="auto"/>
                    <w:hideMark/>
                  </w:tcPr>
                  <w:p w14:paraId="1804D083" w14:textId="77777777" w:rsidR="008862BF" w:rsidRPr="00222D99" w:rsidRDefault="008862BF">
                    <w:pPr>
                      <w:pStyle w:val="Bibliography"/>
                      <w:rPr>
                        <w:lang w:val="fr-FR"/>
                      </w:rPr>
                    </w:pPr>
                    <w:r w:rsidRPr="00F600BC">
                      <w:rPr>
                        <w:noProof/>
                        <w:lang w:val="de-DE"/>
                      </w:rPr>
                      <w:t xml:space="preserve">Plattform Industrie 4.0, „Beziehungen zwischen I4.0-Komponenten – Verbundkomponenten und intelligente Produktion,“ 2017. </w:t>
                    </w:r>
                    <w:r w:rsidRPr="00222D99">
                      <w:rPr>
                        <w:lang w:val="fr-FR"/>
                      </w:rPr>
                      <w:t>[Online]. Available: https://www.plattform-i40.de/IP/Redaktion/DE/Downloads/Publikation/beziehungen-i40-komponenten.pdf.</w:t>
                    </w:r>
                  </w:p>
                </w:tc>
              </w:tr>
            </w:tbl>
            <w:p w14:paraId="5E22138F" w14:textId="77777777" w:rsidR="008862BF" w:rsidRPr="00222D99" w:rsidRDefault="008862BF" w:rsidP="008862BF">
              <w:pPr>
                <w:rPr>
                  <w:lang w:val="fr-FR"/>
                </w:rPr>
              </w:pPr>
            </w:p>
            <w:p w14:paraId="5C553B26" w14:textId="77777777" w:rsidR="008862BF" w:rsidRDefault="008862BF" w:rsidP="008862BF">
              <w:r>
                <w:rPr>
                  <w:b/>
                  <w:bCs/>
                </w:rPr>
                <w:fldChar w:fldCharType="end"/>
              </w:r>
            </w:p>
          </w:sdtContent>
        </w:sdt>
      </w:sdtContent>
    </w:sdt>
    <w:p w14:paraId="00459104" w14:textId="7A3565E2" w:rsidR="005A2EC4" w:rsidRDefault="005A2EC4" w:rsidP="005A2EC4"/>
    <w:p w14:paraId="3C33D52D" w14:textId="77777777" w:rsidR="00356043" w:rsidRDefault="00356043" w:rsidP="005A2EC4"/>
    <w:p w14:paraId="41262B8D" w14:textId="77777777" w:rsidR="00356043" w:rsidRDefault="00356043" w:rsidP="005A2EC4"/>
    <w:p w14:paraId="68D96695" w14:textId="77777777" w:rsidR="00356043" w:rsidRDefault="00356043" w:rsidP="005A2EC4"/>
    <w:p w14:paraId="1D92202A" w14:textId="77777777" w:rsidR="00356043" w:rsidRDefault="00356043" w:rsidP="005A2EC4"/>
    <w:p w14:paraId="3D26D812" w14:textId="77777777" w:rsidR="00356043" w:rsidRDefault="00356043" w:rsidP="005A2EC4"/>
    <w:p w14:paraId="181C07EE" w14:textId="77777777" w:rsidR="00356043" w:rsidRDefault="00356043" w:rsidP="005A2EC4"/>
    <w:p w14:paraId="02D10473" w14:textId="77777777" w:rsidR="00356043" w:rsidRDefault="00356043" w:rsidP="005A2EC4"/>
    <w:p w14:paraId="66A35BC1" w14:textId="77777777" w:rsidR="00356043" w:rsidRDefault="00356043" w:rsidP="005A2EC4"/>
    <w:p w14:paraId="44776A82" w14:textId="77777777" w:rsidR="00356043" w:rsidRDefault="00356043" w:rsidP="005A2EC4"/>
    <w:p w14:paraId="3E6A7548" w14:textId="24C660FE" w:rsidR="00356043" w:rsidRDefault="00356043" w:rsidP="004D1C31">
      <w:pPr>
        <w:pStyle w:val="Heading1"/>
      </w:pPr>
      <w:r>
        <w:lastRenderedPageBreak/>
        <w:t xml:space="preserve"> </w:t>
      </w:r>
      <w:bookmarkStart w:id="331" w:name="_Toc193098590"/>
      <w:bookmarkStart w:id="332" w:name="_Toc193102722"/>
      <w:r>
        <w:t>List of Figures</w:t>
      </w:r>
      <w:bookmarkEnd w:id="331"/>
      <w:bookmarkEnd w:id="332"/>
    </w:p>
    <w:p w14:paraId="65F5F074" w14:textId="1F34D20B" w:rsidR="004960BC" w:rsidRDefault="00356043">
      <w:pPr>
        <w:pStyle w:val="TableofFigures"/>
        <w:tabs>
          <w:tab w:val="right" w:pos="9062"/>
        </w:tabs>
        <w:rPr>
          <w:rFonts w:eastAsiaTheme="minorEastAsia" w:cstheme="minorBidi"/>
          <w:b w:val="0"/>
          <w:bCs w:val="0"/>
          <w:noProof/>
          <w:kern w:val="2"/>
          <w:lang w:val="de-DE" w:eastAsia="de-DE"/>
          <w14:ligatures w14:val="standardContextual"/>
        </w:rPr>
      </w:pPr>
      <w:r>
        <w:fldChar w:fldCharType="begin"/>
      </w:r>
      <w:r>
        <w:instrText xml:space="preserve"> TOC \h \z \c "Abbildung" </w:instrText>
      </w:r>
      <w:r>
        <w:fldChar w:fldCharType="separate"/>
      </w:r>
      <w:hyperlink w:anchor="_Toc200031352" w:history="1">
        <w:r w:rsidR="004960BC" w:rsidRPr="00F3103F">
          <w:rPr>
            <w:rStyle w:val="Hyperlink"/>
            <w:rFonts w:eastAsiaTheme="majorEastAsia"/>
            <w:noProof/>
          </w:rPr>
          <w:t>Figure 1</w:t>
        </w:r>
        <w:r w:rsidR="004960BC" w:rsidRPr="00F3103F">
          <w:rPr>
            <w:rStyle w:val="Hyperlink"/>
            <w:rFonts w:eastAsiaTheme="majorEastAsia"/>
            <w:noProof/>
          </w:rPr>
          <w:noBreakHyphen/>
          <w:t>1: Accessing AAS Designer via Google Search</w:t>
        </w:r>
        <w:r w:rsidR="004960BC">
          <w:rPr>
            <w:noProof/>
            <w:webHidden/>
          </w:rPr>
          <w:tab/>
        </w:r>
        <w:r w:rsidR="004960BC">
          <w:rPr>
            <w:noProof/>
            <w:webHidden/>
          </w:rPr>
          <w:fldChar w:fldCharType="begin"/>
        </w:r>
        <w:r w:rsidR="004960BC">
          <w:rPr>
            <w:noProof/>
            <w:webHidden/>
          </w:rPr>
          <w:instrText xml:space="preserve"> PAGEREF _Toc200031352 \h </w:instrText>
        </w:r>
        <w:r w:rsidR="004960BC">
          <w:rPr>
            <w:noProof/>
            <w:webHidden/>
          </w:rPr>
        </w:r>
        <w:r w:rsidR="004960BC">
          <w:rPr>
            <w:noProof/>
            <w:webHidden/>
          </w:rPr>
          <w:fldChar w:fldCharType="separate"/>
        </w:r>
        <w:r w:rsidR="004960BC">
          <w:rPr>
            <w:noProof/>
            <w:webHidden/>
          </w:rPr>
          <w:t>4</w:t>
        </w:r>
        <w:r w:rsidR="004960BC">
          <w:rPr>
            <w:noProof/>
            <w:webHidden/>
          </w:rPr>
          <w:fldChar w:fldCharType="end"/>
        </w:r>
      </w:hyperlink>
    </w:p>
    <w:p w14:paraId="27168648" w14:textId="432FCF87"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53" w:history="1">
        <w:r w:rsidR="004960BC" w:rsidRPr="00F3103F">
          <w:rPr>
            <w:rStyle w:val="Hyperlink"/>
            <w:rFonts w:eastAsiaTheme="majorEastAsia"/>
            <w:noProof/>
          </w:rPr>
          <w:t>Figure 1</w:t>
        </w:r>
        <w:r w:rsidR="004960BC" w:rsidRPr="00F3103F">
          <w:rPr>
            <w:rStyle w:val="Hyperlink"/>
            <w:rFonts w:eastAsiaTheme="majorEastAsia"/>
            <w:noProof/>
          </w:rPr>
          <w:noBreakHyphen/>
          <w:t>2: Navigating to the AAS Suite Designer</w:t>
        </w:r>
        <w:r w:rsidR="004960BC">
          <w:rPr>
            <w:noProof/>
            <w:webHidden/>
          </w:rPr>
          <w:tab/>
        </w:r>
        <w:r w:rsidR="004960BC">
          <w:rPr>
            <w:noProof/>
            <w:webHidden/>
          </w:rPr>
          <w:fldChar w:fldCharType="begin"/>
        </w:r>
        <w:r w:rsidR="004960BC">
          <w:rPr>
            <w:noProof/>
            <w:webHidden/>
          </w:rPr>
          <w:instrText xml:space="preserve"> PAGEREF _Toc200031353 \h </w:instrText>
        </w:r>
        <w:r w:rsidR="004960BC">
          <w:rPr>
            <w:noProof/>
            <w:webHidden/>
          </w:rPr>
        </w:r>
        <w:r w:rsidR="004960BC">
          <w:rPr>
            <w:noProof/>
            <w:webHidden/>
          </w:rPr>
          <w:fldChar w:fldCharType="separate"/>
        </w:r>
        <w:r w:rsidR="004960BC">
          <w:rPr>
            <w:noProof/>
            <w:webHidden/>
          </w:rPr>
          <w:t>4</w:t>
        </w:r>
        <w:r w:rsidR="004960BC">
          <w:rPr>
            <w:noProof/>
            <w:webHidden/>
          </w:rPr>
          <w:fldChar w:fldCharType="end"/>
        </w:r>
      </w:hyperlink>
    </w:p>
    <w:p w14:paraId="262A4077" w14:textId="5BEF21A0"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54" w:history="1">
        <w:r w:rsidR="004960BC" w:rsidRPr="00F3103F">
          <w:rPr>
            <w:rStyle w:val="Hyperlink"/>
            <w:rFonts w:eastAsiaTheme="majorEastAsia"/>
            <w:noProof/>
          </w:rPr>
          <w:t>Figure 1</w:t>
        </w:r>
        <w:r w:rsidR="004960BC" w:rsidRPr="00F3103F">
          <w:rPr>
            <w:rStyle w:val="Hyperlink"/>
            <w:rFonts w:eastAsiaTheme="majorEastAsia"/>
            <w:noProof/>
          </w:rPr>
          <w:noBreakHyphen/>
          <w:t>3: Logging into the AAS Suite Designer</w:t>
        </w:r>
        <w:r w:rsidR="004960BC">
          <w:rPr>
            <w:noProof/>
            <w:webHidden/>
          </w:rPr>
          <w:tab/>
        </w:r>
        <w:r w:rsidR="004960BC">
          <w:rPr>
            <w:noProof/>
            <w:webHidden/>
          </w:rPr>
          <w:fldChar w:fldCharType="begin"/>
        </w:r>
        <w:r w:rsidR="004960BC">
          <w:rPr>
            <w:noProof/>
            <w:webHidden/>
          </w:rPr>
          <w:instrText xml:space="preserve"> PAGEREF _Toc200031354 \h </w:instrText>
        </w:r>
        <w:r w:rsidR="004960BC">
          <w:rPr>
            <w:noProof/>
            <w:webHidden/>
          </w:rPr>
        </w:r>
        <w:r w:rsidR="004960BC">
          <w:rPr>
            <w:noProof/>
            <w:webHidden/>
          </w:rPr>
          <w:fldChar w:fldCharType="separate"/>
        </w:r>
        <w:r w:rsidR="004960BC">
          <w:rPr>
            <w:noProof/>
            <w:webHidden/>
          </w:rPr>
          <w:t>5</w:t>
        </w:r>
        <w:r w:rsidR="004960BC">
          <w:rPr>
            <w:noProof/>
            <w:webHidden/>
          </w:rPr>
          <w:fldChar w:fldCharType="end"/>
        </w:r>
      </w:hyperlink>
    </w:p>
    <w:p w14:paraId="3DF7D392" w14:textId="4BED9844"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55" w:history="1">
        <w:r w:rsidR="004960BC" w:rsidRPr="00F3103F">
          <w:rPr>
            <w:rStyle w:val="Hyperlink"/>
            <w:rFonts w:eastAsiaTheme="majorEastAsia"/>
            <w:noProof/>
          </w:rPr>
          <w:t>Figure 1</w:t>
        </w:r>
        <w:r w:rsidR="004960BC" w:rsidRPr="00F3103F">
          <w:rPr>
            <w:rStyle w:val="Hyperlink"/>
            <w:rFonts w:eastAsiaTheme="majorEastAsia"/>
            <w:noProof/>
          </w:rPr>
          <w:noBreakHyphen/>
          <w:t>4: Screenshot of Pricing and Terms in AAS Suite</w:t>
        </w:r>
        <w:r w:rsidR="004960BC">
          <w:rPr>
            <w:noProof/>
            <w:webHidden/>
          </w:rPr>
          <w:tab/>
        </w:r>
        <w:r w:rsidR="004960BC">
          <w:rPr>
            <w:noProof/>
            <w:webHidden/>
          </w:rPr>
          <w:fldChar w:fldCharType="begin"/>
        </w:r>
        <w:r w:rsidR="004960BC">
          <w:rPr>
            <w:noProof/>
            <w:webHidden/>
          </w:rPr>
          <w:instrText xml:space="preserve"> PAGEREF _Toc200031355 \h </w:instrText>
        </w:r>
        <w:r w:rsidR="004960BC">
          <w:rPr>
            <w:noProof/>
            <w:webHidden/>
          </w:rPr>
        </w:r>
        <w:r w:rsidR="004960BC">
          <w:rPr>
            <w:noProof/>
            <w:webHidden/>
          </w:rPr>
          <w:fldChar w:fldCharType="separate"/>
        </w:r>
        <w:r w:rsidR="004960BC">
          <w:rPr>
            <w:noProof/>
            <w:webHidden/>
          </w:rPr>
          <w:t>5</w:t>
        </w:r>
        <w:r w:rsidR="004960BC">
          <w:rPr>
            <w:noProof/>
            <w:webHidden/>
          </w:rPr>
          <w:fldChar w:fldCharType="end"/>
        </w:r>
      </w:hyperlink>
    </w:p>
    <w:p w14:paraId="677C66AC" w14:textId="4FA07F0F"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56" w:history="1">
        <w:r w:rsidR="004960BC" w:rsidRPr="00F3103F">
          <w:rPr>
            <w:rStyle w:val="Hyperlink"/>
            <w:rFonts w:eastAsiaTheme="majorEastAsia"/>
            <w:noProof/>
          </w:rPr>
          <w:t>Figure 1</w:t>
        </w:r>
        <w:r w:rsidR="004960BC" w:rsidRPr="00F3103F">
          <w:rPr>
            <w:rStyle w:val="Hyperlink"/>
            <w:rFonts w:eastAsiaTheme="majorEastAsia"/>
            <w:noProof/>
          </w:rPr>
          <w:noBreakHyphen/>
          <w:t>5: Registration Page for AAS Suite</w:t>
        </w:r>
        <w:r w:rsidR="004960BC">
          <w:rPr>
            <w:noProof/>
            <w:webHidden/>
          </w:rPr>
          <w:tab/>
        </w:r>
        <w:r w:rsidR="004960BC">
          <w:rPr>
            <w:noProof/>
            <w:webHidden/>
          </w:rPr>
          <w:fldChar w:fldCharType="begin"/>
        </w:r>
        <w:r w:rsidR="004960BC">
          <w:rPr>
            <w:noProof/>
            <w:webHidden/>
          </w:rPr>
          <w:instrText xml:space="preserve"> PAGEREF _Toc200031356 \h </w:instrText>
        </w:r>
        <w:r w:rsidR="004960BC">
          <w:rPr>
            <w:noProof/>
            <w:webHidden/>
          </w:rPr>
        </w:r>
        <w:r w:rsidR="004960BC">
          <w:rPr>
            <w:noProof/>
            <w:webHidden/>
          </w:rPr>
          <w:fldChar w:fldCharType="separate"/>
        </w:r>
        <w:r w:rsidR="004960BC">
          <w:rPr>
            <w:noProof/>
            <w:webHidden/>
          </w:rPr>
          <w:t>6</w:t>
        </w:r>
        <w:r w:rsidR="004960BC">
          <w:rPr>
            <w:noProof/>
            <w:webHidden/>
          </w:rPr>
          <w:fldChar w:fldCharType="end"/>
        </w:r>
      </w:hyperlink>
    </w:p>
    <w:p w14:paraId="2A7BBE23" w14:textId="73E513F6"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57" w:history="1">
        <w:r w:rsidR="004960BC" w:rsidRPr="00F3103F">
          <w:rPr>
            <w:rStyle w:val="Hyperlink"/>
            <w:rFonts w:eastAsiaTheme="majorEastAsia"/>
            <w:noProof/>
          </w:rPr>
          <w:t>Figure 1</w:t>
        </w:r>
        <w:r w:rsidR="004960BC" w:rsidRPr="00F3103F">
          <w:rPr>
            <w:rStyle w:val="Hyperlink"/>
            <w:rFonts w:eastAsiaTheme="majorEastAsia"/>
            <w:noProof/>
          </w:rPr>
          <w:noBreakHyphen/>
          <w:t>6: Accessing AAS Suite Version Details</w:t>
        </w:r>
        <w:r w:rsidR="004960BC">
          <w:rPr>
            <w:noProof/>
            <w:webHidden/>
          </w:rPr>
          <w:tab/>
        </w:r>
        <w:r w:rsidR="004960BC">
          <w:rPr>
            <w:noProof/>
            <w:webHidden/>
          </w:rPr>
          <w:fldChar w:fldCharType="begin"/>
        </w:r>
        <w:r w:rsidR="004960BC">
          <w:rPr>
            <w:noProof/>
            <w:webHidden/>
          </w:rPr>
          <w:instrText xml:space="preserve"> PAGEREF _Toc200031357 \h </w:instrText>
        </w:r>
        <w:r w:rsidR="004960BC">
          <w:rPr>
            <w:noProof/>
            <w:webHidden/>
          </w:rPr>
        </w:r>
        <w:r w:rsidR="004960BC">
          <w:rPr>
            <w:noProof/>
            <w:webHidden/>
          </w:rPr>
          <w:fldChar w:fldCharType="separate"/>
        </w:r>
        <w:r w:rsidR="004960BC">
          <w:rPr>
            <w:noProof/>
            <w:webHidden/>
          </w:rPr>
          <w:t>6</w:t>
        </w:r>
        <w:r w:rsidR="004960BC">
          <w:rPr>
            <w:noProof/>
            <w:webHidden/>
          </w:rPr>
          <w:fldChar w:fldCharType="end"/>
        </w:r>
      </w:hyperlink>
    </w:p>
    <w:p w14:paraId="6839FC89" w14:textId="2D782C38"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58" w:history="1">
        <w:r w:rsidR="004960BC" w:rsidRPr="00F3103F">
          <w:rPr>
            <w:rStyle w:val="Hyperlink"/>
            <w:rFonts w:eastAsiaTheme="majorEastAsia"/>
            <w:noProof/>
          </w:rPr>
          <w:t>Figure 1</w:t>
        </w:r>
        <w:r w:rsidR="004960BC" w:rsidRPr="00F3103F">
          <w:rPr>
            <w:rStyle w:val="Hyperlink"/>
            <w:rFonts w:eastAsiaTheme="majorEastAsia"/>
            <w:noProof/>
          </w:rPr>
          <w:noBreakHyphen/>
          <w:t>7: AAS Suite Version Information</w:t>
        </w:r>
        <w:r w:rsidR="004960BC">
          <w:rPr>
            <w:noProof/>
            <w:webHidden/>
          </w:rPr>
          <w:tab/>
        </w:r>
        <w:r w:rsidR="004960BC">
          <w:rPr>
            <w:noProof/>
            <w:webHidden/>
          </w:rPr>
          <w:fldChar w:fldCharType="begin"/>
        </w:r>
        <w:r w:rsidR="004960BC">
          <w:rPr>
            <w:noProof/>
            <w:webHidden/>
          </w:rPr>
          <w:instrText xml:space="preserve"> PAGEREF _Toc200031358 \h </w:instrText>
        </w:r>
        <w:r w:rsidR="004960BC">
          <w:rPr>
            <w:noProof/>
            <w:webHidden/>
          </w:rPr>
        </w:r>
        <w:r w:rsidR="004960BC">
          <w:rPr>
            <w:noProof/>
            <w:webHidden/>
          </w:rPr>
          <w:fldChar w:fldCharType="separate"/>
        </w:r>
        <w:r w:rsidR="004960BC">
          <w:rPr>
            <w:noProof/>
            <w:webHidden/>
          </w:rPr>
          <w:t>7</w:t>
        </w:r>
        <w:r w:rsidR="004960BC">
          <w:rPr>
            <w:noProof/>
            <w:webHidden/>
          </w:rPr>
          <w:fldChar w:fldCharType="end"/>
        </w:r>
      </w:hyperlink>
    </w:p>
    <w:p w14:paraId="1399F9FA" w14:textId="570163D3"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59" w:history="1">
        <w:r w:rsidR="004960BC" w:rsidRPr="00F3103F">
          <w:rPr>
            <w:rStyle w:val="Hyperlink"/>
            <w:rFonts w:eastAsiaTheme="majorEastAsia"/>
            <w:noProof/>
          </w:rPr>
          <w:t>Figure 1</w:t>
        </w:r>
        <w:r w:rsidR="004960BC" w:rsidRPr="00F3103F">
          <w:rPr>
            <w:rStyle w:val="Hyperlink"/>
            <w:rFonts w:eastAsiaTheme="majorEastAsia"/>
            <w:noProof/>
          </w:rPr>
          <w:noBreakHyphen/>
          <w:t>8: AAS Suite License Information</w:t>
        </w:r>
        <w:r w:rsidR="004960BC">
          <w:rPr>
            <w:noProof/>
            <w:webHidden/>
          </w:rPr>
          <w:tab/>
        </w:r>
        <w:r w:rsidR="004960BC">
          <w:rPr>
            <w:noProof/>
            <w:webHidden/>
          </w:rPr>
          <w:fldChar w:fldCharType="begin"/>
        </w:r>
        <w:r w:rsidR="004960BC">
          <w:rPr>
            <w:noProof/>
            <w:webHidden/>
          </w:rPr>
          <w:instrText xml:space="preserve"> PAGEREF _Toc200031359 \h </w:instrText>
        </w:r>
        <w:r w:rsidR="004960BC">
          <w:rPr>
            <w:noProof/>
            <w:webHidden/>
          </w:rPr>
        </w:r>
        <w:r w:rsidR="004960BC">
          <w:rPr>
            <w:noProof/>
            <w:webHidden/>
          </w:rPr>
          <w:fldChar w:fldCharType="separate"/>
        </w:r>
        <w:r w:rsidR="004960BC">
          <w:rPr>
            <w:noProof/>
            <w:webHidden/>
          </w:rPr>
          <w:t>7</w:t>
        </w:r>
        <w:r w:rsidR="004960BC">
          <w:rPr>
            <w:noProof/>
            <w:webHidden/>
          </w:rPr>
          <w:fldChar w:fldCharType="end"/>
        </w:r>
      </w:hyperlink>
    </w:p>
    <w:p w14:paraId="15179602" w14:textId="4A24E556"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60" w:history="1">
        <w:r w:rsidR="004960BC" w:rsidRPr="00F3103F">
          <w:rPr>
            <w:rStyle w:val="Hyperlink"/>
            <w:rFonts w:eastAsiaTheme="majorEastAsia"/>
            <w:noProof/>
          </w:rPr>
          <w:t>Figure 2</w:t>
        </w:r>
        <w:r w:rsidR="004960BC" w:rsidRPr="00F3103F">
          <w:rPr>
            <w:rStyle w:val="Hyperlink"/>
            <w:rFonts w:eastAsiaTheme="majorEastAsia"/>
            <w:noProof/>
          </w:rPr>
          <w:noBreakHyphen/>
          <w:t>1: Overview of AAS Suite Platform</w:t>
        </w:r>
        <w:r w:rsidR="004960BC">
          <w:rPr>
            <w:noProof/>
            <w:webHidden/>
          </w:rPr>
          <w:tab/>
        </w:r>
        <w:r w:rsidR="004960BC">
          <w:rPr>
            <w:noProof/>
            <w:webHidden/>
          </w:rPr>
          <w:fldChar w:fldCharType="begin"/>
        </w:r>
        <w:r w:rsidR="004960BC">
          <w:rPr>
            <w:noProof/>
            <w:webHidden/>
          </w:rPr>
          <w:instrText xml:space="preserve"> PAGEREF _Toc200031360 \h </w:instrText>
        </w:r>
        <w:r w:rsidR="004960BC">
          <w:rPr>
            <w:noProof/>
            <w:webHidden/>
          </w:rPr>
        </w:r>
        <w:r w:rsidR="004960BC">
          <w:rPr>
            <w:noProof/>
            <w:webHidden/>
          </w:rPr>
          <w:fldChar w:fldCharType="separate"/>
        </w:r>
        <w:r w:rsidR="004960BC">
          <w:rPr>
            <w:noProof/>
            <w:webHidden/>
          </w:rPr>
          <w:t>8</w:t>
        </w:r>
        <w:r w:rsidR="004960BC">
          <w:rPr>
            <w:noProof/>
            <w:webHidden/>
          </w:rPr>
          <w:fldChar w:fldCharType="end"/>
        </w:r>
      </w:hyperlink>
    </w:p>
    <w:p w14:paraId="44E28851" w14:textId="1754CCB7"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61" w:history="1">
        <w:r w:rsidR="004960BC" w:rsidRPr="00F3103F">
          <w:rPr>
            <w:rStyle w:val="Hyperlink"/>
            <w:rFonts w:eastAsiaTheme="majorEastAsia"/>
            <w:noProof/>
            <w:lang w:val="de-DE"/>
          </w:rPr>
          <w:t>Figure 2</w:t>
        </w:r>
        <w:r w:rsidR="004960BC" w:rsidRPr="00F3103F">
          <w:rPr>
            <w:rStyle w:val="Hyperlink"/>
            <w:rFonts w:eastAsiaTheme="majorEastAsia"/>
            <w:noProof/>
            <w:lang w:val="de-DE"/>
          </w:rPr>
          <w:noBreakHyphen/>
          <w:t>2: Key Components in AAS-Designer</w:t>
        </w:r>
        <w:r w:rsidR="004960BC">
          <w:rPr>
            <w:noProof/>
            <w:webHidden/>
          </w:rPr>
          <w:tab/>
        </w:r>
        <w:r w:rsidR="004960BC">
          <w:rPr>
            <w:noProof/>
            <w:webHidden/>
          </w:rPr>
          <w:fldChar w:fldCharType="begin"/>
        </w:r>
        <w:r w:rsidR="004960BC">
          <w:rPr>
            <w:noProof/>
            <w:webHidden/>
          </w:rPr>
          <w:instrText xml:space="preserve"> PAGEREF _Toc200031361 \h </w:instrText>
        </w:r>
        <w:r w:rsidR="004960BC">
          <w:rPr>
            <w:noProof/>
            <w:webHidden/>
          </w:rPr>
        </w:r>
        <w:r w:rsidR="004960BC">
          <w:rPr>
            <w:noProof/>
            <w:webHidden/>
          </w:rPr>
          <w:fldChar w:fldCharType="separate"/>
        </w:r>
        <w:r w:rsidR="004960BC">
          <w:rPr>
            <w:noProof/>
            <w:webHidden/>
          </w:rPr>
          <w:t>8</w:t>
        </w:r>
        <w:r w:rsidR="004960BC">
          <w:rPr>
            <w:noProof/>
            <w:webHidden/>
          </w:rPr>
          <w:fldChar w:fldCharType="end"/>
        </w:r>
      </w:hyperlink>
    </w:p>
    <w:p w14:paraId="4194711B" w14:textId="0D163D1C"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62" w:history="1">
        <w:r w:rsidR="004960BC" w:rsidRPr="00F3103F">
          <w:rPr>
            <w:rStyle w:val="Hyperlink"/>
            <w:rFonts w:eastAsiaTheme="majorEastAsia"/>
            <w:noProof/>
          </w:rPr>
          <w:t>Figure 3</w:t>
        </w:r>
        <w:r w:rsidR="004960BC" w:rsidRPr="00F3103F">
          <w:rPr>
            <w:rStyle w:val="Hyperlink"/>
            <w:rFonts w:eastAsiaTheme="majorEastAsia"/>
            <w:noProof/>
          </w:rPr>
          <w:noBreakHyphen/>
          <w:t>1: AAS Suite Dashboard Section</w:t>
        </w:r>
        <w:r w:rsidR="004960BC">
          <w:rPr>
            <w:noProof/>
            <w:webHidden/>
          </w:rPr>
          <w:tab/>
        </w:r>
        <w:r w:rsidR="004960BC">
          <w:rPr>
            <w:noProof/>
            <w:webHidden/>
          </w:rPr>
          <w:fldChar w:fldCharType="begin"/>
        </w:r>
        <w:r w:rsidR="004960BC">
          <w:rPr>
            <w:noProof/>
            <w:webHidden/>
          </w:rPr>
          <w:instrText xml:space="preserve"> PAGEREF _Toc200031362 \h </w:instrText>
        </w:r>
        <w:r w:rsidR="004960BC">
          <w:rPr>
            <w:noProof/>
            <w:webHidden/>
          </w:rPr>
        </w:r>
        <w:r w:rsidR="004960BC">
          <w:rPr>
            <w:noProof/>
            <w:webHidden/>
          </w:rPr>
          <w:fldChar w:fldCharType="separate"/>
        </w:r>
        <w:r w:rsidR="004960BC">
          <w:rPr>
            <w:noProof/>
            <w:webHidden/>
          </w:rPr>
          <w:t>9</w:t>
        </w:r>
        <w:r w:rsidR="004960BC">
          <w:rPr>
            <w:noProof/>
            <w:webHidden/>
          </w:rPr>
          <w:fldChar w:fldCharType="end"/>
        </w:r>
      </w:hyperlink>
    </w:p>
    <w:p w14:paraId="76C3DEF0" w14:textId="29A5A6DF"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63" w:history="1">
        <w:r w:rsidR="004960BC" w:rsidRPr="00F3103F">
          <w:rPr>
            <w:rStyle w:val="Hyperlink"/>
            <w:rFonts w:eastAsiaTheme="majorEastAsia"/>
            <w:noProof/>
            <w:lang w:val="de-DE"/>
          </w:rPr>
          <w:t>Figure 3</w:t>
        </w:r>
        <w:r w:rsidR="004960BC" w:rsidRPr="00F3103F">
          <w:rPr>
            <w:rStyle w:val="Hyperlink"/>
            <w:rFonts w:eastAsiaTheme="majorEastAsia"/>
            <w:noProof/>
            <w:lang w:val="de-DE"/>
          </w:rPr>
          <w:noBreakHyphen/>
          <w:t>2: Packages Section in AAS Suite</w:t>
        </w:r>
        <w:r w:rsidR="004960BC">
          <w:rPr>
            <w:noProof/>
            <w:webHidden/>
          </w:rPr>
          <w:tab/>
        </w:r>
        <w:r w:rsidR="004960BC">
          <w:rPr>
            <w:noProof/>
            <w:webHidden/>
          </w:rPr>
          <w:fldChar w:fldCharType="begin"/>
        </w:r>
        <w:r w:rsidR="004960BC">
          <w:rPr>
            <w:noProof/>
            <w:webHidden/>
          </w:rPr>
          <w:instrText xml:space="preserve"> PAGEREF _Toc200031363 \h </w:instrText>
        </w:r>
        <w:r w:rsidR="004960BC">
          <w:rPr>
            <w:noProof/>
            <w:webHidden/>
          </w:rPr>
        </w:r>
        <w:r w:rsidR="004960BC">
          <w:rPr>
            <w:noProof/>
            <w:webHidden/>
          </w:rPr>
          <w:fldChar w:fldCharType="separate"/>
        </w:r>
        <w:r w:rsidR="004960BC">
          <w:rPr>
            <w:noProof/>
            <w:webHidden/>
          </w:rPr>
          <w:t>9</w:t>
        </w:r>
        <w:r w:rsidR="004960BC">
          <w:rPr>
            <w:noProof/>
            <w:webHidden/>
          </w:rPr>
          <w:fldChar w:fldCharType="end"/>
        </w:r>
      </w:hyperlink>
    </w:p>
    <w:p w14:paraId="534C9DFD" w14:textId="2EC068C0"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64" w:history="1">
        <w:r w:rsidR="004960BC" w:rsidRPr="00F3103F">
          <w:rPr>
            <w:rStyle w:val="Hyperlink"/>
            <w:rFonts w:eastAsiaTheme="majorEastAsia"/>
            <w:noProof/>
            <w:lang w:val="de-DE"/>
          </w:rPr>
          <w:t>Figure 3</w:t>
        </w:r>
        <w:r w:rsidR="004960BC" w:rsidRPr="00F3103F">
          <w:rPr>
            <w:rStyle w:val="Hyperlink"/>
            <w:rFonts w:eastAsiaTheme="majorEastAsia"/>
            <w:noProof/>
            <w:lang w:val="de-DE"/>
          </w:rPr>
          <w:noBreakHyphen/>
          <w:t>4: IDTA Submodels in AAS Suite</w:t>
        </w:r>
        <w:r w:rsidR="004960BC">
          <w:rPr>
            <w:noProof/>
            <w:webHidden/>
          </w:rPr>
          <w:tab/>
        </w:r>
        <w:r w:rsidR="004960BC">
          <w:rPr>
            <w:noProof/>
            <w:webHidden/>
          </w:rPr>
          <w:fldChar w:fldCharType="begin"/>
        </w:r>
        <w:r w:rsidR="004960BC">
          <w:rPr>
            <w:noProof/>
            <w:webHidden/>
          </w:rPr>
          <w:instrText xml:space="preserve"> PAGEREF _Toc200031364 \h </w:instrText>
        </w:r>
        <w:r w:rsidR="004960BC">
          <w:rPr>
            <w:noProof/>
            <w:webHidden/>
          </w:rPr>
        </w:r>
        <w:r w:rsidR="004960BC">
          <w:rPr>
            <w:noProof/>
            <w:webHidden/>
          </w:rPr>
          <w:fldChar w:fldCharType="separate"/>
        </w:r>
        <w:r w:rsidR="004960BC">
          <w:rPr>
            <w:noProof/>
            <w:webHidden/>
          </w:rPr>
          <w:t>10</w:t>
        </w:r>
        <w:r w:rsidR="004960BC">
          <w:rPr>
            <w:noProof/>
            <w:webHidden/>
          </w:rPr>
          <w:fldChar w:fldCharType="end"/>
        </w:r>
      </w:hyperlink>
    </w:p>
    <w:p w14:paraId="3D55D60A" w14:textId="017954BD"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65" w:history="1">
        <w:r w:rsidR="004960BC" w:rsidRPr="00F3103F">
          <w:rPr>
            <w:rStyle w:val="Hyperlink"/>
            <w:rFonts w:eastAsiaTheme="majorEastAsia"/>
            <w:noProof/>
          </w:rPr>
          <w:t>Figure 3</w:t>
        </w:r>
        <w:r w:rsidR="004960BC" w:rsidRPr="00F3103F">
          <w:rPr>
            <w:rStyle w:val="Hyperlink"/>
            <w:rFonts w:eastAsiaTheme="majorEastAsia"/>
            <w:noProof/>
          </w:rPr>
          <w:noBreakHyphen/>
          <w:t>3: Creating a New Asset Administration Shell (AAS)</w:t>
        </w:r>
        <w:r w:rsidR="004960BC">
          <w:rPr>
            <w:noProof/>
            <w:webHidden/>
          </w:rPr>
          <w:tab/>
        </w:r>
        <w:r w:rsidR="004960BC">
          <w:rPr>
            <w:noProof/>
            <w:webHidden/>
          </w:rPr>
          <w:fldChar w:fldCharType="begin"/>
        </w:r>
        <w:r w:rsidR="004960BC">
          <w:rPr>
            <w:noProof/>
            <w:webHidden/>
          </w:rPr>
          <w:instrText xml:space="preserve"> PAGEREF _Toc200031365 \h </w:instrText>
        </w:r>
        <w:r w:rsidR="004960BC">
          <w:rPr>
            <w:noProof/>
            <w:webHidden/>
          </w:rPr>
        </w:r>
        <w:r w:rsidR="004960BC">
          <w:rPr>
            <w:noProof/>
            <w:webHidden/>
          </w:rPr>
          <w:fldChar w:fldCharType="separate"/>
        </w:r>
        <w:r w:rsidR="004960BC">
          <w:rPr>
            <w:noProof/>
            <w:webHidden/>
          </w:rPr>
          <w:t>11</w:t>
        </w:r>
        <w:r w:rsidR="004960BC">
          <w:rPr>
            <w:noProof/>
            <w:webHidden/>
          </w:rPr>
          <w:fldChar w:fldCharType="end"/>
        </w:r>
      </w:hyperlink>
    </w:p>
    <w:p w14:paraId="21012363" w14:textId="75528756"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66" w:history="1">
        <w:r w:rsidR="004960BC" w:rsidRPr="00F3103F">
          <w:rPr>
            <w:rStyle w:val="Hyperlink"/>
            <w:rFonts w:eastAsiaTheme="majorEastAsia"/>
            <w:noProof/>
          </w:rPr>
          <w:t>Figure 3</w:t>
        </w:r>
        <w:r w:rsidR="004960BC" w:rsidRPr="00F3103F">
          <w:rPr>
            <w:rStyle w:val="Hyperlink"/>
            <w:rFonts w:eastAsiaTheme="majorEastAsia"/>
            <w:noProof/>
          </w:rPr>
          <w:noBreakHyphen/>
          <w:t>5: My Area Section in AAS Suite</w:t>
        </w:r>
        <w:r w:rsidR="004960BC">
          <w:rPr>
            <w:noProof/>
            <w:webHidden/>
          </w:rPr>
          <w:tab/>
        </w:r>
        <w:r w:rsidR="004960BC">
          <w:rPr>
            <w:noProof/>
            <w:webHidden/>
          </w:rPr>
          <w:fldChar w:fldCharType="begin"/>
        </w:r>
        <w:r w:rsidR="004960BC">
          <w:rPr>
            <w:noProof/>
            <w:webHidden/>
          </w:rPr>
          <w:instrText xml:space="preserve"> PAGEREF _Toc200031366 \h </w:instrText>
        </w:r>
        <w:r w:rsidR="004960BC">
          <w:rPr>
            <w:noProof/>
            <w:webHidden/>
          </w:rPr>
        </w:r>
        <w:r w:rsidR="004960BC">
          <w:rPr>
            <w:noProof/>
            <w:webHidden/>
          </w:rPr>
          <w:fldChar w:fldCharType="separate"/>
        </w:r>
        <w:r w:rsidR="004960BC">
          <w:rPr>
            <w:noProof/>
            <w:webHidden/>
          </w:rPr>
          <w:t>12</w:t>
        </w:r>
        <w:r w:rsidR="004960BC">
          <w:rPr>
            <w:noProof/>
            <w:webHidden/>
          </w:rPr>
          <w:fldChar w:fldCharType="end"/>
        </w:r>
      </w:hyperlink>
    </w:p>
    <w:p w14:paraId="43B75A11" w14:textId="0DE6C1B3"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67" w:history="1">
        <w:r w:rsidR="004960BC" w:rsidRPr="00F3103F">
          <w:rPr>
            <w:rStyle w:val="Hyperlink"/>
            <w:rFonts w:eastAsiaTheme="majorEastAsia"/>
            <w:noProof/>
          </w:rPr>
          <w:t>Figure 4</w:t>
        </w:r>
        <w:r w:rsidR="004960BC" w:rsidRPr="00F3103F">
          <w:rPr>
            <w:rStyle w:val="Hyperlink"/>
            <w:rFonts w:eastAsiaTheme="majorEastAsia"/>
            <w:noProof/>
          </w:rPr>
          <w:noBreakHyphen/>
          <w:t>1: List of shells in other servers</w:t>
        </w:r>
        <w:r w:rsidR="004960BC">
          <w:rPr>
            <w:noProof/>
            <w:webHidden/>
          </w:rPr>
          <w:tab/>
        </w:r>
        <w:r w:rsidR="004960BC">
          <w:rPr>
            <w:noProof/>
            <w:webHidden/>
          </w:rPr>
          <w:fldChar w:fldCharType="begin"/>
        </w:r>
        <w:r w:rsidR="004960BC">
          <w:rPr>
            <w:noProof/>
            <w:webHidden/>
          </w:rPr>
          <w:instrText xml:space="preserve"> PAGEREF _Toc200031367 \h </w:instrText>
        </w:r>
        <w:r w:rsidR="004960BC">
          <w:rPr>
            <w:noProof/>
            <w:webHidden/>
          </w:rPr>
        </w:r>
        <w:r w:rsidR="004960BC">
          <w:rPr>
            <w:noProof/>
            <w:webHidden/>
          </w:rPr>
          <w:fldChar w:fldCharType="separate"/>
        </w:r>
        <w:r w:rsidR="004960BC">
          <w:rPr>
            <w:noProof/>
            <w:webHidden/>
          </w:rPr>
          <w:t>14</w:t>
        </w:r>
        <w:r w:rsidR="004960BC">
          <w:rPr>
            <w:noProof/>
            <w:webHidden/>
          </w:rPr>
          <w:fldChar w:fldCharType="end"/>
        </w:r>
      </w:hyperlink>
    </w:p>
    <w:p w14:paraId="6C07147E" w14:textId="1DB3CA66"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68" w:history="1">
        <w:r w:rsidR="004960BC" w:rsidRPr="00F3103F">
          <w:rPr>
            <w:rStyle w:val="Hyperlink"/>
            <w:rFonts w:eastAsiaTheme="majorEastAsia"/>
            <w:noProof/>
          </w:rPr>
          <w:t>Figure 4</w:t>
        </w:r>
        <w:r w:rsidR="004960BC" w:rsidRPr="00F3103F">
          <w:rPr>
            <w:rStyle w:val="Hyperlink"/>
            <w:rFonts w:eastAsiaTheme="majorEastAsia"/>
            <w:noProof/>
          </w:rPr>
          <w:noBreakHyphen/>
          <w:t>2: Server Configuration for Admin</w:t>
        </w:r>
        <w:r w:rsidR="004960BC">
          <w:rPr>
            <w:noProof/>
            <w:webHidden/>
          </w:rPr>
          <w:tab/>
        </w:r>
        <w:r w:rsidR="004960BC">
          <w:rPr>
            <w:noProof/>
            <w:webHidden/>
          </w:rPr>
          <w:fldChar w:fldCharType="begin"/>
        </w:r>
        <w:r w:rsidR="004960BC">
          <w:rPr>
            <w:noProof/>
            <w:webHidden/>
          </w:rPr>
          <w:instrText xml:space="preserve"> PAGEREF _Toc200031368 \h </w:instrText>
        </w:r>
        <w:r w:rsidR="004960BC">
          <w:rPr>
            <w:noProof/>
            <w:webHidden/>
          </w:rPr>
        </w:r>
        <w:r w:rsidR="004960BC">
          <w:rPr>
            <w:noProof/>
            <w:webHidden/>
          </w:rPr>
          <w:fldChar w:fldCharType="separate"/>
        </w:r>
        <w:r w:rsidR="004960BC">
          <w:rPr>
            <w:noProof/>
            <w:webHidden/>
          </w:rPr>
          <w:t>15</w:t>
        </w:r>
        <w:r w:rsidR="004960BC">
          <w:rPr>
            <w:noProof/>
            <w:webHidden/>
          </w:rPr>
          <w:fldChar w:fldCharType="end"/>
        </w:r>
      </w:hyperlink>
    </w:p>
    <w:p w14:paraId="66AA0934" w14:textId="60839321"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69" w:history="1">
        <w:r w:rsidR="004960BC" w:rsidRPr="00F3103F">
          <w:rPr>
            <w:rStyle w:val="Hyperlink"/>
            <w:rFonts w:eastAsiaTheme="majorEastAsia"/>
            <w:noProof/>
          </w:rPr>
          <w:t>Figure 4</w:t>
        </w:r>
        <w:r w:rsidR="004960BC" w:rsidRPr="00F3103F">
          <w:rPr>
            <w:rStyle w:val="Hyperlink"/>
            <w:rFonts w:eastAsiaTheme="majorEastAsia"/>
            <w:noProof/>
          </w:rPr>
          <w:noBreakHyphen/>
          <w:t>3: Server Configuration for different  Authority Role</w:t>
        </w:r>
        <w:r w:rsidR="004960BC">
          <w:rPr>
            <w:noProof/>
            <w:webHidden/>
          </w:rPr>
          <w:tab/>
        </w:r>
        <w:r w:rsidR="004960BC">
          <w:rPr>
            <w:noProof/>
            <w:webHidden/>
          </w:rPr>
          <w:fldChar w:fldCharType="begin"/>
        </w:r>
        <w:r w:rsidR="004960BC">
          <w:rPr>
            <w:noProof/>
            <w:webHidden/>
          </w:rPr>
          <w:instrText xml:space="preserve"> PAGEREF _Toc200031369 \h </w:instrText>
        </w:r>
        <w:r w:rsidR="004960BC">
          <w:rPr>
            <w:noProof/>
            <w:webHidden/>
          </w:rPr>
        </w:r>
        <w:r w:rsidR="004960BC">
          <w:rPr>
            <w:noProof/>
            <w:webHidden/>
          </w:rPr>
          <w:fldChar w:fldCharType="separate"/>
        </w:r>
        <w:r w:rsidR="004960BC">
          <w:rPr>
            <w:noProof/>
            <w:webHidden/>
          </w:rPr>
          <w:t>16</w:t>
        </w:r>
        <w:r w:rsidR="004960BC">
          <w:rPr>
            <w:noProof/>
            <w:webHidden/>
          </w:rPr>
          <w:fldChar w:fldCharType="end"/>
        </w:r>
      </w:hyperlink>
    </w:p>
    <w:p w14:paraId="242FEB3B" w14:textId="2CDFBD96"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70" w:history="1">
        <w:r w:rsidR="004960BC" w:rsidRPr="00F3103F">
          <w:rPr>
            <w:rStyle w:val="Hyperlink"/>
            <w:rFonts w:eastAsiaTheme="majorEastAsia"/>
            <w:noProof/>
          </w:rPr>
          <w:t>Figure 5</w:t>
        </w:r>
        <w:r w:rsidR="004960BC" w:rsidRPr="00F3103F">
          <w:rPr>
            <w:rStyle w:val="Hyperlink"/>
            <w:rFonts w:eastAsiaTheme="majorEastAsia"/>
            <w:noProof/>
          </w:rPr>
          <w:noBreakHyphen/>
          <w:t>1: Overview of Shells</w:t>
        </w:r>
        <w:r w:rsidR="004960BC">
          <w:rPr>
            <w:noProof/>
            <w:webHidden/>
          </w:rPr>
          <w:tab/>
        </w:r>
        <w:r w:rsidR="004960BC">
          <w:rPr>
            <w:noProof/>
            <w:webHidden/>
          </w:rPr>
          <w:fldChar w:fldCharType="begin"/>
        </w:r>
        <w:r w:rsidR="004960BC">
          <w:rPr>
            <w:noProof/>
            <w:webHidden/>
          </w:rPr>
          <w:instrText xml:space="preserve"> PAGEREF _Toc200031370 \h </w:instrText>
        </w:r>
        <w:r w:rsidR="004960BC">
          <w:rPr>
            <w:noProof/>
            <w:webHidden/>
          </w:rPr>
        </w:r>
        <w:r w:rsidR="004960BC">
          <w:rPr>
            <w:noProof/>
            <w:webHidden/>
          </w:rPr>
          <w:fldChar w:fldCharType="separate"/>
        </w:r>
        <w:r w:rsidR="004960BC">
          <w:rPr>
            <w:noProof/>
            <w:webHidden/>
          </w:rPr>
          <w:t>17</w:t>
        </w:r>
        <w:r w:rsidR="004960BC">
          <w:rPr>
            <w:noProof/>
            <w:webHidden/>
          </w:rPr>
          <w:fldChar w:fldCharType="end"/>
        </w:r>
      </w:hyperlink>
    </w:p>
    <w:p w14:paraId="5D5FFA04" w14:textId="1F375E9C"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71" w:history="1">
        <w:r w:rsidR="004960BC" w:rsidRPr="00F3103F">
          <w:rPr>
            <w:rStyle w:val="Hyperlink"/>
            <w:rFonts w:eastAsiaTheme="majorEastAsia"/>
            <w:noProof/>
          </w:rPr>
          <w:t>Figure 5</w:t>
        </w:r>
        <w:r w:rsidR="004960BC" w:rsidRPr="00F3103F">
          <w:rPr>
            <w:rStyle w:val="Hyperlink"/>
            <w:rFonts w:eastAsiaTheme="majorEastAsia"/>
            <w:noProof/>
          </w:rPr>
          <w:noBreakHyphen/>
          <w:t>2:Understanding Tree Structure in AAS Designer</w:t>
        </w:r>
        <w:r w:rsidR="004960BC">
          <w:rPr>
            <w:noProof/>
            <w:webHidden/>
          </w:rPr>
          <w:tab/>
        </w:r>
        <w:r w:rsidR="004960BC">
          <w:rPr>
            <w:noProof/>
            <w:webHidden/>
          </w:rPr>
          <w:fldChar w:fldCharType="begin"/>
        </w:r>
        <w:r w:rsidR="004960BC">
          <w:rPr>
            <w:noProof/>
            <w:webHidden/>
          </w:rPr>
          <w:instrText xml:space="preserve"> PAGEREF _Toc200031371 \h </w:instrText>
        </w:r>
        <w:r w:rsidR="004960BC">
          <w:rPr>
            <w:noProof/>
            <w:webHidden/>
          </w:rPr>
        </w:r>
        <w:r w:rsidR="004960BC">
          <w:rPr>
            <w:noProof/>
            <w:webHidden/>
          </w:rPr>
          <w:fldChar w:fldCharType="separate"/>
        </w:r>
        <w:r w:rsidR="004960BC">
          <w:rPr>
            <w:noProof/>
            <w:webHidden/>
          </w:rPr>
          <w:t>18</w:t>
        </w:r>
        <w:r w:rsidR="004960BC">
          <w:rPr>
            <w:noProof/>
            <w:webHidden/>
          </w:rPr>
          <w:fldChar w:fldCharType="end"/>
        </w:r>
      </w:hyperlink>
    </w:p>
    <w:p w14:paraId="46076583" w14:textId="597CF906"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72" w:history="1">
        <w:r w:rsidR="004960BC" w:rsidRPr="00F3103F">
          <w:rPr>
            <w:rStyle w:val="Hyperlink"/>
            <w:rFonts w:eastAsiaTheme="majorEastAsia"/>
            <w:noProof/>
          </w:rPr>
          <w:t>Figure 5</w:t>
        </w:r>
        <w:r w:rsidR="004960BC" w:rsidRPr="00F3103F">
          <w:rPr>
            <w:rStyle w:val="Hyperlink"/>
            <w:rFonts w:eastAsiaTheme="majorEastAsia"/>
            <w:noProof/>
          </w:rPr>
          <w:noBreakHyphen/>
          <w:t>3: Expanding the Tree Structure in AAS Designer</w:t>
        </w:r>
        <w:r w:rsidR="004960BC">
          <w:rPr>
            <w:noProof/>
            <w:webHidden/>
          </w:rPr>
          <w:tab/>
        </w:r>
        <w:r w:rsidR="004960BC">
          <w:rPr>
            <w:noProof/>
            <w:webHidden/>
          </w:rPr>
          <w:fldChar w:fldCharType="begin"/>
        </w:r>
        <w:r w:rsidR="004960BC">
          <w:rPr>
            <w:noProof/>
            <w:webHidden/>
          </w:rPr>
          <w:instrText xml:space="preserve"> PAGEREF _Toc200031372 \h </w:instrText>
        </w:r>
        <w:r w:rsidR="004960BC">
          <w:rPr>
            <w:noProof/>
            <w:webHidden/>
          </w:rPr>
        </w:r>
        <w:r w:rsidR="004960BC">
          <w:rPr>
            <w:noProof/>
            <w:webHidden/>
          </w:rPr>
          <w:fldChar w:fldCharType="separate"/>
        </w:r>
        <w:r w:rsidR="004960BC">
          <w:rPr>
            <w:noProof/>
            <w:webHidden/>
          </w:rPr>
          <w:t>18</w:t>
        </w:r>
        <w:r w:rsidR="004960BC">
          <w:rPr>
            <w:noProof/>
            <w:webHidden/>
          </w:rPr>
          <w:fldChar w:fldCharType="end"/>
        </w:r>
      </w:hyperlink>
    </w:p>
    <w:p w14:paraId="24CE284F" w14:textId="498BFAF3"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73" w:history="1">
        <w:r w:rsidR="004960BC" w:rsidRPr="00F3103F">
          <w:rPr>
            <w:rStyle w:val="Hyperlink"/>
            <w:rFonts w:eastAsiaTheme="majorEastAsia"/>
            <w:noProof/>
          </w:rPr>
          <w:t>Figure 5</w:t>
        </w:r>
        <w:r w:rsidR="004960BC" w:rsidRPr="00F3103F">
          <w:rPr>
            <w:rStyle w:val="Hyperlink"/>
            <w:rFonts w:eastAsiaTheme="majorEastAsia"/>
            <w:noProof/>
          </w:rPr>
          <w:noBreakHyphen/>
          <w:t>4: Inserting Elements in the AAS Designer</w:t>
        </w:r>
        <w:r w:rsidR="004960BC">
          <w:rPr>
            <w:noProof/>
            <w:webHidden/>
          </w:rPr>
          <w:tab/>
        </w:r>
        <w:r w:rsidR="004960BC">
          <w:rPr>
            <w:noProof/>
            <w:webHidden/>
          </w:rPr>
          <w:fldChar w:fldCharType="begin"/>
        </w:r>
        <w:r w:rsidR="004960BC">
          <w:rPr>
            <w:noProof/>
            <w:webHidden/>
          </w:rPr>
          <w:instrText xml:space="preserve"> PAGEREF _Toc200031373 \h </w:instrText>
        </w:r>
        <w:r w:rsidR="004960BC">
          <w:rPr>
            <w:noProof/>
            <w:webHidden/>
          </w:rPr>
        </w:r>
        <w:r w:rsidR="004960BC">
          <w:rPr>
            <w:noProof/>
            <w:webHidden/>
          </w:rPr>
          <w:fldChar w:fldCharType="separate"/>
        </w:r>
        <w:r w:rsidR="004960BC">
          <w:rPr>
            <w:noProof/>
            <w:webHidden/>
          </w:rPr>
          <w:t>19</w:t>
        </w:r>
        <w:r w:rsidR="004960BC">
          <w:rPr>
            <w:noProof/>
            <w:webHidden/>
          </w:rPr>
          <w:fldChar w:fldCharType="end"/>
        </w:r>
      </w:hyperlink>
    </w:p>
    <w:p w14:paraId="13ED30C0" w14:textId="6B0C3199"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74" w:history="1">
        <w:r w:rsidR="004960BC" w:rsidRPr="00F3103F">
          <w:rPr>
            <w:rStyle w:val="Hyperlink"/>
            <w:rFonts w:eastAsiaTheme="majorEastAsia"/>
            <w:noProof/>
          </w:rPr>
          <w:t>Figure 5</w:t>
        </w:r>
        <w:r w:rsidR="004960BC" w:rsidRPr="00F3103F">
          <w:rPr>
            <w:rStyle w:val="Hyperlink"/>
            <w:rFonts w:eastAsiaTheme="majorEastAsia"/>
            <w:noProof/>
          </w:rPr>
          <w:noBreakHyphen/>
          <w:t>5: Three dot menu in the pre hierarchy</w:t>
        </w:r>
        <w:r w:rsidR="004960BC">
          <w:rPr>
            <w:noProof/>
            <w:webHidden/>
          </w:rPr>
          <w:tab/>
        </w:r>
        <w:r w:rsidR="004960BC">
          <w:rPr>
            <w:noProof/>
            <w:webHidden/>
          </w:rPr>
          <w:fldChar w:fldCharType="begin"/>
        </w:r>
        <w:r w:rsidR="004960BC">
          <w:rPr>
            <w:noProof/>
            <w:webHidden/>
          </w:rPr>
          <w:instrText xml:space="preserve"> PAGEREF _Toc200031374 \h </w:instrText>
        </w:r>
        <w:r w:rsidR="004960BC">
          <w:rPr>
            <w:noProof/>
            <w:webHidden/>
          </w:rPr>
        </w:r>
        <w:r w:rsidR="004960BC">
          <w:rPr>
            <w:noProof/>
            <w:webHidden/>
          </w:rPr>
          <w:fldChar w:fldCharType="separate"/>
        </w:r>
        <w:r w:rsidR="004960BC">
          <w:rPr>
            <w:noProof/>
            <w:webHidden/>
          </w:rPr>
          <w:t>20</w:t>
        </w:r>
        <w:r w:rsidR="004960BC">
          <w:rPr>
            <w:noProof/>
            <w:webHidden/>
          </w:rPr>
          <w:fldChar w:fldCharType="end"/>
        </w:r>
      </w:hyperlink>
    </w:p>
    <w:p w14:paraId="0D73E542" w14:textId="67B847AE"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75" w:history="1">
        <w:r w:rsidR="004960BC" w:rsidRPr="00F3103F">
          <w:rPr>
            <w:rStyle w:val="Hyperlink"/>
            <w:rFonts w:eastAsiaTheme="majorEastAsia"/>
            <w:noProof/>
          </w:rPr>
          <w:t>Figure 5</w:t>
        </w:r>
        <w:r w:rsidR="004960BC" w:rsidRPr="00F3103F">
          <w:rPr>
            <w:rStyle w:val="Hyperlink"/>
            <w:rFonts w:eastAsiaTheme="majorEastAsia"/>
            <w:noProof/>
          </w:rPr>
          <w:noBreakHyphen/>
          <w:t>6: Adding new elements</w:t>
        </w:r>
        <w:r w:rsidR="004960BC">
          <w:rPr>
            <w:noProof/>
            <w:webHidden/>
          </w:rPr>
          <w:tab/>
        </w:r>
        <w:r w:rsidR="004960BC">
          <w:rPr>
            <w:noProof/>
            <w:webHidden/>
          </w:rPr>
          <w:fldChar w:fldCharType="begin"/>
        </w:r>
        <w:r w:rsidR="004960BC">
          <w:rPr>
            <w:noProof/>
            <w:webHidden/>
          </w:rPr>
          <w:instrText xml:space="preserve"> PAGEREF _Toc200031375 \h </w:instrText>
        </w:r>
        <w:r w:rsidR="004960BC">
          <w:rPr>
            <w:noProof/>
            <w:webHidden/>
          </w:rPr>
        </w:r>
        <w:r w:rsidR="004960BC">
          <w:rPr>
            <w:noProof/>
            <w:webHidden/>
          </w:rPr>
          <w:fldChar w:fldCharType="separate"/>
        </w:r>
        <w:r w:rsidR="004960BC">
          <w:rPr>
            <w:noProof/>
            <w:webHidden/>
          </w:rPr>
          <w:t>21</w:t>
        </w:r>
        <w:r w:rsidR="004960BC">
          <w:rPr>
            <w:noProof/>
            <w:webHidden/>
          </w:rPr>
          <w:fldChar w:fldCharType="end"/>
        </w:r>
      </w:hyperlink>
    </w:p>
    <w:p w14:paraId="322ECE99" w14:textId="35EE6BB6"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76" w:history="1">
        <w:r w:rsidR="004960BC" w:rsidRPr="00F3103F">
          <w:rPr>
            <w:rStyle w:val="Hyperlink"/>
            <w:rFonts w:eastAsiaTheme="majorEastAsia"/>
            <w:i/>
            <w:noProof/>
          </w:rPr>
          <w:t>Figure 5</w:t>
        </w:r>
        <w:r w:rsidR="004960BC" w:rsidRPr="00F3103F">
          <w:rPr>
            <w:rStyle w:val="Hyperlink"/>
            <w:rFonts w:eastAsiaTheme="majorEastAsia"/>
            <w:i/>
            <w:noProof/>
          </w:rPr>
          <w:noBreakHyphen/>
          <w:t>7: Options of</w:t>
        </w:r>
        <w:r w:rsidR="004960BC" w:rsidRPr="00F3103F">
          <w:rPr>
            <w:rStyle w:val="Hyperlink"/>
            <w:rFonts w:eastAsiaTheme="majorEastAsia"/>
            <w:noProof/>
          </w:rPr>
          <w:t xml:space="preserve"> </w:t>
        </w:r>
        <w:r w:rsidR="004960BC" w:rsidRPr="00F3103F">
          <w:rPr>
            <w:rStyle w:val="Hyperlink"/>
            <w:rFonts w:eastAsiaTheme="majorEastAsia"/>
            <w:i/>
            <w:noProof/>
          </w:rPr>
          <w:t>Elements</w:t>
        </w:r>
        <w:r w:rsidR="004960BC">
          <w:rPr>
            <w:noProof/>
            <w:webHidden/>
          </w:rPr>
          <w:tab/>
        </w:r>
        <w:r w:rsidR="004960BC">
          <w:rPr>
            <w:noProof/>
            <w:webHidden/>
          </w:rPr>
          <w:fldChar w:fldCharType="begin"/>
        </w:r>
        <w:r w:rsidR="004960BC">
          <w:rPr>
            <w:noProof/>
            <w:webHidden/>
          </w:rPr>
          <w:instrText xml:space="preserve"> PAGEREF _Toc200031376 \h </w:instrText>
        </w:r>
        <w:r w:rsidR="004960BC">
          <w:rPr>
            <w:noProof/>
            <w:webHidden/>
          </w:rPr>
        </w:r>
        <w:r w:rsidR="004960BC">
          <w:rPr>
            <w:noProof/>
            <w:webHidden/>
          </w:rPr>
          <w:fldChar w:fldCharType="separate"/>
        </w:r>
        <w:r w:rsidR="004960BC">
          <w:rPr>
            <w:noProof/>
            <w:webHidden/>
          </w:rPr>
          <w:t>21</w:t>
        </w:r>
        <w:r w:rsidR="004960BC">
          <w:rPr>
            <w:noProof/>
            <w:webHidden/>
          </w:rPr>
          <w:fldChar w:fldCharType="end"/>
        </w:r>
      </w:hyperlink>
    </w:p>
    <w:p w14:paraId="48B89135" w14:textId="20506603"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77" w:history="1">
        <w:r w:rsidR="004960BC" w:rsidRPr="00F3103F">
          <w:rPr>
            <w:rStyle w:val="Hyperlink"/>
            <w:rFonts w:eastAsiaTheme="majorEastAsia"/>
            <w:i/>
            <w:noProof/>
          </w:rPr>
          <w:t>Figure 5</w:t>
        </w:r>
        <w:r w:rsidR="004960BC" w:rsidRPr="00F3103F">
          <w:rPr>
            <w:rStyle w:val="Hyperlink"/>
            <w:rFonts w:eastAsiaTheme="majorEastAsia"/>
            <w:i/>
            <w:noProof/>
          </w:rPr>
          <w:noBreakHyphen/>
          <w:t>8: Adding new Element</w:t>
        </w:r>
        <w:r w:rsidR="004960BC">
          <w:rPr>
            <w:noProof/>
            <w:webHidden/>
          </w:rPr>
          <w:tab/>
        </w:r>
        <w:r w:rsidR="004960BC">
          <w:rPr>
            <w:noProof/>
            <w:webHidden/>
          </w:rPr>
          <w:fldChar w:fldCharType="begin"/>
        </w:r>
        <w:r w:rsidR="004960BC">
          <w:rPr>
            <w:noProof/>
            <w:webHidden/>
          </w:rPr>
          <w:instrText xml:space="preserve"> PAGEREF _Toc200031377 \h </w:instrText>
        </w:r>
        <w:r w:rsidR="004960BC">
          <w:rPr>
            <w:noProof/>
            <w:webHidden/>
          </w:rPr>
        </w:r>
        <w:r w:rsidR="004960BC">
          <w:rPr>
            <w:noProof/>
            <w:webHidden/>
          </w:rPr>
          <w:fldChar w:fldCharType="separate"/>
        </w:r>
        <w:r w:rsidR="004960BC">
          <w:rPr>
            <w:noProof/>
            <w:webHidden/>
          </w:rPr>
          <w:t>22</w:t>
        </w:r>
        <w:r w:rsidR="004960BC">
          <w:rPr>
            <w:noProof/>
            <w:webHidden/>
          </w:rPr>
          <w:fldChar w:fldCharType="end"/>
        </w:r>
      </w:hyperlink>
    </w:p>
    <w:p w14:paraId="6BA77EFC" w14:textId="3B879BF9"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78" w:history="1">
        <w:r w:rsidR="004960BC" w:rsidRPr="00F3103F">
          <w:rPr>
            <w:rStyle w:val="Hyperlink"/>
            <w:rFonts w:eastAsiaTheme="majorEastAsia"/>
            <w:i/>
            <w:noProof/>
          </w:rPr>
          <w:t>Figure 5</w:t>
        </w:r>
        <w:r w:rsidR="004960BC" w:rsidRPr="00F3103F">
          <w:rPr>
            <w:rStyle w:val="Hyperlink"/>
            <w:rFonts w:eastAsiaTheme="majorEastAsia"/>
            <w:i/>
            <w:noProof/>
          </w:rPr>
          <w:noBreakHyphen/>
          <w:t>9: Details section area</w:t>
        </w:r>
        <w:r w:rsidR="004960BC">
          <w:rPr>
            <w:noProof/>
            <w:webHidden/>
          </w:rPr>
          <w:tab/>
        </w:r>
        <w:r w:rsidR="004960BC">
          <w:rPr>
            <w:noProof/>
            <w:webHidden/>
          </w:rPr>
          <w:fldChar w:fldCharType="begin"/>
        </w:r>
        <w:r w:rsidR="004960BC">
          <w:rPr>
            <w:noProof/>
            <w:webHidden/>
          </w:rPr>
          <w:instrText xml:space="preserve"> PAGEREF _Toc200031378 \h </w:instrText>
        </w:r>
        <w:r w:rsidR="004960BC">
          <w:rPr>
            <w:noProof/>
            <w:webHidden/>
          </w:rPr>
        </w:r>
        <w:r w:rsidR="004960BC">
          <w:rPr>
            <w:noProof/>
            <w:webHidden/>
          </w:rPr>
          <w:fldChar w:fldCharType="separate"/>
        </w:r>
        <w:r w:rsidR="004960BC">
          <w:rPr>
            <w:noProof/>
            <w:webHidden/>
          </w:rPr>
          <w:t>24</w:t>
        </w:r>
        <w:r w:rsidR="004960BC">
          <w:rPr>
            <w:noProof/>
            <w:webHidden/>
          </w:rPr>
          <w:fldChar w:fldCharType="end"/>
        </w:r>
      </w:hyperlink>
    </w:p>
    <w:p w14:paraId="13BF767F" w14:textId="6B7B6C8D"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79" w:history="1">
        <w:r w:rsidR="004960BC" w:rsidRPr="00F3103F">
          <w:rPr>
            <w:rStyle w:val="Hyperlink"/>
            <w:rFonts w:eastAsiaTheme="majorEastAsia"/>
            <w:i/>
            <w:noProof/>
          </w:rPr>
          <w:t>Figure 5</w:t>
        </w:r>
        <w:r w:rsidR="004960BC" w:rsidRPr="00F3103F">
          <w:rPr>
            <w:rStyle w:val="Hyperlink"/>
            <w:rFonts w:eastAsiaTheme="majorEastAsia"/>
            <w:i/>
            <w:noProof/>
          </w:rPr>
          <w:noBreakHyphen/>
          <w:t>10: Content section area</w:t>
        </w:r>
        <w:r w:rsidR="004960BC">
          <w:rPr>
            <w:noProof/>
            <w:webHidden/>
          </w:rPr>
          <w:tab/>
        </w:r>
        <w:r w:rsidR="004960BC">
          <w:rPr>
            <w:noProof/>
            <w:webHidden/>
          </w:rPr>
          <w:fldChar w:fldCharType="begin"/>
        </w:r>
        <w:r w:rsidR="004960BC">
          <w:rPr>
            <w:noProof/>
            <w:webHidden/>
          </w:rPr>
          <w:instrText xml:space="preserve"> PAGEREF _Toc200031379 \h </w:instrText>
        </w:r>
        <w:r w:rsidR="004960BC">
          <w:rPr>
            <w:noProof/>
            <w:webHidden/>
          </w:rPr>
        </w:r>
        <w:r w:rsidR="004960BC">
          <w:rPr>
            <w:noProof/>
            <w:webHidden/>
          </w:rPr>
          <w:fldChar w:fldCharType="separate"/>
        </w:r>
        <w:r w:rsidR="004960BC">
          <w:rPr>
            <w:noProof/>
            <w:webHidden/>
          </w:rPr>
          <w:t>24</w:t>
        </w:r>
        <w:r w:rsidR="004960BC">
          <w:rPr>
            <w:noProof/>
            <w:webHidden/>
          </w:rPr>
          <w:fldChar w:fldCharType="end"/>
        </w:r>
      </w:hyperlink>
    </w:p>
    <w:p w14:paraId="33319DCF" w14:textId="1AEAF45B"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80" w:history="1">
        <w:r w:rsidR="004960BC" w:rsidRPr="00F3103F">
          <w:rPr>
            <w:rStyle w:val="Hyperlink"/>
            <w:rFonts w:eastAsiaTheme="majorEastAsia"/>
            <w:i/>
            <w:noProof/>
          </w:rPr>
          <w:t>Figure 5</w:t>
        </w:r>
        <w:r w:rsidR="004960BC" w:rsidRPr="00F3103F">
          <w:rPr>
            <w:rStyle w:val="Hyperlink"/>
            <w:rFonts w:eastAsiaTheme="majorEastAsia"/>
            <w:i/>
            <w:noProof/>
          </w:rPr>
          <w:noBreakHyphen/>
          <w:t>11: Semantic description area</w:t>
        </w:r>
        <w:r w:rsidR="004960BC">
          <w:rPr>
            <w:noProof/>
            <w:webHidden/>
          </w:rPr>
          <w:tab/>
        </w:r>
        <w:r w:rsidR="004960BC">
          <w:rPr>
            <w:noProof/>
            <w:webHidden/>
          </w:rPr>
          <w:fldChar w:fldCharType="begin"/>
        </w:r>
        <w:r w:rsidR="004960BC">
          <w:rPr>
            <w:noProof/>
            <w:webHidden/>
          </w:rPr>
          <w:instrText xml:space="preserve"> PAGEREF _Toc200031380 \h </w:instrText>
        </w:r>
        <w:r w:rsidR="004960BC">
          <w:rPr>
            <w:noProof/>
            <w:webHidden/>
          </w:rPr>
        </w:r>
        <w:r w:rsidR="004960BC">
          <w:rPr>
            <w:noProof/>
            <w:webHidden/>
          </w:rPr>
          <w:fldChar w:fldCharType="separate"/>
        </w:r>
        <w:r w:rsidR="004960BC">
          <w:rPr>
            <w:noProof/>
            <w:webHidden/>
          </w:rPr>
          <w:t>24</w:t>
        </w:r>
        <w:r w:rsidR="004960BC">
          <w:rPr>
            <w:noProof/>
            <w:webHidden/>
          </w:rPr>
          <w:fldChar w:fldCharType="end"/>
        </w:r>
      </w:hyperlink>
    </w:p>
    <w:p w14:paraId="117FE678" w14:textId="00DAAE08"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81" w:history="1">
        <w:r w:rsidR="004960BC" w:rsidRPr="00F3103F">
          <w:rPr>
            <w:rStyle w:val="Hyperlink"/>
            <w:rFonts w:eastAsiaTheme="majorEastAsia"/>
            <w:i/>
            <w:noProof/>
          </w:rPr>
          <w:t>Figure 5</w:t>
        </w:r>
        <w:r w:rsidR="004960BC" w:rsidRPr="00F3103F">
          <w:rPr>
            <w:rStyle w:val="Hyperlink"/>
            <w:rFonts w:eastAsiaTheme="majorEastAsia"/>
            <w:i/>
            <w:noProof/>
          </w:rPr>
          <w:noBreakHyphen/>
          <w:t>12: Qualifier area</w:t>
        </w:r>
        <w:r w:rsidR="004960BC">
          <w:rPr>
            <w:noProof/>
            <w:webHidden/>
          </w:rPr>
          <w:tab/>
        </w:r>
        <w:r w:rsidR="004960BC">
          <w:rPr>
            <w:noProof/>
            <w:webHidden/>
          </w:rPr>
          <w:fldChar w:fldCharType="begin"/>
        </w:r>
        <w:r w:rsidR="004960BC">
          <w:rPr>
            <w:noProof/>
            <w:webHidden/>
          </w:rPr>
          <w:instrText xml:space="preserve"> PAGEREF _Toc200031381 \h </w:instrText>
        </w:r>
        <w:r w:rsidR="004960BC">
          <w:rPr>
            <w:noProof/>
            <w:webHidden/>
          </w:rPr>
        </w:r>
        <w:r w:rsidR="004960BC">
          <w:rPr>
            <w:noProof/>
            <w:webHidden/>
          </w:rPr>
          <w:fldChar w:fldCharType="separate"/>
        </w:r>
        <w:r w:rsidR="004960BC">
          <w:rPr>
            <w:noProof/>
            <w:webHidden/>
          </w:rPr>
          <w:t>25</w:t>
        </w:r>
        <w:r w:rsidR="004960BC">
          <w:rPr>
            <w:noProof/>
            <w:webHidden/>
          </w:rPr>
          <w:fldChar w:fldCharType="end"/>
        </w:r>
      </w:hyperlink>
    </w:p>
    <w:p w14:paraId="72B93C05" w14:textId="703DE438"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82" w:history="1">
        <w:r w:rsidR="004960BC" w:rsidRPr="00F3103F">
          <w:rPr>
            <w:rStyle w:val="Hyperlink"/>
            <w:rFonts w:eastAsiaTheme="majorEastAsia"/>
            <w:i/>
            <w:noProof/>
          </w:rPr>
          <w:t>Figure 5</w:t>
        </w:r>
        <w:r w:rsidR="004960BC" w:rsidRPr="00F3103F">
          <w:rPr>
            <w:rStyle w:val="Hyperlink"/>
            <w:rFonts w:eastAsiaTheme="majorEastAsia"/>
            <w:i/>
            <w:noProof/>
          </w:rPr>
          <w:noBreakHyphen/>
          <w:t>13: Data definition area</w:t>
        </w:r>
        <w:r w:rsidR="004960BC">
          <w:rPr>
            <w:noProof/>
            <w:webHidden/>
          </w:rPr>
          <w:tab/>
        </w:r>
        <w:r w:rsidR="004960BC">
          <w:rPr>
            <w:noProof/>
            <w:webHidden/>
          </w:rPr>
          <w:fldChar w:fldCharType="begin"/>
        </w:r>
        <w:r w:rsidR="004960BC">
          <w:rPr>
            <w:noProof/>
            <w:webHidden/>
          </w:rPr>
          <w:instrText xml:space="preserve"> PAGEREF _Toc200031382 \h </w:instrText>
        </w:r>
        <w:r w:rsidR="004960BC">
          <w:rPr>
            <w:noProof/>
            <w:webHidden/>
          </w:rPr>
        </w:r>
        <w:r w:rsidR="004960BC">
          <w:rPr>
            <w:noProof/>
            <w:webHidden/>
          </w:rPr>
          <w:fldChar w:fldCharType="separate"/>
        </w:r>
        <w:r w:rsidR="004960BC">
          <w:rPr>
            <w:noProof/>
            <w:webHidden/>
          </w:rPr>
          <w:t>25</w:t>
        </w:r>
        <w:r w:rsidR="004960BC">
          <w:rPr>
            <w:noProof/>
            <w:webHidden/>
          </w:rPr>
          <w:fldChar w:fldCharType="end"/>
        </w:r>
      </w:hyperlink>
    </w:p>
    <w:p w14:paraId="47406F05" w14:textId="0B5513ED"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83" w:history="1">
        <w:r w:rsidR="004960BC" w:rsidRPr="00F3103F">
          <w:rPr>
            <w:rStyle w:val="Hyperlink"/>
            <w:rFonts w:eastAsiaTheme="majorEastAsia"/>
            <w:i/>
            <w:noProof/>
          </w:rPr>
          <w:t>Figure 5</w:t>
        </w:r>
        <w:r w:rsidR="004960BC" w:rsidRPr="00F3103F">
          <w:rPr>
            <w:rStyle w:val="Hyperlink"/>
            <w:rFonts w:eastAsiaTheme="majorEastAsia"/>
            <w:i/>
            <w:noProof/>
          </w:rPr>
          <w:noBreakHyphen/>
          <w:t>14: Example of a filled in Data definition</w:t>
        </w:r>
        <w:r w:rsidR="004960BC">
          <w:rPr>
            <w:noProof/>
            <w:webHidden/>
          </w:rPr>
          <w:tab/>
        </w:r>
        <w:r w:rsidR="004960BC">
          <w:rPr>
            <w:noProof/>
            <w:webHidden/>
          </w:rPr>
          <w:fldChar w:fldCharType="begin"/>
        </w:r>
        <w:r w:rsidR="004960BC">
          <w:rPr>
            <w:noProof/>
            <w:webHidden/>
          </w:rPr>
          <w:instrText xml:space="preserve"> PAGEREF _Toc200031383 \h </w:instrText>
        </w:r>
        <w:r w:rsidR="004960BC">
          <w:rPr>
            <w:noProof/>
            <w:webHidden/>
          </w:rPr>
        </w:r>
        <w:r w:rsidR="004960BC">
          <w:rPr>
            <w:noProof/>
            <w:webHidden/>
          </w:rPr>
          <w:fldChar w:fldCharType="separate"/>
        </w:r>
        <w:r w:rsidR="004960BC">
          <w:rPr>
            <w:noProof/>
            <w:webHidden/>
          </w:rPr>
          <w:t>26</w:t>
        </w:r>
        <w:r w:rsidR="004960BC">
          <w:rPr>
            <w:noProof/>
            <w:webHidden/>
          </w:rPr>
          <w:fldChar w:fldCharType="end"/>
        </w:r>
      </w:hyperlink>
    </w:p>
    <w:p w14:paraId="0DEFFF8A" w14:textId="04536E36"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84" w:history="1">
        <w:r w:rsidR="004960BC" w:rsidRPr="00F3103F">
          <w:rPr>
            <w:rStyle w:val="Hyperlink"/>
            <w:rFonts w:eastAsiaTheme="majorEastAsia"/>
            <w:i/>
            <w:noProof/>
          </w:rPr>
          <w:t>Figure 5</w:t>
        </w:r>
        <w:r w:rsidR="004960BC" w:rsidRPr="00F3103F">
          <w:rPr>
            <w:rStyle w:val="Hyperlink"/>
            <w:rFonts w:eastAsiaTheme="majorEastAsia"/>
            <w:i/>
            <w:noProof/>
          </w:rPr>
          <w:noBreakHyphen/>
          <w:t>15: Content part of Range</w:t>
        </w:r>
        <w:r w:rsidR="004960BC">
          <w:rPr>
            <w:noProof/>
            <w:webHidden/>
          </w:rPr>
          <w:tab/>
        </w:r>
        <w:r w:rsidR="004960BC">
          <w:rPr>
            <w:noProof/>
            <w:webHidden/>
          </w:rPr>
          <w:fldChar w:fldCharType="begin"/>
        </w:r>
        <w:r w:rsidR="004960BC">
          <w:rPr>
            <w:noProof/>
            <w:webHidden/>
          </w:rPr>
          <w:instrText xml:space="preserve"> PAGEREF _Toc200031384 \h </w:instrText>
        </w:r>
        <w:r w:rsidR="004960BC">
          <w:rPr>
            <w:noProof/>
            <w:webHidden/>
          </w:rPr>
        </w:r>
        <w:r w:rsidR="004960BC">
          <w:rPr>
            <w:noProof/>
            <w:webHidden/>
          </w:rPr>
          <w:fldChar w:fldCharType="separate"/>
        </w:r>
        <w:r w:rsidR="004960BC">
          <w:rPr>
            <w:noProof/>
            <w:webHidden/>
          </w:rPr>
          <w:t>27</w:t>
        </w:r>
        <w:r w:rsidR="004960BC">
          <w:rPr>
            <w:noProof/>
            <w:webHidden/>
          </w:rPr>
          <w:fldChar w:fldCharType="end"/>
        </w:r>
      </w:hyperlink>
    </w:p>
    <w:p w14:paraId="4B2B1A1D" w14:textId="14EB04C0"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85" w:history="1">
        <w:r w:rsidR="004960BC" w:rsidRPr="00F3103F">
          <w:rPr>
            <w:rStyle w:val="Hyperlink"/>
            <w:rFonts w:eastAsiaTheme="majorEastAsia"/>
            <w:i/>
            <w:noProof/>
          </w:rPr>
          <w:t>Figure 5</w:t>
        </w:r>
        <w:r w:rsidR="004960BC" w:rsidRPr="00F3103F">
          <w:rPr>
            <w:rStyle w:val="Hyperlink"/>
            <w:rFonts w:eastAsiaTheme="majorEastAsia"/>
            <w:i/>
            <w:noProof/>
          </w:rPr>
          <w:noBreakHyphen/>
          <w:t>16: Example of a listing in the Content part</w:t>
        </w:r>
        <w:r w:rsidR="004960BC">
          <w:rPr>
            <w:noProof/>
            <w:webHidden/>
          </w:rPr>
          <w:tab/>
        </w:r>
        <w:r w:rsidR="004960BC">
          <w:rPr>
            <w:noProof/>
            <w:webHidden/>
          </w:rPr>
          <w:fldChar w:fldCharType="begin"/>
        </w:r>
        <w:r w:rsidR="004960BC">
          <w:rPr>
            <w:noProof/>
            <w:webHidden/>
          </w:rPr>
          <w:instrText xml:space="preserve"> PAGEREF _Toc200031385 \h </w:instrText>
        </w:r>
        <w:r w:rsidR="004960BC">
          <w:rPr>
            <w:noProof/>
            <w:webHidden/>
          </w:rPr>
        </w:r>
        <w:r w:rsidR="004960BC">
          <w:rPr>
            <w:noProof/>
            <w:webHidden/>
          </w:rPr>
          <w:fldChar w:fldCharType="separate"/>
        </w:r>
        <w:r w:rsidR="004960BC">
          <w:rPr>
            <w:noProof/>
            <w:webHidden/>
          </w:rPr>
          <w:t>28</w:t>
        </w:r>
        <w:r w:rsidR="004960BC">
          <w:rPr>
            <w:noProof/>
            <w:webHidden/>
          </w:rPr>
          <w:fldChar w:fldCharType="end"/>
        </w:r>
      </w:hyperlink>
    </w:p>
    <w:p w14:paraId="4F95A13A" w14:textId="323F71EB"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86" w:history="1">
        <w:r w:rsidR="004960BC" w:rsidRPr="00F3103F">
          <w:rPr>
            <w:rStyle w:val="Hyperlink"/>
            <w:rFonts w:eastAsiaTheme="majorEastAsia"/>
            <w:i/>
            <w:noProof/>
          </w:rPr>
          <w:t>Figure 5</w:t>
        </w:r>
        <w:r w:rsidR="004960BC" w:rsidRPr="00F3103F">
          <w:rPr>
            <w:rStyle w:val="Hyperlink"/>
            <w:rFonts w:eastAsiaTheme="majorEastAsia"/>
            <w:i/>
            <w:noProof/>
          </w:rPr>
          <w:noBreakHyphen/>
          <w:t>17: Custom Qualifier of SubmodelElementCollection</w:t>
        </w:r>
        <w:r w:rsidR="004960BC">
          <w:rPr>
            <w:noProof/>
            <w:webHidden/>
          </w:rPr>
          <w:tab/>
        </w:r>
        <w:r w:rsidR="004960BC">
          <w:rPr>
            <w:noProof/>
            <w:webHidden/>
          </w:rPr>
          <w:fldChar w:fldCharType="begin"/>
        </w:r>
        <w:r w:rsidR="004960BC">
          <w:rPr>
            <w:noProof/>
            <w:webHidden/>
          </w:rPr>
          <w:instrText xml:space="preserve"> PAGEREF _Toc200031386 \h </w:instrText>
        </w:r>
        <w:r w:rsidR="004960BC">
          <w:rPr>
            <w:noProof/>
            <w:webHidden/>
          </w:rPr>
        </w:r>
        <w:r w:rsidR="004960BC">
          <w:rPr>
            <w:noProof/>
            <w:webHidden/>
          </w:rPr>
          <w:fldChar w:fldCharType="separate"/>
        </w:r>
        <w:r w:rsidR="004960BC">
          <w:rPr>
            <w:noProof/>
            <w:webHidden/>
          </w:rPr>
          <w:t>29</w:t>
        </w:r>
        <w:r w:rsidR="004960BC">
          <w:rPr>
            <w:noProof/>
            <w:webHidden/>
          </w:rPr>
          <w:fldChar w:fldCharType="end"/>
        </w:r>
      </w:hyperlink>
    </w:p>
    <w:p w14:paraId="3A570DFB" w14:textId="470218F7"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87" w:history="1">
        <w:r w:rsidR="004960BC" w:rsidRPr="00F3103F">
          <w:rPr>
            <w:rStyle w:val="Hyperlink"/>
            <w:rFonts w:eastAsiaTheme="majorEastAsia"/>
            <w:i/>
            <w:noProof/>
          </w:rPr>
          <w:t>Figure 5</w:t>
        </w:r>
        <w:r w:rsidR="004960BC" w:rsidRPr="00F3103F">
          <w:rPr>
            <w:rStyle w:val="Hyperlink"/>
            <w:rFonts w:eastAsiaTheme="majorEastAsia"/>
            <w:i/>
            <w:noProof/>
          </w:rPr>
          <w:noBreakHyphen/>
          <w:t>18: Cardinality Qualifier of SubmodelElementCollection</w:t>
        </w:r>
        <w:r w:rsidR="004960BC">
          <w:rPr>
            <w:noProof/>
            <w:webHidden/>
          </w:rPr>
          <w:tab/>
        </w:r>
        <w:r w:rsidR="004960BC">
          <w:rPr>
            <w:noProof/>
            <w:webHidden/>
          </w:rPr>
          <w:fldChar w:fldCharType="begin"/>
        </w:r>
        <w:r w:rsidR="004960BC">
          <w:rPr>
            <w:noProof/>
            <w:webHidden/>
          </w:rPr>
          <w:instrText xml:space="preserve"> PAGEREF _Toc200031387 \h </w:instrText>
        </w:r>
        <w:r w:rsidR="004960BC">
          <w:rPr>
            <w:noProof/>
            <w:webHidden/>
          </w:rPr>
        </w:r>
        <w:r w:rsidR="004960BC">
          <w:rPr>
            <w:noProof/>
            <w:webHidden/>
          </w:rPr>
          <w:fldChar w:fldCharType="separate"/>
        </w:r>
        <w:r w:rsidR="004960BC">
          <w:rPr>
            <w:noProof/>
            <w:webHidden/>
          </w:rPr>
          <w:t>29</w:t>
        </w:r>
        <w:r w:rsidR="004960BC">
          <w:rPr>
            <w:noProof/>
            <w:webHidden/>
          </w:rPr>
          <w:fldChar w:fldCharType="end"/>
        </w:r>
      </w:hyperlink>
    </w:p>
    <w:p w14:paraId="38C01CD7" w14:textId="2DB5F6C7"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88" w:history="1">
        <w:r w:rsidR="004960BC" w:rsidRPr="00F3103F">
          <w:rPr>
            <w:rStyle w:val="Hyperlink"/>
            <w:rFonts w:eastAsiaTheme="majorEastAsia"/>
            <w:noProof/>
          </w:rPr>
          <w:t>Figure 6</w:t>
        </w:r>
        <w:r w:rsidR="004960BC" w:rsidRPr="00F3103F">
          <w:rPr>
            <w:rStyle w:val="Hyperlink"/>
            <w:rFonts w:eastAsiaTheme="majorEastAsia"/>
            <w:noProof/>
          </w:rPr>
          <w:noBreakHyphen/>
          <w:t>1: Managing Asset Administration Shells (AAS) in AAS Suite</w:t>
        </w:r>
        <w:r w:rsidR="004960BC">
          <w:rPr>
            <w:noProof/>
            <w:webHidden/>
          </w:rPr>
          <w:tab/>
        </w:r>
        <w:r w:rsidR="004960BC">
          <w:rPr>
            <w:noProof/>
            <w:webHidden/>
          </w:rPr>
          <w:fldChar w:fldCharType="begin"/>
        </w:r>
        <w:r w:rsidR="004960BC">
          <w:rPr>
            <w:noProof/>
            <w:webHidden/>
          </w:rPr>
          <w:instrText xml:space="preserve"> PAGEREF _Toc200031388 \h </w:instrText>
        </w:r>
        <w:r w:rsidR="004960BC">
          <w:rPr>
            <w:noProof/>
            <w:webHidden/>
          </w:rPr>
        </w:r>
        <w:r w:rsidR="004960BC">
          <w:rPr>
            <w:noProof/>
            <w:webHidden/>
          </w:rPr>
          <w:fldChar w:fldCharType="separate"/>
        </w:r>
        <w:r w:rsidR="004960BC">
          <w:rPr>
            <w:noProof/>
            <w:webHidden/>
          </w:rPr>
          <w:t>30</w:t>
        </w:r>
        <w:r w:rsidR="004960BC">
          <w:rPr>
            <w:noProof/>
            <w:webHidden/>
          </w:rPr>
          <w:fldChar w:fldCharType="end"/>
        </w:r>
      </w:hyperlink>
    </w:p>
    <w:p w14:paraId="3D1F48F6" w14:textId="11324793"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89" w:history="1">
        <w:r w:rsidR="004960BC" w:rsidRPr="00F3103F">
          <w:rPr>
            <w:rStyle w:val="Hyperlink"/>
            <w:rFonts w:eastAsiaTheme="majorEastAsia"/>
            <w:noProof/>
          </w:rPr>
          <w:t>Figure 6</w:t>
        </w:r>
        <w:r w:rsidR="004960BC" w:rsidRPr="00F3103F">
          <w:rPr>
            <w:rStyle w:val="Hyperlink"/>
            <w:rFonts w:eastAsiaTheme="majorEastAsia"/>
            <w:noProof/>
          </w:rPr>
          <w:noBreakHyphen/>
          <w:t>2: AAS Shell Management Options</w:t>
        </w:r>
        <w:r w:rsidR="004960BC">
          <w:rPr>
            <w:noProof/>
            <w:webHidden/>
          </w:rPr>
          <w:tab/>
        </w:r>
        <w:r w:rsidR="004960BC">
          <w:rPr>
            <w:noProof/>
            <w:webHidden/>
          </w:rPr>
          <w:fldChar w:fldCharType="begin"/>
        </w:r>
        <w:r w:rsidR="004960BC">
          <w:rPr>
            <w:noProof/>
            <w:webHidden/>
          </w:rPr>
          <w:instrText xml:space="preserve"> PAGEREF _Toc200031389 \h </w:instrText>
        </w:r>
        <w:r w:rsidR="004960BC">
          <w:rPr>
            <w:noProof/>
            <w:webHidden/>
          </w:rPr>
        </w:r>
        <w:r w:rsidR="004960BC">
          <w:rPr>
            <w:noProof/>
            <w:webHidden/>
          </w:rPr>
          <w:fldChar w:fldCharType="separate"/>
        </w:r>
        <w:r w:rsidR="004960BC">
          <w:rPr>
            <w:noProof/>
            <w:webHidden/>
          </w:rPr>
          <w:t>31</w:t>
        </w:r>
        <w:r w:rsidR="004960BC">
          <w:rPr>
            <w:noProof/>
            <w:webHidden/>
          </w:rPr>
          <w:fldChar w:fldCharType="end"/>
        </w:r>
      </w:hyperlink>
    </w:p>
    <w:p w14:paraId="743ECB92" w14:textId="358C4313"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90" w:history="1">
        <w:r w:rsidR="004960BC" w:rsidRPr="00F3103F">
          <w:rPr>
            <w:rStyle w:val="Hyperlink"/>
            <w:rFonts w:eastAsiaTheme="majorEastAsia"/>
            <w:noProof/>
          </w:rPr>
          <w:t>Figure 6</w:t>
        </w:r>
        <w:r w:rsidR="004960BC" w:rsidRPr="00F3103F">
          <w:rPr>
            <w:rStyle w:val="Hyperlink"/>
            <w:rFonts w:eastAsiaTheme="majorEastAsia"/>
            <w:noProof/>
          </w:rPr>
          <w:noBreakHyphen/>
          <w:t>3: Viewing Detailed Information of an AAS Shell</w:t>
        </w:r>
        <w:r w:rsidR="004960BC">
          <w:rPr>
            <w:noProof/>
            <w:webHidden/>
          </w:rPr>
          <w:tab/>
        </w:r>
        <w:r w:rsidR="004960BC">
          <w:rPr>
            <w:noProof/>
            <w:webHidden/>
          </w:rPr>
          <w:fldChar w:fldCharType="begin"/>
        </w:r>
        <w:r w:rsidR="004960BC">
          <w:rPr>
            <w:noProof/>
            <w:webHidden/>
          </w:rPr>
          <w:instrText xml:space="preserve"> PAGEREF _Toc200031390 \h </w:instrText>
        </w:r>
        <w:r w:rsidR="004960BC">
          <w:rPr>
            <w:noProof/>
            <w:webHidden/>
          </w:rPr>
        </w:r>
        <w:r w:rsidR="004960BC">
          <w:rPr>
            <w:noProof/>
            <w:webHidden/>
          </w:rPr>
          <w:fldChar w:fldCharType="separate"/>
        </w:r>
        <w:r w:rsidR="004960BC">
          <w:rPr>
            <w:noProof/>
            <w:webHidden/>
          </w:rPr>
          <w:t>31</w:t>
        </w:r>
        <w:r w:rsidR="004960BC">
          <w:rPr>
            <w:noProof/>
            <w:webHidden/>
          </w:rPr>
          <w:fldChar w:fldCharType="end"/>
        </w:r>
      </w:hyperlink>
    </w:p>
    <w:p w14:paraId="2814A7D0" w14:textId="5AF1A368"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91" w:history="1">
        <w:r w:rsidR="004960BC" w:rsidRPr="00F3103F">
          <w:rPr>
            <w:rStyle w:val="Hyperlink"/>
            <w:rFonts w:eastAsiaTheme="majorEastAsia"/>
            <w:noProof/>
          </w:rPr>
          <w:t>Figure 6</w:t>
        </w:r>
        <w:r w:rsidR="004960BC" w:rsidRPr="00F3103F">
          <w:rPr>
            <w:rStyle w:val="Hyperlink"/>
            <w:rFonts w:eastAsiaTheme="majorEastAsia"/>
            <w:noProof/>
          </w:rPr>
          <w:noBreakHyphen/>
          <w:t>4: Modifying an AAS Shell in AAS Designer</w:t>
        </w:r>
        <w:r w:rsidR="004960BC">
          <w:rPr>
            <w:noProof/>
            <w:webHidden/>
          </w:rPr>
          <w:tab/>
        </w:r>
        <w:r w:rsidR="004960BC">
          <w:rPr>
            <w:noProof/>
            <w:webHidden/>
          </w:rPr>
          <w:fldChar w:fldCharType="begin"/>
        </w:r>
        <w:r w:rsidR="004960BC">
          <w:rPr>
            <w:noProof/>
            <w:webHidden/>
          </w:rPr>
          <w:instrText xml:space="preserve"> PAGEREF _Toc200031391 \h </w:instrText>
        </w:r>
        <w:r w:rsidR="004960BC">
          <w:rPr>
            <w:noProof/>
            <w:webHidden/>
          </w:rPr>
        </w:r>
        <w:r w:rsidR="004960BC">
          <w:rPr>
            <w:noProof/>
            <w:webHidden/>
          </w:rPr>
          <w:fldChar w:fldCharType="separate"/>
        </w:r>
        <w:r w:rsidR="004960BC">
          <w:rPr>
            <w:noProof/>
            <w:webHidden/>
          </w:rPr>
          <w:t>32</w:t>
        </w:r>
        <w:r w:rsidR="004960BC">
          <w:rPr>
            <w:noProof/>
            <w:webHidden/>
          </w:rPr>
          <w:fldChar w:fldCharType="end"/>
        </w:r>
      </w:hyperlink>
    </w:p>
    <w:p w14:paraId="3B768F22" w14:textId="1B839F94"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92" w:history="1">
        <w:r w:rsidR="004960BC" w:rsidRPr="00F3103F">
          <w:rPr>
            <w:rStyle w:val="Hyperlink"/>
            <w:rFonts w:eastAsiaTheme="majorEastAsia"/>
            <w:noProof/>
            <w:lang w:val="de-DE"/>
          </w:rPr>
          <w:t>Figure 6</w:t>
        </w:r>
        <w:r w:rsidR="004960BC" w:rsidRPr="00F3103F">
          <w:rPr>
            <w:rStyle w:val="Hyperlink"/>
            <w:rFonts w:eastAsiaTheme="majorEastAsia"/>
            <w:noProof/>
            <w:lang w:val="de-DE"/>
          </w:rPr>
          <w:noBreakHyphen/>
          <w:t>5: Validation Errors in AAS Designer</w:t>
        </w:r>
        <w:r w:rsidR="004960BC">
          <w:rPr>
            <w:noProof/>
            <w:webHidden/>
          </w:rPr>
          <w:tab/>
        </w:r>
        <w:r w:rsidR="004960BC">
          <w:rPr>
            <w:noProof/>
            <w:webHidden/>
          </w:rPr>
          <w:fldChar w:fldCharType="begin"/>
        </w:r>
        <w:r w:rsidR="004960BC">
          <w:rPr>
            <w:noProof/>
            <w:webHidden/>
          </w:rPr>
          <w:instrText xml:space="preserve"> PAGEREF _Toc200031392 \h </w:instrText>
        </w:r>
        <w:r w:rsidR="004960BC">
          <w:rPr>
            <w:noProof/>
            <w:webHidden/>
          </w:rPr>
        </w:r>
        <w:r w:rsidR="004960BC">
          <w:rPr>
            <w:noProof/>
            <w:webHidden/>
          </w:rPr>
          <w:fldChar w:fldCharType="separate"/>
        </w:r>
        <w:r w:rsidR="004960BC">
          <w:rPr>
            <w:noProof/>
            <w:webHidden/>
          </w:rPr>
          <w:t>33</w:t>
        </w:r>
        <w:r w:rsidR="004960BC">
          <w:rPr>
            <w:noProof/>
            <w:webHidden/>
          </w:rPr>
          <w:fldChar w:fldCharType="end"/>
        </w:r>
      </w:hyperlink>
    </w:p>
    <w:p w14:paraId="4E5DEA83" w14:textId="0B616D05"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93" w:history="1">
        <w:r w:rsidR="004960BC" w:rsidRPr="00F3103F">
          <w:rPr>
            <w:rStyle w:val="Hyperlink"/>
            <w:rFonts w:eastAsiaTheme="majorEastAsia"/>
            <w:noProof/>
          </w:rPr>
          <w:t>Figure 6</w:t>
        </w:r>
        <w:r w:rsidR="004960BC" w:rsidRPr="00F3103F">
          <w:rPr>
            <w:rStyle w:val="Hyperlink"/>
            <w:rFonts w:eastAsiaTheme="majorEastAsia"/>
            <w:noProof/>
          </w:rPr>
          <w:noBreakHyphen/>
          <w:t>6: Resolving Validation Errors in AAS Designer</w:t>
        </w:r>
        <w:r w:rsidR="004960BC">
          <w:rPr>
            <w:noProof/>
            <w:webHidden/>
          </w:rPr>
          <w:tab/>
        </w:r>
        <w:r w:rsidR="004960BC">
          <w:rPr>
            <w:noProof/>
            <w:webHidden/>
          </w:rPr>
          <w:fldChar w:fldCharType="begin"/>
        </w:r>
        <w:r w:rsidR="004960BC">
          <w:rPr>
            <w:noProof/>
            <w:webHidden/>
          </w:rPr>
          <w:instrText xml:space="preserve"> PAGEREF _Toc200031393 \h </w:instrText>
        </w:r>
        <w:r w:rsidR="004960BC">
          <w:rPr>
            <w:noProof/>
            <w:webHidden/>
          </w:rPr>
        </w:r>
        <w:r w:rsidR="004960BC">
          <w:rPr>
            <w:noProof/>
            <w:webHidden/>
          </w:rPr>
          <w:fldChar w:fldCharType="separate"/>
        </w:r>
        <w:r w:rsidR="004960BC">
          <w:rPr>
            <w:noProof/>
            <w:webHidden/>
          </w:rPr>
          <w:t>33</w:t>
        </w:r>
        <w:r w:rsidR="004960BC">
          <w:rPr>
            <w:noProof/>
            <w:webHidden/>
          </w:rPr>
          <w:fldChar w:fldCharType="end"/>
        </w:r>
      </w:hyperlink>
    </w:p>
    <w:p w14:paraId="03FA714B" w14:textId="2162C41F"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94" w:history="1">
        <w:r w:rsidR="004960BC" w:rsidRPr="00F3103F">
          <w:rPr>
            <w:rStyle w:val="Hyperlink"/>
            <w:rFonts w:eastAsiaTheme="majorEastAsia"/>
            <w:noProof/>
          </w:rPr>
          <w:t>Figure 6</w:t>
        </w:r>
        <w:r w:rsidR="004960BC" w:rsidRPr="00F3103F">
          <w:rPr>
            <w:rStyle w:val="Hyperlink"/>
            <w:rFonts w:eastAsiaTheme="majorEastAsia"/>
            <w:noProof/>
          </w:rPr>
          <w:noBreakHyphen/>
          <w:t>7: Advanced Options in AAS Designer</w:t>
        </w:r>
        <w:r w:rsidR="004960BC">
          <w:rPr>
            <w:noProof/>
            <w:webHidden/>
          </w:rPr>
          <w:tab/>
        </w:r>
        <w:r w:rsidR="004960BC">
          <w:rPr>
            <w:noProof/>
            <w:webHidden/>
          </w:rPr>
          <w:fldChar w:fldCharType="begin"/>
        </w:r>
        <w:r w:rsidR="004960BC">
          <w:rPr>
            <w:noProof/>
            <w:webHidden/>
          </w:rPr>
          <w:instrText xml:space="preserve"> PAGEREF _Toc200031394 \h </w:instrText>
        </w:r>
        <w:r w:rsidR="004960BC">
          <w:rPr>
            <w:noProof/>
            <w:webHidden/>
          </w:rPr>
        </w:r>
        <w:r w:rsidR="004960BC">
          <w:rPr>
            <w:noProof/>
            <w:webHidden/>
          </w:rPr>
          <w:fldChar w:fldCharType="separate"/>
        </w:r>
        <w:r w:rsidR="004960BC">
          <w:rPr>
            <w:noProof/>
            <w:webHidden/>
          </w:rPr>
          <w:t>34</w:t>
        </w:r>
        <w:r w:rsidR="004960BC">
          <w:rPr>
            <w:noProof/>
            <w:webHidden/>
          </w:rPr>
          <w:fldChar w:fldCharType="end"/>
        </w:r>
      </w:hyperlink>
    </w:p>
    <w:p w14:paraId="39D90B96" w14:textId="65270DE5"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95" w:history="1">
        <w:r w:rsidR="004960BC" w:rsidRPr="00F3103F">
          <w:rPr>
            <w:rStyle w:val="Hyperlink"/>
            <w:rFonts w:eastAsiaTheme="majorEastAsia"/>
            <w:noProof/>
          </w:rPr>
          <w:t>Figure 6</w:t>
        </w:r>
        <w:r w:rsidR="004960BC" w:rsidRPr="00F3103F">
          <w:rPr>
            <w:rStyle w:val="Hyperlink"/>
            <w:rFonts w:eastAsiaTheme="majorEastAsia"/>
            <w:noProof/>
          </w:rPr>
          <w:noBreakHyphen/>
          <w:t>8: Creating Feed Mapping in AAS Designer</w:t>
        </w:r>
        <w:r w:rsidR="004960BC">
          <w:rPr>
            <w:noProof/>
            <w:webHidden/>
          </w:rPr>
          <w:tab/>
        </w:r>
        <w:r w:rsidR="004960BC">
          <w:rPr>
            <w:noProof/>
            <w:webHidden/>
          </w:rPr>
          <w:fldChar w:fldCharType="begin"/>
        </w:r>
        <w:r w:rsidR="004960BC">
          <w:rPr>
            <w:noProof/>
            <w:webHidden/>
          </w:rPr>
          <w:instrText xml:space="preserve"> PAGEREF _Toc200031395 \h </w:instrText>
        </w:r>
        <w:r w:rsidR="004960BC">
          <w:rPr>
            <w:noProof/>
            <w:webHidden/>
          </w:rPr>
        </w:r>
        <w:r w:rsidR="004960BC">
          <w:rPr>
            <w:noProof/>
            <w:webHidden/>
          </w:rPr>
          <w:fldChar w:fldCharType="separate"/>
        </w:r>
        <w:r w:rsidR="004960BC">
          <w:rPr>
            <w:noProof/>
            <w:webHidden/>
          </w:rPr>
          <w:t>34</w:t>
        </w:r>
        <w:r w:rsidR="004960BC">
          <w:rPr>
            <w:noProof/>
            <w:webHidden/>
          </w:rPr>
          <w:fldChar w:fldCharType="end"/>
        </w:r>
      </w:hyperlink>
    </w:p>
    <w:p w14:paraId="569E3BF4" w14:textId="6F5ED25E"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96" w:history="1">
        <w:r w:rsidR="004960BC" w:rsidRPr="00F3103F">
          <w:rPr>
            <w:rStyle w:val="Hyperlink"/>
            <w:rFonts w:eastAsiaTheme="majorEastAsia"/>
            <w:noProof/>
            <w:lang w:val="de-DE"/>
          </w:rPr>
          <w:t>Figure 6</w:t>
        </w:r>
        <w:r w:rsidR="004960BC" w:rsidRPr="00F3103F">
          <w:rPr>
            <w:rStyle w:val="Hyperlink"/>
            <w:rFonts w:eastAsiaTheme="majorEastAsia"/>
            <w:noProof/>
            <w:lang w:val="de-DE"/>
          </w:rPr>
          <w:noBreakHyphen/>
          <w:t>9: Exporting AAS Data in AAS Designer</w:t>
        </w:r>
        <w:r w:rsidR="004960BC">
          <w:rPr>
            <w:noProof/>
            <w:webHidden/>
          </w:rPr>
          <w:tab/>
        </w:r>
        <w:r w:rsidR="004960BC">
          <w:rPr>
            <w:noProof/>
            <w:webHidden/>
          </w:rPr>
          <w:fldChar w:fldCharType="begin"/>
        </w:r>
        <w:r w:rsidR="004960BC">
          <w:rPr>
            <w:noProof/>
            <w:webHidden/>
          </w:rPr>
          <w:instrText xml:space="preserve"> PAGEREF _Toc200031396 \h </w:instrText>
        </w:r>
        <w:r w:rsidR="004960BC">
          <w:rPr>
            <w:noProof/>
            <w:webHidden/>
          </w:rPr>
        </w:r>
        <w:r w:rsidR="004960BC">
          <w:rPr>
            <w:noProof/>
            <w:webHidden/>
          </w:rPr>
          <w:fldChar w:fldCharType="separate"/>
        </w:r>
        <w:r w:rsidR="004960BC">
          <w:rPr>
            <w:noProof/>
            <w:webHidden/>
          </w:rPr>
          <w:t>35</w:t>
        </w:r>
        <w:r w:rsidR="004960BC">
          <w:rPr>
            <w:noProof/>
            <w:webHidden/>
          </w:rPr>
          <w:fldChar w:fldCharType="end"/>
        </w:r>
      </w:hyperlink>
    </w:p>
    <w:p w14:paraId="0F6EDDE7" w14:textId="18BAF991"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97" w:history="1">
        <w:r w:rsidR="004960BC" w:rsidRPr="00F3103F">
          <w:rPr>
            <w:rStyle w:val="Hyperlink"/>
            <w:rFonts w:eastAsiaTheme="majorEastAsia"/>
            <w:noProof/>
          </w:rPr>
          <w:t>Figure 6</w:t>
        </w:r>
        <w:r w:rsidR="004960BC" w:rsidRPr="00F3103F">
          <w:rPr>
            <w:rStyle w:val="Hyperlink"/>
            <w:rFonts w:eastAsiaTheme="majorEastAsia"/>
            <w:noProof/>
          </w:rPr>
          <w:noBreakHyphen/>
          <w:t>10: Creating a Shareable Link in AAS Designer</w:t>
        </w:r>
        <w:r w:rsidR="004960BC">
          <w:rPr>
            <w:noProof/>
            <w:webHidden/>
          </w:rPr>
          <w:tab/>
        </w:r>
        <w:r w:rsidR="004960BC">
          <w:rPr>
            <w:noProof/>
            <w:webHidden/>
          </w:rPr>
          <w:fldChar w:fldCharType="begin"/>
        </w:r>
        <w:r w:rsidR="004960BC">
          <w:rPr>
            <w:noProof/>
            <w:webHidden/>
          </w:rPr>
          <w:instrText xml:space="preserve"> PAGEREF _Toc200031397 \h </w:instrText>
        </w:r>
        <w:r w:rsidR="004960BC">
          <w:rPr>
            <w:noProof/>
            <w:webHidden/>
          </w:rPr>
        </w:r>
        <w:r w:rsidR="004960BC">
          <w:rPr>
            <w:noProof/>
            <w:webHidden/>
          </w:rPr>
          <w:fldChar w:fldCharType="separate"/>
        </w:r>
        <w:r w:rsidR="004960BC">
          <w:rPr>
            <w:noProof/>
            <w:webHidden/>
          </w:rPr>
          <w:t>35</w:t>
        </w:r>
        <w:r w:rsidR="004960BC">
          <w:rPr>
            <w:noProof/>
            <w:webHidden/>
          </w:rPr>
          <w:fldChar w:fldCharType="end"/>
        </w:r>
      </w:hyperlink>
    </w:p>
    <w:p w14:paraId="2B43ADBA" w14:textId="50E3E5CF"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98" w:history="1">
        <w:r w:rsidR="004960BC" w:rsidRPr="00F3103F">
          <w:rPr>
            <w:rStyle w:val="Hyperlink"/>
            <w:rFonts w:eastAsiaTheme="majorEastAsia"/>
            <w:noProof/>
          </w:rPr>
          <w:t>Figure 6</w:t>
        </w:r>
        <w:r w:rsidR="004960BC" w:rsidRPr="00F3103F">
          <w:rPr>
            <w:rStyle w:val="Hyperlink"/>
            <w:rFonts w:eastAsiaTheme="majorEastAsia"/>
            <w:noProof/>
          </w:rPr>
          <w:noBreakHyphen/>
          <w:t>11: Configuring a Shareabale Link in AAS Designer</w:t>
        </w:r>
        <w:r w:rsidR="004960BC">
          <w:rPr>
            <w:noProof/>
            <w:webHidden/>
          </w:rPr>
          <w:tab/>
        </w:r>
        <w:r w:rsidR="004960BC">
          <w:rPr>
            <w:noProof/>
            <w:webHidden/>
          </w:rPr>
          <w:fldChar w:fldCharType="begin"/>
        </w:r>
        <w:r w:rsidR="004960BC">
          <w:rPr>
            <w:noProof/>
            <w:webHidden/>
          </w:rPr>
          <w:instrText xml:space="preserve"> PAGEREF _Toc200031398 \h </w:instrText>
        </w:r>
        <w:r w:rsidR="004960BC">
          <w:rPr>
            <w:noProof/>
            <w:webHidden/>
          </w:rPr>
        </w:r>
        <w:r w:rsidR="004960BC">
          <w:rPr>
            <w:noProof/>
            <w:webHidden/>
          </w:rPr>
          <w:fldChar w:fldCharType="separate"/>
        </w:r>
        <w:r w:rsidR="004960BC">
          <w:rPr>
            <w:noProof/>
            <w:webHidden/>
          </w:rPr>
          <w:t>35</w:t>
        </w:r>
        <w:r w:rsidR="004960BC">
          <w:rPr>
            <w:noProof/>
            <w:webHidden/>
          </w:rPr>
          <w:fldChar w:fldCharType="end"/>
        </w:r>
      </w:hyperlink>
    </w:p>
    <w:p w14:paraId="5E6C84FF" w14:textId="1E2E9DBE"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399" w:history="1">
        <w:r w:rsidR="004960BC" w:rsidRPr="00F3103F">
          <w:rPr>
            <w:rStyle w:val="Hyperlink"/>
            <w:rFonts w:eastAsiaTheme="majorEastAsia"/>
            <w:noProof/>
          </w:rPr>
          <w:t>Figure 7</w:t>
        </w:r>
        <w:r w:rsidR="004960BC" w:rsidRPr="00F3103F">
          <w:rPr>
            <w:rStyle w:val="Hyperlink"/>
            <w:rFonts w:eastAsiaTheme="majorEastAsia"/>
            <w:noProof/>
          </w:rPr>
          <w:noBreakHyphen/>
          <w:t>1: Identification Schema According to ISO 29005-5</w:t>
        </w:r>
        <w:r w:rsidR="004960BC">
          <w:rPr>
            <w:noProof/>
            <w:webHidden/>
          </w:rPr>
          <w:tab/>
        </w:r>
        <w:r w:rsidR="004960BC">
          <w:rPr>
            <w:noProof/>
            <w:webHidden/>
          </w:rPr>
          <w:fldChar w:fldCharType="begin"/>
        </w:r>
        <w:r w:rsidR="004960BC">
          <w:rPr>
            <w:noProof/>
            <w:webHidden/>
          </w:rPr>
          <w:instrText xml:space="preserve"> PAGEREF _Toc200031399 \h </w:instrText>
        </w:r>
        <w:r w:rsidR="004960BC">
          <w:rPr>
            <w:noProof/>
            <w:webHidden/>
          </w:rPr>
        </w:r>
        <w:r w:rsidR="004960BC">
          <w:rPr>
            <w:noProof/>
            <w:webHidden/>
          </w:rPr>
          <w:fldChar w:fldCharType="separate"/>
        </w:r>
        <w:r w:rsidR="004960BC">
          <w:rPr>
            <w:noProof/>
            <w:webHidden/>
          </w:rPr>
          <w:t>38</w:t>
        </w:r>
        <w:r w:rsidR="004960BC">
          <w:rPr>
            <w:noProof/>
            <w:webHidden/>
          </w:rPr>
          <w:fldChar w:fldCharType="end"/>
        </w:r>
      </w:hyperlink>
    </w:p>
    <w:p w14:paraId="04370EF8" w14:textId="57B1838E"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00" w:history="1">
        <w:r w:rsidR="004960BC" w:rsidRPr="00F3103F">
          <w:rPr>
            <w:rStyle w:val="Hyperlink"/>
            <w:rFonts w:eastAsiaTheme="majorEastAsia"/>
            <w:noProof/>
          </w:rPr>
          <w:t>Figure 8</w:t>
        </w:r>
        <w:r w:rsidR="004960BC" w:rsidRPr="00F3103F">
          <w:rPr>
            <w:rStyle w:val="Hyperlink"/>
            <w:rFonts w:eastAsiaTheme="majorEastAsia"/>
            <w:noProof/>
          </w:rPr>
          <w:noBreakHyphen/>
          <w:t>1: Example of selecting a suitable IEC standard</w:t>
        </w:r>
        <w:r w:rsidR="004960BC">
          <w:rPr>
            <w:noProof/>
            <w:webHidden/>
          </w:rPr>
          <w:tab/>
        </w:r>
        <w:r w:rsidR="004960BC">
          <w:rPr>
            <w:noProof/>
            <w:webHidden/>
          </w:rPr>
          <w:fldChar w:fldCharType="begin"/>
        </w:r>
        <w:r w:rsidR="004960BC">
          <w:rPr>
            <w:noProof/>
            <w:webHidden/>
          </w:rPr>
          <w:instrText xml:space="preserve"> PAGEREF _Toc200031400 \h </w:instrText>
        </w:r>
        <w:r w:rsidR="004960BC">
          <w:rPr>
            <w:noProof/>
            <w:webHidden/>
          </w:rPr>
        </w:r>
        <w:r w:rsidR="004960BC">
          <w:rPr>
            <w:noProof/>
            <w:webHidden/>
          </w:rPr>
          <w:fldChar w:fldCharType="separate"/>
        </w:r>
        <w:r w:rsidR="004960BC">
          <w:rPr>
            <w:noProof/>
            <w:webHidden/>
          </w:rPr>
          <w:t>42</w:t>
        </w:r>
        <w:r w:rsidR="004960BC">
          <w:rPr>
            <w:noProof/>
            <w:webHidden/>
          </w:rPr>
          <w:fldChar w:fldCharType="end"/>
        </w:r>
      </w:hyperlink>
    </w:p>
    <w:p w14:paraId="4F45FBE3" w14:textId="2EBEE568"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01" w:history="1">
        <w:r w:rsidR="004960BC" w:rsidRPr="00F3103F">
          <w:rPr>
            <w:rStyle w:val="Hyperlink"/>
            <w:rFonts w:eastAsiaTheme="majorEastAsia"/>
            <w:noProof/>
          </w:rPr>
          <w:t>Figure 8</w:t>
        </w:r>
        <w:r w:rsidR="004960BC" w:rsidRPr="00F3103F">
          <w:rPr>
            <w:rStyle w:val="Hyperlink"/>
            <w:rFonts w:eastAsiaTheme="majorEastAsia"/>
            <w:noProof/>
          </w:rPr>
          <w:noBreakHyphen/>
          <w:t>2: Searching for IEC and IRDI IDs</w:t>
        </w:r>
        <w:r w:rsidR="004960BC">
          <w:rPr>
            <w:noProof/>
            <w:webHidden/>
          </w:rPr>
          <w:tab/>
        </w:r>
        <w:r w:rsidR="004960BC">
          <w:rPr>
            <w:noProof/>
            <w:webHidden/>
          </w:rPr>
          <w:fldChar w:fldCharType="begin"/>
        </w:r>
        <w:r w:rsidR="004960BC">
          <w:rPr>
            <w:noProof/>
            <w:webHidden/>
          </w:rPr>
          <w:instrText xml:space="preserve"> PAGEREF _Toc200031401 \h </w:instrText>
        </w:r>
        <w:r w:rsidR="004960BC">
          <w:rPr>
            <w:noProof/>
            <w:webHidden/>
          </w:rPr>
        </w:r>
        <w:r w:rsidR="004960BC">
          <w:rPr>
            <w:noProof/>
            <w:webHidden/>
          </w:rPr>
          <w:fldChar w:fldCharType="separate"/>
        </w:r>
        <w:r w:rsidR="004960BC">
          <w:rPr>
            <w:noProof/>
            <w:webHidden/>
          </w:rPr>
          <w:t>43</w:t>
        </w:r>
        <w:r w:rsidR="004960BC">
          <w:rPr>
            <w:noProof/>
            <w:webHidden/>
          </w:rPr>
          <w:fldChar w:fldCharType="end"/>
        </w:r>
      </w:hyperlink>
    </w:p>
    <w:p w14:paraId="4ADD0B5B" w14:textId="280BA649"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02" w:history="1">
        <w:r w:rsidR="004960BC" w:rsidRPr="00F3103F">
          <w:rPr>
            <w:rStyle w:val="Hyperlink"/>
            <w:rFonts w:eastAsiaTheme="majorEastAsia"/>
            <w:noProof/>
          </w:rPr>
          <w:t>Figure 8</w:t>
        </w:r>
        <w:r w:rsidR="004960BC" w:rsidRPr="00F3103F">
          <w:rPr>
            <w:rStyle w:val="Hyperlink"/>
            <w:rFonts w:eastAsiaTheme="majorEastAsia"/>
            <w:noProof/>
          </w:rPr>
          <w:noBreakHyphen/>
          <w:t>3: IEC and IRDI Identification for a Property</w:t>
        </w:r>
        <w:r w:rsidR="004960BC">
          <w:rPr>
            <w:noProof/>
            <w:webHidden/>
          </w:rPr>
          <w:tab/>
        </w:r>
        <w:r w:rsidR="004960BC">
          <w:rPr>
            <w:noProof/>
            <w:webHidden/>
          </w:rPr>
          <w:fldChar w:fldCharType="begin"/>
        </w:r>
        <w:r w:rsidR="004960BC">
          <w:rPr>
            <w:noProof/>
            <w:webHidden/>
          </w:rPr>
          <w:instrText xml:space="preserve"> PAGEREF _Toc200031402 \h </w:instrText>
        </w:r>
        <w:r w:rsidR="004960BC">
          <w:rPr>
            <w:noProof/>
            <w:webHidden/>
          </w:rPr>
        </w:r>
        <w:r w:rsidR="004960BC">
          <w:rPr>
            <w:noProof/>
            <w:webHidden/>
          </w:rPr>
          <w:fldChar w:fldCharType="separate"/>
        </w:r>
        <w:r w:rsidR="004960BC">
          <w:rPr>
            <w:noProof/>
            <w:webHidden/>
          </w:rPr>
          <w:t>43</w:t>
        </w:r>
        <w:r w:rsidR="004960BC">
          <w:rPr>
            <w:noProof/>
            <w:webHidden/>
          </w:rPr>
          <w:fldChar w:fldCharType="end"/>
        </w:r>
      </w:hyperlink>
    </w:p>
    <w:p w14:paraId="1D097E5F" w14:textId="5B410334"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03" w:history="1">
        <w:r w:rsidR="004960BC" w:rsidRPr="00F3103F">
          <w:rPr>
            <w:rStyle w:val="Hyperlink"/>
            <w:rFonts w:eastAsiaTheme="majorEastAsia"/>
            <w:noProof/>
          </w:rPr>
          <w:t>Figure 8</w:t>
        </w:r>
        <w:r w:rsidR="004960BC" w:rsidRPr="00F3103F">
          <w:rPr>
            <w:rStyle w:val="Hyperlink"/>
            <w:rFonts w:eastAsiaTheme="majorEastAsia"/>
            <w:noProof/>
          </w:rPr>
          <w:noBreakHyphen/>
          <w:t>4: Semantic description in the AAS Designer</w:t>
        </w:r>
        <w:r w:rsidR="004960BC">
          <w:rPr>
            <w:noProof/>
            <w:webHidden/>
          </w:rPr>
          <w:tab/>
        </w:r>
        <w:r w:rsidR="004960BC">
          <w:rPr>
            <w:noProof/>
            <w:webHidden/>
          </w:rPr>
          <w:fldChar w:fldCharType="begin"/>
        </w:r>
        <w:r w:rsidR="004960BC">
          <w:rPr>
            <w:noProof/>
            <w:webHidden/>
          </w:rPr>
          <w:instrText xml:space="preserve"> PAGEREF _Toc200031403 \h </w:instrText>
        </w:r>
        <w:r w:rsidR="004960BC">
          <w:rPr>
            <w:noProof/>
            <w:webHidden/>
          </w:rPr>
        </w:r>
        <w:r w:rsidR="004960BC">
          <w:rPr>
            <w:noProof/>
            <w:webHidden/>
          </w:rPr>
          <w:fldChar w:fldCharType="separate"/>
        </w:r>
        <w:r w:rsidR="004960BC">
          <w:rPr>
            <w:noProof/>
            <w:webHidden/>
          </w:rPr>
          <w:t>44</w:t>
        </w:r>
        <w:r w:rsidR="004960BC">
          <w:rPr>
            <w:noProof/>
            <w:webHidden/>
          </w:rPr>
          <w:fldChar w:fldCharType="end"/>
        </w:r>
      </w:hyperlink>
    </w:p>
    <w:p w14:paraId="1041D3F6" w14:textId="63F809F7"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04" w:history="1">
        <w:r w:rsidR="004960BC" w:rsidRPr="00F3103F">
          <w:rPr>
            <w:rStyle w:val="Hyperlink"/>
            <w:rFonts w:eastAsiaTheme="majorEastAsia"/>
            <w:noProof/>
          </w:rPr>
          <w:t>Figure 8</w:t>
        </w:r>
        <w:r w:rsidR="004960BC" w:rsidRPr="00F3103F">
          <w:rPr>
            <w:rStyle w:val="Hyperlink"/>
            <w:rFonts w:eastAsiaTheme="majorEastAsia"/>
            <w:noProof/>
          </w:rPr>
          <w:noBreakHyphen/>
          <w:t>5: ID and Description in Details of Semantic description</w:t>
        </w:r>
        <w:r w:rsidR="004960BC">
          <w:rPr>
            <w:noProof/>
            <w:webHidden/>
          </w:rPr>
          <w:tab/>
        </w:r>
        <w:r w:rsidR="004960BC">
          <w:rPr>
            <w:noProof/>
            <w:webHidden/>
          </w:rPr>
          <w:fldChar w:fldCharType="begin"/>
        </w:r>
        <w:r w:rsidR="004960BC">
          <w:rPr>
            <w:noProof/>
            <w:webHidden/>
          </w:rPr>
          <w:instrText xml:space="preserve"> PAGEREF _Toc200031404 \h </w:instrText>
        </w:r>
        <w:r w:rsidR="004960BC">
          <w:rPr>
            <w:noProof/>
            <w:webHidden/>
          </w:rPr>
        </w:r>
        <w:r w:rsidR="004960BC">
          <w:rPr>
            <w:noProof/>
            <w:webHidden/>
          </w:rPr>
          <w:fldChar w:fldCharType="separate"/>
        </w:r>
        <w:r w:rsidR="004960BC">
          <w:rPr>
            <w:noProof/>
            <w:webHidden/>
          </w:rPr>
          <w:t>44</w:t>
        </w:r>
        <w:r w:rsidR="004960BC">
          <w:rPr>
            <w:noProof/>
            <w:webHidden/>
          </w:rPr>
          <w:fldChar w:fldCharType="end"/>
        </w:r>
      </w:hyperlink>
    </w:p>
    <w:p w14:paraId="486D48DA" w14:textId="3AEFD8FB"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05" w:history="1">
        <w:r w:rsidR="004960BC" w:rsidRPr="00F3103F">
          <w:rPr>
            <w:rStyle w:val="Hyperlink"/>
            <w:rFonts w:eastAsiaTheme="majorEastAsia"/>
            <w:noProof/>
          </w:rPr>
          <w:t>Figure 8</w:t>
        </w:r>
        <w:r w:rsidR="004960BC" w:rsidRPr="00F3103F">
          <w:rPr>
            <w:rStyle w:val="Hyperlink"/>
            <w:rFonts w:eastAsiaTheme="majorEastAsia"/>
            <w:noProof/>
          </w:rPr>
          <w:noBreakHyphen/>
          <w:t>6: ECLASS Classification System</w:t>
        </w:r>
        <w:r w:rsidR="004960BC">
          <w:rPr>
            <w:noProof/>
            <w:webHidden/>
          </w:rPr>
          <w:tab/>
        </w:r>
        <w:r w:rsidR="004960BC">
          <w:rPr>
            <w:noProof/>
            <w:webHidden/>
          </w:rPr>
          <w:fldChar w:fldCharType="begin"/>
        </w:r>
        <w:r w:rsidR="004960BC">
          <w:rPr>
            <w:noProof/>
            <w:webHidden/>
          </w:rPr>
          <w:instrText xml:space="preserve"> PAGEREF _Toc200031405 \h </w:instrText>
        </w:r>
        <w:r w:rsidR="004960BC">
          <w:rPr>
            <w:noProof/>
            <w:webHidden/>
          </w:rPr>
        </w:r>
        <w:r w:rsidR="004960BC">
          <w:rPr>
            <w:noProof/>
            <w:webHidden/>
          </w:rPr>
          <w:fldChar w:fldCharType="separate"/>
        </w:r>
        <w:r w:rsidR="004960BC">
          <w:rPr>
            <w:noProof/>
            <w:webHidden/>
          </w:rPr>
          <w:t>45</w:t>
        </w:r>
        <w:r w:rsidR="004960BC">
          <w:rPr>
            <w:noProof/>
            <w:webHidden/>
          </w:rPr>
          <w:fldChar w:fldCharType="end"/>
        </w:r>
      </w:hyperlink>
    </w:p>
    <w:p w14:paraId="2390ADC9" w14:textId="7AF2498E"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06" w:history="1">
        <w:r w:rsidR="004960BC" w:rsidRPr="00F3103F">
          <w:rPr>
            <w:rStyle w:val="Hyperlink"/>
            <w:rFonts w:eastAsiaTheme="majorEastAsia"/>
            <w:noProof/>
          </w:rPr>
          <w:t>Figure 8</w:t>
        </w:r>
        <w:r w:rsidR="004960BC" w:rsidRPr="00F3103F">
          <w:rPr>
            <w:rStyle w:val="Hyperlink"/>
            <w:rFonts w:eastAsiaTheme="majorEastAsia"/>
            <w:noProof/>
          </w:rPr>
          <w:noBreakHyphen/>
          <w:t>7: Searching for Temperature Information in the VEC Model</w:t>
        </w:r>
        <w:r w:rsidR="004960BC">
          <w:rPr>
            <w:noProof/>
            <w:webHidden/>
          </w:rPr>
          <w:tab/>
        </w:r>
        <w:r w:rsidR="004960BC">
          <w:rPr>
            <w:noProof/>
            <w:webHidden/>
          </w:rPr>
          <w:fldChar w:fldCharType="begin"/>
        </w:r>
        <w:r w:rsidR="004960BC">
          <w:rPr>
            <w:noProof/>
            <w:webHidden/>
          </w:rPr>
          <w:instrText xml:space="preserve"> PAGEREF _Toc200031406 \h </w:instrText>
        </w:r>
        <w:r w:rsidR="004960BC">
          <w:rPr>
            <w:noProof/>
            <w:webHidden/>
          </w:rPr>
        </w:r>
        <w:r w:rsidR="004960BC">
          <w:rPr>
            <w:noProof/>
            <w:webHidden/>
          </w:rPr>
          <w:fldChar w:fldCharType="separate"/>
        </w:r>
        <w:r w:rsidR="004960BC">
          <w:rPr>
            <w:noProof/>
            <w:webHidden/>
          </w:rPr>
          <w:t>46</w:t>
        </w:r>
        <w:r w:rsidR="004960BC">
          <w:rPr>
            <w:noProof/>
            <w:webHidden/>
          </w:rPr>
          <w:fldChar w:fldCharType="end"/>
        </w:r>
      </w:hyperlink>
    </w:p>
    <w:p w14:paraId="0067C2A7" w14:textId="6BCAB8D1"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07" w:history="1">
        <w:r w:rsidR="004960BC" w:rsidRPr="00F3103F">
          <w:rPr>
            <w:rStyle w:val="Hyperlink"/>
            <w:rFonts w:eastAsiaTheme="majorEastAsia"/>
            <w:noProof/>
          </w:rPr>
          <w:t>Figure 8</w:t>
        </w:r>
        <w:r w:rsidR="004960BC" w:rsidRPr="00F3103F">
          <w:rPr>
            <w:rStyle w:val="Hyperlink"/>
            <w:rFonts w:eastAsiaTheme="majorEastAsia"/>
            <w:noProof/>
          </w:rPr>
          <w:noBreakHyphen/>
          <w:t>8: For a VEC-NumericalValue define Unit in Concept Description</w:t>
        </w:r>
        <w:r w:rsidR="004960BC">
          <w:rPr>
            <w:noProof/>
            <w:webHidden/>
          </w:rPr>
          <w:tab/>
        </w:r>
        <w:r w:rsidR="004960BC">
          <w:rPr>
            <w:noProof/>
            <w:webHidden/>
          </w:rPr>
          <w:fldChar w:fldCharType="begin"/>
        </w:r>
        <w:r w:rsidR="004960BC">
          <w:rPr>
            <w:noProof/>
            <w:webHidden/>
          </w:rPr>
          <w:instrText xml:space="preserve"> PAGEREF _Toc200031407 \h </w:instrText>
        </w:r>
        <w:r w:rsidR="004960BC">
          <w:rPr>
            <w:noProof/>
            <w:webHidden/>
          </w:rPr>
        </w:r>
        <w:r w:rsidR="004960BC">
          <w:rPr>
            <w:noProof/>
            <w:webHidden/>
          </w:rPr>
          <w:fldChar w:fldCharType="separate"/>
        </w:r>
        <w:r w:rsidR="004960BC">
          <w:rPr>
            <w:noProof/>
            <w:webHidden/>
          </w:rPr>
          <w:t>47</w:t>
        </w:r>
        <w:r w:rsidR="004960BC">
          <w:rPr>
            <w:noProof/>
            <w:webHidden/>
          </w:rPr>
          <w:fldChar w:fldCharType="end"/>
        </w:r>
      </w:hyperlink>
    </w:p>
    <w:p w14:paraId="27A330D9" w14:textId="21C1ACAB"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08" w:history="1">
        <w:r w:rsidR="004960BC" w:rsidRPr="00F3103F">
          <w:rPr>
            <w:rStyle w:val="Hyperlink"/>
            <w:rFonts w:eastAsiaTheme="majorEastAsia"/>
            <w:noProof/>
          </w:rPr>
          <w:t>Figure 8</w:t>
        </w:r>
        <w:r w:rsidR="004960BC" w:rsidRPr="00F3103F">
          <w:rPr>
            <w:rStyle w:val="Hyperlink"/>
            <w:rFonts w:eastAsiaTheme="majorEastAsia"/>
            <w:noProof/>
          </w:rPr>
          <w:noBreakHyphen/>
          <w:t>9: Define Unit for each property in the embedded data specification</w:t>
        </w:r>
        <w:r w:rsidR="004960BC">
          <w:rPr>
            <w:noProof/>
            <w:webHidden/>
          </w:rPr>
          <w:tab/>
        </w:r>
        <w:r w:rsidR="004960BC">
          <w:rPr>
            <w:noProof/>
            <w:webHidden/>
          </w:rPr>
          <w:fldChar w:fldCharType="begin"/>
        </w:r>
        <w:r w:rsidR="004960BC">
          <w:rPr>
            <w:noProof/>
            <w:webHidden/>
          </w:rPr>
          <w:instrText xml:space="preserve"> PAGEREF _Toc200031408 \h </w:instrText>
        </w:r>
        <w:r w:rsidR="004960BC">
          <w:rPr>
            <w:noProof/>
            <w:webHidden/>
          </w:rPr>
        </w:r>
        <w:r w:rsidR="004960BC">
          <w:rPr>
            <w:noProof/>
            <w:webHidden/>
          </w:rPr>
          <w:fldChar w:fldCharType="separate"/>
        </w:r>
        <w:r w:rsidR="004960BC">
          <w:rPr>
            <w:noProof/>
            <w:webHidden/>
          </w:rPr>
          <w:t>47</w:t>
        </w:r>
        <w:r w:rsidR="004960BC">
          <w:rPr>
            <w:noProof/>
            <w:webHidden/>
          </w:rPr>
          <w:fldChar w:fldCharType="end"/>
        </w:r>
      </w:hyperlink>
    </w:p>
    <w:p w14:paraId="3A95C6CE" w14:textId="79B00F47"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09" w:history="1">
        <w:r w:rsidR="004960BC" w:rsidRPr="00F3103F">
          <w:rPr>
            <w:rStyle w:val="Hyperlink"/>
            <w:rFonts w:eastAsiaTheme="majorEastAsia"/>
            <w:noProof/>
          </w:rPr>
          <w:t>Figure 9</w:t>
        </w:r>
        <w:r w:rsidR="004960BC" w:rsidRPr="00F3103F">
          <w:rPr>
            <w:rStyle w:val="Hyperlink"/>
            <w:rFonts w:eastAsiaTheme="majorEastAsia"/>
            <w:noProof/>
          </w:rPr>
          <w:noBreakHyphen/>
          <w:t>1: Filled in Semantic description</w:t>
        </w:r>
        <w:r w:rsidR="004960BC">
          <w:rPr>
            <w:noProof/>
            <w:webHidden/>
          </w:rPr>
          <w:tab/>
        </w:r>
        <w:r w:rsidR="004960BC">
          <w:rPr>
            <w:noProof/>
            <w:webHidden/>
          </w:rPr>
          <w:fldChar w:fldCharType="begin"/>
        </w:r>
        <w:r w:rsidR="004960BC">
          <w:rPr>
            <w:noProof/>
            <w:webHidden/>
          </w:rPr>
          <w:instrText xml:space="preserve"> PAGEREF _Toc200031409 \h </w:instrText>
        </w:r>
        <w:r w:rsidR="004960BC">
          <w:rPr>
            <w:noProof/>
            <w:webHidden/>
          </w:rPr>
        </w:r>
        <w:r w:rsidR="004960BC">
          <w:rPr>
            <w:noProof/>
            <w:webHidden/>
          </w:rPr>
          <w:fldChar w:fldCharType="separate"/>
        </w:r>
        <w:r w:rsidR="004960BC">
          <w:rPr>
            <w:noProof/>
            <w:webHidden/>
          </w:rPr>
          <w:t>49</w:t>
        </w:r>
        <w:r w:rsidR="004960BC">
          <w:rPr>
            <w:noProof/>
            <w:webHidden/>
          </w:rPr>
          <w:fldChar w:fldCharType="end"/>
        </w:r>
      </w:hyperlink>
    </w:p>
    <w:p w14:paraId="1EF8AA20" w14:textId="29840641"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10" w:history="1">
        <w:r w:rsidR="004960BC" w:rsidRPr="00F3103F">
          <w:rPr>
            <w:rStyle w:val="Hyperlink"/>
            <w:rFonts w:eastAsiaTheme="majorEastAsia"/>
            <w:noProof/>
          </w:rPr>
          <w:t>Figure 9</w:t>
        </w:r>
        <w:r w:rsidR="004960BC" w:rsidRPr="00F3103F">
          <w:rPr>
            <w:rStyle w:val="Hyperlink"/>
            <w:rFonts w:eastAsiaTheme="majorEastAsia"/>
            <w:noProof/>
          </w:rPr>
          <w:noBreakHyphen/>
          <w:t>2: Example of a filled in Qualifier</w:t>
        </w:r>
        <w:r w:rsidR="004960BC">
          <w:rPr>
            <w:noProof/>
            <w:webHidden/>
          </w:rPr>
          <w:tab/>
        </w:r>
        <w:r w:rsidR="004960BC">
          <w:rPr>
            <w:noProof/>
            <w:webHidden/>
          </w:rPr>
          <w:fldChar w:fldCharType="begin"/>
        </w:r>
        <w:r w:rsidR="004960BC">
          <w:rPr>
            <w:noProof/>
            <w:webHidden/>
          </w:rPr>
          <w:instrText xml:space="preserve"> PAGEREF _Toc200031410 \h </w:instrText>
        </w:r>
        <w:r w:rsidR="004960BC">
          <w:rPr>
            <w:noProof/>
            <w:webHidden/>
          </w:rPr>
        </w:r>
        <w:r w:rsidR="004960BC">
          <w:rPr>
            <w:noProof/>
            <w:webHidden/>
          </w:rPr>
          <w:fldChar w:fldCharType="separate"/>
        </w:r>
        <w:r w:rsidR="004960BC">
          <w:rPr>
            <w:noProof/>
            <w:webHidden/>
          </w:rPr>
          <w:t>50</w:t>
        </w:r>
        <w:r w:rsidR="004960BC">
          <w:rPr>
            <w:noProof/>
            <w:webHidden/>
          </w:rPr>
          <w:fldChar w:fldCharType="end"/>
        </w:r>
      </w:hyperlink>
    </w:p>
    <w:p w14:paraId="44A34692" w14:textId="5516645E"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11" w:history="1">
        <w:r w:rsidR="004960BC" w:rsidRPr="00F3103F">
          <w:rPr>
            <w:rStyle w:val="Hyperlink"/>
            <w:rFonts w:eastAsiaTheme="majorEastAsia"/>
            <w:noProof/>
          </w:rPr>
          <w:t>Figure 9</w:t>
        </w:r>
        <w:r w:rsidR="004960BC" w:rsidRPr="00F3103F">
          <w:rPr>
            <w:rStyle w:val="Hyperlink"/>
            <w:rFonts w:eastAsiaTheme="majorEastAsia"/>
            <w:noProof/>
          </w:rPr>
          <w:noBreakHyphen/>
          <w:t>3: Adding Semantic References in AAS Designer</w:t>
        </w:r>
        <w:r w:rsidR="004960BC">
          <w:rPr>
            <w:noProof/>
            <w:webHidden/>
          </w:rPr>
          <w:tab/>
        </w:r>
        <w:r w:rsidR="004960BC">
          <w:rPr>
            <w:noProof/>
            <w:webHidden/>
          </w:rPr>
          <w:fldChar w:fldCharType="begin"/>
        </w:r>
        <w:r w:rsidR="004960BC">
          <w:rPr>
            <w:noProof/>
            <w:webHidden/>
          </w:rPr>
          <w:instrText xml:space="preserve"> PAGEREF _Toc200031411 \h </w:instrText>
        </w:r>
        <w:r w:rsidR="004960BC">
          <w:rPr>
            <w:noProof/>
            <w:webHidden/>
          </w:rPr>
        </w:r>
        <w:r w:rsidR="004960BC">
          <w:rPr>
            <w:noProof/>
            <w:webHidden/>
          </w:rPr>
          <w:fldChar w:fldCharType="separate"/>
        </w:r>
        <w:r w:rsidR="004960BC">
          <w:rPr>
            <w:noProof/>
            <w:webHidden/>
          </w:rPr>
          <w:t>51</w:t>
        </w:r>
        <w:r w:rsidR="004960BC">
          <w:rPr>
            <w:noProof/>
            <w:webHidden/>
          </w:rPr>
          <w:fldChar w:fldCharType="end"/>
        </w:r>
      </w:hyperlink>
    </w:p>
    <w:p w14:paraId="46D72AAD" w14:textId="67034564"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12" w:history="1">
        <w:r w:rsidR="004960BC" w:rsidRPr="00F3103F">
          <w:rPr>
            <w:rStyle w:val="Hyperlink"/>
            <w:rFonts w:eastAsiaTheme="majorEastAsia"/>
            <w:noProof/>
          </w:rPr>
          <w:t>Figure 10</w:t>
        </w:r>
        <w:r w:rsidR="004960BC" w:rsidRPr="00F3103F">
          <w:rPr>
            <w:rStyle w:val="Hyperlink"/>
            <w:rFonts w:eastAsiaTheme="majorEastAsia"/>
            <w:noProof/>
          </w:rPr>
          <w:noBreakHyphen/>
          <w:t>2: Creating a New Semantic Description in AAS Designer</w:t>
        </w:r>
        <w:r w:rsidR="004960BC">
          <w:rPr>
            <w:noProof/>
            <w:webHidden/>
          </w:rPr>
          <w:tab/>
        </w:r>
        <w:r w:rsidR="004960BC">
          <w:rPr>
            <w:noProof/>
            <w:webHidden/>
          </w:rPr>
          <w:fldChar w:fldCharType="begin"/>
        </w:r>
        <w:r w:rsidR="004960BC">
          <w:rPr>
            <w:noProof/>
            <w:webHidden/>
          </w:rPr>
          <w:instrText xml:space="preserve"> PAGEREF _Toc200031412 \h </w:instrText>
        </w:r>
        <w:r w:rsidR="004960BC">
          <w:rPr>
            <w:noProof/>
            <w:webHidden/>
          </w:rPr>
        </w:r>
        <w:r w:rsidR="004960BC">
          <w:rPr>
            <w:noProof/>
            <w:webHidden/>
          </w:rPr>
          <w:fldChar w:fldCharType="separate"/>
        </w:r>
        <w:r w:rsidR="004960BC">
          <w:rPr>
            <w:noProof/>
            <w:webHidden/>
          </w:rPr>
          <w:t>51</w:t>
        </w:r>
        <w:r w:rsidR="004960BC">
          <w:rPr>
            <w:noProof/>
            <w:webHidden/>
          </w:rPr>
          <w:fldChar w:fldCharType="end"/>
        </w:r>
      </w:hyperlink>
    </w:p>
    <w:p w14:paraId="478D0E4E" w14:textId="5CA42C39"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13" w:history="1">
        <w:r w:rsidR="004960BC" w:rsidRPr="00F3103F">
          <w:rPr>
            <w:rStyle w:val="Hyperlink"/>
            <w:rFonts w:eastAsiaTheme="majorEastAsia"/>
            <w:noProof/>
          </w:rPr>
          <w:t>Figure 10</w:t>
        </w:r>
        <w:r w:rsidR="004960BC" w:rsidRPr="00F3103F">
          <w:rPr>
            <w:rStyle w:val="Hyperlink"/>
            <w:rFonts w:eastAsiaTheme="majorEastAsia"/>
            <w:noProof/>
          </w:rPr>
          <w:noBreakHyphen/>
          <w:t>3: Adding ECLASS/IEC/IRDI/VEC ID to the ID Placeholder</w:t>
        </w:r>
        <w:r w:rsidR="004960BC">
          <w:rPr>
            <w:noProof/>
            <w:webHidden/>
          </w:rPr>
          <w:tab/>
        </w:r>
        <w:r w:rsidR="004960BC">
          <w:rPr>
            <w:noProof/>
            <w:webHidden/>
          </w:rPr>
          <w:fldChar w:fldCharType="begin"/>
        </w:r>
        <w:r w:rsidR="004960BC">
          <w:rPr>
            <w:noProof/>
            <w:webHidden/>
          </w:rPr>
          <w:instrText xml:space="preserve"> PAGEREF _Toc200031413 \h </w:instrText>
        </w:r>
        <w:r w:rsidR="004960BC">
          <w:rPr>
            <w:noProof/>
            <w:webHidden/>
          </w:rPr>
        </w:r>
        <w:r w:rsidR="004960BC">
          <w:rPr>
            <w:noProof/>
            <w:webHidden/>
          </w:rPr>
          <w:fldChar w:fldCharType="separate"/>
        </w:r>
        <w:r w:rsidR="004960BC">
          <w:rPr>
            <w:noProof/>
            <w:webHidden/>
          </w:rPr>
          <w:t>52</w:t>
        </w:r>
        <w:r w:rsidR="004960BC">
          <w:rPr>
            <w:noProof/>
            <w:webHidden/>
          </w:rPr>
          <w:fldChar w:fldCharType="end"/>
        </w:r>
      </w:hyperlink>
    </w:p>
    <w:p w14:paraId="096AAFEA" w14:textId="65AE5AAF"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14" w:history="1">
        <w:r w:rsidR="004960BC" w:rsidRPr="00F3103F">
          <w:rPr>
            <w:rStyle w:val="Hyperlink"/>
            <w:rFonts w:eastAsiaTheme="majorEastAsia"/>
            <w:noProof/>
          </w:rPr>
          <w:t>Figure 9</w:t>
        </w:r>
        <w:r w:rsidR="004960BC" w:rsidRPr="00F3103F">
          <w:rPr>
            <w:rStyle w:val="Hyperlink"/>
            <w:rFonts w:eastAsiaTheme="majorEastAsia"/>
            <w:noProof/>
          </w:rPr>
          <w:noBreakHyphen/>
          <w:t>6: Defining a Property in AAS Designer</w:t>
        </w:r>
        <w:r w:rsidR="004960BC">
          <w:rPr>
            <w:noProof/>
            <w:webHidden/>
          </w:rPr>
          <w:tab/>
        </w:r>
        <w:r w:rsidR="004960BC">
          <w:rPr>
            <w:noProof/>
            <w:webHidden/>
          </w:rPr>
          <w:fldChar w:fldCharType="begin"/>
        </w:r>
        <w:r w:rsidR="004960BC">
          <w:rPr>
            <w:noProof/>
            <w:webHidden/>
          </w:rPr>
          <w:instrText xml:space="preserve"> PAGEREF _Toc200031414 \h </w:instrText>
        </w:r>
        <w:r w:rsidR="004960BC">
          <w:rPr>
            <w:noProof/>
            <w:webHidden/>
          </w:rPr>
        </w:r>
        <w:r w:rsidR="004960BC">
          <w:rPr>
            <w:noProof/>
            <w:webHidden/>
          </w:rPr>
          <w:fldChar w:fldCharType="separate"/>
        </w:r>
        <w:r w:rsidR="004960BC">
          <w:rPr>
            <w:noProof/>
            <w:webHidden/>
          </w:rPr>
          <w:t>52</w:t>
        </w:r>
        <w:r w:rsidR="004960BC">
          <w:rPr>
            <w:noProof/>
            <w:webHidden/>
          </w:rPr>
          <w:fldChar w:fldCharType="end"/>
        </w:r>
      </w:hyperlink>
    </w:p>
    <w:p w14:paraId="5CEB54DC" w14:textId="7A68BA50"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15" w:history="1">
        <w:r w:rsidR="004960BC" w:rsidRPr="00F3103F">
          <w:rPr>
            <w:rStyle w:val="Hyperlink"/>
            <w:rFonts w:eastAsiaTheme="majorEastAsia"/>
            <w:noProof/>
          </w:rPr>
          <w:t>Figure 9</w:t>
        </w:r>
        <w:r w:rsidR="004960BC" w:rsidRPr="00F3103F">
          <w:rPr>
            <w:rStyle w:val="Hyperlink"/>
            <w:rFonts w:eastAsiaTheme="majorEastAsia"/>
            <w:noProof/>
          </w:rPr>
          <w:noBreakHyphen/>
          <w:t>7: Assigning a Property Value in AAS Designer</w:t>
        </w:r>
        <w:r w:rsidR="004960BC">
          <w:rPr>
            <w:noProof/>
            <w:webHidden/>
          </w:rPr>
          <w:tab/>
        </w:r>
        <w:r w:rsidR="004960BC">
          <w:rPr>
            <w:noProof/>
            <w:webHidden/>
          </w:rPr>
          <w:fldChar w:fldCharType="begin"/>
        </w:r>
        <w:r w:rsidR="004960BC">
          <w:rPr>
            <w:noProof/>
            <w:webHidden/>
          </w:rPr>
          <w:instrText xml:space="preserve"> PAGEREF _Toc200031415 \h </w:instrText>
        </w:r>
        <w:r w:rsidR="004960BC">
          <w:rPr>
            <w:noProof/>
            <w:webHidden/>
          </w:rPr>
        </w:r>
        <w:r w:rsidR="004960BC">
          <w:rPr>
            <w:noProof/>
            <w:webHidden/>
          </w:rPr>
          <w:fldChar w:fldCharType="separate"/>
        </w:r>
        <w:r w:rsidR="004960BC">
          <w:rPr>
            <w:noProof/>
            <w:webHidden/>
          </w:rPr>
          <w:t>53</w:t>
        </w:r>
        <w:r w:rsidR="004960BC">
          <w:rPr>
            <w:noProof/>
            <w:webHidden/>
          </w:rPr>
          <w:fldChar w:fldCharType="end"/>
        </w:r>
      </w:hyperlink>
    </w:p>
    <w:p w14:paraId="4B23663F" w14:textId="5C16F785" w:rsidR="004960BC" w:rsidRDefault="00000000">
      <w:pPr>
        <w:pStyle w:val="TableofFigures"/>
        <w:tabs>
          <w:tab w:val="right" w:pos="9062"/>
        </w:tabs>
        <w:rPr>
          <w:rFonts w:eastAsiaTheme="minorEastAsia" w:cstheme="minorBidi"/>
          <w:b w:val="0"/>
          <w:bCs w:val="0"/>
          <w:noProof/>
          <w:kern w:val="2"/>
          <w:lang w:val="de-DE" w:eastAsia="de-DE"/>
          <w14:ligatures w14:val="standardContextual"/>
        </w:rPr>
      </w:pPr>
      <w:hyperlink w:anchor="_Toc200031416" w:history="1">
        <w:r w:rsidR="004960BC" w:rsidRPr="00F3103F">
          <w:rPr>
            <w:rStyle w:val="Hyperlink"/>
            <w:rFonts w:eastAsiaTheme="majorEastAsia"/>
            <w:noProof/>
            <w:lang w:val="de-DE"/>
          </w:rPr>
          <w:t>Figure 10</w:t>
        </w:r>
        <w:r w:rsidR="004960BC" w:rsidRPr="00F3103F">
          <w:rPr>
            <w:rStyle w:val="Hyperlink"/>
            <w:rFonts w:eastAsiaTheme="majorEastAsia"/>
            <w:noProof/>
            <w:lang w:val="de-DE"/>
          </w:rPr>
          <w:noBreakHyphen/>
          <w:t>1: Concept Description in AAS Designer</w:t>
        </w:r>
        <w:r w:rsidR="004960BC">
          <w:rPr>
            <w:noProof/>
            <w:webHidden/>
          </w:rPr>
          <w:tab/>
        </w:r>
        <w:r w:rsidR="004960BC">
          <w:rPr>
            <w:noProof/>
            <w:webHidden/>
          </w:rPr>
          <w:fldChar w:fldCharType="begin"/>
        </w:r>
        <w:r w:rsidR="004960BC">
          <w:rPr>
            <w:noProof/>
            <w:webHidden/>
          </w:rPr>
          <w:instrText xml:space="preserve"> PAGEREF _Toc200031416 \h </w:instrText>
        </w:r>
        <w:r w:rsidR="004960BC">
          <w:rPr>
            <w:noProof/>
            <w:webHidden/>
          </w:rPr>
        </w:r>
        <w:r w:rsidR="004960BC">
          <w:rPr>
            <w:noProof/>
            <w:webHidden/>
          </w:rPr>
          <w:fldChar w:fldCharType="separate"/>
        </w:r>
        <w:r w:rsidR="004960BC">
          <w:rPr>
            <w:noProof/>
            <w:webHidden/>
          </w:rPr>
          <w:t>54</w:t>
        </w:r>
        <w:r w:rsidR="004960BC">
          <w:rPr>
            <w:noProof/>
            <w:webHidden/>
          </w:rPr>
          <w:fldChar w:fldCharType="end"/>
        </w:r>
      </w:hyperlink>
    </w:p>
    <w:p w14:paraId="7E63BDEC" w14:textId="28164F10" w:rsidR="00356043" w:rsidRPr="00356043" w:rsidRDefault="00356043" w:rsidP="00356043">
      <w:r>
        <w:fldChar w:fldCharType="end"/>
      </w:r>
    </w:p>
    <w:p w14:paraId="42D25FF6" w14:textId="77777777" w:rsidR="00356043" w:rsidRDefault="00356043" w:rsidP="005A2EC4"/>
    <w:p w14:paraId="0FAA129B" w14:textId="77777777" w:rsidR="00356043" w:rsidRDefault="00356043" w:rsidP="005A2EC4"/>
    <w:p w14:paraId="633409BD" w14:textId="77777777" w:rsidR="00356043" w:rsidRDefault="00356043" w:rsidP="005A2EC4"/>
    <w:p w14:paraId="1BBB2610" w14:textId="77777777" w:rsidR="00356043" w:rsidRDefault="00356043" w:rsidP="005A2EC4"/>
    <w:p w14:paraId="78BEAE40" w14:textId="77777777" w:rsidR="00356043" w:rsidRDefault="00356043" w:rsidP="005A2EC4"/>
    <w:p w14:paraId="3088484E" w14:textId="77777777" w:rsidR="00356043" w:rsidRDefault="00356043" w:rsidP="005A2EC4"/>
    <w:p w14:paraId="7BF51302" w14:textId="77777777" w:rsidR="00356043" w:rsidRPr="00356043" w:rsidRDefault="00356043" w:rsidP="00356043"/>
    <w:p w14:paraId="36F6B1D0" w14:textId="77777777" w:rsidR="003A40E2" w:rsidRDefault="003A40E2" w:rsidP="003A40E2">
      <w:pPr>
        <w:rPr>
          <w:rFonts w:eastAsia="Arial" w:cs="Arial"/>
          <w:color w:val="000000" w:themeColor="text1"/>
        </w:rPr>
      </w:pPr>
    </w:p>
    <w:p w14:paraId="5A94E6D2" w14:textId="77777777" w:rsidR="003A40E2" w:rsidRDefault="003A40E2" w:rsidP="003A40E2">
      <w:pPr>
        <w:rPr>
          <w:rFonts w:eastAsia="Arial" w:cs="Arial"/>
          <w:color w:val="000000" w:themeColor="text1"/>
        </w:rPr>
      </w:pPr>
    </w:p>
    <w:p w14:paraId="379AA64E" w14:textId="77777777" w:rsidR="003A40E2" w:rsidRDefault="003A40E2" w:rsidP="003A40E2">
      <w:pPr>
        <w:rPr>
          <w:rFonts w:eastAsia="Arial" w:cs="Arial"/>
          <w:color w:val="000000" w:themeColor="text1"/>
        </w:rPr>
      </w:pPr>
    </w:p>
    <w:p w14:paraId="442C8246" w14:textId="77777777" w:rsidR="003A40E2" w:rsidRDefault="003A40E2" w:rsidP="003A40E2">
      <w:pPr>
        <w:rPr>
          <w:rFonts w:eastAsia="Arial" w:cs="Arial"/>
          <w:color w:val="000000" w:themeColor="text1"/>
        </w:rPr>
      </w:pPr>
    </w:p>
    <w:p w14:paraId="493A0351" w14:textId="77777777" w:rsidR="003A40E2" w:rsidRDefault="003A40E2" w:rsidP="003A40E2">
      <w:pPr>
        <w:rPr>
          <w:rFonts w:eastAsia="Arial" w:cs="Arial"/>
          <w:color w:val="000000" w:themeColor="text1"/>
        </w:rPr>
      </w:pPr>
    </w:p>
    <w:p w14:paraId="3A08F487" w14:textId="77777777" w:rsidR="003A40E2" w:rsidRDefault="003A40E2" w:rsidP="003A40E2">
      <w:pPr>
        <w:rPr>
          <w:rFonts w:eastAsia="Arial" w:cs="Arial"/>
          <w:color w:val="000000" w:themeColor="text1"/>
        </w:rPr>
      </w:pPr>
    </w:p>
    <w:p w14:paraId="1947FCEA" w14:textId="77777777" w:rsidR="003A40E2" w:rsidRDefault="003A40E2" w:rsidP="003A40E2">
      <w:pPr>
        <w:rPr>
          <w:rFonts w:eastAsia="Arial" w:cs="Arial"/>
          <w:color w:val="000000" w:themeColor="text1"/>
        </w:rPr>
      </w:pPr>
    </w:p>
    <w:p w14:paraId="14EEB90D" w14:textId="77777777" w:rsidR="003A40E2" w:rsidRDefault="003A40E2" w:rsidP="003A40E2">
      <w:pPr>
        <w:rPr>
          <w:rFonts w:eastAsia="Arial" w:cs="Arial"/>
          <w:color w:val="000000" w:themeColor="text1"/>
        </w:rPr>
      </w:pPr>
    </w:p>
    <w:bookmarkEnd w:id="164"/>
    <w:p w14:paraId="6EBED37C" w14:textId="77777777" w:rsidR="003A40E2" w:rsidRDefault="003A40E2" w:rsidP="003A40E2">
      <w:pPr>
        <w:rPr>
          <w:rFonts w:eastAsia="Arial" w:cs="Arial"/>
          <w:color w:val="000000" w:themeColor="text1"/>
        </w:rPr>
      </w:pPr>
    </w:p>
    <w:sectPr w:rsidR="003A40E2" w:rsidSect="008862BF">
      <w:headerReference w:type="default" r:id="rId146"/>
      <w:footerReference w:type="even" r:id="rId147"/>
      <w:footerReference w:type="default" r:id="rId148"/>
      <w:headerReference w:type="first" r:id="rId149"/>
      <w:footerReference w:type="first" r:id="rId150"/>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8" w:author="Avdullahu, Blendar" w:date="2025-06-02T08:16:00Z" w:initials="AB">
    <w:p w14:paraId="1440E024" w14:textId="2875BC62" w:rsidR="00A87B07" w:rsidRDefault="00A87B07">
      <w:pPr>
        <w:pStyle w:val="CommentText"/>
      </w:pPr>
      <w:r>
        <w:rPr>
          <w:rStyle w:val="CommentReference"/>
        </w:rPr>
        <w:annotationRef/>
      </w:r>
      <w:r>
        <w:t>Add at this: Chnage Packages to Shells, add Concept add Description, add Instance Viewer and Feed mapping</w:t>
      </w:r>
    </w:p>
  </w:comment>
  <w:comment w:id="169" w:author="Avdullahu, Blendar" w:date="2025-05-28T08:30:00Z" w:initials="AB">
    <w:p w14:paraId="4195471F" w14:textId="0C194FED" w:rsidR="00A87B07" w:rsidRPr="00736300" w:rsidRDefault="00A87B07">
      <w:pPr>
        <w:pStyle w:val="CommentText"/>
      </w:pPr>
      <w:r>
        <w:rPr>
          <w:rStyle w:val="CommentReference"/>
        </w:rPr>
        <w:annotationRef/>
      </w:r>
      <w:r w:rsidRPr="00736300">
        <w:t>T</w:t>
      </w:r>
      <w:r>
        <w:t>he picture has to be updated</w:t>
      </w:r>
    </w:p>
  </w:comment>
  <w:comment w:id="170" w:author="Kanak Pandit" w:date="2025-06-03T21:38:00Z" w:initials="KP">
    <w:p w14:paraId="7BC13661" w14:textId="77777777" w:rsidR="003860C4" w:rsidRDefault="00EC21E8" w:rsidP="003860C4">
      <w:r>
        <w:rPr>
          <w:rStyle w:val="CommentReference"/>
        </w:rPr>
        <w:annotationRef/>
      </w:r>
      <w:r w:rsidR="003860C4">
        <w:t>I am not sure if we should remove this because for us, this is not visible when we click on dashboard. But maybe for Markus, it is visible. So we should ask him about this first before removing it. The problem is that dashboard is blank for us so it wont make sense to attach a pic that makes no sense</w:t>
      </w:r>
    </w:p>
  </w:comment>
  <w:comment w:id="172" w:author="Avdullahu, Blendar" w:date="2025-06-02T08:12:00Z" w:initials="AB">
    <w:p w14:paraId="1CDFDD03" w14:textId="6225C109" w:rsidR="00A87B07" w:rsidRDefault="00A87B07">
      <w:pPr>
        <w:pStyle w:val="CommentText"/>
      </w:pPr>
      <w:r>
        <w:rPr>
          <w:rStyle w:val="CommentReference"/>
        </w:rPr>
        <w:annotationRef/>
      </w:r>
      <w:r w:rsidRPr="00736300">
        <w:t>T</w:t>
      </w:r>
      <w:r>
        <w:t>he picture has to be updated</w:t>
      </w:r>
    </w:p>
  </w:comment>
  <w:comment w:id="173" w:author="Kanak Pandit" w:date="2025-06-03T21:41:00Z" w:initials="KP">
    <w:p w14:paraId="3FFD7F27" w14:textId="77777777" w:rsidR="00DF67B8" w:rsidRDefault="00DF67B8" w:rsidP="00DF67B8">
      <w:r>
        <w:rPr>
          <w:rStyle w:val="CommentReference"/>
        </w:rPr>
        <w:annotationRef/>
      </w:r>
      <w:r>
        <w:rPr>
          <w:color w:val="000000"/>
        </w:rPr>
        <w:t>We have to remove packages right as we dont have it anymore in the designer</w:t>
      </w:r>
    </w:p>
  </w:comment>
  <w:comment w:id="176" w:author="Markus Rentschler" w:date="2025-06-04T21:16:00Z" w:initials="MR">
    <w:p w14:paraId="66EDF7B8" w14:textId="77777777" w:rsidR="00121A3E" w:rsidRDefault="00121A3E" w:rsidP="00121A3E">
      <w:pPr>
        <w:pStyle w:val="CommentText"/>
      </w:pPr>
      <w:r>
        <w:rPr>
          <w:rStyle w:val="CommentReference"/>
        </w:rPr>
        <w:annotationRef/>
      </w:r>
      <w:r>
        <w:t xml:space="preserve">Please provide IDTA-Links to the submodels </w:t>
      </w:r>
      <w:r>
        <w:br/>
      </w:r>
      <w:r>
        <w:br/>
      </w:r>
      <w:hyperlink r:id="rId1" w:history="1">
        <w:r w:rsidRPr="00173A23">
          <w:rPr>
            <w:rStyle w:val="Hyperlink"/>
          </w:rPr>
          <w:t>IDTA Submodel Templates</w:t>
        </w:r>
      </w:hyperlink>
      <w:r>
        <w:t xml:space="preserve"> </w:t>
      </w:r>
      <w:r>
        <w:br/>
      </w:r>
      <w:r>
        <w:br/>
      </w:r>
      <w:hyperlink r:id="rId2" w:history="1">
        <w:r w:rsidRPr="00173A23">
          <w:rPr>
            <w:rStyle w:val="Hyperlink"/>
          </w:rPr>
          <w:t>submodel-templates/published at main · admin-shell-io/submodel-templates</w:t>
        </w:r>
      </w:hyperlink>
      <w:r>
        <w:t xml:space="preserve"> </w:t>
      </w:r>
    </w:p>
  </w:comment>
  <w:comment w:id="177" w:author="Avdullahu, Blendar" w:date="2025-06-06T10:58:00Z" w:initials="AB">
    <w:p w14:paraId="463BE77D" w14:textId="399462FF" w:rsidR="00A425E5" w:rsidRDefault="00A425E5">
      <w:pPr>
        <w:pStyle w:val="CommentText"/>
      </w:pPr>
      <w:r>
        <w:rPr>
          <w:rStyle w:val="CommentReference"/>
        </w:rPr>
        <w:annotationRef/>
      </w:r>
      <w:r>
        <w:t>It is done</w:t>
      </w:r>
    </w:p>
  </w:comment>
  <w:comment w:id="180" w:author="Avdullahu, Blendar" w:date="2025-05-28T08:52:00Z" w:initials="AB">
    <w:p w14:paraId="2FAD06F3" w14:textId="1A3C3C4F" w:rsidR="00A87B07" w:rsidRDefault="00A87B07">
      <w:pPr>
        <w:pStyle w:val="CommentText"/>
      </w:pPr>
      <w:r>
        <w:rPr>
          <w:rStyle w:val="CommentReference"/>
        </w:rPr>
        <w:annotationRef/>
      </w:r>
      <w:r>
        <w:t>Is this private or can we keep it highlighted as that?</w:t>
      </w:r>
    </w:p>
  </w:comment>
  <w:comment w:id="182" w:author="Kanak Pandit" w:date="2025-06-03T21:42:00Z" w:initials="KP">
    <w:p w14:paraId="46DA17DF" w14:textId="77777777" w:rsidR="00C1388C" w:rsidRDefault="00C1388C" w:rsidP="00C1388C">
      <w:r>
        <w:rPr>
          <w:rStyle w:val="CommentReference"/>
        </w:rPr>
        <w:annotationRef/>
      </w:r>
      <w:r>
        <w:rPr>
          <w:color w:val="000000"/>
        </w:rPr>
        <w:t>I think it was attached earlier too, and Markus had no problem with it, so we can keep it</w:t>
      </w:r>
    </w:p>
  </w:comment>
  <w:comment w:id="181" w:author="Markus Rentschler" w:date="2025-06-04T21:18:00Z" w:initials="MR">
    <w:p w14:paraId="0C919613" w14:textId="77777777" w:rsidR="00203A91" w:rsidRDefault="00203A91" w:rsidP="00203A91">
      <w:pPr>
        <w:pStyle w:val="CommentText"/>
      </w:pPr>
      <w:r>
        <w:rPr>
          <w:rStyle w:val="CommentReference"/>
        </w:rPr>
        <w:annotationRef/>
      </w:r>
      <w:r>
        <w:t>Yes, keep it.</w:t>
      </w:r>
    </w:p>
  </w:comment>
  <w:comment w:id="189" w:author="Avdullahu, Blendar" w:date="2025-05-28T08:57:00Z" w:initials="AB">
    <w:p w14:paraId="6877BEA1" w14:textId="77777777" w:rsidR="00A425E5" w:rsidRDefault="00A425E5" w:rsidP="00FC3478">
      <w:pPr>
        <w:pStyle w:val="CommentText"/>
      </w:pPr>
      <w:r>
        <w:rPr>
          <w:rStyle w:val="CommentReference"/>
        </w:rPr>
        <w:annotationRef/>
      </w:r>
      <w:r>
        <w:t>Try to get rid of the blank below the picture</w:t>
      </w:r>
    </w:p>
  </w:comment>
  <w:comment w:id="197" w:author="Markus Rentschler" w:date="2025-06-04T21:25:00Z" w:initials="MR">
    <w:p w14:paraId="55ACD469" w14:textId="35E28C7C" w:rsidR="0045305F" w:rsidRDefault="0045305F" w:rsidP="0045305F">
      <w:pPr>
        <w:pStyle w:val="CommentText"/>
      </w:pPr>
      <w:r>
        <w:rPr>
          <w:rStyle w:val="CommentReference"/>
        </w:rPr>
        <w:annotationRef/>
      </w:r>
      <w:r>
        <w:fldChar w:fldCharType="begin"/>
      </w:r>
      <w:r>
        <w:instrText>HYPERLINK "mailto:kanak.pandit@arena2036.de"</w:instrText>
      </w:r>
      <w:bookmarkStart w:id="198" w:name="_@_0DAED0DCBACB4D0C89592DAF1F954866Z"/>
      <w:r>
        <w:fldChar w:fldCharType="separate"/>
      </w:r>
      <w:bookmarkEnd w:id="198"/>
      <w:r w:rsidRPr="0045305F">
        <w:rPr>
          <w:rStyle w:val="Mention3"/>
        </w:rPr>
        <w:t>@Kanak Pandit</w:t>
      </w:r>
      <w:r>
        <w:fldChar w:fldCharType="end"/>
      </w:r>
      <w:r>
        <w:t xml:space="preserve"> Poorly scaled and thus hardly readable!</w:t>
      </w:r>
    </w:p>
  </w:comment>
  <w:comment w:id="224" w:author="Avdullahu, Blendar" w:date="2025-06-02T09:26:00Z" w:initials="AB">
    <w:p w14:paraId="565B5935" w14:textId="7FC62683" w:rsidR="00E21159" w:rsidRDefault="00E21159">
      <w:pPr>
        <w:pStyle w:val="CommentText"/>
      </w:pPr>
      <w:r>
        <w:rPr>
          <w:rStyle w:val="CommentReference"/>
        </w:rPr>
        <w:annotationRef/>
      </w:r>
      <w:r>
        <w:t>Is the following a good example or do we have even better onces?</w:t>
      </w:r>
    </w:p>
  </w:comment>
  <w:comment w:id="225" w:author="Markus Rentschler" w:date="2025-06-04T21:10:00Z" w:initials="MR">
    <w:p w14:paraId="7FBC53F8" w14:textId="77777777" w:rsidR="00CC2999" w:rsidRDefault="00CC2999" w:rsidP="00CC2999">
      <w:pPr>
        <w:pStyle w:val="CommentText"/>
      </w:pPr>
      <w:r>
        <w:rPr>
          <w:rStyle w:val="CommentReference"/>
        </w:rPr>
        <w:annotationRef/>
      </w:r>
      <w:r>
        <w:t>The scaling of the screenshot is not good. Content is unreadable.</w:t>
      </w:r>
    </w:p>
  </w:comment>
  <w:comment w:id="229" w:author="Avdullahu, Blendar" w:date="2025-06-02T09:28:00Z" w:initials="AB">
    <w:p w14:paraId="52F0729F" w14:textId="63A4CFD8" w:rsidR="000B3098" w:rsidRDefault="000B3098">
      <w:pPr>
        <w:pStyle w:val="CommentText"/>
      </w:pPr>
      <w:r>
        <w:rPr>
          <w:rStyle w:val="CommentReference"/>
        </w:rPr>
        <w:annotationRef/>
      </w:r>
      <w:r>
        <w:t xml:space="preserve">Add as a subtopic? Should be 5.3 </w:t>
      </w:r>
    </w:p>
  </w:comment>
  <w:comment w:id="286" w:author="Avdullahu, Blendar" w:date="2025-06-03T11:27:00Z" w:initials="AB">
    <w:p w14:paraId="32BEADB8" w14:textId="68F8F572" w:rsidR="00D63DEB" w:rsidRDefault="00D63DEB">
      <w:pPr>
        <w:pStyle w:val="CommentText"/>
      </w:pPr>
      <w:r>
        <w:rPr>
          <w:rStyle w:val="CommentReference"/>
        </w:rPr>
        <w:annotationRef/>
      </w:r>
      <w:r>
        <w:t>Is something missing here?</w:t>
      </w:r>
    </w:p>
  </w:comment>
  <w:comment w:id="303" w:author="Avdullahu, Blendar" w:date="2025-06-03T11:32:00Z" w:initials="AB">
    <w:p w14:paraId="35BC1E04" w14:textId="6943F4A1" w:rsidR="00D63DEB" w:rsidRDefault="00D63DEB">
      <w:pPr>
        <w:pStyle w:val="CommentText"/>
      </w:pPr>
      <w:r>
        <w:rPr>
          <w:rStyle w:val="CommentReference"/>
        </w:rPr>
        <w:annotationRef/>
      </w:r>
      <w:r>
        <w:t>New Picture?</w:t>
      </w:r>
    </w:p>
  </w:comment>
  <w:comment w:id="305" w:author="Avdullahu, Blendar" w:date="2025-06-04T11:18:00Z" w:initials="AB">
    <w:p w14:paraId="77FCDB53" w14:textId="5D0F42CE" w:rsidR="000B3098" w:rsidRDefault="000B3098">
      <w:pPr>
        <w:pStyle w:val="CommentText"/>
      </w:pPr>
      <w:r>
        <w:rPr>
          <w:rStyle w:val="CommentReference"/>
        </w:rPr>
        <w:annotationRef/>
      </w:r>
      <w:r>
        <w:t>For what is this picture?</w:t>
      </w:r>
    </w:p>
  </w:comment>
  <w:comment w:id="310" w:author="Avdullahu, Blendar" w:date="2025-06-03T11:33:00Z" w:initials="AB">
    <w:p w14:paraId="1559821A" w14:textId="62C256A1" w:rsidR="00D63DEB" w:rsidRDefault="00D63DEB">
      <w:pPr>
        <w:pStyle w:val="CommentText"/>
      </w:pPr>
      <w:r>
        <w:rPr>
          <w:rStyle w:val="CommentReference"/>
        </w:rPr>
        <w:annotationRef/>
      </w:r>
      <w:r>
        <w:t>New Picture?</w:t>
      </w:r>
    </w:p>
  </w:comment>
  <w:comment w:id="313" w:author="Markus Rentschler" w:date="2025-04-01T13:00:00Z" w:initials="MR">
    <w:p w14:paraId="3E2C520F" w14:textId="77777777" w:rsidR="00DA04E2" w:rsidRDefault="00DA04E2" w:rsidP="00BE763F">
      <w:pPr>
        <w:pStyle w:val="CommentText"/>
      </w:pPr>
      <w:r>
        <w:rPr>
          <w:rStyle w:val="CommentReference"/>
        </w:rPr>
        <w:annotationRef/>
      </w:r>
      <w:r>
        <w:t>Move this in an own chapter about qualifier to the best practice section.</w:t>
      </w:r>
    </w:p>
  </w:comment>
  <w:comment w:id="314" w:author="Kanak Pandit" w:date="2025-04-04T14:15:00Z" w:initials="KP">
    <w:p w14:paraId="26B1F4FB" w14:textId="77777777" w:rsidR="00DA04E2" w:rsidRDefault="00DA04E2" w:rsidP="0075211B">
      <w:r>
        <w:rPr>
          <w:rStyle w:val="CommentReference"/>
        </w:rPr>
        <w:annotationRef/>
      </w:r>
      <w:r>
        <w:rPr>
          <w:color w:val="000000"/>
        </w:rPr>
        <w:t>I have solved this, can you check now?</w:t>
      </w:r>
    </w:p>
  </w:comment>
  <w:comment w:id="317" w:author="Markus Rentschler" w:date="2025-04-01T11:36:00Z" w:initials="MR">
    <w:p w14:paraId="4D60108F" w14:textId="77777777" w:rsidR="00901CAB" w:rsidRDefault="00901CAB" w:rsidP="00901CAB">
      <w:pPr>
        <w:pStyle w:val="CommentText"/>
      </w:pPr>
      <w:r>
        <w:rPr>
          <w:rStyle w:val="CommentReference"/>
        </w:rPr>
        <w:annotationRef/>
      </w:r>
      <w:r>
        <w:t>This doesn‘t make sense here and is wrong. Never change the ID of an IDTA submodel!</w:t>
      </w:r>
    </w:p>
  </w:comment>
  <w:comment w:id="324" w:author="Markus Rentschler" w:date="2025-04-01T11:55:00Z" w:initials="MR">
    <w:p w14:paraId="62EC2103" w14:textId="4A83362D" w:rsidR="00DA04E2" w:rsidRDefault="00DA04E2" w:rsidP="006C1716">
      <w:pPr>
        <w:pStyle w:val="CommentText"/>
      </w:pPr>
      <w:r>
        <w:rPr>
          <w:rStyle w:val="CommentReference"/>
        </w:rPr>
        <w:annotationRef/>
      </w:r>
      <w:r>
        <w:fldChar w:fldCharType="begin"/>
      </w:r>
      <w:r>
        <w:instrText>HYPERLINK "mailto:kanak.pandit@arena2036.de"</w:instrText>
      </w:r>
      <w:bookmarkStart w:id="326" w:name="_@_31456DAC06D540BA82540F258C1796EFZ"/>
      <w:r>
        <w:fldChar w:fldCharType="separate"/>
      </w:r>
      <w:bookmarkEnd w:id="326"/>
      <w:r w:rsidRPr="006C1716">
        <w:rPr>
          <w:rStyle w:val="Mention2"/>
          <w:noProof/>
        </w:rPr>
        <w:t>@Kanak Pandit</w:t>
      </w:r>
      <w:r>
        <w:fldChar w:fldCharType="end"/>
      </w:r>
      <w:r>
        <w:t xml:space="preserve"> This is new to me. Where did you get it from?</w:t>
      </w:r>
    </w:p>
  </w:comment>
  <w:comment w:id="325" w:author="Kanak Pandit" w:date="2025-04-04T13:40:00Z" w:initials="KP">
    <w:p w14:paraId="179DC645" w14:textId="77777777" w:rsidR="00DA04E2" w:rsidRDefault="00DA04E2" w:rsidP="00CB075F">
      <w:r>
        <w:rPr>
          <w:rStyle w:val="CommentReference"/>
        </w:rPr>
        <w:annotationRef/>
      </w:r>
      <w:r>
        <w:rPr>
          <w:color w:val="000000"/>
        </w:rPr>
        <w:t>I found it here: https://reference.opcfoundation.org/I4AAS/v100/docs/6.9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440E024" w15:done="1"/>
  <w15:commentEx w15:paraId="4195471F" w15:done="0"/>
  <w15:commentEx w15:paraId="7BC13661" w15:paraIdParent="4195471F" w15:done="0"/>
  <w15:commentEx w15:paraId="1CDFDD03" w15:done="0"/>
  <w15:commentEx w15:paraId="3FFD7F27" w15:paraIdParent="1CDFDD03" w15:done="0"/>
  <w15:commentEx w15:paraId="66EDF7B8" w15:done="1"/>
  <w15:commentEx w15:paraId="463BE77D" w15:paraIdParent="66EDF7B8" w15:done="1"/>
  <w15:commentEx w15:paraId="2FAD06F3" w15:done="1"/>
  <w15:commentEx w15:paraId="46DA17DF" w15:paraIdParent="2FAD06F3" w15:done="1"/>
  <w15:commentEx w15:paraId="0C919613" w15:paraIdParent="2FAD06F3" w15:done="1"/>
  <w15:commentEx w15:paraId="6877BEA1" w15:done="1"/>
  <w15:commentEx w15:paraId="55ACD469" w15:done="1"/>
  <w15:commentEx w15:paraId="565B5935" w15:done="1"/>
  <w15:commentEx w15:paraId="7FBC53F8" w15:paraIdParent="565B5935" w15:done="1"/>
  <w15:commentEx w15:paraId="52F0729F" w15:done="1"/>
  <w15:commentEx w15:paraId="32BEADB8" w15:done="0"/>
  <w15:commentEx w15:paraId="35BC1E04" w15:done="0"/>
  <w15:commentEx w15:paraId="77FCDB53" w15:done="1"/>
  <w15:commentEx w15:paraId="1559821A" w15:done="1"/>
  <w15:commentEx w15:paraId="3E2C520F" w15:done="1"/>
  <w15:commentEx w15:paraId="26B1F4FB" w15:paraIdParent="3E2C520F" w15:done="1"/>
  <w15:commentEx w15:paraId="4D60108F" w15:done="0"/>
  <w15:commentEx w15:paraId="62EC2103" w15:done="1"/>
  <w15:commentEx w15:paraId="179DC645" w15:paraIdParent="62EC210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9C3F859" w16cex:dateUtc="2025-06-03T19:38:00Z"/>
  <w16cex:commentExtensible w16cex:durableId="62B4BE01" w16cex:dateUtc="2025-06-03T19:41:00Z"/>
  <w16cex:commentExtensible w16cex:durableId="20825F41" w16cex:dateUtc="2025-06-04T19:16:00Z"/>
  <w16cex:commentExtensible w16cex:durableId="16C0E611" w16cex:dateUtc="2025-06-03T19:42:00Z"/>
  <w16cex:commentExtensible w16cex:durableId="1BFC7968" w16cex:dateUtc="2025-06-04T19:18:00Z"/>
  <w16cex:commentExtensible w16cex:durableId="46BEB010" w16cex:dateUtc="2025-06-04T19:25:00Z"/>
  <w16cex:commentExtensible w16cex:durableId="7D86B911" w16cex:dateUtc="2025-06-04T19:10:00Z"/>
  <w16cex:commentExtensible w16cex:durableId="2FB55F32" w16cex:dateUtc="2025-04-01T11:00:00Z">
    <w16cex:extLst>
      <w16:ext w16:uri="{CE6994B0-6A32-4C9F-8C6B-6E91EDA988CE}">
        <cr:reactions xmlns:cr="http://schemas.microsoft.com/office/comments/2020/reactions">
          <cr:reaction reactionType="1">
            <cr:reactionInfo dateUtc="2025-04-04T12:14:52Z">
              <cr:user userId="S::kanak.pandit@arena2036.de::9dca74df-1a48-4edc-8126-17f18d9470c0" userProvider="AD" userName="Kanak Pandit"/>
            </cr:reactionInfo>
          </cr:reaction>
        </cr:reactions>
      </w16:ext>
    </w16cex:extLst>
  </w16cex:commentExtensible>
  <w16cex:commentExtensible w16cex:durableId="341B2F49" w16cex:dateUtc="2025-04-04T12:15:00Z"/>
  <w16cex:commentExtensible w16cex:durableId="62D2FD5B" w16cex:dateUtc="2025-04-01T09:36:00Z"/>
  <w16cex:commentExtensible w16cex:durableId="33C30C68" w16cex:dateUtc="2025-04-01T09:55:00Z"/>
  <w16cex:commentExtensible w16cex:durableId="6E6A8004" w16cex:dateUtc="2025-04-04T1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440E024" w16cid:durableId="4C1199DE"/>
  <w16cid:commentId w16cid:paraId="4195471F" w16cid:durableId="160C8ED3"/>
  <w16cid:commentId w16cid:paraId="7BC13661" w16cid:durableId="79C3F859"/>
  <w16cid:commentId w16cid:paraId="1CDFDD03" w16cid:durableId="7782E466"/>
  <w16cid:commentId w16cid:paraId="3FFD7F27" w16cid:durableId="62B4BE01"/>
  <w16cid:commentId w16cid:paraId="66EDF7B8" w16cid:durableId="20825F41"/>
  <w16cid:commentId w16cid:paraId="463BE77D" w16cid:durableId="598D271E"/>
  <w16cid:commentId w16cid:paraId="2FAD06F3" w16cid:durableId="6B113136"/>
  <w16cid:commentId w16cid:paraId="46DA17DF" w16cid:durableId="16C0E611"/>
  <w16cid:commentId w16cid:paraId="0C919613" w16cid:durableId="1BFC7968"/>
  <w16cid:commentId w16cid:paraId="6877BEA1" w16cid:durableId="72D84620"/>
  <w16cid:commentId w16cid:paraId="55ACD469" w16cid:durableId="46BEB010"/>
  <w16cid:commentId w16cid:paraId="565B5935" w16cid:durableId="4F96B73B"/>
  <w16cid:commentId w16cid:paraId="7FBC53F8" w16cid:durableId="7D86B911"/>
  <w16cid:commentId w16cid:paraId="52F0729F" w16cid:durableId="27434974"/>
  <w16cid:commentId w16cid:paraId="32BEADB8" w16cid:durableId="777851D5"/>
  <w16cid:commentId w16cid:paraId="35BC1E04" w16cid:durableId="1147B726"/>
  <w16cid:commentId w16cid:paraId="77FCDB53" w16cid:durableId="77FCDB53"/>
  <w16cid:commentId w16cid:paraId="1559821A" w16cid:durableId="7D50FA7B"/>
  <w16cid:commentId w16cid:paraId="3E2C520F" w16cid:durableId="2FB55F32"/>
  <w16cid:commentId w16cid:paraId="26B1F4FB" w16cid:durableId="341B2F49"/>
  <w16cid:commentId w16cid:paraId="4D60108F" w16cid:durableId="62D2FD5B"/>
  <w16cid:commentId w16cid:paraId="62EC2103" w16cid:durableId="33C30C68"/>
  <w16cid:commentId w16cid:paraId="179DC645" w16cid:durableId="6E6A80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FB2D8C" w14:textId="77777777" w:rsidR="00DF7B05" w:rsidRDefault="00DF7B05" w:rsidP="00675481">
      <w:r>
        <w:separator/>
      </w:r>
    </w:p>
  </w:endnote>
  <w:endnote w:type="continuationSeparator" w:id="0">
    <w:p w14:paraId="758A3285" w14:textId="77777777" w:rsidR="00DF7B05" w:rsidRDefault="00DF7B05" w:rsidP="00675481">
      <w:r>
        <w:continuationSeparator/>
      </w:r>
    </w:p>
  </w:endnote>
  <w:endnote w:type="continuationNotice" w:id="1">
    <w:p w14:paraId="73B78773" w14:textId="77777777" w:rsidR="00DF7B05" w:rsidRDefault="00DF7B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MT">
    <w:altName w:val="Arial"/>
    <w:panose1 w:val="020B0604020202020204"/>
    <w:charset w:val="00"/>
    <w:family w:val="roman"/>
    <w:pitch w:val="default"/>
    <w:sig w:usb0="00000003" w:usb1="00000000" w:usb2="00000000" w:usb3="00000000" w:csb0="00000001" w:csb1="00000000"/>
  </w:font>
  <w:font w:name="Microsoft JhengHei">
    <w:panose1 w:val="020B0604030504040204"/>
    <w:charset w:val="88"/>
    <w:family w:val="swiss"/>
    <w:pitch w:val="variable"/>
    <w:sig w:usb0="00000087" w:usb1="288F40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3C658" w14:textId="77777777" w:rsidR="00DA04E2" w:rsidRDefault="00DA04E2">
    <w:pPr>
      <w:pStyle w:val="Footer"/>
    </w:pPr>
    <w:r>
      <w:rPr>
        <w:noProof/>
        <w:lang w:val="de-DE" w:eastAsia="zh-CN"/>
      </w:rPr>
      <mc:AlternateContent>
        <mc:Choice Requires="wps">
          <w:drawing>
            <wp:anchor distT="0" distB="0" distL="0" distR="0" simplePos="0" relativeHeight="251658244" behindDoc="0" locked="0" layoutInCell="1" allowOverlap="1" wp14:anchorId="582A6653" wp14:editId="6DA4590A">
              <wp:simplePos x="635" y="635"/>
              <wp:positionH relativeFrom="page">
                <wp:align>center</wp:align>
              </wp:positionH>
              <wp:positionV relativeFrom="page">
                <wp:align>bottom</wp:align>
              </wp:positionV>
              <wp:extent cx="443865" cy="443865"/>
              <wp:effectExtent l="0" t="0" r="5715" b="0"/>
              <wp:wrapNone/>
              <wp:docPr id="2063980404" name="Textfeld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360052" w14:textId="77777777" w:rsidR="00DA04E2" w:rsidRPr="00937BEF" w:rsidRDefault="00DA04E2">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82A6653" id="_x0000_t202" coordsize="21600,21600" o:spt="202" path="m,l,21600r21600,l21600,xe">
              <v:stroke joinstyle="miter"/>
              <v:path gradientshapeok="t" o:connecttype="rect"/>
            </v:shapetype>
            <v:shape id="Textfeld 2" o:spid="_x0000_s1026" type="#_x0000_t202" alt="Public" style="position:absolute;margin-left:0;margin-top:0;width:34.95pt;height:34.95pt;z-index:25165824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" filled="f" stroked="f">
              <v:textbox style="mso-fit-shape-to-text:t" inset="0,0,0,15pt">
                <w:txbxContent>
                  <w:p w14:paraId="59360052" w14:textId="77777777" w:rsidR="00DA04E2" w:rsidRPr="00937BEF" w:rsidRDefault="00DA04E2">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F052" w14:textId="4E1C2A89" w:rsidR="00DA04E2" w:rsidRDefault="00DA04E2" w:rsidP="003A3F21">
    <w:pPr>
      <w:pStyle w:val="Footer"/>
      <w:jc w:val="right"/>
    </w:pPr>
    <w:r>
      <w:rPr>
        <w:noProof/>
        <w:lang w:val="de-DE" w:eastAsia="zh-CN"/>
      </w:rPr>
      <mc:AlternateContent>
        <mc:Choice Requires="wps">
          <w:drawing>
            <wp:anchor distT="0" distB="0" distL="114300" distR="114300" simplePos="0" relativeHeight="251658245" behindDoc="0" locked="0" layoutInCell="0" allowOverlap="1" wp14:anchorId="54F8BB22" wp14:editId="652FF3C5">
              <wp:simplePos x="0" y="0"/>
              <wp:positionH relativeFrom="page">
                <wp:posOffset>0</wp:posOffset>
              </wp:positionH>
              <wp:positionV relativeFrom="page">
                <wp:posOffset>9970135</wp:posOffset>
              </wp:positionV>
              <wp:extent cx="7549286" cy="526694"/>
              <wp:effectExtent l="0" t="0" r="0" b="6985"/>
              <wp:wrapNone/>
              <wp:docPr id="847119777"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9286" cy="526694"/>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88E0146" w14:textId="3D8BB950" w:rsidR="00DA04E2" w:rsidRPr="00F600BC" w:rsidRDefault="00DA04E2">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350F82">
                            <w:rPr>
                              <w:rFonts w:ascii="ArialMT" w:hAnsi="ArialMT" w:cs="ArialMT"/>
                              <w:noProof/>
                            </w:rPr>
                            <w:t>07.06.2025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VWS4LS TP 12 –</w:t>
                          </w:r>
                          <w:r w:rsidRPr="00F600BC">
                            <w:rPr>
                              <w:rFonts w:ascii="ArialMT" w:hAnsi="ArialMT" w:cs="ArialMT"/>
                              <w:b/>
                              <w:bCs/>
                              <w:lang w:val="de-DE"/>
                            </w:rPr>
                            <w:t xml:space="preserve"> AAS-Designer Manual</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F8BB22" id="_x0000_t202" coordsize="21600,21600" o:spt="202" path="m,l,21600r21600,l21600,xe">
              <v:stroke joinstyle="miter"/>
              <v:path gradientshapeok="t" o:connecttype="rect"/>
            </v:shapetype>
            <v:shape id="Textfeld 4" o:spid="_x0000_s1027" type="#_x0000_t202" alt="{&quot;HashCode&quot;:852612945,&quot;Height&quot;:841.0,&quot;Width&quot;:595.0,&quot;Placement&quot;:&quot;Footer&quot;,&quot;Index&quot;:&quot;Primary&quot;,&quot;Section&quot;:1,&quot;Top&quot;:0.0,&quot;Left&quot;:0.0}" style="position:absolute;left:0;text-align:left;margin-left:0;margin-top:785.05pt;width:594.45pt;height:41.4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" o:allowincell="f" filled="f" stroked="f" strokeweight=".5pt">
              <v:textbox inset="20pt,0,,0">
                <w:txbxContent>
                  <w:p w14:paraId="188E0146" w14:textId="3D8BB950" w:rsidR="00DA04E2" w:rsidRPr="00F600BC" w:rsidRDefault="00DA04E2">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350F82">
                      <w:rPr>
                        <w:rFonts w:ascii="ArialMT" w:hAnsi="ArialMT" w:cs="ArialMT"/>
                        <w:noProof/>
                      </w:rPr>
                      <w:t>07.06.2025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VWS4LS TP 12 –</w:t>
                    </w:r>
                    <w:r w:rsidRPr="00F600BC">
                      <w:rPr>
                        <w:rFonts w:ascii="ArialMT" w:hAnsi="ArialMT" w:cs="ArialMT"/>
                        <w:b/>
                        <w:bCs/>
                        <w:lang w:val="de-DE"/>
                      </w:rPr>
                      <w:t xml:space="preserve"> AAS-Designer Manual</w:t>
                    </w:r>
                  </w:p>
                </w:txbxContent>
              </v:textbox>
              <w10:wrap anchorx="page" anchory="page"/>
            </v:shape>
          </w:pict>
        </mc:Fallback>
      </mc:AlternateContent>
    </w:r>
    <w:sdt>
      <w:sdtPr>
        <w:id w:val="473575437"/>
        <w:docPartObj>
          <w:docPartGallery w:val="Page Numbers (Bottom of Page)"/>
          <w:docPartUnique/>
        </w:docPartObj>
      </w:sdtPr>
      <w:sdtContent>
        <w:r>
          <w:fldChar w:fldCharType="begin"/>
        </w:r>
        <w:r>
          <w:instrText>PAGE   \* MERGEFORMAT</w:instrText>
        </w:r>
        <w:r>
          <w:fldChar w:fldCharType="separate"/>
        </w:r>
        <w:r w:rsidR="00631E13">
          <w:rPr>
            <w:noProof/>
          </w:rPr>
          <w:t>1</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50276" w14:textId="77777777" w:rsidR="00DA04E2" w:rsidRDefault="00DA04E2" w:rsidP="00944AC4">
    <w:pPr>
      <w:pStyle w:val="Footer"/>
      <w:jc w:val="center"/>
    </w:pPr>
    <w:r>
      <w:rPr>
        <w:noProof/>
        <w:lang w:val="de-DE" w:eastAsia="zh-CN"/>
      </w:rPr>
      <mc:AlternateContent>
        <mc:Choice Requires="wps">
          <w:drawing>
            <wp:anchor distT="0" distB="0" distL="0" distR="0" simplePos="0" relativeHeight="251658243" behindDoc="0" locked="0" layoutInCell="1" allowOverlap="1" wp14:anchorId="515B9BEB" wp14:editId="42796229">
              <wp:simplePos x="635" y="635"/>
              <wp:positionH relativeFrom="page">
                <wp:align>center</wp:align>
              </wp:positionH>
              <wp:positionV relativeFrom="page">
                <wp:align>bottom</wp:align>
              </wp:positionV>
              <wp:extent cx="443865" cy="443865"/>
              <wp:effectExtent l="0" t="0" r="5715" b="0"/>
              <wp:wrapNone/>
              <wp:docPr id="899101765" name="Textfeld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8D21D" w14:textId="77777777" w:rsidR="00DA04E2" w:rsidRPr="00937BEF" w:rsidRDefault="00DA04E2">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15B9BEB" id="_x0000_t202" coordsize="21600,21600" o:spt="202" path="m,l,21600r21600,l21600,xe">
              <v:stroke joinstyle="miter"/>
              <v:path gradientshapeok="t" o:connecttype="rect"/>
            </v:shapetype>
            <v:shape id="Textfeld 1" o:spid="_x0000_s1028" type="#_x0000_t202" alt="Public" style="position:absolute;left:0;text-align:left;margin-left:0;margin-top:0;width:34.95pt;height:34.95pt;z-index:251658243;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" filled="f" stroked="f">
              <v:textbox style="mso-fit-shape-to-text:t" inset="0,0,0,15pt">
                <w:txbxContent>
                  <w:p w14:paraId="4378D21D" w14:textId="77777777" w:rsidR="00DA04E2" w:rsidRPr="00937BEF" w:rsidRDefault="00DA04E2">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6AE95" w14:textId="65CA8164" w:rsidR="00DA04E2" w:rsidRDefault="00DA04E2">
    <w:pPr>
      <w:pStyle w:val="Footer"/>
    </w:pPr>
    <w:r>
      <w:rPr>
        <w:noProof/>
        <w:lang w:val="de-DE" w:eastAsia="zh-CN"/>
      </w:rPr>
      <mc:AlternateContent>
        <mc:Choice Requires="wps">
          <w:drawing>
            <wp:anchor distT="0" distB="0" distL="0" distR="0" simplePos="0" relativeHeight="251658241" behindDoc="0" locked="0" layoutInCell="1" allowOverlap="1" wp14:anchorId="24D2B86A" wp14:editId="4FA1C992">
              <wp:simplePos x="635" y="635"/>
              <wp:positionH relativeFrom="page">
                <wp:align>center</wp:align>
              </wp:positionH>
              <wp:positionV relativeFrom="page">
                <wp:align>bottom</wp:align>
              </wp:positionV>
              <wp:extent cx="443865" cy="443865"/>
              <wp:effectExtent l="0" t="0" r="18415" b="0"/>
              <wp:wrapNone/>
              <wp:docPr id="540706918" name="Textfeld 2"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9341A2" w14:textId="4949C5C8" w:rsidR="00DA04E2" w:rsidRPr="00CA3FD7" w:rsidRDefault="00DA04E2" w:rsidP="00CA3FD7">
                          <w:pPr>
                            <w:rPr>
                              <w:rFonts w:eastAsia="Arial" w:cs="Arial"/>
                              <w:noProof/>
                              <w:color w:val="000000"/>
                              <w:sz w:val="18"/>
                              <w:szCs w:val="18"/>
                            </w:rPr>
                          </w:pPr>
                          <w:r w:rsidRPr="00CA3FD7">
                            <w:rPr>
                              <w:rFonts w:eastAsia="Arial" w:cs="Arial"/>
                              <w:noProof/>
                              <w:color w:val="000000"/>
                              <w:sz w:val="18"/>
                              <w:szCs w:val="18"/>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24D2B86A" id="_x0000_t202" coordsize="21600,21600" o:spt="202" path="m,l,21600r21600,l21600,xe">
              <v:stroke joinstyle="miter"/>
              <v:path gradientshapeok="t" o:connecttype="rect"/>
            </v:shapetype>
            <v:shape id="_x0000_s1030" type="#_x0000_t202" alt="Internal" style="position:absolute;margin-left:0;margin-top:0;width:34.95pt;height:34.95pt;z-index:251658241;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" filled="f" stroked="f">
              <v:textbox style="mso-fit-shape-to-text:t" inset="0,0,0,15pt">
                <w:txbxContent>
                  <w:p w14:paraId="419341A2" w14:textId="4949C5C8" w:rsidR="00DA04E2" w:rsidRPr="00CA3FD7" w:rsidRDefault="00DA04E2" w:rsidP="00CA3FD7">
                    <w:pPr>
                      <w:rPr>
                        <w:rFonts w:eastAsia="Arial" w:cs="Arial"/>
                        <w:noProof/>
                        <w:color w:val="000000"/>
                        <w:sz w:val="18"/>
                        <w:szCs w:val="18"/>
                      </w:rPr>
                    </w:pPr>
                    <w:r w:rsidRPr="00CA3FD7">
                      <w:rPr>
                        <w:rFonts w:eastAsia="Arial" w:cs="Arial"/>
                        <w:noProof/>
                        <w:color w:val="000000"/>
                        <w:sz w:val="18"/>
                        <w:szCs w:val="18"/>
                      </w:rPr>
                      <w:t>Internal</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072F9" w14:textId="2F758F3D" w:rsidR="00DA04E2" w:rsidRPr="001B1D38" w:rsidRDefault="00DA04E2" w:rsidP="003011EE">
    <w:pPr>
      <w:pStyle w:val="Footer"/>
      <w:jc w:val="right"/>
      <w:rPr>
        <w:sz w:val="18"/>
        <w:szCs w:val="18"/>
      </w:rPr>
    </w:pPr>
    <w:r>
      <w:rPr>
        <w:noProof/>
        <w:lang w:val="de-DE" w:eastAsia="zh-CN"/>
      </w:rPr>
      <mc:AlternateContent>
        <mc:Choice Requires="wps">
          <w:drawing>
            <wp:anchor distT="0" distB="0" distL="114300" distR="114300" simplePos="0" relativeHeight="251658248" behindDoc="0" locked="0" layoutInCell="0" allowOverlap="1" wp14:anchorId="787A0648" wp14:editId="434BDB6E">
              <wp:simplePos x="0" y="0"/>
              <wp:positionH relativeFrom="page">
                <wp:posOffset>0</wp:posOffset>
              </wp:positionH>
              <wp:positionV relativeFrom="page">
                <wp:posOffset>10072209</wp:posOffset>
              </wp:positionV>
              <wp:extent cx="7549286" cy="526694"/>
              <wp:effectExtent l="0" t="0" r="0" b="6985"/>
              <wp:wrapNone/>
              <wp:docPr id="528540477"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9286" cy="526694"/>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71390C9" w14:textId="37ACF021" w:rsidR="00DA04E2" w:rsidRPr="00971C98" w:rsidRDefault="00DA04E2" w:rsidP="007A619A">
                          <w:pPr>
                            <w:pStyle w:val="Footer"/>
                            <w:ind w:right="360"/>
                            <w:jc w:val="center"/>
                            <w:rPr>
                              <w:rFonts w:cs="Arial"/>
                              <w:sz w:val="10"/>
                              <w:szCs w:val="20"/>
                              <w:lang w:val="de-DE"/>
                            </w:rPr>
                          </w:pPr>
                          <w:r w:rsidRPr="00971C98">
                            <w:rPr>
                              <w:rFonts w:ascii="ArialMT" w:hAnsi="ArialMT" w:cs="ArialMT"/>
                              <w:sz w:val="20"/>
                              <w:szCs w:val="20"/>
                              <w:lang w:val="de-DE"/>
                            </w:rPr>
                            <w:t xml:space="preserve">Ergebnisdokumentation (Stand </w:t>
                          </w:r>
                          <w:r w:rsidRPr="00971C98">
                            <w:rPr>
                              <w:rFonts w:ascii="ArialMT" w:hAnsi="ArialMT" w:cs="ArialMT"/>
                              <w:sz w:val="20"/>
                              <w:szCs w:val="20"/>
                            </w:rPr>
                            <w:fldChar w:fldCharType="begin"/>
                          </w:r>
                          <w:r>
                            <w:rPr>
                              <w:rFonts w:ascii="ArialMT" w:hAnsi="ArialMT" w:cs="ArialMT"/>
                            </w:rPr>
                            <w:instrText xml:space="preserve"> TIME  \@ "dd.MM.yyyy"  \* MERGEFORMAT </w:instrText>
                          </w:r>
                          <w:r w:rsidRPr="00971C98">
                            <w:rPr>
                              <w:rFonts w:ascii="ArialMT" w:hAnsi="ArialMT" w:cs="ArialMT"/>
                              <w:sz w:val="20"/>
                              <w:szCs w:val="20"/>
                            </w:rPr>
                            <w:fldChar w:fldCharType="separate"/>
                          </w:r>
                          <w:r w:rsidR="00350F82" w:rsidRPr="00350F82">
                            <w:rPr>
                              <w:rFonts w:ascii="ArialMT" w:hAnsi="ArialMT" w:cs="ArialMT"/>
                              <w:noProof/>
                              <w:sz w:val="20"/>
                              <w:szCs w:val="20"/>
                            </w:rPr>
                            <w:t>07.06.2025</w:t>
                          </w:r>
                          <w:r w:rsidRPr="00971C98">
                            <w:rPr>
                              <w:rFonts w:ascii="ArialMT" w:hAnsi="ArialMT" w:cs="ArialMT"/>
                              <w:sz w:val="20"/>
                              <w:szCs w:val="20"/>
                            </w:rPr>
                            <w:fldChar w:fldCharType="end"/>
                          </w:r>
                          <w:r w:rsidRPr="00971C98">
                            <w:rPr>
                              <w:rFonts w:ascii="ArialMT" w:hAnsi="ArialMT" w:cs="ArialMT"/>
                              <w:sz w:val="20"/>
                              <w:szCs w:val="20"/>
                              <w:lang w:val="de-DE"/>
                            </w:rPr>
                            <w:t>)</w:t>
                          </w:r>
                          <w:r w:rsidRPr="00971C98">
                            <w:rPr>
                              <w:rFonts w:ascii="ArialMT" w:hAnsi="ArialMT" w:cs="ArialMT"/>
                              <w:sz w:val="20"/>
                              <w:szCs w:val="20"/>
                              <w:lang w:val="de-DE"/>
                            </w:rPr>
                            <w:br/>
                            <w:t xml:space="preserve">VWS4LS TP 12 – </w:t>
                          </w:r>
                          <w:r w:rsidRPr="00971C98">
                            <w:rPr>
                              <w:rFonts w:ascii="ArialMT" w:hAnsi="ArialMT" w:cs="ArialMT"/>
                              <w:b/>
                              <w:sz w:val="20"/>
                              <w:szCs w:val="20"/>
                              <w:lang w:val="de-DE"/>
                            </w:rPr>
                            <w:t>AAS Designer Manual</w:t>
                          </w:r>
                          <w:r w:rsidRPr="00971C98" w:rsidDel="00D52360">
                            <w:rPr>
                              <w:rFonts w:ascii="ArialMT" w:hAnsi="ArialMT" w:cs="ArialMT"/>
                              <w:sz w:val="20"/>
                              <w:szCs w:val="20"/>
                              <w:lang w:val="de-DE"/>
                            </w:rPr>
                            <w:t xml:space="preserve"> </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7A0648" id="_x0000_t202" coordsize="21600,21600" o:spt="202" path="m,l,21600r21600,l21600,xe">
              <v:stroke joinstyle="miter"/>
              <v:path gradientshapeok="t" o:connecttype="rect"/>
            </v:shapetype>
            <v:shape id="_x0000_s1031" type="#_x0000_t202" alt="{&quot;HashCode&quot;:852612945,&quot;Height&quot;:841.0,&quot;Width&quot;:595.0,&quot;Placement&quot;:&quot;Footer&quot;,&quot;Index&quot;:&quot;Primary&quot;,&quot;Section&quot;:1,&quot;Top&quot;:0.0,&quot;Left&quot;:0.0}" style="position:absolute;left:0;text-align:left;margin-left:0;margin-top:793.1pt;width:594.45pt;height:41.4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" o:allowincell="f" filled="f" stroked="f" strokeweight=".5pt">
              <v:textbox inset="20pt,0,,0">
                <w:txbxContent>
                  <w:p w14:paraId="371390C9" w14:textId="37ACF021" w:rsidR="00DA04E2" w:rsidRPr="00971C98" w:rsidRDefault="00DA04E2" w:rsidP="007A619A">
                    <w:pPr>
                      <w:pStyle w:val="Footer"/>
                      <w:ind w:right="360"/>
                      <w:jc w:val="center"/>
                      <w:rPr>
                        <w:rFonts w:cs="Arial"/>
                        <w:sz w:val="10"/>
                        <w:szCs w:val="20"/>
                        <w:lang w:val="de-DE"/>
                      </w:rPr>
                    </w:pPr>
                    <w:r w:rsidRPr="00971C98">
                      <w:rPr>
                        <w:rFonts w:ascii="ArialMT" w:hAnsi="ArialMT" w:cs="ArialMT"/>
                        <w:sz w:val="20"/>
                        <w:szCs w:val="20"/>
                        <w:lang w:val="de-DE"/>
                      </w:rPr>
                      <w:t xml:space="preserve">Ergebnisdokumentation (Stand </w:t>
                    </w:r>
                    <w:r w:rsidRPr="00971C98">
                      <w:rPr>
                        <w:rFonts w:ascii="ArialMT" w:hAnsi="ArialMT" w:cs="ArialMT"/>
                        <w:sz w:val="20"/>
                        <w:szCs w:val="20"/>
                      </w:rPr>
                      <w:fldChar w:fldCharType="begin"/>
                    </w:r>
                    <w:r>
                      <w:rPr>
                        <w:rFonts w:ascii="ArialMT" w:hAnsi="ArialMT" w:cs="ArialMT"/>
                      </w:rPr>
                      <w:instrText xml:space="preserve"> TIME  \@ "dd.MM.yyyy"  \* MERGEFORMAT </w:instrText>
                    </w:r>
                    <w:r w:rsidRPr="00971C98">
                      <w:rPr>
                        <w:rFonts w:ascii="ArialMT" w:hAnsi="ArialMT" w:cs="ArialMT"/>
                        <w:sz w:val="20"/>
                        <w:szCs w:val="20"/>
                      </w:rPr>
                      <w:fldChar w:fldCharType="separate"/>
                    </w:r>
                    <w:r w:rsidR="00350F82" w:rsidRPr="00350F82">
                      <w:rPr>
                        <w:rFonts w:ascii="ArialMT" w:hAnsi="ArialMT" w:cs="ArialMT"/>
                        <w:noProof/>
                        <w:sz w:val="20"/>
                        <w:szCs w:val="20"/>
                      </w:rPr>
                      <w:t>07.06.2025</w:t>
                    </w:r>
                    <w:r w:rsidRPr="00971C98">
                      <w:rPr>
                        <w:rFonts w:ascii="ArialMT" w:hAnsi="ArialMT" w:cs="ArialMT"/>
                        <w:sz w:val="20"/>
                        <w:szCs w:val="20"/>
                      </w:rPr>
                      <w:fldChar w:fldCharType="end"/>
                    </w:r>
                    <w:r w:rsidRPr="00971C98">
                      <w:rPr>
                        <w:rFonts w:ascii="ArialMT" w:hAnsi="ArialMT" w:cs="ArialMT"/>
                        <w:sz w:val="20"/>
                        <w:szCs w:val="20"/>
                        <w:lang w:val="de-DE"/>
                      </w:rPr>
                      <w:t>)</w:t>
                    </w:r>
                    <w:r w:rsidRPr="00971C98">
                      <w:rPr>
                        <w:rFonts w:ascii="ArialMT" w:hAnsi="ArialMT" w:cs="ArialMT"/>
                        <w:sz w:val="20"/>
                        <w:szCs w:val="20"/>
                        <w:lang w:val="de-DE"/>
                      </w:rPr>
                      <w:br/>
                      <w:t xml:space="preserve">VWS4LS TP 12 – </w:t>
                    </w:r>
                    <w:r w:rsidRPr="00971C98">
                      <w:rPr>
                        <w:rFonts w:ascii="ArialMT" w:hAnsi="ArialMT" w:cs="ArialMT"/>
                        <w:b/>
                        <w:sz w:val="20"/>
                        <w:szCs w:val="20"/>
                        <w:lang w:val="de-DE"/>
                      </w:rPr>
                      <w:t>AAS Designer Manual</w:t>
                    </w:r>
                    <w:r w:rsidRPr="00971C98" w:rsidDel="00D52360">
                      <w:rPr>
                        <w:rFonts w:ascii="ArialMT" w:hAnsi="ArialMT" w:cs="ArialMT"/>
                        <w:sz w:val="20"/>
                        <w:szCs w:val="20"/>
                        <w:lang w:val="de-DE"/>
                      </w:rPr>
                      <w:t xml:space="preserve"> </w:t>
                    </w:r>
                  </w:p>
                </w:txbxContent>
              </v:textbox>
              <w10:wrap anchorx="page" anchory="page"/>
            </v:shape>
          </w:pict>
        </mc:Fallback>
      </mc:AlternateContent>
    </w:r>
    <w:sdt>
      <w:sdtPr>
        <w:rPr>
          <w:sz w:val="18"/>
          <w:szCs w:val="18"/>
        </w:rPr>
        <w:id w:val="1289088484"/>
        <w:docPartObj>
          <w:docPartGallery w:val="Page Numbers (Bottom of Page)"/>
          <w:docPartUnique/>
        </w:docPartObj>
      </w:sdtPr>
      <w:sdtContent>
        <w:sdt>
          <w:sdtPr>
            <w:id w:val="336580224"/>
            <w:docPartObj>
              <w:docPartGallery w:val="Page Numbers (Bottom of Page)"/>
              <w:docPartUnique/>
            </w:docPartObj>
          </w:sdtPr>
          <w:sdtContent>
            <w:r w:rsidRPr="001B1D38">
              <w:rPr>
                <w:sz w:val="18"/>
                <w:szCs w:val="18"/>
              </w:rPr>
              <w:fldChar w:fldCharType="begin"/>
            </w:r>
            <w:r w:rsidRPr="001B1D38">
              <w:rPr>
                <w:sz w:val="18"/>
                <w:szCs w:val="18"/>
              </w:rPr>
              <w:instrText>PAGE   \* MERGEFORMAT</w:instrText>
            </w:r>
            <w:r w:rsidRPr="001B1D38">
              <w:rPr>
                <w:sz w:val="18"/>
                <w:szCs w:val="18"/>
              </w:rPr>
              <w:fldChar w:fldCharType="separate"/>
            </w:r>
            <w:r w:rsidR="00B07280">
              <w:rPr>
                <w:noProof/>
                <w:sz w:val="18"/>
                <w:szCs w:val="18"/>
              </w:rPr>
              <w:t>1</w:t>
            </w:r>
            <w:r w:rsidRPr="001B1D38">
              <w:rPr>
                <w:sz w:val="18"/>
                <w:szCs w:val="18"/>
              </w:rPr>
              <w:fldChar w:fldCharType="end"/>
            </w:r>
          </w:sdtContent>
        </w:sdt>
        <w:r>
          <w:t xml:space="preserve"> </w:t>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8A3DE" w14:textId="3D2BBC29" w:rsidR="00DA04E2" w:rsidRDefault="00DA04E2" w:rsidP="00944AC4">
    <w:pPr>
      <w:pStyle w:val="Footer"/>
      <w:jc w:val="center"/>
    </w:pPr>
    <w:r>
      <w:rPr>
        <w:noProof/>
        <w:lang w:val="de-DE" w:eastAsia="zh-CN"/>
      </w:rPr>
      <mc:AlternateContent>
        <mc:Choice Requires="wps">
          <w:drawing>
            <wp:anchor distT="0" distB="0" distL="0" distR="0" simplePos="0" relativeHeight="251658240" behindDoc="0" locked="0" layoutInCell="1" allowOverlap="1" wp14:anchorId="51DE4A35" wp14:editId="2991974F">
              <wp:simplePos x="635" y="635"/>
              <wp:positionH relativeFrom="page">
                <wp:align>center</wp:align>
              </wp:positionH>
              <wp:positionV relativeFrom="page">
                <wp:align>bottom</wp:align>
              </wp:positionV>
              <wp:extent cx="443865" cy="443865"/>
              <wp:effectExtent l="0" t="0" r="18415" b="0"/>
              <wp:wrapNone/>
              <wp:docPr id="1938919194" name="Textfeld 1"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C55FDA" w14:textId="0DFB129A" w:rsidR="00DA04E2" w:rsidRPr="00CA3FD7" w:rsidRDefault="00DA04E2" w:rsidP="00CA3FD7">
                          <w:pPr>
                            <w:rPr>
                              <w:rFonts w:eastAsia="Arial" w:cs="Arial"/>
                              <w:noProof/>
                              <w:color w:val="000000"/>
                              <w:sz w:val="18"/>
                              <w:szCs w:val="18"/>
                            </w:rPr>
                          </w:pPr>
                          <w:r w:rsidRPr="00CA3FD7">
                            <w:rPr>
                              <w:rFonts w:eastAsia="Arial" w:cs="Arial"/>
                              <w:noProof/>
                              <w:color w:val="000000"/>
                              <w:sz w:val="18"/>
                              <w:szCs w:val="18"/>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1DE4A35" id="_x0000_t202" coordsize="21600,21600" o:spt="202" path="m,l,21600r21600,l21600,xe">
              <v:stroke joinstyle="miter"/>
              <v:path gradientshapeok="t" o:connecttype="rect"/>
            </v:shapetype>
            <v:shape id="_x0000_s1032" type="#_x0000_t202" alt="Internal" style="position:absolute;left:0;text-align:left;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" filled="f" stroked="f">
              <v:textbox style="mso-fit-shape-to-text:t" inset="0,0,0,15pt">
                <w:txbxContent>
                  <w:p w14:paraId="6BC55FDA" w14:textId="0DFB129A" w:rsidR="00DA04E2" w:rsidRPr="00CA3FD7" w:rsidRDefault="00DA04E2" w:rsidP="00CA3FD7">
                    <w:pPr>
                      <w:rPr>
                        <w:rFonts w:eastAsia="Arial" w:cs="Arial"/>
                        <w:noProof/>
                        <w:color w:val="000000"/>
                        <w:sz w:val="18"/>
                        <w:szCs w:val="18"/>
                      </w:rPr>
                    </w:pPr>
                    <w:r w:rsidRPr="00CA3FD7">
                      <w:rPr>
                        <w:rFonts w:eastAsia="Arial" w:cs="Arial"/>
                        <w:noProof/>
                        <w:color w:val="000000"/>
                        <w:sz w:val="18"/>
                        <w:szCs w:val="18"/>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B547CF" w14:textId="77777777" w:rsidR="00DF7B05" w:rsidRDefault="00DF7B05" w:rsidP="00675481">
      <w:r>
        <w:separator/>
      </w:r>
    </w:p>
  </w:footnote>
  <w:footnote w:type="continuationSeparator" w:id="0">
    <w:p w14:paraId="75E08767" w14:textId="77777777" w:rsidR="00DF7B05" w:rsidRDefault="00DF7B05" w:rsidP="00675481">
      <w:r>
        <w:continuationSeparator/>
      </w:r>
    </w:p>
  </w:footnote>
  <w:footnote w:type="continuationNotice" w:id="1">
    <w:p w14:paraId="37833087" w14:textId="77777777" w:rsidR="00DF7B05" w:rsidRDefault="00DF7B05"/>
  </w:footnote>
  <w:footnote w:id="2">
    <w:p w14:paraId="57F8DB2B" w14:textId="77777777" w:rsidR="00DA04E2" w:rsidRDefault="00DA04E2" w:rsidP="00E54C85">
      <w:pPr>
        <w:rPr>
          <w:lang w:val="de-CH"/>
        </w:rPr>
      </w:pPr>
      <w:r>
        <w:rPr>
          <w:rStyle w:val="FootnoteReference"/>
        </w:rPr>
        <w:footnoteRef/>
      </w:r>
      <w:r>
        <w:t xml:space="preserve"> </w:t>
      </w:r>
      <w:hyperlink r:id="rId1" w:history="1">
        <w:r w:rsidRPr="00E54C85">
          <w:rPr>
            <w:rStyle w:val="Hyperlink"/>
            <w:sz w:val="16"/>
            <w:szCs w:val="16"/>
            <w:lang w:val="de-CH"/>
          </w:rPr>
          <w:t>https://de.wikipedia.org/wiki/Universally_Unique_Identifier</w:t>
        </w:r>
      </w:hyperlink>
    </w:p>
    <w:p w14:paraId="64D10B2F" w14:textId="00FCF24B" w:rsidR="00DA04E2" w:rsidRDefault="00DA04E2">
      <w:pPr>
        <w:pStyle w:val="FootnoteText"/>
      </w:pPr>
    </w:p>
  </w:footnote>
  <w:footnote w:id="3">
    <w:p w14:paraId="43EA3A4B" w14:textId="77777777" w:rsidR="00DA04E2" w:rsidRPr="006C5988" w:rsidRDefault="00DA04E2" w:rsidP="00910994">
      <w:pPr>
        <w:pStyle w:val="FootnoteText"/>
        <w:rPr>
          <w:sz w:val="16"/>
          <w:szCs w:val="16"/>
        </w:rPr>
      </w:pPr>
      <w:r w:rsidRPr="006C5988">
        <w:rPr>
          <w:rStyle w:val="FootnoteReference"/>
          <w:sz w:val="16"/>
          <w:szCs w:val="16"/>
        </w:rPr>
        <w:footnoteRef/>
      </w:r>
      <w:r w:rsidRPr="006C5988">
        <w:rPr>
          <w:sz w:val="16"/>
          <w:szCs w:val="16"/>
        </w:rPr>
        <w:t xml:space="preserve"> </w:t>
      </w:r>
      <w:hyperlink r:id="rId2">
        <w:r w:rsidRPr="006C5988">
          <w:rPr>
            <w:rStyle w:val="Hyperlink"/>
            <w:rFonts w:asciiTheme="minorBidi" w:eastAsia="Arial" w:hAnsiTheme="minorBidi"/>
            <w:sz w:val="16"/>
            <w:szCs w:val="16"/>
          </w:rPr>
          <w:t>https://eclass.eu/fileadmin/Redaktion/pdf-Dateien/Wiki/ECLASS-BMEcat-Guideline-2005_1_v2_1.pdf</w:t>
        </w:r>
      </w:hyperlink>
    </w:p>
  </w:footnote>
  <w:footnote w:id="4">
    <w:p w14:paraId="0394AFAB" w14:textId="77777777" w:rsidR="00DA04E2" w:rsidRPr="00156A7F" w:rsidRDefault="00DA04E2" w:rsidP="00156A7F">
      <w:pPr>
        <w:rPr>
          <w:rFonts w:eastAsia="Arial" w:cs="Arial"/>
          <w:color w:val="000000" w:themeColor="text1"/>
          <w:sz w:val="16"/>
          <w:szCs w:val="16"/>
        </w:rPr>
      </w:pPr>
      <w:r w:rsidRPr="00156A7F">
        <w:rPr>
          <w:rStyle w:val="FootnoteReference"/>
          <w:sz w:val="16"/>
          <w:szCs w:val="16"/>
        </w:rPr>
        <w:footnoteRef/>
      </w:r>
      <w:r w:rsidRPr="00156A7F">
        <w:rPr>
          <w:sz w:val="16"/>
          <w:szCs w:val="16"/>
        </w:rPr>
        <w:t xml:space="preserve"> </w:t>
      </w:r>
      <w:hyperlink r:id="rId3" w:history="1">
        <w:r w:rsidRPr="00156A7F">
          <w:rPr>
            <w:rStyle w:val="Hyperlink"/>
            <w:rFonts w:eastAsia="Arial" w:cs="Arial"/>
            <w:sz w:val="16"/>
            <w:szCs w:val="16"/>
          </w:rPr>
          <w:t>https://reference.opcfoundation.org/Core/Part19/v105/docs/5.3</w:t>
        </w:r>
      </w:hyperlink>
    </w:p>
    <w:p w14:paraId="5371958F" w14:textId="7A23D37D" w:rsidR="00DA04E2" w:rsidRDefault="00DA04E2">
      <w:pPr>
        <w:pStyle w:val="FootnoteText"/>
      </w:pPr>
    </w:p>
  </w:footnote>
  <w:footnote w:id="5">
    <w:p w14:paraId="27BE25D3" w14:textId="77777777" w:rsidR="00DA04E2" w:rsidRDefault="00DA04E2" w:rsidP="00F80402">
      <w:pPr>
        <w:pStyle w:val="FootnoteText"/>
      </w:pPr>
      <w:r>
        <w:rPr>
          <w:rStyle w:val="FootnoteReference"/>
        </w:rPr>
        <w:footnoteRef/>
      </w:r>
      <w:r>
        <w:t xml:space="preserve"> </w:t>
      </w:r>
      <w:hyperlink r:id="rId4">
        <w:r w:rsidRPr="00216CDB">
          <w:rPr>
            <w:rStyle w:val="Hyperlink"/>
            <w:rFonts w:eastAsia="Arial" w:cs="Arial"/>
            <w:sz w:val="13"/>
            <w:szCs w:val="13"/>
          </w:rPr>
          <w:t>https://eclass.eu/fileadmin/Redaktion/pdf-Dateien/Wiki/ECLASS-BMEcat-Guideline-2005_1_v2_1.pdf</w:t>
        </w:r>
      </w:hyperlink>
    </w:p>
  </w:footnote>
  <w:footnote w:id="6">
    <w:p w14:paraId="778D5B1A" w14:textId="50114397" w:rsidR="00DA04E2" w:rsidRPr="00224B83" w:rsidRDefault="00DA04E2" w:rsidP="00224B83">
      <w:pPr>
        <w:rPr>
          <w:rFonts w:eastAsia="Arial" w:cs="Arial"/>
          <w:color w:val="000000" w:themeColor="text1"/>
          <w:sz w:val="16"/>
          <w:szCs w:val="16"/>
        </w:rPr>
      </w:pPr>
      <w:r w:rsidRPr="00224B83">
        <w:rPr>
          <w:rStyle w:val="FootnoteReference"/>
          <w:sz w:val="16"/>
          <w:szCs w:val="16"/>
        </w:rPr>
        <w:footnoteRef/>
      </w:r>
      <w:r w:rsidRPr="00224B83">
        <w:rPr>
          <w:sz w:val="16"/>
          <w:szCs w:val="16"/>
        </w:rPr>
        <w:t xml:space="preserve"> </w:t>
      </w:r>
      <w:hyperlink r:id="rId5" w:history="1">
        <w:r w:rsidRPr="00224B83">
          <w:rPr>
            <w:rStyle w:val="Hyperlink"/>
            <w:rFonts w:eastAsia="Arial" w:cs="Arial"/>
            <w:sz w:val="16"/>
            <w:szCs w:val="16"/>
          </w:rPr>
          <w:t>https://ecad.prostep.org/ontologies/2024/03/vec</w:t>
        </w:r>
      </w:hyperlink>
    </w:p>
    <w:p w14:paraId="2B731604" w14:textId="04ECEB5C" w:rsidR="00DA04E2" w:rsidRDefault="00DA04E2">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E1E59" w14:textId="1D27E953" w:rsidR="00DA04E2" w:rsidRDefault="00DA04E2" w:rsidP="00675481">
    <w:pPr>
      <w:pStyle w:val="Header"/>
      <w:jc w:val="right"/>
    </w:pPr>
    <w:r>
      <w:rPr>
        <w:noProof/>
        <w:lang w:val="de-DE" w:eastAsia="zh-CN"/>
      </w:rPr>
      <w:drawing>
        <wp:anchor distT="0" distB="0" distL="114300" distR="114300" simplePos="0" relativeHeight="251658246" behindDoc="0" locked="0" layoutInCell="1" allowOverlap="1" wp14:anchorId="53702E69" wp14:editId="1F2EDBE3">
          <wp:simplePos x="0" y="0"/>
          <wp:positionH relativeFrom="column">
            <wp:posOffset>4032914</wp:posOffset>
          </wp:positionH>
          <wp:positionV relativeFrom="paragraph">
            <wp:posOffset>-178056</wp:posOffset>
          </wp:positionV>
          <wp:extent cx="2445385" cy="335280"/>
          <wp:effectExtent l="0" t="0" r="0" b="7620"/>
          <wp:wrapNone/>
          <wp:docPr id="2065545480" name="Grafik 5" descr="Ein Bild, das Silhoue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1973" name="Grafik 5" descr="Ein Bild, das Silhouette enthält.&#10;&#10;Automatisch generierte Beschreibung"/>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2445385" cy="335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F1C64" w14:textId="77777777" w:rsidR="00DA04E2" w:rsidRPr="00DA1D20" w:rsidRDefault="00DA04E2" w:rsidP="0067548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CA967" w14:textId="77777777" w:rsidR="00DA04E2" w:rsidRDefault="00A425E5" w:rsidP="008A2AFC">
    <w:pPr>
      <w:pStyle w:val="Header"/>
      <w:jc w:val="center"/>
    </w:pPr>
    <w:r>
      <w:rPr>
        <w:noProof/>
        <w:lang w:val="de-DE" w:eastAsia="zh-CN"/>
      </w:rPr>
      <w:drawing>
        <wp:inline distT="0" distB="0" distL="0" distR="0" wp14:anchorId="7BA7C666" wp14:editId="6E731E3A">
          <wp:extent cx="3048000" cy="370389"/>
          <wp:effectExtent l="95250" t="114300" r="114300" b="106045"/>
          <wp:docPr id="1554430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1" cstate="email">
                    <a:extLst>
                      <a:ext uri="{28A0092B-C50C-407E-A947-70E740481C1C}">
                        <a14:useLocalDpi xmlns:a14="http://schemas.microsoft.com/office/drawing/2010/main" val="0"/>
                      </a:ext>
                    </a:extLst>
                  </a:blip>
                  <a:srcRect/>
                  <a:stretch>
                    <a:fillRect/>
                  </a:stretch>
                </pic:blipFill>
                <pic:spPr bwMode="auto">
                  <a:xfrm>
                    <a:off x="0" y="0"/>
                    <a:ext cx="3170972" cy="385332"/>
                  </a:xfrm>
                  <a:prstGeom prst="rect">
                    <a:avLst/>
                  </a:prstGeom>
                  <a:noFill/>
                  <a:ln>
                    <a:noFill/>
                  </a:ln>
                  <a:effectLst>
                    <a:glow rad="101600">
                      <a:srgbClr val="FFFFFF">
                        <a:alpha val="60000"/>
                      </a:srgbClr>
                    </a:glow>
                  </a:effectLst>
                  <a:extLst>
                    <a:ext uri="{909E8E84-426E-40dd-AFC4-6F175D3DCCD1}">
                      <a14:hiddenFill xmlns:arto="http://schemas.microsoft.com/office/word/2006/arto"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xmlns:w16sdtfl="http://schemas.microsoft.com/office/word/2024/wordml/sdtformatlock">
                        <a:solidFill>
                          <a:srgbClr val="FFFFFF"/>
                        </a:solidFill>
                      </a14:hiddenFill>
                    </a:ext>
                    <a:ext uri="{91240B29-F687-4f45-9708-019B960494DF}">
                      <a14:hiddenLine xmlns:arto="http://schemas.microsoft.com/office/word/2006/arto"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xmlns:w16sdtfl="http://schemas.microsoft.com/office/word/2024/wordml/sdtformatlock" w="25400" cap="flat">
                        <a:solidFill>
                          <a:schemeClr val="tx1"/>
                        </a:solidFill>
                        <a:round/>
                        <a:headEnd/>
                        <a:tailEnd/>
                      </a14:hiddenLine>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8B534" w14:textId="77777777" w:rsidR="00DA04E2" w:rsidRDefault="00DA04E2" w:rsidP="00675481">
    <w:pPr>
      <w:pStyle w:val="Header"/>
      <w:jc w:val="right"/>
    </w:pPr>
  </w:p>
  <w:p w14:paraId="27A73A69" w14:textId="1E1AC144" w:rsidR="00DA04E2" w:rsidRPr="00DA1D20" w:rsidRDefault="00DA04E2" w:rsidP="00675481">
    <w:pPr>
      <w:pStyle w:val="Header"/>
      <w:jc w:val="right"/>
    </w:pPr>
    <w:r>
      <w:rPr>
        <w:noProof/>
        <w:lang w:val="de-DE" w:eastAsia="zh-CN"/>
      </w:rPr>
      <mc:AlternateContent>
        <mc:Choice Requires="wps">
          <w:drawing>
            <wp:anchor distT="0" distB="0" distL="114300" distR="114300" simplePos="0" relativeHeight="251658247" behindDoc="0" locked="0" layoutInCell="0" allowOverlap="1" wp14:anchorId="20B61201" wp14:editId="26D948C6">
              <wp:simplePos x="0" y="0"/>
              <wp:positionH relativeFrom="page">
                <wp:posOffset>33655</wp:posOffset>
              </wp:positionH>
              <wp:positionV relativeFrom="bottomMargin">
                <wp:posOffset>-20325706</wp:posOffset>
              </wp:positionV>
              <wp:extent cx="7548880" cy="526415"/>
              <wp:effectExtent l="0" t="0" r="0" b="6985"/>
              <wp:wrapNone/>
              <wp:docPr id="582809770"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8880" cy="52641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B81F4A5" w14:textId="47793D8A" w:rsidR="00DA04E2" w:rsidRPr="00F600BC" w:rsidRDefault="00DA04E2" w:rsidP="000B5B78">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350F82">
                            <w:rPr>
                              <w:rFonts w:ascii="ArialMT" w:hAnsi="ArialMT" w:cs="ArialMT"/>
                              <w:noProof/>
                            </w:rPr>
                            <w:t>07.06.2025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 xml:space="preserve">VWS4LS TP 1 – </w:t>
                          </w:r>
                          <w:r w:rsidRPr="00F600BC">
                            <w:rPr>
                              <w:rFonts w:ascii="ArialMT" w:hAnsi="ArialMT" w:cs="ArialMT"/>
                              <w:b/>
                              <w:bCs/>
                              <w:lang w:val="de-DE"/>
                            </w:rPr>
                            <w:t>Konzept, Informationsmodelle und Produktbeschreibung</w:t>
                          </w:r>
                          <w:r w:rsidRPr="00F600BC" w:rsidDel="00D52360">
                            <w:rPr>
                              <w:rFonts w:ascii="ArialMT" w:hAnsi="ArialMT" w:cs="ArialMT"/>
                              <w:lang w:val="de-DE"/>
                            </w:rPr>
                            <w:t xml:space="preserve"> </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B61201" id="_x0000_t202" coordsize="21600,21600" o:spt="202" path="m,l,21600r21600,l21600,xe">
              <v:stroke joinstyle="miter"/>
              <v:path gradientshapeok="t" o:connecttype="rect"/>
            </v:shapetype>
            <v:shape id="_x0000_s1029" type="#_x0000_t202" alt="{&quot;HashCode&quot;:852612945,&quot;Height&quot;:841.0,&quot;Width&quot;:595.0,&quot;Placement&quot;:&quot;Footer&quot;,&quot;Index&quot;:&quot;Primary&quot;,&quot;Section&quot;:1,&quot;Top&quot;:0.0,&quot;Left&quot;:0.0}" style="position:absolute;left:0;text-align:left;margin-left:2.65pt;margin-top:-1600.45pt;width:594.4pt;height:41.4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" o:allowincell="f" filled="f" stroked="f" strokeweight=".5pt">
              <v:textbox inset="20pt,0,,0">
                <w:txbxContent>
                  <w:p w14:paraId="1B81F4A5" w14:textId="47793D8A" w:rsidR="00DA04E2" w:rsidRPr="00F600BC" w:rsidRDefault="00DA04E2" w:rsidP="000B5B78">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350F82">
                      <w:rPr>
                        <w:rFonts w:ascii="ArialMT" w:hAnsi="ArialMT" w:cs="ArialMT"/>
                        <w:noProof/>
                      </w:rPr>
                      <w:t>07.06.2025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 xml:space="preserve">VWS4LS TP 1 – </w:t>
                    </w:r>
                    <w:r w:rsidRPr="00F600BC">
                      <w:rPr>
                        <w:rFonts w:ascii="ArialMT" w:hAnsi="ArialMT" w:cs="ArialMT"/>
                        <w:b/>
                        <w:bCs/>
                        <w:lang w:val="de-DE"/>
                      </w:rPr>
                      <w:t>Konzept, Informationsmodelle und Produktbeschreibung</w:t>
                    </w:r>
                    <w:r w:rsidRPr="00F600BC" w:rsidDel="00D52360">
                      <w:rPr>
                        <w:rFonts w:ascii="ArialMT" w:hAnsi="ArialMT" w:cs="ArialMT"/>
                        <w:lang w:val="de-DE"/>
                      </w:rPr>
                      <w:t xml:space="preserve"> </w:t>
                    </w:r>
                  </w:p>
                </w:txbxContent>
              </v:textbox>
              <w10:wrap anchorx="page" anchory="margin"/>
            </v:shape>
          </w:pict>
        </mc:Fallback>
      </mc:AlternateContent>
    </w:r>
    <w:r>
      <w:rPr>
        <w:noProof/>
        <w:lang w:val="de-DE" w:eastAsia="zh-CN"/>
      </w:rPr>
      <w:drawing>
        <wp:anchor distT="0" distB="0" distL="114300" distR="114300" simplePos="0" relativeHeight="251658242" behindDoc="0" locked="0" layoutInCell="1" allowOverlap="1" wp14:anchorId="1E661CB1" wp14:editId="57C673B5">
          <wp:simplePos x="0" y="0"/>
          <wp:positionH relativeFrom="column">
            <wp:posOffset>4524375</wp:posOffset>
          </wp:positionH>
          <wp:positionV relativeFrom="paragraph">
            <wp:posOffset>-175421</wp:posOffset>
          </wp:positionV>
          <wp:extent cx="1782973" cy="244459"/>
          <wp:effectExtent l="0" t="0" r="0" b="3810"/>
          <wp:wrapNone/>
          <wp:docPr id="124332195" name="Grafik 5" descr="Ein Bild, das Silhoue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1973" name="Grafik 5" descr="Ein Bild, das Silhouette enthält.&#10;&#10;Automatisch generierte Beschreibung"/>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1782973" cy="244459"/>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FF61F" w14:textId="77777777" w:rsidR="00DA04E2" w:rsidRDefault="00A425E5" w:rsidP="008A2AFC">
    <w:pPr>
      <w:pStyle w:val="Header"/>
      <w:jc w:val="center"/>
    </w:pPr>
    <w:r>
      <w:rPr>
        <w:noProof/>
        <w:lang w:val="de-DE" w:eastAsia="zh-CN"/>
      </w:rPr>
      <w:drawing>
        <wp:inline distT="0" distB="0" distL="0" distR="0" wp14:anchorId="0E684512" wp14:editId="512E79DD">
          <wp:extent cx="3048000" cy="370389"/>
          <wp:effectExtent l="95250" t="114300" r="114300" b="106045"/>
          <wp:docPr id="876741069" name="Grafik 876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1" cstate="email">
                    <a:extLst>
                      <a:ext uri="{28A0092B-C50C-407E-A947-70E740481C1C}">
                        <a14:useLocalDpi xmlns:a14="http://schemas.microsoft.com/office/drawing/2010/main" val="0"/>
                      </a:ext>
                    </a:extLst>
                  </a:blip>
                  <a:srcRect/>
                  <a:stretch>
                    <a:fillRect/>
                  </a:stretch>
                </pic:blipFill>
                <pic:spPr bwMode="auto">
                  <a:xfrm>
                    <a:off x="0" y="0"/>
                    <a:ext cx="3170972" cy="385332"/>
                  </a:xfrm>
                  <a:prstGeom prst="rect">
                    <a:avLst/>
                  </a:prstGeom>
                  <a:noFill/>
                  <a:ln>
                    <a:noFill/>
                  </a:ln>
                  <a:effectLst>
                    <a:glow rad="101600">
                      <a:srgbClr val="FFFFFF">
                        <a:alpha val="60000"/>
                      </a:srgbClr>
                    </a:glo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w16sdtfl="http://schemas.microsoft.com/office/word/2024/wordml/sdtformatlock">
                        <a:solidFill>
                          <a:srgbClr val="FFFFFF"/>
                        </a:solidFill>
                      </a14:hiddenFill>
                    </a:ex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w16sdtfl="http://schemas.microsoft.com/office/word/2024/wordml/sdtformatlock" w="25400" cap="flat">
                        <a:solidFill>
                          <a:schemeClr val="tx1"/>
                        </a:solidFill>
                        <a:round/>
                        <a:headEnd/>
                        <a:tailEnd/>
                      </a14:hiddenLine>
                    </a:ext>
                  </a:extLst>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textHash int2:hashCode="xb5bPYbYyKLJsO" int2:id="0BJCsZnC">
      <int2:state int2:value="Rejected" int2:type="AugLoop_Text_Critique"/>
    </int2:textHash>
    <int2:textHash int2:hashCode="MgYUdRc2RPv0PS" int2:id="5Q4alWHM">
      <int2:state int2:value="Rejected" int2:type="AugLoop_Text_Critique"/>
    </int2:textHash>
    <int2:textHash int2:hashCode="AUAVo5+xoCWrid" int2:id="GKyxkiEF">
      <int2:state int2:value="Rejected" int2:type="AugLoop_Text_Critique"/>
    </int2:textHash>
    <int2:textHash int2:hashCode="kKiDTedjJoafPn" int2:id="KCg5iYvj">
      <int2:state int2:value="Rejected" int2:type="AugLoop_Text_Critique"/>
    </int2:textHash>
    <int2:textHash int2:hashCode="hLOBehLOSXfEz0" int2:id="LvDu3M1E">
      <int2:state int2:value="Rejected" int2:type="AugLoop_Text_Critique"/>
    </int2:textHash>
    <int2:textHash int2:hashCode="BkEiy3kv+QCHTW" int2:id="SrpP1neU">
      <int2:state int2:value="Rejected" int2:type="AugLoop_Text_Critique"/>
    </int2:textHash>
    <int2:textHash int2:hashCode="c1rVccGJ17qERk" int2:id="XZan4fhT">
      <int2:state int2:value="Rejected" int2:type="AugLoop_Text_Critique"/>
    </int2:textHash>
    <int2:textHash int2:hashCode="TNv7xtLd1EG/r5" int2:id="cOdXGMm1">
      <int2:state int2:value="Rejected" int2:type="AugLoop_Text_Critique"/>
    </int2:textHash>
    <int2:textHash int2:hashCode="rVqBo7wRQobons" int2:id="l2aQRiFP">
      <int2:state int2:value="Rejected" int2:type="AugLoop_Text_Critique"/>
    </int2:textHash>
    <int2:textHash int2:hashCode="GnfUFiJMu+d6Q5" int2:id="tZPxUNzb">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3BADDC0"/>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EC0038FC"/>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9B464B88"/>
    <w:lvl w:ilvl="0">
      <w:start w:val="1"/>
      <w:numFmt w:val="bullet"/>
      <w:pStyle w:val="ListBullet2"/>
      <w:lvlText w:val=""/>
      <w:lvlJc w:val="left"/>
      <w:pPr>
        <w:tabs>
          <w:tab w:val="num" w:pos="643"/>
        </w:tabs>
        <w:ind w:left="643" w:hanging="360"/>
      </w:pPr>
      <w:rPr>
        <w:rFonts w:ascii="Symbol" w:hAnsi="Symbol" w:hint="default"/>
      </w:rPr>
    </w:lvl>
  </w:abstractNum>
  <w:abstractNum w:abstractNumId="3" w15:restartNumberingAfterBreak="0">
    <w:nsid w:val="0623A30C"/>
    <w:multiLevelType w:val="hybridMultilevel"/>
    <w:tmpl w:val="EDA8D94E"/>
    <w:lvl w:ilvl="0" w:tplc="0F160924">
      <w:start w:val="1"/>
      <w:numFmt w:val="bullet"/>
      <w:lvlText w:val=""/>
      <w:lvlJc w:val="left"/>
      <w:pPr>
        <w:ind w:left="720" w:hanging="360"/>
      </w:pPr>
      <w:rPr>
        <w:rFonts w:ascii="Symbol" w:hAnsi="Symbol" w:hint="default"/>
      </w:rPr>
    </w:lvl>
    <w:lvl w:ilvl="1" w:tplc="EE0250E0">
      <w:start w:val="1"/>
      <w:numFmt w:val="bullet"/>
      <w:lvlText w:val="o"/>
      <w:lvlJc w:val="left"/>
      <w:pPr>
        <w:ind w:left="1440" w:hanging="360"/>
      </w:pPr>
      <w:rPr>
        <w:rFonts w:ascii="Courier New" w:hAnsi="Courier New" w:hint="default"/>
      </w:rPr>
    </w:lvl>
    <w:lvl w:ilvl="2" w:tplc="23D86C66">
      <w:start w:val="1"/>
      <w:numFmt w:val="bullet"/>
      <w:lvlText w:val=""/>
      <w:lvlJc w:val="left"/>
      <w:pPr>
        <w:ind w:left="2160" w:hanging="360"/>
      </w:pPr>
      <w:rPr>
        <w:rFonts w:ascii="Wingdings" w:hAnsi="Wingdings" w:hint="default"/>
      </w:rPr>
    </w:lvl>
    <w:lvl w:ilvl="3" w:tplc="1C98490C">
      <w:start w:val="1"/>
      <w:numFmt w:val="bullet"/>
      <w:lvlText w:val=""/>
      <w:lvlJc w:val="left"/>
      <w:pPr>
        <w:ind w:left="2880" w:hanging="360"/>
      </w:pPr>
      <w:rPr>
        <w:rFonts w:ascii="Symbol" w:hAnsi="Symbol" w:hint="default"/>
      </w:rPr>
    </w:lvl>
    <w:lvl w:ilvl="4" w:tplc="D6E6B34A">
      <w:start w:val="1"/>
      <w:numFmt w:val="bullet"/>
      <w:lvlText w:val="o"/>
      <w:lvlJc w:val="left"/>
      <w:pPr>
        <w:ind w:left="3600" w:hanging="360"/>
      </w:pPr>
      <w:rPr>
        <w:rFonts w:ascii="Courier New" w:hAnsi="Courier New" w:hint="default"/>
      </w:rPr>
    </w:lvl>
    <w:lvl w:ilvl="5" w:tplc="CD444810">
      <w:start w:val="1"/>
      <w:numFmt w:val="bullet"/>
      <w:lvlText w:val=""/>
      <w:lvlJc w:val="left"/>
      <w:pPr>
        <w:ind w:left="4320" w:hanging="360"/>
      </w:pPr>
      <w:rPr>
        <w:rFonts w:ascii="Wingdings" w:hAnsi="Wingdings" w:hint="default"/>
      </w:rPr>
    </w:lvl>
    <w:lvl w:ilvl="6" w:tplc="0A34B61A">
      <w:start w:val="1"/>
      <w:numFmt w:val="bullet"/>
      <w:lvlText w:val=""/>
      <w:lvlJc w:val="left"/>
      <w:pPr>
        <w:ind w:left="5040" w:hanging="360"/>
      </w:pPr>
      <w:rPr>
        <w:rFonts w:ascii="Symbol" w:hAnsi="Symbol" w:hint="default"/>
      </w:rPr>
    </w:lvl>
    <w:lvl w:ilvl="7" w:tplc="92009D30">
      <w:start w:val="1"/>
      <w:numFmt w:val="bullet"/>
      <w:lvlText w:val="o"/>
      <w:lvlJc w:val="left"/>
      <w:pPr>
        <w:ind w:left="5760" w:hanging="360"/>
      </w:pPr>
      <w:rPr>
        <w:rFonts w:ascii="Courier New" w:hAnsi="Courier New" w:hint="default"/>
      </w:rPr>
    </w:lvl>
    <w:lvl w:ilvl="8" w:tplc="D440320E">
      <w:start w:val="1"/>
      <w:numFmt w:val="bullet"/>
      <w:lvlText w:val=""/>
      <w:lvlJc w:val="left"/>
      <w:pPr>
        <w:ind w:left="6480" w:hanging="360"/>
      </w:pPr>
      <w:rPr>
        <w:rFonts w:ascii="Wingdings" w:hAnsi="Wingdings" w:hint="default"/>
      </w:rPr>
    </w:lvl>
  </w:abstractNum>
  <w:abstractNum w:abstractNumId="4" w15:restartNumberingAfterBreak="0">
    <w:nsid w:val="07FB6973"/>
    <w:multiLevelType w:val="multilevel"/>
    <w:tmpl w:val="7D24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A5DC9"/>
    <w:multiLevelType w:val="multilevel"/>
    <w:tmpl w:val="5AAE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3DAEA0"/>
    <w:multiLevelType w:val="hybridMultilevel"/>
    <w:tmpl w:val="DEEA36E2"/>
    <w:lvl w:ilvl="0" w:tplc="EF842070">
      <w:start w:val="1"/>
      <w:numFmt w:val="bullet"/>
      <w:lvlText w:val=""/>
      <w:lvlJc w:val="left"/>
      <w:pPr>
        <w:ind w:left="720" w:hanging="360"/>
      </w:pPr>
      <w:rPr>
        <w:rFonts w:ascii="Symbol" w:hAnsi="Symbol" w:hint="default"/>
      </w:rPr>
    </w:lvl>
    <w:lvl w:ilvl="1" w:tplc="D5B2C37A">
      <w:start w:val="1"/>
      <w:numFmt w:val="bullet"/>
      <w:lvlText w:val="o"/>
      <w:lvlJc w:val="left"/>
      <w:pPr>
        <w:ind w:left="1440" w:hanging="360"/>
      </w:pPr>
      <w:rPr>
        <w:rFonts w:ascii="Courier New" w:hAnsi="Courier New" w:hint="default"/>
      </w:rPr>
    </w:lvl>
    <w:lvl w:ilvl="2" w:tplc="C4429318">
      <w:start w:val="1"/>
      <w:numFmt w:val="bullet"/>
      <w:lvlText w:val=""/>
      <w:lvlJc w:val="left"/>
      <w:pPr>
        <w:ind w:left="2160" w:hanging="360"/>
      </w:pPr>
      <w:rPr>
        <w:rFonts w:ascii="Wingdings" w:hAnsi="Wingdings" w:hint="default"/>
      </w:rPr>
    </w:lvl>
    <w:lvl w:ilvl="3" w:tplc="78280A3C">
      <w:start w:val="1"/>
      <w:numFmt w:val="bullet"/>
      <w:lvlText w:val=""/>
      <w:lvlJc w:val="left"/>
      <w:pPr>
        <w:ind w:left="2880" w:hanging="360"/>
      </w:pPr>
      <w:rPr>
        <w:rFonts w:ascii="Symbol" w:hAnsi="Symbol" w:hint="default"/>
      </w:rPr>
    </w:lvl>
    <w:lvl w:ilvl="4" w:tplc="D9CCE452">
      <w:start w:val="1"/>
      <w:numFmt w:val="bullet"/>
      <w:lvlText w:val="o"/>
      <w:lvlJc w:val="left"/>
      <w:pPr>
        <w:ind w:left="3600" w:hanging="360"/>
      </w:pPr>
      <w:rPr>
        <w:rFonts w:ascii="Courier New" w:hAnsi="Courier New" w:hint="default"/>
      </w:rPr>
    </w:lvl>
    <w:lvl w:ilvl="5" w:tplc="D97CFE06">
      <w:start w:val="1"/>
      <w:numFmt w:val="bullet"/>
      <w:lvlText w:val=""/>
      <w:lvlJc w:val="left"/>
      <w:pPr>
        <w:ind w:left="4320" w:hanging="360"/>
      </w:pPr>
      <w:rPr>
        <w:rFonts w:ascii="Wingdings" w:hAnsi="Wingdings" w:hint="default"/>
      </w:rPr>
    </w:lvl>
    <w:lvl w:ilvl="6" w:tplc="D3ECADAC">
      <w:start w:val="1"/>
      <w:numFmt w:val="bullet"/>
      <w:lvlText w:val=""/>
      <w:lvlJc w:val="left"/>
      <w:pPr>
        <w:ind w:left="5040" w:hanging="360"/>
      </w:pPr>
      <w:rPr>
        <w:rFonts w:ascii="Symbol" w:hAnsi="Symbol" w:hint="default"/>
      </w:rPr>
    </w:lvl>
    <w:lvl w:ilvl="7" w:tplc="31CA9F70">
      <w:start w:val="1"/>
      <w:numFmt w:val="bullet"/>
      <w:lvlText w:val="o"/>
      <w:lvlJc w:val="left"/>
      <w:pPr>
        <w:ind w:left="5760" w:hanging="360"/>
      </w:pPr>
      <w:rPr>
        <w:rFonts w:ascii="Courier New" w:hAnsi="Courier New" w:hint="default"/>
      </w:rPr>
    </w:lvl>
    <w:lvl w:ilvl="8" w:tplc="15081678">
      <w:start w:val="1"/>
      <w:numFmt w:val="bullet"/>
      <w:lvlText w:val=""/>
      <w:lvlJc w:val="left"/>
      <w:pPr>
        <w:ind w:left="6480" w:hanging="360"/>
      </w:pPr>
      <w:rPr>
        <w:rFonts w:ascii="Wingdings" w:hAnsi="Wingdings" w:hint="default"/>
      </w:rPr>
    </w:lvl>
  </w:abstractNum>
  <w:abstractNum w:abstractNumId="7" w15:restartNumberingAfterBreak="0">
    <w:nsid w:val="11D00FF4"/>
    <w:multiLevelType w:val="hybridMultilevel"/>
    <w:tmpl w:val="48123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99D4F1"/>
    <w:multiLevelType w:val="hybridMultilevel"/>
    <w:tmpl w:val="282A3C46"/>
    <w:lvl w:ilvl="0" w:tplc="3CF28B48">
      <w:start w:val="3"/>
      <w:numFmt w:val="bullet"/>
      <w:lvlText w:val="-"/>
      <w:lvlJc w:val="left"/>
      <w:pPr>
        <w:ind w:left="720" w:hanging="360"/>
      </w:pPr>
      <w:rPr>
        <w:rFonts w:ascii="Aptos" w:eastAsiaTheme="minorEastAsia" w:hAnsi="Aptos" w:cstheme="minorBidi" w:hint="default"/>
      </w:rPr>
    </w:lvl>
    <w:lvl w:ilvl="1" w:tplc="1A3CF43A">
      <w:start w:val="1"/>
      <w:numFmt w:val="bullet"/>
      <w:lvlText w:val="o"/>
      <w:lvlJc w:val="left"/>
      <w:pPr>
        <w:ind w:left="1440" w:hanging="360"/>
      </w:pPr>
      <w:rPr>
        <w:rFonts w:ascii="Courier New" w:hAnsi="Courier New" w:hint="default"/>
      </w:rPr>
    </w:lvl>
    <w:lvl w:ilvl="2" w:tplc="FA4A9E42">
      <w:start w:val="1"/>
      <w:numFmt w:val="bullet"/>
      <w:lvlText w:val=""/>
      <w:lvlJc w:val="left"/>
      <w:pPr>
        <w:ind w:left="2160" w:hanging="360"/>
      </w:pPr>
      <w:rPr>
        <w:rFonts w:ascii="Wingdings" w:hAnsi="Wingdings" w:hint="default"/>
      </w:rPr>
    </w:lvl>
    <w:lvl w:ilvl="3" w:tplc="ECE80134">
      <w:start w:val="1"/>
      <w:numFmt w:val="bullet"/>
      <w:lvlText w:val=""/>
      <w:lvlJc w:val="left"/>
      <w:pPr>
        <w:ind w:left="2880" w:hanging="360"/>
      </w:pPr>
      <w:rPr>
        <w:rFonts w:ascii="Symbol" w:hAnsi="Symbol" w:hint="default"/>
      </w:rPr>
    </w:lvl>
    <w:lvl w:ilvl="4" w:tplc="76262C8A">
      <w:start w:val="1"/>
      <w:numFmt w:val="bullet"/>
      <w:lvlText w:val="o"/>
      <w:lvlJc w:val="left"/>
      <w:pPr>
        <w:ind w:left="3600" w:hanging="360"/>
      </w:pPr>
      <w:rPr>
        <w:rFonts w:ascii="Courier New" w:hAnsi="Courier New" w:hint="default"/>
      </w:rPr>
    </w:lvl>
    <w:lvl w:ilvl="5" w:tplc="08A062E8">
      <w:start w:val="1"/>
      <w:numFmt w:val="bullet"/>
      <w:lvlText w:val=""/>
      <w:lvlJc w:val="left"/>
      <w:pPr>
        <w:ind w:left="4320" w:hanging="360"/>
      </w:pPr>
      <w:rPr>
        <w:rFonts w:ascii="Wingdings" w:hAnsi="Wingdings" w:hint="default"/>
      </w:rPr>
    </w:lvl>
    <w:lvl w:ilvl="6" w:tplc="ED86DC16">
      <w:start w:val="1"/>
      <w:numFmt w:val="bullet"/>
      <w:lvlText w:val=""/>
      <w:lvlJc w:val="left"/>
      <w:pPr>
        <w:ind w:left="5040" w:hanging="360"/>
      </w:pPr>
      <w:rPr>
        <w:rFonts w:ascii="Symbol" w:hAnsi="Symbol" w:hint="default"/>
      </w:rPr>
    </w:lvl>
    <w:lvl w:ilvl="7" w:tplc="EE945636">
      <w:start w:val="1"/>
      <w:numFmt w:val="bullet"/>
      <w:lvlText w:val="o"/>
      <w:lvlJc w:val="left"/>
      <w:pPr>
        <w:ind w:left="5760" w:hanging="360"/>
      </w:pPr>
      <w:rPr>
        <w:rFonts w:ascii="Courier New" w:hAnsi="Courier New" w:hint="default"/>
      </w:rPr>
    </w:lvl>
    <w:lvl w:ilvl="8" w:tplc="DFDEDFD6">
      <w:start w:val="1"/>
      <w:numFmt w:val="bullet"/>
      <w:lvlText w:val=""/>
      <w:lvlJc w:val="left"/>
      <w:pPr>
        <w:ind w:left="6480" w:hanging="360"/>
      </w:pPr>
      <w:rPr>
        <w:rFonts w:ascii="Wingdings" w:hAnsi="Wingdings" w:hint="default"/>
      </w:rPr>
    </w:lvl>
  </w:abstractNum>
  <w:abstractNum w:abstractNumId="9" w15:restartNumberingAfterBreak="0">
    <w:nsid w:val="1BAF4AF7"/>
    <w:multiLevelType w:val="multilevel"/>
    <w:tmpl w:val="5E5EB20A"/>
    <w:lvl w:ilvl="0">
      <w:start w:val="1"/>
      <w:numFmt w:val="bullet"/>
      <w:lvlText w:val=""/>
      <w:lvlJc w:val="left"/>
      <w:pPr>
        <w:tabs>
          <w:tab w:val="num" w:pos="360"/>
        </w:tabs>
        <w:ind w:left="360" w:hanging="360"/>
      </w:pPr>
      <w:rPr>
        <w:rFonts w:ascii="Symbol" w:hAnsi="Symbol" w:hint="default"/>
        <w:sz w:val="20"/>
      </w:rPr>
    </w:lvl>
    <w:lvl w:ilvl="1">
      <w:start w:val="2"/>
      <w:numFmt w:val="bullet"/>
      <w:lvlText w:val=""/>
      <w:lvlJc w:val="left"/>
      <w:pPr>
        <w:ind w:left="1080" w:hanging="360"/>
      </w:pPr>
      <w:rPr>
        <w:rFonts w:ascii="Wingdings" w:eastAsiaTheme="minorHAnsi" w:hAnsi="Wingdings"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CF87682"/>
    <w:multiLevelType w:val="hybridMultilevel"/>
    <w:tmpl w:val="B0369F46"/>
    <w:lvl w:ilvl="0" w:tplc="DDA0D29C">
      <w:start w:val="1"/>
      <w:numFmt w:val="bullet"/>
      <w:lvlText w:val=""/>
      <w:lvlJc w:val="left"/>
      <w:pPr>
        <w:ind w:left="720" w:hanging="360"/>
      </w:pPr>
      <w:rPr>
        <w:rFonts w:ascii="Symbol" w:hAnsi="Symbol" w:hint="default"/>
      </w:rPr>
    </w:lvl>
    <w:lvl w:ilvl="1" w:tplc="235AC058">
      <w:start w:val="1"/>
      <w:numFmt w:val="bullet"/>
      <w:lvlText w:val="o"/>
      <w:lvlJc w:val="left"/>
      <w:pPr>
        <w:ind w:left="1440" w:hanging="360"/>
      </w:pPr>
      <w:rPr>
        <w:rFonts w:ascii="Courier New" w:hAnsi="Courier New" w:hint="default"/>
      </w:rPr>
    </w:lvl>
    <w:lvl w:ilvl="2" w:tplc="AB1487BC">
      <w:start w:val="1"/>
      <w:numFmt w:val="bullet"/>
      <w:lvlText w:val=""/>
      <w:lvlJc w:val="left"/>
      <w:pPr>
        <w:ind w:left="2160" w:hanging="360"/>
      </w:pPr>
      <w:rPr>
        <w:rFonts w:ascii="Wingdings" w:hAnsi="Wingdings" w:hint="default"/>
      </w:rPr>
    </w:lvl>
    <w:lvl w:ilvl="3" w:tplc="C49E92BE">
      <w:start w:val="1"/>
      <w:numFmt w:val="bullet"/>
      <w:lvlText w:val=""/>
      <w:lvlJc w:val="left"/>
      <w:pPr>
        <w:ind w:left="2880" w:hanging="360"/>
      </w:pPr>
      <w:rPr>
        <w:rFonts w:ascii="Symbol" w:hAnsi="Symbol" w:hint="default"/>
      </w:rPr>
    </w:lvl>
    <w:lvl w:ilvl="4" w:tplc="1F0ED4D4">
      <w:start w:val="1"/>
      <w:numFmt w:val="bullet"/>
      <w:lvlText w:val="o"/>
      <w:lvlJc w:val="left"/>
      <w:pPr>
        <w:ind w:left="3600" w:hanging="360"/>
      </w:pPr>
      <w:rPr>
        <w:rFonts w:ascii="Courier New" w:hAnsi="Courier New" w:hint="default"/>
      </w:rPr>
    </w:lvl>
    <w:lvl w:ilvl="5" w:tplc="6310B93A">
      <w:start w:val="1"/>
      <w:numFmt w:val="bullet"/>
      <w:lvlText w:val=""/>
      <w:lvlJc w:val="left"/>
      <w:pPr>
        <w:ind w:left="4320" w:hanging="360"/>
      </w:pPr>
      <w:rPr>
        <w:rFonts w:ascii="Wingdings" w:hAnsi="Wingdings" w:hint="default"/>
      </w:rPr>
    </w:lvl>
    <w:lvl w:ilvl="6" w:tplc="700284FA">
      <w:start w:val="1"/>
      <w:numFmt w:val="bullet"/>
      <w:lvlText w:val=""/>
      <w:lvlJc w:val="left"/>
      <w:pPr>
        <w:ind w:left="5040" w:hanging="360"/>
      </w:pPr>
      <w:rPr>
        <w:rFonts w:ascii="Symbol" w:hAnsi="Symbol" w:hint="default"/>
      </w:rPr>
    </w:lvl>
    <w:lvl w:ilvl="7" w:tplc="E2D24818">
      <w:start w:val="1"/>
      <w:numFmt w:val="bullet"/>
      <w:lvlText w:val="o"/>
      <w:lvlJc w:val="left"/>
      <w:pPr>
        <w:ind w:left="5760" w:hanging="360"/>
      </w:pPr>
      <w:rPr>
        <w:rFonts w:ascii="Courier New" w:hAnsi="Courier New" w:hint="default"/>
      </w:rPr>
    </w:lvl>
    <w:lvl w:ilvl="8" w:tplc="1AD8449A">
      <w:start w:val="1"/>
      <w:numFmt w:val="bullet"/>
      <w:lvlText w:val=""/>
      <w:lvlJc w:val="left"/>
      <w:pPr>
        <w:ind w:left="6480" w:hanging="360"/>
      </w:pPr>
      <w:rPr>
        <w:rFonts w:ascii="Wingdings" w:hAnsi="Wingdings" w:hint="default"/>
      </w:rPr>
    </w:lvl>
  </w:abstractNum>
  <w:abstractNum w:abstractNumId="11" w15:restartNumberingAfterBreak="0">
    <w:nsid w:val="20DB44C9"/>
    <w:multiLevelType w:val="hybridMultilevel"/>
    <w:tmpl w:val="726C0B0E"/>
    <w:lvl w:ilvl="0" w:tplc="67803232">
      <w:start w:val="1"/>
      <w:numFmt w:val="bullet"/>
      <w:lvlText w:val=""/>
      <w:lvlJc w:val="left"/>
      <w:pPr>
        <w:ind w:left="720" w:hanging="360"/>
      </w:pPr>
      <w:rPr>
        <w:rFonts w:ascii="Symbol" w:hAnsi="Symbol" w:hint="default"/>
      </w:rPr>
    </w:lvl>
    <w:lvl w:ilvl="1" w:tplc="0816729E">
      <w:start w:val="1"/>
      <w:numFmt w:val="bullet"/>
      <w:lvlText w:val="o"/>
      <w:lvlJc w:val="left"/>
      <w:pPr>
        <w:ind w:left="1440" w:hanging="360"/>
      </w:pPr>
      <w:rPr>
        <w:rFonts w:ascii="Courier New" w:hAnsi="Courier New" w:hint="default"/>
      </w:rPr>
    </w:lvl>
    <w:lvl w:ilvl="2" w:tplc="B0B24B3E">
      <w:start w:val="1"/>
      <w:numFmt w:val="bullet"/>
      <w:lvlText w:val=""/>
      <w:lvlJc w:val="left"/>
      <w:pPr>
        <w:ind w:left="2160" w:hanging="360"/>
      </w:pPr>
      <w:rPr>
        <w:rFonts w:ascii="Wingdings" w:hAnsi="Wingdings" w:hint="default"/>
      </w:rPr>
    </w:lvl>
    <w:lvl w:ilvl="3" w:tplc="FE26AB24">
      <w:start w:val="1"/>
      <w:numFmt w:val="bullet"/>
      <w:lvlText w:val=""/>
      <w:lvlJc w:val="left"/>
      <w:pPr>
        <w:ind w:left="2880" w:hanging="360"/>
      </w:pPr>
      <w:rPr>
        <w:rFonts w:ascii="Symbol" w:hAnsi="Symbol" w:hint="default"/>
      </w:rPr>
    </w:lvl>
    <w:lvl w:ilvl="4" w:tplc="1C623428">
      <w:start w:val="1"/>
      <w:numFmt w:val="bullet"/>
      <w:lvlText w:val="o"/>
      <w:lvlJc w:val="left"/>
      <w:pPr>
        <w:ind w:left="3600" w:hanging="360"/>
      </w:pPr>
      <w:rPr>
        <w:rFonts w:ascii="Courier New" w:hAnsi="Courier New" w:hint="default"/>
      </w:rPr>
    </w:lvl>
    <w:lvl w:ilvl="5" w:tplc="31B2C59A">
      <w:start w:val="1"/>
      <w:numFmt w:val="bullet"/>
      <w:lvlText w:val=""/>
      <w:lvlJc w:val="left"/>
      <w:pPr>
        <w:ind w:left="4320" w:hanging="360"/>
      </w:pPr>
      <w:rPr>
        <w:rFonts w:ascii="Wingdings" w:hAnsi="Wingdings" w:hint="default"/>
      </w:rPr>
    </w:lvl>
    <w:lvl w:ilvl="6" w:tplc="31A0542A">
      <w:start w:val="1"/>
      <w:numFmt w:val="bullet"/>
      <w:lvlText w:val=""/>
      <w:lvlJc w:val="left"/>
      <w:pPr>
        <w:ind w:left="5040" w:hanging="360"/>
      </w:pPr>
      <w:rPr>
        <w:rFonts w:ascii="Symbol" w:hAnsi="Symbol" w:hint="default"/>
      </w:rPr>
    </w:lvl>
    <w:lvl w:ilvl="7" w:tplc="4C7A41B6">
      <w:start w:val="1"/>
      <w:numFmt w:val="bullet"/>
      <w:lvlText w:val="o"/>
      <w:lvlJc w:val="left"/>
      <w:pPr>
        <w:ind w:left="5760" w:hanging="360"/>
      </w:pPr>
      <w:rPr>
        <w:rFonts w:ascii="Courier New" w:hAnsi="Courier New" w:hint="default"/>
      </w:rPr>
    </w:lvl>
    <w:lvl w:ilvl="8" w:tplc="3F16A6B8">
      <w:start w:val="1"/>
      <w:numFmt w:val="bullet"/>
      <w:lvlText w:val=""/>
      <w:lvlJc w:val="left"/>
      <w:pPr>
        <w:ind w:left="6480" w:hanging="360"/>
      </w:pPr>
      <w:rPr>
        <w:rFonts w:ascii="Wingdings" w:hAnsi="Wingdings" w:hint="default"/>
      </w:rPr>
    </w:lvl>
  </w:abstractNum>
  <w:abstractNum w:abstractNumId="12" w15:restartNumberingAfterBreak="0">
    <w:nsid w:val="24255128"/>
    <w:multiLevelType w:val="hybridMultilevel"/>
    <w:tmpl w:val="1A7EA920"/>
    <w:lvl w:ilvl="0" w:tplc="04070019">
      <w:start w:val="1"/>
      <w:numFmt w:val="lowerLetter"/>
      <w:lvlText w:val="%1."/>
      <w:lvlJc w:val="left"/>
      <w:pPr>
        <w:ind w:left="720" w:hanging="360"/>
      </w:pPr>
      <w:rPr>
        <w:rFonts w:hint="default"/>
      </w:rPr>
    </w:lvl>
    <w:lvl w:ilvl="1" w:tplc="04070019">
      <w:start w:val="1"/>
      <w:numFmt w:val="lowerLetter"/>
      <w:lvlText w:val="%2."/>
      <w:lvlJc w:val="left"/>
      <w:pPr>
        <w:ind w:left="1353"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4EEFB77"/>
    <w:multiLevelType w:val="hybridMultilevel"/>
    <w:tmpl w:val="52D42A02"/>
    <w:lvl w:ilvl="0" w:tplc="F838052A">
      <w:start w:val="1"/>
      <w:numFmt w:val="decimal"/>
      <w:lvlText w:val="%1."/>
      <w:lvlJc w:val="left"/>
      <w:pPr>
        <w:ind w:left="720" w:hanging="360"/>
      </w:pPr>
    </w:lvl>
    <w:lvl w:ilvl="1" w:tplc="716A6E8C">
      <w:start w:val="1"/>
      <w:numFmt w:val="lowerLetter"/>
      <w:lvlText w:val="%2."/>
      <w:lvlJc w:val="left"/>
      <w:pPr>
        <w:ind w:left="1440" w:hanging="360"/>
      </w:pPr>
    </w:lvl>
    <w:lvl w:ilvl="2" w:tplc="7E761B84">
      <w:start w:val="1"/>
      <w:numFmt w:val="lowerRoman"/>
      <w:lvlText w:val="%3."/>
      <w:lvlJc w:val="right"/>
      <w:pPr>
        <w:ind w:left="2160" w:hanging="180"/>
      </w:pPr>
    </w:lvl>
    <w:lvl w:ilvl="3" w:tplc="E4B6E15E">
      <w:start w:val="1"/>
      <w:numFmt w:val="decimal"/>
      <w:lvlText w:val="%4."/>
      <w:lvlJc w:val="left"/>
      <w:pPr>
        <w:ind w:left="2880" w:hanging="360"/>
      </w:pPr>
    </w:lvl>
    <w:lvl w:ilvl="4" w:tplc="6226AFA6">
      <w:start w:val="1"/>
      <w:numFmt w:val="lowerLetter"/>
      <w:lvlText w:val="%5."/>
      <w:lvlJc w:val="left"/>
      <w:pPr>
        <w:ind w:left="3600" w:hanging="360"/>
      </w:pPr>
    </w:lvl>
    <w:lvl w:ilvl="5" w:tplc="0808536E">
      <w:start w:val="1"/>
      <w:numFmt w:val="lowerRoman"/>
      <w:lvlText w:val="%6."/>
      <w:lvlJc w:val="right"/>
      <w:pPr>
        <w:ind w:left="4320" w:hanging="180"/>
      </w:pPr>
    </w:lvl>
    <w:lvl w:ilvl="6" w:tplc="3370ADC6">
      <w:start w:val="1"/>
      <w:numFmt w:val="decimal"/>
      <w:lvlText w:val="%7."/>
      <w:lvlJc w:val="left"/>
      <w:pPr>
        <w:ind w:left="5040" w:hanging="360"/>
      </w:pPr>
    </w:lvl>
    <w:lvl w:ilvl="7" w:tplc="09A0BE2A">
      <w:start w:val="1"/>
      <w:numFmt w:val="lowerLetter"/>
      <w:lvlText w:val="%8."/>
      <w:lvlJc w:val="left"/>
      <w:pPr>
        <w:ind w:left="5760" w:hanging="360"/>
      </w:pPr>
    </w:lvl>
    <w:lvl w:ilvl="8" w:tplc="C75A39B6">
      <w:start w:val="1"/>
      <w:numFmt w:val="lowerRoman"/>
      <w:lvlText w:val="%9."/>
      <w:lvlJc w:val="right"/>
      <w:pPr>
        <w:ind w:left="6480" w:hanging="180"/>
      </w:pPr>
    </w:lvl>
  </w:abstractNum>
  <w:abstractNum w:abstractNumId="14" w15:restartNumberingAfterBreak="0">
    <w:nsid w:val="29487128"/>
    <w:multiLevelType w:val="multilevel"/>
    <w:tmpl w:val="96C2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3A352C"/>
    <w:multiLevelType w:val="multilevel"/>
    <w:tmpl w:val="14AA2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E2636F"/>
    <w:multiLevelType w:val="hybridMultilevel"/>
    <w:tmpl w:val="FF8C4874"/>
    <w:lvl w:ilvl="0" w:tplc="DF8EFADA">
      <w:start w:val="1"/>
      <w:numFmt w:val="bullet"/>
      <w:lvlText w:val=""/>
      <w:lvlJc w:val="left"/>
      <w:pPr>
        <w:ind w:left="720" w:hanging="360"/>
      </w:pPr>
      <w:rPr>
        <w:rFonts w:ascii="Symbol" w:hAnsi="Symbol" w:hint="default"/>
      </w:rPr>
    </w:lvl>
    <w:lvl w:ilvl="1" w:tplc="2C286106">
      <w:start w:val="1"/>
      <w:numFmt w:val="bullet"/>
      <w:lvlText w:val="o"/>
      <w:lvlJc w:val="left"/>
      <w:pPr>
        <w:ind w:left="1440" w:hanging="360"/>
      </w:pPr>
      <w:rPr>
        <w:rFonts w:ascii="Courier New" w:hAnsi="Courier New" w:hint="default"/>
      </w:rPr>
    </w:lvl>
    <w:lvl w:ilvl="2" w:tplc="C2EA07CE">
      <w:start w:val="1"/>
      <w:numFmt w:val="bullet"/>
      <w:lvlText w:val=""/>
      <w:lvlJc w:val="left"/>
      <w:pPr>
        <w:ind w:left="2160" w:hanging="360"/>
      </w:pPr>
      <w:rPr>
        <w:rFonts w:ascii="Wingdings" w:hAnsi="Wingdings" w:hint="default"/>
      </w:rPr>
    </w:lvl>
    <w:lvl w:ilvl="3" w:tplc="E9F29ED8">
      <w:start w:val="1"/>
      <w:numFmt w:val="bullet"/>
      <w:lvlText w:val=""/>
      <w:lvlJc w:val="left"/>
      <w:pPr>
        <w:ind w:left="2880" w:hanging="360"/>
      </w:pPr>
      <w:rPr>
        <w:rFonts w:ascii="Symbol" w:hAnsi="Symbol" w:hint="default"/>
      </w:rPr>
    </w:lvl>
    <w:lvl w:ilvl="4" w:tplc="5B2046DE">
      <w:start w:val="1"/>
      <w:numFmt w:val="bullet"/>
      <w:lvlText w:val="o"/>
      <w:lvlJc w:val="left"/>
      <w:pPr>
        <w:ind w:left="3600" w:hanging="360"/>
      </w:pPr>
      <w:rPr>
        <w:rFonts w:ascii="Courier New" w:hAnsi="Courier New" w:hint="default"/>
      </w:rPr>
    </w:lvl>
    <w:lvl w:ilvl="5" w:tplc="0136ADCA">
      <w:start w:val="1"/>
      <w:numFmt w:val="bullet"/>
      <w:lvlText w:val=""/>
      <w:lvlJc w:val="left"/>
      <w:pPr>
        <w:ind w:left="4320" w:hanging="360"/>
      </w:pPr>
      <w:rPr>
        <w:rFonts w:ascii="Wingdings" w:hAnsi="Wingdings" w:hint="default"/>
      </w:rPr>
    </w:lvl>
    <w:lvl w:ilvl="6" w:tplc="8A5EB7DC">
      <w:start w:val="1"/>
      <w:numFmt w:val="bullet"/>
      <w:lvlText w:val=""/>
      <w:lvlJc w:val="left"/>
      <w:pPr>
        <w:ind w:left="5040" w:hanging="360"/>
      </w:pPr>
      <w:rPr>
        <w:rFonts w:ascii="Symbol" w:hAnsi="Symbol" w:hint="default"/>
      </w:rPr>
    </w:lvl>
    <w:lvl w:ilvl="7" w:tplc="E7508850">
      <w:start w:val="1"/>
      <w:numFmt w:val="bullet"/>
      <w:lvlText w:val="o"/>
      <w:lvlJc w:val="left"/>
      <w:pPr>
        <w:ind w:left="5760" w:hanging="360"/>
      </w:pPr>
      <w:rPr>
        <w:rFonts w:ascii="Courier New" w:hAnsi="Courier New" w:hint="default"/>
      </w:rPr>
    </w:lvl>
    <w:lvl w:ilvl="8" w:tplc="E70E8B50">
      <w:start w:val="1"/>
      <w:numFmt w:val="bullet"/>
      <w:lvlText w:val=""/>
      <w:lvlJc w:val="left"/>
      <w:pPr>
        <w:ind w:left="6480" w:hanging="360"/>
      </w:pPr>
      <w:rPr>
        <w:rFonts w:ascii="Wingdings" w:hAnsi="Wingdings" w:hint="default"/>
      </w:rPr>
    </w:lvl>
  </w:abstractNum>
  <w:abstractNum w:abstractNumId="17" w15:restartNumberingAfterBreak="0">
    <w:nsid w:val="360D4515"/>
    <w:multiLevelType w:val="multilevel"/>
    <w:tmpl w:val="D420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1879EE"/>
    <w:multiLevelType w:val="multilevel"/>
    <w:tmpl w:val="80164E46"/>
    <w:styleLink w:val="FormatvorlageAufgezhltLateinCourierNewLinks29cmHngend0"/>
    <w:lvl w:ilvl="0">
      <w:start w:val="1"/>
      <w:numFmt w:val="bullet"/>
      <w:lvlText w:val=""/>
      <w:lvlJc w:val="left"/>
      <w:pPr>
        <w:ind w:left="567" w:hanging="283"/>
      </w:pPr>
      <w:rPr>
        <w:rFonts w:ascii="Symbol" w:hAnsi="Symbol" w:hint="default"/>
      </w:rPr>
    </w:lvl>
    <w:lvl w:ilvl="1">
      <w:start w:val="1"/>
      <w:numFmt w:val="bullet"/>
      <w:lvlText w:val="o"/>
      <w:lvlJc w:val="left"/>
      <w:pPr>
        <w:ind w:left="851" w:hanging="284"/>
      </w:pPr>
      <w:rPr>
        <w:rFonts w:ascii="Courier New" w:hAnsi="Courier New" w:hint="default"/>
        <w:sz w:val="20"/>
      </w:rPr>
    </w:lvl>
    <w:lvl w:ilvl="2">
      <w:start w:val="1"/>
      <w:numFmt w:val="bullet"/>
      <w:lvlText w:val=""/>
      <w:lvlJc w:val="left"/>
      <w:pPr>
        <w:ind w:left="1134" w:hanging="283"/>
      </w:pPr>
      <w:rPr>
        <w:rFonts w:ascii="Wingdings" w:hAnsi="Wingdings" w:hint="default"/>
      </w:rPr>
    </w:lvl>
    <w:lvl w:ilvl="3">
      <w:start w:val="1"/>
      <w:numFmt w:val="bullet"/>
      <w:lvlText w:val=""/>
      <w:lvlJc w:val="left"/>
      <w:pPr>
        <w:ind w:left="1418" w:hanging="284"/>
      </w:pPr>
      <w:rPr>
        <w:rFonts w:ascii="Wingdings" w:hAnsi="Wingdings" w:hint="default"/>
      </w:rPr>
    </w:lvl>
    <w:lvl w:ilvl="4">
      <w:start w:val="1"/>
      <w:numFmt w:val="bullet"/>
      <w:lvlText w:val=""/>
      <w:lvlJc w:val="left"/>
      <w:pPr>
        <w:ind w:left="1701" w:hanging="283"/>
      </w:pPr>
      <w:rPr>
        <w:rFonts w:ascii="Wingdings" w:hAnsi="Wingdings" w:hint="default"/>
      </w:rPr>
    </w:lvl>
    <w:lvl w:ilvl="5">
      <w:start w:val="1"/>
      <w:numFmt w:val="bullet"/>
      <w:lvlText w:val=""/>
      <w:lvlJc w:val="left"/>
      <w:pPr>
        <w:ind w:left="1985" w:hanging="284"/>
      </w:pPr>
      <w:rPr>
        <w:rFonts w:ascii="Wingdings" w:hAnsi="Wingdings" w:hint="default"/>
      </w:rPr>
    </w:lvl>
    <w:lvl w:ilvl="6">
      <w:start w:val="1"/>
      <w:numFmt w:val="bullet"/>
      <w:lvlText w:val=""/>
      <w:lvlJc w:val="left"/>
      <w:pPr>
        <w:ind w:left="2268" w:hanging="283"/>
      </w:pPr>
      <w:rPr>
        <w:rFonts w:ascii="Wingdings" w:hAnsi="Wingdings" w:hint="default"/>
      </w:rPr>
    </w:lvl>
    <w:lvl w:ilvl="7">
      <w:start w:val="1"/>
      <w:numFmt w:val="bullet"/>
      <w:lvlText w:val=""/>
      <w:lvlJc w:val="left"/>
      <w:pPr>
        <w:ind w:left="2552" w:hanging="284"/>
      </w:pPr>
      <w:rPr>
        <w:rFonts w:ascii="Wingdings" w:hAnsi="Wingdings" w:hint="default"/>
      </w:rPr>
    </w:lvl>
    <w:lvl w:ilvl="8">
      <w:start w:val="1"/>
      <w:numFmt w:val="bullet"/>
      <w:lvlText w:val=""/>
      <w:lvlJc w:val="left"/>
      <w:pPr>
        <w:tabs>
          <w:tab w:val="num" w:pos="2835"/>
        </w:tabs>
        <w:ind w:left="2835" w:hanging="283"/>
      </w:pPr>
      <w:rPr>
        <w:rFonts w:ascii="Wingdings" w:hAnsi="Wingdings" w:hint="default"/>
      </w:rPr>
    </w:lvl>
  </w:abstractNum>
  <w:abstractNum w:abstractNumId="19" w15:restartNumberingAfterBreak="0">
    <w:nsid w:val="38282205"/>
    <w:multiLevelType w:val="multilevel"/>
    <w:tmpl w:val="D8C4618C"/>
    <w:lvl w:ilvl="0">
      <w:start w:val="1"/>
      <w:numFmt w:val="lowerLetter"/>
      <w:lvlText w:val="%1."/>
      <w:lvlJc w:val="left"/>
      <w:pPr>
        <w:tabs>
          <w:tab w:val="num" w:pos="1440"/>
        </w:tabs>
        <w:ind w:left="1440" w:hanging="360"/>
      </w:pPr>
      <w:rPr>
        <w:rFonts w:ascii="Times New Roman" w:eastAsia="Times New Roman" w:hAnsi="Times New Roman" w:cs="Times New Roman"/>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3F431E8B"/>
    <w:multiLevelType w:val="hybridMultilevel"/>
    <w:tmpl w:val="CA98CF90"/>
    <w:lvl w:ilvl="0" w:tplc="5BC889BA">
      <w:start w:val="1"/>
      <w:numFmt w:val="bullet"/>
      <w:lvlText w:val=""/>
      <w:lvlJc w:val="left"/>
      <w:pPr>
        <w:ind w:left="720" w:hanging="360"/>
      </w:pPr>
      <w:rPr>
        <w:rFonts w:ascii="Symbol" w:hAnsi="Symbol" w:hint="default"/>
      </w:rPr>
    </w:lvl>
    <w:lvl w:ilvl="1" w:tplc="09322846">
      <w:start w:val="1"/>
      <w:numFmt w:val="bullet"/>
      <w:lvlText w:val="o"/>
      <w:lvlJc w:val="left"/>
      <w:pPr>
        <w:ind w:left="1440" w:hanging="360"/>
      </w:pPr>
      <w:rPr>
        <w:rFonts w:ascii="Courier New" w:hAnsi="Courier New" w:hint="default"/>
      </w:rPr>
    </w:lvl>
    <w:lvl w:ilvl="2" w:tplc="887EC830">
      <w:start w:val="1"/>
      <w:numFmt w:val="bullet"/>
      <w:lvlText w:val=""/>
      <w:lvlJc w:val="left"/>
      <w:pPr>
        <w:ind w:left="2160" w:hanging="360"/>
      </w:pPr>
      <w:rPr>
        <w:rFonts w:ascii="Wingdings" w:hAnsi="Wingdings" w:hint="default"/>
      </w:rPr>
    </w:lvl>
    <w:lvl w:ilvl="3" w:tplc="926E074C">
      <w:start w:val="1"/>
      <w:numFmt w:val="bullet"/>
      <w:lvlText w:val=""/>
      <w:lvlJc w:val="left"/>
      <w:pPr>
        <w:ind w:left="2880" w:hanging="360"/>
      </w:pPr>
      <w:rPr>
        <w:rFonts w:ascii="Symbol" w:hAnsi="Symbol" w:hint="default"/>
      </w:rPr>
    </w:lvl>
    <w:lvl w:ilvl="4" w:tplc="65863118">
      <w:start w:val="1"/>
      <w:numFmt w:val="bullet"/>
      <w:lvlText w:val="o"/>
      <w:lvlJc w:val="left"/>
      <w:pPr>
        <w:ind w:left="3600" w:hanging="360"/>
      </w:pPr>
      <w:rPr>
        <w:rFonts w:ascii="Courier New" w:hAnsi="Courier New" w:hint="default"/>
      </w:rPr>
    </w:lvl>
    <w:lvl w:ilvl="5" w:tplc="C680A5E2">
      <w:start w:val="1"/>
      <w:numFmt w:val="bullet"/>
      <w:lvlText w:val=""/>
      <w:lvlJc w:val="left"/>
      <w:pPr>
        <w:ind w:left="4320" w:hanging="360"/>
      </w:pPr>
      <w:rPr>
        <w:rFonts w:ascii="Wingdings" w:hAnsi="Wingdings" w:hint="default"/>
      </w:rPr>
    </w:lvl>
    <w:lvl w:ilvl="6" w:tplc="6ED66450">
      <w:start w:val="1"/>
      <w:numFmt w:val="bullet"/>
      <w:lvlText w:val=""/>
      <w:lvlJc w:val="left"/>
      <w:pPr>
        <w:ind w:left="5040" w:hanging="360"/>
      </w:pPr>
      <w:rPr>
        <w:rFonts w:ascii="Symbol" w:hAnsi="Symbol" w:hint="default"/>
      </w:rPr>
    </w:lvl>
    <w:lvl w:ilvl="7" w:tplc="D8D860EA">
      <w:start w:val="1"/>
      <w:numFmt w:val="bullet"/>
      <w:lvlText w:val="o"/>
      <w:lvlJc w:val="left"/>
      <w:pPr>
        <w:ind w:left="5760" w:hanging="360"/>
      </w:pPr>
      <w:rPr>
        <w:rFonts w:ascii="Courier New" w:hAnsi="Courier New" w:hint="default"/>
      </w:rPr>
    </w:lvl>
    <w:lvl w:ilvl="8" w:tplc="5B9E15E2">
      <w:start w:val="1"/>
      <w:numFmt w:val="bullet"/>
      <w:lvlText w:val=""/>
      <w:lvlJc w:val="left"/>
      <w:pPr>
        <w:ind w:left="6480" w:hanging="360"/>
      </w:pPr>
      <w:rPr>
        <w:rFonts w:ascii="Wingdings" w:hAnsi="Wingdings" w:hint="default"/>
      </w:rPr>
    </w:lvl>
  </w:abstractNum>
  <w:abstractNum w:abstractNumId="21" w15:restartNumberingAfterBreak="0">
    <w:nsid w:val="3FBF457A"/>
    <w:multiLevelType w:val="multilevel"/>
    <w:tmpl w:val="1B66768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val="0"/>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747CAD"/>
    <w:multiLevelType w:val="hybridMultilevel"/>
    <w:tmpl w:val="A936E8C0"/>
    <w:lvl w:ilvl="0" w:tplc="FFFFFFFF">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477C1946"/>
    <w:multiLevelType w:val="multilevel"/>
    <w:tmpl w:val="F5FA2BC0"/>
    <w:lvl w:ilvl="0">
      <w:start w:val="1"/>
      <w:numFmt w:val="decimal"/>
      <w:pStyle w:val="Heading1"/>
      <w:lvlText w:val="%1"/>
      <w:lvlJc w:val="left"/>
      <w:pPr>
        <w:ind w:left="432" w:hanging="432"/>
      </w:pPr>
    </w:lvl>
    <w:lvl w:ilvl="1">
      <w:start w:val="1"/>
      <w:numFmt w:val="decimal"/>
      <w:pStyle w:val="Heading2"/>
      <w:lvlText w:val="%1.%2"/>
      <w:lvlJc w:val="left"/>
      <w:pPr>
        <w:ind w:left="-558" w:hanging="576"/>
      </w:pPr>
    </w:lvl>
    <w:lvl w:ilvl="2">
      <w:start w:val="1"/>
      <w:numFmt w:val="decimal"/>
      <w:pStyle w:val="Heading3"/>
      <w:lvlText w:val="%1.%2.%3"/>
      <w:lvlJc w:val="left"/>
      <w:pPr>
        <w:ind w:left="1440" w:hanging="720"/>
      </w:pPr>
    </w:lvl>
    <w:lvl w:ilvl="3">
      <w:start w:val="1"/>
      <w:numFmt w:val="decimal"/>
      <w:pStyle w:val="Heading4"/>
      <w:lvlText w:val="%1.%2.%3.%4"/>
      <w:lvlJc w:val="left"/>
      <w:pPr>
        <w:ind w:left="-980" w:hanging="864"/>
      </w:pPr>
    </w:lvl>
    <w:lvl w:ilvl="4">
      <w:start w:val="1"/>
      <w:numFmt w:val="decimal"/>
      <w:pStyle w:val="Heading5"/>
      <w:lvlText w:val="%1.%2.%3.%4.%5"/>
      <w:lvlJc w:val="left"/>
      <w:pPr>
        <w:ind w:left="-836" w:hanging="1008"/>
      </w:pPr>
    </w:lvl>
    <w:lvl w:ilvl="5">
      <w:start w:val="1"/>
      <w:numFmt w:val="decimal"/>
      <w:pStyle w:val="Heading6"/>
      <w:lvlText w:val="%1.%2.%3.%4.%5.%6"/>
      <w:lvlJc w:val="left"/>
      <w:pPr>
        <w:ind w:left="-692" w:hanging="1152"/>
      </w:pPr>
    </w:lvl>
    <w:lvl w:ilvl="6">
      <w:start w:val="1"/>
      <w:numFmt w:val="decimal"/>
      <w:pStyle w:val="Heading7"/>
      <w:lvlText w:val="%1.%2.%3.%4.%5.%6.%7"/>
      <w:lvlJc w:val="left"/>
      <w:pPr>
        <w:ind w:left="-548" w:hanging="1296"/>
      </w:pPr>
    </w:lvl>
    <w:lvl w:ilvl="7">
      <w:start w:val="1"/>
      <w:numFmt w:val="decimal"/>
      <w:pStyle w:val="Heading8"/>
      <w:lvlText w:val="%1.%2.%3.%4.%5.%6.%7.%8"/>
      <w:lvlJc w:val="left"/>
      <w:pPr>
        <w:ind w:left="-404" w:hanging="1440"/>
      </w:pPr>
    </w:lvl>
    <w:lvl w:ilvl="8">
      <w:start w:val="1"/>
      <w:numFmt w:val="decimal"/>
      <w:pStyle w:val="Heading9"/>
      <w:lvlText w:val="%1.%2.%3.%4.%5.%6.%7.%8.%9"/>
      <w:lvlJc w:val="left"/>
      <w:pPr>
        <w:ind w:left="-260" w:hanging="1584"/>
      </w:pPr>
    </w:lvl>
  </w:abstractNum>
  <w:abstractNum w:abstractNumId="24" w15:restartNumberingAfterBreak="0">
    <w:nsid w:val="493068F7"/>
    <w:multiLevelType w:val="multilevel"/>
    <w:tmpl w:val="4DC6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C64CC5"/>
    <w:multiLevelType w:val="hybridMultilevel"/>
    <w:tmpl w:val="7A627944"/>
    <w:lvl w:ilvl="0" w:tplc="04070019">
      <w:start w:val="1"/>
      <w:numFmt w:val="lowerLetter"/>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6" w15:restartNumberingAfterBreak="0">
    <w:nsid w:val="52B5FCD9"/>
    <w:multiLevelType w:val="hybridMultilevel"/>
    <w:tmpl w:val="5DACF006"/>
    <w:lvl w:ilvl="0" w:tplc="BF72FE56">
      <w:start w:val="1"/>
      <w:numFmt w:val="lowerLetter"/>
      <w:lvlText w:val="%1."/>
      <w:lvlJc w:val="left"/>
      <w:pPr>
        <w:ind w:left="720" w:hanging="360"/>
      </w:pPr>
    </w:lvl>
    <w:lvl w:ilvl="1" w:tplc="DF7E8CDC">
      <w:start w:val="1"/>
      <w:numFmt w:val="lowerLetter"/>
      <w:lvlText w:val="%2."/>
      <w:lvlJc w:val="left"/>
      <w:pPr>
        <w:ind w:left="1440" w:hanging="360"/>
      </w:pPr>
    </w:lvl>
    <w:lvl w:ilvl="2" w:tplc="772666EC">
      <w:start w:val="1"/>
      <w:numFmt w:val="lowerRoman"/>
      <w:lvlText w:val="%3."/>
      <w:lvlJc w:val="right"/>
      <w:pPr>
        <w:ind w:left="2160" w:hanging="180"/>
      </w:pPr>
    </w:lvl>
    <w:lvl w:ilvl="3" w:tplc="E55A6680">
      <w:start w:val="1"/>
      <w:numFmt w:val="decimal"/>
      <w:lvlText w:val="%4."/>
      <w:lvlJc w:val="left"/>
      <w:pPr>
        <w:ind w:left="2880" w:hanging="360"/>
      </w:pPr>
    </w:lvl>
    <w:lvl w:ilvl="4" w:tplc="B56C796A">
      <w:start w:val="1"/>
      <w:numFmt w:val="lowerLetter"/>
      <w:lvlText w:val="%5."/>
      <w:lvlJc w:val="left"/>
      <w:pPr>
        <w:ind w:left="3600" w:hanging="360"/>
      </w:pPr>
    </w:lvl>
    <w:lvl w:ilvl="5" w:tplc="71CC0EBC">
      <w:start w:val="1"/>
      <w:numFmt w:val="lowerRoman"/>
      <w:lvlText w:val="%6."/>
      <w:lvlJc w:val="right"/>
      <w:pPr>
        <w:ind w:left="4320" w:hanging="180"/>
      </w:pPr>
    </w:lvl>
    <w:lvl w:ilvl="6" w:tplc="BDD05174">
      <w:start w:val="1"/>
      <w:numFmt w:val="decimal"/>
      <w:lvlText w:val="%7."/>
      <w:lvlJc w:val="left"/>
      <w:pPr>
        <w:ind w:left="5040" w:hanging="360"/>
      </w:pPr>
    </w:lvl>
    <w:lvl w:ilvl="7" w:tplc="55F28F16">
      <w:start w:val="1"/>
      <w:numFmt w:val="lowerLetter"/>
      <w:lvlText w:val="%8."/>
      <w:lvlJc w:val="left"/>
      <w:pPr>
        <w:ind w:left="5760" w:hanging="360"/>
      </w:pPr>
    </w:lvl>
    <w:lvl w:ilvl="8" w:tplc="CE10F672">
      <w:start w:val="1"/>
      <w:numFmt w:val="lowerRoman"/>
      <w:lvlText w:val="%9."/>
      <w:lvlJc w:val="right"/>
      <w:pPr>
        <w:ind w:left="6480" w:hanging="180"/>
      </w:pPr>
    </w:lvl>
  </w:abstractNum>
  <w:abstractNum w:abstractNumId="27" w15:restartNumberingAfterBreak="0">
    <w:nsid w:val="56275E5A"/>
    <w:multiLevelType w:val="hybridMultilevel"/>
    <w:tmpl w:val="6A6AFF8A"/>
    <w:lvl w:ilvl="0" w:tplc="122A4CE0">
      <w:start w:val="1"/>
      <w:numFmt w:val="decimal"/>
      <w:pStyle w:val="Anforderung"/>
      <w:suff w:val="space"/>
      <w:lvlText w:val="Anforderung %1:"/>
      <w:lvlJc w:val="left"/>
      <w:pPr>
        <w:ind w:left="1031" w:hanging="170"/>
      </w:pPr>
      <w:rPr>
        <w:rFonts w:hint="default"/>
      </w:rPr>
    </w:lvl>
    <w:lvl w:ilvl="1" w:tplc="04070019">
      <w:start w:val="1"/>
      <w:numFmt w:val="lowerLetter"/>
      <w:lvlText w:val="%2."/>
      <w:lvlJc w:val="left"/>
      <w:pPr>
        <w:ind w:left="2378" w:hanging="360"/>
      </w:pPr>
    </w:lvl>
    <w:lvl w:ilvl="2" w:tplc="0407001B" w:tentative="1">
      <w:start w:val="1"/>
      <w:numFmt w:val="lowerRoman"/>
      <w:lvlText w:val="%3."/>
      <w:lvlJc w:val="right"/>
      <w:pPr>
        <w:ind w:left="3098" w:hanging="180"/>
      </w:pPr>
    </w:lvl>
    <w:lvl w:ilvl="3" w:tplc="0407000F" w:tentative="1">
      <w:start w:val="1"/>
      <w:numFmt w:val="decimal"/>
      <w:lvlText w:val="%4."/>
      <w:lvlJc w:val="left"/>
      <w:pPr>
        <w:ind w:left="3818" w:hanging="360"/>
      </w:pPr>
    </w:lvl>
    <w:lvl w:ilvl="4" w:tplc="04070019" w:tentative="1">
      <w:start w:val="1"/>
      <w:numFmt w:val="lowerLetter"/>
      <w:lvlText w:val="%5."/>
      <w:lvlJc w:val="left"/>
      <w:pPr>
        <w:ind w:left="4538" w:hanging="360"/>
      </w:pPr>
    </w:lvl>
    <w:lvl w:ilvl="5" w:tplc="0407001B" w:tentative="1">
      <w:start w:val="1"/>
      <w:numFmt w:val="lowerRoman"/>
      <w:lvlText w:val="%6."/>
      <w:lvlJc w:val="right"/>
      <w:pPr>
        <w:ind w:left="5258" w:hanging="180"/>
      </w:pPr>
    </w:lvl>
    <w:lvl w:ilvl="6" w:tplc="0407000F" w:tentative="1">
      <w:start w:val="1"/>
      <w:numFmt w:val="decimal"/>
      <w:lvlText w:val="%7."/>
      <w:lvlJc w:val="left"/>
      <w:pPr>
        <w:ind w:left="5978" w:hanging="360"/>
      </w:pPr>
    </w:lvl>
    <w:lvl w:ilvl="7" w:tplc="04070019" w:tentative="1">
      <w:start w:val="1"/>
      <w:numFmt w:val="lowerLetter"/>
      <w:lvlText w:val="%8."/>
      <w:lvlJc w:val="left"/>
      <w:pPr>
        <w:ind w:left="6698" w:hanging="360"/>
      </w:pPr>
    </w:lvl>
    <w:lvl w:ilvl="8" w:tplc="0407001B" w:tentative="1">
      <w:start w:val="1"/>
      <w:numFmt w:val="lowerRoman"/>
      <w:lvlText w:val="%9."/>
      <w:lvlJc w:val="right"/>
      <w:pPr>
        <w:ind w:left="7418" w:hanging="180"/>
      </w:pPr>
    </w:lvl>
  </w:abstractNum>
  <w:abstractNum w:abstractNumId="28" w15:restartNumberingAfterBreak="0">
    <w:nsid w:val="56DF00C7"/>
    <w:multiLevelType w:val="hybridMultilevel"/>
    <w:tmpl w:val="86A0526A"/>
    <w:lvl w:ilvl="0" w:tplc="57E2DF1A">
      <w:start w:val="1"/>
      <w:numFmt w:val="decimal"/>
      <w:pStyle w:val="Formatvorlage1"/>
      <w:lvlText w:val="2.%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5C126D79"/>
    <w:multiLevelType w:val="multilevel"/>
    <w:tmpl w:val="377C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EE2198"/>
    <w:multiLevelType w:val="hybridMultilevel"/>
    <w:tmpl w:val="47AAC7FC"/>
    <w:lvl w:ilvl="0" w:tplc="816819AC">
      <w:start w:val="1"/>
      <w:numFmt w:val="decimal"/>
      <w:lvlText w:val="%1."/>
      <w:lvlJc w:val="left"/>
      <w:pPr>
        <w:ind w:left="720" w:hanging="360"/>
      </w:pPr>
      <w:rPr>
        <w:rFonts w:ascii="Arial" w:eastAsia="Arial"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5207E1"/>
    <w:multiLevelType w:val="hybridMultilevel"/>
    <w:tmpl w:val="3A1A503C"/>
    <w:styleLink w:val="berschriftennummerierung"/>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9A3CC2"/>
    <w:multiLevelType w:val="hybridMultilevel"/>
    <w:tmpl w:val="49105DF4"/>
    <w:lvl w:ilvl="0" w:tplc="1304C7AC">
      <w:start w:val="1"/>
      <w:numFmt w:val="lowerLetter"/>
      <w:pStyle w:val="VDMA-EHBAufzhlungb"/>
      <w:lvlText w:val="%1)"/>
      <w:lvlJc w:val="left"/>
      <w:pPr>
        <w:tabs>
          <w:tab w:val="num" w:pos="850"/>
        </w:tabs>
        <w:ind w:left="850" w:hanging="42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3" w15:restartNumberingAfterBreak="0">
    <w:nsid w:val="67EA3B39"/>
    <w:multiLevelType w:val="multilevel"/>
    <w:tmpl w:val="58D8A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8B231F"/>
    <w:multiLevelType w:val="multilevel"/>
    <w:tmpl w:val="4B22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736730"/>
    <w:multiLevelType w:val="multilevel"/>
    <w:tmpl w:val="AE3E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92778B"/>
    <w:multiLevelType w:val="multilevel"/>
    <w:tmpl w:val="B0A2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3D3146"/>
    <w:multiLevelType w:val="multilevel"/>
    <w:tmpl w:val="168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992063"/>
    <w:multiLevelType w:val="hybridMultilevel"/>
    <w:tmpl w:val="A4840CB6"/>
    <w:lvl w:ilvl="0" w:tplc="279ABDF8">
      <w:start w:val="1"/>
      <w:numFmt w:val="bullet"/>
      <w:lvlText w:val=""/>
      <w:lvlJc w:val="left"/>
      <w:pPr>
        <w:ind w:left="720" w:hanging="360"/>
      </w:pPr>
      <w:rPr>
        <w:rFonts w:ascii="Symbol" w:hAnsi="Symbol" w:hint="default"/>
      </w:rPr>
    </w:lvl>
    <w:lvl w:ilvl="1" w:tplc="569AA920">
      <w:start w:val="1"/>
      <w:numFmt w:val="bullet"/>
      <w:lvlText w:val="o"/>
      <w:lvlJc w:val="left"/>
      <w:pPr>
        <w:ind w:left="1440" w:hanging="360"/>
      </w:pPr>
      <w:rPr>
        <w:rFonts w:ascii="Courier New" w:hAnsi="Courier New" w:hint="default"/>
      </w:rPr>
    </w:lvl>
    <w:lvl w:ilvl="2" w:tplc="CCEABF28">
      <w:start w:val="1"/>
      <w:numFmt w:val="bullet"/>
      <w:lvlText w:val=""/>
      <w:lvlJc w:val="left"/>
      <w:pPr>
        <w:ind w:left="2160" w:hanging="360"/>
      </w:pPr>
      <w:rPr>
        <w:rFonts w:ascii="Wingdings" w:hAnsi="Wingdings" w:hint="default"/>
      </w:rPr>
    </w:lvl>
    <w:lvl w:ilvl="3" w:tplc="DC8EAD9E">
      <w:start w:val="1"/>
      <w:numFmt w:val="bullet"/>
      <w:lvlText w:val=""/>
      <w:lvlJc w:val="left"/>
      <w:pPr>
        <w:ind w:left="2880" w:hanging="360"/>
      </w:pPr>
      <w:rPr>
        <w:rFonts w:ascii="Symbol" w:hAnsi="Symbol" w:hint="default"/>
      </w:rPr>
    </w:lvl>
    <w:lvl w:ilvl="4" w:tplc="2DF6A86A">
      <w:start w:val="1"/>
      <w:numFmt w:val="bullet"/>
      <w:lvlText w:val="o"/>
      <w:lvlJc w:val="left"/>
      <w:pPr>
        <w:ind w:left="3600" w:hanging="360"/>
      </w:pPr>
      <w:rPr>
        <w:rFonts w:ascii="Courier New" w:hAnsi="Courier New" w:hint="default"/>
      </w:rPr>
    </w:lvl>
    <w:lvl w:ilvl="5" w:tplc="8ACE867A">
      <w:start w:val="1"/>
      <w:numFmt w:val="bullet"/>
      <w:lvlText w:val=""/>
      <w:lvlJc w:val="left"/>
      <w:pPr>
        <w:ind w:left="4320" w:hanging="360"/>
      </w:pPr>
      <w:rPr>
        <w:rFonts w:ascii="Wingdings" w:hAnsi="Wingdings" w:hint="default"/>
      </w:rPr>
    </w:lvl>
    <w:lvl w:ilvl="6" w:tplc="6F1AB204">
      <w:start w:val="1"/>
      <w:numFmt w:val="bullet"/>
      <w:lvlText w:val=""/>
      <w:lvlJc w:val="left"/>
      <w:pPr>
        <w:ind w:left="5040" w:hanging="360"/>
      </w:pPr>
      <w:rPr>
        <w:rFonts w:ascii="Symbol" w:hAnsi="Symbol" w:hint="default"/>
      </w:rPr>
    </w:lvl>
    <w:lvl w:ilvl="7" w:tplc="C45A3BEC">
      <w:start w:val="1"/>
      <w:numFmt w:val="bullet"/>
      <w:lvlText w:val="o"/>
      <w:lvlJc w:val="left"/>
      <w:pPr>
        <w:ind w:left="5760" w:hanging="360"/>
      </w:pPr>
      <w:rPr>
        <w:rFonts w:ascii="Courier New" w:hAnsi="Courier New" w:hint="default"/>
      </w:rPr>
    </w:lvl>
    <w:lvl w:ilvl="8" w:tplc="50FC590A">
      <w:start w:val="1"/>
      <w:numFmt w:val="bullet"/>
      <w:lvlText w:val=""/>
      <w:lvlJc w:val="left"/>
      <w:pPr>
        <w:ind w:left="6480" w:hanging="360"/>
      </w:pPr>
      <w:rPr>
        <w:rFonts w:ascii="Wingdings" w:hAnsi="Wingdings" w:hint="default"/>
      </w:rPr>
    </w:lvl>
  </w:abstractNum>
  <w:abstractNum w:abstractNumId="39" w15:restartNumberingAfterBreak="0">
    <w:nsid w:val="71CF711B"/>
    <w:multiLevelType w:val="hybridMultilevel"/>
    <w:tmpl w:val="F26CDD86"/>
    <w:lvl w:ilvl="0" w:tplc="3CF28B48">
      <w:start w:val="3"/>
      <w:numFmt w:val="bullet"/>
      <w:lvlText w:val="-"/>
      <w:lvlJc w:val="left"/>
      <w:pPr>
        <w:ind w:left="720" w:hanging="360"/>
      </w:pPr>
      <w:rPr>
        <w:rFonts w:ascii="Aptos" w:eastAsiaTheme="minorEastAsia"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4582184"/>
    <w:multiLevelType w:val="hybridMultilevel"/>
    <w:tmpl w:val="B2F26FB0"/>
    <w:lvl w:ilvl="0" w:tplc="3CF28B48">
      <w:start w:val="3"/>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487187"/>
    <w:multiLevelType w:val="hybridMultilevel"/>
    <w:tmpl w:val="25EE6C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C11706C"/>
    <w:multiLevelType w:val="multilevel"/>
    <w:tmpl w:val="6A46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A807D6"/>
    <w:multiLevelType w:val="multilevel"/>
    <w:tmpl w:val="A030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BA3630"/>
    <w:multiLevelType w:val="hybridMultilevel"/>
    <w:tmpl w:val="3CF86924"/>
    <w:lvl w:ilvl="0" w:tplc="08563AE4">
      <w:start w:val="1"/>
      <w:numFmt w:val="bullet"/>
      <w:lvlText w:val=""/>
      <w:lvlJc w:val="left"/>
      <w:pPr>
        <w:ind w:left="720" w:hanging="360"/>
      </w:pPr>
      <w:rPr>
        <w:rFonts w:ascii="Symbol" w:hAnsi="Symbol" w:hint="default"/>
      </w:rPr>
    </w:lvl>
    <w:lvl w:ilvl="1" w:tplc="B802C47C">
      <w:start w:val="1"/>
      <w:numFmt w:val="bullet"/>
      <w:lvlText w:val="o"/>
      <w:lvlJc w:val="left"/>
      <w:pPr>
        <w:ind w:left="1440" w:hanging="360"/>
      </w:pPr>
      <w:rPr>
        <w:rFonts w:ascii="Courier New" w:hAnsi="Courier New" w:hint="default"/>
      </w:rPr>
    </w:lvl>
    <w:lvl w:ilvl="2" w:tplc="7AB045DE">
      <w:start w:val="1"/>
      <w:numFmt w:val="bullet"/>
      <w:lvlText w:val=""/>
      <w:lvlJc w:val="left"/>
      <w:pPr>
        <w:ind w:left="2160" w:hanging="360"/>
      </w:pPr>
      <w:rPr>
        <w:rFonts w:ascii="Wingdings" w:hAnsi="Wingdings" w:hint="default"/>
      </w:rPr>
    </w:lvl>
    <w:lvl w:ilvl="3" w:tplc="C2749300">
      <w:start w:val="1"/>
      <w:numFmt w:val="bullet"/>
      <w:lvlText w:val=""/>
      <w:lvlJc w:val="left"/>
      <w:pPr>
        <w:ind w:left="2880" w:hanging="360"/>
      </w:pPr>
      <w:rPr>
        <w:rFonts w:ascii="Symbol" w:hAnsi="Symbol" w:hint="default"/>
      </w:rPr>
    </w:lvl>
    <w:lvl w:ilvl="4" w:tplc="0A34B872">
      <w:start w:val="1"/>
      <w:numFmt w:val="bullet"/>
      <w:lvlText w:val="o"/>
      <w:lvlJc w:val="left"/>
      <w:pPr>
        <w:ind w:left="3600" w:hanging="360"/>
      </w:pPr>
      <w:rPr>
        <w:rFonts w:ascii="Courier New" w:hAnsi="Courier New" w:hint="default"/>
      </w:rPr>
    </w:lvl>
    <w:lvl w:ilvl="5" w:tplc="951860F2">
      <w:start w:val="1"/>
      <w:numFmt w:val="bullet"/>
      <w:lvlText w:val=""/>
      <w:lvlJc w:val="left"/>
      <w:pPr>
        <w:ind w:left="4320" w:hanging="360"/>
      </w:pPr>
      <w:rPr>
        <w:rFonts w:ascii="Wingdings" w:hAnsi="Wingdings" w:hint="default"/>
      </w:rPr>
    </w:lvl>
    <w:lvl w:ilvl="6" w:tplc="B4022DE2">
      <w:start w:val="1"/>
      <w:numFmt w:val="bullet"/>
      <w:lvlText w:val=""/>
      <w:lvlJc w:val="left"/>
      <w:pPr>
        <w:ind w:left="5040" w:hanging="360"/>
      </w:pPr>
      <w:rPr>
        <w:rFonts w:ascii="Symbol" w:hAnsi="Symbol" w:hint="default"/>
      </w:rPr>
    </w:lvl>
    <w:lvl w:ilvl="7" w:tplc="9F04E43E">
      <w:start w:val="1"/>
      <w:numFmt w:val="bullet"/>
      <w:lvlText w:val="o"/>
      <w:lvlJc w:val="left"/>
      <w:pPr>
        <w:ind w:left="5760" w:hanging="360"/>
      </w:pPr>
      <w:rPr>
        <w:rFonts w:ascii="Courier New" w:hAnsi="Courier New" w:hint="default"/>
      </w:rPr>
    </w:lvl>
    <w:lvl w:ilvl="8" w:tplc="9DD0C770">
      <w:start w:val="1"/>
      <w:numFmt w:val="bullet"/>
      <w:lvlText w:val=""/>
      <w:lvlJc w:val="left"/>
      <w:pPr>
        <w:ind w:left="6480" w:hanging="360"/>
      </w:pPr>
      <w:rPr>
        <w:rFonts w:ascii="Wingdings" w:hAnsi="Wingdings" w:hint="default"/>
      </w:rPr>
    </w:lvl>
  </w:abstractNum>
  <w:num w:numId="1" w16cid:durableId="218830455">
    <w:abstractNumId w:val="23"/>
  </w:num>
  <w:num w:numId="2" w16cid:durableId="2065180303">
    <w:abstractNumId w:val="18"/>
  </w:num>
  <w:num w:numId="3" w16cid:durableId="1849130679">
    <w:abstractNumId w:val="31"/>
  </w:num>
  <w:num w:numId="4" w16cid:durableId="1437287215">
    <w:abstractNumId w:val="32"/>
  </w:num>
  <w:num w:numId="5" w16cid:durableId="161748650">
    <w:abstractNumId w:val="27"/>
  </w:num>
  <w:num w:numId="6" w16cid:durableId="1515145512">
    <w:abstractNumId w:val="2"/>
  </w:num>
  <w:num w:numId="7" w16cid:durableId="710034246">
    <w:abstractNumId w:val="1"/>
  </w:num>
  <w:num w:numId="8" w16cid:durableId="898201001">
    <w:abstractNumId w:val="0"/>
  </w:num>
  <w:num w:numId="9" w16cid:durableId="86777126">
    <w:abstractNumId w:val="28"/>
  </w:num>
  <w:num w:numId="10" w16cid:durableId="987437918">
    <w:abstractNumId w:val="40"/>
  </w:num>
  <w:num w:numId="11" w16cid:durableId="879977861">
    <w:abstractNumId w:val="44"/>
  </w:num>
  <w:num w:numId="12" w16cid:durableId="1790200407">
    <w:abstractNumId w:val="30"/>
  </w:num>
  <w:num w:numId="13" w16cid:durableId="760760595">
    <w:abstractNumId w:val="20"/>
  </w:num>
  <w:num w:numId="14" w16cid:durableId="187452554">
    <w:abstractNumId w:val="38"/>
  </w:num>
  <w:num w:numId="15" w16cid:durableId="193158315">
    <w:abstractNumId w:val="13"/>
  </w:num>
  <w:num w:numId="16" w16cid:durableId="1861695116">
    <w:abstractNumId w:val="10"/>
  </w:num>
  <w:num w:numId="17" w16cid:durableId="1033962542">
    <w:abstractNumId w:val="11"/>
  </w:num>
  <w:num w:numId="18" w16cid:durableId="1360396525">
    <w:abstractNumId w:val="16"/>
  </w:num>
  <w:num w:numId="19" w16cid:durableId="1787969225">
    <w:abstractNumId w:val="6"/>
  </w:num>
  <w:num w:numId="20" w16cid:durableId="1476022206">
    <w:abstractNumId w:val="3"/>
  </w:num>
  <w:num w:numId="21" w16cid:durableId="1056667043">
    <w:abstractNumId w:val="8"/>
  </w:num>
  <w:num w:numId="22" w16cid:durableId="1430782432">
    <w:abstractNumId w:val="26"/>
  </w:num>
  <w:num w:numId="23" w16cid:durableId="1015766277">
    <w:abstractNumId w:val="15"/>
  </w:num>
  <w:num w:numId="24" w16cid:durableId="1155072799">
    <w:abstractNumId w:val="21"/>
  </w:num>
  <w:num w:numId="25" w16cid:durableId="1420716987">
    <w:abstractNumId w:val="42"/>
  </w:num>
  <w:num w:numId="26" w16cid:durableId="953293184">
    <w:abstractNumId w:val="34"/>
  </w:num>
  <w:num w:numId="27" w16cid:durableId="163858592">
    <w:abstractNumId w:val="36"/>
  </w:num>
  <w:num w:numId="28" w16cid:durableId="751705881">
    <w:abstractNumId w:val="9"/>
  </w:num>
  <w:num w:numId="29" w16cid:durableId="803306595">
    <w:abstractNumId w:val="43"/>
  </w:num>
  <w:num w:numId="30" w16cid:durableId="1192916931">
    <w:abstractNumId w:val="22"/>
  </w:num>
  <w:num w:numId="31" w16cid:durableId="352078758">
    <w:abstractNumId w:val="19"/>
  </w:num>
  <w:num w:numId="32" w16cid:durableId="606886715">
    <w:abstractNumId w:val="7"/>
  </w:num>
  <w:num w:numId="33" w16cid:durableId="1495872522">
    <w:abstractNumId w:val="37"/>
  </w:num>
  <w:num w:numId="34" w16cid:durableId="1106585526">
    <w:abstractNumId w:val="14"/>
  </w:num>
  <w:num w:numId="35" w16cid:durableId="1429421672">
    <w:abstractNumId w:val="29"/>
  </w:num>
  <w:num w:numId="36" w16cid:durableId="1489054737">
    <w:abstractNumId w:val="12"/>
  </w:num>
  <w:num w:numId="37" w16cid:durableId="390615434">
    <w:abstractNumId w:val="25"/>
  </w:num>
  <w:num w:numId="38" w16cid:durableId="842277800">
    <w:abstractNumId w:val="23"/>
  </w:num>
  <w:num w:numId="39" w16cid:durableId="577175655">
    <w:abstractNumId w:val="23"/>
  </w:num>
  <w:num w:numId="40" w16cid:durableId="16169053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57211619">
    <w:abstractNumId w:val="5"/>
  </w:num>
  <w:num w:numId="42" w16cid:durableId="362676414">
    <w:abstractNumId w:val="41"/>
  </w:num>
  <w:num w:numId="43" w16cid:durableId="1150831416">
    <w:abstractNumId w:val="39"/>
  </w:num>
  <w:num w:numId="44" w16cid:durableId="46606909">
    <w:abstractNumId w:val="35"/>
  </w:num>
  <w:num w:numId="45" w16cid:durableId="1770616316">
    <w:abstractNumId w:val="24"/>
  </w:num>
  <w:num w:numId="46" w16cid:durableId="2092501156">
    <w:abstractNumId w:val="33"/>
  </w:num>
  <w:num w:numId="47" w16cid:durableId="1492678679">
    <w:abstractNumId w:val="17"/>
  </w:num>
  <w:num w:numId="48" w16cid:durableId="1962033442">
    <w:abstractNumId w:val="4"/>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kus Rentschler">
    <w15:presenceInfo w15:providerId="AD" w15:userId="S::markus.rentschler@arena2036.de::b145ddf5-176e-4212-89e8-01964ddc2e14"/>
  </w15:person>
  <w15:person w15:author="Avdullahu, Blendar">
    <w15:presenceInfo w15:providerId="AD" w15:userId="S-1-5-21-2275186270-2497578427-1799291546-87237"/>
  </w15:person>
  <w15:person w15:author="Kanak Pandit">
    <w15:presenceInfo w15:providerId="AD" w15:userId="S::kanak.pandit@arena2036.de::9dca74df-1a48-4edc-8126-17f18d9470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71660d270c64f5bbb8f27f5e85be630" w:val="1"/>
    <w:docVar w:name="a71660d270c64f5bbb8f27f5e85be6370" w:val="DOMFGDVB\WM28978;d4c75f49-f1ee-485c-aa75-2c54e2ab5223;Internal;2022-02-07T09:01:08;;DRX|"/>
    <w:docVar w:name="ISFOXAutomaticLabelingDisabled" w:val="True"/>
    <w:docVar w:name="ISFOXClassificationId" w:val="d4c75f49-f1ee-485c-aa75-2c54e2ab5223"/>
    <w:docVar w:name="ISFOXClassificationInKeywords" w:val="Internal"/>
    <w:docVar w:name="ISFOXClassificationName" w:val="Internal"/>
    <w:docVar w:name="ISFOXDocumentInitialized" w:val="False"/>
    <w:docVar w:name="ISFOXDoVersioningOnSave" w:val="0"/>
    <w:docVar w:name="ISFOXOldClassificationId" w:val="d4c75f49-f1ee-485c-aa75-2c54e2ab5223"/>
    <w:docVar w:name="ISFOXOldClassificationIdBackup" w:val="d4c75f49-f1ee-485c-aa75-2c54e2ab5223"/>
    <w:docVar w:name="ISFOXPrefix" w:val="DRX"/>
    <w:docVar w:name="ISFOXShowClassificationRequestWindow" w:val="False"/>
    <w:docVar w:name="ISFOXVersioningChanged" w:val="True"/>
  </w:docVars>
  <w:rsids>
    <w:rsidRoot w:val="00E10D48"/>
    <w:rsid w:val="00000464"/>
    <w:rsid w:val="00000499"/>
    <w:rsid w:val="000007E4"/>
    <w:rsid w:val="00000B29"/>
    <w:rsid w:val="00000CA3"/>
    <w:rsid w:val="00001872"/>
    <w:rsid w:val="0000197E"/>
    <w:rsid w:val="00001EC4"/>
    <w:rsid w:val="00001FCF"/>
    <w:rsid w:val="000022C9"/>
    <w:rsid w:val="00002D80"/>
    <w:rsid w:val="00002E6B"/>
    <w:rsid w:val="00004B98"/>
    <w:rsid w:val="0000530B"/>
    <w:rsid w:val="00005DCC"/>
    <w:rsid w:val="0000613A"/>
    <w:rsid w:val="00006217"/>
    <w:rsid w:val="0000651D"/>
    <w:rsid w:val="00006752"/>
    <w:rsid w:val="00006809"/>
    <w:rsid w:val="0000722B"/>
    <w:rsid w:val="000072CB"/>
    <w:rsid w:val="00007373"/>
    <w:rsid w:val="0000767C"/>
    <w:rsid w:val="0000794D"/>
    <w:rsid w:val="00007DD5"/>
    <w:rsid w:val="0001016A"/>
    <w:rsid w:val="0001030D"/>
    <w:rsid w:val="00010670"/>
    <w:rsid w:val="00010A74"/>
    <w:rsid w:val="00011161"/>
    <w:rsid w:val="000111E0"/>
    <w:rsid w:val="000118D5"/>
    <w:rsid w:val="00011E29"/>
    <w:rsid w:val="00011ED5"/>
    <w:rsid w:val="00011F50"/>
    <w:rsid w:val="00011FCB"/>
    <w:rsid w:val="000125FA"/>
    <w:rsid w:val="0001382F"/>
    <w:rsid w:val="00014125"/>
    <w:rsid w:val="00015B13"/>
    <w:rsid w:val="00015DDF"/>
    <w:rsid w:val="00015F02"/>
    <w:rsid w:val="0001640F"/>
    <w:rsid w:val="000173F8"/>
    <w:rsid w:val="0002000D"/>
    <w:rsid w:val="000201A2"/>
    <w:rsid w:val="00020470"/>
    <w:rsid w:val="000210EB"/>
    <w:rsid w:val="0002111C"/>
    <w:rsid w:val="00021179"/>
    <w:rsid w:val="0002137D"/>
    <w:rsid w:val="00021B69"/>
    <w:rsid w:val="000225AF"/>
    <w:rsid w:val="00023628"/>
    <w:rsid w:val="00023B64"/>
    <w:rsid w:val="00023B7F"/>
    <w:rsid w:val="00023B8D"/>
    <w:rsid w:val="00023EBD"/>
    <w:rsid w:val="00023FC5"/>
    <w:rsid w:val="0002416A"/>
    <w:rsid w:val="00024305"/>
    <w:rsid w:val="0002480A"/>
    <w:rsid w:val="00024AAC"/>
    <w:rsid w:val="00025295"/>
    <w:rsid w:val="00025EA4"/>
    <w:rsid w:val="00025F87"/>
    <w:rsid w:val="00026109"/>
    <w:rsid w:val="00026468"/>
    <w:rsid w:val="00026A92"/>
    <w:rsid w:val="00026ABE"/>
    <w:rsid w:val="00026D43"/>
    <w:rsid w:val="00026E70"/>
    <w:rsid w:val="0002793B"/>
    <w:rsid w:val="00027BAE"/>
    <w:rsid w:val="00030586"/>
    <w:rsid w:val="00030BA9"/>
    <w:rsid w:val="0003120E"/>
    <w:rsid w:val="000318AC"/>
    <w:rsid w:val="000318FE"/>
    <w:rsid w:val="00032877"/>
    <w:rsid w:val="0003292C"/>
    <w:rsid w:val="00032A66"/>
    <w:rsid w:val="00032C1F"/>
    <w:rsid w:val="00033003"/>
    <w:rsid w:val="0003304B"/>
    <w:rsid w:val="00033184"/>
    <w:rsid w:val="00033A66"/>
    <w:rsid w:val="00033BB8"/>
    <w:rsid w:val="0003410C"/>
    <w:rsid w:val="000341FE"/>
    <w:rsid w:val="0003479F"/>
    <w:rsid w:val="00034DCE"/>
    <w:rsid w:val="000352C3"/>
    <w:rsid w:val="0003573B"/>
    <w:rsid w:val="00035875"/>
    <w:rsid w:val="00035B66"/>
    <w:rsid w:val="00036266"/>
    <w:rsid w:val="00036E9D"/>
    <w:rsid w:val="000370C1"/>
    <w:rsid w:val="000377CE"/>
    <w:rsid w:val="000378AB"/>
    <w:rsid w:val="00041879"/>
    <w:rsid w:val="00041895"/>
    <w:rsid w:val="000418B6"/>
    <w:rsid w:val="00041C50"/>
    <w:rsid w:val="00042138"/>
    <w:rsid w:val="00042346"/>
    <w:rsid w:val="0004267C"/>
    <w:rsid w:val="00042788"/>
    <w:rsid w:val="000432E5"/>
    <w:rsid w:val="00043916"/>
    <w:rsid w:val="00043A9F"/>
    <w:rsid w:val="00043AED"/>
    <w:rsid w:val="00044332"/>
    <w:rsid w:val="000445BE"/>
    <w:rsid w:val="00044619"/>
    <w:rsid w:val="00044FC2"/>
    <w:rsid w:val="00045341"/>
    <w:rsid w:val="0004584D"/>
    <w:rsid w:val="00045A0C"/>
    <w:rsid w:val="00045A1A"/>
    <w:rsid w:val="00046026"/>
    <w:rsid w:val="00046922"/>
    <w:rsid w:val="000473AE"/>
    <w:rsid w:val="000474BF"/>
    <w:rsid w:val="000478E5"/>
    <w:rsid w:val="000506FE"/>
    <w:rsid w:val="0005159D"/>
    <w:rsid w:val="0005186A"/>
    <w:rsid w:val="00051A8E"/>
    <w:rsid w:val="00052990"/>
    <w:rsid w:val="00052DBD"/>
    <w:rsid w:val="00052E38"/>
    <w:rsid w:val="00052E90"/>
    <w:rsid w:val="000530FD"/>
    <w:rsid w:val="00053674"/>
    <w:rsid w:val="00053850"/>
    <w:rsid w:val="00053E2F"/>
    <w:rsid w:val="00054750"/>
    <w:rsid w:val="00054867"/>
    <w:rsid w:val="000551C3"/>
    <w:rsid w:val="00055CDB"/>
    <w:rsid w:val="00055E44"/>
    <w:rsid w:val="00055FB0"/>
    <w:rsid w:val="0005611E"/>
    <w:rsid w:val="00056635"/>
    <w:rsid w:val="000567E1"/>
    <w:rsid w:val="000568AE"/>
    <w:rsid w:val="00057059"/>
    <w:rsid w:val="000573F9"/>
    <w:rsid w:val="00057C6F"/>
    <w:rsid w:val="00057F03"/>
    <w:rsid w:val="00057F9A"/>
    <w:rsid w:val="00060E62"/>
    <w:rsid w:val="00062105"/>
    <w:rsid w:val="0006223B"/>
    <w:rsid w:val="0006224E"/>
    <w:rsid w:val="000622A3"/>
    <w:rsid w:val="0006296D"/>
    <w:rsid w:val="000635A3"/>
    <w:rsid w:val="0006365F"/>
    <w:rsid w:val="00063D0F"/>
    <w:rsid w:val="000649F3"/>
    <w:rsid w:val="00064AE1"/>
    <w:rsid w:val="000652C0"/>
    <w:rsid w:val="000657CE"/>
    <w:rsid w:val="000658B9"/>
    <w:rsid w:val="00065D19"/>
    <w:rsid w:val="00065DB7"/>
    <w:rsid w:val="000661E1"/>
    <w:rsid w:val="00066249"/>
    <w:rsid w:val="000667FC"/>
    <w:rsid w:val="00066C8A"/>
    <w:rsid w:val="00066DD0"/>
    <w:rsid w:val="00067832"/>
    <w:rsid w:val="00067A2C"/>
    <w:rsid w:val="00067EE3"/>
    <w:rsid w:val="0007025B"/>
    <w:rsid w:val="00070314"/>
    <w:rsid w:val="000703DF"/>
    <w:rsid w:val="000707BC"/>
    <w:rsid w:val="00070827"/>
    <w:rsid w:val="000718A1"/>
    <w:rsid w:val="00071A37"/>
    <w:rsid w:val="000720D1"/>
    <w:rsid w:val="00073365"/>
    <w:rsid w:val="0007367B"/>
    <w:rsid w:val="00073719"/>
    <w:rsid w:val="0007376A"/>
    <w:rsid w:val="00073B78"/>
    <w:rsid w:val="00073C2E"/>
    <w:rsid w:val="00073EC7"/>
    <w:rsid w:val="00074090"/>
    <w:rsid w:val="00074AD0"/>
    <w:rsid w:val="00075227"/>
    <w:rsid w:val="00075352"/>
    <w:rsid w:val="0007537B"/>
    <w:rsid w:val="00075B1A"/>
    <w:rsid w:val="00075C09"/>
    <w:rsid w:val="00075C8F"/>
    <w:rsid w:val="00075D3A"/>
    <w:rsid w:val="00075D8D"/>
    <w:rsid w:val="00076D38"/>
    <w:rsid w:val="00076EA8"/>
    <w:rsid w:val="000775B2"/>
    <w:rsid w:val="00077A1E"/>
    <w:rsid w:val="00077AE9"/>
    <w:rsid w:val="000808AF"/>
    <w:rsid w:val="00080AE8"/>
    <w:rsid w:val="00080B3B"/>
    <w:rsid w:val="00081B05"/>
    <w:rsid w:val="000822EB"/>
    <w:rsid w:val="0008288C"/>
    <w:rsid w:val="00082A06"/>
    <w:rsid w:val="000833A4"/>
    <w:rsid w:val="00083CB8"/>
    <w:rsid w:val="00083D58"/>
    <w:rsid w:val="0008421E"/>
    <w:rsid w:val="000849CE"/>
    <w:rsid w:val="00084DD0"/>
    <w:rsid w:val="00084E50"/>
    <w:rsid w:val="00085257"/>
    <w:rsid w:val="000852AF"/>
    <w:rsid w:val="0008536A"/>
    <w:rsid w:val="00085B69"/>
    <w:rsid w:val="00085F43"/>
    <w:rsid w:val="00086ADA"/>
    <w:rsid w:val="0008722B"/>
    <w:rsid w:val="000879E5"/>
    <w:rsid w:val="00087F92"/>
    <w:rsid w:val="0009011A"/>
    <w:rsid w:val="000905DB"/>
    <w:rsid w:val="00090907"/>
    <w:rsid w:val="00090B1A"/>
    <w:rsid w:val="00091046"/>
    <w:rsid w:val="000912A8"/>
    <w:rsid w:val="00091995"/>
    <w:rsid w:val="000923C5"/>
    <w:rsid w:val="00092786"/>
    <w:rsid w:val="00092EE3"/>
    <w:rsid w:val="00093020"/>
    <w:rsid w:val="00093387"/>
    <w:rsid w:val="000934F0"/>
    <w:rsid w:val="000938FF"/>
    <w:rsid w:val="000939F1"/>
    <w:rsid w:val="00094933"/>
    <w:rsid w:val="0009506D"/>
    <w:rsid w:val="00095F4A"/>
    <w:rsid w:val="00096515"/>
    <w:rsid w:val="000967D4"/>
    <w:rsid w:val="00096ADD"/>
    <w:rsid w:val="00096C7D"/>
    <w:rsid w:val="00096CE0"/>
    <w:rsid w:val="000971CB"/>
    <w:rsid w:val="00097732"/>
    <w:rsid w:val="00097F7F"/>
    <w:rsid w:val="000A013A"/>
    <w:rsid w:val="000A016F"/>
    <w:rsid w:val="000A0610"/>
    <w:rsid w:val="000A0976"/>
    <w:rsid w:val="000A0E08"/>
    <w:rsid w:val="000A1106"/>
    <w:rsid w:val="000A19F2"/>
    <w:rsid w:val="000A1B08"/>
    <w:rsid w:val="000A1CB5"/>
    <w:rsid w:val="000A1E01"/>
    <w:rsid w:val="000A2214"/>
    <w:rsid w:val="000A2449"/>
    <w:rsid w:val="000A26BB"/>
    <w:rsid w:val="000A2A5E"/>
    <w:rsid w:val="000A2F91"/>
    <w:rsid w:val="000A3558"/>
    <w:rsid w:val="000A370E"/>
    <w:rsid w:val="000A388D"/>
    <w:rsid w:val="000A39D2"/>
    <w:rsid w:val="000A3BB6"/>
    <w:rsid w:val="000A3D3B"/>
    <w:rsid w:val="000A48BF"/>
    <w:rsid w:val="000A4B90"/>
    <w:rsid w:val="000A5D8C"/>
    <w:rsid w:val="000A6E20"/>
    <w:rsid w:val="000A7794"/>
    <w:rsid w:val="000A7A5B"/>
    <w:rsid w:val="000A7F96"/>
    <w:rsid w:val="000B06F6"/>
    <w:rsid w:val="000B09B9"/>
    <w:rsid w:val="000B15D0"/>
    <w:rsid w:val="000B1A1C"/>
    <w:rsid w:val="000B2634"/>
    <w:rsid w:val="000B2A8E"/>
    <w:rsid w:val="000B2D88"/>
    <w:rsid w:val="000B3098"/>
    <w:rsid w:val="000B30E1"/>
    <w:rsid w:val="000B3399"/>
    <w:rsid w:val="000B3591"/>
    <w:rsid w:val="000B455D"/>
    <w:rsid w:val="000B4B05"/>
    <w:rsid w:val="000B4C42"/>
    <w:rsid w:val="000B51AA"/>
    <w:rsid w:val="000B5345"/>
    <w:rsid w:val="000B57FB"/>
    <w:rsid w:val="000B5A4D"/>
    <w:rsid w:val="000B5AF6"/>
    <w:rsid w:val="000B5B78"/>
    <w:rsid w:val="000B5D19"/>
    <w:rsid w:val="000B64E7"/>
    <w:rsid w:val="000B6635"/>
    <w:rsid w:val="000B6AB2"/>
    <w:rsid w:val="000B6E7A"/>
    <w:rsid w:val="000B72CC"/>
    <w:rsid w:val="000B72EF"/>
    <w:rsid w:val="000B72FB"/>
    <w:rsid w:val="000B7885"/>
    <w:rsid w:val="000B7CEB"/>
    <w:rsid w:val="000C0792"/>
    <w:rsid w:val="000C117B"/>
    <w:rsid w:val="000C1328"/>
    <w:rsid w:val="000C240B"/>
    <w:rsid w:val="000C4643"/>
    <w:rsid w:val="000C4A8F"/>
    <w:rsid w:val="000C4D78"/>
    <w:rsid w:val="000C5010"/>
    <w:rsid w:val="000C565A"/>
    <w:rsid w:val="000C597A"/>
    <w:rsid w:val="000C5B38"/>
    <w:rsid w:val="000C5E4A"/>
    <w:rsid w:val="000C5EA0"/>
    <w:rsid w:val="000C612E"/>
    <w:rsid w:val="000C6365"/>
    <w:rsid w:val="000C689C"/>
    <w:rsid w:val="000C6DF5"/>
    <w:rsid w:val="000C704B"/>
    <w:rsid w:val="000C7419"/>
    <w:rsid w:val="000C75F1"/>
    <w:rsid w:val="000C784B"/>
    <w:rsid w:val="000C7A40"/>
    <w:rsid w:val="000C7D40"/>
    <w:rsid w:val="000D0C65"/>
    <w:rsid w:val="000D112A"/>
    <w:rsid w:val="000D11A6"/>
    <w:rsid w:val="000D1376"/>
    <w:rsid w:val="000D1824"/>
    <w:rsid w:val="000D1CDA"/>
    <w:rsid w:val="000D1DBF"/>
    <w:rsid w:val="000D2022"/>
    <w:rsid w:val="000D2418"/>
    <w:rsid w:val="000D2798"/>
    <w:rsid w:val="000D2E0E"/>
    <w:rsid w:val="000D2FD1"/>
    <w:rsid w:val="000D412D"/>
    <w:rsid w:val="000D46D7"/>
    <w:rsid w:val="000D4D1E"/>
    <w:rsid w:val="000D5097"/>
    <w:rsid w:val="000D5482"/>
    <w:rsid w:val="000D5511"/>
    <w:rsid w:val="000D6326"/>
    <w:rsid w:val="000D6388"/>
    <w:rsid w:val="000D651D"/>
    <w:rsid w:val="000D6A3F"/>
    <w:rsid w:val="000D6BCC"/>
    <w:rsid w:val="000D6FD8"/>
    <w:rsid w:val="000E01A6"/>
    <w:rsid w:val="000E0A21"/>
    <w:rsid w:val="000E0A26"/>
    <w:rsid w:val="000E137B"/>
    <w:rsid w:val="000E141E"/>
    <w:rsid w:val="000E1B47"/>
    <w:rsid w:val="000E1CC7"/>
    <w:rsid w:val="000E1F82"/>
    <w:rsid w:val="000E266A"/>
    <w:rsid w:val="000E26E1"/>
    <w:rsid w:val="000E2AC7"/>
    <w:rsid w:val="000E2F8B"/>
    <w:rsid w:val="000E314F"/>
    <w:rsid w:val="000E3227"/>
    <w:rsid w:val="000E4324"/>
    <w:rsid w:val="000E44F0"/>
    <w:rsid w:val="000E45B5"/>
    <w:rsid w:val="000E475C"/>
    <w:rsid w:val="000E481A"/>
    <w:rsid w:val="000E4B72"/>
    <w:rsid w:val="000E4D75"/>
    <w:rsid w:val="000E4EAD"/>
    <w:rsid w:val="000E514E"/>
    <w:rsid w:val="000E5C19"/>
    <w:rsid w:val="000E638E"/>
    <w:rsid w:val="000E69EB"/>
    <w:rsid w:val="000E69F7"/>
    <w:rsid w:val="000E73A5"/>
    <w:rsid w:val="000E75CA"/>
    <w:rsid w:val="000E7628"/>
    <w:rsid w:val="000E78E4"/>
    <w:rsid w:val="000E7964"/>
    <w:rsid w:val="000E7C22"/>
    <w:rsid w:val="000F01DF"/>
    <w:rsid w:val="000F023A"/>
    <w:rsid w:val="000F088E"/>
    <w:rsid w:val="000F0ACB"/>
    <w:rsid w:val="000F133E"/>
    <w:rsid w:val="000F14B4"/>
    <w:rsid w:val="000F1553"/>
    <w:rsid w:val="000F229C"/>
    <w:rsid w:val="000F2BCD"/>
    <w:rsid w:val="000F2FA5"/>
    <w:rsid w:val="000F35CC"/>
    <w:rsid w:val="000F3B48"/>
    <w:rsid w:val="000F3DB9"/>
    <w:rsid w:val="000F4364"/>
    <w:rsid w:val="000F468B"/>
    <w:rsid w:val="000F4B02"/>
    <w:rsid w:val="000F4B8C"/>
    <w:rsid w:val="000F4ED0"/>
    <w:rsid w:val="000F4F84"/>
    <w:rsid w:val="000F54D3"/>
    <w:rsid w:val="000F5785"/>
    <w:rsid w:val="000F5E26"/>
    <w:rsid w:val="000F67C9"/>
    <w:rsid w:val="000F6B7A"/>
    <w:rsid w:val="000F6DF0"/>
    <w:rsid w:val="000F6EB9"/>
    <w:rsid w:val="000F7281"/>
    <w:rsid w:val="000F72E6"/>
    <w:rsid w:val="000F7999"/>
    <w:rsid w:val="000F7B19"/>
    <w:rsid w:val="000F7D58"/>
    <w:rsid w:val="001004D3"/>
    <w:rsid w:val="00100C4E"/>
    <w:rsid w:val="00100F1F"/>
    <w:rsid w:val="00100F2B"/>
    <w:rsid w:val="00101490"/>
    <w:rsid w:val="00102850"/>
    <w:rsid w:val="00103BB6"/>
    <w:rsid w:val="00103EB0"/>
    <w:rsid w:val="00103F3E"/>
    <w:rsid w:val="00104997"/>
    <w:rsid w:val="00104C2C"/>
    <w:rsid w:val="00104E87"/>
    <w:rsid w:val="00104F87"/>
    <w:rsid w:val="00105FA3"/>
    <w:rsid w:val="001078D8"/>
    <w:rsid w:val="00110C4C"/>
    <w:rsid w:val="00110C98"/>
    <w:rsid w:val="00111312"/>
    <w:rsid w:val="001114D9"/>
    <w:rsid w:val="00111530"/>
    <w:rsid w:val="00111D30"/>
    <w:rsid w:val="00111EBF"/>
    <w:rsid w:val="0011258B"/>
    <w:rsid w:val="0011267E"/>
    <w:rsid w:val="001128EC"/>
    <w:rsid w:val="00113720"/>
    <w:rsid w:val="0011380D"/>
    <w:rsid w:val="001138EB"/>
    <w:rsid w:val="0011418F"/>
    <w:rsid w:val="0011481C"/>
    <w:rsid w:val="001149B1"/>
    <w:rsid w:val="00115566"/>
    <w:rsid w:val="0011583B"/>
    <w:rsid w:val="0011689F"/>
    <w:rsid w:val="00116F39"/>
    <w:rsid w:val="0011772B"/>
    <w:rsid w:val="00120410"/>
    <w:rsid w:val="00120E5E"/>
    <w:rsid w:val="00120E7B"/>
    <w:rsid w:val="00120EF3"/>
    <w:rsid w:val="00120F3C"/>
    <w:rsid w:val="001210AE"/>
    <w:rsid w:val="00121A3E"/>
    <w:rsid w:val="001228B9"/>
    <w:rsid w:val="00122A93"/>
    <w:rsid w:val="00123259"/>
    <w:rsid w:val="00123277"/>
    <w:rsid w:val="00123C6B"/>
    <w:rsid w:val="00123D5D"/>
    <w:rsid w:val="001242A8"/>
    <w:rsid w:val="00124869"/>
    <w:rsid w:val="0012505F"/>
    <w:rsid w:val="00125DB3"/>
    <w:rsid w:val="00125F80"/>
    <w:rsid w:val="00125FFA"/>
    <w:rsid w:val="00126080"/>
    <w:rsid w:val="00126501"/>
    <w:rsid w:val="001266E8"/>
    <w:rsid w:val="00126F8F"/>
    <w:rsid w:val="001275C3"/>
    <w:rsid w:val="00127C93"/>
    <w:rsid w:val="0013050A"/>
    <w:rsid w:val="0013060A"/>
    <w:rsid w:val="0013074F"/>
    <w:rsid w:val="00130D6C"/>
    <w:rsid w:val="00131065"/>
    <w:rsid w:val="0013144C"/>
    <w:rsid w:val="00131E77"/>
    <w:rsid w:val="00132113"/>
    <w:rsid w:val="00132A23"/>
    <w:rsid w:val="00132A51"/>
    <w:rsid w:val="00132CF4"/>
    <w:rsid w:val="00133B70"/>
    <w:rsid w:val="00133F53"/>
    <w:rsid w:val="0013434F"/>
    <w:rsid w:val="0013456A"/>
    <w:rsid w:val="00134ECE"/>
    <w:rsid w:val="0013536B"/>
    <w:rsid w:val="001356C3"/>
    <w:rsid w:val="001356CD"/>
    <w:rsid w:val="00135804"/>
    <w:rsid w:val="00135B0F"/>
    <w:rsid w:val="00136047"/>
    <w:rsid w:val="001367BA"/>
    <w:rsid w:val="00136B82"/>
    <w:rsid w:val="00137518"/>
    <w:rsid w:val="001377ED"/>
    <w:rsid w:val="0014095D"/>
    <w:rsid w:val="001409AD"/>
    <w:rsid w:val="001411E7"/>
    <w:rsid w:val="00141324"/>
    <w:rsid w:val="001414F8"/>
    <w:rsid w:val="00141753"/>
    <w:rsid w:val="00141B2F"/>
    <w:rsid w:val="00142396"/>
    <w:rsid w:val="00143399"/>
    <w:rsid w:val="00143717"/>
    <w:rsid w:val="00143974"/>
    <w:rsid w:val="00143C88"/>
    <w:rsid w:val="00143ECB"/>
    <w:rsid w:val="0014409D"/>
    <w:rsid w:val="00144178"/>
    <w:rsid w:val="0014456B"/>
    <w:rsid w:val="00144879"/>
    <w:rsid w:val="00144CF7"/>
    <w:rsid w:val="00144D64"/>
    <w:rsid w:val="00144FF6"/>
    <w:rsid w:val="00145340"/>
    <w:rsid w:val="00145661"/>
    <w:rsid w:val="00145666"/>
    <w:rsid w:val="00145995"/>
    <w:rsid w:val="001459EE"/>
    <w:rsid w:val="00145D9B"/>
    <w:rsid w:val="001461A5"/>
    <w:rsid w:val="00146370"/>
    <w:rsid w:val="0014659F"/>
    <w:rsid w:val="00146856"/>
    <w:rsid w:val="00146D19"/>
    <w:rsid w:val="0014726E"/>
    <w:rsid w:val="00147819"/>
    <w:rsid w:val="0015013A"/>
    <w:rsid w:val="00150E03"/>
    <w:rsid w:val="0015129B"/>
    <w:rsid w:val="001516C9"/>
    <w:rsid w:val="00151CFA"/>
    <w:rsid w:val="001522BA"/>
    <w:rsid w:val="00152629"/>
    <w:rsid w:val="00152855"/>
    <w:rsid w:val="00152AE9"/>
    <w:rsid w:val="00152BE2"/>
    <w:rsid w:val="00152FD9"/>
    <w:rsid w:val="0015383A"/>
    <w:rsid w:val="00153FD9"/>
    <w:rsid w:val="001540CD"/>
    <w:rsid w:val="00154150"/>
    <w:rsid w:val="001542CD"/>
    <w:rsid w:val="0015464C"/>
    <w:rsid w:val="00154E33"/>
    <w:rsid w:val="0015576A"/>
    <w:rsid w:val="00155FA6"/>
    <w:rsid w:val="001566EB"/>
    <w:rsid w:val="00156A7F"/>
    <w:rsid w:val="001571AB"/>
    <w:rsid w:val="001572E3"/>
    <w:rsid w:val="00157AD8"/>
    <w:rsid w:val="00157F47"/>
    <w:rsid w:val="001604CD"/>
    <w:rsid w:val="00160CB4"/>
    <w:rsid w:val="00161055"/>
    <w:rsid w:val="00161195"/>
    <w:rsid w:val="001612BC"/>
    <w:rsid w:val="0016136C"/>
    <w:rsid w:val="0016163B"/>
    <w:rsid w:val="00162033"/>
    <w:rsid w:val="0016227A"/>
    <w:rsid w:val="00162816"/>
    <w:rsid w:val="00162AE7"/>
    <w:rsid w:val="00162D4B"/>
    <w:rsid w:val="00163901"/>
    <w:rsid w:val="00163B08"/>
    <w:rsid w:val="00163C8B"/>
    <w:rsid w:val="00163DBB"/>
    <w:rsid w:val="00163E3A"/>
    <w:rsid w:val="00163FAC"/>
    <w:rsid w:val="001641A1"/>
    <w:rsid w:val="00164793"/>
    <w:rsid w:val="0016480B"/>
    <w:rsid w:val="00164B45"/>
    <w:rsid w:val="00164F02"/>
    <w:rsid w:val="001662C3"/>
    <w:rsid w:val="0016797D"/>
    <w:rsid w:val="00167B80"/>
    <w:rsid w:val="00167D63"/>
    <w:rsid w:val="00170346"/>
    <w:rsid w:val="00170C49"/>
    <w:rsid w:val="00170F80"/>
    <w:rsid w:val="001714BF"/>
    <w:rsid w:val="0017181F"/>
    <w:rsid w:val="00171D78"/>
    <w:rsid w:val="001720C1"/>
    <w:rsid w:val="001728CE"/>
    <w:rsid w:val="00172B51"/>
    <w:rsid w:val="00172CD8"/>
    <w:rsid w:val="00172D5F"/>
    <w:rsid w:val="001730F0"/>
    <w:rsid w:val="00173270"/>
    <w:rsid w:val="00173430"/>
    <w:rsid w:val="00173722"/>
    <w:rsid w:val="00173B84"/>
    <w:rsid w:val="00173CB1"/>
    <w:rsid w:val="001749E8"/>
    <w:rsid w:val="00174C0A"/>
    <w:rsid w:val="00174FB6"/>
    <w:rsid w:val="00175480"/>
    <w:rsid w:val="0017587B"/>
    <w:rsid w:val="00175A18"/>
    <w:rsid w:val="00175B20"/>
    <w:rsid w:val="00175B9F"/>
    <w:rsid w:val="00175D38"/>
    <w:rsid w:val="00176601"/>
    <w:rsid w:val="00176DC1"/>
    <w:rsid w:val="00176DE1"/>
    <w:rsid w:val="00177555"/>
    <w:rsid w:val="001776E7"/>
    <w:rsid w:val="001777E4"/>
    <w:rsid w:val="00177A09"/>
    <w:rsid w:val="001800D2"/>
    <w:rsid w:val="00180197"/>
    <w:rsid w:val="00180446"/>
    <w:rsid w:val="0018052F"/>
    <w:rsid w:val="00181269"/>
    <w:rsid w:val="00181395"/>
    <w:rsid w:val="0018197B"/>
    <w:rsid w:val="00182069"/>
    <w:rsid w:val="0018220C"/>
    <w:rsid w:val="00182478"/>
    <w:rsid w:val="001829D1"/>
    <w:rsid w:val="00182E08"/>
    <w:rsid w:val="0018305D"/>
    <w:rsid w:val="00183138"/>
    <w:rsid w:val="001838A8"/>
    <w:rsid w:val="00183E68"/>
    <w:rsid w:val="00183F26"/>
    <w:rsid w:val="0018430B"/>
    <w:rsid w:val="00184958"/>
    <w:rsid w:val="00184C0F"/>
    <w:rsid w:val="00184C74"/>
    <w:rsid w:val="001851DE"/>
    <w:rsid w:val="00185D02"/>
    <w:rsid w:val="0018609E"/>
    <w:rsid w:val="001864AD"/>
    <w:rsid w:val="00187295"/>
    <w:rsid w:val="00187907"/>
    <w:rsid w:val="00187943"/>
    <w:rsid w:val="00187A7E"/>
    <w:rsid w:val="00187FA0"/>
    <w:rsid w:val="001913A1"/>
    <w:rsid w:val="00191407"/>
    <w:rsid w:val="0019174D"/>
    <w:rsid w:val="00191DBE"/>
    <w:rsid w:val="001920F7"/>
    <w:rsid w:val="0019233F"/>
    <w:rsid w:val="001926A3"/>
    <w:rsid w:val="0019275E"/>
    <w:rsid w:val="00192A3F"/>
    <w:rsid w:val="00192EEF"/>
    <w:rsid w:val="0019315C"/>
    <w:rsid w:val="001933D9"/>
    <w:rsid w:val="00193B28"/>
    <w:rsid w:val="00193EF0"/>
    <w:rsid w:val="00194811"/>
    <w:rsid w:val="00194E33"/>
    <w:rsid w:val="00194FEE"/>
    <w:rsid w:val="00195247"/>
    <w:rsid w:val="001952D8"/>
    <w:rsid w:val="0019571D"/>
    <w:rsid w:val="001969B6"/>
    <w:rsid w:val="00196D27"/>
    <w:rsid w:val="0019717F"/>
    <w:rsid w:val="0019748D"/>
    <w:rsid w:val="001978C3"/>
    <w:rsid w:val="00197A86"/>
    <w:rsid w:val="001A0054"/>
    <w:rsid w:val="001A0A86"/>
    <w:rsid w:val="001A0CBC"/>
    <w:rsid w:val="001A1032"/>
    <w:rsid w:val="001A115C"/>
    <w:rsid w:val="001A14F4"/>
    <w:rsid w:val="001A1532"/>
    <w:rsid w:val="001A1CC7"/>
    <w:rsid w:val="001A2389"/>
    <w:rsid w:val="001A2963"/>
    <w:rsid w:val="001A2A3C"/>
    <w:rsid w:val="001A2CA9"/>
    <w:rsid w:val="001A2FC1"/>
    <w:rsid w:val="001A3152"/>
    <w:rsid w:val="001A3C3A"/>
    <w:rsid w:val="001A48CD"/>
    <w:rsid w:val="001A4D74"/>
    <w:rsid w:val="001A5499"/>
    <w:rsid w:val="001A5F1B"/>
    <w:rsid w:val="001A5F82"/>
    <w:rsid w:val="001A6327"/>
    <w:rsid w:val="001A65E4"/>
    <w:rsid w:val="001A683D"/>
    <w:rsid w:val="001A69DE"/>
    <w:rsid w:val="001A7497"/>
    <w:rsid w:val="001A7610"/>
    <w:rsid w:val="001A768F"/>
    <w:rsid w:val="001A7F33"/>
    <w:rsid w:val="001B0182"/>
    <w:rsid w:val="001B030D"/>
    <w:rsid w:val="001B0C2D"/>
    <w:rsid w:val="001B1030"/>
    <w:rsid w:val="001B14D1"/>
    <w:rsid w:val="001B169F"/>
    <w:rsid w:val="001B178C"/>
    <w:rsid w:val="001B179B"/>
    <w:rsid w:val="001B1D38"/>
    <w:rsid w:val="001B1F0E"/>
    <w:rsid w:val="001B22DD"/>
    <w:rsid w:val="001B2C0A"/>
    <w:rsid w:val="001B2FE6"/>
    <w:rsid w:val="001B3B1E"/>
    <w:rsid w:val="001B41DD"/>
    <w:rsid w:val="001B430F"/>
    <w:rsid w:val="001B440F"/>
    <w:rsid w:val="001B490F"/>
    <w:rsid w:val="001B4E90"/>
    <w:rsid w:val="001B562D"/>
    <w:rsid w:val="001B6D86"/>
    <w:rsid w:val="001B7451"/>
    <w:rsid w:val="001B7D6D"/>
    <w:rsid w:val="001C0266"/>
    <w:rsid w:val="001C041D"/>
    <w:rsid w:val="001C04B3"/>
    <w:rsid w:val="001C072A"/>
    <w:rsid w:val="001C0FFD"/>
    <w:rsid w:val="001C143C"/>
    <w:rsid w:val="001C2963"/>
    <w:rsid w:val="001C2F4A"/>
    <w:rsid w:val="001C322A"/>
    <w:rsid w:val="001C33D0"/>
    <w:rsid w:val="001C3A6E"/>
    <w:rsid w:val="001C41F8"/>
    <w:rsid w:val="001C427D"/>
    <w:rsid w:val="001C44E0"/>
    <w:rsid w:val="001C497E"/>
    <w:rsid w:val="001C4B58"/>
    <w:rsid w:val="001C528F"/>
    <w:rsid w:val="001C5646"/>
    <w:rsid w:val="001C5994"/>
    <w:rsid w:val="001C64C3"/>
    <w:rsid w:val="001C6B7A"/>
    <w:rsid w:val="001C6E91"/>
    <w:rsid w:val="001C71E3"/>
    <w:rsid w:val="001D040F"/>
    <w:rsid w:val="001D068D"/>
    <w:rsid w:val="001D1022"/>
    <w:rsid w:val="001D11AE"/>
    <w:rsid w:val="001D134D"/>
    <w:rsid w:val="001D14F1"/>
    <w:rsid w:val="001D2224"/>
    <w:rsid w:val="001D230C"/>
    <w:rsid w:val="001D23A8"/>
    <w:rsid w:val="001D26EE"/>
    <w:rsid w:val="001D2AF5"/>
    <w:rsid w:val="001D4A0A"/>
    <w:rsid w:val="001D4E49"/>
    <w:rsid w:val="001D521E"/>
    <w:rsid w:val="001D5A88"/>
    <w:rsid w:val="001D6219"/>
    <w:rsid w:val="001D71FF"/>
    <w:rsid w:val="001D7EEC"/>
    <w:rsid w:val="001D7FCF"/>
    <w:rsid w:val="001E06FF"/>
    <w:rsid w:val="001E078E"/>
    <w:rsid w:val="001E20C0"/>
    <w:rsid w:val="001E22B2"/>
    <w:rsid w:val="001E3010"/>
    <w:rsid w:val="001E3501"/>
    <w:rsid w:val="001E3D52"/>
    <w:rsid w:val="001E4174"/>
    <w:rsid w:val="001E4D74"/>
    <w:rsid w:val="001E4D89"/>
    <w:rsid w:val="001E4DD5"/>
    <w:rsid w:val="001E5437"/>
    <w:rsid w:val="001E561C"/>
    <w:rsid w:val="001E590B"/>
    <w:rsid w:val="001E5B21"/>
    <w:rsid w:val="001E5D5C"/>
    <w:rsid w:val="001E62DE"/>
    <w:rsid w:val="001E6685"/>
    <w:rsid w:val="001E68AE"/>
    <w:rsid w:val="001E6DB7"/>
    <w:rsid w:val="001E7214"/>
    <w:rsid w:val="001E7453"/>
    <w:rsid w:val="001E7997"/>
    <w:rsid w:val="001E7EC8"/>
    <w:rsid w:val="001F0012"/>
    <w:rsid w:val="001F04D6"/>
    <w:rsid w:val="001F0556"/>
    <w:rsid w:val="001F0684"/>
    <w:rsid w:val="001F071D"/>
    <w:rsid w:val="001F09CB"/>
    <w:rsid w:val="001F0A08"/>
    <w:rsid w:val="001F0BC0"/>
    <w:rsid w:val="001F0BEE"/>
    <w:rsid w:val="001F0C51"/>
    <w:rsid w:val="001F0E95"/>
    <w:rsid w:val="001F19F9"/>
    <w:rsid w:val="001F1AC9"/>
    <w:rsid w:val="001F1B0F"/>
    <w:rsid w:val="001F1DEB"/>
    <w:rsid w:val="001F260C"/>
    <w:rsid w:val="001F29DF"/>
    <w:rsid w:val="001F2CBE"/>
    <w:rsid w:val="001F33CF"/>
    <w:rsid w:val="001F3476"/>
    <w:rsid w:val="001F36CE"/>
    <w:rsid w:val="001F4288"/>
    <w:rsid w:val="001F42AE"/>
    <w:rsid w:val="001F4348"/>
    <w:rsid w:val="001F4607"/>
    <w:rsid w:val="001F4BAF"/>
    <w:rsid w:val="001F4D69"/>
    <w:rsid w:val="001F4F85"/>
    <w:rsid w:val="001F501C"/>
    <w:rsid w:val="001F5388"/>
    <w:rsid w:val="001F553E"/>
    <w:rsid w:val="001F58CC"/>
    <w:rsid w:val="001F6255"/>
    <w:rsid w:val="001F67FE"/>
    <w:rsid w:val="001F68FD"/>
    <w:rsid w:val="001F6F5A"/>
    <w:rsid w:val="001F7347"/>
    <w:rsid w:val="001F73FD"/>
    <w:rsid w:val="001F75CB"/>
    <w:rsid w:val="001F7F7B"/>
    <w:rsid w:val="00200879"/>
    <w:rsid w:val="00200E0B"/>
    <w:rsid w:val="002011C8"/>
    <w:rsid w:val="0020142B"/>
    <w:rsid w:val="0020192A"/>
    <w:rsid w:val="00201C27"/>
    <w:rsid w:val="002024B1"/>
    <w:rsid w:val="00202BAB"/>
    <w:rsid w:val="00202F3B"/>
    <w:rsid w:val="00203131"/>
    <w:rsid w:val="002032CE"/>
    <w:rsid w:val="00203353"/>
    <w:rsid w:val="0020397D"/>
    <w:rsid w:val="00203A91"/>
    <w:rsid w:val="00204196"/>
    <w:rsid w:val="002044FE"/>
    <w:rsid w:val="00204842"/>
    <w:rsid w:val="00204C0D"/>
    <w:rsid w:val="00204CE8"/>
    <w:rsid w:val="00204EAB"/>
    <w:rsid w:val="00204FA5"/>
    <w:rsid w:val="002054F5"/>
    <w:rsid w:val="00205F00"/>
    <w:rsid w:val="00205F4F"/>
    <w:rsid w:val="002060FF"/>
    <w:rsid w:val="002064E8"/>
    <w:rsid w:val="002065B7"/>
    <w:rsid w:val="0020669F"/>
    <w:rsid w:val="00206F3B"/>
    <w:rsid w:val="00207023"/>
    <w:rsid w:val="002076F9"/>
    <w:rsid w:val="00210086"/>
    <w:rsid w:val="0021011F"/>
    <w:rsid w:val="00210453"/>
    <w:rsid w:val="00210F13"/>
    <w:rsid w:val="002119C5"/>
    <w:rsid w:val="00211A4B"/>
    <w:rsid w:val="00211B2E"/>
    <w:rsid w:val="002120F8"/>
    <w:rsid w:val="00212516"/>
    <w:rsid w:val="002125DF"/>
    <w:rsid w:val="00212A87"/>
    <w:rsid w:val="00212D78"/>
    <w:rsid w:val="00212E07"/>
    <w:rsid w:val="00212E27"/>
    <w:rsid w:val="00212F38"/>
    <w:rsid w:val="0021301E"/>
    <w:rsid w:val="002138D5"/>
    <w:rsid w:val="0021398C"/>
    <w:rsid w:val="00213C2A"/>
    <w:rsid w:val="002148E9"/>
    <w:rsid w:val="00214DF2"/>
    <w:rsid w:val="00214DFC"/>
    <w:rsid w:val="002154FF"/>
    <w:rsid w:val="00215D2A"/>
    <w:rsid w:val="00215DB2"/>
    <w:rsid w:val="00215DF0"/>
    <w:rsid w:val="002164A0"/>
    <w:rsid w:val="00216618"/>
    <w:rsid w:val="002167BD"/>
    <w:rsid w:val="0021682D"/>
    <w:rsid w:val="00216BE4"/>
    <w:rsid w:val="00216C51"/>
    <w:rsid w:val="00217351"/>
    <w:rsid w:val="00217402"/>
    <w:rsid w:val="00220456"/>
    <w:rsid w:val="0022097C"/>
    <w:rsid w:val="00220F7B"/>
    <w:rsid w:val="002216AC"/>
    <w:rsid w:val="002220FF"/>
    <w:rsid w:val="002225D7"/>
    <w:rsid w:val="0022263A"/>
    <w:rsid w:val="00222661"/>
    <w:rsid w:val="00222AE0"/>
    <w:rsid w:val="00222D99"/>
    <w:rsid w:val="00222EBB"/>
    <w:rsid w:val="002231B4"/>
    <w:rsid w:val="002232D4"/>
    <w:rsid w:val="00223483"/>
    <w:rsid w:val="00223769"/>
    <w:rsid w:val="00223813"/>
    <w:rsid w:val="00223BD3"/>
    <w:rsid w:val="00223C25"/>
    <w:rsid w:val="002242AA"/>
    <w:rsid w:val="002245BC"/>
    <w:rsid w:val="00224B83"/>
    <w:rsid w:val="00224C37"/>
    <w:rsid w:val="00224C3A"/>
    <w:rsid w:val="00224D8D"/>
    <w:rsid w:val="002251F9"/>
    <w:rsid w:val="0022528A"/>
    <w:rsid w:val="002252B7"/>
    <w:rsid w:val="00225769"/>
    <w:rsid w:val="00225C55"/>
    <w:rsid w:val="00225EF0"/>
    <w:rsid w:val="0022602A"/>
    <w:rsid w:val="00226427"/>
    <w:rsid w:val="0022662A"/>
    <w:rsid w:val="00226A78"/>
    <w:rsid w:val="00226B0C"/>
    <w:rsid w:val="00226F65"/>
    <w:rsid w:val="002271FA"/>
    <w:rsid w:val="002273E7"/>
    <w:rsid w:val="0022755E"/>
    <w:rsid w:val="00227DD6"/>
    <w:rsid w:val="002300A2"/>
    <w:rsid w:val="00231082"/>
    <w:rsid w:val="002312A1"/>
    <w:rsid w:val="002315DD"/>
    <w:rsid w:val="00231731"/>
    <w:rsid w:val="00231C22"/>
    <w:rsid w:val="00231C9A"/>
    <w:rsid w:val="00231D1D"/>
    <w:rsid w:val="002322BF"/>
    <w:rsid w:val="00232B33"/>
    <w:rsid w:val="00232D7C"/>
    <w:rsid w:val="00232EBF"/>
    <w:rsid w:val="00232F3F"/>
    <w:rsid w:val="00233249"/>
    <w:rsid w:val="002334BB"/>
    <w:rsid w:val="00233F98"/>
    <w:rsid w:val="002341A0"/>
    <w:rsid w:val="00234E44"/>
    <w:rsid w:val="00234F55"/>
    <w:rsid w:val="00235314"/>
    <w:rsid w:val="002354D4"/>
    <w:rsid w:val="00235D97"/>
    <w:rsid w:val="00235FC8"/>
    <w:rsid w:val="002360B8"/>
    <w:rsid w:val="00236DFB"/>
    <w:rsid w:val="00237077"/>
    <w:rsid w:val="00240017"/>
    <w:rsid w:val="00240357"/>
    <w:rsid w:val="00241369"/>
    <w:rsid w:val="002413CF"/>
    <w:rsid w:val="002416BC"/>
    <w:rsid w:val="00241E9E"/>
    <w:rsid w:val="0024214C"/>
    <w:rsid w:val="002421D5"/>
    <w:rsid w:val="0024275D"/>
    <w:rsid w:val="00242C0C"/>
    <w:rsid w:val="00243153"/>
    <w:rsid w:val="00243192"/>
    <w:rsid w:val="002437B5"/>
    <w:rsid w:val="00243A4D"/>
    <w:rsid w:val="00243BE3"/>
    <w:rsid w:val="00243D9F"/>
    <w:rsid w:val="00244A65"/>
    <w:rsid w:val="00244AE9"/>
    <w:rsid w:val="00244C0F"/>
    <w:rsid w:val="0024502D"/>
    <w:rsid w:val="0024552D"/>
    <w:rsid w:val="00245EE5"/>
    <w:rsid w:val="002467EB"/>
    <w:rsid w:val="00247249"/>
    <w:rsid w:val="00247798"/>
    <w:rsid w:val="00247962"/>
    <w:rsid w:val="0025171F"/>
    <w:rsid w:val="00251ABE"/>
    <w:rsid w:val="00251DC8"/>
    <w:rsid w:val="002520E8"/>
    <w:rsid w:val="002525EA"/>
    <w:rsid w:val="002525F0"/>
    <w:rsid w:val="0025264C"/>
    <w:rsid w:val="00252842"/>
    <w:rsid w:val="00252D69"/>
    <w:rsid w:val="00252EAE"/>
    <w:rsid w:val="00252EBB"/>
    <w:rsid w:val="002537CB"/>
    <w:rsid w:val="00253E0F"/>
    <w:rsid w:val="002540CA"/>
    <w:rsid w:val="0025427C"/>
    <w:rsid w:val="00254B45"/>
    <w:rsid w:val="00254BE8"/>
    <w:rsid w:val="00255B67"/>
    <w:rsid w:val="00255C26"/>
    <w:rsid w:val="00256676"/>
    <w:rsid w:val="00256DA8"/>
    <w:rsid w:val="00256F94"/>
    <w:rsid w:val="00257869"/>
    <w:rsid w:val="002578E0"/>
    <w:rsid w:val="00257BE2"/>
    <w:rsid w:val="00257CE9"/>
    <w:rsid w:val="00261264"/>
    <w:rsid w:val="00261398"/>
    <w:rsid w:val="00261401"/>
    <w:rsid w:val="002618A6"/>
    <w:rsid w:val="00261C91"/>
    <w:rsid w:val="002625B1"/>
    <w:rsid w:val="002628F2"/>
    <w:rsid w:val="00262AA7"/>
    <w:rsid w:val="00262B75"/>
    <w:rsid w:val="002635B5"/>
    <w:rsid w:val="0026374F"/>
    <w:rsid w:val="0026393F"/>
    <w:rsid w:val="002641D1"/>
    <w:rsid w:val="00264691"/>
    <w:rsid w:val="00264701"/>
    <w:rsid w:val="0026473D"/>
    <w:rsid w:val="00264BFD"/>
    <w:rsid w:val="00264EDC"/>
    <w:rsid w:val="00265191"/>
    <w:rsid w:val="002653E5"/>
    <w:rsid w:val="0026569F"/>
    <w:rsid w:val="00266631"/>
    <w:rsid w:val="00266C28"/>
    <w:rsid w:val="00267FCE"/>
    <w:rsid w:val="002705FC"/>
    <w:rsid w:val="0027074E"/>
    <w:rsid w:val="002707E4"/>
    <w:rsid w:val="00270CA0"/>
    <w:rsid w:val="002718D5"/>
    <w:rsid w:val="00272AB9"/>
    <w:rsid w:val="00272F61"/>
    <w:rsid w:val="00273017"/>
    <w:rsid w:val="002735BB"/>
    <w:rsid w:val="002738AC"/>
    <w:rsid w:val="00274B30"/>
    <w:rsid w:val="00274C32"/>
    <w:rsid w:val="00274D99"/>
    <w:rsid w:val="00275032"/>
    <w:rsid w:val="0027544C"/>
    <w:rsid w:val="002755C0"/>
    <w:rsid w:val="002761D3"/>
    <w:rsid w:val="00276675"/>
    <w:rsid w:val="002768C5"/>
    <w:rsid w:val="00276C63"/>
    <w:rsid w:val="00276D5A"/>
    <w:rsid w:val="00277392"/>
    <w:rsid w:val="002773D4"/>
    <w:rsid w:val="00277939"/>
    <w:rsid w:val="00277BD4"/>
    <w:rsid w:val="00277BEE"/>
    <w:rsid w:val="00277E8B"/>
    <w:rsid w:val="002800F3"/>
    <w:rsid w:val="002806D7"/>
    <w:rsid w:val="00280B24"/>
    <w:rsid w:val="0028132F"/>
    <w:rsid w:val="002816E0"/>
    <w:rsid w:val="00281DC9"/>
    <w:rsid w:val="00281F3A"/>
    <w:rsid w:val="00282CB1"/>
    <w:rsid w:val="00283518"/>
    <w:rsid w:val="00283564"/>
    <w:rsid w:val="002835B2"/>
    <w:rsid w:val="00283684"/>
    <w:rsid w:val="002840DB"/>
    <w:rsid w:val="00284337"/>
    <w:rsid w:val="00284C49"/>
    <w:rsid w:val="00284C5E"/>
    <w:rsid w:val="00284DDD"/>
    <w:rsid w:val="002853F5"/>
    <w:rsid w:val="0028558D"/>
    <w:rsid w:val="00285A2E"/>
    <w:rsid w:val="00285CDB"/>
    <w:rsid w:val="002867E6"/>
    <w:rsid w:val="00286C7E"/>
    <w:rsid w:val="00286E7A"/>
    <w:rsid w:val="00286F63"/>
    <w:rsid w:val="002871CF"/>
    <w:rsid w:val="00287292"/>
    <w:rsid w:val="00287398"/>
    <w:rsid w:val="002874D0"/>
    <w:rsid w:val="00287609"/>
    <w:rsid w:val="002879C1"/>
    <w:rsid w:val="002904C8"/>
    <w:rsid w:val="00290AF1"/>
    <w:rsid w:val="00290E0D"/>
    <w:rsid w:val="002912F4"/>
    <w:rsid w:val="002926CB"/>
    <w:rsid w:val="002926EA"/>
    <w:rsid w:val="00292733"/>
    <w:rsid w:val="00292A09"/>
    <w:rsid w:val="00292B20"/>
    <w:rsid w:val="00292C08"/>
    <w:rsid w:val="00292D70"/>
    <w:rsid w:val="00293669"/>
    <w:rsid w:val="002937F8"/>
    <w:rsid w:val="00293959"/>
    <w:rsid w:val="00293BA7"/>
    <w:rsid w:val="00294182"/>
    <w:rsid w:val="002944EF"/>
    <w:rsid w:val="00294F11"/>
    <w:rsid w:val="00295393"/>
    <w:rsid w:val="00295525"/>
    <w:rsid w:val="002955C1"/>
    <w:rsid w:val="00295938"/>
    <w:rsid w:val="00295C46"/>
    <w:rsid w:val="00295C9C"/>
    <w:rsid w:val="00296223"/>
    <w:rsid w:val="002962D3"/>
    <w:rsid w:val="002970DF"/>
    <w:rsid w:val="00297600"/>
    <w:rsid w:val="0029791C"/>
    <w:rsid w:val="00297AB1"/>
    <w:rsid w:val="00297D2C"/>
    <w:rsid w:val="00297E27"/>
    <w:rsid w:val="002A0100"/>
    <w:rsid w:val="002A033C"/>
    <w:rsid w:val="002A0BD6"/>
    <w:rsid w:val="002A1192"/>
    <w:rsid w:val="002A1338"/>
    <w:rsid w:val="002A159A"/>
    <w:rsid w:val="002A1698"/>
    <w:rsid w:val="002A1D09"/>
    <w:rsid w:val="002A222A"/>
    <w:rsid w:val="002A28AC"/>
    <w:rsid w:val="002A2DAF"/>
    <w:rsid w:val="002A3AFC"/>
    <w:rsid w:val="002A4116"/>
    <w:rsid w:val="002A46C4"/>
    <w:rsid w:val="002A4906"/>
    <w:rsid w:val="002A4937"/>
    <w:rsid w:val="002A4A6C"/>
    <w:rsid w:val="002A51EE"/>
    <w:rsid w:val="002A5224"/>
    <w:rsid w:val="002A5347"/>
    <w:rsid w:val="002A5D82"/>
    <w:rsid w:val="002A6243"/>
    <w:rsid w:val="002A62D1"/>
    <w:rsid w:val="002A6424"/>
    <w:rsid w:val="002A64FA"/>
    <w:rsid w:val="002A6637"/>
    <w:rsid w:val="002A685B"/>
    <w:rsid w:val="002A6B12"/>
    <w:rsid w:val="002A737C"/>
    <w:rsid w:val="002B0001"/>
    <w:rsid w:val="002B0802"/>
    <w:rsid w:val="002B0EB5"/>
    <w:rsid w:val="002B1C17"/>
    <w:rsid w:val="002B1CF1"/>
    <w:rsid w:val="002B1E31"/>
    <w:rsid w:val="002B251D"/>
    <w:rsid w:val="002B2A91"/>
    <w:rsid w:val="002B2BAF"/>
    <w:rsid w:val="002B2C09"/>
    <w:rsid w:val="002B30CE"/>
    <w:rsid w:val="002B368E"/>
    <w:rsid w:val="002B3870"/>
    <w:rsid w:val="002B39D2"/>
    <w:rsid w:val="002B3ABD"/>
    <w:rsid w:val="002B3C5C"/>
    <w:rsid w:val="002B3D91"/>
    <w:rsid w:val="002B3F5B"/>
    <w:rsid w:val="002B4135"/>
    <w:rsid w:val="002B43F4"/>
    <w:rsid w:val="002B4405"/>
    <w:rsid w:val="002B4645"/>
    <w:rsid w:val="002B48C8"/>
    <w:rsid w:val="002B4AA8"/>
    <w:rsid w:val="002B4CBB"/>
    <w:rsid w:val="002B5190"/>
    <w:rsid w:val="002B5692"/>
    <w:rsid w:val="002B5B92"/>
    <w:rsid w:val="002B5CD1"/>
    <w:rsid w:val="002B5E7F"/>
    <w:rsid w:val="002B6183"/>
    <w:rsid w:val="002B62F5"/>
    <w:rsid w:val="002B681C"/>
    <w:rsid w:val="002B6B63"/>
    <w:rsid w:val="002B6EA6"/>
    <w:rsid w:val="002B702B"/>
    <w:rsid w:val="002B71CA"/>
    <w:rsid w:val="002B74EF"/>
    <w:rsid w:val="002B77B8"/>
    <w:rsid w:val="002C031B"/>
    <w:rsid w:val="002C0571"/>
    <w:rsid w:val="002C0B88"/>
    <w:rsid w:val="002C1295"/>
    <w:rsid w:val="002C1954"/>
    <w:rsid w:val="002C1C12"/>
    <w:rsid w:val="002C1EAC"/>
    <w:rsid w:val="002C203C"/>
    <w:rsid w:val="002C2430"/>
    <w:rsid w:val="002C25CB"/>
    <w:rsid w:val="002C262B"/>
    <w:rsid w:val="002C2E53"/>
    <w:rsid w:val="002C3636"/>
    <w:rsid w:val="002C3972"/>
    <w:rsid w:val="002C3FA8"/>
    <w:rsid w:val="002C4201"/>
    <w:rsid w:val="002C45C8"/>
    <w:rsid w:val="002C48BE"/>
    <w:rsid w:val="002C49BC"/>
    <w:rsid w:val="002C4C06"/>
    <w:rsid w:val="002C5392"/>
    <w:rsid w:val="002C53EA"/>
    <w:rsid w:val="002C5456"/>
    <w:rsid w:val="002C54FF"/>
    <w:rsid w:val="002C5E50"/>
    <w:rsid w:val="002C5F0D"/>
    <w:rsid w:val="002C6047"/>
    <w:rsid w:val="002C6179"/>
    <w:rsid w:val="002C6500"/>
    <w:rsid w:val="002C651F"/>
    <w:rsid w:val="002C680F"/>
    <w:rsid w:val="002C6ADB"/>
    <w:rsid w:val="002C6BAA"/>
    <w:rsid w:val="002C7219"/>
    <w:rsid w:val="002C7296"/>
    <w:rsid w:val="002D00CA"/>
    <w:rsid w:val="002D047C"/>
    <w:rsid w:val="002D0747"/>
    <w:rsid w:val="002D131B"/>
    <w:rsid w:val="002D13AA"/>
    <w:rsid w:val="002D2879"/>
    <w:rsid w:val="002D3409"/>
    <w:rsid w:val="002D392B"/>
    <w:rsid w:val="002D3CFF"/>
    <w:rsid w:val="002D41D3"/>
    <w:rsid w:val="002D4E9F"/>
    <w:rsid w:val="002D5528"/>
    <w:rsid w:val="002D558D"/>
    <w:rsid w:val="002D57E8"/>
    <w:rsid w:val="002D5838"/>
    <w:rsid w:val="002D5960"/>
    <w:rsid w:val="002D599D"/>
    <w:rsid w:val="002D5AE1"/>
    <w:rsid w:val="002D5D79"/>
    <w:rsid w:val="002D61E7"/>
    <w:rsid w:val="002D6939"/>
    <w:rsid w:val="002D74B8"/>
    <w:rsid w:val="002D7837"/>
    <w:rsid w:val="002D7D3D"/>
    <w:rsid w:val="002E00C9"/>
    <w:rsid w:val="002E02D4"/>
    <w:rsid w:val="002E0B76"/>
    <w:rsid w:val="002E0D02"/>
    <w:rsid w:val="002E0F04"/>
    <w:rsid w:val="002E1272"/>
    <w:rsid w:val="002E163D"/>
    <w:rsid w:val="002E16E8"/>
    <w:rsid w:val="002E17E5"/>
    <w:rsid w:val="002E1B8D"/>
    <w:rsid w:val="002E1E6F"/>
    <w:rsid w:val="002E2195"/>
    <w:rsid w:val="002E274E"/>
    <w:rsid w:val="002E30FC"/>
    <w:rsid w:val="002E35E1"/>
    <w:rsid w:val="002E3635"/>
    <w:rsid w:val="002E4A6C"/>
    <w:rsid w:val="002E4E3A"/>
    <w:rsid w:val="002E5303"/>
    <w:rsid w:val="002E536C"/>
    <w:rsid w:val="002E5ABE"/>
    <w:rsid w:val="002E64FB"/>
    <w:rsid w:val="002E6583"/>
    <w:rsid w:val="002E66B3"/>
    <w:rsid w:val="002E680E"/>
    <w:rsid w:val="002E6980"/>
    <w:rsid w:val="002E6C76"/>
    <w:rsid w:val="002E7565"/>
    <w:rsid w:val="002E768D"/>
    <w:rsid w:val="002E7899"/>
    <w:rsid w:val="002E7A6F"/>
    <w:rsid w:val="002E7EF1"/>
    <w:rsid w:val="002F063B"/>
    <w:rsid w:val="002F11DF"/>
    <w:rsid w:val="002F1438"/>
    <w:rsid w:val="002F1CB1"/>
    <w:rsid w:val="002F29AC"/>
    <w:rsid w:val="002F2C1F"/>
    <w:rsid w:val="002F3328"/>
    <w:rsid w:val="002F348A"/>
    <w:rsid w:val="002F351A"/>
    <w:rsid w:val="002F37EF"/>
    <w:rsid w:val="002F3A35"/>
    <w:rsid w:val="002F3F67"/>
    <w:rsid w:val="002F429E"/>
    <w:rsid w:val="002F44B3"/>
    <w:rsid w:val="002F485A"/>
    <w:rsid w:val="002F4AA8"/>
    <w:rsid w:val="002F4E14"/>
    <w:rsid w:val="002F4F66"/>
    <w:rsid w:val="002F5815"/>
    <w:rsid w:val="002F59AA"/>
    <w:rsid w:val="002F6044"/>
    <w:rsid w:val="002F6218"/>
    <w:rsid w:val="002F6684"/>
    <w:rsid w:val="002F6ACB"/>
    <w:rsid w:val="002F6E96"/>
    <w:rsid w:val="002F7777"/>
    <w:rsid w:val="002F78D6"/>
    <w:rsid w:val="002F7B10"/>
    <w:rsid w:val="002F7B24"/>
    <w:rsid w:val="002F7CB0"/>
    <w:rsid w:val="00300083"/>
    <w:rsid w:val="003006F8"/>
    <w:rsid w:val="0030082E"/>
    <w:rsid w:val="00300A72"/>
    <w:rsid w:val="003011EE"/>
    <w:rsid w:val="003011FA"/>
    <w:rsid w:val="00301376"/>
    <w:rsid w:val="00301707"/>
    <w:rsid w:val="0030258B"/>
    <w:rsid w:val="003026DE"/>
    <w:rsid w:val="00302A6C"/>
    <w:rsid w:val="00302AF2"/>
    <w:rsid w:val="00303301"/>
    <w:rsid w:val="00303BAD"/>
    <w:rsid w:val="003046FA"/>
    <w:rsid w:val="00304C81"/>
    <w:rsid w:val="00305375"/>
    <w:rsid w:val="003054F4"/>
    <w:rsid w:val="003056EA"/>
    <w:rsid w:val="00305B5C"/>
    <w:rsid w:val="0030608A"/>
    <w:rsid w:val="0030700A"/>
    <w:rsid w:val="0030723C"/>
    <w:rsid w:val="003073E7"/>
    <w:rsid w:val="0030741D"/>
    <w:rsid w:val="00307655"/>
    <w:rsid w:val="003076D3"/>
    <w:rsid w:val="00307FCA"/>
    <w:rsid w:val="00310327"/>
    <w:rsid w:val="003117B2"/>
    <w:rsid w:val="003119DF"/>
    <w:rsid w:val="00311A8C"/>
    <w:rsid w:val="00311DF4"/>
    <w:rsid w:val="0031225C"/>
    <w:rsid w:val="0031230D"/>
    <w:rsid w:val="00312B14"/>
    <w:rsid w:val="00312F2B"/>
    <w:rsid w:val="003131E7"/>
    <w:rsid w:val="00313518"/>
    <w:rsid w:val="00313A87"/>
    <w:rsid w:val="00313F74"/>
    <w:rsid w:val="00314236"/>
    <w:rsid w:val="0031476C"/>
    <w:rsid w:val="00314EC5"/>
    <w:rsid w:val="00314FDB"/>
    <w:rsid w:val="00315776"/>
    <w:rsid w:val="00315F2A"/>
    <w:rsid w:val="003163CC"/>
    <w:rsid w:val="00316438"/>
    <w:rsid w:val="00316471"/>
    <w:rsid w:val="0031656E"/>
    <w:rsid w:val="00316932"/>
    <w:rsid w:val="00317198"/>
    <w:rsid w:val="00317E22"/>
    <w:rsid w:val="00317FCB"/>
    <w:rsid w:val="003200EA"/>
    <w:rsid w:val="0032012E"/>
    <w:rsid w:val="0032023B"/>
    <w:rsid w:val="00320702"/>
    <w:rsid w:val="0032076C"/>
    <w:rsid w:val="00320803"/>
    <w:rsid w:val="003209E3"/>
    <w:rsid w:val="00320B6E"/>
    <w:rsid w:val="00320BF4"/>
    <w:rsid w:val="00320D17"/>
    <w:rsid w:val="00321962"/>
    <w:rsid w:val="003224C9"/>
    <w:rsid w:val="0032253E"/>
    <w:rsid w:val="00322A3D"/>
    <w:rsid w:val="00322E75"/>
    <w:rsid w:val="003235E4"/>
    <w:rsid w:val="0032413C"/>
    <w:rsid w:val="00324C94"/>
    <w:rsid w:val="00325200"/>
    <w:rsid w:val="00325427"/>
    <w:rsid w:val="00325650"/>
    <w:rsid w:val="00325932"/>
    <w:rsid w:val="00325C0C"/>
    <w:rsid w:val="00325DDC"/>
    <w:rsid w:val="00327276"/>
    <w:rsid w:val="00327C9D"/>
    <w:rsid w:val="0033009E"/>
    <w:rsid w:val="0033050A"/>
    <w:rsid w:val="00330C2F"/>
    <w:rsid w:val="00330C4C"/>
    <w:rsid w:val="00330E5B"/>
    <w:rsid w:val="00330FDD"/>
    <w:rsid w:val="0033138F"/>
    <w:rsid w:val="00331AA7"/>
    <w:rsid w:val="00331FDB"/>
    <w:rsid w:val="00332E15"/>
    <w:rsid w:val="0033335D"/>
    <w:rsid w:val="00333681"/>
    <w:rsid w:val="00333ACF"/>
    <w:rsid w:val="00334439"/>
    <w:rsid w:val="003349ED"/>
    <w:rsid w:val="003355DF"/>
    <w:rsid w:val="00335C2F"/>
    <w:rsid w:val="00336401"/>
    <w:rsid w:val="0033689B"/>
    <w:rsid w:val="00336E00"/>
    <w:rsid w:val="00337A04"/>
    <w:rsid w:val="00340887"/>
    <w:rsid w:val="003416FC"/>
    <w:rsid w:val="00341A5A"/>
    <w:rsid w:val="00341FD0"/>
    <w:rsid w:val="0034257B"/>
    <w:rsid w:val="003432F5"/>
    <w:rsid w:val="003435AD"/>
    <w:rsid w:val="00343CD8"/>
    <w:rsid w:val="00343E32"/>
    <w:rsid w:val="0034442D"/>
    <w:rsid w:val="00344C29"/>
    <w:rsid w:val="00344F3B"/>
    <w:rsid w:val="003467E7"/>
    <w:rsid w:val="00346A2C"/>
    <w:rsid w:val="00346EE0"/>
    <w:rsid w:val="00346FF0"/>
    <w:rsid w:val="003476AC"/>
    <w:rsid w:val="00347770"/>
    <w:rsid w:val="003500F1"/>
    <w:rsid w:val="003500F6"/>
    <w:rsid w:val="00350704"/>
    <w:rsid w:val="0035073E"/>
    <w:rsid w:val="00350A4F"/>
    <w:rsid w:val="00350F82"/>
    <w:rsid w:val="00351000"/>
    <w:rsid w:val="003510B7"/>
    <w:rsid w:val="00351455"/>
    <w:rsid w:val="003517D9"/>
    <w:rsid w:val="00351834"/>
    <w:rsid w:val="00351A76"/>
    <w:rsid w:val="00351CD3"/>
    <w:rsid w:val="0035213C"/>
    <w:rsid w:val="003523D5"/>
    <w:rsid w:val="0035246E"/>
    <w:rsid w:val="00352538"/>
    <w:rsid w:val="003526DF"/>
    <w:rsid w:val="00352C92"/>
    <w:rsid w:val="00353094"/>
    <w:rsid w:val="00353C49"/>
    <w:rsid w:val="00353C9D"/>
    <w:rsid w:val="00353E3C"/>
    <w:rsid w:val="00354116"/>
    <w:rsid w:val="003542AA"/>
    <w:rsid w:val="003550BD"/>
    <w:rsid w:val="003556E1"/>
    <w:rsid w:val="0035592D"/>
    <w:rsid w:val="00355C5C"/>
    <w:rsid w:val="00356043"/>
    <w:rsid w:val="003562F5"/>
    <w:rsid w:val="0035677F"/>
    <w:rsid w:val="00357020"/>
    <w:rsid w:val="00357086"/>
    <w:rsid w:val="0035731D"/>
    <w:rsid w:val="0035755F"/>
    <w:rsid w:val="003577F5"/>
    <w:rsid w:val="003578CE"/>
    <w:rsid w:val="00357C5A"/>
    <w:rsid w:val="0036079F"/>
    <w:rsid w:val="003609D6"/>
    <w:rsid w:val="003610A1"/>
    <w:rsid w:val="00361297"/>
    <w:rsid w:val="003612E5"/>
    <w:rsid w:val="003613AA"/>
    <w:rsid w:val="00361647"/>
    <w:rsid w:val="0036167B"/>
    <w:rsid w:val="00361791"/>
    <w:rsid w:val="003619CA"/>
    <w:rsid w:val="00361E19"/>
    <w:rsid w:val="00361E71"/>
    <w:rsid w:val="00362773"/>
    <w:rsid w:val="00362AEE"/>
    <w:rsid w:val="00362C1E"/>
    <w:rsid w:val="00362FBB"/>
    <w:rsid w:val="00363381"/>
    <w:rsid w:val="00363716"/>
    <w:rsid w:val="00364F71"/>
    <w:rsid w:val="00364FA9"/>
    <w:rsid w:val="00365076"/>
    <w:rsid w:val="0036514F"/>
    <w:rsid w:val="00365857"/>
    <w:rsid w:val="0036607F"/>
    <w:rsid w:val="003667AA"/>
    <w:rsid w:val="00366D0E"/>
    <w:rsid w:val="00367028"/>
    <w:rsid w:val="00367345"/>
    <w:rsid w:val="003673FF"/>
    <w:rsid w:val="00367562"/>
    <w:rsid w:val="0036784B"/>
    <w:rsid w:val="00367E80"/>
    <w:rsid w:val="0037010A"/>
    <w:rsid w:val="00370210"/>
    <w:rsid w:val="003708F9"/>
    <w:rsid w:val="00370D45"/>
    <w:rsid w:val="0037139B"/>
    <w:rsid w:val="003718D3"/>
    <w:rsid w:val="00371977"/>
    <w:rsid w:val="00371E7F"/>
    <w:rsid w:val="00372295"/>
    <w:rsid w:val="00372546"/>
    <w:rsid w:val="00372BAF"/>
    <w:rsid w:val="00372CE9"/>
    <w:rsid w:val="0037351D"/>
    <w:rsid w:val="00373601"/>
    <w:rsid w:val="00373902"/>
    <w:rsid w:val="00373EEB"/>
    <w:rsid w:val="003745E4"/>
    <w:rsid w:val="00374792"/>
    <w:rsid w:val="00374BE8"/>
    <w:rsid w:val="00374C78"/>
    <w:rsid w:val="00375615"/>
    <w:rsid w:val="0037572C"/>
    <w:rsid w:val="003766A7"/>
    <w:rsid w:val="003767BD"/>
    <w:rsid w:val="003771B7"/>
    <w:rsid w:val="003774FB"/>
    <w:rsid w:val="00380328"/>
    <w:rsid w:val="003803CB"/>
    <w:rsid w:val="003803EC"/>
    <w:rsid w:val="00380975"/>
    <w:rsid w:val="00380DF0"/>
    <w:rsid w:val="00380F29"/>
    <w:rsid w:val="00381131"/>
    <w:rsid w:val="003812FB"/>
    <w:rsid w:val="00381D7C"/>
    <w:rsid w:val="00382BC3"/>
    <w:rsid w:val="00383935"/>
    <w:rsid w:val="00384502"/>
    <w:rsid w:val="00385029"/>
    <w:rsid w:val="00385AEF"/>
    <w:rsid w:val="00385BD4"/>
    <w:rsid w:val="0038601D"/>
    <w:rsid w:val="003860C4"/>
    <w:rsid w:val="00386984"/>
    <w:rsid w:val="00387481"/>
    <w:rsid w:val="00387715"/>
    <w:rsid w:val="00387B00"/>
    <w:rsid w:val="00387C73"/>
    <w:rsid w:val="00387F02"/>
    <w:rsid w:val="00387FB8"/>
    <w:rsid w:val="00390053"/>
    <w:rsid w:val="00390083"/>
    <w:rsid w:val="00390167"/>
    <w:rsid w:val="00390169"/>
    <w:rsid w:val="00390353"/>
    <w:rsid w:val="0039060A"/>
    <w:rsid w:val="00390617"/>
    <w:rsid w:val="00390705"/>
    <w:rsid w:val="00391187"/>
    <w:rsid w:val="00391DA0"/>
    <w:rsid w:val="00391DAA"/>
    <w:rsid w:val="00391F31"/>
    <w:rsid w:val="00392111"/>
    <w:rsid w:val="003924A9"/>
    <w:rsid w:val="003925DC"/>
    <w:rsid w:val="00392D49"/>
    <w:rsid w:val="00392E7E"/>
    <w:rsid w:val="00393185"/>
    <w:rsid w:val="00393481"/>
    <w:rsid w:val="0039352F"/>
    <w:rsid w:val="00393A46"/>
    <w:rsid w:val="0039418E"/>
    <w:rsid w:val="0039425D"/>
    <w:rsid w:val="00394417"/>
    <w:rsid w:val="003947C1"/>
    <w:rsid w:val="0039480D"/>
    <w:rsid w:val="00394F87"/>
    <w:rsid w:val="00395D80"/>
    <w:rsid w:val="00396259"/>
    <w:rsid w:val="0039675C"/>
    <w:rsid w:val="0039689E"/>
    <w:rsid w:val="003969C1"/>
    <w:rsid w:val="00396B55"/>
    <w:rsid w:val="003970A4"/>
    <w:rsid w:val="00397A9F"/>
    <w:rsid w:val="00397BB7"/>
    <w:rsid w:val="00397C1A"/>
    <w:rsid w:val="003A0479"/>
    <w:rsid w:val="003A1231"/>
    <w:rsid w:val="003A16B0"/>
    <w:rsid w:val="003A175B"/>
    <w:rsid w:val="003A19AC"/>
    <w:rsid w:val="003A1B8F"/>
    <w:rsid w:val="003A1F0F"/>
    <w:rsid w:val="003A1F57"/>
    <w:rsid w:val="003A2351"/>
    <w:rsid w:val="003A2B5A"/>
    <w:rsid w:val="003A2E5F"/>
    <w:rsid w:val="003A312E"/>
    <w:rsid w:val="003A33B9"/>
    <w:rsid w:val="003A34F6"/>
    <w:rsid w:val="003A384F"/>
    <w:rsid w:val="003A38BF"/>
    <w:rsid w:val="003A3F21"/>
    <w:rsid w:val="003A40E2"/>
    <w:rsid w:val="003A42B5"/>
    <w:rsid w:val="003A42E9"/>
    <w:rsid w:val="003A4590"/>
    <w:rsid w:val="003A4C07"/>
    <w:rsid w:val="003A55F1"/>
    <w:rsid w:val="003A5969"/>
    <w:rsid w:val="003A5CB2"/>
    <w:rsid w:val="003A5F28"/>
    <w:rsid w:val="003A6521"/>
    <w:rsid w:val="003A66F8"/>
    <w:rsid w:val="003A6CD4"/>
    <w:rsid w:val="003A73E1"/>
    <w:rsid w:val="003A7727"/>
    <w:rsid w:val="003A78B4"/>
    <w:rsid w:val="003A7E7A"/>
    <w:rsid w:val="003B0902"/>
    <w:rsid w:val="003B0DC7"/>
    <w:rsid w:val="003B122A"/>
    <w:rsid w:val="003B2DFF"/>
    <w:rsid w:val="003B355F"/>
    <w:rsid w:val="003B3FD1"/>
    <w:rsid w:val="003B4050"/>
    <w:rsid w:val="003B4222"/>
    <w:rsid w:val="003B48CE"/>
    <w:rsid w:val="003B4E73"/>
    <w:rsid w:val="003B524E"/>
    <w:rsid w:val="003B5AB3"/>
    <w:rsid w:val="003B5AC6"/>
    <w:rsid w:val="003B5E93"/>
    <w:rsid w:val="003B5F17"/>
    <w:rsid w:val="003B61E9"/>
    <w:rsid w:val="003B6963"/>
    <w:rsid w:val="003B6AAB"/>
    <w:rsid w:val="003B6B7D"/>
    <w:rsid w:val="003B77F8"/>
    <w:rsid w:val="003B7A0D"/>
    <w:rsid w:val="003B7AE2"/>
    <w:rsid w:val="003C00D2"/>
    <w:rsid w:val="003C0CEC"/>
    <w:rsid w:val="003C110E"/>
    <w:rsid w:val="003C148A"/>
    <w:rsid w:val="003C14CC"/>
    <w:rsid w:val="003C17D8"/>
    <w:rsid w:val="003C21D8"/>
    <w:rsid w:val="003C304A"/>
    <w:rsid w:val="003C358C"/>
    <w:rsid w:val="003C36D3"/>
    <w:rsid w:val="003C394F"/>
    <w:rsid w:val="003C3C68"/>
    <w:rsid w:val="003C3E54"/>
    <w:rsid w:val="003C3F0A"/>
    <w:rsid w:val="003C413A"/>
    <w:rsid w:val="003C4322"/>
    <w:rsid w:val="003C4351"/>
    <w:rsid w:val="003C4486"/>
    <w:rsid w:val="003C5575"/>
    <w:rsid w:val="003C587E"/>
    <w:rsid w:val="003C5C8B"/>
    <w:rsid w:val="003C60F4"/>
    <w:rsid w:val="003C63DC"/>
    <w:rsid w:val="003C670D"/>
    <w:rsid w:val="003C686F"/>
    <w:rsid w:val="003C6875"/>
    <w:rsid w:val="003C73A5"/>
    <w:rsid w:val="003C7721"/>
    <w:rsid w:val="003C774C"/>
    <w:rsid w:val="003D0222"/>
    <w:rsid w:val="003D055A"/>
    <w:rsid w:val="003D0A81"/>
    <w:rsid w:val="003D0BEB"/>
    <w:rsid w:val="003D1112"/>
    <w:rsid w:val="003D12A8"/>
    <w:rsid w:val="003D224D"/>
    <w:rsid w:val="003D2431"/>
    <w:rsid w:val="003D27D1"/>
    <w:rsid w:val="003D2A0C"/>
    <w:rsid w:val="003D2F7F"/>
    <w:rsid w:val="003D33C0"/>
    <w:rsid w:val="003D3420"/>
    <w:rsid w:val="003D4A27"/>
    <w:rsid w:val="003D4CFB"/>
    <w:rsid w:val="003D5051"/>
    <w:rsid w:val="003D5E1A"/>
    <w:rsid w:val="003D5E9E"/>
    <w:rsid w:val="003D698D"/>
    <w:rsid w:val="003D7065"/>
    <w:rsid w:val="003D7C0D"/>
    <w:rsid w:val="003D7D70"/>
    <w:rsid w:val="003D7DA2"/>
    <w:rsid w:val="003D7DBC"/>
    <w:rsid w:val="003E038B"/>
    <w:rsid w:val="003E0A01"/>
    <w:rsid w:val="003E0D0F"/>
    <w:rsid w:val="003E1076"/>
    <w:rsid w:val="003E16AE"/>
    <w:rsid w:val="003E1D66"/>
    <w:rsid w:val="003E332B"/>
    <w:rsid w:val="003E349F"/>
    <w:rsid w:val="003E3C41"/>
    <w:rsid w:val="003E3D52"/>
    <w:rsid w:val="003E4075"/>
    <w:rsid w:val="003E44AB"/>
    <w:rsid w:val="003E45A9"/>
    <w:rsid w:val="003E467A"/>
    <w:rsid w:val="003E46C1"/>
    <w:rsid w:val="003E49D3"/>
    <w:rsid w:val="003E5105"/>
    <w:rsid w:val="003E53DB"/>
    <w:rsid w:val="003E54D6"/>
    <w:rsid w:val="003E5792"/>
    <w:rsid w:val="003E5976"/>
    <w:rsid w:val="003E5F83"/>
    <w:rsid w:val="003E5FA8"/>
    <w:rsid w:val="003E6169"/>
    <w:rsid w:val="003E6365"/>
    <w:rsid w:val="003E650A"/>
    <w:rsid w:val="003E67E3"/>
    <w:rsid w:val="003E7473"/>
    <w:rsid w:val="003E7BC5"/>
    <w:rsid w:val="003E7D24"/>
    <w:rsid w:val="003E7D5A"/>
    <w:rsid w:val="003E7D5F"/>
    <w:rsid w:val="003F0034"/>
    <w:rsid w:val="003F0267"/>
    <w:rsid w:val="003F0473"/>
    <w:rsid w:val="003F0483"/>
    <w:rsid w:val="003F0707"/>
    <w:rsid w:val="003F0B71"/>
    <w:rsid w:val="003F0CB8"/>
    <w:rsid w:val="003F0EF8"/>
    <w:rsid w:val="003F1011"/>
    <w:rsid w:val="003F117D"/>
    <w:rsid w:val="003F124A"/>
    <w:rsid w:val="003F1286"/>
    <w:rsid w:val="003F159D"/>
    <w:rsid w:val="003F16E8"/>
    <w:rsid w:val="003F2272"/>
    <w:rsid w:val="003F2719"/>
    <w:rsid w:val="003F298D"/>
    <w:rsid w:val="003F2E2C"/>
    <w:rsid w:val="003F3102"/>
    <w:rsid w:val="003F4976"/>
    <w:rsid w:val="003F4987"/>
    <w:rsid w:val="003F4E86"/>
    <w:rsid w:val="003F52F9"/>
    <w:rsid w:val="003F56C9"/>
    <w:rsid w:val="003F5A72"/>
    <w:rsid w:val="003F5C06"/>
    <w:rsid w:val="003F646C"/>
    <w:rsid w:val="003F64BD"/>
    <w:rsid w:val="003F64F0"/>
    <w:rsid w:val="003F66E7"/>
    <w:rsid w:val="003F6E27"/>
    <w:rsid w:val="003F7AA7"/>
    <w:rsid w:val="003F7BE8"/>
    <w:rsid w:val="004008E3"/>
    <w:rsid w:val="00400991"/>
    <w:rsid w:val="00400A7A"/>
    <w:rsid w:val="00400BEB"/>
    <w:rsid w:val="004013DD"/>
    <w:rsid w:val="0040144C"/>
    <w:rsid w:val="00401E5F"/>
    <w:rsid w:val="00401EA8"/>
    <w:rsid w:val="00402560"/>
    <w:rsid w:val="00402A37"/>
    <w:rsid w:val="00402DCF"/>
    <w:rsid w:val="00403AD4"/>
    <w:rsid w:val="0040476F"/>
    <w:rsid w:val="004049AB"/>
    <w:rsid w:val="004057C6"/>
    <w:rsid w:val="0040581D"/>
    <w:rsid w:val="00406681"/>
    <w:rsid w:val="00406D13"/>
    <w:rsid w:val="004076FE"/>
    <w:rsid w:val="00407A25"/>
    <w:rsid w:val="00407FB8"/>
    <w:rsid w:val="00410A00"/>
    <w:rsid w:val="00410E04"/>
    <w:rsid w:val="004114B5"/>
    <w:rsid w:val="0041160A"/>
    <w:rsid w:val="00411C73"/>
    <w:rsid w:val="00411DEA"/>
    <w:rsid w:val="004128B6"/>
    <w:rsid w:val="00412C02"/>
    <w:rsid w:val="0041342E"/>
    <w:rsid w:val="00413ACD"/>
    <w:rsid w:val="00413EC3"/>
    <w:rsid w:val="00414C7C"/>
    <w:rsid w:val="00414F23"/>
    <w:rsid w:val="00414F7C"/>
    <w:rsid w:val="0041513A"/>
    <w:rsid w:val="004151A1"/>
    <w:rsid w:val="00415CEF"/>
    <w:rsid w:val="0041619D"/>
    <w:rsid w:val="0041631E"/>
    <w:rsid w:val="00416DEE"/>
    <w:rsid w:val="004176B8"/>
    <w:rsid w:val="00417C21"/>
    <w:rsid w:val="0042011E"/>
    <w:rsid w:val="004203D4"/>
    <w:rsid w:val="00420843"/>
    <w:rsid w:val="00422141"/>
    <w:rsid w:val="0042270E"/>
    <w:rsid w:val="00422FBA"/>
    <w:rsid w:val="00422FFF"/>
    <w:rsid w:val="0042339B"/>
    <w:rsid w:val="0042386C"/>
    <w:rsid w:val="00423B93"/>
    <w:rsid w:val="00423BA6"/>
    <w:rsid w:val="00424A72"/>
    <w:rsid w:val="00424C36"/>
    <w:rsid w:val="00424C97"/>
    <w:rsid w:val="00425962"/>
    <w:rsid w:val="00425C3B"/>
    <w:rsid w:val="0042601D"/>
    <w:rsid w:val="00426629"/>
    <w:rsid w:val="00427031"/>
    <w:rsid w:val="004271CB"/>
    <w:rsid w:val="004302EB"/>
    <w:rsid w:val="004304E6"/>
    <w:rsid w:val="004306ED"/>
    <w:rsid w:val="0043075E"/>
    <w:rsid w:val="00430B9C"/>
    <w:rsid w:val="00431A7F"/>
    <w:rsid w:val="00431D24"/>
    <w:rsid w:val="004323B4"/>
    <w:rsid w:val="00432653"/>
    <w:rsid w:val="00432686"/>
    <w:rsid w:val="00433115"/>
    <w:rsid w:val="00433711"/>
    <w:rsid w:val="00433C39"/>
    <w:rsid w:val="004342D1"/>
    <w:rsid w:val="0043430B"/>
    <w:rsid w:val="00434ACE"/>
    <w:rsid w:val="00434E9F"/>
    <w:rsid w:val="004350B6"/>
    <w:rsid w:val="004357E0"/>
    <w:rsid w:val="00435F5E"/>
    <w:rsid w:val="004360E3"/>
    <w:rsid w:val="00436578"/>
    <w:rsid w:val="0043698D"/>
    <w:rsid w:val="00436FFF"/>
    <w:rsid w:val="004371C8"/>
    <w:rsid w:val="004377F8"/>
    <w:rsid w:val="00437E5B"/>
    <w:rsid w:val="00437EAD"/>
    <w:rsid w:val="0044002D"/>
    <w:rsid w:val="00440071"/>
    <w:rsid w:val="004404AC"/>
    <w:rsid w:val="00440AF2"/>
    <w:rsid w:val="00440DE1"/>
    <w:rsid w:val="00440E95"/>
    <w:rsid w:val="00440EA0"/>
    <w:rsid w:val="004413E6"/>
    <w:rsid w:val="00441885"/>
    <w:rsid w:val="004420E4"/>
    <w:rsid w:val="0044220C"/>
    <w:rsid w:val="004425C7"/>
    <w:rsid w:val="004426AF"/>
    <w:rsid w:val="00442842"/>
    <w:rsid w:val="00442C83"/>
    <w:rsid w:val="00442DB9"/>
    <w:rsid w:val="00442FB4"/>
    <w:rsid w:val="00443265"/>
    <w:rsid w:val="00443664"/>
    <w:rsid w:val="00443A67"/>
    <w:rsid w:val="00443CED"/>
    <w:rsid w:val="004440D8"/>
    <w:rsid w:val="00444297"/>
    <w:rsid w:val="004442D4"/>
    <w:rsid w:val="00444589"/>
    <w:rsid w:val="00444AAC"/>
    <w:rsid w:val="0044515D"/>
    <w:rsid w:val="004455F5"/>
    <w:rsid w:val="00445A73"/>
    <w:rsid w:val="00446AE5"/>
    <w:rsid w:val="00446D35"/>
    <w:rsid w:val="004470AB"/>
    <w:rsid w:val="00447321"/>
    <w:rsid w:val="00447421"/>
    <w:rsid w:val="004475AC"/>
    <w:rsid w:val="004476AE"/>
    <w:rsid w:val="00447B9B"/>
    <w:rsid w:val="00447BB6"/>
    <w:rsid w:val="0045001A"/>
    <w:rsid w:val="004506D4"/>
    <w:rsid w:val="00450B7E"/>
    <w:rsid w:val="00450CF3"/>
    <w:rsid w:val="00450F47"/>
    <w:rsid w:val="0045103A"/>
    <w:rsid w:val="00451177"/>
    <w:rsid w:val="00452925"/>
    <w:rsid w:val="00452C21"/>
    <w:rsid w:val="00452E28"/>
    <w:rsid w:val="0045305F"/>
    <w:rsid w:val="004533AF"/>
    <w:rsid w:val="00453841"/>
    <w:rsid w:val="00453FAE"/>
    <w:rsid w:val="00455FD7"/>
    <w:rsid w:val="004562E4"/>
    <w:rsid w:val="004563F3"/>
    <w:rsid w:val="0045665E"/>
    <w:rsid w:val="0045671D"/>
    <w:rsid w:val="004569E2"/>
    <w:rsid w:val="00456AB3"/>
    <w:rsid w:val="0045730D"/>
    <w:rsid w:val="004577AC"/>
    <w:rsid w:val="00457C0B"/>
    <w:rsid w:val="00460120"/>
    <w:rsid w:val="00460F16"/>
    <w:rsid w:val="004610A6"/>
    <w:rsid w:val="00461126"/>
    <w:rsid w:val="00461579"/>
    <w:rsid w:val="004615BE"/>
    <w:rsid w:val="0046300B"/>
    <w:rsid w:val="00463671"/>
    <w:rsid w:val="00463A1A"/>
    <w:rsid w:val="00463C6E"/>
    <w:rsid w:val="00463D32"/>
    <w:rsid w:val="00463EE3"/>
    <w:rsid w:val="004641F4"/>
    <w:rsid w:val="004651FD"/>
    <w:rsid w:val="004656F9"/>
    <w:rsid w:val="00466122"/>
    <w:rsid w:val="00466478"/>
    <w:rsid w:val="004664A2"/>
    <w:rsid w:val="00466BE2"/>
    <w:rsid w:val="004673F4"/>
    <w:rsid w:val="00467BCE"/>
    <w:rsid w:val="004702F6"/>
    <w:rsid w:val="0047063F"/>
    <w:rsid w:val="0047083E"/>
    <w:rsid w:val="004714D9"/>
    <w:rsid w:val="00471798"/>
    <w:rsid w:val="004717F2"/>
    <w:rsid w:val="00471F8F"/>
    <w:rsid w:val="004722CA"/>
    <w:rsid w:val="00472B85"/>
    <w:rsid w:val="00472BB2"/>
    <w:rsid w:val="00472DD3"/>
    <w:rsid w:val="004730A5"/>
    <w:rsid w:val="004735B9"/>
    <w:rsid w:val="00473750"/>
    <w:rsid w:val="004742C3"/>
    <w:rsid w:val="00474948"/>
    <w:rsid w:val="004756A9"/>
    <w:rsid w:val="00475DE7"/>
    <w:rsid w:val="00475EAA"/>
    <w:rsid w:val="00475FAF"/>
    <w:rsid w:val="004764C5"/>
    <w:rsid w:val="00476521"/>
    <w:rsid w:val="00476826"/>
    <w:rsid w:val="00477A6E"/>
    <w:rsid w:val="004803F5"/>
    <w:rsid w:val="004807C5"/>
    <w:rsid w:val="00480CEF"/>
    <w:rsid w:val="00480DFC"/>
    <w:rsid w:val="004812D3"/>
    <w:rsid w:val="00481677"/>
    <w:rsid w:val="00481AAB"/>
    <w:rsid w:val="00483312"/>
    <w:rsid w:val="0048334A"/>
    <w:rsid w:val="00483C07"/>
    <w:rsid w:val="00483CEF"/>
    <w:rsid w:val="0048474E"/>
    <w:rsid w:val="00484A4A"/>
    <w:rsid w:val="00484BE2"/>
    <w:rsid w:val="00484F5F"/>
    <w:rsid w:val="004854C4"/>
    <w:rsid w:val="004856D8"/>
    <w:rsid w:val="00485DBF"/>
    <w:rsid w:val="004867E5"/>
    <w:rsid w:val="00486B58"/>
    <w:rsid w:val="00486F17"/>
    <w:rsid w:val="00487258"/>
    <w:rsid w:val="00487353"/>
    <w:rsid w:val="0048760F"/>
    <w:rsid w:val="00487774"/>
    <w:rsid w:val="0048796F"/>
    <w:rsid w:val="00487B2A"/>
    <w:rsid w:val="00487B93"/>
    <w:rsid w:val="00487D87"/>
    <w:rsid w:val="00487EB8"/>
    <w:rsid w:val="0049018F"/>
    <w:rsid w:val="0049084D"/>
    <w:rsid w:val="00490A46"/>
    <w:rsid w:val="00490CF6"/>
    <w:rsid w:val="004914A2"/>
    <w:rsid w:val="004915A9"/>
    <w:rsid w:val="00491861"/>
    <w:rsid w:val="00491A8C"/>
    <w:rsid w:val="00491AA8"/>
    <w:rsid w:val="00491B2F"/>
    <w:rsid w:val="00491C9A"/>
    <w:rsid w:val="0049217D"/>
    <w:rsid w:val="00492346"/>
    <w:rsid w:val="00492557"/>
    <w:rsid w:val="00492CC4"/>
    <w:rsid w:val="00492D82"/>
    <w:rsid w:val="00492E8F"/>
    <w:rsid w:val="0049317E"/>
    <w:rsid w:val="004937CA"/>
    <w:rsid w:val="00493AF6"/>
    <w:rsid w:val="00493F67"/>
    <w:rsid w:val="00494078"/>
    <w:rsid w:val="004946BA"/>
    <w:rsid w:val="0049520A"/>
    <w:rsid w:val="0049545D"/>
    <w:rsid w:val="00495478"/>
    <w:rsid w:val="0049562D"/>
    <w:rsid w:val="00495685"/>
    <w:rsid w:val="004959E5"/>
    <w:rsid w:val="00495ED9"/>
    <w:rsid w:val="0049601D"/>
    <w:rsid w:val="004960BC"/>
    <w:rsid w:val="00496533"/>
    <w:rsid w:val="00496CFC"/>
    <w:rsid w:val="0049729B"/>
    <w:rsid w:val="00497ACB"/>
    <w:rsid w:val="00497B67"/>
    <w:rsid w:val="00497CB9"/>
    <w:rsid w:val="004A0273"/>
    <w:rsid w:val="004A0677"/>
    <w:rsid w:val="004A182A"/>
    <w:rsid w:val="004A1898"/>
    <w:rsid w:val="004A1C8B"/>
    <w:rsid w:val="004A204F"/>
    <w:rsid w:val="004A23B0"/>
    <w:rsid w:val="004A2655"/>
    <w:rsid w:val="004A2EAA"/>
    <w:rsid w:val="004A30AD"/>
    <w:rsid w:val="004A322E"/>
    <w:rsid w:val="004A4089"/>
    <w:rsid w:val="004A42B0"/>
    <w:rsid w:val="004A4636"/>
    <w:rsid w:val="004A49B8"/>
    <w:rsid w:val="004A4B82"/>
    <w:rsid w:val="004A4E86"/>
    <w:rsid w:val="004A503E"/>
    <w:rsid w:val="004A542B"/>
    <w:rsid w:val="004A5635"/>
    <w:rsid w:val="004A5785"/>
    <w:rsid w:val="004A5C98"/>
    <w:rsid w:val="004A5ED3"/>
    <w:rsid w:val="004A61F6"/>
    <w:rsid w:val="004A672B"/>
    <w:rsid w:val="004A6AE2"/>
    <w:rsid w:val="004A6D2E"/>
    <w:rsid w:val="004A6FFE"/>
    <w:rsid w:val="004A708D"/>
    <w:rsid w:val="004A73AE"/>
    <w:rsid w:val="004A782F"/>
    <w:rsid w:val="004B07D2"/>
    <w:rsid w:val="004B0A60"/>
    <w:rsid w:val="004B0E95"/>
    <w:rsid w:val="004B1221"/>
    <w:rsid w:val="004B1BB9"/>
    <w:rsid w:val="004B218C"/>
    <w:rsid w:val="004B2335"/>
    <w:rsid w:val="004B24FC"/>
    <w:rsid w:val="004B27E2"/>
    <w:rsid w:val="004B2C41"/>
    <w:rsid w:val="004B31F6"/>
    <w:rsid w:val="004B3359"/>
    <w:rsid w:val="004B3815"/>
    <w:rsid w:val="004B4301"/>
    <w:rsid w:val="004B4A5A"/>
    <w:rsid w:val="004B53F3"/>
    <w:rsid w:val="004B5731"/>
    <w:rsid w:val="004B5EEC"/>
    <w:rsid w:val="004B60FD"/>
    <w:rsid w:val="004B6356"/>
    <w:rsid w:val="004B690C"/>
    <w:rsid w:val="004B6EBD"/>
    <w:rsid w:val="004B7712"/>
    <w:rsid w:val="004B7714"/>
    <w:rsid w:val="004B7716"/>
    <w:rsid w:val="004B782E"/>
    <w:rsid w:val="004B7D60"/>
    <w:rsid w:val="004C09F5"/>
    <w:rsid w:val="004C0EF0"/>
    <w:rsid w:val="004C16DF"/>
    <w:rsid w:val="004C1F59"/>
    <w:rsid w:val="004C2B21"/>
    <w:rsid w:val="004C3125"/>
    <w:rsid w:val="004C3D54"/>
    <w:rsid w:val="004C44F3"/>
    <w:rsid w:val="004C5FCA"/>
    <w:rsid w:val="004C6175"/>
    <w:rsid w:val="004C6D96"/>
    <w:rsid w:val="004C6F83"/>
    <w:rsid w:val="004C73D8"/>
    <w:rsid w:val="004C7F81"/>
    <w:rsid w:val="004D0325"/>
    <w:rsid w:val="004D14BF"/>
    <w:rsid w:val="004D18F9"/>
    <w:rsid w:val="004D1937"/>
    <w:rsid w:val="004D1C01"/>
    <w:rsid w:val="004D1C31"/>
    <w:rsid w:val="004D2AA3"/>
    <w:rsid w:val="004D2AC1"/>
    <w:rsid w:val="004D2D17"/>
    <w:rsid w:val="004D2FFA"/>
    <w:rsid w:val="004D3007"/>
    <w:rsid w:val="004D3022"/>
    <w:rsid w:val="004D30C0"/>
    <w:rsid w:val="004D336F"/>
    <w:rsid w:val="004D38D6"/>
    <w:rsid w:val="004D403A"/>
    <w:rsid w:val="004D4FB8"/>
    <w:rsid w:val="004D4FC5"/>
    <w:rsid w:val="004D5A37"/>
    <w:rsid w:val="004D5AA1"/>
    <w:rsid w:val="004D5D27"/>
    <w:rsid w:val="004D5E45"/>
    <w:rsid w:val="004D648D"/>
    <w:rsid w:val="004D698C"/>
    <w:rsid w:val="004D6EEF"/>
    <w:rsid w:val="004D76FD"/>
    <w:rsid w:val="004D7AB5"/>
    <w:rsid w:val="004D7FDA"/>
    <w:rsid w:val="004E09F8"/>
    <w:rsid w:val="004E0F0E"/>
    <w:rsid w:val="004E10D0"/>
    <w:rsid w:val="004E1104"/>
    <w:rsid w:val="004E1AA1"/>
    <w:rsid w:val="004E1B43"/>
    <w:rsid w:val="004E1DAD"/>
    <w:rsid w:val="004E22B2"/>
    <w:rsid w:val="004E2308"/>
    <w:rsid w:val="004E2D0B"/>
    <w:rsid w:val="004E3015"/>
    <w:rsid w:val="004E306D"/>
    <w:rsid w:val="004E3194"/>
    <w:rsid w:val="004E36AD"/>
    <w:rsid w:val="004E43C8"/>
    <w:rsid w:val="004E4B9E"/>
    <w:rsid w:val="004E5738"/>
    <w:rsid w:val="004E58E7"/>
    <w:rsid w:val="004E5A88"/>
    <w:rsid w:val="004E5C80"/>
    <w:rsid w:val="004E632E"/>
    <w:rsid w:val="004E6816"/>
    <w:rsid w:val="004E6FFF"/>
    <w:rsid w:val="004E7454"/>
    <w:rsid w:val="004E77A4"/>
    <w:rsid w:val="004E7E1E"/>
    <w:rsid w:val="004E7FF6"/>
    <w:rsid w:val="004F008D"/>
    <w:rsid w:val="004F0111"/>
    <w:rsid w:val="004F01EC"/>
    <w:rsid w:val="004F0305"/>
    <w:rsid w:val="004F0CAA"/>
    <w:rsid w:val="004F0CFE"/>
    <w:rsid w:val="004F1323"/>
    <w:rsid w:val="004F1584"/>
    <w:rsid w:val="004F1DCC"/>
    <w:rsid w:val="004F220F"/>
    <w:rsid w:val="004F2961"/>
    <w:rsid w:val="004F2BD9"/>
    <w:rsid w:val="004F34EA"/>
    <w:rsid w:val="004F3E80"/>
    <w:rsid w:val="004F42EF"/>
    <w:rsid w:val="004F43EA"/>
    <w:rsid w:val="004F4B62"/>
    <w:rsid w:val="004F513C"/>
    <w:rsid w:val="004F5716"/>
    <w:rsid w:val="004F599D"/>
    <w:rsid w:val="004F59AE"/>
    <w:rsid w:val="004F5EF4"/>
    <w:rsid w:val="004F5FEF"/>
    <w:rsid w:val="004F62CF"/>
    <w:rsid w:val="004F641D"/>
    <w:rsid w:val="004F66B3"/>
    <w:rsid w:val="004F670B"/>
    <w:rsid w:val="004F6871"/>
    <w:rsid w:val="004F6AEF"/>
    <w:rsid w:val="004F6C6A"/>
    <w:rsid w:val="004F7292"/>
    <w:rsid w:val="004F7CD5"/>
    <w:rsid w:val="0050008A"/>
    <w:rsid w:val="0050034A"/>
    <w:rsid w:val="005004E1"/>
    <w:rsid w:val="0050052B"/>
    <w:rsid w:val="0050070C"/>
    <w:rsid w:val="00500A20"/>
    <w:rsid w:val="00500A5B"/>
    <w:rsid w:val="00500A68"/>
    <w:rsid w:val="00501094"/>
    <w:rsid w:val="00501298"/>
    <w:rsid w:val="0050142C"/>
    <w:rsid w:val="0050173D"/>
    <w:rsid w:val="00501C8E"/>
    <w:rsid w:val="0050291E"/>
    <w:rsid w:val="00502E77"/>
    <w:rsid w:val="005037B9"/>
    <w:rsid w:val="00503C25"/>
    <w:rsid w:val="005048E6"/>
    <w:rsid w:val="00504F76"/>
    <w:rsid w:val="00505398"/>
    <w:rsid w:val="00506581"/>
    <w:rsid w:val="00506D2B"/>
    <w:rsid w:val="00507245"/>
    <w:rsid w:val="00507DDE"/>
    <w:rsid w:val="005104F0"/>
    <w:rsid w:val="00511596"/>
    <w:rsid w:val="0051181A"/>
    <w:rsid w:val="00511EC6"/>
    <w:rsid w:val="0051205E"/>
    <w:rsid w:val="005123B3"/>
    <w:rsid w:val="0051251D"/>
    <w:rsid w:val="005125E0"/>
    <w:rsid w:val="0051268C"/>
    <w:rsid w:val="005136C9"/>
    <w:rsid w:val="00513DEB"/>
    <w:rsid w:val="005145D3"/>
    <w:rsid w:val="00514D78"/>
    <w:rsid w:val="00514DDC"/>
    <w:rsid w:val="00514FC8"/>
    <w:rsid w:val="005150AE"/>
    <w:rsid w:val="00515484"/>
    <w:rsid w:val="0051581F"/>
    <w:rsid w:val="00515EE0"/>
    <w:rsid w:val="005160BC"/>
    <w:rsid w:val="0051618F"/>
    <w:rsid w:val="00516635"/>
    <w:rsid w:val="005172C0"/>
    <w:rsid w:val="005175E4"/>
    <w:rsid w:val="00517609"/>
    <w:rsid w:val="0051766F"/>
    <w:rsid w:val="005176D4"/>
    <w:rsid w:val="00517780"/>
    <w:rsid w:val="00517C38"/>
    <w:rsid w:val="00517C60"/>
    <w:rsid w:val="00520224"/>
    <w:rsid w:val="005202AD"/>
    <w:rsid w:val="0052164D"/>
    <w:rsid w:val="00521CE5"/>
    <w:rsid w:val="00521EE5"/>
    <w:rsid w:val="0052262F"/>
    <w:rsid w:val="00522C8C"/>
    <w:rsid w:val="00522EE9"/>
    <w:rsid w:val="005236E9"/>
    <w:rsid w:val="00524065"/>
    <w:rsid w:val="00524134"/>
    <w:rsid w:val="005257FB"/>
    <w:rsid w:val="00525D5C"/>
    <w:rsid w:val="00527492"/>
    <w:rsid w:val="00527B44"/>
    <w:rsid w:val="00527FFC"/>
    <w:rsid w:val="0053029A"/>
    <w:rsid w:val="00530574"/>
    <w:rsid w:val="005311D6"/>
    <w:rsid w:val="00531A47"/>
    <w:rsid w:val="00531A9D"/>
    <w:rsid w:val="00531C87"/>
    <w:rsid w:val="00531E9A"/>
    <w:rsid w:val="005325A3"/>
    <w:rsid w:val="00532AA3"/>
    <w:rsid w:val="00532C92"/>
    <w:rsid w:val="00532E82"/>
    <w:rsid w:val="00533868"/>
    <w:rsid w:val="00534171"/>
    <w:rsid w:val="00534208"/>
    <w:rsid w:val="00534238"/>
    <w:rsid w:val="005342B5"/>
    <w:rsid w:val="005342BD"/>
    <w:rsid w:val="00534DF6"/>
    <w:rsid w:val="00535C11"/>
    <w:rsid w:val="00535F0C"/>
    <w:rsid w:val="00536334"/>
    <w:rsid w:val="005364B0"/>
    <w:rsid w:val="00536988"/>
    <w:rsid w:val="00536B1A"/>
    <w:rsid w:val="00536BB9"/>
    <w:rsid w:val="00536F19"/>
    <w:rsid w:val="00537829"/>
    <w:rsid w:val="0053794F"/>
    <w:rsid w:val="00540F8C"/>
    <w:rsid w:val="00540F8D"/>
    <w:rsid w:val="00541274"/>
    <w:rsid w:val="00541591"/>
    <w:rsid w:val="0054197B"/>
    <w:rsid w:val="00541982"/>
    <w:rsid w:val="00541B01"/>
    <w:rsid w:val="00541E22"/>
    <w:rsid w:val="00542910"/>
    <w:rsid w:val="00542A4A"/>
    <w:rsid w:val="00542A57"/>
    <w:rsid w:val="00542FED"/>
    <w:rsid w:val="00543752"/>
    <w:rsid w:val="00543E07"/>
    <w:rsid w:val="005440D2"/>
    <w:rsid w:val="00544267"/>
    <w:rsid w:val="005442EA"/>
    <w:rsid w:val="00544484"/>
    <w:rsid w:val="00544A14"/>
    <w:rsid w:val="00545053"/>
    <w:rsid w:val="00545A76"/>
    <w:rsid w:val="00545AD1"/>
    <w:rsid w:val="00545BA8"/>
    <w:rsid w:val="00546A50"/>
    <w:rsid w:val="00546EC5"/>
    <w:rsid w:val="005476EF"/>
    <w:rsid w:val="00547A41"/>
    <w:rsid w:val="00550F25"/>
    <w:rsid w:val="00552543"/>
    <w:rsid w:val="00552769"/>
    <w:rsid w:val="005535C9"/>
    <w:rsid w:val="00553CC3"/>
    <w:rsid w:val="00554B33"/>
    <w:rsid w:val="00554F89"/>
    <w:rsid w:val="00555674"/>
    <w:rsid w:val="0055580F"/>
    <w:rsid w:val="0055583D"/>
    <w:rsid w:val="00555A42"/>
    <w:rsid w:val="00555EA6"/>
    <w:rsid w:val="0055637B"/>
    <w:rsid w:val="005569F5"/>
    <w:rsid w:val="005570B0"/>
    <w:rsid w:val="005575A9"/>
    <w:rsid w:val="00557E86"/>
    <w:rsid w:val="00557F21"/>
    <w:rsid w:val="00560562"/>
    <w:rsid w:val="00561465"/>
    <w:rsid w:val="005614AC"/>
    <w:rsid w:val="005617ED"/>
    <w:rsid w:val="00561FFA"/>
    <w:rsid w:val="0056204B"/>
    <w:rsid w:val="00562C52"/>
    <w:rsid w:val="00563903"/>
    <w:rsid w:val="00563B13"/>
    <w:rsid w:val="00563CF5"/>
    <w:rsid w:val="00563D37"/>
    <w:rsid w:val="00564397"/>
    <w:rsid w:val="00564481"/>
    <w:rsid w:val="00564577"/>
    <w:rsid w:val="005645EF"/>
    <w:rsid w:val="00564704"/>
    <w:rsid w:val="00564BB9"/>
    <w:rsid w:val="00565009"/>
    <w:rsid w:val="005653BE"/>
    <w:rsid w:val="00565444"/>
    <w:rsid w:val="00565899"/>
    <w:rsid w:val="00565E64"/>
    <w:rsid w:val="00566153"/>
    <w:rsid w:val="00566904"/>
    <w:rsid w:val="00566CC3"/>
    <w:rsid w:val="00566EB3"/>
    <w:rsid w:val="0056704C"/>
    <w:rsid w:val="005670DB"/>
    <w:rsid w:val="0056720F"/>
    <w:rsid w:val="00567437"/>
    <w:rsid w:val="00567590"/>
    <w:rsid w:val="00567708"/>
    <w:rsid w:val="005703B8"/>
    <w:rsid w:val="005705AD"/>
    <w:rsid w:val="00570784"/>
    <w:rsid w:val="00570992"/>
    <w:rsid w:val="00570B49"/>
    <w:rsid w:val="0057174C"/>
    <w:rsid w:val="005718B5"/>
    <w:rsid w:val="00571EBC"/>
    <w:rsid w:val="005725DC"/>
    <w:rsid w:val="0057277C"/>
    <w:rsid w:val="00572FE8"/>
    <w:rsid w:val="00573282"/>
    <w:rsid w:val="0057339C"/>
    <w:rsid w:val="005737B1"/>
    <w:rsid w:val="00573C21"/>
    <w:rsid w:val="005742B6"/>
    <w:rsid w:val="005742F7"/>
    <w:rsid w:val="0057470B"/>
    <w:rsid w:val="00574A0D"/>
    <w:rsid w:val="00574F0F"/>
    <w:rsid w:val="00575526"/>
    <w:rsid w:val="00575832"/>
    <w:rsid w:val="00575E2B"/>
    <w:rsid w:val="00576389"/>
    <w:rsid w:val="00576D64"/>
    <w:rsid w:val="005770AB"/>
    <w:rsid w:val="005801BB"/>
    <w:rsid w:val="005809B6"/>
    <w:rsid w:val="005811FF"/>
    <w:rsid w:val="0058204C"/>
    <w:rsid w:val="00582250"/>
    <w:rsid w:val="005824D5"/>
    <w:rsid w:val="00582893"/>
    <w:rsid w:val="00582946"/>
    <w:rsid w:val="00582C13"/>
    <w:rsid w:val="005830F5"/>
    <w:rsid w:val="00583617"/>
    <w:rsid w:val="00583704"/>
    <w:rsid w:val="00583EC0"/>
    <w:rsid w:val="00583F55"/>
    <w:rsid w:val="005845A5"/>
    <w:rsid w:val="00584761"/>
    <w:rsid w:val="00584789"/>
    <w:rsid w:val="00584AC8"/>
    <w:rsid w:val="00584C49"/>
    <w:rsid w:val="00585837"/>
    <w:rsid w:val="00585B65"/>
    <w:rsid w:val="005862FE"/>
    <w:rsid w:val="0058679B"/>
    <w:rsid w:val="00586970"/>
    <w:rsid w:val="00586980"/>
    <w:rsid w:val="00586A8E"/>
    <w:rsid w:val="00586E02"/>
    <w:rsid w:val="00586FEE"/>
    <w:rsid w:val="00587271"/>
    <w:rsid w:val="0058732B"/>
    <w:rsid w:val="005878C4"/>
    <w:rsid w:val="005879D4"/>
    <w:rsid w:val="005908C2"/>
    <w:rsid w:val="00590EAB"/>
    <w:rsid w:val="00591041"/>
    <w:rsid w:val="005916CD"/>
    <w:rsid w:val="00591C04"/>
    <w:rsid w:val="00591F7E"/>
    <w:rsid w:val="00592765"/>
    <w:rsid w:val="00592BF5"/>
    <w:rsid w:val="005932AA"/>
    <w:rsid w:val="005932D1"/>
    <w:rsid w:val="00593689"/>
    <w:rsid w:val="00593C68"/>
    <w:rsid w:val="005944CD"/>
    <w:rsid w:val="00594EBE"/>
    <w:rsid w:val="005960EA"/>
    <w:rsid w:val="00596B81"/>
    <w:rsid w:val="00597139"/>
    <w:rsid w:val="0059744C"/>
    <w:rsid w:val="0059748B"/>
    <w:rsid w:val="005974D5"/>
    <w:rsid w:val="0059785B"/>
    <w:rsid w:val="00597CB8"/>
    <w:rsid w:val="005A032E"/>
    <w:rsid w:val="005A09A1"/>
    <w:rsid w:val="005A0E59"/>
    <w:rsid w:val="005A1047"/>
    <w:rsid w:val="005A1882"/>
    <w:rsid w:val="005A2090"/>
    <w:rsid w:val="005A2180"/>
    <w:rsid w:val="005A2305"/>
    <w:rsid w:val="005A264E"/>
    <w:rsid w:val="005A2A30"/>
    <w:rsid w:val="005A2A3E"/>
    <w:rsid w:val="005A2EC4"/>
    <w:rsid w:val="005A3A2A"/>
    <w:rsid w:val="005A3FC0"/>
    <w:rsid w:val="005A41A8"/>
    <w:rsid w:val="005A42F2"/>
    <w:rsid w:val="005A4624"/>
    <w:rsid w:val="005A477A"/>
    <w:rsid w:val="005A4909"/>
    <w:rsid w:val="005A4A18"/>
    <w:rsid w:val="005A4F05"/>
    <w:rsid w:val="005A54FF"/>
    <w:rsid w:val="005A61BF"/>
    <w:rsid w:val="005A6369"/>
    <w:rsid w:val="005A6441"/>
    <w:rsid w:val="005A6540"/>
    <w:rsid w:val="005A6E2F"/>
    <w:rsid w:val="005A708E"/>
    <w:rsid w:val="005A71B4"/>
    <w:rsid w:val="005A75CD"/>
    <w:rsid w:val="005A7D81"/>
    <w:rsid w:val="005B0374"/>
    <w:rsid w:val="005B0A00"/>
    <w:rsid w:val="005B0A54"/>
    <w:rsid w:val="005B0B23"/>
    <w:rsid w:val="005B1861"/>
    <w:rsid w:val="005B1AF0"/>
    <w:rsid w:val="005B1CDD"/>
    <w:rsid w:val="005B2216"/>
    <w:rsid w:val="005B231A"/>
    <w:rsid w:val="005B2BD5"/>
    <w:rsid w:val="005B2C36"/>
    <w:rsid w:val="005B363C"/>
    <w:rsid w:val="005B366A"/>
    <w:rsid w:val="005B3692"/>
    <w:rsid w:val="005B3DBB"/>
    <w:rsid w:val="005B4383"/>
    <w:rsid w:val="005B43C4"/>
    <w:rsid w:val="005B4510"/>
    <w:rsid w:val="005B471F"/>
    <w:rsid w:val="005B4BD6"/>
    <w:rsid w:val="005B4C56"/>
    <w:rsid w:val="005B4E1D"/>
    <w:rsid w:val="005B5A33"/>
    <w:rsid w:val="005B5D92"/>
    <w:rsid w:val="005B61D9"/>
    <w:rsid w:val="005B6659"/>
    <w:rsid w:val="005B6BE3"/>
    <w:rsid w:val="005B6F7D"/>
    <w:rsid w:val="005B722B"/>
    <w:rsid w:val="005B761E"/>
    <w:rsid w:val="005B7C48"/>
    <w:rsid w:val="005B7C75"/>
    <w:rsid w:val="005B7E08"/>
    <w:rsid w:val="005B7FE9"/>
    <w:rsid w:val="005C02EA"/>
    <w:rsid w:val="005C0502"/>
    <w:rsid w:val="005C0E9D"/>
    <w:rsid w:val="005C0F17"/>
    <w:rsid w:val="005C173E"/>
    <w:rsid w:val="005C23BA"/>
    <w:rsid w:val="005C3282"/>
    <w:rsid w:val="005C3896"/>
    <w:rsid w:val="005C396C"/>
    <w:rsid w:val="005C42D1"/>
    <w:rsid w:val="005C45A1"/>
    <w:rsid w:val="005C4D5B"/>
    <w:rsid w:val="005C51C2"/>
    <w:rsid w:val="005C5233"/>
    <w:rsid w:val="005C5301"/>
    <w:rsid w:val="005C56FD"/>
    <w:rsid w:val="005C57BA"/>
    <w:rsid w:val="005C5A2E"/>
    <w:rsid w:val="005C5DF9"/>
    <w:rsid w:val="005C6285"/>
    <w:rsid w:val="005C6FC7"/>
    <w:rsid w:val="005C7E3F"/>
    <w:rsid w:val="005D02D6"/>
    <w:rsid w:val="005D05B0"/>
    <w:rsid w:val="005D06B4"/>
    <w:rsid w:val="005D0A3E"/>
    <w:rsid w:val="005D0E89"/>
    <w:rsid w:val="005D12CC"/>
    <w:rsid w:val="005D1CEA"/>
    <w:rsid w:val="005D1E99"/>
    <w:rsid w:val="005D1F2B"/>
    <w:rsid w:val="005D2549"/>
    <w:rsid w:val="005D2556"/>
    <w:rsid w:val="005D2A7B"/>
    <w:rsid w:val="005D2C02"/>
    <w:rsid w:val="005D2F29"/>
    <w:rsid w:val="005D33C0"/>
    <w:rsid w:val="005D34AF"/>
    <w:rsid w:val="005D3723"/>
    <w:rsid w:val="005D3BE4"/>
    <w:rsid w:val="005D3CFC"/>
    <w:rsid w:val="005D3E0A"/>
    <w:rsid w:val="005D4188"/>
    <w:rsid w:val="005D4A05"/>
    <w:rsid w:val="005D4C81"/>
    <w:rsid w:val="005D4EE7"/>
    <w:rsid w:val="005D5060"/>
    <w:rsid w:val="005D587F"/>
    <w:rsid w:val="005D59D7"/>
    <w:rsid w:val="005D5DF2"/>
    <w:rsid w:val="005D615F"/>
    <w:rsid w:val="005D67AB"/>
    <w:rsid w:val="005D682F"/>
    <w:rsid w:val="005D6C4C"/>
    <w:rsid w:val="005D6E4A"/>
    <w:rsid w:val="005D714D"/>
    <w:rsid w:val="005D75CE"/>
    <w:rsid w:val="005D78AE"/>
    <w:rsid w:val="005D7A8C"/>
    <w:rsid w:val="005D7CD8"/>
    <w:rsid w:val="005D7D0E"/>
    <w:rsid w:val="005D7F01"/>
    <w:rsid w:val="005E0549"/>
    <w:rsid w:val="005E08DD"/>
    <w:rsid w:val="005E1A58"/>
    <w:rsid w:val="005E1BA4"/>
    <w:rsid w:val="005E2173"/>
    <w:rsid w:val="005E26FE"/>
    <w:rsid w:val="005E270B"/>
    <w:rsid w:val="005E332D"/>
    <w:rsid w:val="005E3C1F"/>
    <w:rsid w:val="005E56A4"/>
    <w:rsid w:val="005E579D"/>
    <w:rsid w:val="005E58FD"/>
    <w:rsid w:val="005E5B6F"/>
    <w:rsid w:val="005E5CFA"/>
    <w:rsid w:val="005E5D4E"/>
    <w:rsid w:val="005E5FE3"/>
    <w:rsid w:val="005E6077"/>
    <w:rsid w:val="005E6137"/>
    <w:rsid w:val="005E67C9"/>
    <w:rsid w:val="005E6A52"/>
    <w:rsid w:val="005E6DF8"/>
    <w:rsid w:val="005E72C1"/>
    <w:rsid w:val="005E762F"/>
    <w:rsid w:val="005E7E86"/>
    <w:rsid w:val="005F07AE"/>
    <w:rsid w:val="005F07B4"/>
    <w:rsid w:val="005F0C7B"/>
    <w:rsid w:val="005F13C0"/>
    <w:rsid w:val="005F1877"/>
    <w:rsid w:val="005F1A18"/>
    <w:rsid w:val="005F1E7B"/>
    <w:rsid w:val="005F222A"/>
    <w:rsid w:val="005F248B"/>
    <w:rsid w:val="005F26D2"/>
    <w:rsid w:val="005F2865"/>
    <w:rsid w:val="005F2CA9"/>
    <w:rsid w:val="005F351C"/>
    <w:rsid w:val="005F3C32"/>
    <w:rsid w:val="005F409D"/>
    <w:rsid w:val="005F4298"/>
    <w:rsid w:val="005F4836"/>
    <w:rsid w:val="005F4C75"/>
    <w:rsid w:val="005F4E86"/>
    <w:rsid w:val="005F54EC"/>
    <w:rsid w:val="005F5F3F"/>
    <w:rsid w:val="005F6131"/>
    <w:rsid w:val="005F627B"/>
    <w:rsid w:val="005F6697"/>
    <w:rsid w:val="005F73F7"/>
    <w:rsid w:val="005F74BA"/>
    <w:rsid w:val="005F758E"/>
    <w:rsid w:val="005F7B7C"/>
    <w:rsid w:val="00600A15"/>
    <w:rsid w:val="00601926"/>
    <w:rsid w:val="00601A28"/>
    <w:rsid w:val="00601FAA"/>
    <w:rsid w:val="0060236A"/>
    <w:rsid w:val="0060263E"/>
    <w:rsid w:val="006026A3"/>
    <w:rsid w:val="00602B52"/>
    <w:rsid w:val="00602BFD"/>
    <w:rsid w:val="00602CE1"/>
    <w:rsid w:val="006031D1"/>
    <w:rsid w:val="00603B2E"/>
    <w:rsid w:val="00603E6D"/>
    <w:rsid w:val="00603EB2"/>
    <w:rsid w:val="00604313"/>
    <w:rsid w:val="00604548"/>
    <w:rsid w:val="006046A2"/>
    <w:rsid w:val="00604A48"/>
    <w:rsid w:val="00604A87"/>
    <w:rsid w:val="00604B2F"/>
    <w:rsid w:val="006055E5"/>
    <w:rsid w:val="00605AC5"/>
    <w:rsid w:val="00605F76"/>
    <w:rsid w:val="0060613B"/>
    <w:rsid w:val="00606D27"/>
    <w:rsid w:val="00606DE7"/>
    <w:rsid w:val="0060716B"/>
    <w:rsid w:val="00607736"/>
    <w:rsid w:val="00607DD0"/>
    <w:rsid w:val="006100B8"/>
    <w:rsid w:val="006101E7"/>
    <w:rsid w:val="00610325"/>
    <w:rsid w:val="00610956"/>
    <w:rsid w:val="006109C8"/>
    <w:rsid w:val="0061136C"/>
    <w:rsid w:val="00611454"/>
    <w:rsid w:val="00611508"/>
    <w:rsid w:val="00611787"/>
    <w:rsid w:val="00611D87"/>
    <w:rsid w:val="006120C2"/>
    <w:rsid w:val="0061221C"/>
    <w:rsid w:val="006126BE"/>
    <w:rsid w:val="00612D36"/>
    <w:rsid w:val="0061363A"/>
    <w:rsid w:val="0061394C"/>
    <w:rsid w:val="00613F0D"/>
    <w:rsid w:val="00614092"/>
    <w:rsid w:val="00614414"/>
    <w:rsid w:val="00614A71"/>
    <w:rsid w:val="00614ABE"/>
    <w:rsid w:val="00614B99"/>
    <w:rsid w:val="00615368"/>
    <w:rsid w:val="006154F7"/>
    <w:rsid w:val="0061561A"/>
    <w:rsid w:val="00616C24"/>
    <w:rsid w:val="00616C72"/>
    <w:rsid w:val="00616E38"/>
    <w:rsid w:val="00616F4E"/>
    <w:rsid w:val="0061704A"/>
    <w:rsid w:val="00620834"/>
    <w:rsid w:val="00620DB2"/>
    <w:rsid w:val="00620E2E"/>
    <w:rsid w:val="0062112E"/>
    <w:rsid w:val="00621DA4"/>
    <w:rsid w:val="00621E08"/>
    <w:rsid w:val="006227CF"/>
    <w:rsid w:val="0062299A"/>
    <w:rsid w:val="00622B52"/>
    <w:rsid w:val="00622EEF"/>
    <w:rsid w:val="00623002"/>
    <w:rsid w:val="006233B8"/>
    <w:rsid w:val="00623AAA"/>
    <w:rsid w:val="00623C10"/>
    <w:rsid w:val="00623D31"/>
    <w:rsid w:val="00624477"/>
    <w:rsid w:val="0062454D"/>
    <w:rsid w:val="00624D1F"/>
    <w:rsid w:val="00624D60"/>
    <w:rsid w:val="00624F9F"/>
    <w:rsid w:val="00625214"/>
    <w:rsid w:val="0062564D"/>
    <w:rsid w:val="00625E88"/>
    <w:rsid w:val="00625F33"/>
    <w:rsid w:val="006261BC"/>
    <w:rsid w:val="0062660C"/>
    <w:rsid w:val="006267CD"/>
    <w:rsid w:val="0062682D"/>
    <w:rsid w:val="006273B3"/>
    <w:rsid w:val="006278DC"/>
    <w:rsid w:val="00627FD1"/>
    <w:rsid w:val="006305FC"/>
    <w:rsid w:val="00630930"/>
    <w:rsid w:val="00631104"/>
    <w:rsid w:val="00631638"/>
    <w:rsid w:val="006318F6"/>
    <w:rsid w:val="00631E09"/>
    <w:rsid w:val="00631E13"/>
    <w:rsid w:val="00631FD2"/>
    <w:rsid w:val="0063204B"/>
    <w:rsid w:val="00632286"/>
    <w:rsid w:val="006322AD"/>
    <w:rsid w:val="006325BB"/>
    <w:rsid w:val="00632E76"/>
    <w:rsid w:val="0063359F"/>
    <w:rsid w:val="006335BB"/>
    <w:rsid w:val="00633860"/>
    <w:rsid w:val="00633A10"/>
    <w:rsid w:val="00633A47"/>
    <w:rsid w:val="00633F61"/>
    <w:rsid w:val="00634534"/>
    <w:rsid w:val="006345A3"/>
    <w:rsid w:val="006348B6"/>
    <w:rsid w:val="00634E6D"/>
    <w:rsid w:val="006358A2"/>
    <w:rsid w:val="00635D2A"/>
    <w:rsid w:val="0063625F"/>
    <w:rsid w:val="00636DFA"/>
    <w:rsid w:val="00636E0F"/>
    <w:rsid w:val="006376FB"/>
    <w:rsid w:val="00637AA4"/>
    <w:rsid w:val="00640094"/>
    <w:rsid w:val="00640566"/>
    <w:rsid w:val="00640761"/>
    <w:rsid w:val="0064107F"/>
    <w:rsid w:val="00641236"/>
    <w:rsid w:val="006417A9"/>
    <w:rsid w:val="0064210C"/>
    <w:rsid w:val="0064212A"/>
    <w:rsid w:val="0064228C"/>
    <w:rsid w:val="006424AA"/>
    <w:rsid w:val="006425D1"/>
    <w:rsid w:val="00642B32"/>
    <w:rsid w:val="0064370F"/>
    <w:rsid w:val="00644064"/>
    <w:rsid w:val="0064559D"/>
    <w:rsid w:val="00645A89"/>
    <w:rsid w:val="00645ADB"/>
    <w:rsid w:val="00645B90"/>
    <w:rsid w:val="0064600E"/>
    <w:rsid w:val="00646114"/>
    <w:rsid w:val="0064643D"/>
    <w:rsid w:val="006472C9"/>
    <w:rsid w:val="0064733B"/>
    <w:rsid w:val="00647B82"/>
    <w:rsid w:val="00647EF5"/>
    <w:rsid w:val="0065019A"/>
    <w:rsid w:val="006509E2"/>
    <w:rsid w:val="00650DF8"/>
    <w:rsid w:val="00651061"/>
    <w:rsid w:val="0065107E"/>
    <w:rsid w:val="006515CF"/>
    <w:rsid w:val="00652B0E"/>
    <w:rsid w:val="00652F5D"/>
    <w:rsid w:val="0065313B"/>
    <w:rsid w:val="00653502"/>
    <w:rsid w:val="006537F5"/>
    <w:rsid w:val="00653A87"/>
    <w:rsid w:val="0065421E"/>
    <w:rsid w:val="00654404"/>
    <w:rsid w:val="0065485F"/>
    <w:rsid w:val="006549A8"/>
    <w:rsid w:val="00654AB3"/>
    <w:rsid w:val="00654AF6"/>
    <w:rsid w:val="00654DE9"/>
    <w:rsid w:val="0065504B"/>
    <w:rsid w:val="0065588E"/>
    <w:rsid w:val="0065636D"/>
    <w:rsid w:val="006568F9"/>
    <w:rsid w:val="00657278"/>
    <w:rsid w:val="00657416"/>
    <w:rsid w:val="00657554"/>
    <w:rsid w:val="00657BAB"/>
    <w:rsid w:val="00657CD1"/>
    <w:rsid w:val="006601B6"/>
    <w:rsid w:val="0066045D"/>
    <w:rsid w:val="00660E93"/>
    <w:rsid w:val="00661291"/>
    <w:rsid w:val="0066152B"/>
    <w:rsid w:val="00661CBB"/>
    <w:rsid w:val="00661E7F"/>
    <w:rsid w:val="0066224A"/>
    <w:rsid w:val="00662362"/>
    <w:rsid w:val="0066253D"/>
    <w:rsid w:val="00662D33"/>
    <w:rsid w:val="00663CE1"/>
    <w:rsid w:val="006641D2"/>
    <w:rsid w:val="006648A5"/>
    <w:rsid w:val="006649F0"/>
    <w:rsid w:val="0066528F"/>
    <w:rsid w:val="0066569E"/>
    <w:rsid w:val="00665E8F"/>
    <w:rsid w:val="00666544"/>
    <w:rsid w:val="00666A1B"/>
    <w:rsid w:val="00666B59"/>
    <w:rsid w:val="00666E15"/>
    <w:rsid w:val="00667513"/>
    <w:rsid w:val="00667E3C"/>
    <w:rsid w:val="006708B4"/>
    <w:rsid w:val="00670CE0"/>
    <w:rsid w:val="00670E75"/>
    <w:rsid w:val="00671317"/>
    <w:rsid w:val="00671E56"/>
    <w:rsid w:val="006724FE"/>
    <w:rsid w:val="006725E2"/>
    <w:rsid w:val="00672A34"/>
    <w:rsid w:val="0067339A"/>
    <w:rsid w:val="00673921"/>
    <w:rsid w:val="00673A81"/>
    <w:rsid w:val="0067419A"/>
    <w:rsid w:val="00674952"/>
    <w:rsid w:val="00674CDB"/>
    <w:rsid w:val="00675481"/>
    <w:rsid w:val="006755F7"/>
    <w:rsid w:val="00675879"/>
    <w:rsid w:val="00675CBD"/>
    <w:rsid w:val="00675D32"/>
    <w:rsid w:val="00676809"/>
    <w:rsid w:val="00677157"/>
    <w:rsid w:val="00677C14"/>
    <w:rsid w:val="006803DF"/>
    <w:rsid w:val="00680936"/>
    <w:rsid w:val="00680D7B"/>
    <w:rsid w:val="00681ACD"/>
    <w:rsid w:val="00681B4F"/>
    <w:rsid w:val="00681E89"/>
    <w:rsid w:val="00681F06"/>
    <w:rsid w:val="00681FA5"/>
    <w:rsid w:val="006820D9"/>
    <w:rsid w:val="006823B6"/>
    <w:rsid w:val="00682738"/>
    <w:rsid w:val="00682921"/>
    <w:rsid w:val="00683CD0"/>
    <w:rsid w:val="006840F6"/>
    <w:rsid w:val="006842DE"/>
    <w:rsid w:val="00684894"/>
    <w:rsid w:val="00684AD0"/>
    <w:rsid w:val="006850E2"/>
    <w:rsid w:val="006852D4"/>
    <w:rsid w:val="00685884"/>
    <w:rsid w:val="00685B8F"/>
    <w:rsid w:val="0068615E"/>
    <w:rsid w:val="00686161"/>
    <w:rsid w:val="006861FD"/>
    <w:rsid w:val="0068670A"/>
    <w:rsid w:val="006869A8"/>
    <w:rsid w:val="00686F12"/>
    <w:rsid w:val="00686FE9"/>
    <w:rsid w:val="006871C3"/>
    <w:rsid w:val="00687470"/>
    <w:rsid w:val="0068751C"/>
    <w:rsid w:val="00687771"/>
    <w:rsid w:val="00687E53"/>
    <w:rsid w:val="00687E59"/>
    <w:rsid w:val="00690016"/>
    <w:rsid w:val="00690067"/>
    <w:rsid w:val="00690CE6"/>
    <w:rsid w:val="0069138D"/>
    <w:rsid w:val="006913A5"/>
    <w:rsid w:val="0069168B"/>
    <w:rsid w:val="00692339"/>
    <w:rsid w:val="00692391"/>
    <w:rsid w:val="00692445"/>
    <w:rsid w:val="00692DF5"/>
    <w:rsid w:val="00692E20"/>
    <w:rsid w:val="006931C2"/>
    <w:rsid w:val="00693B58"/>
    <w:rsid w:val="0069404F"/>
    <w:rsid w:val="0069411D"/>
    <w:rsid w:val="0069435E"/>
    <w:rsid w:val="00694E29"/>
    <w:rsid w:val="00695E20"/>
    <w:rsid w:val="006961AA"/>
    <w:rsid w:val="00696ACE"/>
    <w:rsid w:val="00696BCD"/>
    <w:rsid w:val="00696E07"/>
    <w:rsid w:val="00697265"/>
    <w:rsid w:val="00697468"/>
    <w:rsid w:val="00697563"/>
    <w:rsid w:val="006A137C"/>
    <w:rsid w:val="006A1C89"/>
    <w:rsid w:val="006A1F48"/>
    <w:rsid w:val="006A245F"/>
    <w:rsid w:val="006A2654"/>
    <w:rsid w:val="006A2A29"/>
    <w:rsid w:val="006A3077"/>
    <w:rsid w:val="006A31E3"/>
    <w:rsid w:val="006A396B"/>
    <w:rsid w:val="006A3D69"/>
    <w:rsid w:val="006A4384"/>
    <w:rsid w:val="006A46D1"/>
    <w:rsid w:val="006A5539"/>
    <w:rsid w:val="006A5895"/>
    <w:rsid w:val="006A5CD6"/>
    <w:rsid w:val="006A6D61"/>
    <w:rsid w:val="006A6F3B"/>
    <w:rsid w:val="006A76AF"/>
    <w:rsid w:val="006A7FD7"/>
    <w:rsid w:val="006B01D4"/>
    <w:rsid w:val="006B0363"/>
    <w:rsid w:val="006B05CE"/>
    <w:rsid w:val="006B111D"/>
    <w:rsid w:val="006B1823"/>
    <w:rsid w:val="006B1AB8"/>
    <w:rsid w:val="006B1AF1"/>
    <w:rsid w:val="006B239C"/>
    <w:rsid w:val="006B2A53"/>
    <w:rsid w:val="006B2C4E"/>
    <w:rsid w:val="006B2F58"/>
    <w:rsid w:val="006B32E3"/>
    <w:rsid w:val="006B3888"/>
    <w:rsid w:val="006B3B63"/>
    <w:rsid w:val="006B3BD1"/>
    <w:rsid w:val="006B3D4A"/>
    <w:rsid w:val="006B3E09"/>
    <w:rsid w:val="006B419E"/>
    <w:rsid w:val="006B5599"/>
    <w:rsid w:val="006B5B06"/>
    <w:rsid w:val="006B5E20"/>
    <w:rsid w:val="006B6289"/>
    <w:rsid w:val="006B69BF"/>
    <w:rsid w:val="006B7235"/>
    <w:rsid w:val="006B7895"/>
    <w:rsid w:val="006B78D6"/>
    <w:rsid w:val="006C0283"/>
    <w:rsid w:val="006C05A1"/>
    <w:rsid w:val="006C078F"/>
    <w:rsid w:val="006C0A3F"/>
    <w:rsid w:val="006C0AF9"/>
    <w:rsid w:val="006C16FD"/>
    <w:rsid w:val="006C1716"/>
    <w:rsid w:val="006C1ED0"/>
    <w:rsid w:val="006C1ED2"/>
    <w:rsid w:val="006C2027"/>
    <w:rsid w:val="006C2339"/>
    <w:rsid w:val="006C294E"/>
    <w:rsid w:val="006C2B04"/>
    <w:rsid w:val="006C2F51"/>
    <w:rsid w:val="006C30DD"/>
    <w:rsid w:val="006C317B"/>
    <w:rsid w:val="006C3B64"/>
    <w:rsid w:val="006C4094"/>
    <w:rsid w:val="006C4487"/>
    <w:rsid w:val="006C4772"/>
    <w:rsid w:val="006C47FE"/>
    <w:rsid w:val="006C4CDB"/>
    <w:rsid w:val="006C5253"/>
    <w:rsid w:val="006C5825"/>
    <w:rsid w:val="006C5988"/>
    <w:rsid w:val="006C5C34"/>
    <w:rsid w:val="006C61F1"/>
    <w:rsid w:val="006C6426"/>
    <w:rsid w:val="006C644D"/>
    <w:rsid w:val="006C6A76"/>
    <w:rsid w:val="006C6EF6"/>
    <w:rsid w:val="006C783A"/>
    <w:rsid w:val="006C7AEA"/>
    <w:rsid w:val="006D0097"/>
    <w:rsid w:val="006D0100"/>
    <w:rsid w:val="006D01CC"/>
    <w:rsid w:val="006D088A"/>
    <w:rsid w:val="006D08E3"/>
    <w:rsid w:val="006D0AFC"/>
    <w:rsid w:val="006D140C"/>
    <w:rsid w:val="006D18BC"/>
    <w:rsid w:val="006D193B"/>
    <w:rsid w:val="006D1B70"/>
    <w:rsid w:val="006D1CA1"/>
    <w:rsid w:val="006D1F55"/>
    <w:rsid w:val="006D236F"/>
    <w:rsid w:val="006D23F6"/>
    <w:rsid w:val="006D2AFE"/>
    <w:rsid w:val="006D2C86"/>
    <w:rsid w:val="006D31EC"/>
    <w:rsid w:val="006D35AA"/>
    <w:rsid w:val="006D3718"/>
    <w:rsid w:val="006D3DAC"/>
    <w:rsid w:val="006D495B"/>
    <w:rsid w:val="006D4FEE"/>
    <w:rsid w:val="006D56A0"/>
    <w:rsid w:val="006D58CE"/>
    <w:rsid w:val="006D599E"/>
    <w:rsid w:val="006D5B47"/>
    <w:rsid w:val="006D5D45"/>
    <w:rsid w:val="006D6A03"/>
    <w:rsid w:val="006D6A1D"/>
    <w:rsid w:val="006D6A9F"/>
    <w:rsid w:val="006D6B57"/>
    <w:rsid w:val="006D6BCA"/>
    <w:rsid w:val="006D6BE2"/>
    <w:rsid w:val="006D7D3D"/>
    <w:rsid w:val="006D7E43"/>
    <w:rsid w:val="006E0090"/>
    <w:rsid w:val="006E05A1"/>
    <w:rsid w:val="006E0878"/>
    <w:rsid w:val="006E0B1F"/>
    <w:rsid w:val="006E0DEC"/>
    <w:rsid w:val="006E16E4"/>
    <w:rsid w:val="006E180D"/>
    <w:rsid w:val="006E21E9"/>
    <w:rsid w:val="006E2C69"/>
    <w:rsid w:val="006E393A"/>
    <w:rsid w:val="006E3BD9"/>
    <w:rsid w:val="006E496C"/>
    <w:rsid w:val="006E49D7"/>
    <w:rsid w:val="006E56F6"/>
    <w:rsid w:val="006E59DF"/>
    <w:rsid w:val="006E59F6"/>
    <w:rsid w:val="006E59FD"/>
    <w:rsid w:val="006E5A60"/>
    <w:rsid w:val="006E5E0A"/>
    <w:rsid w:val="006E62FF"/>
    <w:rsid w:val="006E6753"/>
    <w:rsid w:val="006E6D09"/>
    <w:rsid w:val="006E7527"/>
    <w:rsid w:val="006E7D65"/>
    <w:rsid w:val="006E7F8E"/>
    <w:rsid w:val="006F04B1"/>
    <w:rsid w:val="006F06DA"/>
    <w:rsid w:val="006F0BAF"/>
    <w:rsid w:val="006F0FBF"/>
    <w:rsid w:val="006F18FD"/>
    <w:rsid w:val="006F1C8C"/>
    <w:rsid w:val="006F2161"/>
    <w:rsid w:val="006F231B"/>
    <w:rsid w:val="006F298F"/>
    <w:rsid w:val="006F2ADF"/>
    <w:rsid w:val="006F2EE5"/>
    <w:rsid w:val="006F301E"/>
    <w:rsid w:val="006F332D"/>
    <w:rsid w:val="006F343B"/>
    <w:rsid w:val="006F38DB"/>
    <w:rsid w:val="006F3EB2"/>
    <w:rsid w:val="006F3EDF"/>
    <w:rsid w:val="006F4067"/>
    <w:rsid w:val="006F422B"/>
    <w:rsid w:val="006F4318"/>
    <w:rsid w:val="006F483C"/>
    <w:rsid w:val="006F502D"/>
    <w:rsid w:val="006F5372"/>
    <w:rsid w:val="006F53CB"/>
    <w:rsid w:val="006F5572"/>
    <w:rsid w:val="006F5805"/>
    <w:rsid w:val="006F58F8"/>
    <w:rsid w:val="006F5A53"/>
    <w:rsid w:val="006F5E2E"/>
    <w:rsid w:val="006F6960"/>
    <w:rsid w:val="006F6EDE"/>
    <w:rsid w:val="006F702D"/>
    <w:rsid w:val="006F7184"/>
    <w:rsid w:val="006F7282"/>
    <w:rsid w:val="006F7A26"/>
    <w:rsid w:val="00700154"/>
    <w:rsid w:val="007008D2"/>
    <w:rsid w:val="00701070"/>
    <w:rsid w:val="0070110E"/>
    <w:rsid w:val="007013A8"/>
    <w:rsid w:val="0070141E"/>
    <w:rsid w:val="0070176D"/>
    <w:rsid w:val="007017F2"/>
    <w:rsid w:val="00703117"/>
    <w:rsid w:val="00703750"/>
    <w:rsid w:val="00703EAD"/>
    <w:rsid w:val="007042AC"/>
    <w:rsid w:val="007042E2"/>
    <w:rsid w:val="007048F3"/>
    <w:rsid w:val="00704B46"/>
    <w:rsid w:val="00704D16"/>
    <w:rsid w:val="007051BE"/>
    <w:rsid w:val="00705300"/>
    <w:rsid w:val="0070534C"/>
    <w:rsid w:val="007053F6"/>
    <w:rsid w:val="0070579E"/>
    <w:rsid w:val="00705C55"/>
    <w:rsid w:val="00705F38"/>
    <w:rsid w:val="007062DD"/>
    <w:rsid w:val="00706ACB"/>
    <w:rsid w:val="00706B08"/>
    <w:rsid w:val="00707366"/>
    <w:rsid w:val="00707E9A"/>
    <w:rsid w:val="007102FE"/>
    <w:rsid w:val="00710625"/>
    <w:rsid w:val="00710F8E"/>
    <w:rsid w:val="00711292"/>
    <w:rsid w:val="007113C0"/>
    <w:rsid w:val="00711598"/>
    <w:rsid w:val="007115C5"/>
    <w:rsid w:val="00711D3D"/>
    <w:rsid w:val="00712164"/>
    <w:rsid w:val="00712654"/>
    <w:rsid w:val="0071348E"/>
    <w:rsid w:val="00713C42"/>
    <w:rsid w:val="00713D4D"/>
    <w:rsid w:val="00714150"/>
    <w:rsid w:val="007143CE"/>
    <w:rsid w:val="007143E9"/>
    <w:rsid w:val="00714DD3"/>
    <w:rsid w:val="00715039"/>
    <w:rsid w:val="007150BD"/>
    <w:rsid w:val="00715195"/>
    <w:rsid w:val="00715778"/>
    <w:rsid w:val="00715B40"/>
    <w:rsid w:val="00715BB0"/>
    <w:rsid w:val="00716477"/>
    <w:rsid w:val="0071668B"/>
    <w:rsid w:val="00716970"/>
    <w:rsid w:val="00716A1A"/>
    <w:rsid w:val="00716B42"/>
    <w:rsid w:val="00716B66"/>
    <w:rsid w:val="007179EC"/>
    <w:rsid w:val="00717D73"/>
    <w:rsid w:val="00717F6B"/>
    <w:rsid w:val="00717F9F"/>
    <w:rsid w:val="00720226"/>
    <w:rsid w:val="00720658"/>
    <w:rsid w:val="00720795"/>
    <w:rsid w:val="00720AF4"/>
    <w:rsid w:val="007212F1"/>
    <w:rsid w:val="0072171B"/>
    <w:rsid w:val="00721978"/>
    <w:rsid w:val="00721C2E"/>
    <w:rsid w:val="00721C7B"/>
    <w:rsid w:val="00721DFA"/>
    <w:rsid w:val="00721F45"/>
    <w:rsid w:val="00721F82"/>
    <w:rsid w:val="00722121"/>
    <w:rsid w:val="007222FF"/>
    <w:rsid w:val="00722309"/>
    <w:rsid w:val="00722470"/>
    <w:rsid w:val="0072256A"/>
    <w:rsid w:val="007229C0"/>
    <w:rsid w:val="00722C5A"/>
    <w:rsid w:val="00723367"/>
    <w:rsid w:val="00723BAA"/>
    <w:rsid w:val="00724095"/>
    <w:rsid w:val="00724371"/>
    <w:rsid w:val="0072472D"/>
    <w:rsid w:val="0072508D"/>
    <w:rsid w:val="0072514D"/>
    <w:rsid w:val="007251BE"/>
    <w:rsid w:val="00725598"/>
    <w:rsid w:val="00725E8D"/>
    <w:rsid w:val="00730CA6"/>
    <w:rsid w:val="007311DC"/>
    <w:rsid w:val="00731231"/>
    <w:rsid w:val="00731862"/>
    <w:rsid w:val="00731C2E"/>
    <w:rsid w:val="00731C9E"/>
    <w:rsid w:val="007322E3"/>
    <w:rsid w:val="007324F7"/>
    <w:rsid w:val="0073250E"/>
    <w:rsid w:val="00732566"/>
    <w:rsid w:val="00733395"/>
    <w:rsid w:val="00733411"/>
    <w:rsid w:val="00733682"/>
    <w:rsid w:val="00733B58"/>
    <w:rsid w:val="00733D98"/>
    <w:rsid w:val="0073474B"/>
    <w:rsid w:val="00735AB2"/>
    <w:rsid w:val="00735E44"/>
    <w:rsid w:val="00735E61"/>
    <w:rsid w:val="00736086"/>
    <w:rsid w:val="00736300"/>
    <w:rsid w:val="0073665B"/>
    <w:rsid w:val="0073687E"/>
    <w:rsid w:val="00736A4C"/>
    <w:rsid w:val="00736E70"/>
    <w:rsid w:val="00737C29"/>
    <w:rsid w:val="00740262"/>
    <w:rsid w:val="007402A1"/>
    <w:rsid w:val="0074039B"/>
    <w:rsid w:val="00740918"/>
    <w:rsid w:val="00740933"/>
    <w:rsid w:val="00740D5F"/>
    <w:rsid w:val="00740D93"/>
    <w:rsid w:val="00740F9F"/>
    <w:rsid w:val="00741228"/>
    <w:rsid w:val="007418BC"/>
    <w:rsid w:val="00741908"/>
    <w:rsid w:val="007421A1"/>
    <w:rsid w:val="00742371"/>
    <w:rsid w:val="0074255C"/>
    <w:rsid w:val="007426F4"/>
    <w:rsid w:val="0074291C"/>
    <w:rsid w:val="007429C7"/>
    <w:rsid w:val="00742A0E"/>
    <w:rsid w:val="00742FE1"/>
    <w:rsid w:val="00743695"/>
    <w:rsid w:val="0074384B"/>
    <w:rsid w:val="007438CD"/>
    <w:rsid w:val="00743D54"/>
    <w:rsid w:val="00744328"/>
    <w:rsid w:val="00744F1A"/>
    <w:rsid w:val="00744F7C"/>
    <w:rsid w:val="0074540C"/>
    <w:rsid w:val="00745D69"/>
    <w:rsid w:val="00746376"/>
    <w:rsid w:val="0074644A"/>
    <w:rsid w:val="007467C4"/>
    <w:rsid w:val="00746D18"/>
    <w:rsid w:val="00746E54"/>
    <w:rsid w:val="00747634"/>
    <w:rsid w:val="00747677"/>
    <w:rsid w:val="00747AA8"/>
    <w:rsid w:val="00747BA6"/>
    <w:rsid w:val="0075028F"/>
    <w:rsid w:val="0075078B"/>
    <w:rsid w:val="007507F4"/>
    <w:rsid w:val="00750997"/>
    <w:rsid w:val="007511DA"/>
    <w:rsid w:val="007513BD"/>
    <w:rsid w:val="00751898"/>
    <w:rsid w:val="00751ADF"/>
    <w:rsid w:val="00751D13"/>
    <w:rsid w:val="00751D7D"/>
    <w:rsid w:val="0075211B"/>
    <w:rsid w:val="007522B8"/>
    <w:rsid w:val="0075282B"/>
    <w:rsid w:val="007532D4"/>
    <w:rsid w:val="007533EC"/>
    <w:rsid w:val="007536CB"/>
    <w:rsid w:val="007536F6"/>
    <w:rsid w:val="0075385F"/>
    <w:rsid w:val="00753AC5"/>
    <w:rsid w:val="00754187"/>
    <w:rsid w:val="00754498"/>
    <w:rsid w:val="007544F2"/>
    <w:rsid w:val="0075459E"/>
    <w:rsid w:val="007545E2"/>
    <w:rsid w:val="0075525C"/>
    <w:rsid w:val="00755A05"/>
    <w:rsid w:val="00755BCC"/>
    <w:rsid w:val="00755CBA"/>
    <w:rsid w:val="00755E3D"/>
    <w:rsid w:val="007566A0"/>
    <w:rsid w:val="00756761"/>
    <w:rsid w:val="00757391"/>
    <w:rsid w:val="007578E9"/>
    <w:rsid w:val="00757ABD"/>
    <w:rsid w:val="00757CCB"/>
    <w:rsid w:val="00757EA8"/>
    <w:rsid w:val="00760098"/>
    <w:rsid w:val="0076039D"/>
    <w:rsid w:val="0076048B"/>
    <w:rsid w:val="00760673"/>
    <w:rsid w:val="007606A3"/>
    <w:rsid w:val="007608A6"/>
    <w:rsid w:val="00760A17"/>
    <w:rsid w:val="00761CA2"/>
    <w:rsid w:val="007622B5"/>
    <w:rsid w:val="00762A13"/>
    <w:rsid w:val="00762A53"/>
    <w:rsid w:val="00762E1E"/>
    <w:rsid w:val="00763257"/>
    <w:rsid w:val="00764243"/>
    <w:rsid w:val="007642A2"/>
    <w:rsid w:val="00764411"/>
    <w:rsid w:val="00764972"/>
    <w:rsid w:val="00764DC5"/>
    <w:rsid w:val="007657C3"/>
    <w:rsid w:val="00765A80"/>
    <w:rsid w:val="00765D63"/>
    <w:rsid w:val="00766187"/>
    <w:rsid w:val="0076663C"/>
    <w:rsid w:val="007666E7"/>
    <w:rsid w:val="00766A50"/>
    <w:rsid w:val="00766A9D"/>
    <w:rsid w:val="00766C31"/>
    <w:rsid w:val="00767174"/>
    <w:rsid w:val="007675D0"/>
    <w:rsid w:val="007676C3"/>
    <w:rsid w:val="00767908"/>
    <w:rsid w:val="00767A46"/>
    <w:rsid w:val="00767F48"/>
    <w:rsid w:val="007706B6"/>
    <w:rsid w:val="007709E9"/>
    <w:rsid w:val="00770B9D"/>
    <w:rsid w:val="00770EBD"/>
    <w:rsid w:val="00771251"/>
    <w:rsid w:val="007713AD"/>
    <w:rsid w:val="007716AB"/>
    <w:rsid w:val="007717BE"/>
    <w:rsid w:val="00772203"/>
    <w:rsid w:val="00772F14"/>
    <w:rsid w:val="007736BD"/>
    <w:rsid w:val="00773DC2"/>
    <w:rsid w:val="00773FD3"/>
    <w:rsid w:val="00774115"/>
    <w:rsid w:val="007746A6"/>
    <w:rsid w:val="00774FC6"/>
    <w:rsid w:val="007751D5"/>
    <w:rsid w:val="0077568B"/>
    <w:rsid w:val="00775CD9"/>
    <w:rsid w:val="00775FF2"/>
    <w:rsid w:val="007764F3"/>
    <w:rsid w:val="007767FB"/>
    <w:rsid w:val="00776A1F"/>
    <w:rsid w:val="0077718A"/>
    <w:rsid w:val="00777D01"/>
    <w:rsid w:val="00777EB1"/>
    <w:rsid w:val="00780150"/>
    <w:rsid w:val="00780750"/>
    <w:rsid w:val="0078075F"/>
    <w:rsid w:val="00780786"/>
    <w:rsid w:val="00780C19"/>
    <w:rsid w:val="00781416"/>
    <w:rsid w:val="00781BA6"/>
    <w:rsid w:val="007822D1"/>
    <w:rsid w:val="007823C8"/>
    <w:rsid w:val="00782CAF"/>
    <w:rsid w:val="007833D6"/>
    <w:rsid w:val="00783426"/>
    <w:rsid w:val="007839B9"/>
    <w:rsid w:val="00783BFF"/>
    <w:rsid w:val="00783E8E"/>
    <w:rsid w:val="0078461B"/>
    <w:rsid w:val="007847D1"/>
    <w:rsid w:val="00784D87"/>
    <w:rsid w:val="0078515C"/>
    <w:rsid w:val="00785248"/>
    <w:rsid w:val="00786920"/>
    <w:rsid w:val="0078693B"/>
    <w:rsid w:val="00786CB9"/>
    <w:rsid w:val="00786E59"/>
    <w:rsid w:val="00787302"/>
    <w:rsid w:val="00787C2E"/>
    <w:rsid w:val="00787CAA"/>
    <w:rsid w:val="00787E64"/>
    <w:rsid w:val="00790033"/>
    <w:rsid w:val="007900AA"/>
    <w:rsid w:val="00790877"/>
    <w:rsid w:val="007915C3"/>
    <w:rsid w:val="007915CD"/>
    <w:rsid w:val="00791D17"/>
    <w:rsid w:val="00791D58"/>
    <w:rsid w:val="00791EFA"/>
    <w:rsid w:val="00791F27"/>
    <w:rsid w:val="007920AF"/>
    <w:rsid w:val="00793B7E"/>
    <w:rsid w:val="00794069"/>
    <w:rsid w:val="00794AD1"/>
    <w:rsid w:val="007951E0"/>
    <w:rsid w:val="00795290"/>
    <w:rsid w:val="0079539A"/>
    <w:rsid w:val="00795581"/>
    <w:rsid w:val="00795A71"/>
    <w:rsid w:val="00795D9D"/>
    <w:rsid w:val="007961E3"/>
    <w:rsid w:val="007962F0"/>
    <w:rsid w:val="0079651A"/>
    <w:rsid w:val="007968E9"/>
    <w:rsid w:val="00796B63"/>
    <w:rsid w:val="00797096"/>
    <w:rsid w:val="0079724B"/>
    <w:rsid w:val="00797AC6"/>
    <w:rsid w:val="007A00F6"/>
    <w:rsid w:val="007A0772"/>
    <w:rsid w:val="007A0942"/>
    <w:rsid w:val="007A0F9B"/>
    <w:rsid w:val="007A113C"/>
    <w:rsid w:val="007A161C"/>
    <w:rsid w:val="007A17D6"/>
    <w:rsid w:val="007A1842"/>
    <w:rsid w:val="007A18CA"/>
    <w:rsid w:val="007A1FBA"/>
    <w:rsid w:val="007A233F"/>
    <w:rsid w:val="007A23B7"/>
    <w:rsid w:val="007A2514"/>
    <w:rsid w:val="007A2579"/>
    <w:rsid w:val="007A30B4"/>
    <w:rsid w:val="007A3414"/>
    <w:rsid w:val="007A35AD"/>
    <w:rsid w:val="007A362A"/>
    <w:rsid w:val="007A37A3"/>
    <w:rsid w:val="007A443E"/>
    <w:rsid w:val="007A4A6E"/>
    <w:rsid w:val="007A51AB"/>
    <w:rsid w:val="007A535E"/>
    <w:rsid w:val="007A5EFE"/>
    <w:rsid w:val="007A619A"/>
    <w:rsid w:val="007A66A0"/>
    <w:rsid w:val="007A687B"/>
    <w:rsid w:val="007A6950"/>
    <w:rsid w:val="007A6C2A"/>
    <w:rsid w:val="007A6FD1"/>
    <w:rsid w:val="007A77CC"/>
    <w:rsid w:val="007B083B"/>
    <w:rsid w:val="007B08E9"/>
    <w:rsid w:val="007B09A7"/>
    <w:rsid w:val="007B12E3"/>
    <w:rsid w:val="007B148F"/>
    <w:rsid w:val="007B1754"/>
    <w:rsid w:val="007B1802"/>
    <w:rsid w:val="007B2480"/>
    <w:rsid w:val="007B2847"/>
    <w:rsid w:val="007B2D4D"/>
    <w:rsid w:val="007B2E06"/>
    <w:rsid w:val="007B325E"/>
    <w:rsid w:val="007B32FF"/>
    <w:rsid w:val="007B364E"/>
    <w:rsid w:val="007B37B0"/>
    <w:rsid w:val="007B3813"/>
    <w:rsid w:val="007B3A95"/>
    <w:rsid w:val="007B4489"/>
    <w:rsid w:val="007B45BD"/>
    <w:rsid w:val="007B4C24"/>
    <w:rsid w:val="007B5547"/>
    <w:rsid w:val="007B57DA"/>
    <w:rsid w:val="007B5D96"/>
    <w:rsid w:val="007B5F6C"/>
    <w:rsid w:val="007B6053"/>
    <w:rsid w:val="007B63CC"/>
    <w:rsid w:val="007B6C82"/>
    <w:rsid w:val="007B73A9"/>
    <w:rsid w:val="007B7880"/>
    <w:rsid w:val="007B7C04"/>
    <w:rsid w:val="007B7E20"/>
    <w:rsid w:val="007C0637"/>
    <w:rsid w:val="007C079C"/>
    <w:rsid w:val="007C0E00"/>
    <w:rsid w:val="007C101A"/>
    <w:rsid w:val="007C149D"/>
    <w:rsid w:val="007C17EE"/>
    <w:rsid w:val="007C1DD6"/>
    <w:rsid w:val="007C291D"/>
    <w:rsid w:val="007C2AE6"/>
    <w:rsid w:val="007C2E02"/>
    <w:rsid w:val="007C3158"/>
    <w:rsid w:val="007C483C"/>
    <w:rsid w:val="007C49BC"/>
    <w:rsid w:val="007C4AC5"/>
    <w:rsid w:val="007C4DB8"/>
    <w:rsid w:val="007C5790"/>
    <w:rsid w:val="007C5BF7"/>
    <w:rsid w:val="007C5C47"/>
    <w:rsid w:val="007C5E4A"/>
    <w:rsid w:val="007C6957"/>
    <w:rsid w:val="007C6B74"/>
    <w:rsid w:val="007C6B89"/>
    <w:rsid w:val="007C6BBA"/>
    <w:rsid w:val="007C6E08"/>
    <w:rsid w:val="007C73F6"/>
    <w:rsid w:val="007C7408"/>
    <w:rsid w:val="007C77C6"/>
    <w:rsid w:val="007C781E"/>
    <w:rsid w:val="007D08B2"/>
    <w:rsid w:val="007D0904"/>
    <w:rsid w:val="007D0DCF"/>
    <w:rsid w:val="007D1315"/>
    <w:rsid w:val="007D1411"/>
    <w:rsid w:val="007D2392"/>
    <w:rsid w:val="007D247E"/>
    <w:rsid w:val="007D2E83"/>
    <w:rsid w:val="007D33E8"/>
    <w:rsid w:val="007D36E8"/>
    <w:rsid w:val="007D37E7"/>
    <w:rsid w:val="007D383A"/>
    <w:rsid w:val="007D3CC6"/>
    <w:rsid w:val="007D4E4D"/>
    <w:rsid w:val="007D5436"/>
    <w:rsid w:val="007D5C6F"/>
    <w:rsid w:val="007D6441"/>
    <w:rsid w:val="007D6DBC"/>
    <w:rsid w:val="007D7441"/>
    <w:rsid w:val="007D7566"/>
    <w:rsid w:val="007D78F8"/>
    <w:rsid w:val="007D7C13"/>
    <w:rsid w:val="007D7E84"/>
    <w:rsid w:val="007E0001"/>
    <w:rsid w:val="007E0153"/>
    <w:rsid w:val="007E0727"/>
    <w:rsid w:val="007E109E"/>
    <w:rsid w:val="007E12C7"/>
    <w:rsid w:val="007E13F2"/>
    <w:rsid w:val="007E1CA8"/>
    <w:rsid w:val="007E1EF4"/>
    <w:rsid w:val="007E2389"/>
    <w:rsid w:val="007E31B6"/>
    <w:rsid w:val="007E33FD"/>
    <w:rsid w:val="007E37D4"/>
    <w:rsid w:val="007E3A93"/>
    <w:rsid w:val="007E3F15"/>
    <w:rsid w:val="007E413D"/>
    <w:rsid w:val="007E4819"/>
    <w:rsid w:val="007E482F"/>
    <w:rsid w:val="007E484D"/>
    <w:rsid w:val="007E4979"/>
    <w:rsid w:val="007E4B88"/>
    <w:rsid w:val="007E5394"/>
    <w:rsid w:val="007E5884"/>
    <w:rsid w:val="007E5A85"/>
    <w:rsid w:val="007E627A"/>
    <w:rsid w:val="007E66AB"/>
    <w:rsid w:val="007E6CB0"/>
    <w:rsid w:val="007E784A"/>
    <w:rsid w:val="007F0095"/>
    <w:rsid w:val="007F0474"/>
    <w:rsid w:val="007F0523"/>
    <w:rsid w:val="007F0CEF"/>
    <w:rsid w:val="007F0CF2"/>
    <w:rsid w:val="007F0E71"/>
    <w:rsid w:val="007F155A"/>
    <w:rsid w:val="007F187B"/>
    <w:rsid w:val="007F1E44"/>
    <w:rsid w:val="007F2D51"/>
    <w:rsid w:val="007F312E"/>
    <w:rsid w:val="007F3C36"/>
    <w:rsid w:val="007F3F6C"/>
    <w:rsid w:val="007F48FE"/>
    <w:rsid w:val="007F5382"/>
    <w:rsid w:val="007F54FC"/>
    <w:rsid w:val="007F55C3"/>
    <w:rsid w:val="007F55E9"/>
    <w:rsid w:val="007F5C7D"/>
    <w:rsid w:val="007F5EE0"/>
    <w:rsid w:val="007F63A1"/>
    <w:rsid w:val="007F699F"/>
    <w:rsid w:val="007F7017"/>
    <w:rsid w:val="007F7408"/>
    <w:rsid w:val="007F78CF"/>
    <w:rsid w:val="007F78F7"/>
    <w:rsid w:val="007F7909"/>
    <w:rsid w:val="00800471"/>
    <w:rsid w:val="0080053A"/>
    <w:rsid w:val="00800E6D"/>
    <w:rsid w:val="00800EF4"/>
    <w:rsid w:val="0080138D"/>
    <w:rsid w:val="008015EF"/>
    <w:rsid w:val="00801CF4"/>
    <w:rsid w:val="008021EA"/>
    <w:rsid w:val="0080264B"/>
    <w:rsid w:val="00802832"/>
    <w:rsid w:val="00802898"/>
    <w:rsid w:val="008029EE"/>
    <w:rsid w:val="00802F61"/>
    <w:rsid w:val="008036BF"/>
    <w:rsid w:val="00803C2D"/>
    <w:rsid w:val="008044A3"/>
    <w:rsid w:val="008048BF"/>
    <w:rsid w:val="00804B5C"/>
    <w:rsid w:val="008051BC"/>
    <w:rsid w:val="00805335"/>
    <w:rsid w:val="008053D4"/>
    <w:rsid w:val="008059B2"/>
    <w:rsid w:val="00805D77"/>
    <w:rsid w:val="00806DB7"/>
    <w:rsid w:val="00806E88"/>
    <w:rsid w:val="00806EB8"/>
    <w:rsid w:val="00806F54"/>
    <w:rsid w:val="00806FE9"/>
    <w:rsid w:val="008070AA"/>
    <w:rsid w:val="0080725A"/>
    <w:rsid w:val="00807281"/>
    <w:rsid w:val="00807404"/>
    <w:rsid w:val="0080757A"/>
    <w:rsid w:val="008076E3"/>
    <w:rsid w:val="00807701"/>
    <w:rsid w:val="008104AA"/>
    <w:rsid w:val="00810C16"/>
    <w:rsid w:val="00810DF2"/>
    <w:rsid w:val="00810F30"/>
    <w:rsid w:val="00812178"/>
    <w:rsid w:val="00812217"/>
    <w:rsid w:val="008126DB"/>
    <w:rsid w:val="00812B61"/>
    <w:rsid w:val="0081311F"/>
    <w:rsid w:val="008136E1"/>
    <w:rsid w:val="00813EC1"/>
    <w:rsid w:val="0081401A"/>
    <w:rsid w:val="00814398"/>
    <w:rsid w:val="008153DB"/>
    <w:rsid w:val="008155A1"/>
    <w:rsid w:val="00815ADD"/>
    <w:rsid w:val="00815D45"/>
    <w:rsid w:val="00815E92"/>
    <w:rsid w:val="008165EA"/>
    <w:rsid w:val="008167DF"/>
    <w:rsid w:val="00816C90"/>
    <w:rsid w:val="00816D7A"/>
    <w:rsid w:val="00817457"/>
    <w:rsid w:val="0082044C"/>
    <w:rsid w:val="0082044D"/>
    <w:rsid w:val="00820978"/>
    <w:rsid w:val="00821A7C"/>
    <w:rsid w:val="00821DD0"/>
    <w:rsid w:val="008220CC"/>
    <w:rsid w:val="00822175"/>
    <w:rsid w:val="00822515"/>
    <w:rsid w:val="00822E96"/>
    <w:rsid w:val="00822EBF"/>
    <w:rsid w:val="008239BF"/>
    <w:rsid w:val="00823D9C"/>
    <w:rsid w:val="00824045"/>
    <w:rsid w:val="00824F66"/>
    <w:rsid w:val="008266A8"/>
    <w:rsid w:val="008273B2"/>
    <w:rsid w:val="00827448"/>
    <w:rsid w:val="00827D60"/>
    <w:rsid w:val="00827FBC"/>
    <w:rsid w:val="0083002B"/>
    <w:rsid w:val="00830647"/>
    <w:rsid w:val="0083071B"/>
    <w:rsid w:val="0083087D"/>
    <w:rsid w:val="008309D8"/>
    <w:rsid w:val="0083160E"/>
    <w:rsid w:val="008326BB"/>
    <w:rsid w:val="00832ECF"/>
    <w:rsid w:val="00833738"/>
    <w:rsid w:val="00833AB0"/>
    <w:rsid w:val="0083437E"/>
    <w:rsid w:val="0083475D"/>
    <w:rsid w:val="00834ACE"/>
    <w:rsid w:val="00834B7B"/>
    <w:rsid w:val="008351B8"/>
    <w:rsid w:val="0083581A"/>
    <w:rsid w:val="00836371"/>
    <w:rsid w:val="00836D9F"/>
    <w:rsid w:val="00836EC1"/>
    <w:rsid w:val="00840821"/>
    <w:rsid w:val="00840D36"/>
    <w:rsid w:val="00840EF6"/>
    <w:rsid w:val="008415D9"/>
    <w:rsid w:val="00841B92"/>
    <w:rsid w:val="0084208D"/>
    <w:rsid w:val="008420B1"/>
    <w:rsid w:val="008421F8"/>
    <w:rsid w:val="00842568"/>
    <w:rsid w:val="00842D58"/>
    <w:rsid w:val="0084366F"/>
    <w:rsid w:val="008443B6"/>
    <w:rsid w:val="00844BFA"/>
    <w:rsid w:val="00844CF8"/>
    <w:rsid w:val="0084567B"/>
    <w:rsid w:val="00845CCB"/>
    <w:rsid w:val="00845EFE"/>
    <w:rsid w:val="00846C37"/>
    <w:rsid w:val="00846D41"/>
    <w:rsid w:val="00846E64"/>
    <w:rsid w:val="00846EF6"/>
    <w:rsid w:val="00847112"/>
    <w:rsid w:val="008477F3"/>
    <w:rsid w:val="008478A8"/>
    <w:rsid w:val="008479B0"/>
    <w:rsid w:val="00847F03"/>
    <w:rsid w:val="00850A88"/>
    <w:rsid w:val="008518B1"/>
    <w:rsid w:val="0085196D"/>
    <w:rsid w:val="00853398"/>
    <w:rsid w:val="00853EA2"/>
    <w:rsid w:val="00853FCC"/>
    <w:rsid w:val="00854011"/>
    <w:rsid w:val="00854557"/>
    <w:rsid w:val="00854D4A"/>
    <w:rsid w:val="00855289"/>
    <w:rsid w:val="008555A6"/>
    <w:rsid w:val="0085577F"/>
    <w:rsid w:val="008565F0"/>
    <w:rsid w:val="0085675A"/>
    <w:rsid w:val="00856A2C"/>
    <w:rsid w:val="00856A5B"/>
    <w:rsid w:val="00856ACD"/>
    <w:rsid w:val="00857727"/>
    <w:rsid w:val="00857E43"/>
    <w:rsid w:val="008601A3"/>
    <w:rsid w:val="00860483"/>
    <w:rsid w:val="0086074D"/>
    <w:rsid w:val="0086082D"/>
    <w:rsid w:val="00860D14"/>
    <w:rsid w:val="0086188E"/>
    <w:rsid w:val="00862472"/>
    <w:rsid w:val="00862638"/>
    <w:rsid w:val="00862F82"/>
    <w:rsid w:val="00863087"/>
    <w:rsid w:val="00863D5C"/>
    <w:rsid w:val="00864C97"/>
    <w:rsid w:val="008650DB"/>
    <w:rsid w:val="008653F2"/>
    <w:rsid w:val="008654CE"/>
    <w:rsid w:val="00865799"/>
    <w:rsid w:val="008657FE"/>
    <w:rsid w:val="00865816"/>
    <w:rsid w:val="00865933"/>
    <w:rsid w:val="00865CCE"/>
    <w:rsid w:val="00865DFF"/>
    <w:rsid w:val="00865F71"/>
    <w:rsid w:val="00866067"/>
    <w:rsid w:val="00866089"/>
    <w:rsid w:val="00866328"/>
    <w:rsid w:val="00866592"/>
    <w:rsid w:val="00866B44"/>
    <w:rsid w:val="00866C31"/>
    <w:rsid w:val="00866FCC"/>
    <w:rsid w:val="00866FE9"/>
    <w:rsid w:val="00867138"/>
    <w:rsid w:val="008676F8"/>
    <w:rsid w:val="00867766"/>
    <w:rsid w:val="00867E76"/>
    <w:rsid w:val="00870831"/>
    <w:rsid w:val="00870F1E"/>
    <w:rsid w:val="00871016"/>
    <w:rsid w:val="0087118E"/>
    <w:rsid w:val="008712C4"/>
    <w:rsid w:val="00871552"/>
    <w:rsid w:val="0087181A"/>
    <w:rsid w:val="0087246C"/>
    <w:rsid w:val="00872780"/>
    <w:rsid w:val="00872883"/>
    <w:rsid w:val="00872B92"/>
    <w:rsid w:val="00873362"/>
    <w:rsid w:val="008734BA"/>
    <w:rsid w:val="00874068"/>
    <w:rsid w:val="00874516"/>
    <w:rsid w:val="00874CCB"/>
    <w:rsid w:val="00875137"/>
    <w:rsid w:val="008751C9"/>
    <w:rsid w:val="008751FC"/>
    <w:rsid w:val="008753A3"/>
    <w:rsid w:val="00875657"/>
    <w:rsid w:val="008758E8"/>
    <w:rsid w:val="008759C0"/>
    <w:rsid w:val="00875C95"/>
    <w:rsid w:val="00875E55"/>
    <w:rsid w:val="00875EC0"/>
    <w:rsid w:val="00875F1C"/>
    <w:rsid w:val="0087601E"/>
    <w:rsid w:val="0087620D"/>
    <w:rsid w:val="00876218"/>
    <w:rsid w:val="00876447"/>
    <w:rsid w:val="00876529"/>
    <w:rsid w:val="00876545"/>
    <w:rsid w:val="00876D96"/>
    <w:rsid w:val="00876E51"/>
    <w:rsid w:val="008771F4"/>
    <w:rsid w:val="0087723F"/>
    <w:rsid w:val="008772FD"/>
    <w:rsid w:val="00877421"/>
    <w:rsid w:val="00877585"/>
    <w:rsid w:val="00877A6C"/>
    <w:rsid w:val="00880445"/>
    <w:rsid w:val="00880A46"/>
    <w:rsid w:val="00880C15"/>
    <w:rsid w:val="00881234"/>
    <w:rsid w:val="008815A2"/>
    <w:rsid w:val="0088177A"/>
    <w:rsid w:val="0088179A"/>
    <w:rsid w:val="00881F6D"/>
    <w:rsid w:val="00882642"/>
    <w:rsid w:val="0088295C"/>
    <w:rsid w:val="0088305F"/>
    <w:rsid w:val="0088471B"/>
    <w:rsid w:val="008849CF"/>
    <w:rsid w:val="00884CBC"/>
    <w:rsid w:val="0088523F"/>
    <w:rsid w:val="008853A3"/>
    <w:rsid w:val="008855B1"/>
    <w:rsid w:val="00885AB1"/>
    <w:rsid w:val="008862BF"/>
    <w:rsid w:val="00886AAC"/>
    <w:rsid w:val="008878BA"/>
    <w:rsid w:val="00887F88"/>
    <w:rsid w:val="0089050F"/>
    <w:rsid w:val="00890BD4"/>
    <w:rsid w:val="0089169A"/>
    <w:rsid w:val="00891DFC"/>
    <w:rsid w:val="00892B17"/>
    <w:rsid w:val="008931E9"/>
    <w:rsid w:val="008933E6"/>
    <w:rsid w:val="008939B1"/>
    <w:rsid w:val="00894792"/>
    <w:rsid w:val="00894991"/>
    <w:rsid w:val="00894D40"/>
    <w:rsid w:val="008950EE"/>
    <w:rsid w:val="00895670"/>
    <w:rsid w:val="00895880"/>
    <w:rsid w:val="00896427"/>
    <w:rsid w:val="008964F0"/>
    <w:rsid w:val="00896923"/>
    <w:rsid w:val="00896EAA"/>
    <w:rsid w:val="00897341"/>
    <w:rsid w:val="00897CA3"/>
    <w:rsid w:val="00897CE6"/>
    <w:rsid w:val="00897ED6"/>
    <w:rsid w:val="00897EEF"/>
    <w:rsid w:val="008A0460"/>
    <w:rsid w:val="008A06AB"/>
    <w:rsid w:val="008A06C0"/>
    <w:rsid w:val="008A077B"/>
    <w:rsid w:val="008A0BF4"/>
    <w:rsid w:val="008A154D"/>
    <w:rsid w:val="008A15B9"/>
    <w:rsid w:val="008A1BF4"/>
    <w:rsid w:val="008A1F24"/>
    <w:rsid w:val="008A2217"/>
    <w:rsid w:val="008A2359"/>
    <w:rsid w:val="008A2427"/>
    <w:rsid w:val="008A2506"/>
    <w:rsid w:val="008A2AFC"/>
    <w:rsid w:val="008A30E7"/>
    <w:rsid w:val="008A3282"/>
    <w:rsid w:val="008A3595"/>
    <w:rsid w:val="008A35F8"/>
    <w:rsid w:val="008A3D1D"/>
    <w:rsid w:val="008A414E"/>
    <w:rsid w:val="008A4B72"/>
    <w:rsid w:val="008A4CD3"/>
    <w:rsid w:val="008A5300"/>
    <w:rsid w:val="008A6024"/>
    <w:rsid w:val="008A6E25"/>
    <w:rsid w:val="008A701C"/>
    <w:rsid w:val="008A71C2"/>
    <w:rsid w:val="008A739B"/>
    <w:rsid w:val="008A746D"/>
    <w:rsid w:val="008A7BB7"/>
    <w:rsid w:val="008B02D4"/>
    <w:rsid w:val="008B0BD7"/>
    <w:rsid w:val="008B0E0F"/>
    <w:rsid w:val="008B103E"/>
    <w:rsid w:val="008B1555"/>
    <w:rsid w:val="008B16E2"/>
    <w:rsid w:val="008B1BEE"/>
    <w:rsid w:val="008B21F9"/>
    <w:rsid w:val="008B2527"/>
    <w:rsid w:val="008B2BFE"/>
    <w:rsid w:val="008B2E6A"/>
    <w:rsid w:val="008B3CFD"/>
    <w:rsid w:val="008B3DDD"/>
    <w:rsid w:val="008B3E85"/>
    <w:rsid w:val="008B479E"/>
    <w:rsid w:val="008B4ED7"/>
    <w:rsid w:val="008B5122"/>
    <w:rsid w:val="008B568C"/>
    <w:rsid w:val="008B5E18"/>
    <w:rsid w:val="008B5EF2"/>
    <w:rsid w:val="008B5F79"/>
    <w:rsid w:val="008B6CB0"/>
    <w:rsid w:val="008B6EB7"/>
    <w:rsid w:val="008B72D2"/>
    <w:rsid w:val="008B7674"/>
    <w:rsid w:val="008B7EFC"/>
    <w:rsid w:val="008C02F2"/>
    <w:rsid w:val="008C048E"/>
    <w:rsid w:val="008C0931"/>
    <w:rsid w:val="008C12DE"/>
    <w:rsid w:val="008C13D2"/>
    <w:rsid w:val="008C1A7F"/>
    <w:rsid w:val="008C1C69"/>
    <w:rsid w:val="008C1CC0"/>
    <w:rsid w:val="008C1EE1"/>
    <w:rsid w:val="008C2694"/>
    <w:rsid w:val="008C26D1"/>
    <w:rsid w:val="008C2DA7"/>
    <w:rsid w:val="008C30BA"/>
    <w:rsid w:val="008C34E5"/>
    <w:rsid w:val="008C3E04"/>
    <w:rsid w:val="008C3E92"/>
    <w:rsid w:val="008C42B0"/>
    <w:rsid w:val="008C4300"/>
    <w:rsid w:val="008C4535"/>
    <w:rsid w:val="008C524E"/>
    <w:rsid w:val="008C5F4B"/>
    <w:rsid w:val="008C652F"/>
    <w:rsid w:val="008C6B60"/>
    <w:rsid w:val="008C6FF1"/>
    <w:rsid w:val="008C7C81"/>
    <w:rsid w:val="008C7F32"/>
    <w:rsid w:val="008D0205"/>
    <w:rsid w:val="008D07F7"/>
    <w:rsid w:val="008D0FEF"/>
    <w:rsid w:val="008D1032"/>
    <w:rsid w:val="008D13BE"/>
    <w:rsid w:val="008D1B30"/>
    <w:rsid w:val="008D1C7A"/>
    <w:rsid w:val="008D2217"/>
    <w:rsid w:val="008D232B"/>
    <w:rsid w:val="008D2BA4"/>
    <w:rsid w:val="008D2D1C"/>
    <w:rsid w:val="008D331D"/>
    <w:rsid w:val="008D3618"/>
    <w:rsid w:val="008D3DA3"/>
    <w:rsid w:val="008D3DE8"/>
    <w:rsid w:val="008D40D9"/>
    <w:rsid w:val="008D4678"/>
    <w:rsid w:val="008D4D9D"/>
    <w:rsid w:val="008D6E96"/>
    <w:rsid w:val="008D6F3E"/>
    <w:rsid w:val="008D7544"/>
    <w:rsid w:val="008D77B2"/>
    <w:rsid w:val="008D78B0"/>
    <w:rsid w:val="008D7F26"/>
    <w:rsid w:val="008D7F27"/>
    <w:rsid w:val="008E0079"/>
    <w:rsid w:val="008E04AF"/>
    <w:rsid w:val="008E072E"/>
    <w:rsid w:val="008E10E7"/>
    <w:rsid w:val="008E129B"/>
    <w:rsid w:val="008E14E7"/>
    <w:rsid w:val="008E15B6"/>
    <w:rsid w:val="008E1E1F"/>
    <w:rsid w:val="008E1EE7"/>
    <w:rsid w:val="008E2345"/>
    <w:rsid w:val="008E2691"/>
    <w:rsid w:val="008E26A9"/>
    <w:rsid w:val="008E27AB"/>
    <w:rsid w:val="008E2A1F"/>
    <w:rsid w:val="008E2DD5"/>
    <w:rsid w:val="008E3384"/>
    <w:rsid w:val="008E33BD"/>
    <w:rsid w:val="008E3559"/>
    <w:rsid w:val="008E35FA"/>
    <w:rsid w:val="008E3704"/>
    <w:rsid w:val="008E3D05"/>
    <w:rsid w:val="008E466A"/>
    <w:rsid w:val="008E46FE"/>
    <w:rsid w:val="008E482F"/>
    <w:rsid w:val="008E4A59"/>
    <w:rsid w:val="008E4F5C"/>
    <w:rsid w:val="008E5102"/>
    <w:rsid w:val="008E5441"/>
    <w:rsid w:val="008E5506"/>
    <w:rsid w:val="008E57D4"/>
    <w:rsid w:val="008E5A0F"/>
    <w:rsid w:val="008E6804"/>
    <w:rsid w:val="008E6865"/>
    <w:rsid w:val="008E690C"/>
    <w:rsid w:val="008E6F34"/>
    <w:rsid w:val="008E781D"/>
    <w:rsid w:val="008E789E"/>
    <w:rsid w:val="008F067C"/>
    <w:rsid w:val="008F0893"/>
    <w:rsid w:val="008F1259"/>
    <w:rsid w:val="008F15E0"/>
    <w:rsid w:val="008F1628"/>
    <w:rsid w:val="008F1771"/>
    <w:rsid w:val="008F1B78"/>
    <w:rsid w:val="008F241E"/>
    <w:rsid w:val="008F2D3F"/>
    <w:rsid w:val="008F3DF5"/>
    <w:rsid w:val="008F4098"/>
    <w:rsid w:val="008F40AF"/>
    <w:rsid w:val="008F42CB"/>
    <w:rsid w:val="008F446E"/>
    <w:rsid w:val="008F4B0A"/>
    <w:rsid w:val="008F5ADD"/>
    <w:rsid w:val="008F5ECD"/>
    <w:rsid w:val="008F70BC"/>
    <w:rsid w:val="008F7266"/>
    <w:rsid w:val="008F7B1A"/>
    <w:rsid w:val="008F7B21"/>
    <w:rsid w:val="008F7B44"/>
    <w:rsid w:val="008F7EB3"/>
    <w:rsid w:val="008F7F86"/>
    <w:rsid w:val="009005D6"/>
    <w:rsid w:val="00900799"/>
    <w:rsid w:val="009013A6"/>
    <w:rsid w:val="00901660"/>
    <w:rsid w:val="009018BC"/>
    <w:rsid w:val="00901922"/>
    <w:rsid w:val="00901CAB"/>
    <w:rsid w:val="00901D1E"/>
    <w:rsid w:val="00901E74"/>
    <w:rsid w:val="0090282F"/>
    <w:rsid w:val="009028DD"/>
    <w:rsid w:val="00902950"/>
    <w:rsid w:val="00902C4E"/>
    <w:rsid w:val="009039F0"/>
    <w:rsid w:val="00903C2C"/>
    <w:rsid w:val="00903DF8"/>
    <w:rsid w:val="00903FB0"/>
    <w:rsid w:val="0090421F"/>
    <w:rsid w:val="009045FF"/>
    <w:rsid w:val="00904D2F"/>
    <w:rsid w:val="00905322"/>
    <w:rsid w:val="00906356"/>
    <w:rsid w:val="0090650A"/>
    <w:rsid w:val="00906618"/>
    <w:rsid w:val="00906AE5"/>
    <w:rsid w:val="0090736B"/>
    <w:rsid w:val="00907941"/>
    <w:rsid w:val="00907E04"/>
    <w:rsid w:val="00907FF5"/>
    <w:rsid w:val="009102C6"/>
    <w:rsid w:val="0091066B"/>
    <w:rsid w:val="00910994"/>
    <w:rsid w:val="00911298"/>
    <w:rsid w:val="009116F9"/>
    <w:rsid w:val="009117D3"/>
    <w:rsid w:val="00911C16"/>
    <w:rsid w:val="00911E87"/>
    <w:rsid w:val="009123E8"/>
    <w:rsid w:val="0091274E"/>
    <w:rsid w:val="00912A0D"/>
    <w:rsid w:val="00912A38"/>
    <w:rsid w:val="00912DA0"/>
    <w:rsid w:val="009132F4"/>
    <w:rsid w:val="0091338F"/>
    <w:rsid w:val="009135CE"/>
    <w:rsid w:val="00913A70"/>
    <w:rsid w:val="00913A7E"/>
    <w:rsid w:val="00913E1C"/>
    <w:rsid w:val="009140F0"/>
    <w:rsid w:val="009142E0"/>
    <w:rsid w:val="00914621"/>
    <w:rsid w:val="00914B33"/>
    <w:rsid w:val="00914BC2"/>
    <w:rsid w:val="00916166"/>
    <w:rsid w:val="0091634A"/>
    <w:rsid w:val="009164F5"/>
    <w:rsid w:val="00916817"/>
    <w:rsid w:val="00916928"/>
    <w:rsid w:val="00916E93"/>
    <w:rsid w:val="00917320"/>
    <w:rsid w:val="009174A3"/>
    <w:rsid w:val="009175B9"/>
    <w:rsid w:val="009176B3"/>
    <w:rsid w:val="00917EAC"/>
    <w:rsid w:val="009200CB"/>
    <w:rsid w:val="0092020D"/>
    <w:rsid w:val="00920540"/>
    <w:rsid w:val="00920C0E"/>
    <w:rsid w:val="00920D5C"/>
    <w:rsid w:val="00921174"/>
    <w:rsid w:val="00921336"/>
    <w:rsid w:val="00921401"/>
    <w:rsid w:val="00921500"/>
    <w:rsid w:val="00921724"/>
    <w:rsid w:val="009218D5"/>
    <w:rsid w:val="00921930"/>
    <w:rsid w:val="00921CDE"/>
    <w:rsid w:val="00921EBD"/>
    <w:rsid w:val="00922284"/>
    <w:rsid w:val="00922354"/>
    <w:rsid w:val="00922646"/>
    <w:rsid w:val="00922F54"/>
    <w:rsid w:val="00922F5D"/>
    <w:rsid w:val="00922F9C"/>
    <w:rsid w:val="0092316E"/>
    <w:rsid w:val="009231DE"/>
    <w:rsid w:val="0092379A"/>
    <w:rsid w:val="00923B0E"/>
    <w:rsid w:val="00926FC4"/>
    <w:rsid w:val="00927105"/>
    <w:rsid w:val="00927428"/>
    <w:rsid w:val="0092751C"/>
    <w:rsid w:val="00927BBC"/>
    <w:rsid w:val="00930739"/>
    <w:rsid w:val="0093077A"/>
    <w:rsid w:val="00930F91"/>
    <w:rsid w:val="00931401"/>
    <w:rsid w:val="00931597"/>
    <w:rsid w:val="00931859"/>
    <w:rsid w:val="00931B53"/>
    <w:rsid w:val="00931BF7"/>
    <w:rsid w:val="00931CBF"/>
    <w:rsid w:val="00932867"/>
    <w:rsid w:val="00932E67"/>
    <w:rsid w:val="00932FB8"/>
    <w:rsid w:val="00933452"/>
    <w:rsid w:val="009338EC"/>
    <w:rsid w:val="00933F17"/>
    <w:rsid w:val="0093492B"/>
    <w:rsid w:val="00934A93"/>
    <w:rsid w:val="00935050"/>
    <w:rsid w:val="00935107"/>
    <w:rsid w:val="009358C4"/>
    <w:rsid w:val="00935C08"/>
    <w:rsid w:val="00935EA0"/>
    <w:rsid w:val="009360CE"/>
    <w:rsid w:val="00936740"/>
    <w:rsid w:val="009369D0"/>
    <w:rsid w:val="00936BC7"/>
    <w:rsid w:val="00936CDB"/>
    <w:rsid w:val="00937055"/>
    <w:rsid w:val="00937156"/>
    <w:rsid w:val="00937713"/>
    <w:rsid w:val="009379CE"/>
    <w:rsid w:val="00937A5C"/>
    <w:rsid w:val="009407AA"/>
    <w:rsid w:val="00940A0C"/>
    <w:rsid w:val="00941469"/>
    <w:rsid w:val="00941C64"/>
    <w:rsid w:val="00941F2F"/>
    <w:rsid w:val="009421AD"/>
    <w:rsid w:val="0094279F"/>
    <w:rsid w:val="00942AAF"/>
    <w:rsid w:val="00942E3C"/>
    <w:rsid w:val="009431BD"/>
    <w:rsid w:val="009434C4"/>
    <w:rsid w:val="00943CF2"/>
    <w:rsid w:val="00944AC4"/>
    <w:rsid w:val="0094530E"/>
    <w:rsid w:val="0094545F"/>
    <w:rsid w:val="00945507"/>
    <w:rsid w:val="0094569D"/>
    <w:rsid w:val="00945775"/>
    <w:rsid w:val="00945FCA"/>
    <w:rsid w:val="00946410"/>
    <w:rsid w:val="00946927"/>
    <w:rsid w:val="0094700A"/>
    <w:rsid w:val="00947941"/>
    <w:rsid w:val="00947ACC"/>
    <w:rsid w:val="00947D26"/>
    <w:rsid w:val="00950438"/>
    <w:rsid w:val="0095089D"/>
    <w:rsid w:val="00950E72"/>
    <w:rsid w:val="009517F4"/>
    <w:rsid w:val="00951D78"/>
    <w:rsid w:val="00952027"/>
    <w:rsid w:val="00952D01"/>
    <w:rsid w:val="00953696"/>
    <w:rsid w:val="00953B4A"/>
    <w:rsid w:val="00953E27"/>
    <w:rsid w:val="009540ED"/>
    <w:rsid w:val="00955C46"/>
    <w:rsid w:val="0095612B"/>
    <w:rsid w:val="00956CCC"/>
    <w:rsid w:val="00956DCD"/>
    <w:rsid w:val="009576AA"/>
    <w:rsid w:val="009576E0"/>
    <w:rsid w:val="00957993"/>
    <w:rsid w:val="00957F4D"/>
    <w:rsid w:val="0096042B"/>
    <w:rsid w:val="00960444"/>
    <w:rsid w:val="00960586"/>
    <w:rsid w:val="0096058B"/>
    <w:rsid w:val="00960E38"/>
    <w:rsid w:val="0096103F"/>
    <w:rsid w:val="00962356"/>
    <w:rsid w:val="00962F0A"/>
    <w:rsid w:val="00962F0D"/>
    <w:rsid w:val="0096389C"/>
    <w:rsid w:val="00963D73"/>
    <w:rsid w:val="009641AC"/>
    <w:rsid w:val="0096459B"/>
    <w:rsid w:val="00964E11"/>
    <w:rsid w:val="00965123"/>
    <w:rsid w:val="00965248"/>
    <w:rsid w:val="00965980"/>
    <w:rsid w:val="009659D1"/>
    <w:rsid w:val="00965ACC"/>
    <w:rsid w:val="00965F2E"/>
    <w:rsid w:val="009661C5"/>
    <w:rsid w:val="0096658C"/>
    <w:rsid w:val="0096676C"/>
    <w:rsid w:val="00967009"/>
    <w:rsid w:val="009677BC"/>
    <w:rsid w:val="00967E2B"/>
    <w:rsid w:val="009708D8"/>
    <w:rsid w:val="00970A89"/>
    <w:rsid w:val="00970F38"/>
    <w:rsid w:val="00971A1C"/>
    <w:rsid w:val="00971B60"/>
    <w:rsid w:val="00971C57"/>
    <w:rsid w:val="00971C98"/>
    <w:rsid w:val="00971E13"/>
    <w:rsid w:val="00971ED8"/>
    <w:rsid w:val="00972775"/>
    <w:rsid w:val="00972E8A"/>
    <w:rsid w:val="00972FAC"/>
    <w:rsid w:val="0097354B"/>
    <w:rsid w:val="00973855"/>
    <w:rsid w:val="009741ED"/>
    <w:rsid w:val="00974EDA"/>
    <w:rsid w:val="00974F07"/>
    <w:rsid w:val="00975367"/>
    <w:rsid w:val="009754E4"/>
    <w:rsid w:val="00975AC7"/>
    <w:rsid w:val="00975BED"/>
    <w:rsid w:val="00976635"/>
    <w:rsid w:val="00977155"/>
    <w:rsid w:val="009773D9"/>
    <w:rsid w:val="00977E8F"/>
    <w:rsid w:val="00980250"/>
    <w:rsid w:val="0098062C"/>
    <w:rsid w:val="009809CF"/>
    <w:rsid w:val="00980DAE"/>
    <w:rsid w:val="00980E33"/>
    <w:rsid w:val="0098129F"/>
    <w:rsid w:val="009818A9"/>
    <w:rsid w:val="00981922"/>
    <w:rsid w:val="00981ADB"/>
    <w:rsid w:val="009821E1"/>
    <w:rsid w:val="00982437"/>
    <w:rsid w:val="0098288A"/>
    <w:rsid w:val="00982C98"/>
    <w:rsid w:val="00983023"/>
    <w:rsid w:val="00983147"/>
    <w:rsid w:val="0098384F"/>
    <w:rsid w:val="00983CC6"/>
    <w:rsid w:val="0098440A"/>
    <w:rsid w:val="00984709"/>
    <w:rsid w:val="00984978"/>
    <w:rsid w:val="00985181"/>
    <w:rsid w:val="0098525E"/>
    <w:rsid w:val="00985F99"/>
    <w:rsid w:val="00986172"/>
    <w:rsid w:val="009866DA"/>
    <w:rsid w:val="0098693E"/>
    <w:rsid w:val="00986F6A"/>
    <w:rsid w:val="009872A5"/>
    <w:rsid w:val="0099066D"/>
    <w:rsid w:val="0099083E"/>
    <w:rsid w:val="00991041"/>
    <w:rsid w:val="009916B0"/>
    <w:rsid w:val="0099178B"/>
    <w:rsid w:val="00991802"/>
    <w:rsid w:val="009919B3"/>
    <w:rsid w:val="00991AD9"/>
    <w:rsid w:val="00991D63"/>
    <w:rsid w:val="00991DFC"/>
    <w:rsid w:val="00991ED3"/>
    <w:rsid w:val="00991ED6"/>
    <w:rsid w:val="00991F0D"/>
    <w:rsid w:val="00992279"/>
    <w:rsid w:val="009924A3"/>
    <w:rsid w:val="0099295D"/>
    <w:rsid w:val="00992A45"/>
    <w:rsid w:val="00992F61"/>
    <w:rsid w:val="00993A7F"/>
    <w:rsid w:val="00993FBB"/>
    <w:rsid w:val="009944D5"/>
    <w:rsid w:val="0099453B"/>
    <w:rsid w:val="00994A59"/>
    <w:rsid w:val="00994ABF"/>
    <w:rsid w:val="00994BAF"/>
    <w:rsid w:val="0099512F"/>
    <w:rsid w:val="00996230"/>
    <w:rsid w:val="009963C4"/>
    <w:rsid w:val="009964C6"/>
    <w:rsid w:val="009964DB"/>
    <w:rsid w:val="009967C0"/>
    <w:rsid w:val="00996E74"/>
    <w:rsid w:val="00996F54"/>
    <w:rsid w:val="009973FA"/>
    <w:rsid w:val="0099763D"/>
    <w:rsid w:val="00997673"/>
    <w:rsid w:val="009A0166"/>
    <w:rsid w:val="009A03EB"/>
    <w:rsid w:val="009A0D5E"/>
    <w:rsid w:val="009A1519"/>
    <w:rsid w:val="009A1F9F"/>
    <w:rsid w:val="009A20BF"/>
    <w:rsid w:val="009A305B"/>
    <w:rsid w:val="009A3631"/>
    <w:rsid w:val="009A380E"/>
    <w:rsid w:val="009A3C1A"/>
    <w:rsid w:val="009A3D10"/>
    <w:rsid w:val="009A3D53"/>
    <w:rsid w:val="009A3EEB"/>
    <w:rsid w:val="009A4164"/>
    <w:rsid w:val="009A41B7"/>
    <w:rsid w:val="009A45C9"/>
    <w:rsid w:val="009A54D4"/>
    <w:rsid w:val="009A5749"/>
    <w:rsid w:val="009A58CE"/>
    <w:rsid w:val="009A5A7E"/>
    <w:rsid w:val="009A5C0D"/>
    <w:rsid w:val="009A6496"/>
    <w:rsid w:val="009A68EC"/>
    <w:rsid w:val="009A6D84"/>
    <w:rsid w:val="009A7698"/>
    <w:rsid w:val="009A7715"/>
    <w:rsid w:val="009A7969"/>
    <w:rsid w:val="009A7979"/>
    <w:rsid w:val="009A7ABF"/>
    <w:rsid w:val="009B012E"/>
    <w:rsid w:val="009B01E4"/>
    <w:rsid w:val="009B0264"/>
    <w:rsid w:val="009B0D69"/>
    <w:rsid w:val="009B0DF4"/>
    <w:rsid w:val="009B12A6"/>
    <w:rsid w:val="009B1362"/>
    <w:rsid w:val="009B1459"/>
    <w:rsid w:val="009B1887"/>
    <w:rsid w:val="009B2A8D"/>
    <w:rsid w:val="009B2AC3"/>
    <w:rsid w:val="009B350B"/>
    <w:rsid w:val="009B36D1"/>
    <w:rsid w:val="009B36DC"/>
    <w:rsid w:val="009B3A7C"/>
    <w:rsid w:val="009B3AD1"/>
    <w:rsid w:val="009B3CFA"/>
    <w:rsid w:val="009B46BA"/>
    <w:rsid w:val="009B48A5"/>
    <w:rsid w:val="009B4EFD"/>
    <w:rsid w:val="009B547E"/>
    <w:rsid w:val="009B55D2"/>
    <w:rsid w:val="009B5835"/>
    <w:rsid w:val="009B5BAC"/>
    <w:rsid w:val="009B5F58"/>
    <w:rsid w:val="009B6C84"/>
    <w:rsid w:val="009B72B0"/>
    <w:rsid w:val="009B767E"/>
    <w:rsid w:val="009B795F"/>
    <w:rsid w:val="009B7996"/>
    <w:rsid w:val="009C005D"/>
    <w:rsid w:val="009C010B"/>
    <w:rsid w:val="009C0828"/>
    <w:rsid w:val="009C11B3"/>
    <w:rsid w:val="009C14C2"/>
    <w:rsid w:val="009C16A3"/>
    <w:rsid w:val="009C1735"/>
    <w:rsid w:val="009C1BBF"/>
    <w:rsid w:val="009C1E10"/>
    <w:rsid w:val="009C1FC4"/>
    <w:rsid w:val="009C20C5"/>
    <w:rsid w:val="009C2192"/>
    <w:rsid w:val="009C3207"/>
    <w:rsid w:val="009C3248"/>
    <w:rsid w:val="009C3889"/>
    <w:rsid w:val="009C42A9"/>
    <w:rsid w:val="009C50C8"/>
    <w:rsid w:val="009C53E1"/>
    <w:rsid w:val="009C5A1A"/>
    <w:rsid w:val="009C627C"/>
    <w:rsid w:val="009C6487"/>
    <w:rsid w:val="009C6969"/>
    <w:rsid w:val="009C7364"/>
    <w:rsid w:val="009C7555"/>
    <w:rsid w:val="009C7577"/>
    <w:rsid w:val="009C7CDB"/>
    <w:rsid w:val="009C7D04"/>
    <w:rsid w:val="009C7E13"/>
    <w:rsid w:val="009D03C3"/>
    <w:rsid w:val="009D0500"/>
    <w:rsid w:val="009D0F7B"/>
    <w:rsid w:val="009D1000"/>
    <w:rsid w:val="009D1217"/>
    <w:rsid w:val="009D19AF"/>
    <w:rsid w:val="009D1C78"/>
    <w:rsid w:val="009D25D6"/>
    <w:rsid w:val="009D2A0D"/>
    <w:rsid w:val="009D2C2B"/>
    <w:rsid w:val="009D2E14"/>
    <w:rsid w:val="009D3327"/>
    <w:rsid w:val="009D339A"/>
    <w:rsid w:val="009D36BB"/>
    <w:rsid w:val="009D3986"/>
    <w:rsid w:val="009D3FEA"/>
    <w:rsid w:val="009D48E6"/>
    <w:rsid w:val="009D4C47"/>
    <w:rsid w:val="009D4F4E"/>
    <w:rsid w:val="009D5171"/>
    <w:rsid w:val="009D51CE"/>
    <w:rsid w:val="009D5383"/>
    <w:rsid w:val="009D5840"/>
    <w:rsid w:val="009D646F"/>
    <w:rsid w:val="009D65CD"/>
    <w:rsid w:val="009D69A7"/>
    <w:rsid w:val="009D69DB"/>
    <w:rsid w:val="009D6C76"/>
    <w:rsid w:val="009D7188"/>
    <w:rsid w:val="009D746E"/>
    <w:rsid w:val="009D762B"/>
    <w:rsid w:val="009D7D1B"/>
    <w:rsid w:val="009E054E"/>
    <w:rsid w:val="009E06D0"/>
    <w:rsid w:val="009E0B7D"/>
    <w:rsid w:val="009E153B"/>
    <w:rsid w:val="009E1822"/>
    <w:rsid w:val="009E1FEC"/>
    <w:rsid w:val="009E21FE"/>
    <w:rsid w:val="009E28F7"/>
    <w:rsid w:val="009E39A2"/>
    <w:rsid w:val="009E40E4"/>
    <w:rsid w:val="009E4122"/>
    <w:rsid w:val="009E4511"/>
    <w:rsid w:val="009E4B5F"/>
    <w:rsid w:val="009E4D53"/>
    <w:rsid w:val="009E5804"/>
    <w:rsid w:val="009E5E05"/>
    <w:rsid w:val="009E5EA8"/>
    <w:rsid w:val="009E5ED1"/>
    <w:rsid w:val="009E610E"/>
    <w:rsid w:val="009E6506"/>
    <w:rsid w:val="009E6548"/>
    <w:rsid w:val="009E65ED"/>
    <w:rsid w:val="009E6C85"/>
    <w:rsid w:val="009E7003"/>
    <w:rsid w:val="009E7239"/>
    <w:rsid w:val="009E733D"/>
    <w:rsid w:val="009E76B3"/>
    <w:rsid w:val="009E7E0B"/>
    <w:rsid w:val="009F0654"/>
    <w:rsid w:val="009F08C3"/>
    <w:rsid w:val="009F0D93"/>
    <w:rsid w:val="009F1398"/>
    <w:rsid w:val="009F1D23"/>
    <w:rsid w:val="009F205A"/>
    <w:rsid w:val="009F26B0"/>
    <w:rsid w:val="009F26D5"/>
    <w:rsid w:val="009F2C7D"/>
    <w:rsid w:val="009F2DC6"/>
    <w:rsid w:val="009F2DCE"/>
    <w:rsid w:val="009F335E"/>
    <w:rsid w:val="009F35C6"/>
    <w:rsid w:val="009F3D04"/>
    <w:rsid w:val="009F3D98"/>
    <w:rsid w:val="009F3EC4"/>
    <w:rsid w:val="009F410B"/>
    <w:rsid w:val="009F4979"/>
    <w:rsid w:val="009F5706"/>
    <w:rsid w:val="009F5AFD"/>
    <w:rsid w:val="009F644A"/>
    <w:rsid w:val="009F64E9"/>
    <w:rsid w:val="009F6633"/>
    <w:rsid w:val="009F6649"/>
    <w:rsid w:val="009F6B43"/>
    <w:rsid w:val="009F6C75"/>
    <w:rsid w:val="009F7492"/>
    <w:rsid w:val="009F75BD"/>
    <w:rsid w:val="009F79C6"/>
    <w:rsid w:val="009F7B18"/>
    <w:rsid w:val="009F7E88"/>
    <w:rsid w:val="00A001F0"/>
    <w:rsid w:val="00A00395"/>
    <w:rsid w:val="00A013CA"/>
    <w:rsid w:val="00A013E5"/>
    <w:rsid w:val="00A01909"/>
    <w:rsid w:val="00A01948"/>
    <w:rsid w:val="00A01950"/>
    <w:rsid w:val="00A01D56"/>
    <w:rsid w:val="00A02B28"/>
    <w:rsid w:val="00A02BA3"/>
    <w:rsid w:val="00A02BC9"/>
    <w:rsid w:val="00A03137"/>
    <w:rsid w:val="00A03318"/>
    <w:rsid w:val="00A03715"/>
    <w:rsid w:val="00A03DEB"/>
    <w:rsid w:val="00A03FED"/>
    <w:rsid w:val="00A04508"/>
    <w:rsid w:val="00A0480A"/>
    <w:rsid w:val="00A049A0"/>
    <w:rsid w:val="00A05100"/>
    <w:rsid w:val="00A0550B"/>
    <w:rsid w:val="00A0578B"/>
    <w:rsid w:val="00A0588E"/>
    <w:rsid w:val="00A05995"/>
    <w:rsid w:val="00A05FCF"/>
    <w:rsid w:val="00A064EA"/>
    <w:rsid w:val="00A06B2C"/>
    <w:rsid w:val="00A06F39"/>
    <w:rsid w:val="00A07B50"/>
    <w:rsid w:val="00A07C64"/>
    <w:rsid w:val="00A07E1F"/>
    <w:rsid w:val="00A10817"/>
    <w:rsid w:val="00A10873"/>
    <w:rsid w:val="00A10A52"/>
    <w:rsid w:val="00A10F99"/>
    <w:rsid w:val="00A11499"/>
    <w:rsid w:val="00A11753"/>
    <w:rsid w:val="00A11FB8"/>
    <w:rsid w:val="00A11FBE"/>
    <w:rsid w:val="00A12369"/>
    <w:rsid w:val="00A12EE7"/>
    <w:rsid w:val="00A1318A"/>
    <w:rsid w:val="00A13239"/>
    <w:rsid w:val="00A1326F"/>
    <w:rsid w:val="00A1356C"/>
    <w:rsid w:val="00A135DA"/>
    <w:rsid w:val="00A13C0D"/>
    <w:rsid w:val="00A147F1"/>
    <w:rsid w:val="00A14A5D"/>
    <w:rsid w:val="00A14BBB"/>
    <w:rsid w:val="00A14CB2"/>
    <w:rsid w:val="00A14D62"/>
    <w:rsid w:val="00A1513B"/>
    <w:rsid w:val="00A1523E"/>
    <w:rsid w:val="00A157EB"/>
    <w:rsid w:val="00A1582E"/>
    <w:rsid w:val="00A16548"/>
    <w:rsid w:val="00A1676C"/>
    <w:rsid w:val="00A17621"/>
    <w:rsid w:val="00A17F48"/>
    <w:rsid w:val="00A20136"/>
    <w:rsid w:val="00A2046E"/>
    <w:rsid w:val="00A20507"/>
    <w:rsid w:val="00A20B20"/>
    <w:rsid w:val="00A210A0"/>
    <w:rsid w:val="00A211A2"/>
    <w:rsid w:val="00A216BE"/>
    <w:rsid w:val="00A21857"/>
    <w:rsid w:val="00A21AB8"/>
    <w:rsid w:val="00A21DF3"/>
    <w:rsid w:val="00A22129"/>
    <w:rsid w:val="00A2257B"/>
    <w:rsid w:val="00A225DD"/>
    <w:rsid w:val="00A22C18"/>
    <w:rsid w:val="00A22E57"/>
    <w:rsid w:val="00A23896"/>
    <w:rsid w:val="00A23CC9"/>
    <w:rsid w:val="00A23CE3"/>
    <w:rsid w:val="00A25868"/>
    <w:rsid w:val="00A25B10"/>
    <w:rsid w:val="00A25D58"/>
    <w:rsid w:val="00A26D5E"/>
    <w:rsid w:val="00A26EF7"/>
    <w:rsid w:val="00A2738E"/>
    <w:rsid w:val="00A274E4"/>
    <w:rsid w:val="00A27B4A"/>
    <w:rsid w:val="00A303FE"/>
    <w:rsid w:val="00A313FC"/>
    <w:rsid w:val="00A3150A"/>
    <w:rsid w:val="00A31E9D"/>
    <w:rsid w:val="00A32430"/>
    <w:rsid w:val="00A32FE8"/>
    <w:rsid w:val="00A334DC"/>
    <w:rsid w:val="00A33A09"/>
    <w:rsid w:val="00A33AF6"/>
    <w:rsid w:val="00A33D5B"/>
    <w:rsid w:val="00A34122"/>
    <w:rsid w:val="00A34C36"/>
    <w:rsid w:val="00A350F6"/>
    <w:rsid w:val="00A35306"/>
    <w:rsid w:val="00A353A5"/>
    <w:rsid w:val="00A35903"/>
    <w:rsid w:val="00A364FA"/>
    <w:rsid w:val="00A365C7"/>
    <w:rsid w:val="00A36A7B"/>
    <w:rsid w:val="00A36BAA"/>
    <w:rsid w:val="00A40022"/>
    <w:rsid w:val="00A40348"/>
    <w:rsid w:val="00A407E5"/>
    <w:rsid w:val="00A40A19"/>
    <w:rsid w:val="00A41126"/>
    <w:rsid w:val="00A413B0"/>
    <w:rsid w:val="00A4142E"/>
    <w:rsid w:val="00A417EB"/>
    <w:rsid w:val="00A424C8"/>
    <w:rsid w:val="00A425E5"/>
    <w:rsid w:val="00A426BE"/>
    <w:rsid w:val="00A42DBF"/>
    <w:rsid w:val="00A42E9F"/>
    <w:rsid w:val="00A43684"/>
    <w:rsid w:val="00A436A9"/>
    <w:rsid w:val="00A43A0C"/>
    <w:rsid w:val="00A43AF9"/>
    <w:rsid w:val="00A4442F"/>
    <w:rsid w:val="00A444E4"/>
    <w:rsid w:val="00A44866"/>
    <w:rsid w:val="00A4521D"/>
    <w:rsid w:val="00A45447"/>
    <w:rsid w:val="00A45D3F"/>
    <w:rsid w:val="00A45DB1"/>
    <w:rsid w:val="00A45F28"/>
    <w:rsid w:val="00A45F3B"/>
    <w:rsid w:val="00A4655F"/>
    <w:rsid w:val="00A46857"/>
    <w:rsid w:val="00A46B47"/>
    <w:rsid w:val="00A46E49"/>
    <w:rsid w:val="00A473DD"/>
    <w:rsid w:val="00A478E0"/>
    <w:rsid w:val="00A47A30"/>
    <w:rsid w:val="00A47C61"/>
    <w:rsid w:val="00A47DC8"/>
    <w:rsid w:val="00A50189"/>
    <w:rsid w:val="00A50369"/>
    <w:rsid w:val="00A50428"/>
    <w:rsid w:val="00A5129F"/>
    <w:rsid w:val="00A5148D"/>
    <w:rsid w:val="00A519A6"/>
    <w:rsid w:val="00A51ECF"/>
    <w:rsid w:val="00A51F49"/>
    <w:rsid w:val="00A52C9A"/>
    <w:rsid w:val="00A53A23"/>
    <w:rsid w:val="00A53AEB"/>
    <w:rsid w:val="00A53C99"/>
    <w:rsid w:val="00A53D31"/>
    <w:rsid w:val="00A53D8D"/>
    <w:rsid w:val="00A54004"/>
    <w:rsid w:val="00A54084"/>
    <w:rsid w:val="00A54716"/>
    <w:rsid w:val="00A54F95"/>
    <w:rsid w:val="00A55A27"/>
    <w:rsid w:val="00A55F75"/>
    <w:rsid w:val="00A56088"/>
    <w:rsid w:val="00A56953"/>
    <w:rsid w:val="00A56B54"/>
    <w:rsid w:val="00A56E77"/>
    <w:rsid w:val="00A578C8"/>
    <w:rsid w:val="00A601FF"/>
    <w:rsid w:val="00A60252"/>
    <w:rsid w:val="00A605A2"/>
    <w:rsid w:val="00A60699"/>
    <w:rsid w:val="00A608AD"/>
    <w:rsid w:val="00A60C77"/>
    <w:rsid w:val="00A6108F"/>
    <w:rsid w:val="00A6131F"/>
    <w:rsid w:val="00A61B01"/>
    <w:rsid w:val="00A6235F"/>
    <w:rsid w:val="00A626A5"/>
    <w:rsid w:val="00A628BF"/>
    <w:rsid w:val="00A629DB"/>
    <w:rsid w:val="00A62AC4"/>
    <w:rsid w:val="00A632A4"/>
    <w:rsid w:val="00A639F6"/>
    <w:rsid w:val="00A63EC0"/>
    <w:rsid w:val="00A6447C"/>
    <w:rsid w:val="00A646E3"/>
    <w:rsid w:val="00A64E9B"/>
    <w:rsid w:val="00A65563"/>
    <w:rsid w:val="00A65B18"/>
    <w:rsid w:val="00A65EC8"/>
    <w:rsid w:val="00A66120"/>
    <w:rsid w:val="00A67046"/>
    <w:rsid w:val="00A670DD"/>
    <w:rsid w:val="00A6781D"/>
    <w:rsid w:val="00A67D24"/>
    <w:rsid w:val="00A67DF3"/>
    <w:rsid w:val="00A700F7"/>
    <w:rsid w:val="00A707BD"/>
    <w:rsid w:val="00A70C70"/>
    <w:rsid w:val="00A70D84"/>
    <w:rsid w:val="00A70EE3"/>
    <w:rsid w:val="00A71078"/>
    <w:rsid w:val="00A7118B"/>
    <w:rsid w:val="00A718D7"/>
    <w:rsid w:val="00A71DE8"/>
    <w:rsid w:val="00A724E2"/>
    <w:rsid w:val="00A729C9"/>
    <w:rsid w:val="00A72B87"/>
    <w:rsid w:val="00A72BA4"/>
    <w:rsid w:val="00A73947"/>
    <w:rsid w:val="00A73CB3"/>
    <w:rsid w:val="00A740F6"/>
    <w:rsid w:val="00A744FC"/>
    <w:rsid w:val="00A7454B"/>
    <w:rsid w:val="00A747D1"/>
    <w:rsid w:val="00A747FF"/>
    <w:rsid w:val="00A75597"/>
    <w:rsid w:val="00A75F96"/>
    <w:rsid w:val="00A7637E"/>
    <w:rsid w:val="00A766A1"/>
    <w:rsid w:val="00A76B8A"/>
    <w:rsid w:val="00A76E72"/>
    <w:rsid w:val="00A77426"/>
    <w:rsid w:val="00A777B8"/>
    <w:rsid w:val="00A77A3A"/>
    <w:rsid w:val="00A80251"/>
    <w:rsid w:val="00A80354"/>
    <w:rsid w:val="00A80607"/>
    <w:rsid w:val="00A80738"/>
    <w:rsid w:val="00A807F2"/>
    <w:rsid w:val="00A80B58"/>
    <w:rsid w:val="00A8127E"/>
    <w:rsid w:val="00A8136C"/>
    <w:rsid w:val="00A8141C"/>
    <w:rsid w:val="00A814DA"/>
    <w:rsid w:val="00A8195F"/>
    <w:rsid w:val="00A81A2B"/>
    <w:rsid w:val="00A81C33"/>
    <w:rsid w:val="00A81D0D"/>
    <w:rsid w:val="00A81E21"/>
    <w:rsid w:val="00A81FD3"/>
    <w:rsid w:val="00A821AC"/>
    <w:rsid w:val="00A821CF"/>
    <w:rsid w:val="00A822DE"/>
    <w:rsid w:val="00A822DF"/>
    <w:rsid w:val="00A835BF"/>
    <w:rsid w:val="00A835F1"/>
    <w:rsid w:val="00A83730"/>
    <w:rsid w:val="00A83854"/>
    <w:rsid w:val="00A83C59"/>
    <w:rsid w:val="00A84178"/>
    <w:rsid w:val="00A8435B"/>
    <w:rsid w:val="00A84660"/>
    <w:rsid w:val="00A8505D"/>
    <w:rsid w:val="00A851C7"/>
    <w:rsid w:val="00A854CB"/>
    <w:rsid w:val="00A8555F"/>
    <w:rsid w:val="00A8577D"/>
    <w:rsid w:val="00A85786"/>
    <w:rsid w:val="00A86124"/>
    <w:rsid w:val="00A87A07"/>
    <w:rsid w:val="00A87B07"/>
    <w:rsid w:val="00A9060F"/>
    <w:rsid w:val="00A910AE"/>
    <w:rsid w:val="00A91270"/>
    <w:rsid w:val="00A912CC"/>
    <w:rsid w:val="00A91495"/>
    <w:rsid w:val="00A915B7"/>
    <w:rsid w:val="00A919FB"/>
    <w:rsid w:val="00A92DC1"/>
    <w:rsid w:val="00A93742"/>
    <w:rsid w:val="00A939A4"/>
    <w:rsid w:val="00A9403D"/>
    <w:rsid w:val="00A94332"/>
    <w:rsid w:val="00A943FA"/>
    <w:rsid w:val="00A944EE"/>
    <w:rsid w:val="00A94949"/>
    <w:rsid w:val="00A94D7A"/>
    <w:rsid w:val="00A95395"/>
    <w:rsid w:val="00A9563D"/>
    <w:rsid w:val="00A9587B"/>
    <w:rsid w:val="00A95F17"/>
    <w:rsid w:val="00A9625F"/>
    <w:rsid w:val="00A9666F"/>
    <w:rsid w:val="00A967BC"/>
    <w:rsid w:val="00A969BF"/>
    <w:rsid w:val="00A96F02"/>
    <w:rsid w:val="00A972D7"/>
    <w:rsid w:val="00A97C85"/>
    <w:rsid w:val="00AA00FD"/>
    <w:rsid w:val="00AA09E0"/>
    <w:rsid w:val="00AA1325"/>
    <w:rsid w:val="00AA2032"/>
    <w:rsid w:val="00AA3194"/>
    <w:rsid w:val="00AA3483"/>
    <w:rsid w:val="00AA3892"/>
    <w:rsid w:val="00AA3C8A"/>
    <w:rsid w:val="00AA439C"/>
    <w:rsid w:val="00AA5772"/>
    <w:rsid w:val="00AA57E1"/>
    <w:rsid w:val="00AA59F9"/>
    <w:rsid w:val="00AA5EC3"/>
    <w:rsid w:val="00AA6117"/>
    <w:rsid w:val="00AA67C0"/>
    <w:rsid w:val="00AA6960"/>
    <w:rsid w:val="00AA6C18"/>
    <w:rsid w:val="00AA6C54"/>
    <w:rsid w:val="00AA7968"/>
    <w:rsid w:val="00AA7EF3"/>
    <w:rsid w:val="00AB05C5"/>
    <w:rsid w:val="00AB07D3"/>
    <w:rsid w:val="00AB0F67"/>
    <w:rsid w:val="00AB1473"/>
    <w:rsid w:val="00AB1A41"/>
    <w:rsid w:val="00AB1EF2"/>
    <w:rsid w:val="00AB21DC"/>
    <w:rsid w:val="00AB22A8"/>
    <w:rsid w:val="00AB2396"/>
    <w:rsid w:val="00AB2CBE"/>
    <w:rsid w:val="00AB2EB7"/>
    <w:rsid w:val="00AB3DC6"/>
    <w:rsid w:val="00AB3F16"/>
    <w:rsid w:val="00AB3FD6"/>
    <w:rsid w:val="00AB401A"/>
    <w:rsid w:val="00AB4268"/>
    <w:rsid w:val="00AB4275"/>
    <w:rsid w:val="00AB430C"/>
    <w:rsid w:val="00AB4C15"/>
    <w:rsid w:val="00AB580E"/>
    <w:rsid w:val="00AB592E"/>
    <w:rsid w:val="00AB5E84"/>
    <w:rsid w:val="00AB635B"/>
    <w:rsid w:val="00AB6C7E"/>
    <w:rsid w:val="00AB7611"/>
    <w:rsid w:val="00AB7A06"/>
    <w:rsid w:val="00AB7CD1"/>
    <w:rsid w:val="00AB7D97"/>
    <w:rsid w:val="00AB7E2B"/>
    <w:rsid w:val="00AC03C2"/>
    <w:rsid w:val="00AC040E"/>
    <w:rsid w:val="00AC0B94"/>
    <w:rsid w:val="00AC0E65"/>
    <w:rsid w:val="00AC0F46"/>
    <w:rsid w:val="00AC1E32"/>
    <w:rsid w:val="00AC1E41"/>
    <w:rsid w:val="00AC237F"/>
    <w:rsid w:val="00AC23BB"/>
    <w:rsid w:val="00AC3078"/>
    <w:rsid w:val="00AC329A"/>
    <w:rsid w:val="00AC34A5"/>
    <w:rsid w:val="00AC3BD1"/>
    <w:rsid w:val="00AC4421"/>
    <w:rsid w:val="00AC44EF"/>
    <w:rsid w:val="00AC4F44"/>
    <w:rsid w:val="00AC4FFE"/>
    <w:rsid w:val="00AC5708"/>
    <w:rsid w:val="00AC5E58"/>
    <w:rsid w:val="00AC6069"/>
    <w:rsid w:val="00AC7025"/>
    <w:rsid w:val="00AC70D2"/>
    <w:rsid w:val="00AC720C"/>
    <w:rsid w:val="00AC72BF"/>
    <w:rsid w:val="00AC7AE9"/>
    <w:rsid w:val="00AC7B55"/>
    <w:rsid w:val="00AD03F4"/>
    <w:rsid w:val="00AD0EDE"/>
    <w:rsid w:val="00AD11FD"/>
    <w:rsid w:val="00AD135B"/>
    <w:rsid w:val="00AD1652"/>
    <w:rsid w:val="00AD2914"/>
    <w:rsid w:val="00AD2980"/>
    <w:rsid w:val="00AD3908"/>
    <w:rsid w:val="00AD3A95"/>
    <w:rsid w:val="00AD3D6A"/>
    <w:rsid w:val="00AD3EE2"/>
    <w:rsid w:val="00AD450A"/>
    <w:rsid w:val="00AD4B69"/>
    <w:rsid w:val="00AD4BDA"/>
    <w:rsid w:val="00AD4D8A"/>
    <w:rsid w:val="00AD5767"/>
    <w:rsid w:val="00AD63B3"/>
    <w:rsid w:val="00AD63F4"/>
    <w:rsid w:val="00AD6804"/>
    <w:rsid w:val="00AD6B85"/>
    <w:rsid w:val="00AD6E68"/>
    <w:rsid w:val="00AD7ED8"/>
    <w:rsid w:val="00AE07A4"/>
    <w:rsid w:val="00AE0979"/>
    <w:rsid w:val="00AE0C29"/>
    <w:rsid w:val="00AE11D9"/>
    <w:rsid w:val="00AE209D"/>
    <w:rsid w:val="00AE24D8"/>
    <w:rsid w:val="00AE2D7C"/>
    <w:rsid w:val="00AE34BB"/>
    <w:rsid w:val="00AE35BD"/>
    <w:rsid w:val="00AE35CB"/>
    <w:rsid w:val="00AE4148"/>
    <w:rsid w:val="00AE4B3D"/>
    <w:rsid w:val="00AE4DC9"/>
    <w:rsid w:val="00AE520D"/>
    <w:rsid w:val="00AE5C51"/>
    <w:rsid w:val="00AE63DE"/>
    <w:rsid w:val="00AE6700"/>
    <w:rsid w:val="00AE6A17"/>
    <w:rsid w:val="00AE6BC9"/>
    <w:rsid w:val="00AE705D"/>
    <w:rsid w:val="00AE7135"/>
    <w:rsid w:val="00AE71AB"/>
    <w:rsid w:val="00AE7A62"/>
    <w:rsid w:val="00AF117A"/>
    <w:rsid w:val="00AF19E4"/>
    <w:rsid w:val="00AF2126"/>
    <w:rsid w:val="00AF29A8"/>
    <w:rsid w:val="00AF2EFF"/>
    <w:rsid w:val="00AF346B"/>
    <w:rsid w:val="00AF4027"/>
    <w:rsid w:val="00AF42AE"/>
    <w:rsid w:val="00AF4A21"/>
    <w:rsid w:val="00AF555A"/>
    <w:rsid w:val="00AF5B32"/>
    <w:rsid w:val="00AF5FC3"/>
    <w:rsid w:val="00AF60D1"/>
    <w:rsid w:val="00AF66C8"/>
    <w:rsid w:val="00AF6758"/>
    <w:rsid w:val="00AF69EA"/>
    <w:rsid w:val="00AF6D6B"/>
    <w:rsid w:val="00AF74EF"/>
    <w:rsid w:val="00AF7C97"/>
    <w:rsid w:val="00B00014"/>
    <w:rsid w:val="00B000F6"/>
    <w:rsid w:val="00B009EE"/>
    <w:rsid w:val="00B00A25"/>
    <w:rsid w:val="00B01197"/>
    <w:rsid w:val="00B013C2"/>
    <w:rsid w:val="00B01900"/>
    <w:rsid w:val="00B01B5C"/>
    <w:rsid w:val="00B01C1D"/>
    <w:rsid w:val="00B01C50"/>
    <w:rsid w:val="00B01F52"/>
    <w:rsid w:val="00B020DA"/>
    <w:rsid w:val="00B0300C"/>
    <w:rsid w:val="00B0353A"/>
    <w:rsid w:val="00B038EE"/>
    <w:rsid w:val="00B03CDC"/>
    <w:rsid w:val="00B03D66"/>
    <w:rsid w:val="00B04759"/>
    <w:rsid w:val="00B04EBE"/>
    <w:rsid w:val="00B054A4"/>
    <w:rsid w:val="00B05AE9"/>
    <w:rsid w:val="00B05DCD"/>
    <w:rsid w:val="00B06016"/>
    <w:rsid w:val="00B062A7"/>
    <w:rsid w:val="00B0633D"/>
    <w:rsid w:val="00B069E5"/>
    <w:rsid w:val="00B06AF8"/>
    <w:rsid w:val="00B06B7F"/>
    <w:rsid w:val="00B06EBC"/>
    <w:rsid w:val="00B070CD"/>
    <w:rsid w:val="00B07280"/>
    <w:rsid w:val="00B0737E"/>
    <w:rsid w:val="00B0795A"/>
    <w:rsid w:val="00B100BB"/>
    <w:rsid w:val="00B102C1"/>
    <w:rsid w:val="00B116DF"/>
    <w:rsid w:val="00B11E57"/>
    <w:rsid w:val="00B12A48"/>
    <w:rsid w:val="00B12C01"/>
    <w:rsid w:val="00B12E12"/>
    <w:rsid w:val="00B12F1E"/>
    <w:rsid w:val="00B132EC"/>
    <w:rsid w:val="00B137B6"/>
    <w:rsid w:val="00B14C41"/>
    <w:rsid w:val="00B14E34"/>
    <w:rsid w:val="00B15231"/>
    <w:rsid w:val="00B152F3"/>
    <w:rsid w:val="00B153A7"/>
    <w:rsid w:val="00B154C7"/>
    <w:rsid w:val="00B15507"/>
    <w:rsid w:val="00B158B3"/>
    <w:rsid w:val="00B15C09"/>
    <w:rsid w:val="00B15C70"/>
    <w:rsid w:val="00B15EEC"/>
    <w:rsid w:val="00B1603C"/>
    <w:rsid w:val="00B16354"/>
    <w:rsid w:val="00B163A1"/>
    <w:rsid w:val="00B1654C"/>
    <w:rsid w:val="00B20165"/>
    <w:rsid w:val="00B20E58"/>
    <w:rsid w:val="00B21E84"/>
    <w:rsid w:val="00B21F93"/>
    <w:rsid w:val="00B22346"/>
    <w:rsid w:val="00B223D9"/>
    <w:rsid w:val="00B22474"/>
    <w:rsid w:val="00B22806"/>
    <w:rsid w:val="00B22E42"/>
    <w:rsid w:val="00B2384F"/>
    <w:rsid w:val="00B24206"/>
    <w:rsid w:val="00B24565"/>
    <w:rsid w:val="00B24C92"/>
    <w:rsid w:val="00B25495"/>
    <w:rsid w:val="00B258C0"/>
    <w:rsid w:val="00B259F4"/>
    <w:rsid w:val="00B26758"/>
    <w:rsid w:val="00B26958"/>
    <w:rsid w:val="00B27015"/>
    <w:rsid w:val="00B27106"/>
    <w:rsid w:val="00B27609"/>
    <w:rsid w:val="00B2777C"/>
    <w:rsid w:val="00B2782F"/>
    <w:rsid w:val="00B306F6"/>
    <w:rsid w:val="00B30796"/>
    <w:rsid w:val="00B307B0"/>
    <w:rsid w:val="00B3097E"/>
    <w:rsid w:val="00B30D09"/>
    <w:rsid w:val="00B32405"/>
    <w:rsid w:val="00B324EA"/>
    <w:rsid w:val="00B326C7"/>
    <w:rsid w:val="00B32BE7"/>
    <w:rsid w:val="00B333C1"/>
    <w:rsid w:val="00B34557"/>
    <w:rsid w:val="00B34678"/>
    <w:rsid w:val="00B35BCE"/>
    <w:rsid w:val="00B35C6E"/>
    <w:rsid w:val="00B36623"/>
    <w:rsid w:val="00B3688F"/>
    <w:rsid w:val="00B36B48"/>
    <w:rsid w:val="00B36B49"/>
    <w:rsid w:val="00B374D9"/>
    <w:rsid w:val="00B37736"/>
    <w:rsid w:val="00B37A25"/>
    <w:rsid w:val="00B37AC8"/>
    <w:rsid w:val="00B37FB6"/>
    <w:rsid w:val="00B406A6"/>
    <w:rsid w:val="00B40767"/>
    <w:rsid w:val="00B4125B"/>
    <w:rsid w:val="00B4183B"/>
    <w:rsid w:val="00B4194A"/>
    <w:rsid w:val="00B41E82"/>
    <w:rsid w:val="00B426E2"/>
    <w:rsid w:val="00B428B6"/>
    <w:rsid w:val="00B429B3"/>
    <w:rsid w:val="00B4352F"/>
    <w:rsid w:val="00B43790"/>
    <w:rsid w:val="00B43A15"/>
    <w:rsid w:val="00B43AD5"/>
    <w:rsid w:val="00B44693"/>
    <w:rsid w:val="00B44910"/>
    <w:rsid w:val="00B4500E"/>
    <w:rsid w:val="00B4517F"/>
    <w:rsid w:val="00B45393"/>
    <w:rsid w:val="00B461AD"/>
    <w:rsid w:val="00B463C8"/>
    <w:rsid w:val="00B467D7"/>
    <w:rsid w:val="00B469F7"/>
    <w:rsid w:val="00B46FE7"/>
    <w:rsid w:val="00B471CD"/>
    <w:rsid w:val="00B477C1"/>
    <w:rsid w:val="00B47889"/>
    <w:rsid w:val="00B47AAC"/>
    <w:rsid w:val="00B47D69"/>
    <w:rsid w:val="00B47DCD"/>
    <w:rsid w:val="00B50518"/>
    <w:rsid w:val="00B505E0"/>
    <w:rsid w:val="00B50B84"/>
    <w:rsid w:val="00B510C0"/>
    <w:rsid w:val="00B5120F"/>
    <w:rsid w:val="00B51DC3"/>
    <w:rsid w:val="00B51F4A"/>
    <w:rsid w:val="00B522C1"/>
    <w:rsid w:val="00B523E2"/>
    <w:rsid w:val="00B529EC"/>
    <w:rsid w:val="00B52C7C"/>
    <w:rsid w:val="00B52E2C"/>
    <w:rsid w:val="00B53602"/>
    <w:rsid w:val="00B5379E"/>
    <w:rsid w:val="00B53AF7"/>
    <w:rsid w:val="00B53B1B"/>
    <w:rsid w:val="00B54A84"/>
    <w:rsid w:val="00B54B73"/>
    <w:rsid w:val="00B5505C"/>
    <w:rsid w:val="00B551E6"/>
    <w:rsid w:val="00B552F0"/>
    <w:rsid w:val="00B554E0"/>
    <w:rsid w:val="00B555E2"/>
    <w:rsid w:val="00B55B16"/>
    <w:rsid w:val="00B55BB2"/>
    <w:rsid w:val="00B55EB7"/>
    <w:rsid w:val="00B562C1"/>
    <w:rsid w:val="00B568BA"/>
    <w:rsid w:val="00B57033"/>
    <w:rsid w:val="00B57AE4"/>
    <w:rsid w:val="00B600E2"/>
    <w:rsid w:val="00B61151"/>
    <w:rsid w:val="00B612EB"/>
    <w:rsid w:val="00B62B5E"/>
    <w:rsid w:val="00B62BEF"/>
    <w:rsid w:val="00B62CEC"/>
    <w:rsid w:val="00B62CFD"/>
    <w:rsid w:val="00B62EDF"/>
    <w:rsid w:val="00B6316A"/>
    <w:rsid w:val="00B63C56"/>
    <w:rsid w:val="00B63D33"/>
    <w:rsid w:val="00B64115"/>
    <w:rsid w:val="00B641BC"/>
    <w:rsid w:val="00B6425A"/>
    <w:rsid w:val="00B647A9"/>
    <w:rsid w:val="00B64810"/>
    <w:rsid w:val="00B64818"/>
    <w:rsid w:val="00B6587F"/>
    <w:rsid w:val="00B65B30"/>
    <w:rsid w:val="00B65DD5"/>
    <w:rsid w:val="00B6617A"/>
    <w:rsid w:val="00B6638E"/>
    <w:rsid w:val="00B666A3"/>
    <w:rsid w:val="00B6755D"/>
    <w:rsid w:val="00B6798C"/>
    <w:rsid w:val="00B67B84"/>
    <w:rsid w:val="00B70A37"/>
    <w:rsid w:val="00B71902"/>
    <w:rsid w:val="00B71C1B"/>
    <w:rsid w:val="00B71C46"/>
    <w:rsid w:val="00B722D3"/>
    <w:rsid w:val="00B728ED"/>
    <w:rsid w:val="00B72946"/>
    <w:rsid w:val="00B72951"/>
    <w:rsid w:val="00B72A38"/>
    <w:rsid w:val="00B72AB3"/>
    <w:rsid w:val="00B72EA1"/>
    <w:rsid w:val="00B73072"/>
    <w:rsid w:val="00B73141"/>
    <w:rsid w:val="00B73844"/>
    <w:rsid w:val="00B739E8"/>
    <w:rsid w:val="00B73BC0"/>
    <w:rsid w:val="00B73D2B"/>
    <w:rsid w:val="00B73E95"/>
    <w:rsid w:val="00B73FD9"/>
    <w:rsid w:val="00B74020"/>
    <w:rsid w:val="00B7536A"/>
    <w:rsid w:val="00B75C47"/>
    <w:rsid w:val="00B763F9"/>
    <w:rsid w:val="00B7648F"/>
    <w:rsid w:val="00B76A8A"/>
    <w:rsid w:val="00B77714"/>
    <w:rsid w:val="00B801F5"/>
    <w:rsid w:val="00B8040D"/>
    <w:rsid w:val="00B804CD"/>
    <w:rsid w:val="00B80996"/>
    <w:rsid w:val="00B80A4E"/>
    <w:rsid w:val="00B80D25"/>
    <w:rsid w:val="00B811A0"/>
    <w:rsid w:val="00B81358"/>
    <w:rsid w:val="00B81542"/>
    <w:rsid w:val="00B81ADB"/>
    <w:rsid w:val="00B81BDF"/>
    <w:rsid w:val="00B81EF2"/>
    <w:rsid w:val="00B82092"/>
    <w:rsid w:val="00B8219B"/>
    <w:rsid w:val="00B8224E"/>
    <w:rsid w:val="00B82941"/>
    <w:rsid w:val="00B83452"/>
    <w:rsid w:val="00B837E3"/>
    <w:rsid w:val="00B840D1"/>
    <w:rsid w:val="00B8418D"/>
    <w:rsid w:val="00B843BA"/>
    <w:rsid w:val="00B84DB2"/>
    <w:rsid w:val="00B8566F"/>
    <w:rsid w:val="00B85FC5"/>
    <w:rsid w:val="00B862F4"/>
    <w:rsid w:val="00B86478"/>
    <w:rsid w:val="00B872D3"/>
    <w:rsid w:val="00B8756B"/>
    <w:rsid w:val="00B876E8"/>
    <w:rsid w:val="00B87D54"/>
    <w:rsid w:val="00B87D7B"/>
    <w:rsid w:val="00B87EB0"/>
    <w:rsid w:val="00B87FEE"/>
    <w:rsid w:val="00B90275"/>
    <w:rsid w:val="00B915BC"/>
    <w:rsid w:val="00B91AD8"/>
    <w:rsid w:val="00B91C7C"/>
    <w:rsid w:val="00B92364"/>
    <w:rsid w:val="00B926AB"/>
    <w:rsid w:val="00B932EF"/>
    <w:rsid w:val="00B9377D"/>
    <w:rsid w:val="00B9397B"/>
    <w:rsid w:val="00B93A66"/>
    <w:rsid w:val="00B93AC5"/>
    <w:rsid w:val="00B93D48"/>
    <w:rsid w:val="00B94029"/>
    <w:rsid w:val="00B94FCC"/>
    <w:rsid w:val="00B954A7"/>
    <w:rsid w:val="00B959BF"/>
    <w:rsid w:val="00B95C3E"/>
    <w:rsid w:val="00B95D40"/>
    <w:rsid w:val="00B95ED6"/>
    <w:rsid w:val="00B96562"/>
    <w:rsid w:val="00B96B58"/>
    <w:rsid w:val="00B978C9"/>
    <w:rsid w:val="00BA00D6"/>
    <w:rsid w:val="00BA0122"/>
    <w:rsid w:val="00BA03AB"/>
    <w:rsid w:val="00BA04DE"/>
    <w:rsid w:val="00BA0B34"/>
    <w:rsid w:val="00BA0B47"/>
    <w:rsid w:val="00BA0D28"/>
    <w:rsid w:val="00BA112C"/>
    <w:rsid w:val="00BA1293"/>
    <w:rsid w:val="00BA17AA"/>
    <w:rsid w:val="00BA18FB"/>
    <w:rsid w:val="00BA2084"/>
    <w:rsid w:val="00BA264A"/>
    <w:rsid w:val="00BA2915"/>
    <w:rsid w:val="00BA2BD2"/>
    <w:rsid w:val="00BA2D07"/>
    <w:rsid w:val="00BA3D81"/>
    <w:rsid w:val="00BA3DC7"/>
    <w:rsid w:val="00BA3FEE"/>
    <w:rsid w:val="00BA479C"/>
    <w:rsid w:val="00BA4BB5"/>
    <w:rsid w:val="00BA4D06"/>
    <w:rsid w:val="00BA4DAC"/>
    <w:rsid w:val="00BA5A53"/>
    <w:rsid w:val="00BA5B5F"/>
    <w:rsid w:val="00BA69EA"/>
    <w:rsid w:val="00BA6B25"/>
    <w:rsid w:val="00BA6E19"/>
    <w:rsid w:val="00BA7205"/>
    <w:rsid w:val="00BA75A3"/>
    <w:rsid w:val="00BA7895"/>
    <w:rsid w:val="00BA7C46"/>
    <w:rsid w:val="00BB0190"/>
    <w:rsid w:val="00BB0978"/>
    <w:rsid w:val="00BB0A41"/>
    <w:rsid w:val="00BB1019"/>
    <w:rsid w:val="00BB1092"/>
    <w:rsid w:val="00BB1184"/>
    <w:rsid w:val="00BB179F"/>
    <w:rsid w:val="00BB1998"/>
    <w:rsid w:val="00BB1FBB"/>
    <w:rsid w:val="00BB23E4"/>
    <w:rsid w:val="00BB2AB4"/>
    <w:rsid w:val="00BB3141"/>
    <w:rsid w:val="00BB3245"/>
    <w:rsid w:val="00BB3C05"/>
    <w:rsid w:val="00BB46A6"/>
    <w:rsid w:val="00BB4D8D"/>
    <w:rsid w:val="00BB4EA9"/>
    <w:rsid w:val="00BB526A"/>
    <w:rsid w:val="00BB5482"/>
    <w:rsid w:val="00BB5A5C"/>
    <w:rsid w:val="00BB5F12"/>
    <w:rsid w:val="00BB61B7"/>
    <w:rsid w:val="00BB6540"/>
    <w:rsid w:val="00BB670F"/>
    <w:rsid w:val="00BB7145"/>
    <w:rsid w:val="00BB7ACB"/>
    <w:rsid w:val="00BC020E"/>
    <w:rsid w:val="00BC05BE"/>
    <w:rsid w:val="00BC0C8E"/>
    <w:rsid w:val="00BC0F74"/>
    <w:rsid w:val="00BC166A"/>
    <w:rsid w:val="00BC19BF"/>
    <w:rsid w:val="00BC19ED"/>
    <w:rsid w:val="00BC262A"/>
    <w:rsid w:val="00BC2C96"/>
    <w:rsid w:val="00BC33AC"/>
    <w:rsid w:val="00BC38B5"/>
    <w:rsid w:val="00BC42A4"/>
    <w:rsid w:val="00BC484C"/>
    <w:rsid w:val="00BC48C2"/>
    <w:rsid w:val="00BC4C0E"/>
    <w:rsid w:val="00BC4CB9"/>
    <w:rsid w:val="00BC4F45"/>
    <w:rsid w:val="00BC54D2"/>
    <w:rsid w:val="00BC59D1"/>
    <w:rsid w:val="00BC6084"/>
    <w:rsid w:val="00BC631B"/>
    <w:rsid w:val="00BC6630"/>
    <w:rsid w:val="00BC6837"/>
    <w:rsid w:val="00BC6B09"/>
    <w:rsid w:val="00BC6B70"/>
    <w:rsid w:val="00BC6BE8"/>
    <w:rsid w:val="00BC7190"/>
    <w:rsid w:val="00BC7797"/>
    <w:rsid w:val="00BC7B67"/>
    <w:rsid w:val="00BC7C3B"/>
    <w:rsid w:val="00BC7E76"/>
    <w:rsid w:val="00BD008C"/>
    <w:rsid w:val="00BD00A6"/>
    <w:rsid w:val="00BD071D"/>
    <w:rsid w:val="00BD0E9A"/>
    <w:rsid w:val="00BD1130"/>
    <w:rsid w:val="00BD18C6"/>
    <w:rsid w:val="00BD1C6B"/>
    <w:rsid w:val="00BD1D1A"/>
    <w:rsid w:val="00BD22AE"/>
    <w:rsid w:val="00BD3662"/>
    <w:rsid w:val="00BD3CEA"/>
    <w:rsid w:val="00BD402B"/>
    <w:rsid w:val="00BD45A5"/>
    <w:rsid w:val="00BD45AC"/>
    <w:rsid w:val="00BD4740"/>
    <w:rsid w:val="00BD4D8C"/>
    <w:rsid w:val="00BD51B5"/>
    <w:rsid w:val="00BD54AC"/>
    <w:rsid w:val="00BD56C8"/>
    <w:rsid w:val="00BD58D7"/>
    <w:rsid w:val="00BD5F6C"/>
    <w:rsid w:val="00BD6099"/>
    <w:rsid w:val="00BD6283"/>
    <w:rsid w:val="00BD6596"/>
    <w:rsid w:val="00BD69E5"/>
    <w:rsid w:val="00BD6F95"/>
    <w:rsid w:val="00BD711C"/>
    <w:rsid w:val="00BD7408"/>
    <w:rsid w:val="00BD7847"/>
    <w:rsid w:val="00BD7DC0"/>
    <w:rsid w:val="00BE01FD"/>
    <w:rsid w:val="00BE02A9"/>
    <w:rsid w:val="00BE0952"/>
    <w:rsid w:val="00BE0C11"/>
    <w:rsid w:val="00BE0DFE"/>
    <w:rsid w:val="00BE0ED1"/>
    <w:rsid w:val="00BE0F31"/>
    <w:rsid w:val="00BE1295"/>
    <w:rsid w:val="00BE1548"/>
    <w:rsid w:val="00BE15D8"/>
    <w:rsid w:val="00BE1666"/>
    <w:rsid w:val="00BE1A18"/>
    <w:rsid w:val="00BE1EC9"/>
    <w:rsid w:val="00BE1F22"/>
    <w:rsid w:val="00BE245A"/>
    <w:rsid w:val="00BE282B"/>
    <w:rsid w:val="00BE2B01"/>
    <w:rsid w:val="00BE36C3"/>
    <w:rsid w:val="00BE38DC"/>
    <w:rsid w:val="00BE3E8C"/>
    <w:rsid w:val="00BE4227"/>
    <w:rsid w:val="00BE473C"/>
    <w:rsid w:val="00BE5425"/>
    <w:rsid w:val="00BE57CB"/>
    <w:rsid w:val="00BE57FF"/>
    <w:rsid w:val="00BE597C"/>
    <w:rsid w:val="00BE5B09"/>
    <w:rsid w:val="00BE5C74"/>
    <w:rsid w:val="00BE5EFB"/>
    <w:rsid w:val="00BE6089"/>
    <w:rsid w:val="00BE763F"/>
    <w:rsid w:val="00BE76E9"/>
    <w:rsid w:val="00BE7E89"/>
    <w:rsid w:val="00BF032F"/>
    <w:rsid w:val="00BF071A"/>
    <w:rsid w:val="00BF0A7C"/>
    <w:rsid w:val="00BF11E0"/>
    <w:rsid w:val="00BF1A29"/>
    <w:rsid w:val="00BF1C67"/>
    <w:rsid w:val="00BF1D8D"/>
    <w:rsid w:val="00BF2730"/>
    <w:rsid w:val="00BF28B9"/>
    <w:rsid w:val="00BF2F82"/>
    <w:rsid w:val="00BF3FF5"/>
    <w:rsid w:val="00BF41DA"/>
    <w:rsid w:val="00BF43AA"/>
    <w:rsid w:val="00BF44C0"/>
    <w:rsid w:val="00BF452A"/>
    <w:rsid w:val="00BF5AC8"/>
    <w:rsid w:val="00BF5B64"/>
    <w:rsid w:val="00BF5FD8"/>
    <w:rsid w:val="00BF605D"/>
    <w:rsid w:val="00BF6C54"/>
    <w:rsid w:val="00BF7141"/>
    <w:rsid w:val="00BF7237"/>
    <w:rsid w:val="00BF775D"/>
    <w:rsid w:val="00BF796C"/>
    <w:rsid w:val="00BF7CE9"/>
    <w:rsid w:val="00C00859"/>
    <w:rsid w:val="00C00BAC"/>
    <w:rsid w:val="00C0110B"/>
    <w:rsid w:val="00C01777"/>
    <w:rsid w:val="00C01DF9"/>
    <w:rsid w:val="00C0215D"/>
    <w:rsid w:val="00C0263B"/>
    <w:rsid w:val="00C02F5D"/>
    <w:rsid w:val="00C03218"/>
    <w:rsid w:val="00C0402A"/>
    <w:rsid w:val="00C04AA7"/>
    <w:rsid w:val="00C05735"/>
    <w:rsid w:val="00C059B8"/>
    <w:rsid w:val="00C05AC0"/>
    <w:rsid w:val="00C05C41"/>
    <w:rsid w:val="00C060F1"/>
    <w:rsid w:val="00C0653C"/>
    <w:rsid w:val="00C06A4C"/>
    <w:rsid w:val="00C06C68"/>
    <w:rsid w:val="00C06DF9"/>
    <w:rsid w:val="00C07015"/>
    <w:rsid w:val="00C0785E"/>
    <w:rsid w:val="00C0795F"/>
    <w:rsid w:val="00C1045A"/>
    <w:rsid w:val="00C11A4A"/>
    <w:rsid w:val="00C11A6B"/>
    <w:rsid w:val="00C11D3E"/>
    <w:rsid w:val="00C12320"/>
    <w:rsid w:val="00C126AC"/>
    <w:rsid w:val="00C129E6"/>
    <w:rsid w:val="00C12AF2"/>
    <w:rsid w:val="00C131DF"/>
    <w:rsid w:val="00C13676"/>
    <w:rsid w:val="00C1369E"/>
    <w:rsid w:val="00C1388C"/>
    <w:rsid w:val="00C138A0"/>
    <w:rsid w:val="00C138CE"/>
    <w:rsid w:val="00C139DB"/>
    <w:rsid w:val="00C13A46"/>
    <w:rsid w:val="00C13B53"/>
    <w:rsid w:val="00C13C53"/>
    <w:rsid w:val="00C141B3"/>
    <w:rsid w:val="00C142E5"/>
    <w:rsid w:val="00C14CD1"/>
    <w:rsid w:val="00C14D5E"/>
    <w:rsid w:val="00C15537"/>
    <w:rsid w:val="00C16007"/>
    <w:rsid w:val="00C1678B"/>
    <w:rsid w:val="00C17081"/>
    <w:rsid w:val="00C17267"/>
    <w:rsid w:val="00C1771C"/>
    <w:rsid w:val="00C17962"/>
    <w:rsid w:val="00C17A6F"/>
    <w:rsid w:val="00C20406"/>
    <w:rsid w:val="00C2055C"/>
    <w:rsid w:val="00C205C8"/>
    <w:rsid w:val="00C20B91"/>
    <w:rsid w:val="00C215B4"/>
    <w:rsid w:val="00C21884"/>
    <w:rsid w:val="00C219AF"/>
    <w:rsid w:val="00C219B5"/>
    <w:rsid w:val="00C21FD7"/>
    <w:rsid w:val="00C22482"/>
    <w:rsid w:val="00C22F9B"/>
    <w:rsid w:val="00C23153"/>
    <w:rsid w:val="00C23464"/>
    <w:rsid w:val="00C23528"/>
    <w:rsid w:val="00C23C6C"/>
    <w:rsid w:val="00C23DFB"/>
    <w:rsid w:val="00C243D5"/>
    <w:rsid w:val="00C24690"/>
    <w:rsid w:val="00C248F6"/>
    <w:rsid w:val="00C24E1B"/>
    <w:rsid w:val="00C25AD3"/>
    <w:rsid w:val="00C25AF6"/>
    <w:rsid w:val="00C25D3E"/>
    <w:rsid w:val="00C25F15"/>
    <w:rsid w:val="00C265AC"/>
    <w:rsid w:val="00C267D2"/>
    <w:rsid w:val="00C26932"/>
    <w:rsid w:val="00C26B6D"/>
    <w:rsid w:val="00C27010"/>
    <w:rsid w:val="00C2743C"/>
    <w:rsid w:val="00C27556"/>
    <w:rsid w:val="00C307FD"/>
    <w:rsid w:val="00C30AD6"/>
    <w:rsid w:val="00C313B7"/>
    <w:rsid w:val="00C31794"/>
    <w:rsid w:val="00C3186E"/>
    <w:rsid w:val="00C3217A"/>
    <w:rsid w:val="00C323F9"/>
    <w:rsid w:val="00C325DA"/>
    <w:rsid w:val="00C33110"/>
    <w:rsid w:val="00C331BE"/>
    <w:rsid w:val="00C3327D"/>
    <w:rsid w:val="00C33F87"/>
    <w:rsid w:val="00C340EB"/>
    <w:rsid w:val="00C340F7"/>
    <w:rsid w:val="00C3410E"/>
    <w:rsid w:val="00C341F0"/>
    <w:rsid w:val="00C34306"/>
    <w:rsid w:val="00C34DEC"/>
    <w:rsid w:val="00C3536A"/>
    <w:rsid w:val="00C354E6"/>
    <w:rsid w:val="00C35A13"/>
    <w:rsid w:val="00C35E37"/>
    <w:rsid w:val="00C35EDB"/>
    <w:rsid w:val="00C3608B"/>
    <w:rsid w:val="00C364BB"/>
    <w:rsid w:val="00C36F30"/>
    <w:rsid w:val="00C36F81"/>
    <w:rsid w:val="00C37481"/>
    <w:rsid w:val="00C37531"/>
    <w:rsid w:val="00C3757F"/>
    <w:rsid w:val="00C407DC"/>
    <w:rsid w:val="00C40B2A"/>
    <w:rsid w:val="00C40CF9"/>
    <w:rsid w:val="00C40D6D"/>
    <w:rsid w:val="00C40FB1"/>
    <w:rsid w:val="00C424C6"/>
    <w:rsid w:val="00C42A43"/>
    <w:rsid w:val="00C43119"/>
    <w:rsid w:val="00C4322D"/>
    <w:rsid w:val="00C4353C"/>
    <w:rsid w:val="00C44377"/>
    <w:rsid w:val="00C44616"/>
    <w:rsid w:val="00C44A1F"/>
    <w:rsid w:val="00C45093"/>
    <w:rsid w:val="00C455F8"/>
    <w:rsid w:val="00C45D16"/>
    <w:rsid w:val="00C46018"/>
    <w:rsid w:val="00C46B81"/>
    <w:rsid w:val="00C46BAB"/>
    <w:rsid w:val="00C473DC"/>
    <w:rsid w:val="00C47680"/>
    <w:rsid w:val="00C476E1"/>
    <w:rsid w:val="00C47B6F"/>
    <w:rsid w:val="00C47D18"/>
    <w:rsid w:val="00C47D85"/>
    <w:rsid w:val="00C516A3"/>
    <w:rsid w:val="00C51A20"/>
    <w:rsid w:val="00C526B9"/>
    <w:rsid w:val="00C52918"/>
    <w:rsid w:val="00C53311"/>
    <w:rsid w:val="00C534BB"/>
    <w:rsid w:val="00C53751"/>
    <w:rsid w:val="00C54189"/>
    <w:rsid w:val="00C54A16"/>
    <w:rsid w:val="00C54CF0"/>
    <w:rsid w:val="00C54F58"/>
    <w:rsid w:val="00C557F8"/>
    <w:rsid w:val="00C5596A"/>
    <w:rsid w:val="00C55BBB"/>
    <w:rsid w:val="00C55D35"/>
    <w:rsid w:val="00C560F3"/>
    <w:rsid w:val="00C56C1E"/>
    <w:rsid w:val="00C56D55"/>
    <w:rsid w:val="00C57571"/>
    <w:rsid w:val="00C579F5"/>
    <w:rsid w:val="00C57BDF"/>
    <w:rsid w:val="00C57DB5"/>
    <w:rsid w:val="00C57EA3"/>
    <w:rsid w:val="00C57F4D"/>
    <w:rsid w:val="00C60ACA"/>
    <w:rsid w:val="00C60C97"/>
    <w:rsid w:val="00C61236"/>
    <w:rsid w:val="00C615AD"/>
    <w:rsid w:val="00C615C7"/>
    <w:rsid w:val="00C61A18"/>
    <w:rsid w:val="00C61AEE"/>
    <w:rsid w:val="00C62856"/>
    <w:rsid w:val="00C639E6"/>
    <w:rsid w:val="00C63C70"/>
    <w:rsid w:val="00C6463D"/>
    <w:rsid w:val="00C64DAE"/>
    <w:rsid w:val="00C65483"/>
    <w:rsid w:val="00C654B1"/>
    <w:rsid w:val="00C657B7"/>
    <w:rsid w:val="00C65B3B"/>
    <w:rsid w:val="00C65DE6"/>
    <w:rsid w:val="00C65ED0"/>
    <w:rsid w:val="00C65F27"/>
    <w:rsid w:val="00C66235"/>
    <w:rsid w:val="00C663F4"/>
    <w:rsid w:val="00C66597"/>
    <w:rsid w:val="00C666AD"/>
    <w:rsid w:val="00C66C40"/>
    <w:rsid w:val="00C6724E"/>
    <w:rsid w:val="00C674CE"/>
    <w:rsid w:val="00C67603"/>
    <w:rsid w:val="00C67607"/>
    <w:rsid w:val="00C67E05"/>
    <w:rsid w:val="00C67F63"/>
    <w:rsid w:val="00C701D7"/>
    <w:rsid w:val="00C7040E"/>
    <w:rsid w:val="00C70739"/>
    <w:rsid w:val="00C70B49"/>
    <w:rsid w:val="00C70E59"/>
    <w:rsid w:val="00C7119A"/>
    <w:rsid w:val="00C713CA"/>
    <w:rsid w:val="00C7163D"/>
    <w:rsid w:val="00C71C36"/>
    <w:rsid w:val="00C72768"/>
    <w:rsid w:val="00C72850"/>
    <w:rsid w:val="00C7287C"/>
    <w:rsid w:val="00C730D2"/>
    <w:rsid w:val="00C734D4"/>
    <w:rsid w:val="00C73697"/>
    <w:rsid w:val="00C73A83"/>
    <w:rsid w:val="00C73DD0"/>
    <w:rsid w:val="00C745FC"/>
    <w:rsid w:val="00C74A1F"/>
    <w:rsid w:val="00C74BD5"/>
    <w:rsid w:val="00C7561F"/>
    <w:rsid w:val="00C75C8C"/>
    <w:rsid w:val="00C75D9E"/>
    <w:rsid w:val="00C75DD7"/>
    <w:rsid w:val="00C760EA"/>
    <w:rsid w:val="00C7641F"/>
    <w:rsid w:val="00C7686A"/>
    <w:rsid w:val="00C76EC4"/>
    <w:rsid w:val="00C77414"/>
    <w:rsid w:val="00C77585"/>
    <w:rsid w:val="00C77FE5"/>
    <w:rsid w:val="00C8009A"/>
    <w:rsid w:val="00C80550"/>
    <w:rsid w:val="00C80812"/>
    <w:rsid w:val="00C8092E"/>
    <w:rsid w:val="00C80B72"/>
    <w:rsid w:val="00C80CCF"/>
    <w:rsid w:val="00C80CDA"/>
    <w:rsid w:val="00C80D49"/>
    <w:rsid w:val="00C813FF"/>
    <w:rsid w:val="00C81C97"/>
    <w:rsid w:val="00C81D82"/>
    <w:rsid w:val="00C81EFC"/>
    <w:rsid w:val="00C8271E"/>
    <w:rsid w:val="00C82DE6"/>
    <w:rsid w:val="00C82EEB"/>
    <w:rsid w:val="00C8319E"/>
    <w:rsid w:val="00C831E0"/>
    <w:rsid w:val="00C837CA"/>
    <w:rsid w:val="00C839B8"/>
    <w:rsid w:val="00C83CCA"/>
    <w:rsid w:val="00C84435"/>
    <w:rsid w:val="00C84668"/>
    <w:rsid w:val="00C846CA"/>
    <w:rsid w:val="00C848CE"/>
    <w:rsid w:val="00C8494B"/>
    <w:rsid w:val="00C84D84"/>
    <w:rsid w:val="00C850FA"/>
    <w:rsid w:val="00C85524"/>
    <w:rsid w:val="00C858C9"/>
    <w:rsid w:val="00C86150"/>
    <w:rsid w:val="00C86466"/>
    <w:rsid w:val="00C865F1"/>
    <w:rsid w:val="00C866D1"/>
    <w:rsid w:val="00C8686C"/>
    <w:rsid w:val="00C86C05"/>
    <w:rsid w:val="00C86CCD"/>
    <w:rsid w:val="00C86E76"/>
    <w:rsid w:val="00C87E27"/>
    <w:rsid w:val="00C90455"/>
    <w:rsid w:val="00C909E1"/>
    <w:rsid w:val="00C90D29"/>
    <w:rsid w:val="00C91218"/>
    <w:rsid w:val="00C9136E"/>
    <w:rsid w:val="00C918AF"/>
    <w:rsid w:val="00C91B34"/>
    <w:rsid w:val="00C91C4E"/>
    <w:rsid w:val="00C91DB0"/>
    <w:rsid w:val="00C91F44"/>
    <w:rsid w:val="00C926D5"/>
    <w:rsid w:val="00C926F6"/>
    <w:rsid w:val="00C92730"/>
    <w:rsid w:val="00C927EB"/>
    <w:rsid w:val="00C92870"/>
    <w:rsid w:val="00C928CA"/>
    <w:rsid w:val="00C92B63"/>
    <w:rsid w:val="00C9322D"/>
    <w:rsid w:val="00C9370B"/>
    <w:rsid w:val="00C939C7"/>
    <w:rsid w:val="00C94213"/>
    <w:rsid w:val="00C9446A"/>
    <w:rsid w:val="00C955DA"/>
    <w:rsid w:val="00C958EF"/>
    <w:rsid w:val="00C9675F"/>
    <w:rsid w:val="00C9702A"/>
    <w:rsid w:val="00C97590"/>
    <w:rsid w:val="00C977A0"/>
    <w:rsid w:val="00C97DED"/>
    <w:rsid w:val="00CA0091"/>
    <w:rsid w:val="00CA0428"/>
    <w:rsid w:val="00CA0A8B"/>
    <w:rsid w:val="00CA0B84"/>
    <w:rsid w:val="00CA0DEA"/>
    <w:rsid w:val="00CA1566"/>
    <w:rsid w:val="00CA1B01"/>
    <w:rsid w:val="00CA1E1C"/>
    <w:rsid w:val="00CA20C8"/>
    <w:rsid w:val="00CA2172"/>
    <w:rsid w:val="00CA2884"/>
    <w:rsid w:val="00CA2899"/>
    <w:rsid w:val="00CA2A37"/>
    <w:rsid w:val="00CA2FB4"/>
    <w:rsid w:val="00CA30B9"/>
    <w:rsid w:val="00CA30EF"/>
    <w:rsid w:val="00CA3FD7"/>
    <w:rsid w:val="00CA429D"/>
    <w:rsid w:val="00CA4406"/>
    <w:rsid w:val="00CA4D05"/>
    <w:rsid w:val="00CA506F"/>
    <w:rsid w:val="00CA54B9"/>
    <w:rsid w:val="00CA598A"/>
    <w:rsid w:val="00CA63EB"/>
    <w:rsid w:val="00CA675A"/>
    <w:rsid w:val="00CA696E"/>
    <w:rsid w:val="00CA6DD2"/>
    <w:rsid w:val="00CA7C47"/>
    <w:rsid w:val="00CB03E8"/>
    <w:rsid w:val="00CB0742"/>
    <w:rsid w:val="00CB075C"/>
    <w:rsid w:val="00CB075F"/>
    <w:rsid w:val="00CB1643"/>
    <w:rsid w:val="00CB17E6"/>
    <w:rsid w:val="00CB1F4A"/>
    <w:rsid w:val="00CB2982"/>
    <w:rsid w:val="00CB2E7F"/>
    <w:rsid w:val="00CB3558"/>
    <w:rsid w:val="00CB3827"/>
    <w:rsid w:val="00CB38B6"/>
    <w:rsid w:val="00CB39A9"/>
    <w:rsid w:val="00CB3C05"/>
    <w:rsid w:val="00CB3D70"/>
    <w:rsid w:val="00CB481B"/>
    <w:rsid w:val="00CB4B77"/>
    <w:rsid w:val="00CB4B8C"/>
    <w:rsid w:val="00CB4F0B"/>
    <w:rsid w:val="00CB5D6B"/>
    <w:rsid w:val="00CB6687"/>
    <w:rsid w:val="00CB6A08"/>
    <w:rsid w:val="00CB6BF3"/>
    <w:rsid w:val="00CB707B"/>
    <w:rsid w:val="00CC0329"/>
    <w:rsid w:val="00CC077F"/>
    <w:rsid w:val="00CC0F9A"/>
    <w:rsid w:val="00CC14FF"/>
    <w:rsid w:val="00CC1518"/>
    <w:rsid w:val="00CC1677"/>
    <w:rsid w:val="00CC1B03"/>
    <w:rsid w:val="00CC1BE3"/>
    <w:rsid w:val="00CC26B3"/>
    <w:rsid w:val="00CC2999"/>
    <w:rsid w:val="00CC2C5C"/>
    <w:rsid w:val="00CC33CD"/>
    <w:rsid w:val="00CC38FE"/>
    <w:rsid w:val="00CC3C00"/>
    <w:rsid w:val="00CC3EB9"/>
    <w:rsid w:val="00CC4146"/>
    <w:rsid w:val="00CC4810"/>
    <w:rsid w:val="00CC5E54"/>
    <w:rsid w:val="00CC601E"/>
    <w:rsid w:val="00CC6A68"/>
    <w:rsid w:val="00CC6CEB"/>
    <w:rsid w:val="00CC6F30"/>
    <w:rsid w:val="00CC7400"/>
    <w:rsid w:val="00CC77E5"/>
    <w:rsid w:val="00CC7BC9"/>
    <w:rsid w:val="00CC7ECA"/>
    <w:rsid w:val="00CD01BE"/>
    <w:rsid w:val="00CD0485"/>
    <w:rsid w:val="00CD169D"/>
    <w:rsid w:val="00CD238E"/>
    <w:rsid w:val="00CD2757"/>
    <w:rsid w:val="00CD27AF"/>
    <w:rsid w:val="00CD27B3"/>
    <w:rsid w:val="00CD2956"/>
    <w:rsid w:val="00CD2BAC"/>
    <w:rsid w:val="00CD2D41"/>
    <w:rsid w:val="00CD351F"/>
    <w:rsid w:val="00CD36E7"/>
    <w:rsid w:val="00CD37D7"/>
    <w:rsid w:val="00CD3FE9"/>
    <w:rsid w:val="00CD468E"/>
    <w:rsid w:val="00CD4A4C"/>
    <w:rsid w:val="00CD4CE8"/>
    <w:rsid w:val="00CD4ED8"/>
    <w:rsid w:val="00CD5BC9"/>
    <w:rsid w:val="00CD623F"/>
    <w:rsid w:val="00CD62BD"/>
    <w:rsid w:val="00CD6C65"/>
    <w:rsid w:val="00CD769F"/>
    <w:rsid w:val="00CD7D5B"/>
    <w:rsid w:val="00CD7E56"/>
    <w:rsid w:val="00CE06AD"/>
    <w:rsid w:val="00CE11BF"/>
    <w:rsid w:val="00CE175A"/>
    <w:rsid w:val="00CE199F"/>
    <w:rsid w:val="00CE1DC3"/>
    <w:rsid w:val="00CE2415"/>
    <w:rsid w:val="00CE286E"/>
    <w:rsid w:val="00CE2AEB"/>
    <w:rsid w:val="00CE2BAC"/>
    <w:rsid w:val="00CE2E91"/>
    <w:rsid w:val="00CE3C51"/>
    <w:rsid w:val="00CE41D7"/>
    <w:rsid w:val="00CE4377"/>
    <w:rsid w:val="00CE45B8"/>
    <w:rsid w:val="00CE49BD"/>
    <w:rsid w:val="00CE5217"/>
    <w:rsid w:val="00CE576D"/>
    <w:rsid w:val="00CE60FA"/>
    <w:rsid w:val="00CE6376"/>
    <w:rsid w:val="00CE69D0"/>
    <w:rsid w:val="00CE6C37"/>
    <w:rsid w:val="00CE7277"/>
    <w:rsid w:val="00CE76BD"/>
    <w:rsid w:val="00CE76E7"/>
    <w:rsid w:val="00CF011B"/>
    <w:rsid w:val="00CF01B3"/>
    <w:rsid w:val="00CF0265"/>
    <w:rsid w:val="00CF06B0"/>
    <w:rsid w:val="00CF0C83"/>
    <w:rsid w:val="00CF0FAA"/>
    <w:rsid w:val="00CF1076"/>
    <w:rsid w:val="00CF14DB"/>
    <w:rsid w:val="00CF22F4"/>
    <w:rsid w:val="00CF2AEE"/>
    <w:rsid w:val="00CF2C39"/>
    <w:rsid w:val="00CF30F9"/>
    <w:rsid w:val="00CF3938"/>
    <w:rsid w:val="00CF3B4E"/>
    <w:rsid w:val="00CF3C03"/>
    <w:rsid w:val="00CF410A"/>
    <w:rsid w:val="00CF41F8"/>
    <w:rsid w:val="00CF4A40"/>
    <w:rsid w:val="00CF5149"/>
    <w:rsid w:val="00CF5DD9"/>
    <w:rsid w:val="00CF5F74"/>
    <w:rsid w:val="00CF5F80"/>
    <w:rsid w:val="00CF5FB6"/>
    <w:rsid w:val="00CF6139"/>
    <w:rsid w:val="00CF6621"/>
    <w:rsid w:val="00CF685C"/>
    <w:rsid w:val="00CF6B74"/>
    <w:rsid w:val="00CF6BD4"/>
    <w:rsid w:val="00CF71EC"/>
    <w:rsid w:val="00CF7977"/>
    <w:rsid w:val="00CF7E79"/>
    <w:rsid w:val="00D00022"/>
    <w:rsid w:val="00D00A58"/>
    <w:rsid w:val="00D00C4B"/>
    <w:rsid w:val="00D00DAF"/>
    <w:rsid w:val="00D00F54"/>
    <w:rsid w:val="00D019CC"/>
    <w:rsid w:val="00D022A7"/>
    <w:rsid w:val="00D02969"/>
    <w:rsid w:val="00D02C48"/>
    <w:rsid w:val="00D02DF9"/>
    <w:rsid w:val="00D03280"/>
    <w:rsid w:val="00D03B8A"/>
    <w:rsid w:val="00D03BDE"/>
    <w:rsid w:val="00D0433C"/>
    <w:rsid w:val="00D043AF"/>
    <w:rsid w:val="00D044DF"/>
    <w:rsid w:val="00D049EF"/>
    <w:rsid w:val="00D04AD2"/>
    <w:rsid w:val="00D056EB"/>
    <w:rsid w:val="00D057EF"/>
    <w:rsid w:val="00D05A45"/>
    <w:rsid w:val="00D05DE7"/>
    <w:rsid w:val="00D06061"/>
    <w:rsid w:val="00D0636E"/>
    <w:rsid w:val="00D0671F"/>
    <w:rsid w:val="00D07349"/>
    <w:rsid w:val="00D0771E"/>
    <w:rsid w:val="00D1017F"/>
    <w:rsid w:val="00D10491"/>
    <w:rsid w:val="00D109A2"/>
    <w:rsid w:val="00D10AAD"/>
    <w:rsid w:val="00D10B95"/>
    <w:rsid w:val="00D10C03"/>
    <w:rsid w:val="00D114FB"/>
    <w:rsid w:val="00D11795"/>
    <w:rsid w:val="00D11F7E"/>
    <w:rsid w:val="00D127DC"/>
    <w:rsid w:val="00D12926"/>
    <w:rsid w:val="00D12D72"/>
    <w:rsid w:val="00D131D2"/>
    <w:rsid w:val="00D135DD"/>
    <w:rsid w:val="00D1366B"/>
    <w:rsid w:val="00D137F1"/>
    <w:rsid w:val="00D1392D"/>
    <w:rsid w:val="00D13D7A"/>
    <w:rsid w:val="00D14411"/>
    <w:rsid w:val="00D14B49"/>
    <w:rsid w:val="00D1526B"/>
    <w:rsid w:val="00D15A32"/>
    <w:rsid w:val="00D15AF9"/>
    <w:rsid w:val="00D15B2B"/>
    <w:rsid w:val="00D15CA1"/>
    <w:rsid w:val="00D15D29"/>
    <w:rsid w:val="00D15D3F"/>
    <w:rsid w:val="00D160EE"/>
    <w:rsid w:val="00D1662A"/>
    <w:rsid w:val="00D168C8"/>
    <w:rsid w:val="00D16A5B"/>
    <w:rsid w:val="00D16CA1"/>
    <w:rsid w:val="00D16DC3"/>
    <w:rsid w:val="00D170DA"/>
    <w:rsid w:val="00D17918"/>
    <w:rsid w:val="00D20E70"/>
    <w:rsid w:val="00D20FF5"/>
    <w:rsid w:val="00D212C0"/>
    <w:rsid w:val="00D21483"/>
    <w:rsid w:val="00D22089"/>
    <w:rsid w:val="00D2285A"/>
    <w:rsid w:val="00D22EFA"/>
    <w:rsid w:val="00D22F23"/>
    <w:rsid w:val="00D231B9"/>
    <w:rsid w:val="00D23805"/>
    <w:rsid w:val="00D23993"/>
    <w:rsid w:val="00D23B2B"/>
    <w:rsid w:val="00D24107"/>
    <w:rsid w:val="00D247FF"/>
    <w:rsid w:val="00D24809"/>
    <w:rsid w:val="00D24889"/>
    <w:rsid w:val="00D24B67"/>
    <w:rsid w:val="00D25118"/>
    <w:rsid w:val="00D252CC"/>
    <w:rsid w:val="00D25429"/>
    <w:rsid w:val="00D254B3"/>
    <w:rsid w:val="00D25620"/>
    <w:rsid w:val="00D25A12"/>
    <w:rsid w:val="00D25B1B"/>
    <w:rsid w:val="00D25D20"/>
    <w:rsid w:val="00D27586"/>
    <w:rsid w:val="00D27704"/>
    <w:rsid w:val="00D27D85"/>
    <w:rsid w:val="00D27E76"/>
    <w:rsid w:val="00D30420"/>
    <w:rsid w:val="00D30FF6"/>
    <w:rsid w:val="00D31466"/>
    <w:rsid w:val="00D31620"/>
    <w:rsid w:val="00D31946"/>
    <w:rsid w:val="00D31A1C"/>
    <w:rsid w:val="00D32A6F"/>
    <w:rsid w:val="00D32F8E"/>
    <w:rsid w:val="00D33172"/>
    <w:rsid w:val="00D33264"/>
    <w:rsid w:val="00D33467"/>
    <w:rsid w:val="00D33502"/>
    <w:rsid w:val="00D33E82"/>
    <w:rsid w:val="00D343A8"/>
    <w:rsid w:val="00D34986"/>
    <w:rsid w:val="00D34D71"/>
    <w:rsid w:val="00D3504B"/>
    <w:rsid w:val="00D35179"/>
    <w:rsid w:val="00D3535D"/>
    <w:rsid w:val="00D353C4"/>
    <w:rsid w:val="00D35508"/>
    <w:rsid w:val="00D35573"/>
    <w:rsid w:val="00D3633F"/>
    <w:rsid w:val="00D36408"/>
    <w:rsid w:val="00D365BF"/>
    <w:rsid w:val="00D36C90"/>
    <w:rsid w:val="00D37123"/>
    <w:rsid w:val="00D37505"/>
    <w:rsid w:val="00D377E4"/>
    <w:rsid w:val="00D379D1"/>
    <w:rsid w:val="00D379DF"/>
    <w:rsid w:val="00D37AC6"/>
    <w:rsid w:val="00D40537"/>
    <w:rsid w:val="00D4099E"/>
    <w:rsid w:val="00D40BAC"/>
    <w:rsid w:val="00D4102B"/>
    <w:rsid w:val="00D41264"/>
    <w:rsid w:val="00D412B1"/>
    <w:rsid w:val="00D414CC"/>
    <w:rsid w:val="00D41678"/>
    <w:rsid w:val="00D41F27"/>
    <w:rsid w:val="00D420FE"/>
    <w:rsid w:val="00D42375"/>
    <w:rsid w:val="00D435A8"/>
    <w:rsid w:val="00D43DED"/>
    <w:rsid w:val="00D442B6"/>
    <w:rsid w:val="00D4471E"/>
    <w:rsid w:val="00D44BC5"/>
    <w:rsid w:val="00D44D89"/>
    <w:rsid w:val="00D44F14"/>
    <w:rsid w:val="00D451FB"/>
    <w:rsid w:val="00D455C0"/>
    <w:rsid w:val="00D45F72"/>
    <w:rsid w:val="00D45FC3"/>
    <w:rsid w:val="00D46279"/>
    <w:rsid w:val="00D46461"/>
    <w:rsid w:val="00D465C5"/>
    <w:rsid w:val="00D465C9"/>
    <w:rsid w:val="00D46C44"/>
    <w:rsid w:val="00D46CB4"/>
    <w:rsid w:val="00D4737B"/>
    <w:rsid w:val="00D474A8"/>
    <w:rsid w:val="00D4776A"/>
    <w:rsid w:val="00D50158"/>
    <w:rsid w:val="00D50531"/>
    <w:rsid w:val="00D50693"/>
    <w:rsid w:val="00D50B30"/>
    <w:rsid w:val="00D50C1D"/>
    <w:rsid w:val="00D50E00"/>
    <w:rsid w:val="00D52066"/>
    <w:rsid w:val="00D52177"/>
    <w:rsid w:val="00D52245"/>
    <w:rsid w:val="00D52360"/>
    <w:rsid w:val="00D52580"/>
    <w:rsid w:val="00D52A35"/>
    <w:rsid w:val="00D532F0"/>
    <w:rsid w:val="00D533B0"/>
    <w:rsid w:val="00D536CA"/>
    <w:rsid w:val="00D5439D"/>
    <w:rsid w:val="00D5513E"/>
    <w:rsid w:val="00D55A57"/>
    <w:rsid w:val="00D55DA8"/>
    <w:rsid w:val="00D56C8D"/>
    <w:rsid w:val="00D575E0"/>
    <w:rsid w:val="00D57869"/>
    <w:rsid w:val="00D604BD"/>
    <w:rsid w:val="00D605A0"/>
    <w:rsid w:val="00D605B3"/>
    <w:rsid w:val="00D60713"/>
    <w:rsid w:val="00D60A2B"/>
    <w:rsid w:val="00D60E1B"/>
    <w:rsid w:val="00D60F55"/>
    <w:rsid w:val="00D6108E"/>
    <w:rsid w:val="00D611C3"/>
    <w:rsid w:val="00D619D3"/>
    <w:rsid w:val="00D61DC3"/>
    <w:rsid w:val="00D62946"/>
    <w:rsid w:val="00D62ADB"/>
    <w:rsid w:val="00D62DB2"/>
    <w:rsid w:val="00D62E73"/>
    <w:rsid w:val="00D63261"/>
    <w:rsid w:val="00D63356"/>
    <w:rsid w:val="00D6343D"/>
    <w:rsid w:val="00D63D51"/>
    <w:rsid w:val="00D63DEB"/>
    <w:rsid w:val="00D643CE"/>
    <w:rsid w:val="00D6450B"/>
    <w:rsid w:val="00D64A43"/>
    <w:rsid w:val="00D64B1A"/>
    <w:rsid w:val="00D64BF8"/>
    <w:rsid w:val="00D650BC"/>
    <w:rsid w:val="00D6578D"/>
    <w:rsid w:val="00D65A0A"/>
    <w:rsid w:val="00D66295"/>
    <w:rsid w:val="00D663DF"/>
    <w:rsid w:val="00D66873"/>
    <w:rsid w:val="00D6697D"/>
    <w:rsid w:val="00D66A31"/>
    <w:rsid w:val="00D66CC0"/>
    <w:rsid w:val="00D6710B"/>
    <w:rsid w:val="00D6737A"/>
    <w:rsid w:val="00D7060A"/>
    <w:rsid w:val="00D70758"/>
    <w:rsid w:val="00D707B2"/>
    <w:rsid w:val="00D70D9D"/>
    <w:rsid w:val="00D70DD4"/>
    <w:rsid w:val="00D711BC"/>
    <w:rsid w:val="00D7138E"/>
    <w:rsid w:val="00D7155D"/>
    <w:rsid w:val="00D715EF"/>
    <w:rsid w:val="00D71F6B"/>
    <w:rsid w:val="00D7225D"/>
    <w:rsid w:val="00D72276"/>
    <w:rsid w:val="00D72723"/>
    <w:rsid w:val="00D727C1"/>
    <w:rsid w:val="00D73911"/>
    <w:rsid w:val="00D74376"/>
    <w:rsid w:val="00D74485"/>
    <w:rsid w:val="00D74BED"/>
    <w:rsid w:val="00D75C58"/>
    <w:rsid w:val="00D75FEA"/>
    <w:rsid w:val="00D764D2"/>
    <w:rsid w:val="00D771E4"/>
    <w:rsid w:val="00D77556"/>
    <w:rsid w:val="00D801A7"/>
    <w:rsid w:val="00D8058B"/>
    <w:rsid w:val="00D81ADF"/>
    <w:rsid w:val="00D8243A"/>
    <w:rsid w:val="00D827C2"/>
    <w:rsid w:val="00D82B80"/>
    <w:rsid w:val="00D83137"/>
    <w:rsid w:val="00D83A96"/>
    <w:rsid w:val="00D83FF0"/>
    <w:rsid w:val="00D843D3"/>
    <w:rsid w:val="00D844F7"/>
    <w:rsid w:val="00D846F8"/>
    <w:rsid w:val="00D8477B"/>
    <w:rsid w:val="00D84EDD"/>
    <w:rsid w:val="00D85602"/>
    <w:rsid w:val="00D85808"/>
    <w:rsid w:val="00D85827"/>
    <w:rsid w:val="00D861EE"/>
    <w:rsid w:val="00D8649C"/>
    <w:rsid w:val="00D8692A"/>
    <w:rsid w:val="00D86E04"/>
    <w:rsid w:val="00D87AF6"/>
    <w:rsid w:val="00D87B7C"/>
    <w:rsid w:val="00D87E99"/>
    <w:rsid w:val="00D91183"/>
    <w:rsid w:val="00D91453"/>
    <w:rsid w:val="00D9177F"/>
    <w:rsid w:val="00D91BDE"/>
    <w:rsid w:val="00D923D7"/>
    <w:rsid w:val="00D92AD6"/>
    <w:rsid w:val="00D93806"/>
    <w:rsid w:val="00D93811"/>
    <w:rsid w:val="00D9431B"/>
    <w:rsid w:val="00D94424"/>
    <w:rsid w:val="00D947E0"/>
    <w:rsid w:val="00D94819"/>
    <w:rsid w:val="00D950E4"/>
    <w:rsid w:val="00D95122"/>
    <w:rsid w:val="00D952A2"/>
    <w:rsid w:val="00D952D7"/>
    <w:rsid w:val="00D954D8"/>
    <w:rsid w:val="00D95AB3"/>
    <w:rsid w:val="00D95DDB"/>
    <w:rsid w:val="00D95FF0"/>
    <w:rsid w:val="00D96782"/>
    <w:rsid w:val="00D96BD5"/>
    <w:rsid w:val="00D96DBA"/>
    <w:rsid w:val="00D97288"/>
    <w:rsid w:val="00D97C66"/>
    <w:rsid w:val="00D97CCD"/>
    <w:rsid w:val="00D97E76"/>
    <w:rsid w:val="00DA000E"/>
    <w:rsid w:val="00DA04E2"/>
    <w:rsid w:val="00DA0AE8"/>
    <w:rsid w:val="00DA0D0B"/>
    <w:rsid w:val="00DA1933"/>
    <w:rsid w:val="00DA197E"/>
    <w:rsid w:val="00DA1A35"/>
    <w:rsid w:val="00DA1B9C"/>
    <w:rsid w:val="00DA1D20"/>
    <w:rsid w:val="00DA27D9"/>
    <w:rsid w:val="00DA2A8F"/>
    <w:rsid w:val="00DA2B3A"/>
    <w:rsid w:val="00DA333E"/>
    <w:rsid w:val="00DA38F7"/>
    <w:rsid w:val="00DA3956"/>
    <w:rsid w:val="00DA39F5"/>
    <w:rsid w:val="00DA4038"/>
    <w:rsid w:val="00DA47FB"/>
    <w:rsid w:val="00DA4E36"/>
    <w:rsid w:val="00DA4FB9"/>
    <w:rsid w:val="00DA5418"/>
    <w:rsid w:val="00DA614B"/>
    <w:rsid w:val="00DA61A5"/>
    <w:rsid w:val="00DA6506"/>
    <w:rsid w:val="00DA655F"/>
    <w:rsid w:val="00DA6761"/>
    <w:rsid w:val="00DA69AD"/>
    <w:rsid w:val="00DA6ED5"/>
    <w:rsid w:val="00DA7FEB"/>
    <w:rsid w:val="00DB004F"/>
    <w:rsid w:val="00DB0985"/>
    <w:rsid w:val="00DB0BDF"/>
    <w:rsid w:val="00DB0CEE"/>
    <w:rsid w:val="00DB11E2"/>
    <w:rsid w:val="00DB14BB"/>
    <w:rsid w:val="00DB1862"/>
    <w:rsid w:val="00DB205C"/>
    <w:rsid w:val="00DB2863"/>
    <w:rsid w:val="00DB2D85"/>
    <w:rsid w:val="00DB3105"/>
    <w:rsid w:val="00DB313A"/>
    <w:rsid w:val="00DB334D"/>
    <w:rsid w:val="00DB3361"/>
    <w:rsid w:val="00DB3646"/>
    <w:rsid w:val="00DB39D6"/>
    <w:rsid w:val="00DB3C3A"/>
    <w:rsid w:val="00DB3D8F"/>
    <w:rsid w:val="00DB3D9E"/>
    <w:rsid w:val="00DB3FF1"/>
    <w:rsid w:val="00DB4327"/>
    <w:rsid w:val="00DB4595"/>
    <w:rsid w:val="00DB5AAB"/>
    <w:rsid w:val="00DB5B54"/>
    <w:rsid w:val="00DB5BC9"/>
    <w:rsid w:val="00DB6D54"/>
    <w:rsid w:val="00DB6F3B"/>
    <w:rsid w:val="00DB73BB"/>
    <w:rsid w:val="00DC00BD"/>
    <w:rsid w:val="00DC00C4"/>
    <w:rsid w:val="00DC00F2"/>
    <w:rsid w:val="00DC0373"/>
    <w:rsid w:val="00DC03BE"/>
    <w:rsid w:val="00DC05E1"/>
    <w:rsid w:val="00DC0698"/>
    <w:rsid w:val="00DC09A1"/>
    <w:rsid w:val="00DC106D"/>
    <w:rsid w:val="00DC1367"/>
    <w:rsid w:val="00DC1559"/>
    <w:rsid w:val="00DC16DE"/>
    <w:rsid w:val="00DC1811"/>
    <w:rsid w:val="00DC1ED1"/>
    <w:rsid w:val="00DC1FA1"/>
    <w:rsid w:val="00DC27A8"/>
    <w:rsid w:val="00DC2D1E"/>
    <w:rsid w:val="00DC2E61"/>
    <w:rsid w:val="00DC34FE"/>
    <w:rsid w:val="00DC35CC"/>
    <w:rsid w:val="00DC3D38"/>
    <w:rsid w:val="00DC3D8C"/>
    <w:rsid w:val="00DC3D8F"/>
    <w:rsid w:val="00DC4D66"/>
    <w:rsid w:val="00DC50BE"/>
    <w:rsid w:val="00DC5185"/>
    <w:rsid w:val="00DC5296"/>
    <w:rsid w:val="00DC62C5"/>
    <w:rsid w:val="00DC6689"/>
    <w:rsid w:val="00DC6B4B"/>
    <w:rsid w:val="00DC6B4F"/>
    <w:rsid w:val="00DC7364"/>
    <w:rsid w:val="00DD00CE"/>
    <w:rsid w:val="00DD033A"/>
    <w:rsid w:val="00DD0626"/>
    <w:rsid w:val="00DD0782"/>
    <w:rsid w:val="00DD09CA"/>
    <w:rsid w:val="00DD0A67"/>
    <w:rsid w:val="00DD1122"/>
    <w:rsid w:val="00DD2CAC"/>
    <w:rsid w:val="00DD3062"/>
    <w:rsid w:val="00DD3069"/>
    <w:rsid w:val="00DD3346"/>
    <w:rsid w:val="00DD3C6D"/>
    <w:rsid w:val="00DD43DB"/>
    <w:rsid w:val="00DD4FE1"/>
    <w:rsid w:val="00DD593B"/>
    <w:rsid w:val="00DD5AF9"/>
    <w:rsid w:val="00DD5FD0"/>
    <w:rsid w:val="00DD6985"/>
    <w:rsid w:val="00DD6AB0"/>
    <w:rsid w:val="00DD6D5A"/>
    <w:rsid w:val="00DD6DF5"/>
    <w:rsid w:val="00DD6EE7"/>
    <w:rsid w:val="00DD7784"/>
    <w:rsid w:val="00DD7D85"/>
    <w:rsid w:val="00DD7FBD"/>
    <w:rsid w:val="00DE07DA"/>
    <w:rsid w:val="00DE0C02"/>
    <w:rsid w:val="00DE0E26"/>
    <w:rsid w:val="00DE115B"/>
    <w:rsid w:val="00DE14CE"/>
    <w:rsid w:val="00DE17CD"/>
    <w:rsid w:val="00DE1A16"/>
    <w:rsid w:val="00DE1D30"/>
    <w:rsid w:val="00DE1EA6"/>
    <w:rsid w:val="00DE304F"/>
    <w:rsid w:val="00DE43CC"/>
    <w:rsid w:val="00DE4A46"/>
    <w:rsid w:val="00DE57D4"/>
    <w:rsid w:val="00DE5A4B"/>
    <w:rsid w:val="00DE5ECB"/>
    <w:rsid w:val="00DE620E"/>
    <w:rsid w:val="00DE6441"/>
    <w:rsid w:val="00DE64BD"/>
    <w:rsid w:val="00DE6909"/>
    <w:rsid w:val="00DE6AAC"/>
    <w:rsid w:val="00DE6F15"/>
    <w:rsid w:val="00DE725F"/>
    <w:rsid w:val="00DE7AFA"/>
    <w:rsid w:val="00DE7BDA"/>
    <w:rsid w:val="00DE7D17"/>
    <w:rsid w:val="00DF0201"/>
    <w:rsid w:val="00DF055B"/>
    <w:rsid w:val="00DF0AEC"/>
    <w:rsid w:val="00DF1B56"/>
    <w:rsid w:val="00DF1D34"/>
    <w:rsid w:val="00DF22D3"/>
    <w:rsid w:val="00DF2328"/>
    <w:rsid w:val="00DF2378"/>
    <w:rsid w:val="00DF2617"/>
    <w:rsid w:val="00DF2A2C"/>
    <w:rsid w:val="00DF2D8B"/>
    <w:rsid w:val="00DF2ED9"/>
    <w:rsid w:val="00DF3412"/>
    <w:rsid w:val="00DF3A09"/>
    <w:rsid w:val="00DF3E4F"/>
    <w:rsid w:val="00DF4319"/>
    <w:rsid w:val="00DF445C"/>
    <w:rsid w:val="00DF4A7F"/>
    <w:rsid w:val="00DF4B2B"/>
    <w:rsid w:val="00DF4CFC"/>
    <w:rsid w:val="00DF54E3"/>
    <w:rsid w:val="00DF558B"/>
    <w:rsid w:val="00DF594E"/>
    <w:rsid w:val="00DF61D2"/>
    <w:rsid w:val="00DF637C"/>
    <w:rsid w:val="00DF67A0"/>
    <w:rsid w:val="00DF67B8"/>
    <w:rsid w:val="00DF69A8"/>
    <w:rsid w:val="00DF6CC4"/>
    <w:rsid w:val="00DF7B05"/>
    <w:rsid w:val="00DF7D9D"/>
    <w:rsid w:val="00DF7F11"/>
    <w:rsid w:val="00E0041C"/>
    <w:rsid w:val="00E005F6"/>
    <w:rsid w:val="00E010BB"/>
    <w:rsid w:val="00E010D3"/>
    <w:rsid w:val="00E01146"/>
    <w:rsid w:val="00E0132B"/>
    <w:rsid w:val="00E01DC4"/>
    <w:rsid w:val="00E01EFD"/>
    <w:rsid w:val="00E022CA"/>
    <w:rsid w:val="00E02617"/>
    <w:rsid w:val="00E027E7"/>
    <w:rsid w:val="00E0298D"/>
    <w:rsid w:val="00E03099"/>
    <w:rsid w:val="00E03656"/>
    <w:rsid w:val="00E04236"/>
    <w:rsid w:val="00E04478"/>
    <w:rsid w:val="00E048AC"/>
    <w:rsid w:val="00E04A5F"/>
    <w:rsid w:val="00E04D4D"/>
    <w:rsid w:val="00E0507C"/>
    <w:rsid w:val="00E05103"/>
    <w:rsid w:val="00E051F0"/>
    <w:rsid w:val="00E052FF"/>
    <w:rsid w:val="00E05957"/>
    <w:rsid w:val="00E05AB7"/>
    <w:rsid w:val="00E0640D"/>
    <w:rsid w:val="00E06658"/>
    <w:rsid w:val="00E067AD"/>
    <w:rsid w:val="00E06891"/>
    <w:rsid w:val="00E06B9D"/>
    <w:rsid w:val="00E06D54"/>
    <w:rsid w:val="00E06DDD"/>
    <w:rsid w:val="00E07165"/>
    <w:rsid w:val="00E07765"/>
    <w:rsid w:val="00E07ADE"/>
    <w:rsid w:val="00E108C2"/>
    <w:rsid w:val="00E10D48"/>
    <w:rsid w:val="00E10DEC"/>
    <w:rsid w:val="00E10F24"/>
    <w:rsid w:val="00E1106F"/>
    <w:rsid w:val="00E11A1A"/>
    <w:rsid w:val="00E126B4"/>
    <w:rsid w:val="00E128FC"/>
    <w:rsid w:val="00E12C8D"/>
    <w:rsid w:val="00E13CE9"/>
    <w:rsid w:val="00E144E4"/>
    <w:rsid w:val="00E1451F"/>
    <w:rsid w:val="00E149F8"/>
    <w:rsid w:val="00E14F28"/>
    <w:rsid w:val="00E16931"/>
    <w:rsid w:val="00E169F9"/>
    <w:rsid w:val="00E16C0D"/>
    <w:rsid w:val="00E175D6"/>
    <w:rsid w:val="00E206F8"/>
    <w:rsid w:val="00E20F67"/>
    <w:rsid w:val="00E210B8"/>
    <w:rsid w:val="00E21159"/>
    <w:rsid w:val="00E21541"/>
    <w:rsid w:val="00E2211F"/>
    <w:rsid w:val="00E22364"/>
    <w:rsid w:val="00E223A7"/>
    <w:rsid w:val="00E2298A"/>
    <w:rsid w:val="00E22BA2"/>
    <w:rsid w:val="00E22CF3"/>
    <w:rsid w:val="00E23B8F"/>
    <w:rsid w:val="00E23E36"/>
    <w:rsid w:val="00E23ED9"/>
    <w:rsid w:val="00E240A1"/>
    <w:rsid w:val="00E242B3"/>
    <w:rsid w:val="00E242CA"/>
    <w:rsid w:val="00E2432D"/>
    <w:rsid w:val="00E243D1"/>
    <w:rsid w:val="00E24E5E"/>
    <w:rsid w:val="00E250E1"/>
    <w:rsid w:val="00E2544F"/>
    <w:rsid w:val="00E25785"/>
    <w:rsid w:val="00E25ACC"/>
    <w:rsid w:val="00E25BF1"/>
    <w:rsid w:val="00E25E1A"/>
    <w:rsid w:val="00E25F2C"/>
    <w:rsid w:val="00E268A3"/>
    <w:rsid w:val="00E26943"/>
    <w:rsid w:val="00E2733B"/>
    <w:rsid w:val="00E27F9B"/>
    <w:rsid w:val="00E3026B"/>
    <w:rsid w:val="00E303CE"/>
    <w:rsid w:val="00E303D2"/>
    <w:rsid w:val="00E306F1"/>
    <w:rsid w:val="00E30F77"/>
    <w:rsid w:val="00E310AF"/>
    <w:rsid w:val="00E3189B"/>
    <w:rsid w:val="00E3235B"/>
    <w:rsid w:val="00E32453"/>
    <w:rsid w:val="00E32704"/>
    <w:rsid w:val="00E32A28"/>
    <w:rsid w:val="00E32E0B"/>
    <w:rsid w:val="00E32F39"/>
    <w:rsid w:val="00E33A41"/>
    <w:rsid w:val="00E33EAB"/>
    <w:rsid w:val="00E3427E"/>
    <w:rsid w:val="00E3477D"/>
    <w:rsid w:val="00E34B89"/>
    <w:rsid w:val="00E34E48"/>
    <w:rsid w:val="00E35DAC"/>
    <w:rsid w:val="00E3605F"/>
    <w:rsid w:val="00E361D2"/>
    <w:rsid w:val="00E36346"/>
    <w:rsid w:val="00E36A77"/>
    <w:rsid w:val="00E36C01"/>
    <w:rsid w:val="00E36E69"/>
    <w:rsid w:val="00E36F19"/>
    <w:rsid w:val="00E4035E"/>
    <w:rsid w:val="00E40ACA"/>
    <w:rsid w:val="00E411FC"/>
    <w:rsid w:val="00E41931"/>
    <w:rsid w:val="00E4199E"/>
    <w:rsid w:val="00E41CED"/>
    <w:rsid w:val="00E42255"/>
    <w:rsid w:val="00E4273A"/>
    <w:rsid w:val="00E42991"/>
    <w:rsid w:val="00E42C1D"/>
    <w:rsid w:val="00E4339E"/>
    <w:rsid w:val="00E4399B"/>
    <w:rsid w:val="00E43D18"/>
    <w:rsid w:val="00E43EE6"/>
    <w:rsid w:val="00E43F01"/>
    <w:rsid w:val="00E447B4"/>
    <w:rsid w:val="00E44AFC"/>
    <w:rsid w:val="00E45244"/>
    <w:rsid w:val="00E45279"/>
    <w:rsid w:val="00E453D5"/>
    <w:rsid w:val="00E455F4"/>
    <w:rsid w:val="00E45779"/>
    <w:rsid w:val="00E45E53"/>
    <w:rsid w:val="00E463EE"/>
    <w:rsid w:val="00E465F7"/>
    <w:rsid w:val="00E47097"/>
    <w:rsid w:val="00E501ED"/>
    <w:rsid w:val="00E5068D"/>
    <w:rsid w:val="00E507A5"/>
    <w:rsid w:val="00E51099"/>
    <w:rsid w:val="00E511C3"/>
    <w:rsid w:val="00E51249"/>
    <w:rsid w:val="00E51734"/>
    <w:rsid w:val="00E517AA"/>
    <w:rsid w:val="00E52120"/>
    <w:rsid w:val="00E5271B"/>
    <w:rsid w:val="00E5273A"/>
    <w:rsid w:val="00E5286F"/>
    <w:rsid w:val="00E52947"/>
    <w:rsid w:val="00E53226"/>
    <w:rsid w:val="00E53514"/>
    <w:rsid w:val="00E5357E"/>
    <w:rsid w:val="00E5361F"/>
    <w:rsid w:val="00E53956"/>
    <w:rsid w:val="00E53AAE"/>
    <w:rsid w:val="00E53C48"/>
    <w:rsid w:val="00E53E1D"/>
    <w:rsid w:val="00E54874"/>
    <w:rsid w:val="00E54B1F"/>
    <w:rsid w:val="00E54C85"/>
    <w:rsid w:val="00E54E95"/>
    <w:rsid w:val="00E559FF"/>
    <w:rsid w:val="00E55E5A"/>
    <w:rsid w:val="00E56033"/>
    <w:rsid w:val="00E56535"/>
    <w:rsid w:val="00E565B0"/>
    <w:rsid w:val="00E56C14"/>
    <w:rsid w:val="00E571C8"/>
    <w:rsid w:val="00E5772F"/>
    <w:rsid w:val="00E57931"/>
    <w:rsid w:val="00E57C36"/>
    <w:rsid w:val="00E57EA9"/>
    <w:rsid w:val="00E6001F"/>
    <w:rsid w:val="00E60ED2"/>
    <w:rsid w:val="00E611FB"/>
    <w:rsid w:val="00E6153B"/>
    <w:rsid w:val="00E6293D"/>
    <w:rsid w:val="00E62AF9"/>
    <w:rsid w:val="00E62BD6"/>
    <w:rsid w:val="00E636B2"/>
    <w:rsid w:val="00E638C0"/>
    <w:rsid w:val="00E63A83"/>
    <w:rsid w:val="00E6430D"/>
    <w:rsid w:val="00E643E1"/>
    <w:rsid w:val="00E64E72"/>
    <w:rsid w:val="00E65070"/>
    <w:rsid w:val="00E650BB"/>
    <w:rsid w:val="00E653B1"/>
    <w:rsid w:val="00E660EC"/>
    <w:rsid w:val="00E6615A"/>
    <w:rsid w:val="00E668D0"/>
    <w:rsid w:val="00E669DF"/>
    <w:rsid w:val="00E66B83"/>
    <w:rsid w:val="00E66CE2"/>
    <w:rsid w:val="00E6729E"/>
    <w:rsid w:val="00E677B9"/>
    <w:rsid w:val="00E70BDA"/>
    <w:rsid w:val="00E7140F"/>
    <w:rsid w:val="00E715A0"/>
    <w:rsid w:val="00E71770"/>
    <w:rsid w:val="00E71809"/>
    <w:rsid w:val="00E71BEC"/>
    <w:rsid w:val="00E72793"/>
    <w:rsid w:val="00E73014"/>
    <w:rsid w:val="00E7395C"/>
    <w:rsid w:val="00E73F4E"/>
    <w:rsid w:val="00E73FCC"/>
    <w:rsid w:val="00E74C2C"/>
    <w:rsid w:val="00E74E1D"/>
    <w:rsid w:val="00E75144"/>
    <w:rsid w:val="00E764EF"/>
    <w:rsid w:val="00E7669B"/>
    <w:rsid w:val="00E76B34"/>
    <w:rsid w:val="00E76F9C"/>
    <w:rsid w:val="00E7771A"/>
    <w:rsid w:val="00E777A1"/>
    <w:rsid w:val="00E77DB4"/>
    <w:rsid w:val="00E8013F"/>
    <w:rsid w:val="00E8014A"/>
    <w:rsid w:val="00E8015E"/>
    <w:rsid w:val="00E805CC"/>
    <w:rsid w:val="00E80A0D"/>
    <w:rsid w:val="00E80B5A"/>
    <w:rsid w:val="00E80E85"/>
    <w:rsid w:val="00E81294"/>
    <w:rsid w:val="00E8130A"/>
    <w:rsid w:val="00E814A8"/>
    <w:rsid w:val="00E8160F"/>
    <w:rsid w:val="00E819DE"/>
    <w:rsid w:val="00E81A07"/>
    <w:rsid w:val="00E8284F"/>
    <w:rsid w:val="00E82E20"/>
    <w:rsid w:val="00E83401"/>
    <w:rsid w:val="00E83695"/>
    <w:rsid w:val="00E8387C"/>
    <w:rsid w:val="00E8395A"/>
    <w:rsid w:val="00E839C8"/>
    <w:rsid w:val="00E83A76"/>
    <w:rsid w:val="00E83B38"/>
    <w:rsid w:val="00E84510"/>
    <w:rsid w:val="00E84950"/>
    <w:rsid w:val="00E849B7"/>
    <w:rsid w:val="00E84D65"/>
    <w:rsid w:val="00E84F8C"/>
    <w:rsid w:val="00E85530"/>
    <w:rsid w:val="00E856EF"/>
    <w:rsid w:val="00E85E7F"/>
    <w:rsid w:val="00E85EAC"/>
    <w:rsid w:val="00E8629A"/>
    <w:rsid w:val="00E87077"/>
    <w:rsid w:val="00E87250"/>
    <w:rsid w:val="00E87D5C"/>
    <w:rsid w:val="00E87F2B"/>
    <w:rsid w:val="00E90314"/>
    <w:rsid w:val="00E90693"/>
    <w:rsid w:val="00E90902"/>
    <w:rsid w:val="00E90C65"/>
    <w:rsid w:val="00E914FD"/>
    <w:rsid w:val="00E915E1"/>
    <w:rsid w:val="00E91A37"/>
    <w:rsid w:val="00E91CBE"/>
    <w:rsid w:val="00E921F9"/>
    <w:rsid w:val="00E9224A"/>
    <w:rsid w:val="00E92470"/>
    <w:rsid w:val="00E925BC"/>
    <w:rsid w:val="00E928F0"/>
    <w:rsid w:val="00E9292E"/>
    <w:rsid w:val="00E93478"/>
    <w:rsid w:val="00E9378F"/>
    <w:rsid w:val="00E942C8"/>
    <w:rsid w:val="00E945FD"/>
    <w:rsid w:val="00E94805"/>
    <w:rsid w:val="00E94AD6"/>
    <w:rsid w:val="00E94C64"/>
    <w:rsid w:val="00E95095"/>
    <w:rsid w:val="00E955B9"/>
    <w:rsid w:val="00E95646"/>
    <w:rsid w:val="00E9572A"/>
    <w:rsid w:val="00E95AFD"/>
    <w:rsid w:val="00E95C28"/>
    <w:rsid w:val="00E95F0E"/>
    <w:rsid w:val="00E964CC"/>
    <w:rsid w:val="00E96CAD"/>
    <w:rsid w:val="00E97AA1"/>
    <w:rsid w:val="00EA08BD"/>
    <w:rsid w:val="00EA0A74"/>
    <w:rsid w:val="00EA106D"/>
    <w:rsid w:val="00EA11EA"/>
    <w:rsid w:val="00EA1361"/>
    <w:rsid w:val="00EA148C"/>
    <w:rsid w:val="00EA14EE"/>
    <w:rsid w:val="00EA16A5"/>
    <w:rsid w:val="00EA1C04"/>
    <w:rsid w:val="00EA2553"/>
    <w:rsid w:val="00EA2638"/>
    <w:rsid w:val="00EA2CAF"/>
    <w:rsid w:val="00EA2D3F"/>
    <w:rsid w:val="00EA2EA3"/>
    <w:rsid w:val="00EA3081"/>
    <w:rsid w:val="00EA3257"/>
    <w:rsid w:val="00EA34AE"/>
    <w:rsid w:val="00EA3516"/>
    <w:rsid w:val="00EA38AD"/>
    <w:rsid w:val="00EA3E40"/>
    <w:rsid w:val="00EA4542"/>
    <w:rsid w:val="00EA4624"/>
    <w:rsid w:val="00EA49DE"/>
    <w:rsid w:val="00EA52F5"/>
    <w:rsid w:val="00EA5370"/>
    <w:rsid w:val="00EA5483"/>
    <w:rsid w:val="00EA54CB"/>
    <w:rsid w:val="00EA5B7A"/>
    <w:rsid w:val="00EA6D41"/>
    <w:rsid w:val="00EA6DC1"/>
    <w:rsid w:val="00EA707B"/>
    <w:rsid w:val="00EA756D"/>
    <w:rsid w:val="00EA799D"/>
    <w:rsid w:val="00EB0348"/>
    <w:rsid w:val="00EB04A5"/>
    <w:rsid w:val="00EB072E"/>
    <w:rsid w:val="00EB0750"/>
    <w:rsid w:val="00EB0752"/>
    <w:rsid w:val="00EB08F5"/>
    <w:rsid w:val="00EB0D9B"/>
    <w:rsid w:val="00EB1733"/>
    <w:rsid w:val="00EB1A53"/>
    <w:rsid w:val="00EB1EFA"/>
    <w:rsid w:val="00EB2FF0"/>
    <w:rsid w:val="00EB3D8B"/>
    <w:rsid w:val="00EB44D2"/>
    <w:rsid w:val="00EB4886"/>
    <w:rsid w:val="00EB4B9E"/>
    <w:rsid w:val="00EB4BD2"/>
    <w:rsid w:val="00EB5879"/>
    <w:rsid w:val="00EB5AC3"/>
    <w:rsid w:val="00EB5AFC"/>
    <w:rsid w:val="00EB5B8B"/>
    <w:rsid w:val="00EB5CFE"/>
    <w:rsid w:val="00EB5F30"/>
    <w:rsid w:val="00EB600A"/>
    <w:rsid w:val="00EB60DC"/>
    <w:rsid w:val="00EB72A9"/>
    <w:rsid w:val="00EB78E3"/>
    <w:rsid w:val="00EB7C70"/>
    <w:rsid w:val="00EC07AA"/>
    <w:rsid w:val="00EC0BED"/>
    <w:rsid w:val="00EC188C"/>
    <w:rsid w:val="00EC1BFD"/>
    <w:rsid w:val="00EC1EFF"/>
    <w:rsid w:val="00EC21E8"/>
    <w:rsid w:val="00EC302C"/>
    <w:rsid w:val="00EC31E7"/>
    <w:rsid w:val="00EC3439"/>
    <w:rsid w:val="00EC34C9"/>
    <w:rsid w:val="00EC36F6"/>
    <w:rsid w:val="00EC4161"/>
    <w:rsid w:val="00EC471C"/>
    <w:rsid w:val="00EC47E9"/>
    <w:rsid w:val="00EC528C"/>
    <w:rsid w:val="00EC5DC6"/>
    <w:rsid w:val="00EC5E6F"/>
    <w:rsid w:val="00EC640C"/>
    <w:rsid w:val="00EC6941"/>
    <w:rsid w:val="00EC6DBA"/>
    <w:rsid w:val="00EC71BF"/>
    <w:rsid w:val="00EC746E"/>
    <w:rsid w:val="00EC7884"/>
    <w:rsid w:val="00EC7A59"/>
    <w:rsid w:val="00EC7FAD"/>
    <w:rsid w:val="00ED00AA"/>
    <w:rsid w:val="00ED04BF"/>
    <w:rsid w:val="00ED0D4A"/>
    <w:rsid w:val="00ED14DB"/>
    <w:rsid w:val="00ED1660"/>
    <w:rsid w:val="00ED171E"/>
    <w:rsid w:val="00ED1842"/>
    <w:rsid w:val="00ED1A59"/>
    <w:rsid w:val="00ED204E"/>
    <w:rsid w:val="00ED2554"/>
    <w:rsid w:val="00ED2671"/>
    <w:rsid w:val="00ED295C"/>
    <w:rsid w:val="00ED2ABA"/>
    <w:rsid w:val="00ED3513"/>
    <w:rsid w:val="00ED353E"/>
    <w:rsid w:val="00ED44CB"/>
    <w:rsid w:val="00ED52E7"/>
    <w:rsid w:val="00ED5C39"/>
    <w:rsid w:val="00ED693F"/>
    <w:rsid w:val="00ED6C16"/>
    <w:rsid w:val="00ED775C"/>
    <w:rsid w:val="00ED777D"/>
    <w:rsid w:val="00ED7AF3"/>
    <w:rsid w:val="00ED7B26"/>
    <w:rsid w:val="00ED7ED7"/>
    <w:rsid w:val="00EE096B"/>
    <w:rsid w:val="00EE0A2A"/>
    <w:rsid w:val="00EE0BE2"/>
    <w:rsid w:val="00EE0E72"/>
    <w:rsid w:val="00EE1203"/>
    <w:rsid w:val="00EE184D"/>
    <w:rsid w:val="00EE20A1"/>
    <w:rsid w:val="00EE22E3"/>
    <w:rsid w:val="00EE2E98"/>
    <w:rsid w:val="00EE2EBA"/>
    <w:rsid w:val="00EE317A"/>
    <w:rsid w:val="00EE330B"/>
    <w:rsid w:val="00EE3377"/>
    <w:rsid w:val="00EE37D5"/>
    <w:rsid w:val="00EE3821"/>
    <w:rsid w:val="00EE39B4"/>
    <w:rsid w:val="00EE3F09"/>
    <w:rsid w:val="00EE5017"/>
    <w:rsid w:val="00EE5098"/>
    <w:rsid w:val="00EE5252"/>
    <w:rsid w:val="00EE5413"/>
    <w:rsid w:val="00EE57F1"/>
    <w:rsid w:val="00EE5800"/>
    <w:rsid w:val="00EE5D15"/>
    <w:rsid w:val="00EE69EE"/>
    <w:rsid w:val="00EE7158"/>
    <w:rsid w:val="00EE79FD"/>
    <w:rsid w:val="00EE7D36"/>
    <w:rsid w:val="00EF0B9F"/>
    <w:rsid w:val="00EF0FEC"/>
    <w:rsid w:val="00EF138B"/>
    <w:rsid w:val="00EF1401"/>
    <w:rsid w:val="00EF14F7"/>
    <w:rsid w:val="00EF1A65"/>
    <w:rsid w:val="00EF234E"/>
    <w:rsid w:val="00EF263F"/>
    <w:rsid w:val="00EF26F6"/>
    <w:rsid w:val="00EF3A6E"/>
    <w:rsid w:val="00EF3B08"/>
    <w:rsid w:val="00EF459A"/>
    <w:rsid w:val="00EF49EC"/>
    <w:rsid w:val="00EF4A1D"/>
    <w:rsid w:val="00EF4AA5"/>
    <w:rsid w:val="00EF4B08"/>
    <w:rsid w:val="00EF4FDB"/>
    <w:rsid w:val="00EF5282"/>
    <w:rsid w:val="00EF5862"/>
    <w:rsid w:val="00EF643E"/>
    <w:rsid w:val="00EF6621"/>
    <w:rsid w:val="00EF66C1"/>
    <w:rsid w:val="00EF7409"/>
    <w:rsid w:val="00EF783C"/>
    <w:rsid w:val="00EF7BD3"/>
    <w:rsid w:val="00F00258"/>
    <w:rsid w:val="00F002DA"/>
    <w:rsid w:val="00F00688"/>
    <w:rsid w:val="00F01495"/>
    <w:rsid w:val="00F01649"/>
    <w:rsid w:val="00F0271C"/>
    <w:rsid w:val="00F02B5F"/>
    <w:rsid w:val="00F044E9"/>
    <w:rsid w:val="00F04804"/>
    <w:rsid w:val="00F049DE"/>
    <w:rsid w:val="00F04DFE"/>
    <w:rsid w:val="00F054C2"/>
    <w:rsid w:val="00F06183"/>
    <w:rsid w:val="00F061F8"/>
    <w:rsid w:val="00F063A1"/>
    <w:rsid w:val="00F063AC"/>
    <w:rsid w:val="00F065ED"/>
    <w:rsid w:val="00F068F8"/>
    <w:rsid w:val="00F07632"/>
    <w:rsid w:val="00F1028A"/>
    <w:rsid w:val="00F103C0"/>
    <w:rsid w:val="00F10AC8"/>
    <w:rsid w:val="00F1121B"/>
    <w:rsid w:val="00F112AE"/>
    <w:rsid w:val="00F11362"/>
    <w:rsid w:val="00F115ED"/>
    <w:rsid w:val="00F122B1"/>
    <w:rsid w:val="00F123B6"/>
    <w:rsid w:val="00F1262B"/>
    <w:rsid w:val="00F127FE"/>
    <w:rsid w:val="00F1298B"/>
    <w:rsid w:val="00F12BC9"/>
    <w:rsid w:val="00F13178"/>
    <w:rsid w:val="00F1382E"/>
    <w:rsid w:val="00F13F99"/>
    <w:rsid w:val="00F13FF7"/>
    <w:rsid w:val="00F14639"/>
    <w:rsid w:val="00F147FD"/>
    <w:rsid w:val="00F148EC"/>
    <w:rsid w:val="00F14DB0"/>
    <w:rsid w:val="00F15335"/>
    <w:rsid w:val="00F15439"/>
    <w:rsid w:val="00F1589B"/>
    <w:rsid w:val="00F158E3"/>
    <w:rsid w:val="00F15AB9"/>
    <w:rsid w:val="00F15C5D"/>
    <w:rsid w:val="00F16540"/>
    <w:rsid w:val="00F169CB"/>
    <w:rsid w:val="00F16A95"/>
    <w:rsid w:val="00F17790"/>
    <w:rsid w:val="00F177D7"/>
    <w:rsid w:val="00F179EE"/>
    <w:rsid w:val="00F20060"/>
    <w:rsid w:val="00F20373"/>
    <w:rsid w:val="00F2073D"/>
    <w:rsid w:val="00F210F4"/>
    <w:rsid w:val="00F221C8"/>
    <w:rsid w:val="00F223E8"/>
    <w:rsid w:val="00F22434"/>
    <w:rsid w:val="00F2248F"/>
    <w:rsid w:val="00F22CA7"/>
    <w:rsid w:val="00F2313D"/>
    <w:rsid w:val="00F235DB"/>
    <w:rsid w:val="00F237DB"/>
    <w:rsid w:val="00F23AF5"/>
    <w:rsid w:val="00F23F2C"/>
    <w:rsid w:val="00F242F5"/>
    <w:rsid w:val="00F2451C"/>
    <w:rsid w:val="00F2455F"/>
    <w:rsid w:val="00F24926"/>
    <w:rsid w:val="00F2499A"/>
    <w:rsid w:val="00F24A74"/>
    <w:rsid w:val="00F24D80"/>
    <w:rsid w:val="00F25389"/>
    <w:rsid w:val="00F258BD"/>
    <w:rsid w:val="00F25A31"/>
    <w:rsid w:val="00F25C21"/>
    <w:rsid w:val="00F262A6"/>
    <w:rsid w:val="00F26527"/>
    <w:rsid w:val="00F26B84"/>
    <w:rsid w:val="00F26BE3"/>
    <w:rsid w:val="00F26C7E"/>
    <w:rsid w:val="00F2745D"/>
    <w:rsid w:val="00F279E1"/>
    <w:rsid w:val="00F27B8E"/>
    <w:rsid w:val="00F27F70"/>
    <w:rsid w:val="00F30031"/>
    <w:rsid w:val="00F30622"/>
    <w:rsid w:val="00F310C9"/>
    <w:rsid w:val="00F31634"/>
    <w:rsid w:val="00F31AE5"/>
    <w:rsid w:val="00F31D8E"/>
    <w:rsid w:val="00F31DC9"/>
    <w:rsid w:val="00F320A4"/>
    <w:rsid w:val="00F323F3"/>
    <w:rsid w:val="00F328C2"/>
    <w:rsid w:val="00F3296C"/>
    <w:rsid w:val="00F3356E"/>
    <w:rsid w:val="00F33A73"/>
    <w:rsid w:val="00F34954"/>
    <w:rsid w:val="00F34B2B"/>
    <w:rsid w:val="00F34FF7"/>
    <w:rsid w:val="00F353DC"/>
    <w:rsid w:val="00F361F3"/>
    <w:rsid w:val="00F3707E"/>
    <w:rsid w:val="00F3769D"/>
    <w:rsid w:val="00F37B05"/>
    <w:rsid w:val="00F37C61"/>
    <w:rsid w:val="00F37EEB"/>
    <w:rsid w:val="00F37F3F"/>
    <w:rsid w:val="00F40FE2"/>
    <w:rsid w:val="00F411C4"/>
    <w:rsid w:val="00F41596"/>
    <w:rsid w:val="00F41AFA"/>
    <w:rsid w:val="00F42914"/>
    <w:rsid w:val="00F429BD"/>
    <w:rsid w:val="00F42F96"/>
    <w:rsid w:val="00F43412"/>
    <w:rsid w:val="00F44544"/>
    <w:rsid w:val="00F445EC"/>
    <w:rsid w:val="00F44913"/>
    <w:rsid w:val="00F44975"/>
    <w:rsid w:val="00F44BA8"/>
    <w:rsid w:val="00F44C33"/>
    <w:rsid w:val="00F4627F"/>
    <w:rsid w:val="00F47375"/>
    <w:rsid w:val="00F47ECA"/>
    <w:rsid w:val="00F50003"/>
    <w:rsid w:val="00F50421"/>
    <w:rsid w:val="00F50B03"/>
    <w:rsid w:val="00F510F2"/>
    <w:rsid w:val="00F51659"/>
    <w:rsid w:val="00F516FE"/>
    <w:rsid w:val="00F51C03"/>
    <w:rsid w:val="00F51D83"/>
    <w:rsid w:val="00F51EF1"/>
    <w:rsid w:val="00F5205A"/>
    <w:rsid w:val="00F52746"/>
    <w:rsid w:val="00F52B1B"/>
    <w:rsid w:val="00F52E92"/>
    <w:rsid w:val="00F53208"/>
    <w:rsid w:val="00F532FB"/>
    <w:rsid w:val="00F53375"/>
    <w:rsid w:val="00F53A6F"/>
    <w:rsid w:val="00F53F38"/>
    <w:rsid w:val="00F54114"/>
    <w:rsid w:val="00F5420E"/>
    <w:rsid w:val="00F542F5"/>
    <w:rsid w:val="00F54533"/>
    <w:rsid w:val="00F5473A"/>
    <w:rsid w:val="00F549F0"/>
    <w:rsid w:val="00F5564A"/>
    <w:rsid w:val="00F55BAF"/>
    <w:rsid w:val="00F55D96"/>
    <w:rsid w:val="00F55DF1"/>
    <w:rsid w:val="00F56DAC"/>
    <w:rsid w:val="00F56E8B"/>
    <w:rsid w:val="00F572D6"/>
    <w:rsid w:val="00F57560"/>
    <w:rsid w:val="00F578A6"/>
    <w:rsid w:val="00F57EF2"/>
    <w:rsid w:val="00F600BC"/>
    <w:rsid w:val="00F61514"/>
    <w:rsid w:val="00F61B3B"/>
    <w:rsid w:val="00F62004"/>
    <w:rsid w:val="00F621A1"/>
    <w:rsid w:val="00F621C9"/>
    <w:rsid w:val="00F621E1"/>
    <w:rsid w:val="00F62525"/>
    <w:rsid w:val="00F625B3"/>
    <w:rsid w:val="00F62A99"/>
    <w:rsid w:val="00F62AAA"/>
    <w:rsid w:val="00F634FB"/>
    <w:rsid w:val="00F6355F"/>
    <w:rsid w:val="00F6363D"/>
    <w:rsid w:val="00F63909"/>
    <w:rsid w:val="00F63926"/>
    <w:rsid w:val="00F63FBA"/>
    <w:rsid w:val="00F64F7F"/>
    <w:rsid w:val="00F65236"/>
    <w:rsid w:val="00F65445"/>
    <w:rsid w:val="00F65DE3"/>
    <w:rsid w:val="00F6698F"/>
    <w:rsid w:val="00F66D9B"/>
    <w:rsid w:val="00F66ECC"/>
    <w:rsid w:val="00F670B6"/>
    <w:rsid w:val="00F67275"/>
    <w:rsid w:val="00F676E5"/>
    <w:rsid w:val="00F6779F"/>
    <w:rsid w:val="00F7028E"/>
    <w:rsid w:val="00F7064F"/>
    <w:rsid w:val="00F70A33"/>
    <w:rsid w:val="00F70BC4"/>
    <w:rsid w:val="00F714AE"/>
    <w:rsid w:val="00F71916"/>
    <w:rsid w:val="00F723F0"/>
    <w:rsid w:val="00F7258E"/>
    <w:rsid w:val="00F72C0D"/>
    <w:rsid w:val="00F72DF3"/>
    <w:rsid w:val="00F735E2"/>
    <w:rsid w:val="00F73BDF"/>
    <w:rsid w:val="00F73F4D"/>
    <w:rsid w:val="00F73FB6"/>
    <w:rsid w:val="00F7414F"/>
    <w:rsid w:val="00F74207"/>
    <w:rsid w:val="00F74F35"/>
    <w:rsid w:val="00F756EE"/>
    <w:rsid w:val="00F758AA"/>
    <w:rsid w:val="00F75A7D"/>
    <w:rsid w:val="00F762A9"/>
    <w:rsid w:val="00F766BB"/>
    <w:rsid w:val="00F76B09"/>
    <w:rsid w:val="00F76FD7"/>
    <w:rsid w:val="00F77016"/>
    <w:rsid w:val="00F7716C"/>
    <w:rsid w:val="00F7720E"/>
    <w:rsid w:val="00F77610"/>
    <w:rsid w:val="00F7769A"/>
    <w:rsid w:val="00F77DAB"/>
    <w:rsid w:val="00F8005A"/>
    <w:rsid w:val="00F80062"/>
    <w:rsid w:val="00F8013C"/>
    <w:rsid w:val="00F8015A"/>
    <w:rsid w:val="00F803E5"/>
    <w:rsid w:val="00F80402"/>
    <w:rsid w:val="00F805C4"/>
    <w:rsid w:val="00F80690"/>
    <w:rsid w:val="00F8075A"/>
    <w:rsid w:val="00F80968"/>
    <w:rsid w:val="00F80AE7"/>
    <w:rsid w:val="00F80F0A"/>
    <w:rsid w:val="00F82510"/>
    <w:rsid w:val="00F82F28"/>
    <w:rsid w:val="00F8327F"/>
    <w:rsid w:val="00F839C8"/>
    <w:rsid w:val="00F83C55"/>
    <w:rsid w:val="00F84129"/>
    <w:rsid w:val="00F84142"/>
    <w:rsid w:val="00F846F2"/>
    <w:rsid w:val="00F84ADE"/>
    <w:rsid w:val="00F84DF7"/>
    <w:rsid w:val="00F85225"/>
    <w:rsid w:val="00F852A9"/>
    <w:rsid w:val="00F8671C"/>
    <w:rsid w:val="00F86825"/>
    <w:rsid w:val="00F86A3B"/>
    <w:rsid w:val="00F86D4E"/>
    <w:rsid w:val="00F8789E"/>
    <w:rsid w:val="00F87B07"/>
    <w:rsid w:val="00F90058"/>
    <w:rsid w:val="00F901D0"/>
    <w:rsid w:val="00F904F4"/>
    <w:rsid w:val="00F90658"/>
    <w:rsid w:val="00F9078E"/>
    <w:rsid w:val="00F90DC8"/>
    <w:rsid w:val="00F912D8"/>
    <w:rsid w:val="00F91405"/>
    <w:rsid w:val="00F91A90"/>
    <w:rsid w:val="00F91D48"/>
    <w:rsid w:val="00F91F08"/>
    <w:rsid w:val="00F920EE"/>
    <w:rsid w:val="00F92172"/>
    <w:rsid w:val="00F922B8"/>
    <w:rsid w:val="00F92735"/>
    <w:rsid w:val="00F927B4"/>
    <w:rsid w:val="00F9322B"/>
    <w:rsid w:val="00F9329E"/>
    <w:rsid w:val="00F93457"/>
    <w:rsid w:val="00F93F5E"/>
    <w:rsid w:val="00F94056"/>
    <w:rsid w:val="00F9440C"/>
    <w:rsid w:val="00F947FA"/>
    <w:rsid w:val="00F9504B"/>
    <w:rsid w:val="00F950FC"/>
    <w:rsid w:val="00F96A22"/>
    <w:rsid w:val="00F96A41"/>
    <w:rsid w:val="00F970E0"/>
    <w:rsid w:val="00F97C5F"/>
    <w:rsid w:val="00FA015C"/>
    <w:rsid w:val="00FA0632"/>
    <w:rsid w:val="00FA0750"/>
    <w:rsid w:val="00FA0879"/>
    <w:rsid w:val="00FA0DF0"/>
    <w:rsid w:val="00FA0F85"/>
    <w:rsid w:val="00FA125F"/>
    <w:rsid w:val="00FA14FF"/>
    <w:rsid w:val="00FA1940"/>
    <w:rsid w:val="00FA1B67"/>
    <w:rsid w:val="00FA1D24"/>
    <w:rsid w:val="00FA21DA"/>
    <w:rsid w:val="00FA22C6"/>
    <w:rsid w:val="00FA2B11"/>
    <w:rsid w:val="00FA2BEC"/>
    <w:rsid w:val="00FA2D67"/>
    <w:rsid w:val="00FA39A3"/>
    <w:rsid w:val="00FA3A68"/>
    <w:rsid w:val="00FA3A85"/>
    <w:rsid w:val="00FA3E82"/>
    <w:rsid w:val="00FA3EEA"/>
    <w:rsid w:val="00FA3F97"/>
    <w:rsid w:val="00FA40E3"/>
    <w:rsid w:val="00FA41F3"/>
    <w:rsid w:val="00FA4371"/>
    <w:rsid w:val="00FA4542"/>
    <w:rsid w:val="00FA4C0F"/>
    <w:rsid w:val="00FA4C64"/>
    <w:rsid w:val="00FA4D10"/>
    <w:rsid w:val="00FA4E95"/>
    <w:rsid w:val="00FA4FAE"/>
    <w:rsid w:val="00FA5C61"/>
    <w:rsid w:val="00FA68F8"/>
    <w:rsid w:val="00FA69A5"/>
    <w:rsid w:val="00FA6B1E"/>
    <w:rsid w:val="00FA6DA9"/>
    <w:rsid w:val="00FB0464"/>
    <w:rsid w:val="00FB09A9"/>
    <w:rsid w:val="00FB1A8C"/>
    <w:rsid w:val="00FB2009"/>
    <w:rsid w:val="00FB228B"/>
    <w:rsid w:val="00FB234E"/>
    <w:rsid w:val="00FB2838"/>
    <w:rsid w:val="00FB28B7"/>
    <w:rsid w:val="00FB31DA"/>
    <w:rsid w:val="00FB331F"/>
    <w:rsid w:val="00FB3895"/>
    <w:rsid w:val="00FB3B10"/>
    <w:rsid w:val="00FB3E6C"/>
    <w:rsid w:val="00FB43D2"/>
    <w:rsid w:val="00FB48F5"/>
    <w:rsid w:val="00FB49BA"/>
    <w:rsid w:val="00FB4E13"/>
    <w:rsid w:val="00FB4F4F"/>
    <w:rsid w:val="00FB5772"/>
    <w:rsid w:val="00FB5A31"/>
    <w:rsid w:val="00FB5EB7"/>
    <w:rsid w:val="00FB5F58"/>
    <w:rsid w:val="00FB62C6"/>
    <w:rsid w:val="00FB6506"/>
    <w:rsid w:val="00FB6809"/>
    <w:rsid w:val="00FB688B"/>
    <w:rsid w:val="00FB6DD5"/>
    <w:rsid w:val="00FB6FA5"/>
    <w:rsid w:val="00FB7149"/>
    <w:rsid w:val="00FB7465"/>
    <w:rsid w:val="00FB7D16"/>
    <w:rsid w:val="00FC005F"/>
    <w:rsid w:val="00FC00C8"/>
    <w:rsid w:val="00FC0EBF"/>
    <w:rsid w:val="00FC115C"/>
    <w:rsid w:val="00FC13D1"/>
    <w:rsid w:val="00FC164A"/>
    <w:rsid w:val="00FC1BE4"/>
    <w:rsid w:val="00FC1F46"/>
    <w:rsid w:val="00FC26F1"/>
    <w:rsid w:val="00FC2A21"/>
    <w:rsid w:val="00FC3478"/>
    <w:rsid w:val="00FC3FF4"/>
    <w:rsid w:val="00FC413B"/>
    <w:rsid w:val="00FC425D"/>
    <w:rsid w:val="00FC46C9"/>
    <w:rsid w:val="00FC4ADC"/>
    <w:rsid w:val="00FC4B3C"/>
    <w:rsid w:val="00FC4C3D"/>
    <w:rsid w:val="00FC571D"/>
    <w:rsid w:val="00FC5A0A"/>
    <w:rsid w:val="00FC5FD8"/>
    <w:rsid w:val="00FC646F"/>
    <w:rsid w:val="00FC665C"/>
    <w:rsid w:val="00FC6E84"/>
    <w:rsid w:val="00FC7479"/>
    <w:rsid w:val="00FC7553"/>
    <w:rsid w:val="00FC75F7"/>
    <w:rsid w:val="00FC7BDD"/>
    <w:rsid w:val="00FC7F87"/>
    <w:rsid w:val="00FD039F"/>
    <w:rsid w:val="00FD03EB"/>
    <w:rsid w:val="00FD0732"/>
    <w:rsid w:val="00FD1628"/>
    <w:rsid w:val="00FD1AED"/>
    <w:rsid w:val="00FD2763"/>
    <w:rsid w:val="00FD2C09"/>
    <w:rsid w:val="00FD2FBB"/>
    <w:rsid w:val="00FD3830"/>
    <w:rsid w:val="00FD3B45"/>
    <w:rsid w:val="00FD3C66"/>
    <w:rsid w:val="00FD44DB"/>
    <w:rsid w:val="00FD4EDA"/>
    <w:rsid w:val="00FD501A"/>
    <w:rsid w:val="00FD568C"/>
    <w:rsid w:val="00FD6DEB"/>
    <w:rsid w:val="00FD7114"/>
    <w:rsid w:val="00FD722D"/>
    <w:rsid w:val="00FD74B7"/>
    <w:rsid w:val="00FD75BB"/>
    <w:rsid w:val="00FD75CA"/>
    <w:rsid w:val="00FD7ABD"/>
    <w:rsid w:val="00FD7B8E"/>
    <w:rsid w:val="00FE0BAD"/>
    <w:rsid w:val="00FE1430"/>
    <w:rsid w:val="00FE14A8"/>
    <w:rsid w:val="00FE222A"/>
    <w:rsid w:val="00FE2268"/>
    <w:rsid w:val="00FE27F2"/>
    <w:rsid w:val="00FE2DF7"/>
    <w:rsid w:val="00FE2F69"/>
    <w:rsid w:val="00FE3595"/>
    <w:rsid w:val="00FE364D"/>
    <w:rsid w:val="00FE38BD"/>
    <w:rsid w:val="00FE3A73"/>
    <w:rsid w:val="00FE3C96"/>
    <w:rsid w:val="00FE4171"/>
    <w:rsid w:val="00FE5262"/>
    <w:rsid w:val="00FE53F6"/>
    <w:rsid w:val="00FE5A07"/>
    <w:rsid w:val="00FE6068"/>
    <w:rsid w:val="00FE63AD"/>
    <w:rsid w:val="00FE6E3E"/>
    <w:rsid w:val="00FE7906"/>
    <w:rsid w:val="00FE7F90"/>
    <w:rsid w:val="00FF023B"/>
    <w:rsid w:val="00FF06CF"/>
    <w:rsid w:val="00FF0993"/>
    <w:rsid w:val="00FF15E2"/>
    <w:rsid w:val="00FF16F5"/>
    <w:rsid w:val="00FF2BAC"/>
    <w:rsid w:val="00FF3A06"/>
    <w:rsid w:val="00FF3DDE"/>
    <w:rsid w:val="00FF3EBC"/>
    <w:rsid w:val="00FF40A5"/>
    <w:rsid w:val="00FF441D"/>
    <w:rsid w:val="00FF48C7"/>
    <w:rsid w:val="00FF5A56"/>
    <w:rsid w:val="00FF5BDF"/>
    <w:rsid w:val="00FF667D"/>
    <w:rsid w:val="00FF6C0E"/>
    <w:rsid w:val="00FF6D25"/>
    <w:rsid w:val="00FF6F77"/>
    <w:rsid w:val="00FF6FA0"/>
    <w:rsid w:val="00FF722A"/>
    <w:rsid w:val="00FF72B8"/>
    <w:rsid w:val="00FF7602"/>
    <w:rsid w:val="00FF7C5B"/>
    <w:rsid w:val="00FF7F8D"/>
    <w:rsid w:val="00FF7FFE"/>
    <w:rsid w:val="0233A5FD"/>
    <w:rsid w:val="0287F5C6"/>
    <w:rsid w:val="02AF7D66"/>
    <w:rsid w:val="02B2D503"/>
    <w:rsid w:val="02BCB449"/>
    <w:rsid w:val="02BF0A36"/>
    <w:rsid w:val="02D70E64"/>
    <w:rsid w:val="02E366DB"/>
    <w:rsid w:val="031D555F"/>
    <w:rsid w:val="032AA649"/>
    <w:rsid w:val="0351BE59"/>
    <w:rsid w:val="0355332F"/>
    <w:rsid w:val="03BA36B0"/>
    <w:rsid w:val="03DCD228"/>
    <w:rsid w:val="03E02A18"/>
    <w:rsid w:val="04167BB6"/>
    <w:rsid w:val="04221C4F"/>
    <w:rsid w:val="044A7FCF"/>
    <w:rsid w:val="047F7152"/>
    <w:rsid w:val="0486F6D5"/>
    <w:rsid w:val="048CCD1C"/>
    <w:rsid w:val="049542C6"/>
    <w:rsid w:val="049899AF"/>
    <w:rsid w:val="04C54384"/>
    <w:rsid w:val="04C676AA"/>
    <w:rsid w:val="05192683"/>
    <w:rsid w:val="0520B593"/>
    <w:rsid w:val="05451942"/>
    <w:rsid w:val="0553FF95"/>
    <w:rsid w:val="05E53AD5"/>
    <w:rsid w:val="06505A49"/>
    <w:rsid w:val="066113E5"/>
    <w:rsid w:val="06C0EBA8"/>
    <w:rsid w:val="070E9629"/>
    <w:rsid w:val="07B71214"/>
    <w:rsid w:val="07DBE7C2"/>
    <w:rsid w:val="081945A1"/>
    <w:rsid w:val="0850C745"/>
    <w:rsid w:val="087CBA04"/>
    <w:rsid w:val="089A10CC"/>
    <w:rsid w:val="08E2C48B"/>
    <w:rsid w:val="097A0C00"/>
    <w:rsid w:val="09923E33"/>
    <w:rsid w:val="09C2F09D"/>
    <w:rsid w:val="09ECE7B6"/>
    <w:rsid w:val="09F65CA2"/>
    <w:rsid w:val="0A0A1D7F"/>
    <w:rsid w:val="0A1ED203"/>
    <w:rsid w:val="0A205CD1"/>
    <w:rsid w:val="0A596004"/>
    <w:rsid w:val="0AA40CEF"/>
    <w:rsid w:val="0AAC0709"/>
    <w:rsid w:val="0B42BF9B"/>
    <w:rsid w:val="0BAC197D"/>
    <w:rsid w:val="0BB45AC6"/>
    <w:rsid w:val="0C4CC41B"/>
    <w:rsid w:val="0C4DEC8B"/>
    <w:rsid w:val="0C99A62D"/>
    <w:rsid w:val="0D44649C"/>
    <w:rsid w:val="0DBBA41C"/>
    <w:rsid w:val="0DD34919"/>
    <w:rsid w:val="0DDC1F02"/>
    <w:rsid w:val="0DE73E16"/>
    <w:rsid w:val="0E1E55D4"/>
    <w:rsid w:val="0E23E06F"/>
    <w:rsid w:val="0E265398"/>
    <w:rsid w:val="0E2AC8E4"/>
    <w:rsid w:val="0E58B468"/>
    <w:rsid w:val="0EAC82D0"/>
    <w:rsid w:val="0EC66CD1"/>
    <w:rsid w:val="0EE4C83E"/>
    <w:rsid w:val="0EF329E3"/>
    <w:rsid w:val="0F33B8BF"/>
    <w:rsid w:val="0F344106"/>
    <w:rsid w:val="0FC246B7"/>
    <w:rsid w:val="0FDFC1A2"/>
    <w:rsid w:val="102CB174"/>
    <w:rsid w:val="1044434A"/>
    <w:rsid w:val="104DF79A"/>
    <w:rsid w:val="105962AD"/>
    <w:rsid w:val="1067DA26"/>
    <w:rsid w:val="109EDEA2"/>
    <w:rsid w:val="10C6E3DC"/>
    <w:rsid w:val="10E35CBA"/>
    <w:rsid w:val="10F115A5"/>
    <w:rsid w:val="110FDD60"/>
    <w:rsid w:val="1113BFC4"/>
    <w:rsid w:val="1140CFD1"/>
    <w:rsid w:val="114557E4"/>
    <w:rsid w:val="118C4BBA"/>
    <w:rsid w:val="11C18823"/>
    <w:rsid w:val="11C8193D"/>
    <w:rsid w:val="11CAFB35"/>
    <w:rsid w:val="11F253C8"/>
    <w:rsid w:val="1204AA0D"/>
    <w:rsid w:val="120BDB63"/>
    <w:rsid w:val="1225A32C"/>
    <w:rsid w:val="12722EF8"/>
    <w:rsid w:val="1272FAF9"/>
    <w:rsid w:val="127537EE"/>
    <w:rsid w:val="1276D352"/>
    <w:rsid w:val="128C2143"/>
    <w:rsid w:val="136126B7"/>
    <w:rsid w:val="13733C30"/>
    <w:rsid w:val="13A74C86"/>
    <w:rsid w:val="13B9187C"/>
    <w:rsid w:val="13DD2185"/>
    <w:rsid w:val="13E9D13D"/>
    <w:rsid w:val="14183AED"/>
    <w:rsid w:val="1422A0E3"/>
    <w:rsid w:val="1455217D"/>
    <w:rsid w:val="146CB710"/>
    <w:rsid w:val="1499A384"/>
    <w:rsid w:val="14A2F0E6"/>
    <w:rsid w:val="14E354D4"/>
    <w:rsid w:val="14ED63DB"/>
    <w:rsid w:val="15029BF7"/>
    <w:rsid w:val="157AF8D0"/>
    <w:rsid w:val="15D93948"/>
    <w:rsid w:val="16257668"/>
    <w:rsid w:val="163EC147"/>
    <w:rsid w:val="16E15F18"/>
    <w:rsid w:val="16E48FDD"/>
    <w:rsid w:val="17154BDF"/>
    <w:rsid w:val="1729C108"/>
    <w:rsid w:val="1737DB86"/>
    <w:rsid w:val="17447BF3"/>
    <w:rsid w:val="1753056B"/>
    <w:rsid w:val="17D5B33F"/>
    <w:rsid w:val="182B856E"/>
    <w:rsid w:val="186CC9EC"/>
    <w:rsid w:val="18C429A1"/>
    <w:rsid w:val="18EED5CC"/>
    <w:rsid w:val="19208877"/>
    <w:rsid w:val="19617B1A"/>
    <w:rsid w:val="196D7864"/>
    <w:rsid w:val="199784DD"/>
    <w:rsid w:val="199DAD73"/>
    <w:rsid w:val="19AFA79D"/>
    <w:rsid w:val="19E41B70"/>
    <w:rsid w:val="19EC204F"/>
    <w:rsid w:val="1A076165"/>
    <w:rsid w:val="1A18CE7B"/>
    <w:rsid w:val="1A446F3E"/>
    <w:rsid w:val="1A8AA62D"/>
    <w:rsid w:val="1AAA7A66"/>
    <w:rsid w:val="1B078517"/>
    <w:rsid w:val="1B22B337"/>
    <w:rsid w:val="1B4D13EB"/>
    <w:rsid w:val="1B5A37A2"/>
    <w:rsid w:val="1B640691"/>
    <w:rsid w:val="1B6701B0"/>
    <w:rsid w:val="1B709BDB"/>
    <w:rsid w:val="1B9B9CF5"/>
    <w:rsid w:val="1BF609DD"/>
    <w:rsid w:val="1C2A5C2E"/>
    <w:rsid w:val="1C393982"/>
    <w:rsid w:val="1C44D2D7"/>
    <w:rsid w:val="1CB05AB6"/>
    <w:rsid w:val="1CC6FC70"/>
    <w:rsid w:val="1D04286D"/>
    <w:rsid w:val="1DA7B0DC"/>
    <w:rsid w:val="1DD05EA1"/>
    <w:rsid w:val="1E4006B7"/>
    <w:rsid w:val="1E43E2E0"/>
    <w:rsid w:val="1E4B7547"/>
    <w:rsid w:val="1E780D4C"/>
    <w:rsid w:val="1EE2BF63"/>
    <w:rsid w:val="1EFFBB31"/>
    <w:rsid w:val="1F2D432C"/>
    <w:rsid w:val="1F5E1750"/>
    <w:rsid w:val="1F669053"/>
    <w:rsid w:val="1F785AA1"/>
    <w:rsid w:val="1F7C44B3"/>
    <w:rsid w:val="1F9600B3"/>
    <w:rsid w:val="1FBB66BC"/>
    <w:rsid w:val="1FDCB9E8"/>
    <w:rsid w:val="2050309A"/>
    <w:rsid w:val="207F27C5"/>
    <w:rsid w:val="20A3D033"/>
    <w:rsid w:val="20FBF2A8"/>
    <w:rsid w:val="2142CAC8"/>
    <w:rsid w:val="21589732"/>
    <w:rsid w:val="21748675"/>
    <w:rsid w:val="21894727"/>
    <w:rsid w:val="21DF0BCC"/>
    <w:rsid w:val="21F67AC4"/>
    <w:rsid w:val="223172A3"/>
    <w:rsid w:val="2239421B"/>
    <w:rsid w:val="2286E408"/>
    <w:rsid w:val="22896AD1"/>
    <w:rsid w:val="229E78CE"/>
    <w:rsid w:val="22F2F871"/>
    <w:rsid w:val="2331B172"/>
    <w:rsid w:val="233CEC82"/>
    <w:rsid w:val="2344FEE8"/>
    <w:rsid w:val="23BE7E69"/>
    <w:rsid w:val="240820C4"/>
    <w:rsid w:val="2422B469"/>
    <w:rsid w:val="2428731F"/>
    <w:rsid w:val="243A492F"/>
    <w:rsid w:val="244C587F"/>
    <w:rsid w:val="245A9143"/>
    <w:rsid w:val="24A0DD82"/>
    <w:rsid w:val="24EA5F48"/>
    <w:rsid w:val="251780F7"/>
    <w:rsid w:val="25736AF4"/>
    <w:rsid w:val="259FB391"/>
    <w:rsid w:val="25C934D7"/>
    <w:rsid w:val="25CD58D4"/>
    <w:rsid w:val="25CDB004"/>
    <w:rsid w:val="260C82B4"/>
    <w:rsid w:val="2612271D"/>
    <w:rsid w:val="26E63E92"/>
    <w:rsid w:val="26F66EDE"/>
    <w:rsid w:val="27267BFC"/>
    <w:rsid w:val="27A2B0B1"/>
    <w:rsid w:val="27ADF77E"/>
    <w:rsid w:val="27C5B978"/>
    <w:rsid w:val="27E7CBCD"/>
    <w:rsid w:val="28095443"/>
    <w:rsid w:val="282C55F8"/>
    <w:rsid w:val="28351810"/>
    <w:rsid w:val="2873BFA8"/>
    <w:rsid w:val="28B94F37"/>
    <w:rsid w:val="29380541"/>
    <w:rsid w:val="294857EF"/>
    <w:rsid w:val="296FC1A7"/>
    <w:rsid w:val="2981D78C"/>
    <w:rsid w:val="29839C2E"/>
    <w:rsid w:val="298491C3"/>
    <w:rsid w:val="29D67BAB"/>
    <w:rsid w:val="29DDD2E5"/>
    <w:rsid w:val="2A2B000D"/>
    <w:rsid w:val="2A2C371C"/>
    <w:rsid w:val="2AB1935E"/>
    <w:rsid w:val="2ABA0AAC"/>
    <w:rsid w:val="2B22626D"/>
    <w:rsid w:val="2BA151DF"/>
    <w:rsid w:val="2BC4EE96"/>
    <w:rsid w:val="2BD5AF21"/>
    <w:rsid w:val="2BD695DE"/>
    <w:rsid w:val="2BDCB6BF"/>
    <w:rsid w:val="2C17C4FD"/>
    <w:rsid w:val="2C23EC60"/>
    <w:rsid w:val="2C523BEB"/>
    <w:rsid w:val="2C59B883"/>
    <w:rsid w:val="2C86467A"/>
    <w:rsid w:val="2CB9F1FC"/>
    <w:rsid w:val="2D102689"/>
    <w:rsid w:val="2D221B68"/>
    <w:rsid w:val="2D4C5BF0"/>
    <w:rsid w:val="2D7D1202"/>
    <w:rsid w:val="2DF0F9AA"/>
    <w:rsid w:val="2DFD56C4"/>
    <w:rsid w:val="2DFF203B"/>
    <w:rsid w:val="2E142041"/>
    <w:rsid w:val="2E24093E"/>
    <w:rsid w:val="2E4372AC"/>
    <w:rsid w:val="2E9E50B1"/>
    <w:rsid w:val="2EB45E5D"/>
    <w:rsid w:val="2F06D840"/>
    <w:rsid w:val="2F77B1BF"/>
    <w:rsid w:val="2F7AF57A"/>
    <w:rsid w:val="2F9E2CDE"/>
    <w:rsid w:val="2FA95D10"/>
    <w:rsid w:val="2FD955FF"/>
    <w:rsid w:val="2FEFACC4"/>
    <w:rsid w:val="2FF45110"/>
    <w:rsid w:val="2FFACB38"/>
    <w:rsid w:val="2FFB3DCB"/>
    <w:rsid w:val="30A4DB7C"/>
    <w:rsid w:val="30EBF7D9"/>
    <w:rsid w:val="3139FD3F"/>
    <w:rsid w:val="316F5873"/>
    <w:rsid w:val="318B59C2"/>
    <w:rsid w:val="31C2D1F9"/>
    <w:rsid w:val="31C40DD1"/>
    <w:rsid w:val="3209025A"/>
    <w:rsid w:val="32132455"/>
    <w:rsid w:val="321E03B7"/>
    <w:rsid w:val="32539113"/>
    <w:rsid w:val="326F158A"/>
    <w:rsid w:val="3277CF6E"/>
    <w:rsid w:val="327ED684"/>
    <w:rsid w:val="3282E384"/>
    <w:rsid w:val="32E10D74"/>
    <w:rsid w:val="32F0521A"/>
    <w:rsid w:val="33208860"/>
    <w:rsid w:val="334FC2C2"/>
    <w:rsid w:val="33665AD9"/>
    <w:rsid w:val="336C40EF"/>
    <w:rsid w:val="3382C55D"/>
    <w:rsid w:val="33CB2314"/>
    <w:rsid w:val="34137A8C"/>
    <w:rsid w:val="341EAE00"/>
    <w:rsid w:val="34256FC2"/>
    <w:rsid w:val="342FE3A7"/>
    <w:rsid w:val="34B01C56"/>
    <w:rsid w:val="34C5C854"/>
    <w:rsid w:val="34D7AB0E"/>
    <w:rsid w:val="34DEF939"/>
    <w:rsid w:val="34E93C82"/>
    <w:rsid w:val="3502AEE4"/>
    <w:rsid w:val="3515D82C"/>
    <w:rsid w:val="3518B086"/>
    <w:rsid w:val="35510687"/>
    <w:rsid w:val="3614EC53"/>
    <w:rsid w:val="3615FFCF"/>
    <w:rsid w:val="361A8D9D"/>
    <w:rsid w:val="36B1C9F3"/>
    <w:rsid w:val="3742E0C9"/>
    <w:rsid w:val="37800CD7"/>
    <w:rsid w:val="37D12A5E"/>
    <w:rsid w:val="380389CD"/>
    <w:rsid w:val="3862A851"/>
    <w:rsid w:val="389B3900"/>
    <w:rsid w:val="38F5E0F5"/>
    <w:rsid w:val="38FDC2F3"/>
    <w:rsid w:val="39112820"/>
    <w:rsid w:val="396F71EF"/>
    <w:rsid w:val="39808727"/>
    <w:rsid w:val="39917287"/>
    <w:rsid w:val="39AD8756"/>
    <w:rsid w:val="39D35E9C"/>
    <w:rsid w:val="39D536C5"/>
    <w:rsid w:val="39F618D8"/>
    <w:rsid w:val="3A7DBC73"/>
    <w:rsid w:val="3AD6237A"/>
    <w:rsid w:val="3AF2DF60"/>
    <w:rsid w:val="3B0F19A8"/>
    <w:rsid w:val="3B3D7DDF"/>
    <w:rsid w:val="3B9C26C0"/>
    <w:rsid w:val="3BA6F4D2"/>
    <w:rsid w:val="3BAD5F8C"/>
    <w:rsid w:val="3CBC4B37"/>
    <w:rsid w:val="3CC737B1"/>
    <w:rsid w:val="3CC91349"/>
    <w:rsid w:val="3CE64005"/>
    <w:rsid w:val="3D0237C9"/>
    <w:rsid w:val="3D1E2C4A"/>
    <w:rsid w:val="3D23C380"/>
    <w:rsid w:val="3D7D0A32"/>
    <w:rsid w:val="3E35A5E9"/>
    <w:rsid w:val="3E69185F"/>
    <w:rsid w:val="3E8F7F8B"/>
    <w:rsid w:val="3EBCDBD8"/>
    <w:rsid w:val="3EF3E510"/>
    <w:rsid w:val="3F01CF64"/>
    <w:rsid w:val="3F321EB5"/>
    <w:rsid w:val="3F56CB86"/>
    <w:rsid w:val="3F5E2816"/>
    <w:rsid w:val="3FAAF9FD"/>
    <w:rsid w:val="3FB9D071"/>
    <w:rsid w:val="400CEAE6"/>
    <w:rsid w:val="4010EF02"/>
    <w:rsid w:val="403B91CB"/>
    <w:rsid w:val="405CA39C"/>
    <w:rsid w:val="406DBA36"/>
    <w:rsid w:val="40905180"/>
    <w:rsid w:val="409D9E43"/>
    <w:rsid w:val="40D3F827"/>
    <w:rsid w:val="40E1C12C"/>
    <w:rsid w:val="410B2FEC"/>
    <w:rsid w:val="413C8852"/>
    <w:rsid w:val="4145C776"/>
    <w:rsid w:val="41727786"/>
    <w:rsid w:val="419AC561"/>
    <w:rsid w:val="41AEC239"/>
    <w:rsid w:val="41B0E74E"/>
    <w:rsid w:val="41EBE7DE"/>
    <w:rsid w:val="41FA1860"/>
    <w:rsid w:val="42062499"/>
    <w:rsid w:val="420CB07B"/>
    <w:rsid w:val="42119342"/>
    <w:rsid w:val="421F8AE1"/>
    <w:rsid w:val="4246216D"/>
    <w:rsid w:val="424FA371"/>
    <w:rsid w:val="42551EA4"/>
    <w:rsid w:val="4272A0CD"/>
    <w:rsid w:val="42CB8547"/>
    <w:rsid w:val="42E7AFF2"/>
    <w:rsid w:val="433695C2"/>
    <w:rsid w:val="4390862E"/>
    <w:rsid w:val="4397085F"/>
    <w:rsid w:val="440DEFD1"/>
    <w:rsid w:val="44150542"/>
    <w:rsid w:val="444A78B8"/>
    <w:rsid w:val="4457E58E"/>
    <w:rsid w:val="448BE64E"/>
    <w:rsid w:val="44C504F2"/>
    <w:rsid w:val="45051F58"/>
    <w:rsid w:val="45FE5095"/>
    <w:rsid w:val="46125755"/>
    <w:rsid w:val="464EE804"/>
    <w:rsid w:val="4653722A"/>
    <w:rsid w:val="465742EB"/>
    <w:rsid w:val="470AE838"/>
    <w:rsid w:val="470F3617"/>
    <w:rsid w:val="473A8E8B"/>
    <w:rsid w:val="47762307"/>
    <w:rsid w:val="48092028"/>
    <w:rsid w:val="48129161"/>
    <w:rsid w:val="4871230F"/>
    <w:rsid w:val="487A29D0"/>
    <w:rsid w:val="488FF461"/>
    <w:rsid w:val="48962E59"/>
    <w:rsid w:val="48977A2C"/>
    <w:rsid w:val="48A6B899"/>
    <w:rsid w:val="48DD7647"/>
    <w:rsid w:val="48F59CAF"/>
    <w:rsid w:val="4949F817"/>
    <w:rsid w:val="498C925C"/>
    <w:rsid w:val="49A7359D"/>
    <w:rsid w:val="49CCFFD2"/>
    <w:rsid w:val="4A11B62C"/>
    <w:rsid w:val="4A3E68E8"/>
    <w:rsid w:val="4A926BDE"/>
    <w:rsid w:val="4AACF792"/>
    <w:rsid w:val="4AF6D1CD"/>
    <w:rsid w:val="4AFB0094"/>
    <w:rsid w:val="4B1013B2"/>
    <w:rsid w:val="4B5C01C2"/>
    <w:rsid w:val="4B9F7584"/>
    <w:rsid w:val="4BB85A63"/>
    <w:rsid w:val="4BDE595B"/>
    <w:rsid w:val="4C283AB4"/>
    <w:rsid w:val="4C361D79"/>
    <w:rsid w:val="4C5689BA"/>
    <w:rsid w:val="4C607F34"/>
    <w:rsid w:val="4CE266C5"/>
    <w:rsid w:val="4CFBCA40"/>
    <w:rsid w:val="4D1F1EA2"/>
    <w:rsid w:val="4D48D179"/>
    <w:rsid w:val="4DA2BF2B"/>
    <w:rsid w:val="4E1D68CC"/>
    <w:rsid w:val="4E5C75F5"/>
    <w:rsid w:val="4E780CC7"/>
    <w:rsid w:val="4EAD90DB"/>
    <w:rsid w:val="4EE056FD"/>
    <w:rsid w:val="4F0CBF57"/>
    <w:rsid w:val="4F44B6AA"/>
    <w:rsid w:val="4F774E6A"/>
    <w:rsid w:val="4FAB3897"/>
    <w:rsid w:val="4FCB06C4"/>
    <w:rsid w:val="4FF41A6E"/>
    <w:rsid w:val="5101AD62"/>
    <w:rsid w:val="5126A585"/>
    <w:rsid w:val="514708F8"/>
    <w:rsid w:val="5187CC42"/>
    <w:rsid w:val="51883BA8"/>
    <w:rsid w:val="5196DA11"/>
    <w:rsid w:val="51A2084E"/>
    <w:rsid w:val="51B21AE9"/>
    <w:rsid w:val="51B437C9"/>
    <w:rsid w:val="51F7F3BA"/>
    <w:rsid w:val="5263A974"/>
    <w:rsid w:val="529C022E"/>
    <w:rsid w:val="52AE3AA1"/>
    <w:rsid w:val="52BAD48B"/>
    <w:rsid w:val="5317CB8D"/>
    <w:rsid w:val="5320B3CE"/>
    <w:rsid w:val="533E88B5"/>
    <w:rsid w:val="5356661D"/>
    <w:rsid w:val="53ABD782"/>
    <w:rsid w:val="53E618EC"/>
    <w:rsid w:val="540FC48D"/>
    <w:rsid w:val="541827CD"/>
    <w:rsid w:val="544A0B02"/>
    <w:rsid w:val="544FD47A"/>
    <w:rsid w:val="54CB7BDE"/>
    <w:rsid w:val="54F2367E"/>
    <w:rsid w:val="54FBD71D"/>
    <w:rsid w:val="551CD25F"/>
    <w:rsid w:val="5575CAAC"/>
    <w:rsid w:val="558054A6"/>
    <w:rsid w:val="55894F97"/>
    <w:rsid w:val="558B86A7"/>
    <w:rsid w:val="55BCFE60"/>
    <w:rsid w:val="56120404"/>
    <w:rsid w:val="56F906AE"/>
    <w:rsid w:val="56FB0D0A"/>
    <w:rsid w:val="5708A53A"/>
    <w:rsid w:val="5737CE6E"/>
    <w:rsid w:val="576BEB40"/>
    <w:rsid w:val="576E3EDA"/>
    <w:rsid w:val="57764AC4"/>
    <w:rsid w:val="57A77B2E"/>
    <w:rsid w:val="57ED6DAD"/>
    <w:rsid w:val="58133D72"/>
    <w:rsid w:val="586671E8"/>
    <w:rsid w:val="587B0605"/>
    <w:rsid w:val="588852F0"/>
    <w:rsid w:val="58C7A42B"/>
    <w:rsid w:val="59070916"/>
    <w:rsid w:val="5942291D"/>
    <w:rsid w:val="59506237"/>
    <w:rsid w:val="5968E517"/>
    <w:rsid w:val="59DDC61B"/>
    <w:rsid w:val="5A10C4B3"/>
    <w:rsid w:val="5A25F07A"/>
    <w:rsid w:val="5A30A770"/>
    <w:rsid w:val="5A4FEE93"/>
    <w:rsid w:val="5A774726"/>
    <w:rsid w:val="5A8B92BE"/>
    <w:rsid w:val="5AABA984"/>
    <w:rsid w:val="5B1CA785"/>
    <w:rsid w:val="5B22E3EF"/>
    <w:rsid w:val="5B582EEE"/>
    <w:rsid w:val="5B72735A"/>
    <w:rsid w:val="5B87C42F"/>
    <w:rsid w:val="5B9173C4"/>
    <w:rsid w:val="5B9E9B54"/>
    <w:rsid w:val="5B9EC36D"/>
    <w:rsid w:val="5BA380F6"/>
    <w:rsid w:val="5C5EC0F3"/>
    <w:rsid w:val="5C7ABEFB"/>
    <w:rsid w:val="5CDF86D8"/>
    <w:rsid w:val="5D01601D"/>
    <w:rsid w:val="5D42058A"/>
    <w:rsid w:val="5D878F55"/>
    <w:rsid w:val="5DDCE128"/>
    <w:rsid w:val="5E5E9B0C"/>
    <w:rsid w:val="5E9D307E"/>
    <w:rsid w:val="5EA2C1A9"/>
    <w:rsid w:val="5EC3B4A5"/>
    <w:rsid w:val="5EEA594A"/>
    <w:rsid w:val="5F041893"/>
    <w:rsid w:val="5F5CA0DC"/>
    <w:rsid w:val="5F76562A"/>
    <w:rsid w:val="600BB57D"/>
    <w:rsid w:val="60703007"/>
    <w:rsid w:val="60772DA5"/>
    <w:rsid w:val="61019EAD"/>
    <w:rsid w:val="61053C2B"/>
    <w:rsid w:val="6106B71D"/>
    <w:rsid w:val="6181C6C1"/>
    <w:rsid w:val="61DFD4AE"/>
    <w:rsid w:val="6210CC84"/>
    <w:rsid w:val="6257A814"/>
    <w:rsid w:val="6282590B"/>
    <w:rsid w:val="629C9873"/>
    <w:rsid w:val="630B22AA"/>
    <w:rsid w:val="6326B12A"/>
    <w:rsid w:val="632D9170"/>
    <w:rsid w:val="637516ED"/>
    <w:rsid w:val="63BE6159"/>
    <w:rsid w:val="6419CE51"/>
    <w:rsid w:val="643C912F"/>
    <w:rsid w:val="644498C2"/>
    <w:rsid w:val="644EC9D4"/>
    <w:rsid w:val="64C6E3B4"/>
    <w:rsid w:val="64C961D1"/>
    <w:rsid w:val="6510E74E"/>
    <w:rsid w:val="6523A859"/>
    <w:rsid w:val="6539DDAD"/>
    <w:rsid w:val="656CC06A"/>
    <w:rsid w:val="65AF3108"/>
    <w:rsid w:val="65D50FD0"/>
    <w:rsid w:val="662E3FC2"/>
    <w:rsid w:val="6662B415"/>
    <w:rsid w:val="66A81A8B"/>
    <w:rsid w:val="670F7480"/>
    <w:rsid w:val="672C18D5"/>
    <w:rsid w:val="67A5B501"/>
    <w:rsid w:val="67EBCB6A"/>
    <w:rsid w:val="67EFEA5B"/>
    <w:rsid w:val="67EFFE5C"/>
    <w:rsid w:val="680C137E"/>
    <w:rsid w:val="681E557E"/>
    <w:rsid w:val="68541866"/>
    <w:rsid w:val="68877883"/>
    <w:rsid w:val="688CC7E3"/>
    <w:rsid w:val="68B7C3A7"/>
    <w:rsid w:val="68ED015C"/>
    <w:rsid w:val="6921E920"/>
    <w:rsid w:val="692AD878"/>
    <w:rsid w:val="69624352"/>
    <w:rsid w:val="6964A2B1"/>
    <w:rsid w:val="697EDB0F"/>
    <w:rsid w:val="69BA3D3B"/>
    <w:rsid w:val="69D3F410"/>
    <w:rsid w:val="69E45871"/>
    <w:rsid w:val="69E6CD8F"/>
    <w:rsid w:val="6B01E8B9"/>
    <w:rsid w:val="6B0341B7"/>
    <w:rsid w:val="6B54F69B"/>
    <w:rsid w:val="6B6FC471"/>
    <w:rsid w:val="6B812DE3"/>
    <w:rsid w:val="6B814FC9"/>
    <w:rsid w:val="6C21FB87"/>
    <w:rsid w:val="6C39D6FD"/>
    <w:rsid w:val="6C60B3DC"/>
    <w:rsid w:val="6C910633"/>
    <w:rsid w:val="6CA6D98E"/>
    <w:rsid w:val="6CAFC52E"/>
    <w:rsid w:val="6CCA04AF"/>
    <w:rsid w:val="6CDF53D1"/>
    <w:rsid w:val="6D4B47B5"/>
    <w:rsid w:val="6D532BA9"/>
    <w:rsid w:val="6D57C011"/>
    <w:rsid w:val="6E004490"/>
    <w:rsid w:val="6E2CD694"/>
    <w:rsid w:val="6E2F26CB"/>
    <w:rsid w:val="6E945186"/>
    <w:rsid w:val="6F0A035C"/>
    <w:rsid w:val="6F1DE8CC"/>
    <w:rsid w:val="6F4EEB06"/>
    <w:rsid w:val="6FC8D9B6"/>
    <w:rsid w:val="6FCB5DE9"/>
    <w:rsid w:val="6FEE072A"/>
    <w:rsid w:val="6FF7334E"/>
    <w:rsid w:val="7097CA7C"/>
    <w:rsid w:val="70A6F368"/>
    <w:rsid w:val="70CD3B00"/>
    <w:rsid w:val="70EE5A17"/>
    <w:rsid w:val="710499FA"/>
    <w:rsid w:val="71371B09"/>
    <w:rsid w:val="7137E552"/>
    <w:rsid w:val="715DB9EF"/>
    <w:rsid w:val="71647756"/>
    <w:rsid w:val="7184DA8A"/>
    <w:rsid w:val="71A48A95"/>
    <w:rsid w:val="71EDE84E"/>
    <w:rsid w:val="72299918"/>
    <w:rsid w:val="7242C3C9"/>
    <w:rsid w:val="725DB07E"/>
    <w:rsid w:val="7261CF2B"/>
    <w:rsid w:val="72B98BCB"/>
    <w:rsid w:val="72C1F98B"/>
    <w:rsid w:val="72D3B5B3"/>
    <w:rsid w:val="72EB472B"/>
    <w:rsid w:val="730047B7"/>
    <w:rsid w:val="73240E46"/>
    <w:rsid w:val="7326BEAF"/>
    <w:rsid w:val="733686BC"/>
    <w:rsid w:val="73447E5B"/>
    <w:rsid w:val="734EE674"/>
    <w:rsid w:val="73B4B2DF"/>
    <w:rsid w:val="74060538"/>
    <w:rsid w:val="741C17BE"/>
    <w:rsid w:val="74482AE1"/>
    <w:rsid w:val="74483FFC"/>
    <w:rsid w:val="746EBBCB"/>
    <w:rsid w:val="74903AE3"/>
    <w:rsid w:val="749D965B"/>
    <w:rsid w:val="74B35BAF"/>
    <w:rsid w:val="74FE2218"/>
    <w:rsid w:val="7538944C"/>
    <w:rsid w:val="754129D7"/>
    <w:rsid w:val="75434A2A"/>
    <w:rsid w:val="75489067"/>
    <w:rsid w:val="75BC3A52"/>
    <w:rsid w:val="75D0CA71"/>
    <w:rsid w:val="75E5BA70"/>
    <w:rsid w:val="7632C152"/>
    <w:rsid w:val="765D8A45"/>
    <w:rsid w:val="76908CE2"/>
    <w:rsid w:val="76DF1A8B"/>
    <w:rsid w:val="771A836B"/>
    <w:rsid w:val="7749F08B"/>
    <w:rsid w:val="776EE9D4"/>
    <w:rsid w:val="77A37F9F"/>
    <w:rsid w:val="77FF3354"/>
    <w:rsid w:val="7803C415"/>
    <w:rsid w:val="78090EEB"/>
    <w:rsid w:val="781C95C6"/>
    <w:rsid w:val="7854F9CC"/>
    <w:rsid w:val="7870C9C0"/>
    <w:rsid w:val="789AF269"/>
    <w:rsid w:val="78B60E2B"/>
    <w:rsid w:val="78E8AF13"/>
    <w:rsid w:val="792AE5E0"/>
    <w:rsid w:val="79302C1D"/>
    <w:rsid w:val="7961E2EF"/>
    <w:rsid w:val="798EB864"/>
    <w:rsid w:val="799A9782"/>
    <w:rsid w:val="7A226D2C"/>
    <w:rsid w:val="7A398A66"/>
    <w:rsid w:val="7A4005C0"/>
    <w:rsid w:val="7A73E8A6"/>
    <w:rsid w:val="7A7FF4E6"/>
    <w:rsid w:val="7ADBDB3A"/>
    <w:rsid w:val="7B18E582"/>
    <w:rsid w:val="7B9C9113"/>
    <w:rsid w:val="7BB0B5B3"/>
    <w:rsid w:val="7BE2BC68"/>
    <w:rsid w:val="7BF252E6"/>
    <w:rsid w:val="7C1ED552"/>
    <w:rsid w:val="7C2524E9"/>
    <w:rsid w:val="7C32F933"/>
    <w:rsid w:val="7C36913F"/>
    <w:rsid w:val="7C518B01"/>
    <w:rsid w:val="7C5A77B8"/>
    <w:rsid w:val="7C83C7A3"/>
    <w:rsid w:val="7CBEA8D2"/>
    <w:rsid w:val="7D08E21D"/>
    <w:rsid w:val="7D35627F"/>
    <w:rsid w:val="7D7037E4"/>
    <w:rsid w:val="7DAA31D1"/>
    <w:rsid w:val="7DEB5E2B"/>
    <w:rsid w:val="7E443FE9"/>
    <w:rsid w:val="7E737FB9"/>
    <w:rsid w:val="7EAF732D"/>
    <w:rsid w:val="7EB902EB"/>
    <w:rsid w:val="7EBCDA3B"/>
    <w:rsid w:val="7EC29773"/>
    <w:rsid w:val="7ECDD9C3"/>
    <w:rsid w:val="7EE442B1"/>
    <w:rsid w:val="7EFFBCF8"/>
    <w:rsid w:val="7F27CB95"/>
    <w:rsid w:val="7F62F627"/>
    <w:rsid w:val="7F6BE8B0"/>
    <w:rsid w:val="7F80ABC1"/>
    <w:rsid w:val="7FC2B562"/>
    <w:rsid w:val="7FD0A13A"/>
    <w:rsid w:val="7FE5B25D"/>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9DAADD"/>
  <w15:chartTrackingRefBased/>
  <w15:docId w15:val="{E970384D-AC62-5D4B-9D01-C0B46F00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CBF"/>
    <w:pPr>
      <w:spacing w:after="0" w:line="240" w:lineRule="auto"/>
      <w:jc w:val="left"/>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391187"/>
    <w:pPr>
      <w:keepNext/>
      <w:keepLines/>
      <w:pageBreakBefore/>
      <w:numPr>
        <w:numId w:val="1"/>
      </w:numPr>
      <w:spacing w:before="480" w:after="240"/>
      <w:ind w:left="284" w:hanging="284"/>
      <w:outlineLvl w:val="0"/>
    </w:pPr>
    <w:rPr>
      <w:rFonts w:eastAsiaTheme="majorEastAsia" w:cstheme="majorBidi"/>
      <w:b/>
      <w:bCs/>
      <w:color w:val="DC690A"/>
    </w:rPr>
  </w:style>
  <w:style w:type="paragraph" w:styleId="Heading2">
    <w:name w:val="heading 2"/>
    <w:basedOn w:val="Normal"/>
    <w:next w:val="Normal"/>
    <w:link w:val="Heading2Char"/>
    <w:uiPriority w:val="9"/>
    <w:unhideWhenUsed/>
    <w:qFormat/>
    <w:rsid w:val="00DE14CE"/>
    <w:pPr>
      <w:keepNext/>
      <w:keepLines/>
      <w:numPr>
        <w:ilvl w:val="1"/>
        <w:numId w:val="1"/>
      </w:numPr>
      <w:spacing w:before="120"/>
      <w:ind w:left="578" w:hanging="578"/>
      <w:outlineLvl w:val="1"/>
      <w:pPrChange w:id="0" w:author="Markus Rentschler" w:date="2025-04-01T20:16:00Z">
        <w:pPr>
          <w:keepNext/>
          <w:keepLines/>
          <w:numPr>
            <w:ilvl w:val="1"/>
            <w:numId w:val="1"/>
          </w:numPr>
          <w:spacing w:before="120"/>
          <w:ind w:left="-558" w:hanging="576"/>
          <w:outlineLvl w:val="1"/>
        </w:pPr>
      </w:pPrChange>
    </w:pPr>
    <w:rPr>
      <w:rFonts w:eastAsiaTheme="majorEastAsia" w:cstheme="majorBidi"/>
      <w:color w:val="DC690A"/>
      <w:sz w:val="22"/>
      <w:szCs w:val="22"/>
      <w:rPrChange w:id="0" w:author="Markus Rentschler" w:date="2025-04-01T20:16:00Z">
        <w:rPr>
          <w:rFonts w:eastAsiaTheme="majorEastAsia" w:cstheme="majorBidi"/>
          <w:color w:val="DC690A"/>
          <w:sz w:val="22"/>
          <w:szCs w:val="22"/>
          <w:lang w:val="en-US" w:eastAsia="en-US" w:bidi="ar-SA"/>
        </w:rPr>
      </w:rPrChange>
    </w:rPr>
  </w:style>
  <w:style w:type="paragraph" w:styleId="Heading3">
    <w:name w:val="heading 3"/>
    <w:basedOn w:val="Normal"/>
    <w:next w:val="Normal"/>
    <w:link w:val="Heading3Char"/>
    <w:autoRedefine/>
    <w:uiPriority w:val="9"/>
    <w:unhideWhenUsed/>
    <w:qFormat/>
    <w:rsid w:val="0069138D"/>
    <w:pPr>
      <w:keepNext/>
      <w:keepLines/>
      <w:numPr>
        <w:ilvl w:val="2"/>
        <w:numId w:val="1"/>
      </w:numPr>
      <w:spacing w:before="240"/>
      <w:ind w:left="720"/>
      <w:outlineLvl w:val="2"/>
    </w:pPr>
    <w:rPr>
      <w:rFonts w:eastAsiaTheme="majorEastAsia" w:cstheme="majorBidi"/>
      <w:color w:val="DC690A"/>
    </w:rPr>
  </w:style>
  <w:style w:type="paragraph" w:styleId="Heading4">
    <w:name w:val="heading 4"/>
    <w:basedOn w:val="Normal"/>
    <w:next w:val="Normal"/>
    <w:link w:val="Heading4Char"/>
    <w:uiPriority w:val="9"/>
    <w:unhideWhenUsed/>
    <w:qFormat/>
    <w:rsid w:val="00F86A3B"/>
    <w:pPr>
      <w:keepNext/>
      <w:keepLines/>
      <w:numPr>
        <w:ilvl w:val="3"/>
        <w:numId w:val="1"/>
      </w:numPr>
      <w:spacing w:before="240"/>
      <w:ind w:left="862" w:hanging="862"/>
      <w:outlineLvl w:val="3"/>
    </w:pPr>
    <w:rPr>
      <w:rFonts w:eastAsiaTheme="majorEastAsia" w:cstheme="majorBidi"/>
      <w:iCs/>
      <w:color w:val="DC690A"/>
    </w:rPr>
  </w:style>
  <w:style w:type="paragraph" w:styleId="Heading5">
    <w:name w:val="heading 5"/>
    <w:basedOn w:val="Normal"/>
    <w:next w:val="Normal"/>
    <w:link w:val="Heading5Char"/>
    <w:uiPriority w:val="9"/>
    <w:unhideWhenUsed/>
    <w:qFormat/>
    <w:rsid w:val="00735AB2"/>
    <w:pPr>
      <w:keepNext/>
      <w:keepLines/>
      <w:numPr>
        <w:ilvl w:val="4"/>
        <w:numId w:val="1"/>
      </w:numPr>
      <w:ind w:left="1009" w:hanging="1009"/>
      <w:outlineLvl w:val="4"/>
    </w:pPr>
    <w:rPr>
      <w:rFonts w:eastAsiaTheme="majorEastAsia" w:cstheme="majorBidi"/>
      <w:color w:val="DC690A"/>
    </w:rPr>
  </w:style>
  <w:style w:type="paragraph" w:styleId="Heading6">
    <w:name w:val="heading 6"/>
    <w:basedOn w:val="Normal"/>
    <w:next w:val="Normal"/>
    <w:link w:val="Heading6Char"/>
    <w:uiPriority w:val="9"/>
    <w:unhideWhenUsed/>
    <w:qFormat/>
    <w:rsid w:val="00735AB2"/>
    <w:pPr>
      <w:keepNext/>
      <w:keepLines/>
      <w:numPr>
        <w:ilvl w:val="5"/>
        <w:numId w:val="1"/>
      </w:numPr>
      <w:spacing w:before="40"/>
      <w:outlineLvl w:val="5"/>
    </w:pPr>
    <w:rPr>
      <w:rFonts w:asciiTheme="majorHAnsi" w:eastAsiaTheme="majorEastAsia" w:hAnsiTheme="majorHAnsi" w:cstheme="majorBidi"/>
      <w:color w:val="DC690A"/>
    </w:rPr>
  </w:style>
  <w:style w:type="paragraph" w:styleId="Heading7">
    <w:name w:val="heading 7"/>
    <w:basedOn w:val="Normal"/>
    <w:next w:val="Normal"/>
    <w:link w:val="Heading7Char"/>
    <w:uiPriority w:val="9"/>
    <w:unhideWhenUsed/>
    <w:qFormat/>
    <w:rsid w:val="662E3FC2"/>
    <w:pPr>
      <w:keepNext/>
      <w:keepLines/>
      <w:numPr>
        <w:ilvl w:val="6"/>
        <w:numId w:val="1"/>
      </w:numPr>
      <w:spacing w:before="40"/>
      <w:outlineLvl w:val="6"/>
    </w:pPr>
    <w:rPr>
      <w:rFonts w:asciiTheme="majorHAnsi" w:eastAsiaTheme="majorEastAsia" w:hAnsiTheme="majorHAnsi" w:cstheme="majorBidi"/>
      <w:i/>
      <w:iCs/>
      <w:color w:val="1F4D78"/>
    </w:rPr>
  </w:style>
  <w:style w:type="paragraph" w:styleId="Heading8">
    <w:name w:val="heading 8"/>
    <w:basedOn w:val="Normal"/>
    <w:next w:val="Normal"/>
    <w:link w:val="Heading8Char"/>
    <w:uiPriority w:val="9"/>
    <w:semiHidden/>
    <w:unhideWhenUsed/>
    <w:qFormat/>
    <w:rsid w:val="662E3FC2"/>
    <w:pPr>
      <w:keepNext/>
      <w:keepLines/>
      <w:numPr>
        <w:ilvl w:val="7"/>
        <w:numId w:val="1"/>
      </w:numPr>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semiHidden/>
    <w:unhideWhenUsed/>
    <w:qFormat/>
    <w:rsid w:val="662E3FC2"/>
    <w:pPr>
      <w:keepNext/>
      <w:keepLines/>
      <w:numPr>
        <w:ilvl w:val="8"/>
        <w:numId w:val="1"/>
      </w:numPr>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0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187"/>
    <w:rPr>
      <w:rFonts w:ascii="Times New Roman" w:eastAsiaTheme="majorEastAsia" w:hAnsi="Times New Roman" w:cstheme="majorBidi"/>
      <w:b/>
      <w:bCs/>
      <w:color w:val="DC690A"/>
      <w:sz w:val="24"/>
      <w:szCs w:val="24"/>
      <w:lang w:val="en-US"/>
    </w:rPr>
  </w:style>
  <w:style w:type="paragraph" w:styleId="Header">
    <w:name w:val="header"/>
    <w:basedOn w:val="Normal"/>
    <w:link w:val="HeaderChar"/>
    <w:uiPriority w:val="99"/>
    <w:unhideWhenUsed/>
    <w:rsid w:val="00675481"/>
    <w:pPr>
      <w:tabs>
        <w:tab w:val="center" w:pos="4536"/>
        <w:tab w:val="right" w:pos="9072"/>
      </w:tabs>
    </w:pPr>
  </w:style>
  <w:style w:type="character" w:customStyle="1" w:styleId="HeaderChar">
    <w:name w:val="Header Char"/>
    <w:basedOn w:val="DefaultParagraphFont"/>
    <w:link w:val="Header"/>
    <w:uiPriority w:val="99"/>
    <w:rsid w:val="00675481"/>
  </w:style>
  <w:style w:type="paragraph" w:styleId="Footer">
    <w:name w:val="footer"/>
    <w:basedOn w:val="Normal"/>
    <w:link w:val="FooterChar"/>
    <w:uiPriority w:val="99"/>
    <w:unhideWhenUsed/>
    <w:rsid w:val="00675481"/>
    <w:pPr>
      <w:tabs>
        <w:tab w:val="center" w:pos="4536"/>
        <w:tab w:val="right" w:pos="9072"/>
      </w:tabs>
    </w:pPr>
  </w:style>
  <w:style w:type="character" w:customStyle="1" w:styleId="FooterChar">
    <w:name w:val="Footer Char"/>
    <w:basedOn w:val="DefaultParagraphFont"/>
    <w:link w:val="Footer"/>
    <w:uiPriority w:val="99"/>
    <w:rsid w:val="00675481"/>
  </w:style>
  <w:style w:type="paragraph" w:styleId="BalloonText">
    <w:name w:val="Balloon Text"/>
    <w:basedOn w:val="Normal"/>
    <w:link w:val="BalloonTextChar"/>
    <w:uiPriority w:val="99"/>
    <w:semiHidden/>
    <w:unhideWhenUsed/>
    <w:rsid w:val="0067548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5481"/>
    <w:rPr>
      <w:rFonts w:ascii="Segoe UI" w:hAnsi="Segoe UI" w:cs="Segoe UI"/>
      <w:sz w:val="18"/>
      <w:szCs w:val="18"/>
    </w:rPr>
  </w:style>
  <w:style w:type="character" w:customStyle="1" w:styleId="Heading3Char">
    <w:name w:val="Heading 3 Char"/>
    <w:basedOn w:val="DefaultParagraphFont"/>
    <w:link w:val="Heading3"/>
    <w:uiPriority w:val="9"/>
    <w:rsid w:val="0069138D"/>
    <w:rPr>
      <w:rFonts w:ascii="Times New Roman" w:eastAsiaTheme="majorEastAsia" w:hAnsi="Times New Roman" w:cstheme="majorBidi"/>
      <w:color w:val="DC690A"/>
      <w:sz w:val="24"/>
      <w:szCs w:val="24"/>
      <w:lang w:val="en-US"/>
    </w:rPr>
  </w:style>
  <w:style w:type="character" w:customStyle="1" w:styleId="Heading2Char">
    <w:name w:val="Heading 2 Char"/>
    <w:basedOn w:val="DefaultParagraphFont"/>
    <w:link w:val="Heading2"/>
    <w:uiPriority w:val="9"/>
    <w:rsid w:val="00DE14CE"/>
    <w:rPr>
      <w:rFonts w:ascii="Times New Roman" w:eastAsiaTheme="majorEastAsia" w:hAnsi="Times New Roman" w:cstheme="majorBidi"/>
      <w:color w:val="DC690A"/>
      <w:lang w:val="en-US"/>
    </w:rPr>
  </w:style>
  <w:style w:type="character" w:customStyle="1" w:styleId="Heading4Char">
    <w:name w:val="Heading 4 Char"/>
    <w:basedOn w:val="DefaultParagraphFont"/>
    <w:link w:val="Heading4"/>
    <w:uiPriority w:val="9"/>
    <w:rsid w:val="00F86A3B"/>
    <w:rPr>
      <w:rFonts w:ascii="Times New Roman" w:eastAsiaTheme="majorEastAsia" w:hAnsi="Times New Roman" w:cstheme="majorBidi"/>
      <w:iCs/>
      <w:color w:val="DC690A"/>
      <w:sz w:val="24"/>
      <w:szCs w:val="24"/>
      <w:lang w:val="en-US"/>
    </w:rPr>
  </w:style>
  <w:style w:type="paragraph" w:styleId="ListParagraph">
    <w:name w:val="List Paragraph"/>
    <w:basedOn w:val="Normal"/>
    <w:link w:val="ListParagraphChar"/>
    <w:uiPriority w:val="34"/>
    <w:qFormat/>
    <w:rsid w:val="00735AB2"/>
    <w:pPr>
      <w:ind w:left="360" w:hanging="283"/>
    </w:pPr>
  </w:style>
  <w:style w:type="character" w:customStyle="1" w:styleId="Heading5Char">
    <w:name w:val="Heading 5 Char"/>
    <w:basedOn w:val="DefaultParagraphFont"/>
    <w:link w:val="Heading5"/>
    <w:uiPriority w:val="9"/>
    <w:rsid w:val="00735AB2"/>
    <w:rPr>
      <w:rFonts w:ascii="Times New Roman" w:eastAsiaTheme="majorEastAsia" w:hAnsi="Times New Roman" w:cstheme="majorBidi"/>
      <w:color w:val="DC690A"/>
      <w:sz w:val="24"/>
      <w:szCs w:val="24"/>
      <w:lang w:val="en-US"/>
    </w:rPr>
  </w:style>
  <w:style w:type="paragraph" w:styleId="NoSpacing">
    <w:name w:val="No Spacing"/>
    <w:aliases w:val="Perspektive"/>
    <w:uiPriority w:val="1"/>
    <w:qFormat/>
    <w:rsid w:val="00F73FB6"/>
    <w:pPr>
      <w:spacing w:after="0" w:line="240" w:lineRule="auto"/>
    </w:pPr>
    <w:rPr>
      <w:rFonts w:ascii="Arial" w:hAnsi="Arial"/>
      <w:sz w:val="20"/>
    </w:rPr>
  </w:style>
  <w:style w:type="character" w:styleId="Hyperlink">
    <w:name w:val="Hyperlink"/>
    <w:basedOn w:val="DefaultParagraphFont"/>
    <w:uiPriority w:val="99"/>
    <w:unhideWhenUsed/>
    <w:rsid w:val="00F73FB6"/>
    <w:rPr>
      <w:color w:val="0563C1"/>
      <w:u w:val="single"/>
    </w:rPr>
  </w:style>
  <w:style w:type="table" w:styleId="TableGridLight">
    <w:name w:val="Grid Table Light"/>
    <w:basedOn w:val="TableNormal"/>
    <w:uiPriority w:val="40"/>
    <w:rsid w:val="00F73F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ichtaufgelsteErwhnung1">
    <w:name w:val="Nicht aufgelöste Erwähnung1"/>
    <w:basedOn w:val="DefaultParagraphFont"/>
    <w:uiPriority w:val="99"/>
    <w:semiHidden/>
    <w:unhideWhenUsed/>
    <w:rsid w:val="0099453B"/>
    <w:rPr>
      <w:color w:val="605E5C"/>
      <w:shd w:val="clear" w:color="auto" w:fill="E1DFDD"/>
    </w:rPr>
  </w:style>
  <w:style w:type="paragraph" w:styleId="Title">
    <w:name w:val="Title"/>
    <w:basedOn w:val="Normal"/>
    <w:next w:val="Normal"/>
    <w:link w:val="TitleChar"/>
    <w:uiPriority w:val="10"/>
    <w:qFormat/>
    <w:rsid w:val="662E3FC2"/>
    <w:pPr>
      <w:contextualSpacing/>
    </w:pPr>
    <w:rPr>
      <w:rFonts w:eastAsiaTheme="majorEastAsia" w:cstheme="majorBidi"/>
      <w:sz w:val="32"/>
      <w:szCs w:val="32"/>
    </w:rPr>
  </w:style>
  <w:style w:type="character" w:customStyle="1" w:styleId="TitleChar">
    <w:name w:val="Title Char"/>
    <w:basedOn w:val="DefaultParagraphFont"/>
    <w:link w:val="Title"/>
    <w:uiPriority w:val="10"/>
    <w:rsid w:val="0039480D"/>
    <w:rPr>
      <w:rFonts w:ascii="Arial" w:eastAsiaTheme="majorEastAsia" w:hAnsi="Arial" w:cstheme="majorBidi"/>
      <w:sz w:val="32"/>
      <w:szCs w:val="32"/>
    </w:rPr>
  </w:style>
  <w:style w:type="paragraph" w:styleId="IntenseQuote">
    <w:name w:val="Intense Quote"/>
    <w:basedOn w:val="Normal"/>
    <w:next w:val="Normal"/>
    <w:link w:val="IntenseQuoteChar"/>
    <w:uiPriority w:val="30"/>
    <w:qFormat/>
    <w:rsid w:val="662E3FC2"/>
    <w:pPr>
      <w:spacing w:before="360" w:after="360"/>
      <w:ind w:left="864" w:right="864"/>
      <w:jc w:val="center"/>
    </w:pPr>
    <w:rPr>
      <w:i/>
      <w:iCs/>
      <w:color w:val="DC690A"/>
    </w:rPr>
  </w:style>
  <w:style w:type="character" w:customStyle="1" w:styleId="IntenseQuoteChar">
    <w:name w:val="Intense Quote Char"/>
    <w:basedOn w:val="DefaultParagraphFont"/>
    <w:link w:val="IntenseQuote"/>
    <w:uiPriority w:val="30"/>
    <w:rsid w:val="008A2AFC"/>
    <w:rPr>
      <w:rFonts w:ascii="Arial" w:hAnsi="Arial"/>
      <w:i/>
      <w:iCs/>
      <w:color w:val="DC690A"/>
      <w:sz w:val="20"/>
      <w:szCs w:val="20"/>
    </w:rPr>
  </w:style>
  <w:style w:type="character" w:customStyle="1" w:styleId="Heading6Char">
    <w:name w:val="Heading 6 Char"/>
    <w:basedOn w:val="DefaultParagraphFont"/>
    <w:link w:val="Heading6"/>
    <w:uiPriority w:val="9"/>
    <w:rsid w:val="00735AB2"/>
    <w:rPr>
      <w:rFonts w:asciiTheme="majorHAnsi" w:eastAsiaTheme="majorEastAsia" w:hAnsiTheme="majorHAnsi" w:cstheme="majorBidi"/>
      <w:color w:val="DC690A"/>
      <w:sz w:val="24"/>
      <w:szCs w:val="24"/>
      <w:lang w:val="en-US"/>
    </w:rPr>
  </w:style>
  <w:style w:type="character" w:customStyle="1" w:styleId="Heading7Char">
    <w:name w:val="Heading 7 Char"/>
    <w:basedOn w:val="DefaultParagraphFont"/>
    <w:link w:val="Heading7"/>
    <w:uiPriority w:val="9"/>
    <w:rsid w:val="0039480D"/>
    <w:rPr>
      <w:rFonts w:asciiTheme="majorHAnsi" w:eastAsiaTheme="majorEastAsia" w:hAnsiTheme="majorHAnsi" w:cstheme="majorBidi"/>
      <w:i/>
      <w:iCs/>
      <w:color w:val="1F4D78"/>
      <w:sz w:val="24"/>
      <w:szCs w:val="24"/>
      <w:lang w:val="en-US"/>
    </w:rPr>
  </w:style>
  <w:style w:type="character" w:customStyle="1" w:styleId="Heading8Char">
    <w:name w:val="Heading 8 Char"/>
    <w:basedOn w:val="DefaultParagraphFont"/>
    <w:link w:val="Heading8"/>
    <w:uiPriority w:val="9"/>
    <w:semiHidden/>
    <w:rsid w:val="0039480D"/>
    <w:rPr>
      <w:rFonts w:asciiTheme="majorHAnsi" w:eastAsiaTheme="majorEastAsia" w:hAnsiTheme="majorHAnsi" w:cstheme="majorBidi"/>
      <w:color w:val="272727"/>
      <w:sz w:val="21"/>
      <w:szCs w:val="21"/>
      <w:lang w:val="en-US"/>
    </w:rPr>
  </w:style>
  <w:style w:type="character" w:customStyle="1" w:styleId="Heading9Char">
    <w:name w:val="Heading 9 Char"/>
    <w:basedOn w:val="DefaultParagraphFont"/>
    <w:link w:val="Heading9"/>
    <w:uiPriority w:val="9"/>
    <w:semiHidden/>
    <w:rsid w:val="0039480D"/>
    <w:rPr>
      <w:rFonts w:asciiTheme="majorHAnsi" w:eastAsiaTheme="majorEastAsia" w:hAnsiTheme="majorHAnsi" w:cstheme="majorBidi"/>
      <w:i/>
      <w:iCs/>
      <w:color w:val="272727"/>
      <w:sz w:val="21"/>
      <w:szCs w:val="21"/>
      <w:lang w:val="en-US"/>
    </w:rPr>
  </w:style>
  <w:style w:type="paragraph" w:styleId="NormalWeb">
    <w:name w:val="Normal (Web)"/>
    <w:basedOn w:val="Normal"/>
    <w:uiPriority w:val="99"/>
    <w:unhideWhenUsed/>
    <w:rsid w:val="662E3FC2"/>
    <w:pPr>
      <w:spacing w:beforeAutospacing="1" w:afterAutospacing="1"/>
    </w:pPr>
    <w:rPr>
      <w:lang w:eastAsia="de-DE"/>
    </w:rPr>
  </w:style>
  <w:style w:type="character" w:customStyle="1" w:styleId="NichtaufgelsteErwhnung2">
    <w:name w:val="Nicht aufgelöste Erwähnung2"/>
    <w:basedOn w:val="DefaultParagraphFont"/>
    <w:uiPriority w:val="99"/>
    <w:semiHidden/>
    <w:unhideWhenUsed/>
    <w:rsid w:val="000F14B4"/>
    <w:rPr>
      <w:color w:val="605E5C"/>
      <w:shd w:val="clear" w:color="auto" w:fill="E1DFDD"/>
    </w:rPr>
  </w:style>
  <w:style w:type="paragraph" w:customStyle="1" w:styleId="AufzhlungEbene1">
    <w:name w:val="Aufzählung_Ebene1"/>
    <w:basedOn w:val="ListParagraph"/>
    <w:uiPriority w:val="1"/>
    <w:rsid w:val="00AD2980"/>
  </w:style>
  <w:style w:type="paragraph" w:customStyle="1" w:styleId="AufzhlungEbene2">
    <w:name w:val="Aufzählung_Ebene2"/>
    <w:basedOn w:val="AufzhlungEbene1"/>
    <w:uiPriority w:val="1"/>
    <w:rsid w:val="662E3FC2"/>
    <w:pPr>
      <w:ind w:left="567"/>
    </w:pPr>
  </w:style>
  <w:style w:type="table" w:styleId="LightList-Accent3">
    <w:name w:val="Light List Accent 3"/>
    <w:basedOn w:val="TableNormal"/>
    <w:uiPriority w:val="61"/>
    <w:rsid w:val="009C5A1A"/>
    <w:pPr>
      <w:spacing w:after="0" w:line="240" w:lineRule="auto"/>
    </w:pPr>
    <w:rPr>
      <w:rFonts w:eastAsiaTheme="minorEastAsia"/>
      <w:lang w:eastAsia="de-D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Table3-Accent2">
    <w:name w:val="List Table 3 Accent 2"/>
    <w:basedOn w:val="TableNormal"/>
    <w:uiPriority w:val="48"/>
    <w:rsid w:val="009C5A1A"/>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4-Accent2">
    <w:name w:val="List Table 4 Accent 2"/>
    <w:basedOn w:val="TableNormal"/>
    <w:uiPriority w:val="49"/>
    <w:rsid w:val="00A364FA"/>
    <w:pPr>
      <w:spacing w:before="120" w:after="12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istParagraphChar">
    <w:name w:val="List Paragraph Char"/>
    <w:basedOn w:val="DefaultParagraphFont"/>
    <w:link w:val="ListParagraph"/>
    <w:uiPriority w:val="34"/>
    <w:rsid w:val="00735AB2"/>
    <w:rPr>
      <w:rFonts w:ascii="Arial" w:hAnsi="Arial"/>
      <w:sz w:val="20"/>
      <w:szCs w:val="20"/>
    </w:rPr>
  </w:style>
  <w:style w:type="paragraph" w:styleId="TOC1">
    <w:name w:val="toc 1"/>
    <w:basedOn w:val="Normal"/>
    <w:next w:val="Normal"/>
    <w:uiPriority w:val="39"/>
    <w:unhideWhenUsed/>
    <w:rsid w:val="662E3FC2"/>
    <w:pPr>
      <w:spacing w:before="120"/>
    </w:pPr>
    <w:rPr>
      <w:rFonts w:asciiTheme="minorHAnsi" w:hAnsiTheme="minorHAnsi" w:cstheme="minorHAnsi"/>
      <w:b/>
      <w:bCs/>
      <w:i/>
      <w:iCs/>
    </w:rPr>
  </w:style>
  <w:style w:type="character" w:customStyle="1" w:styleId="NichtaufgelsteErwhnung3">
    <w:name w:val="Nicht aufgelöste Erwähnung3"/>
    <w:basedOn w:val="DefaultParagraphFont"/>
    <w:uiPriority w:val="99"/>
    <w:semiHidden/>
    <w:unhideWhenUsed/>
    <w:rsid w:val="00487B2A"/>
    <w:rPr>
      <w:color w:val="605E5C"/>
      <w:shd w:val="clear" w:color="auto" w:fill="E1DFDD"/>
    </w:rPr>
  </w:style>
  <w:style w:type="table" w:styleId="ListTable6Colorful">
    <w:name w:val="List Table 6 Colorful"/>
    <w:basedOn w:val="TableNormal"/>
    <w:uiPriority w:val="51"/>
    <w:rsid w:val="00AE0C2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AE0C2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Hinweise">
    <w:name w:val="Hinweise"/>
    <w:basedOn w:val="Normal"/>
    <w:link w:val="HinweiseZchn"/>
    <w:uiPriority w:val="1"/>
    <w:rsid w:val="00F91405"/>
    <w:rPr>
      <w:rFonts w:ascii="Comic Sans MS" w:hAnsi="Comic Sans MS" w:cs="Arial"/>
      <w:i/>
    </w:rPr>
  </w:style>
  <w:style w:type="paragraph" w:styleId="Caption">
    <w:name w:val="caption"/>
    <w:aliases w:val="VDMA-EHB Bild Titel,Bild-Beschriftung,Figure title,table_title"/>
    <w:basedOn w:val="Normal"/>
    <w:next w:val="Normal"/>
    <w:link w:val="CaptionChar"/>
    <w:uiPriority w:val="35"/>
    <w:unhideWhenUsed/>
    <w:qFormat/>
    <w:rsid w:val="00CF71EC"/>
    <w:pPr>
      <w:spacing w:after="200"/>
    </w:pPr>
    <w:rPr>
      <w:i/>
      <w:iCs/>
      <w:color w:val="000000" w:themeColor="text1"/>
      <w:sz w:val="18"/>
      <w:szCs w:val="18"/>
    </w:rPr>
  </w:style>
  <w:style w:type="numbering" w:customStyle="1" w:styleId="FormatvorlageAufgezhltLateinCourierNewLinks29cmHngend0">
    <w:name w:val="Formatvorlage Aufgezählt (Latein) Courier New Links:  29 cm Hängend:  0..."/>
    <w:basedOn w:val="NoList"/>
    <w:rsid w:val="00CD169D"/>
    <w:pPr>
      <w:numPr>
        <w:numId w:val="2"/>
      </w:numPr>
    </w:pPr>
  </w:style>
  <w:style w:type="character" w:customStyle="1" w:styleId="HinweiseZchn">
    <w:name w:val="Hinweise Zchn"/>
    <w:basedOn w:val="DefaultParagraphFont"/>
    <w:link w:val="Hinweise"/>
    <w:uiPriority w:val="1"/>
    <w:rsid w:val="00F91405"/>
    <w:rPr>
      <w:rFonts w:ascii="Comic Sans MS" w:hAnsi="Comic Sans MS" w:cs="Arial"/>
      <w:i/>
      <w:sz w:val="20"/>
    </w:rPr>
  </w:style>
  <w:style w:type="character" w:styleId="PlaceholderText">
    <w:name w:val="Placeholder Text"/>
    <w:basedOn w:val="DefaultParagraphFont"/>
    <w:uiPriority w:val="99"/>
    <w:semiHidden/>
    <w:rsid w:val="00A2738E"/>
    <w:rPr>
      <w:color w:val="808080"/>
    </w:rPr>
  </w:style>
  <w:style w:type="table" w:styleId="PlainTable2">
    <w:name w:val="Plain Table 2"/>
    <w:basedOn w:val="TableNormal"/>
    <w:uiPriority w:val="42"/>
    <w:rsid w:val="002F3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AAnmerkungen">
    <w:name w:val="HA_Anmerkungen"/>
    <w:basedOn w:val="Normal"/>
    <w:link w:val="HAAnmerkungenZchn"/>
    <w:uiPriority w:val="1"/>
    <w:qFormat/>
    <w:rsid w:val="662E3FC2"/>
    <w:pPr>
      <w:tabs>
        <w:tab w:val="left" w:pos="907"/>
      </w:tabs>
      <w:ind w:left="907" w:hanging="907"/>
    </w:pPr>
  </w:style>
  <w:style w:type="character" w:customStyle="1" w:styleId="HAAnmerkungenZchn">
    <w:name w:val="HA_Anmerkungen Zchn"/>
    <w:basedOn w:val="DefaultParagraphFont"/>
    <w:link w:val="HAAnmerkungen"/>
    <w:uiPriority w:val="1"/>
    <w:rsid w:val="008D1032"/>
    <w:rPr>
      <w:rFonts w:ascii="Arial" w:hAnsi="Arial"/>
      <w:sz w:val="20"/>
      <w:szCs w:val="20"/>
    </w:rPr>
  </w:style>
  <w:style w:type="character" w:styleId="FollowedHyperlink">
    <w:name w:val="FollowedHyperlink"/>
    <w:basedOn w:val="DefaultParagraphFont"/>
    <w:uiPriority w:val="99"/>
    <w:semiHidden/>
    <w:unhideWhenUsed/>
    <w:rsid w:val="00E465F7"/>
    <w:rPr>
      <w:color w:val="954F72" w:themeColor="followedHyperlink"/>
      <w:u w:val="single"/>
    </w:rPr>
  </w:style>
  <w:style w:type="character" w:customStyle="1" w:styleId="apple-converted-space">
    <w:name w:val="apple-converted-space"/>
    <w:basedOn w:val="DefaultParagraphFont"/>
    <w:rsid w:val="00C20406"/>
  </w:style>
  <w:style w:type="table" w:styleId="ListTable6Colorful-Accent2">
    <w:name w:val="List Table 6 Colorful Accent 2"/>
    <w:basedOn w:val="TableNormal"/>
    <w:uiPriority w:val="51"/>
    <w:rsid w:val="00751D13"/>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OCHeading">
    <w:name w:val="TOC Heading"/>
    <w:aliases w:val="Unnumbered Heading"/>
    <w:basedOn w:val="Heading1"/>
    <w:next w:val="Normal"/>
    <w:autoRedefine/>
    <w:uiPriority w:val="39"/>
    <w:unhideWhenUsed/>
    <w:qFormat/>
    <w:rsid w:val="00F93457"/>
    <w:pPr>
      <w:spacing w:before="200" w:after="0"/>
    </w:pPr>
    <w:rPr>
      <w:rFonts w:asciiTheme="majorHAnsi" w:hAnsiTheme="majorHAnsi"/>
      <w:b w:val="0"/>
      <w:bCs w:val="0"/>
      <w:color w:val="2E74B5" w:themeColor="accent1" w:themeShade="BF"/>
      <w:sz w:val="32"/>
      <w:szCs w:val="32"/>
      <w:lang w:eastAsia="de-DE"/>
    </w:rPr>
  </w:style>
  <w:style w:type="paragraph" w:styleId="TOC2">
    <w:name w:val="toc 2"/>
    <w:basedOn w:val="Normal"/>
    <w:next w:val="Normal"/>
    <w:uiPriority w:val="39"/>
    <w:unhideWhenUsed/>
    <w:rsid w:val="662E3FC2"/>
    <w:pPr>
      <w:spacing w:before="120"/>
      <w:ind w:left="200"/>
    </w:pPr>
    <w:rPr>
      <w:rFonts w:asciiTheme="minorHAnsi" w:hAnsiTheme="minorHAnsi" w:cstheme="minorHAnsi"/>
      <w:b/>
      <w:bCs/>
      <w:sz w:val="22"/>
      <w:szCs w:val="22"/>
    </w:rPr>
  </w:style>
  <w:style w:type="paragraph" w:customStyle="1" w:styleId="TitelTextlinks">
    <w:name w:val="Titel_Text (links)"/>
    <w:basedOn w:val="Normal"/>
    <w:uiPriority w:val="9"/>
    <w:semiHidden/>
    <w:qFormat/>
    <w:rsid w:val="002738AC"/>
    <w:rPr>
      <w:lang w:eastAsia="de-DE"/>
    </w:rPr>
  </w:style>
  <w:style w:type="numbering" w:customStyle="1" w:styleId="berschriftennummerierung">
    <w:name w:val="Überschriftennummerierung"/>
    <w:rsid w:val="002738AC"/>
    <w:pPr>
      <w:numPr>
        <w:numId w:val="3"/>
      </w:numPr>
    </w:pPr>
  </w:style>
  <w:style w:type="paragraph" w:customStyle="1" w:styleId="paragraph">
    <w:name w:val="paragraph"/>
    <w:basedOn w:val="Normal"/>
    <w:uiPriority w:val="1"/>
    <w:rsid w:val="662E3FC2"/>
    <w:pPr>
      <w:spacing w:beforeAutospacing="1" w:afterAutospacing="1"/>
    </w:pPr>
    <w:rPr>
      <w:lang w:eastAsia="de-DE"/>
    </w:rPr>
  </w:style>
  <w:style w:type="character" w:customStyle="1" w:styleId="normaltextrun">
    <w:name w:val="normaltextrun"/>
    <w:basedOn w:val="DefaultParagraphFont"/>
    <w:rsid w:val="00731C9E"/>
  </w:style>
  <w:style w:type="character" w:customStyle="1" w:styleId="eop">
    <w:name w:val="eop"/>
    <w:basedOn w:val="DefaultParagraphFont"/>
    <w:rsid w:val="00731C9E"/>
  </w:style>
  <w:style w:type="character" w:customStyle="1" w:styleId="spellingerror">
    <w:name w:val="spellingerror"/>
    <w:basedOn w:val="DefaultParagraphFont"/>
    <w:rsid w:val="00731C9E"/>
  </w:style>
  <w:style w:type="paragraph" w:styleId="TOC3">
    <w:name w:val="toc 3"/>
    <w:basedOn w:val="Normal"/>
    <w:next w:val="Normal"/>
    <w:uiPriority w:val="39"/>
    <w:unhideWhenUsed/>
    <w:rsid w:val="662E3FC2"/>
    <w:pPr>
      <w:ind w:left="400"/>
    </w:pPr>
    <w:rPr>
      <w:rFonts w:asciiTheme="minorHAnsi" w:hAnsiTheme="minorHAnsi" w:cstheme="minorHAnsi"/>
    </w:rPr>
  </w:style>
  <w:style w:type="paragraph" w:styleId="Subtitle">
    <w:name w:val="Subtitle"/>
    <w:basedOn w:val="Normal"/>
    <w:next w:val="Normal"/>
    <w:link w:val="SubtitleChar"/>
    <w:uiPriority w:val="11"/>
    <w:qFormat/>
    <w:rsid w:val="008B5EF2"/>
    <w:rPr>
      <w:rFonts w:eastAsiaTheme="minorEastAsia"/>
      <w:color w:val="5A5A5A"/>
    </w:rPr>
  </w:style>
  <w:style w:type="character" w:customStyle="1" w:styleId="SubtitleChar">
    <w:name w:val="Subtitle Char"/>
    <w:basedOn w:val="DefaultParagraphFont"/>
    <w:link w:val="Subtitle"/>
    <w:uiPriority w:val="11"/>
    <w:rsid w:val="008B5EF2"/>
    <w:rPr>
      <w:rFonts w:ascii="Arial" w:eastAsiaTheme="minorEastAsia" w:hAnsi="Arial"/>
      <w:color w:val="5A5A5A"/>
      <w:sz w:val="20"/>
      <w:szCs w:val="20"/>
    </w:rPr>
  </w:style>
  <w:style w:type="paragraph" w:styleId="Quote">
    <w:name w:val="Quote"/>
    <w:basedOn w:val="Normal"/>
    <w:next w:val="Normal"/>
    <w:link w:val="QuoteChar"/>
    <w:uiPriority w:val="29"/>
    <w:qFormat/>
    <w:rsid w:val="008B5EF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5EF2"/>
    <w:rPr>
      <w:rFonts w:ascii="Arial" w:hAnsi="Arial"/>
      <w:i/>
      <w:iCs/>
      <w:color w:val="404040" w:themeColor="text1" w:themeTint="BF"/>
      <w:sz w:val="20"/>
      <w:szCs w:val="20"/>
    </w:rPr>
  </w:style>
  <w:style w:type="paragraph" w:styleId="TOC4">
    <w:name w:val="toc 4"/>
    <w:basedOn w:val="Normal"/>
    <w:next w:val="Normal"/>
    <w:uiPriority w:val="39"/>
    <w:unhideWhenUsed/>
    <w:rsid w:val="008B5EF2"/>
    <w:pPr>
      <w:ind w:left="600"/>
    </w:pPr>
    <w:rPr>
      <w:rFonts w:asciiTheme="minorHAnsi" w:hAnsiTheme="minorHAnsi" w:cstheme="minorHAnsi"/>
    </w:rPr>
  </w:style>
  <w:style w:type="paragraph" w:styleId="TOC5">
    <w:name w:val="toc 5"/>
    <w:basedOn w:val="Normal"/>
    <w:next w:val="Normal"/>
    <w:uiPriority w:val="39"/>
    <w:unhideWhenUsed/>
    <w:rsid w:val="008B5EF2"/>
    <w:pPr>
      <w:ind w:left="800"/>
    </w:pPr>
    <w:rPr>
      <w:rFonts w:asciiTheme="minorHAnsi" w:hAnsiTheme="minorHAnsi" w:cstheme="minorHAnsi"/>
    </w:rPr>
  </w:style>
  <w:style w:type="paragraph" w:styleId="TOC6">
    <w:name w:val="toc 6"/>
    <w:basedOn w:val="Normal"/>
    <w:next w:val="Normal"/>
    <w:uiPriority w:val="39"/>
    <w:unhideWhenUsed/>
    <w:rsid w:val="008B5EF2"/>
    <w:pPr>
      <w:ind w:left="1000"/>
    </w:pPr>
    <w:rPr>
      <w:rFonts w:asciiTheme="minorHAnsi" w:hAnsiTheme="minorHAnsi" w:cstheme="minorHAnsi"/>
    </w:rPr>
  </w:style>
  <w:style w:type="paragraph" w:styleId="TOC7">
    <w:name w:val="toc 7"/>
    <w:basedOn w:val="Normal"/>
    <w:next w:val="Normal"/>
    <w:uiPriority w:val="39"/>
    <w:unhideWhenUsed/>
    <w:rsid w:val="008B5EF2"/>
    <w:pPr>
      <w:ind w:left="1200"/>
    </w:pPr>
    <w:rPr>
      <w:rFonts w:asciiTheme="minorHAnsi" w:hAnsiTheme="minorHAnsi" w:cstheme="minorHAnsi"/>
    </w:rPr>
  </w:style>
  <w:style w:type="paragraph" w:styleId="TOC8">
    <w:name w:val="toc 8"/>
    <w:basedOn w:val="Normal"/>
    <w:next w:val="Normal"/>
    <w:uiPriority w:val="39"/>
    <w:unhideWhenUsed/>
    <w:rsid w:val="008B5EF2"/>
    <w:pPr>
      <w:ind w:left="1400"/>
    </w:pPr>
    <w:rPr>
      <w:rFonts w:asciiTheme="minorHAnsi" w:hAnsiTheme="minorHAnsi" w:cstheme="minorHAnsi"/>
    </w:rPr>
  </w:style>
  <w:style w:type="paragraph" w:styleId="TOC9">
    <w:name w:val="toc 9"/>
    <w:basedOn w:val="Normal"/>
    <w:next w:val="Normal"/>
    <w:uiPriority w:val="39"/>
    <w:unhideWhenUsed/>
    <w:rsid w:val="008B5EF2"/>
    <w:pPr>
      <w:ind w:left="1600"/>
    </w:pPr>
    <w:rPr>
      <w:rFonts w:asciiTheme="minorHAnsi" w:hAnsiTheme="minorHAnsi" w:cstheme="minorHAnsi"/>
    </w:rPr>
  </w:style>
  <w:style w:type="paragraph" w:styleId="EndnoteText">
    <w:name w:val="endnote text"/>
    <w:basedOn w:val="Normal"/>
    <w:link w:val="EndnoteTextChar"/>
    <w:uiPriority w:val="99"/>
    <w:semiHidden/>
    <w:unhideWhenUsed/>
    <w:rsid w:val="008B5EF2"/>
  </w:style>
  <w:style w:type="character" w:customStyle="1" w:styleId="EndnoteTextChar">
    <w:name w:val="Endnote Text Char"/>
    <w:basedOn w:val="DefaultParagraphFont"/>
    <w:link w:val="EndnoteText"/>
    <w:uiPriority w:val="99"/>
    <w:semiHidden/>
    <w:rsid w:val="008B5EF2"/>
    <w:rPr>
      <w:rFonts w:ascii="Arial" w:hAnsi="Arial"/>
      <w:sz w:val="20"/>
      <w:szCs w:val="20"/>
    </w:rPr>
  </w:style>
  <w:style w:type="paragraph" w:styleId="FootnoteText">
    <w:name w:val="footnote text"/>
    <w:basedOn w:val="Normal"/>
    <w:link w:val="FootnoteTextChar"/>
    <w:uiPriority w:val="99"/>
    <w:semiHidden/>
    <w:unhideWhenUsed/>
    <w:rsid w:val="008B5EF2"/>
  </w:style>
  <w:style w:type="character" w:customStyle="1" w:styleId="FootnoteTextChar">
    <w:name w:val="Footnote Text Char"/>
    <w:basedOn w:val="DefaultParagraphFont"/>
    <w:link w:val="FootnoteText"/>
    <w:uiPriority w:val="99"/>
    <w:semiHidden/>
    <w:rsid w:val="008B5EF2"/>
    <w:rPr>
      <w:rFonts w:ascii="Arial" w:hAnsi="Arial"/>
      <w:sz w:val="20"/>
      <w:szCs w:val="20"/>
    </w:rPr>
  </w:style>
  <w:style w:type="paragraph" w:styleId="Revision">
    <w:name w:val="Revision"/>
    <w:hidden/>
    <w:uiPriority w:val="99"/>
    <w:semiHidden/>
    <w:rsid w:val="004B6EBD"/>
    <w:pPr>
      <w:spacing w:after="0" w:line="240" w:lineRule="auto"/>
    </w:pPr>
    <w:rPr>
      <w:rFonts w:ascii="Arial" w:hAnsi="Arial"/>
      <w:sz w:val="20"/>
      <w:szCs w:val="20"/>
    </w:rPr>
  </w:style>
  <w:style w:type="paragraph" w:styleId="TableofFigures">
    <w:name w:val="table of figures"/>
    <w:basedOn w:val="Normal"/>
    <w:next w:val="Normal"/>
    <w:uiPriority w:val="99"/>
    <w:unhideWhenUsed/>
    <w:rsid w:val="00B862F4"/>
    <w:pPr>
      <w:ind w:left="400" w:hanging="400"/>
    </w:pPr>
    <w:rPr>
      <w:rFonts w:asciiTheme="minorHAnsi" w:hAnsiTheme="minorHAnsi" w:cstheme="minorHAnsi"/>
      <w:b/>
      <w:bCs/>
    </w:rPr>
  </w:style>
  <w:style w:type="paragraph" w:styleId="Index1">
    <w:name w:val="index 1"/>
    <w:basedOn w:val="Normal"/>
    <w:next w:val="Normal"/>
    <w:autoRedefine/>
    <w:uiPriority w:val="99"/>
    <w:unhideWhenUsed/>
    <w:rsid w:val="00BA5B5F"/>
    <w:pPr>
      <w:ind w:left="200" w:hanging="200"/>
    </w:pPr>
  </w:style>
  <w:style w:type="paragraph" w:styleId="Index2">
    <w:name w:val="index 2"/>
    <w:basedOn w:val="Normal"/>
    <w:next w:val="Normal"/>
    <w:autoRedefine/>
    <w:uiPriority w:val="99"/>
    <w:unhideWhenUsed/>
    <w:rsid w:val="00BA5B5F"/>
    <w:pPr>
      <w:ind w:left="400" w:hanging="200"/>
    </w:pPr>
  </w:style>
  <w:style w:type="paragraph" w:styleId="Bibliography">
    <w:name w:val="Bibliography"/>
    <w:basedOn w:val="Normal"/>
    <w:next w:val="Normal"/>
    <w:uiPriority w:val="37"/>
    <w:unhideWhenUsed/>
    <w:qFormat/>
    <w:rsid w:val="0002137D"/>
  </w:style>
  <w:style w:type="character" w:customStyle="1" w:styleId="UnresolvedMention1">
    <w:name w:val="Unresolved Mention1"/>
    <w:basedOn w:val="DefaultParagraphFont"/>
    <w:uiPriority w:val="99"/>
    <w:semiHidden/>
    <w:unhideWhenUsed/>
    <w:rsid w:val="008126DB"/>
    <w:rPr>
      <w:color w:val="605E5C"/>
      <w:shd w:val="clear" w:color="auto" w:fill="E1DFDD"/>
    </w:rPr>
  </w:style>
  <w:style w:type="character" w:styleId="CommentReference">
    <w:name w:val="annotation reference"/>
    <w:basedOn w:val="DefaultParagraphFont"/>
    <w:uiPriority w:val="99"/>
    <w:unhideWhenUsed/>
    <w:rsid w:val="00CA3FD7"/>
    <w:rPr>
      <w:sz w:val="16"/>
      <w:szCs w:val="16"/>
    </w:rPr>
  </w:style>
  <w:style w:type="paragraph" w:styleId="CommentText">
    <w:name w:val="annotation text"/>
    <w:basedOn w:val="Normal"/>
    <w:link w:val="CommentTextChar"/>
    <w:unhideWhenUsed/>
    <w:rsid w:val="00CA3FD7"/>
  </w:style>
  <w:style w:type="character" w:customStyle="1" w:styleId="CommentTextChar">
    <w:name w:val="Comment Text Char"/>
    <w:basedOn w:val="DefaultParagraphFont"/>
    <w:link w:val="CommentText"/>
    <w:rsid w:val="00CA3FD7"/>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A3FD7"/>
    <w:rPr>
      <w:b/>
      <w:bCs/>
    </w:rPr>
  </w:style>
  <w:style w:type="character" w:customStyle="1" w:styleId="CommentSubjectChar">
    <w:name w:val="Comment Subject Char"/>
    <w:basedOn w:val="CommentTextChar"/>
    <w:link w:val="CommentSubject"/>
    <w:uiPriority w:val="99"/>
    <w:semiHidden/>
    <w:rsid w:val="00CA3FD7"/>
    <w:rPr>
      <w:rFonts w:ascii="Arial" w:hAnsi="Arial"/>
      <w:b/>
      <w:bCs/>
      <w:sz w:val="20"/>
      <w:szCs w:val="20"/>
    </w:rPr>
  </w:style>
  <w:style w:type="paragraph" w:customStyle="1" w:styleId="xmsonormal">
    <w:name w:val="x_msonormal"/>
    <w:basedOn w:val="Normal"/>
    <w:rsid w:val="0088179A"/>
    <w:pPr>
      <w:spacing w:before="100" w:beforeAutospacing="1" w:after="100" w:afterAutospacing="1"/>
    </w:pPr>
  </w:style>
  <w:style w:type="paragraph" w:customStyle="1" w:styleId="VDMA-EHBAufzhlungb">
    <w:name w:val="VDMA-EHB Aufzählung b"/>
    <w:basedOn w:val="Normal"/>
    <w:rsid w:val="00161055"/>
    <w:pPr>
      <w:numPr>
        <w:numId w:val="4"/>
      </w:numPr>
    </w:pPr>
    <w:rPr>
      <w:lang w:eastAsia="de-DE"/>
    </w:rPr>
  </w:style>
  <w:style w:type="character" w:styleId="Strong">
    <w:name w:val="Strong"/>
    <w:basedOn w:val="DefaultParagraphFont"/>
    <w:uiPriority w:val="22"/>
    <w:qFormat/>
    <w:rsid w:val="00AC7025"/>
    <w:rPr>
      <w:b/>
      <w:bCs/>
    </w:rPr>
  </w:style>
  <w:style w:type="paragraph" w:customStyle="1" w:styleId="UnlistedHeading">
    <w:name w:val="Unlisted Heading"/>
    <w:basedOn w:val="Heading1"/>
    <w:next w:val="Normal"/>
    <w:link w:val="UnlistedHeadingChar"/>
    <w:rsid w:val="00C84435"/>
    <w:pPr>
      <w:numPr>
        <w:numId w:val="0"/>
      </w:numPr>
      <w:ind w:left="284" w:hanging="284"/>
    </w:pPr>
  </w:style>
  <w:style w:type="character" w:customStyle="1" w:styleId="UnlistedHeadingChar">
    <w:name w:val="Unlisted Heading Char"/>
    <w:basedOn w:val="Heading1Char"/>
    <w:link w:val="UnlistedHeading"/>
    <w:rsid w:val="00C84435"/>
    <w:rPr>
      <w:rFonts w:ascii="Arial" w:eastAsiaTheme="majorEastAsia" w:hAnsi="Arial" w:cstheme="majorBidi"/>
      <w:b/>
      <w:bCs/>
      <w:color w:val="DC690A"/>
      <w:sz w:val="24"/>
      <w:szCs w:val="24"/>
      <w:lang w:val="en-US"/>
    </w:rPr>
  </w:style>
  <w:style w:type="character" w:customStyle="1" w:styleId="cf01">
    <w:name w:val="cf01"/>
    <w:basedOn w:val="DefaultParagraphFont"/>
    <w:rsid w:val="00EF459A"/>
    <w:rPr>
      <w:rFonts w:ascii="Segoe UI" w:hAnsi="Segoe UI" w:cs="Segoe UI" w:hint="default"/>
      <w:sz w:val="18"/>
      <w:szCs w:val="18"/>
    </w:rPr>
  </w:style>
  <w:style w:type="character" w:customStyle="1" w:styleId="Mention1">
    <w:name w:val="Mention1"/>
    <w:basedOn w:val="DefaultParagraphFont"/>
    <w:uiPriority w:val="99"/>
    <w:unhideWhenUsed/>
    <w:rsid w:val="0089050F"/>
    <w:rPr>
      <w:color w:val="2B579A"/>
      <w:shd w:val="clear" w:color="auto" w:fill="E1DFDD"/>
    </w:rPr>
  </w:style>
  <w:style w:type="character" w:styleId="EndnoteReference">
    <w:name w:val="endnote reference"/>
    <w:basedOn w:val="DefaultParagraphFont"/>
    <w:uiPriority w:val="99"/>
    <w:semiHidden/>
    <w:unhideWhenUsed/>
    <w:rsid w:val="00850A88"/>
    <w:rPr>
      <w:vertAlign w:val="superscript"/>
    </w:rPr>
  </w:style>
  <w:style w:type="character" w:customStyle="1" w:styleId="CaptionChar">
    <w:name w:val="Caption Char"/>
    <w:aliases w:val="VDMA-EHB Bild Titel Char,Bild-Beschriftung Char,Figure title Char,table_title Char"/>
    <w:basedOn w:val="DefaultParagraphFont"/>
    <w:link w:val="Caption"/>
    <w:uiPriority w:val="35"/>
    <w:rsid w:val="000F023A"/>
    <w:rPr>
      <w:rFonts w:ascii="Arial" w:hAnsi="Arial"/>
      <w:i/>
      <w:iCs/>
      <w:color w:val="000000" w:themeColor="text1"/>
      <w:sz w:val="18"/>
      <w:szCs w:val="18"/>
    </w:rPr>
  </w:style>
  <w:style w:type="character" w:styleId="FootnoteReference">
    <w:name w:val="footnote reference"/>
    <w:basedOn w:val="DefaultParagraphFont"/>
    <w:uiPriority w:val="99"/>
    <w:semiHidden/>
    <w:unhideWhenUsed/>
    <w:rsid w:val="001B178C"/>
    <w:rPr>
      <w:vertAlign w:val="superscript"/>
    </w:rPr>
  </w:style>
  <w:style w:type="character" w:styleId="PageNumber">
    <w:name w:val="page number"/>
    <w:basedOn w:val="DefaultParagraphFont"/>
    <w:uiPriority w:val="99"/>
    <w:semiHidden/>
    <w:unhideWhenUsed/>
    <w:rsid w:val="000B5D19"/>
  </w:style>
  <w:style w:type="paragraph" w:customStyle="1" w:styleId="Name">
    <w:name w:val="Name"/>
    <w:basedOn w:val="Normal"/>
    <w:link w:val="NameZchn"/>
    <w:qFormat/>
    <w:rsid w:val="000B5D19"/>
    <w:pPr>
      <w:spacing w:after="120"/>
    </w:pPr>
    <w:rPr>
      <w:b/>
      <w:sz w:val="22"/>
    </w:rPr>
  </w:style>
  <w:style w:type="paragraph" w:customStyle="1" w:styleId="Funktion">
    <w:name w:val="Funktion"/>
    <w:basedOn w:val="Normal"/>
    <w:link w:val="FunktionZchn"/>
    <w:qFormat/>
    <w:rsid w:val="000B5D19"/>
    <w:pPr>
      <w:spacing w:after="120"/>
    </w:pPr>
    <w:rPr>
      <w:rFonts w:asciiTheme="minorHAnsi" w:hAnsiTheme="minorHAnsi"/>
      <w:i/>
    </w:rPr>
  </w:style>
  <w:style w:type="character" w:customStyle="1" w:styleId="NameZchn">
    <w:name w:val="Name Zchn"/>
    <w:basedOn w:val="DefaultParagraphFont"/>
    <w:link w:val="Name"/>
    <w:rsid w:val="000B5D19"/>
    <w:rPr>
      <w:rFonts w:ascii="Arial" w:hAnsi="Arial"/>
      <w:b/>
      <w:szCs w:val="24"/>
    </w:rPr>
  </w:style>
  <w:style w:type="character" w:customStyle="1" w:styleId="FunktionZchn">
    <w:name w:val="Funktion Zchn"/>
    <w:basedOn w:val="DefaultParagraphFont"/>
    <w:link w:val="Funktion"/>
    <w:rsid w:val="000B5D19"/>
    <w:rPr>
      <w:i/>
      <w:sz w:val="24"/>
      <w:szCs w:val="24"/>
      <w:lang w:val="en-US"/>
    </w:rPr>
  </w:style>
  <w:style w:type="paragraph" w:customStyle="1" w:styleId="TitelTextzentriert">
    <w:name w:val="Titel_Text (zentriert)"/>
    <w:basedOn w:val="Title"/>
    <w:uiPriority w:val="9"/>
    <w:semiHidden/>
    <w:rsid w:val="000B5D19"/>
    <w:pPr>
      <w:contextualSpacing w:val="0"/>
      <w:jc w:val="center"/>
    </w:pPr>
    <w:rPr>
      <w:rFonts w:eastAsia="Times New Roman" w:cs="Times New Roman"/>
      <w:bCs/>
      <w:sz w:val="24"/>
      <w:szCs w:val="24"/>
      <w:lang w:eastAsia="de-DE"/>
    </w:rPr>
  </w:style>
  <w:style w:type="character" w:customStyle="1" w:styleId="TitelZeichenfett">
    <w:name w:val="Titel_Zeichen (fett)"/>
    <w:basedOn w:val="DefaultParagraphFont"/>
    <w:uiPriority w:val="9"/>
    <w:semiHidden/>
    <w:qFormat/>
    <w:rsid w:val="000B5D19"/>
    <w:rPr>
      <w:b/>
    </w:rPr>
  </w:style>
  <w:style w:type="paragraph" w:customStyle="1" w:styleId="TitelTextgro">
    <w:name w:val="Titel_Text (groß)"/>
    <w:basedOn w:val="TitelTextzentriert"/>
    <w:uiPriority w:val="9"/>
    <w:semiHidden/>
    <w:rsid w:val="000B5D19"/>
    <w:rPr>
      <w:bCs w:val="0"/>
      <w:sz w:val="28"/>
    </w:rPr>
  </w:style>
  <w:style w:type="paragraph" w:customStyle="1" w:styleId="StandardReport">
    <w:name w:val="Standard Report"/>
    <w:basedOn w:val="Normal"/>
    <w:link w:val="StandardReportZchn"/>
    <w:rsid w:val="000B5D19"/>
    <w:pPr>
      <w:overflowPunct w:val="0"/>
      <w:autoSpaceDE w:val="0"/>
      <w:autoSpaceDN w:val="0"/>
      <w:adjustRightInd w:val="0"/>
      <w:spacing w:after="120"/>
      <w:textAlignment w:val="baseline"/>
    </w:pPr>
    <w:rPr>
      <w:sz w:val="22"/>
      <w:lang w:eastAsia="de-DE"/>
    </w:rPr>
  </w:style>
  <w:style w:type="character" w:customStyle="1" w:styleId="StandardReportZchn">
    <w:name w:val="Standard Report Zchn"/>
    <w:basedOn w:val="DefaultParagraphFont"/>
    <w:link w:val="StandardReport"/>
    <w:rsid w:val="000B5D19"/>
    <w:rPr>
      <w:rFonts w:ascii="Arial" w:eastAsia="Times New Roman" w:hAnsi="Arial" w:cs="Times New Roman"/>
      <w:szCs w:val="20"/>
      <w:lang w:eastAsia="de-DE"/>
    </w:rPr>
  </w:style>
  <w:style w:type="character" w:customStyle="1" w:styleId="contextualspellingandgrammarerror">
    <w:name w:val="contextualspellingandgrammarerror"/>
    <w:basedOn w:val="DefaultParagraphFont"/>
    <w:rsid w:val="000B5D19"/>
  </w:style>
  <w:style w:type="paragraph" w:customStyle="1" w:styleId="Default">
    <w:name w:val="Default"/>
    <w:rsid w:val="000B5D19"/>
    <w:pPr>
      <w:autoSpaceDE w:val="0"/>
      <w:autoSpaceDN w:val="0"/>
      <w:adjustRightInd w:val="0"/>
      <w:spacing w:after="0" w:line="240" w:lineRule="auto"/>
      <w:jc w:val="left"/>
    </w:pPr>
    <w:rPr>
      <w:rFonts w:ascii="Arial" w:hAnsi="Arial" w:cs="Arial"/>
      <w:color w:val="000000"/>
      <w:sz w:val="24"/>
      <w:szCs w:val="24"/>
    </w:rPr>
  </w:style>
  <w:style w:type="character" w:customStyle="1" w:styleId="markedcontent">
    <w:name w:val="markedcontent"/>
    <w:basedOn w:val="DefaultParagraphFont"/>
    <w:rsid w:val="000B5D19"/>
  </w:style>
  <w:style w:type="paragraph" w:styleId="Index3">
    <w:name w:val="index 3"/>
    <w:basedOn w:val="Normal"/>
    <w:next w:val="Normal"/>
    <w:autoRedefine/>
    <w:uiPriority w:val="99"/>
    <w:unhideWhenUsed/>
    <w:rsid w:val="000B5D19"/>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0B5D19"/>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0B5D19"/>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0B5D19"/>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0B5D19"/>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0B5D19"/>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0B5D19"/>
    <w:pPr>
      <w:ind w:left="18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0B5D19"/>
    <w:pPr>
      <w:spacing w:before="240" w:after="120"/>
      <w:jc w:val="center"/>
    </w:pPr>
    <w:rPr>
      <w:rFonts w:asciiTheme="minorHAnsi" w:hAnsiTheme="minorHAnsi" w:cstheme="minorHAnsi"/>
      <w:b/>
      <w:bCs/>
      <w:sz w:val="26"/>
      <w:szCs w:val="26"/>
    </w:rPr>
  </w:style>
  <w:style w:type="paragraph" w:customStyle="1" w:styleId="pf0">
    <w:name w:val="pf0"/>
    <w:basedOn w:val="Normal"/>
    <w:rsid w:val="000B5D19"/>
    <w:pPr>
      <w:spacing w:before="100" w:beforeAutospacing="1" w:after="100" w:afterAutospacing="1"/>
    </w:pPr>
    <w:rPr>
      <w:lang w:eastAsia="de-DE"/>
    </w:rPr>
  </w:style>
  <w:style w:type="character" w:customStyle="1" w:styleId="scxw208599975">
    <w:name w:val="scxw208599975"/>
    <w:basedOn w:val="DefaultParagraphFont"/>
    <w:rsid w:val="000B5D19"/>
  </w:style>
  <w:style w:type="paragraph" w:customStyle="1" w:styleId="Anforderung">
    <w:name w:val="Anforderung"/>
    <w:basedOn w:val="ListParagraph"/>
    <w:next w:val="AufzhlungEbene1"/>
    <w:link w:val="AnforderungZchn"/>
    <w:autoRedefine/>
    <w:qFormat/>
    <w:rsid w:val="000B5D19"/>
    <w:pPr>
      <w:numPr>
        <w:numId w:val="5"/>
      </w:numPr>
      <w:spacing w:after="120"/>
      <w:ind w:left="170"/>
      <w:outlineLvl w:val="4"/>
    </w:pPr>
    <w:rPr>
      <w:b/>
      <w:color w:val="000000" w:themeColor="text1"/>
      <w:u w:val="single"/>
    </w:rPr>
  </w:style>
  <w:style w:type="character" w:customStyle="1" w:styleId="AnforderungZchn">
    <w:name w:val="Anforderung Zchn"/>
    <w:basedOn w:val="ListParagraphChar"/>
    <w:link w:val="Anforderung"/>
    <w:rsid w:val="000B5D19"/>
    <w:rPr>
      <w:rFonts w:ascii="Times New Roman" w:eastAsia="Times New Roman" w:hAnsi="Times New Roman" w:cs="Times New Roman"/>
      <w:b/>
      <w:color w:val="000000" w:themeColor="text1"/>
      <w:sz w:val="24"/>
      <w:szCs w:val="24"/>
      <w:u w:val="single"/>
      <w:lang w:val="en-US"/>
    </w:rPr>
  </w:style>
  <w:style w:type="character" w:customStyle="1" w:styleId="ui-provider">
    <w:name w:val="ui-provider"/>
    <w:basedOn w:val="DefaultParagraphFont"/>
    <w:rsid w:val="000B5D19"/>
  </w:style>
  <w:style w:type="table" w:styleId="GridTable4-Accent2">
    <w:name w:val="Grid Table 4 Accent 2"/>
    <w:basedOn w:val="TableNormal"/>
    <w:uiPriority w:val="49"/>
    <w:rsid w:val="000B5D19"/>
    <w:pPr>
      <w:spacing w:after="0" w:line="240" w:lineRule="auto"/>
      <w:jc w:val="left"/>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5Dark-Accent2">
    <w:name w:val="List Table 5 Dark Accent 2"/>
    <w:basedOn w:val="TableNormal"/>
    <w:uiPriority w:val="50"/>
    <w:rsid w:val="000B5D19"/>
    <w:pPr>
      <w:spacing w:after="0" w:line="240" w:lineRule="auto"/>
      <w:jc w:val="left"/>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SubtleEmphasis">
    <w:name w:val="Subtle Emphasis"/>
    <w:basedOn w:val="DefaultParagraphFont"/>
    <w:uiPriority w:val="19"/>
    <w:qFormat/>
    <w:rsid w:val="000B5D19"/>
    <w:rPr>
      <w:i/>
      <w:iCs/>
      <w:color w:val="404040" w:themeColor="text1" w:themeTint="BF"/>
    </w:rPr>
  </w:style>
  <w:style w:type="paragraph" w:styleId="HTMLPreformatted">
    <w:name w:val="HTML Preformatted"/>
    <w:basedOn w:val="Normal"/>
    <w:link w:val="HTMLPreformattedChar"/>
    <w:uiPriority w:val="99"/>
    <w:semiHidden/>
    <w:unhideWhenUsed/>
    <w:rsid w:val="000B5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0B5D19"/>
    <w:rPr>
      <w:rFonts w:ascii="Courier New" w:eastAsia="Times New Roman" w:hAnsi="Courier New" w:cs="Courier New"/>
      <w:sz w:val="20"/>
      <w:szCs w:val="20"/>
      <w:lang w:val="en-US"/>
    </w:rPr>
  </w:style>
  <w:style w:type="paragraph" w:customStyle="1" w:styleId="InlineCode">
    <w:name w:val="Inline Code"/>
    <w:basedOn w:val="Normal"/>
    <w:link w:val="InlineCodeChar"/>
    <w:qFormat/>
    <w:rsid w:val="00145340"/>
    <w:pPr>
      <w:shd w:val="clear" w:color="auto" w:fill="F2F2F2" w:themeFill="background1" w:themeFillShade="F2"/>
      <w:autoSpaceDE w:val="0"/>
      <w:autoSpaceDN w:val="0"/>
      <w:adjustRightInd w:val="0"/>
      <w:ind w:left="170"/>
    </w:pPr>
    <w:rPr>
      <w:rFonts w:ascii="Consolas" w:hAnsi="Consolas" w:cs="Arial"/>
      <w:color w:val="000000"/>
      <w:sz w:val="19"/>
      <w:lang w:val="en-GB"/>
    </w:rPr>
  </w:style>
  <w:style w:type="character" w:customStyle="1" w:styleId="InlineCodeChar">
    <w:name w:val="Inline Code Char"/>
    <w:basedOn w:val="DefaultParagraphFont"/>
    <w:link w:val="InlineCode"/>
    <w:rsid w:val="000B5D19"/>
    <w:rPr>
      <w:rFonts w:ascii="Consolas" w:hAnsi="Consolas" w:cs="Arial"/>
      <w:color w:val="000000"/>
      <w:sz w:val="19"/>
      <w:szCs w:val="24"/>
      <w:shd w:val="clear" w:color="auto" w:fill="F2F2F2" w:themeFill="background1" w:themeFillShade="F2"/>
      <w:lang w:val="en-GB"/>
    </w:rPr>
  </w:style>
  <w:style w:type="paragraph" w:customStyle="1" w:styleId="CodeBlock">
    <w:name w:val="Code Block"/>
    <w:basedOn w:val="InlineCode"/>
    <w:link w:val="CodeBlockChar"/>
    <w:qFormat/>
    <w:rsid w:val="006D6BE2"/>
    <w:pPr>
      <w:spacing w:after="60"/>
      <w:ind w:left="567"/>
    </w:pPr>
  </w:style>
  <w:style w:type="character" w:customStyle="1" w:styleId="CodeBlockChar">
    <w:name w:val="Code Block Char"/>
    <w:basedOn w:val="InlineCodeChar"/>
    <w:link w:val="CodeBlock"/>
    <w:rsid w:val="006D6BE2"/>
    <w:rPr>
      <w:rFonts w:ascii="Consolas" w:hAnsi="Consolas" w:cs="Arial"/>
      <w:color w:val="000000"/>
      <w:sz w:val="19"/>
      <w:szCs w:val="24"/>
      <w:shd w:val="clear" w:color="auto" w:fill="F2F2F2" w:themeFill="background1" w:themeFillShade="F2"/>
      <w:lang w:val="en-GB"/>
    </w:rPr>
  </w:style>
  <w:style w:type="paragraph" w:styleId="BodyText">
    <w:name w:val="Body Text"/>
    <w:basedOn w:val="Normal"/>
    <w:link w:val="BodyTextChar"/>
    <w:uiPriority w:val="99"/>
    <w:unhideWhenUsed/>
    <w:rsid w:val="000B5D19"/>
    <w:pPr>
      <w:spacing w:after="120"/>
    </w:pPr>
    <w:rPr>
      <w:szCs w:val="22"/>
    </w:rPr>
  </w:style>
  <w:style w:type="character" w:customStyle="1" w:styleId="BodyTextChar">
    <w:name w:val="Body Text Char"/>
    <w:basedOn w:val="DefaultParagraphFont"/>
    <w:link w:val="BodyText"/>
    <w:uiPriority w:val="99"/>
    <w:rsid w:val="000B5D19"/>
    <w:rPr>
      <w:rFonts w:ascii="Arial" w:hAnsi="Arial"/>
      <w:sz w:val="20"/>
    </w:rPr>
  </w:style>
  <w:style w:type="table" w:customStyle="1" w:styleId="Tabellenraster1">
    <w:name w:val="Tabellenraster1"/>
    <w:basedOn w:val="TableNormal"/>
    <w:next w:val="TableGrid"/>
    <w:uiPriority w:val="39"/>
    <w:rsid w:val="000B5D19"/>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KeineListe1">
    <w:name w:val="Keine Liste1"/>
    <w:next w:val="NoList"/>
    <w:uiPriority w:val="99"/>
    <w:semiHidden/>
    <w:unhideWhenUsed/>
    <w:rsid w:val="000B5D19"/>
  </w:style>
  <w:style w:type="table" w:customStyle="1" w:styleId="TabellemithellemGitternetz1">
    <w:name w:val="Tabelle mit hellem Gitternetz1"/>
    <w:basedOn w:val="TableNormal"/>
    <w:next w:val="TableGridLight"/>
    <w:uiPriority w:val="40"/>
    <w:rsid w:val="000B5D19"/>
    <w:pPr>
      <w:spacing w:after="0" w:line="240" w:lineRule="auto"/>
      <w:jc w:val="left"/>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HelleListe-Akzent31">
    <w:name w:val="Helle Liste - Akzent 31"/>
    <w:basedOn w:val="TableNormal"/>
    <w:next w:val="LightList-Accent3"/>
    <w:uiPriority w:val="61"/>
    <w:rsid w:val="000B5D19"/>
    <w:pPr>
      <w:spacing w:after="0" w:line="240" w:lineRule="auto"/>
      <w:jc w:val="left"/>
    </w:pPr>
    <w:rPr>
      <w:rFonts w:eastAsiaTheme="minorEastAsia"/>
      <w:lang w:eastAsia="de-D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Listentabelle3Akzent21">
    <w:name w:val="Listentabelle 3 – Akzent 21"/>
    <w:basedOn w:val="TableNormal"/>
    <w:next w:val="ListTable3-Accent2"/>
    <w:uiPriority w:val="48"/>
    <w:rsid w:val="000B5D19"/>
    <w:pPr>
      <w:spacing w:after="0" w:line="240" w:lineRule="auto"/>
      <w:jc w:val="left"/>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entabelle4Akzent21">
    <w:name w:val="Listentabelle 4 – Akzent 21"/>
    <w:basedOn w:val="TableNormal"/>
    <w:next w:val="ListTable4-Accent2"/>
    <w:uiPriority w:val="49"/>
    <w:rsid w:val="000B5D19"/>
    <w:pPr>
      <w:spacing w:before="120" w:after="120" w:line="240" w:lineRule="auto"/>
      <w:jc w:val="left"/>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entabelle6farbig1">
    <w:name w:val="Listentabelle 6 farbig1"/>
    <w:basedOn w:val="TableNormal"/>
    <w:next w:val="ListTable6Colorful"/>
    <w:uiPriority w:val="51"/>
    <w:rsid w:val="000B5D19"/>
    <w:pPr>
      <w:spacing w:after="0" w:line="240" w:lineRule="auto"/>
      <w:jc w:val="left"/>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entabelle21">
    <w:name w:val="Listentabelle 21"/>
    <w:basedOn w:val="TableNormal"/>
    <w:next w:val="ListTable2"/>
    <w:uiPriority w:val="47"/>
    <w:rsid w:val="000B5D19"/>
    <w:pPr>
      <w:spacing w:after="0" w:line="240" w:lineRule="auto"/>
      <w:jc w:val="left"/>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FormatvorlageAufgezhltLateinCourierNewLinks29cmHngend01">
    <w:name w:val="Formatvorlage Aufgezählt (Latein) Courier New Links:  29 cm Hängend:  0...1"/>
    <w:basedOn w:val="NoList"/>
    <w:rsid w:val="000B5D19"/>
  </w:style>
  <w:style w:type="table" w:customStyle="1" w:styleId="EinfacheTabelle21">
    <w:name w:val="Einfache Tabelle 21"/>
    <w:basedOn w:val="TableNormal"/>
    <w:next w:val="PlainTable2"/>
    <w:uiPriority w:val="42"/>
    <w:rsid w:val="000B5D19"/>
    <w:pPr>
      <w:spacing w:after="0" w:line="240" w:lineRule="auto"/>
      <w:jc w:val="left"/>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0">
    <w:name w:val="Table Grid0"/>
    <w:rsid w:val="000B5D19"/>
    <w:pPr>
      <w:spacing w:after="0" w:line="240" w:lineRule="auto"/>
      <w:jc w:val="left"/>
    </w:pPr>
    <w:rPr>
      <w:rFonts w:eastAsiaTheme="minorEastAsia"/>
      <w:kern w:val="2"/>
      <w:sz w:val="24"/>
      <w:szCs w:val="24"/>
      <w:lang w:eastAsia="zh-CN"/>
      <w14:ligatures w14:val="standardContextual"/>
    </w:rPr>
    <w:tblPr>
      <w:tblCellMar>
        <w:top w:w="0" w:type="dxa"/>
        <w:left w:w="0" w:type="dxa"/>
        <w:bottom w:w="0" w:type="dxa"/>
        <w:right w:w="0" w:type="dxa"/>
      </w:tblCellMar>
    </w:tblPr>
  </w:style>
  <w:style w:type="table" w:customStyle="1" w:styleId="Tabellenraster2">
    <w:name w:val="Tabellenraster2"/>
    <w:basedOn w:val="TableNormal"/>
    <w:next w:val="TableGrid"/>
    <w:uiPriority w:val="39"/>
    <w:rsid w:val="000B5D19"/>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2">
    <w:name w:val="List Bullet 2"/>
    <w:basedOn w:val="Normal"/>
    <w:uiPriority w:val="99"/>
    <w:unhideWhenUsed/>
    <w:rsid w:val="000B5D19"/>
    <w:pPr>
      <w:numPr>
        <w:numId w:val="6"/>
      </w:numPr>
      <w:tabs>
        <w:tab w:val="num" w:pos="720"/>
      </w:tabs>
      <w:spacing w:after="120"/>
      <w:contextualSpacing/>
    </w:pPr>
    <w:rPr>
      <w:szCs w:val="22"/>
    </w:rPr>
  </w:style>
  <w:style w:type="paragraph" w:styleId="ListBullet3">
    <w:name w:val="List Bullet 3"/>
    <w:basedOn w:val="Normal"/>
    <w:uiPriority w:val="99"/>
    <w:unhideWhenUsed/>
    <w:rsid w:val="000B5D19"/>
    <w:pPr>
      <w:numPr>
        <w:numId w:val="7"/>
      </w:numPr>
      <w:spacing w:after="120"/>
      <w:contextualSpacing/>
    </w:pPr>
    <w:rPr>
      <w:szCs w:val="22"/>
    </w:rPr>
  </w:style>
  <w:style w:type="paragraph" w:styleId="ListBullet4">
    <w:name w:val="List Bullet 4"/>
    <w:basedOn w:val="Normal"/>
    <w:uiPriority w:val="99"/>
    <w:unhideWhenUsed/>
    <w:rsid w:val="000B5D19"/>
    <w:pPr>
      <w:numPr>
        <w:numId w:val="8"/>
      </w:numPr>
      <w:tabs>
        <w:tab w:val="num" w:pos="360"/>
      </w:tabs>
      <w:spacing w:after="120"/>
      <w:contextualSpacing/>
    </w:pPr>
    <w:rPr>
      <w:szCs w:val="22"/>
    </w:rPr>
  </w:style>
  <w:style w:type="character" w:customStyle="1" w:styleId="pl-ent">
    <w:name w:val="pl-ent"/>
    <w:basedOn w:val="DefaultParagraphFont"/>
    <w:rsid w:val="000B5D19"/>
  </w:style>
  <w:style w:type="character" w:customStyle="1" w:styleId="pl-s">
    <w:name w:val="pl-s"/>
    <w:basedOn w:val="DefaultParagraphFont"/>
    <w:rsid w:val="000B5D19"/>
  </w:style>
  <w:style w:type="character" w:customStyle="1" w:styleId="pl-pds">
    <w:name w:val="pl-pds"/>
    <w:basedOn w:val="DefaultParagraphFont"/>
    <w:rsid w:val="000B5D19"/>
  </w:style>
  <w:style w:type="paragraph" w:customStyle="1" w:styleId="Formatvorlage1">
    <w:name w:val="Formatvorlage1"/>
    <w:basedOn w:val="Heading1"/>
    <w:link w:val="Formatvorlage1Zchn"/>
    <w:qFormat/>
    <w:rsid w:val="000B5D19"/>
    <w:pPr>
      <w:pageBreakBefore w:val="0"/>
      <w:numPr>
        <w:numId w:val="9"/>
      </w:numPr>
    </w:pPr>
    <w:rPr>
      <w:bCs w:val="0"/>
      <w:szCs w:val="32"/>
      <w:lang w:eastAsia="zh-CN"/>
    </w:rPr>
  </w:style>
  <w:style w:type="character" w:customStyle="1" w:styleId="Formatvorlage1Zchn">
    <w:name w:val="Formatvorlage1 Zchn"/>
    <w:basedOn w:val="Heading1Char"/>
    <w:link w:val="Formatvorlage1"/>
    <w:rsid w:val="000B5D19"/>
    <w:rPr>
      <w:rFonts w:ascii="Times New Roman" w:eastAsiaTheme="majorEastAsia" w:hAnsi="Times New Roman" w:cstheme="majorBidi"/>
      <w:b/>
      <w:bCs w:val="0"/>
      <w:color w:val="DC690A"/>
      <w:sz w:val="24"/>
      <w:szCs w:val="32"/>
      <w:lang w:val="en-US" w:eastAsia="zh-CN"/>
    </w:rPr>
  </w:style>
  <w:style w:type="paragraph" w:customStyle="1" w:styleId="Noborders">
    <w:name w:val="No borders"/>
    <w:basedOn w:val="Normal"/>
    <w:link w:val="NobordersChar"/>
    <w:qFormat/>
    <w:rsid w:val="000B5D19"/>
    <w:pPr>
      <w:pBdr>
        <w:top w:val="single" w:sz="4" w:space="1" w:color="auto"/>
        <w:left w:val="single" w:sz="4" w:space="4" w:color="auto"/>
        <w:bottom w:val="single" w:sz="4" w:space="1" w:color="auto"/>
        <w:right w:val="single" w:sz="4" w:space="4" w:color="auto"/>
      </w:pBdr>
    </w:pPr>
    <w:rPr>
      <w:rFonts w:asciiTheme="majorHAnsi" w:hAnsiTheme="majorHAnsi"/>
      <w:color w:val="000000" w:themeColor="text1"/>
      <w:sz w:val="16"/>
      <w:szCs w:val="22"/>
    </w:rPr>
  </w:style>
  <w:style w:type="character" w:customStyle="1" w:styleId="NobordersChar">
    <w:name w:val="No borders Char"/>
    <w:basedOn w:val="DefaultParagraphFont"/>
    <w:link w:val="Noborders"/>
    <w:rsid w:val="000B5D19"/>
    <w:rPr>
      <w:rFonts w:asciiTheme="majorHAnsi" w:hAnsiTheme="majorHAnsi"/>
      <w:color w:val="000000" w:themeColor="text1"/>
      <w:sz w:val="16"/>
    </w:rPr>
  </w:style>
  <w:style w:type="character" w:customStyle="1" w:styleId="cf11">
    <w:name w:val="cf11"/>
    <w:basedOn w:val="DefaultParagraphFont"/>
    <w:rsid w:val="000B5D19"/>
    <w:rPr>
      <w:rFonts w:ascii="Segoe UI" w:hAnsi="Segoe UI" w:cs="Segoe UI" w:hint="default"/>
      <w:b/>
      <w:bCs/>
      <w:sz w:val="18"/>
      <w:szCs w:val="18"/>
    </w:rPr>
  </w:style>
  <w:style w:type="table" w:styleId="GridTable5Dark-Accent1">
    <w:name w:val="Grid Table 5 Dark Accent 1"/>
    <w:basedOn w:val="TableNormal"/>
    <w:uiPriority w:val="50"/>
    <w:rsid w:val="000B5D19"/>
    <w:pPr>
      <w:spacing w:after="0" w:line="240" w:lineRule="auto"/>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TableText">
    <w:name w:val="TableText"/>
    <w:basedOn w:val="Normal"/>
    <w:link w:val="TableTextChar"/>
    <w:qFormat/>
    <w:rsid w:val="0049562D"/>
    <w:pPr>
      <w:keepNext/>
      <w:tabs>
        <w:tab w:val="left" w:pos="252"/>
        <w:tab w:val="left" w:pos="522"/>
      </w:tabs>
      <w:spacing w:before="10" w:after="10"/>
    </w:pPr>
    <w:rPr>
      <w:rFonts w:asciiTheme="minorHAnsi" w:hAnsiTheme="minorHAnsi"/>
      <w:color w:val="000000"/>
      <w:sz w:val="16"/>
      <w:szCs w:val="22"/>
    </w:rPr>
  </w:style>
  <w:style w:type="character" w:customStyle="1" w:styleId="TableTextChar">
    <w:name w:val="TableText Char"/>
    <w:link w:val="TableText"/>
    <w:rsid w:val="0049562D"/>
    <w:rPr>
      <w:rFonts w:cs="Times New Roman"/>
      <w:color w:val="000000"/>
      <w:sz w:val="16"/>
      <w:lang w:val="en-US"/>
    </w:rPr>
  </w:style>
  <w:style w:type="table" w:styleId="GridTable1Light">
    <w:name w:val="Grid Table 1 Light"/>
    <w:basedOn w:val="TableNormal"/>
    <w:uiPriority w:val="46"/>
    <w:rsid w:val="0049562D"/>
    <w:pPr>
      <w:spacing w:after="0" w:line="240" w:lineRule="auto"/>
      <w:jc w:val="left"/>
    </w:pPr>
    <w:rPr>
      <w:rFonts w:ascii="Arial" w:eastAsia="Times New Roman" w:hAnsi="Arial" w:cs="Times New Roman"/>
      <w:sz w:val="20"/>
      <w:szCs w:val="20"/>
      <w:lang w:eastAsia="de-D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level1">
    <w:name w:val="level1"/>
    <w:basedOn w:val="Normal"/>
    <w:rsid w:val="004B6356"/>
    <w:pPr>
      <w:spacing w:before="100" w:beforeAutospacing="1" w:after="100" w:afterAutospacing="1"/>
    </w:pPr>
    <w:rPr>
      <w:lang w:eastAsia="de-DE"/>
    </w:rPr>
  </w:style>
  <w:style w:type="paragraph" w:customStyle="1" w:styleId="level2">
    <w:name w:val="level2"/>
    <w:basedOn w:val="Normal"/>
    <w:rsid w:val="004B6356"/>
    <w:pPr>
      <w:spacing w:before="100" w:beforeAutospacing="1" w:after="100" w:afterAutospacing="1"/>
    </w:pPr>
    <w:rPr>
      <w:lang w:eastAsia="de-DE"/>
    </w:rPr>
  </w:style>
  <w:style w:type="paragraph" w:customStyle="1" w:styleId="level3">
    <w:name w:val="level3"/>
    <w:basedOn w:val="Normal"/>
    <w:rsid w:val="004B6356"/>
    <w:pPr>
      <w:spacing w:before="100" w:beforeAutospacing="1" w:after="100" w:afterAutospacing="1"/>
    </w:pPr>
    <w:rPr>
      <w:lang w:eastAsia="de-DE"/>
    </w:rPr>
  </w:style>
  <w:style w:type="paragraph" w:customStyle="1" w:styleId="level4">
    <w:name w:val="level4"/>
    <w:basedOn w:val="Normal"/>
    <w:rsid w:val="004B6356"/>
    <w:pPr>
      <w:spacing w:before="100" w:beforeAutospacing="1" w:after="100" w:afterAutospacing="1"/>
    </w:pPr>
    <w:rPr>
      <w:lang w:eastAsia="de-DE"/>
    </w:rPr>
  </w:style>
  <w:style w:type="character" w:styleId="HTMLCode">
    <w:name w:val="HTML Code"/>
    <w:basedOn w:val="DefaultParagraphFont"/>
    <w:uiPriority w:val="99"/>
    <w:semiHidden/>
    <w:unhideWhenUsed/>
    <w:rsid w:val="00FE2F69"/>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D81ADF"/>
    <w:rPr>
      <w:color w:val="605E5C"/>
      <w:shd w:val="clear" w:color="auto" w:fill="E1DFDD"/>
    </w:rPr>
  </w:style>
  <w:style w:type="character" w:customStyle="1" w:styleId="UnresolvedMention3">
    <w:name w:val="Unresolved Mention3"/>
    <w:basedOn w:val="DefaultParagraphFont"/>
    <w:uiPriority w:val="99"/>
    <w:semiHidden/>
    <w:unhideWhenUsed/>
    <w:rsid w:val="004A782F"/>
    <w:rPr>
      <w:color w:val="605E5C"/>
      <w:shd w:val="clear" w:color="auto" w:fill="E1DFDD"/>
    </w:rPr>
  </w:style>
  <w:style w:type="character" w:customStyle="1" w:styleId="Mention2">
    <w:name w:val="Mention2"/>
    <w:basedOn w:val="DefaultParagraphFont"/>
    <w:uiPriority w:val="99"/>
    <w:unhideWhenUsed/>
    <w:rsid w:val="006C1716"/>
    <w:rPr>
      <w:color w:val="2B579A"/>
      <w:shd w:val="clear" w:color="auto" w:fill="E1DFDD"/>
    </w:rPr>
  </w:style>
  <w:style w:type="character" w:styleId="Emphasis">
    <w:name w:val="Emphasis"/>
    <w:basedOn w:val="DefaultParagraphFont"/>
    <w:uiPriority w:val="20"/>
    <w:qFormat/>
    <w:rsid w:val="00FB31DA"/>
    <w:rPr>
      <w:i/>
      <w:iCs/>
    </w:rPr>
  </w:style>
  <w:style w:type="character" w:customStyle="1" w:styleId="UnresolvedMention4">
    <w:name w:val="Unresolved Mention4"/>
    <w:basedOn w:val="DefaultParagraphFont"/>
    <w:uiPriority w:val="99"/>
    <w:semiHidden/>
    <w:unhideWhenUsed/>
    <w:rsid w:val="004D1C31"/>
    <w:rPr>
      <w:color w:val="605E5C"/>
      <w:shd w:val="clear" w:color="auto" w:fill="E1DFDD"/>
    </w:rPr>
  </w:style>
  <w:style w:type="character" w:customStyle="1" w:styleId="Mention3">
    <w:name w:val="Mention3"/>
    <w:basedOn w:val="DefaultParagraphFont"/>
    <w:uiPriority w:val="99"/>
    <w:unhideWhenUsed/>
    <w:rsid w:val="004D1C31"/>
    <w:rPr>
      <w:color w:val="2B579A"/>
      <w:shd w:val="clear" w:color="auto" w:fill="E1DFDD"/>
    </w:rPr>
  </w:style>
  <w:style w:type="character" w:customStyle="1" w:styleId="apple-tab-span">
    <w:name w:val="apple-tab-span"/>
    <w:basedOn w:val="DefaultParagraphFont"/>
    <w:rsid w:val="004D1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032">
      <w:bodyDiv w:val="1"/>
      <w:marLeft w:val="0"/>
      <w:marRight w:val="0"/>
      <w:marTop w:val="0"/>
      <w:marBottom w:val="0"/>
      <w:divBdr>
        <w:top w:val="none" w:sz="0" w:space="0" w:color="auto"/>
        <w:left w:val="none" w:sz="0" w:space="0" w:color="auto"/>
        <w:bottom w:val="none" w:sz="0" w:space="0" w:color="auto"/>
        <w:right w:val="none" w:sz="0" w:space="0" w:color="auto"/>
      </w:divBdr>
    </w:div>
    <w:div w:id="1013878">
      <w:bodyDiv w:val="1"/>
      <w:marLeft w:val="0"/>
      <w:marRight w:val="0"/>
      <w:marTop w:val="0"/>
      <w:marBottom w:val="0"/>
      <w:divBdr>
        <w:top w:val="none" w:sz="0" w:space="0" w:color="auto"/>
        <w:left w:val="none" w:sz="0" w:space="0" w:color="auto"/>
        <w:bottom w:val="none" w:sz="0" w:space="0" w:color="auto"/>
        <w:right w:val="none" w:sz="0" w:space="0" w:color="auto"/>
      </w:divBdr>
    </w:div>
    <w:div w:id="1125900">
      <w:bodyDiv w:val="1"/>
      <w:marLeft w:val="0"/>
      <w:marRight w:val="0"/>
      <w:marTop w:val="0"/>
      <w:marBottom w:val="0"/>
      <w:divBdr>
        <w:top w:val="none" w:sz="0" w:space="0" w:color="auto"/>
        <w:left w:val="none" w:sz="0" w:space="0" w:color="auto"/>
        <w:bottom w:val="none" w:sz="0" w:space="0" w:color="auto"/>
        <w:right w:val="none" w:sz="0" w:space="0" w:color="auto"/>
      </w:divBdr>
      <w:divsChild>
        <w:div w:id="1898779859">
          <w:marLeft w:val="274"/>
          <w:marRight w:val="0"/>
          <w:marTop w:val="0"/>
          <w:marBottom w:val="120"/>
          <w:divBdr>
            <w:top w:val="none" w:sz="0" w:space="0" w:color="auto"/>
            <w:left w:val="none" w:sz="0" w:space="0" w:color="auto"/>
            <w:bottom w:val="none" w:sz="0" w:space="0" w:color="auto"/>
            <w:right w:val="none" w:sz="0" w:space="0" w:color="auto"/>
          </w:divBdr>
        </w:div>
      </w:divsChild>
    </w:div>
    <w:div w:id="1904228">
      <w:bodyDiv w:val="1"/>
      <w:marLeft w:val="0"/>
      <w:marRight w:val="0"/>
      <w:marTop w:val="0"/>
      <w:marBottom w:val="0"/>
      <w:divBdr>
        <w:top w:val="none" w:sz="0" w:space="0" w:color="auto"/>
        <w:left w:val="none" w:sz="0" w:space="0" w:color="auto"/>
        <w:bottom w:val="none" w:sz="0" w:space="0" w:color="auto"/>
        <w:right w:val="none" w:sz="0" w:space="0" w:color="auto"/>
      </w:divBdr>
    </w:div>
    <w:div w:id="2320440">
      <w:bodyDiv w:val="1"/>
      <w:marLeft w:val="0"/>
      <w:marRight w:val="0"/>
      <w:marTop w:val="0"/>
      <w:marBottom w:val="0"/>
      <w:divBdr>
        <w:top w:val="none" w:sz="0" w:space="0" w:color="auto"/>
        <w:left w:val="none" w:sz="0" w:space="0" w:color="auto"/>
        <w:bottom w:val="none" w:sz="0" w:space="0" w:color="auto"/>
        <w:right w:val="none" w:sz="0" w:space="0" w:color="auto"/>
      </w:divBdr>
    </w:div>
    <w:div w:id="2518757">
      <w:bodyDiv w:val="1"/>
      <w:marLeft w:val="0"/>
      <w:marRight w:val="0"/>
      <w:marTop w:val="0"/>
      <w:marBottom w:val="0"/>
      <w:divBdr>
        <w:top w:val="none" w:sz="0" w:space="0" w:color="auto"/>
        <w:left w:val="none" w:sz="0" w:space="0" w:color="auto"/>
        <w:bottom w:val="none" w:sz="0" w:space="0" w:color="auto"/>
        <w:right w:val="none" w:sz="0" w:space="0" w:color="auto"/>
      </w:divBdr>
    </w:div>
    <w:div w:id="2981776">
      <w:bodyDiv w:val="1"/>
      <w:marLeft w:val="0"/>
      <w:marRight w:val="0"/>
      <w:marTop w:val="0"/>
      <w:marBottom w:val="0"/>
      <w:divBdr>
        <w:top w:val="none" w:sz="0" w:space="0" w:color="auto"/>
        <w:left w:val="none" w:sz="0" w:space="0" w:color="auto"/>
        <w:bottom w:val="none" w:sz="0" w:space="0" w:color="auto"/>
        <w:right w:val="none" w:sz="0" w:space="0" w:color="auto"/>
      </w:divBdr>
    </w:div>
    <w:div w:id="3632300">
      <w:bodyDiv w:val="1"/>
      <w:marLeft w:val="0"/>
      <w:marRight w:val="0"/>
      <w:marTop w:val="0"/>
      <w:marBottom w:val="0"/>
      <w:divBdr>
        <w:top w:val="none" w:sz="0" w:space="0" w:color="auto"/>
        <w:left w:val="none" w:sz="0" w:space="0" w:color="auto"/>
        <w:bottom w:val="none" w:sz="0" w:space="0" w:color="auto"/>
        <w:right w:val="none" w:sz="0" w:space="0" w:color="auto"/>
      </w:divBdr>
    </w:div>
    <w:div w:id="4216121">
      <w:bodyDiv w:val="1"/>
      <w:marLeft w:val="0"/>
      <w:marRight w:val="0"/>
      <w:marTop w:val="0"/>
      <w:marBottom w:val="0"/>
      <w:divBdr>
        <w:top w:val="none" w:sz="0" w:space="0" w:color="auto"/>
        <w:left w:val="none" w:sz="0" w:space="0" w:color="auto"/>
        <w:bottom w:val="none" w:sz="0" w:space="0" w:color="auto"/>
        <w:right w:val="none" w:sz="0" w:space="0" w:color="auto"/>
      </w:divBdr>
    </w:div>
    <w:div w:id="4401173">
      <w:bodyDiv w:val="1"/>
      <w:marLeft w:val="0"/>
      <w:marRight w:val="0"/>
      <w:marTop w:val="0"/>
      <w:marBottom w:val="0"/>
      <w:divBdr>
        <w:top w:val="none" w:sz="0" w:space="0" w:color="auto"/>
        <w:left w:val="none" w:sz="0" w:space="0" w:color="auto"/>
        <w:bottom w:val="none" w:sz="0" w:space="0" w:color="auto"/>
        <w:right w:val="none" w:sz="0" w:space="0" w:color="auto"/>
      </w:divBdr>
    </w:div>
    <w:div w:id="5328392">
      <w:bodyDiv w:val="1"/>
      <w:marLeft w:val="0"/>
      <w:marRight w:val="0"/>
      <w:marTop w:val="0"/>
      <w:marBottom w:val="0"/>
      <w:divBdr>
        <w:top w:val="none" w:sz="0" w:space="0" w:color="auto"/>
        <w:left w:val="none" w:sz="0" w:space="0" w:color="auto"/>
        <w:bottom w:val="none" w:sz="0" w:space="0" w:color="auto"/>
        <w:right w:val="none" w:sz="0" w:space="0" w:color="auto"/>
      </w:divBdr>
    </w:div>
    <w:div w:id="7221073">
      <w:bodyDiv w:val="1"/>
      <w:marLeft w:val="0"/>
      <w:marRight w:val="0"/>
      <w:marTop w:val="0"/>
      <w:marBottom w:val="0"/>
      <w:divBdr>
        <w:top w:val="none" w:sz="0" w:space="0" w:color="auto"/>
        <w:left w:val="none" w:sz="0" w:space="0" w:color="auto"/>
        <w:bottom w:val="none" w:sz="0" w:space="0" w:color="auto"/>
        <w:right w:val="none" w:sz="0" w:space="0" w:color="auto"/>
      </w:divBdr>
    </w:div>
    <w:div w:id="8340010">
      <w:bodyDiv w:val="1"/>
      <w:marLeft w:val="0"/>
      <w:marRight w:val="0"/>
      <w:marTop w:val="0"/>
      <w:marBottom w:val="0"/>
      <w:divBdr>
        <w:top w:val="none" w:sz="0" w:space="0" w:color="auto"/>
        <w:left w:val="none" w:sz="0" w:space="0" w:color="auto"/>
        <w:bottom w:val="none" w:sz="0" w:space="0" w:color="auto"/>
        <w:right w:val="none" w:sz="0" w:space="0" w:color="auto"/>
      </w:divBdr>
    </w:div>
    <w:div w:id="8676144">
      <w:bodyDiv w:val="1"/>
      <w:marLeft w:val="0"/>
      <w:marRight w:val="0"/>
      <w:marTop w:val="0"/>
      <w:marBottom w:val="0"/>
      <w:divBdr>
        <w:top w:val="none" w:sz="0" w:space="0" w:color="auto"/>
        <w:left w:val="none" w:sz="0" w:space="0" w:color="auto"/>
        <w:bottom w:val="none" w:sz="0" w:space="0" w:color="auto"/>
        <w:right w:val="none" w:sz="0" w:space="0" w:color="auto"/>
      </w:divBdr>
    </w:div>
    <w:div w:id="9114339">
      <w:bodyDiv w:val="1"/>
      <w:marLeft w:val="0"/>
      <w:marRight w:val="0"/>
      <w:marTop w:val="0"/>
      <w:marBottom w:val="0"/>
      <w:divBdr>
        <w:top w:val="none" w:sz="0" w:space="0" w:color="auto"/>
        <w:left w:val="none" w:sz="0" w:space="0" w:color="auto"/>
        <w:bottom w:val="none" w:sz="0" w:space="0" w:color="auto"/>
        <w:right w:val="none" w:sz="0" w:space="0" w:color="auto"/>
      </w:divBdr>
    </w:div>
    <w:div w:id="9795534">
      <w:bodyDiv w:val="1"/>
      <w:marLeft w:val="0"/>
      <w:marRight w:val="0"/>
      <w:marTop w:val="0"/>
      <w:marBottom w:val="0"/>
      <w:divBdr>
        <w:top w:val="none" w:sz="0" w:space="0" w:color="auto"/>
        <w:left w:val="none" w:sz="0" w:space="0" w:color="auto"/>
        <w:bottom w:val="none" w:sz="0" w:space="0" w:color="auto"/>
        <w:right w:val="none" w:sz="0" w:space="0" w:color="auto"/>
      </w:divBdr>
    </w:div>
    <w:div w:id="9839992">
      <w:bodyDiv w:val="1"/>
      <w:marLeft w:val="0"/>
      <w:marRight w:val="0"/>
      <w:marTop w:val="0"/>
      <w:marBottom w:val="0"/>
      <w:divBdr>
        <w:top w:val="none" w:sz="0" w:space="0" w:color="auto"/>
        <w:left w:val="none" w:sz="0" w:space="0" w:color="auto"/>
        <w:bottom w:val="none" w:sz="0" w:space="0" w:color="auto"/>
        <w:right w:val="none" w:sz="0" w:space="0" w:color="auto"/>
      </w:divBdr>
    </w:div>
    <w:div w:id="10618177">
      <w:bodyDiv w:val="1"/>
      <w:marLeft w:val="0"/>
      <w:marRight w:val="0"/>
      <w:marTop w:val="0"/>
      <w:marBottom w:val="0"/>
      <w:divBdr>
        <w:top w:val="none" w:sz="0" w:space="0" w:color="auto"/>
        <w:left w:val="none" w:sz="0" w:space="0" w:color="auto"/>
        <w:bottom w:val="none" w:sz="0" w:space="0" w:color="auto"/>
        <w:right w:val="none" w:sz="0" w:space="0" w:color="auto"/>
      </w:divBdr>
    </w:div>
    <w:div w:id="11493091">
      <w:bodyDiv w:val="1"/>
      <w:marLeft w:val="0"/>
      <w:marRight w:val="0"/>
      <w:marTop w:val="0"/>
      <w:marBottom w:val="0"/>
      <w:divBdr>
        <w:top w:val="none" w:sz="0" w:space="0" w:color="auto"/>
        <w:left w:val="none" w:sz="0" w:space="0" w:color="auto"/>
        <w:bottom w:val="none" w:sz="0" w:space="0" w:color="auto"/>
        <w:right w:val="none" w:sz="0" w:space="0" w:color="auto"/>
      </w:divBdr>
    </w:div>
    <w:div w:id="11731429">
      <w:bodyDiv w:val="1"/>
      <w:marLeft w:val="0"/>
      <w:marRight w:val="0"/>
      <w:marTop w:val="0"/>
      <w:marBottom w:val="0"/>
      <w:divBdr>
        <w:top w:val="none" w:sz="0" w:space="0" w:color="auto"/>
        <w:left w:val="none" w:sz="0" w:space="0" w:color="auto"/>
        <w:bottom w:val="none" w:sz="0" w:space="0" w:color="auto"/>
        <w:right w:val="none" w:sz="0" w:space="0" w:color="auto"/>
      </w:divBdr>
    </w:div>
    <w:div w:id="12343533">
      <w:bodyDiv w:val="1"/>
      <w:marLeft w:val="0"/>
      <w:marRight w:val="0"/>
      <w:marTop w:val="0"/>
      <w:marBottom w:val="0"/>
      <w:divBdr>
        <w:top w:val="none" w:sz="0" w:space="0" w:color="auto"/>
        <w:left w:val="none" w:sz="0" w:space="0" w:color="auto"/>
        <w:bottom w:val="none" w:sz="0" w:space="0" w:color="auto"/>
        <w:right w:val="none" w:sz="0" w:space="0" w:color="auto"/>
      </w:divBdr>
      <w:divsChild>
        <w:div w:id="1874607343">
          <w:marLeft w:val="0"/>
          <w:marRight w:val="0"/>
          <w:marTop w:val="0"/>
          <w:marBottom w:val="0"/>
          <w:divBdr>
            <w:top w:val="none" w:sz="0" w:space="0" w:color="auto"/>
            <w:left w:val="none" w:sz="0" w:space="0" w:color="auto"/>
            <w:bottom w:val="none" w:sz="0" w:space="0" w:color="auto"/>
            <w:right w:val="none" w:sz="0" w:space="0" w:color="auto"/>
          </w:divBdr>
        </w:div>
      </w:divsChild>
    </w:div>
    <w:div w:id="15691664">
      <w:bodyDiv w:val="1"/>
      <w:marLeft w:val="0"/>
      <w:marRight w:val="0"/>
      <w:marTop w:val="0"/>
      <w:marBottom w:val="0"/>
      <w:divBdr>
        <w:top w:val="none" w:sz="0" w:space="0" w:color="auto"/>
        <w:left w:val="none" w:sz="0" w:space="0" w:color="auto"/>
        <w:bottom w:val="none" w:sz="0" w:space="0" w:color="auto"/>
        <w:right w:val="none" w:sz="0" w:space="0" w:color="auto"/>
      </w:divBdr>
    </w:div>
    <w:div w:id="15936387">
      <w:bodyDiv w:val="1"/>
      <w:marLeft w:val="0"/>
      <w:marRight w:val="0"/>
      <w:marTop w:val="0"/>
      <w:marBottom w:val="0"/>
      <w:divBdr>
        <w:top w:val="none" w:sz="0" w:space="0" w:color="auto"/>
        <w:left w:val="none" w:sz="0" w:space="0" w:color="auto"/>
        <w:bottom w:val="none" w:sz="0" w:space="0" w:color="auto"/>
        <w:right w:val="none" w:sz="0" w:space="0" w:color="auto"/>
      </w:divBdr>
    </w:div>
    <w:div w:id="16466517">
      <w:bodyDiv w:val="1"/>
      <w:marLeft w:val="0"/>
      <w:marRight w:val="0"/>
      <w:marTop w:val="0"/>
      <w:marBottom w:val="0"/>
      <w:divBdr>
        <w:top w:val="none" w:sz="0" w:space="0" w:color="auto"/>
        <w:left w:val="none" w:sz="0" w:space="0" w:color="auto"/>
        <w:bottom w:val="none" w:sz="0" w:space="0" w:color="auto"/>
        <w:right w:val="none" w:sz="0" w:space="0" w:color="auto"/>
      </w:divBdr>
    </w:div>
    <w:div w:id="17044259">
      <w:bodyDiv w:val="1"/>
      <w:marLeft w:val="0"/>
      <w:marRight w:val="0"/>
      <w:marTop w:val="0"/>
      <w:marBottom w:val="0"/>
      <w:divBdr>
        <w:top w:val="none" w:sz="0" w:space="0" w:color="auto"/>
        <w:left w:val="none" w:sz="0" w:space="0" w:color="auto"/>
        <w:bottom w:val="none" w:sz="0" w:space="0" w:color="auto"/>
        <w:right w:val="none" w:sz="0" w:space="0" w:color="auto"/>
      </w:divBdr>
    </w:div>
    <w:div w:id="17851653">
      <w:bodyDiv w:val="1"/>
      <w:marLeft w:val="0"/>
      <w:marRight w:val="0"/>
      <w:marTop w:val="0"/>
      <w:marBottom w:val="0"/>
      <w:divBdr>
        <w:top w:val="none" w:sz="0" w:space="0" w:color="auto"/>
        <w:left w:val="none" w:sz="0" w:space="0" w:color="auto"/>
        <w:bottom w:val="none" w:sz="0" w:space="0" w:color="auto"/>
        <w:right w:val="none" w:sz="0" w:space="0" w:color="auto"/>
      </w:divBdr>
    </w:div>
    <w:div w:id="19207810">
      <w:bodyDiv w:val="1"/>
      <w:marLeft w:val="0"/>
      <w:marRight w:val="0"/>
      <w:marTop w:val="0"/>
      <w:marBottom w:val="0"/>
      <w:divBdr>
        <w:top w:val="none" w:sz="0" w:space="0" w:color="auto"/>
        <w:left w:val="none" w:sz="0" w:space="0" w:color="auto"/>
        <w:bottom w:val="none" w:sz="0" w:space="0" w:color="auto"/>
        <w:right w:val="none" w:sz="0" w:space="0" w:color="auto"/>
      </w:divBdr>
    </w:div>
    <w:div w:id="19401404">
      <w:bodyDiv w:val="1"/>
      <w:marLeft w:val="0"/>
      <w:marRight w:val="0"/>
      <w:marTop w:val="0"/>
      <w:marBottom w:val="0"/>
      <w:divBdr>
        <w:top w:val="none" w:sz="0" w:space="0" w:color="auto"/>
        <w:left w:val="none" w:sz="0" w:space="0" w:color="auto"/>
        <w:bottom w:val="none" w:sz="0" w:space="0" w:color="auto"/>
        <w:right w:val="none" w:sz="0" w:space="0" w:color="auto"/>
      </w:divBdr>
    </w:div>
    <w:div w:id="20013596">
      <w:bodyDiv w:val="1"/>
      <w:marLeft w:val="0"/>
      <w:marRight w:val="0"/>
      <w:marTop w:val="0"/>
      <w:marBottom w:val="0"/>
      <w:divBdr>
        <w:top w:val="none" w:sz="0" w:space="0" w:color="auto"/>
        <w:left w:val="none" w:sz="0" w:space="0" w:color="auto"/>
        <w:bottom w:val="none" w:sz="0" w:space="0" w:color="auto"/>
        <w:right w:val="none" w:sz="0" w:space="0" w:color="auto"/>
      </w:divBdr>
    </w:div>
    <w:div w:id="20590011">
      <w:bodyDiv w:val="1"/>
      <w:marLeft w:val="0"/>
      <w:marRight w:val="0"/>
      <w:marTop w:val="0"/>
      <w:marBottom w:val="0"/>
      <w:divBdr>
        <w:top w:val="none" w:sz="0" w:space="0" w:color="auto"/>
        <w:left w:val="none" w:sz="0" w:space="0" w:color="auto"/>
        <w:bottom w:val="none" w:sz="0" w:space="0" w:color="auto"/>
        <w:right w:val="none" w:sz="0" w:space="0" w:color="auto"/>
      </w:divBdr>
    </w:div>
    <w:div w:id="21832751">
      <w:bodyDiv w:val="1"/>
      <w:marLeft w:val="0"/>
      <w:marRight w:val="0"/>
      <w:marTop w:val="0"/>
      <w:marBottom w:val="0"/>
      <w:divBdr>
        <w:top w:val="none" w:sz="0" w:space="0" w:color="auto"/>
        <w:left w:val="none" w:sz="0" w:space="0" w:color="auto"/>
        <w:bottom w:val="none" w:sz="0" w:space="0" w:color="auto"/>
        <w:right w:val="none" w:sz="0" w:space="0" w:color="auto"/>
      </w:divBdr>
    </w:div>
    <w:div w:id="22288880">
      <w:bodyDiv w:val="1"/>
      <w:marLeft w:val="0"/>
      <w:marRight w:val="0"/>
      <w:marTop w:val="0"/>
      <w:marBottom w:val="0"/>
      <w:divBdr>
        <w:top w:val="none" w:sz="0" w:space="0" w:color="auto"/>
        <w:left w:val="none" w:sz="0" w:space="0" w:color="auto"/>
        <w:bottom w:val="none" w:sz="0" w:space="0" w:color="auto"/>
        <w:right w:val="none" w:sz="0" w:space="0" w:color="auto"/>
      </w:divBdr>
    </w:div>
    <w:div w:id="22827322">
      <w:bodyDiv w:val="1"/>
      <w:marLeft w:val="0"/>
      <w:marRight w:val="0"/>
      <w:marTop w:val="0"/>
      <w:marBottom w:val="0"/>
      <w:divBdr>
        <w:top w:val="none" w:sz="0" w:space="0" w:color="auto"/>
        <w:left w:val="none" w:sz="0" w:space="0" w:color="auto"/>
        <w:bottom w:val="none" w:sz="0" w:space="0" w:color="auto"/>
        <w:right w:val="none" w:sz="0" w:space="0" w:color="auto"/>
      </w:divBdr>
    </w:div>
    <w:div w:id="22830094">
      <w:bodyDiv w:val="1"/>
      <w:marLeft w:val="0"/>
      <w:marRight w:val="0"/>
      <w:marTop w:val="0"/>
      <w:marBottom w:val="0"/>
      <w:divBdr>
        <w:top w:val="none" w:sz="0" w:space="0" w:color="auto"/>
        <w:left w:val="none" w:sz="0" w:space="0" w:color="auto"/>
        <w:bottom w:val="none" w:sz="0" w:space="0" w:color="auto"/>
        <w:right w:val="none" w:sz="0" w:space="0" w:color="auto"/>
      </w:divBdr>
    </w:div>
    <w:div w:id="22942147">
      <w:bodyDiv w:val="1"/>
      <w:marLeft w:val="0"/>
      <w:marRight w:val="0"/>
      <w:marTop w:val="0"/>
      <w:marBottom w:val="0"/>
      <w:divBdr>
        <w:top w:val="none" w:sz="0" w:space="0" w:color="auto"/>
        <w:left w:val="none" w:sz="0" w:space="0" w:color="auto"/>
        <w:bottom w:val="none" w:sz="0" w:space="0" w:color="auto"/>
        <w:right w:val="none" w:sz="0" w:space="0" w:color="auto"/>
      </w:divBdr>
    </w:div>
    <w:div w:id="23605419">
      <w:bodyDiv w:val="1"/>
      <w:marLeft w:val="0"/>
      <w:marRight w:val="0"/>
      <w:marTop w:val="0"/>
      <w:marBottom w:val="0"/>
      <w:divBdr>
        <w:top w:val="none" w:sz="0" w:space="0" w:color="auto"/>
        <w:left w:val="none" w:sz="0" w:space="0" w:color="auto"/>
        <w:bottom w:val="none" w:sz="0" w:space="0" w:color="auto"/>
        <w:right w:val="none" w:sz="0" w:space="0" w:color="auto"/>
      </w:divBdr>
    </w:div>
    <w:div w:id="24136436">
      <w:bodyDiv w:val="1"/>
      <w:marLeft w:val="0"/>
      <w:marRight w:val="0"/>
      <w:marTop w:val="0"/>
      <w:marBottom w:val="0"/>
      <w:divBdr>
        <w:top w:val="none" w:sz="0" w:space="0" w:color="auto"/>
        <w:left w:val="none" w:sz="0" w:space="0" w:color="auto"/>
        <w:bottom w:val="none" w:sz="0" w:space="0" w:color="auto"/>
        <w:right w:val="none" w:sz="0" w:space="0" w:color="auto"/>
      </w:divBdr>
    </w:div>
    <w:div w:id="24186193">
      <w:bodyDiv w:val="1"/>
      <w:marLeft w:val="0"/>
      <w:marRight w:val="0"/>
      <w:marTop w:val="0"/>
      <w:marBottom w:val="0"/>
      <w:divBdr>
        <w:top w:val="none" w:sz="0" w:space="0" w:color="auto"/>
        <w:left w:val="none" w:sz="0" w:space="0" w:color="auto"/>
        <w:bottom w:val="none" w:sz="0" w:space="0" w:color="auto"/>
        <w:right w:val="none" w:sz="0" w:space="0" w:color="auto"/>
      </w:divBdr>
    </w:div>
    <w:div w:id="24257772">
      <w:bodyDiv w:val="1"/>
      <w:marLeft w:val="0"/>
      <w:marRight w:val="0"/>
      <w:marTop w:val="0"/>
      <w:marBottom w:val="0"/>
      <w:divBdr>
        <w:top w:val="none" w:sz="0" w:space="0" w:color="auto"/>
        <w:left w:val="none" w:sz="0" w:space="0" w:color="auto"/>
        <w:bottom w:val="none" w:sz="0" w:space="0" w:color="auto"/>
        <w:right w:val="none" w:sz="0" w:space="0" w:color="auto"/>
      </w:divBdr>
    </w:div>
    <w:div w:id="24644406">
      <w:bodyDiv w:val="1"/>
      <w:marLeft w:val="0"/>
      <w:marRight w:val="0"/>
      <w:marTop w:val="0"/>
      <w:marBottom w:val="0"/>
      <w:divBdr>
        <w:top w:val="none" w:sz="0" w:space="0" w:color="auto"/>
        <w:left w:val="none" w:sz="0" w:space="0" w:color="auto"/>
        <w:bottom w:val="none" w:sz="0" w:space="0" w:color="auto"/>
        <w:right w:val="none" w:sz="0" w:space="0" w:color="auto"/>
      </w:divBdr>
    </w:div>
    <w:div w:id="24793333">
      <w:bodyDiv w:val="1"/>
      <w:marLeft w:val="0"/>
      <w:marRight w:val="0"/>
      <w:marTop w:val="0"/>
      <w:marBottom w:val="0"/>
      <w:divBdr>
        <w:top w:val="none" w:sz="0" w:space="0" w:color="auto"/>
        <w:left w:val="none" w:sz="0" w:space="0" w:color="auto"/>
        <w:bottom w:val="none" w:sz="0" w:space="0" w:color="auto"/>
        <w:right w:val="none" w:sz="0" w:space="0" w:color="auto"/>
      </w:divBdr>
    </w:div>
    <w:div w:id="25722315">
      <w:bodyDiv w:val="1"/>
      <w:marLeft w:val="0"/>
      <w:marRight w:val="0"/>
      <w:marTop w:val="0"/>
      <w:marBottom w:val="0"/>
      <w:divBdr>
        <w:top w:val="none" w:sz="0" w:space="0" w:color="auto"/>
        <w:left w:val="none" w:sz="0" w:space="0" w:color="auto"/>
        <w:bottom w:val="none" w:sz="0" w:space="0" w:color="auto"/>
        <w:right w:val="none" w:sz="0" w:space="0" w:color="auto"/>
      </w:divBdr>
    </w:div>
    <w:div w:id="25758077">
      <w:bodyDiv w:val="1"/>
      <w:marLeft w:val="0"/>
      <w:marRight w:val="0"/>
      <w:marTop w:val="0"/>
      <w:marBottom w:val="0"/>
      <w:divBdr>
        <w:top w:val="none" w:sz="0" w:space="0" w:color="auto"/>
        <w:left w:val="none" w:sz="0" w:space="0" w:color="auto"/>
        <w:bottom w:val="none" w:sz="0" w:space="0" w:color="auto"/>
        <w:right w:val="none" w:sz="0" w:space="0" w:color="auto"/>
      </w:divBdr>
    </w:div>
    <w:div w:id="26378008">
      <w:bodyDiv w:val="1"/>
      <w:marLeft w:val="0"/>
      <w:marRight w:val="0"/>
      <w:marTop w:val="0"/>
      <w:marBottom w:val="0"/>
      <w:divBdr>
        <w:top w:val="none" w:sz="0" w:space="0" w:color="auto"/>
        <w:left w:val="none" w:sz="0" w:space="0" w:color="auto"/>
        <w:bottom w:val="none" w:sz="0" w:space="0" w:color="auto"/>
        <w:right w:val="none" w:sz="0" w:space="0" w:color="auto"/>
      </w:divBdr>
    </w:div>
    <w:div w:id="26880973">
      <w:bodyDiv w:val="1"/>
      <w:marLeft w:val="0"/>
      <w:marRight w:val="0"/>
      <w:marTop w:val="0"/>
      <w:marBottom w:val="0"/>
      <w:divBdr>
        <w:top w:val="none" w:sz="0" w:space="0" w:color="auto"/>
        <w:left w:val="none" w:sz="0" w:space="0" w:color="auto"/>
        <w:bottom w:val="none" w:sz="0" w:space="0" w:color="auto"/>
        <w:right w:val="none" w:sz="0" w:space="0" w:color="auto"/>
      </w:divBdr>
    </w:div>
    <w:div w:id="26956708">
      <w:bodyDiv w:val="1"/>
      <w:marLeft w:val="0"/>
      <w:marRight w:val="0"/>
      <w:marTop w:val="0"/>
      <w:marBottom w:val="0"/>
      <w:divBdr>
        <w:top w:val="none" w:sz="0" w:space="0" w:color="auto"/>
        <w:left w:val="none" w:sz="0" w:space="0" w:color="auto"/>
        <w:bottom w:val="none" w:sz="0" w:space="0" w:color="auto"/>
        <w:right w:val="none" w:sz="0" w:space="0" w:color="auto"/>
      </w:divBdr>
    </w:div>
    <w:div w:id="30687571">
      <w:bodyDiv w:val="1"/>
      <w:marLeft w:val="0"/>
      <w:marRight w:val="0"/>
      <w:marTop w:val="0"/>
      <w:marBottom w:val="0"/>
      <w:divBdr>
        <w:top w:val="none" w:sz="0" w:space="0" w:color="auto"/>
        <w:left w:val="none" w:sz="0" w:space="0" w:color="auto"/>
        <w:bottom w:val="none" w:sz="0" w:space="0" w:color="auto"/>
        <w:right w:val="none" w:sz="0" w:space="0" w:color="auto"/>
      </w:divBdr>
    </w:div>
    <w:div w:id="30808395">
      <w:bodyDiv w:val="1"/>
      <w:marLeft w:val="0"/>
      <w:marRight w:val="0"/>
      <w:marTop w:val="0"/>
      <w:marBottom w:val="0"/>
      <w:divBdr>
        <w:top w:val="none" w:sz="0" w:space="0" w:color="auto"/>
        <w:left w:val="none" w:sz="0" w:space="0" w:color="auto"/>
        <w:bottom w:val="none" w:sz="0" w:space="0" w:color="auto"/>
        <w:right w:val="none" w:sz="0" w:space="0" w:color="auto"/>
      </w:divBdr>
    </w:div>
    <w:div w:id="31541019">
      <w:bodyDiv w:val="1"/>
      <w:marLeft w:val="0"/>
      <w:marRight w:val="0"/>
      <w:marTop w:val="0"/>
      <w:marBottom w:val="0"/>
      <w:divBdr>
        <w:top w:val="none" w:sz="0" w:space="0" w:color="auto"/>
        <w:left w:val="none" w:sz="0" w:space="0" w:color="auto"/>
        <w:bottom w:val="none" w:sz="0" w:space="0" w:color="auto"/>
        <w:right w:val="none" w:sz="0" w:space="0" w:color="auto"/>
      </w:divBdr>
    </w:div>
    <w:div w:id="32273703">
      <w:bodyDiv w:val="1"/>
      <w:marLeft w:val="0"/>
      <w:marRight w:val="0"/>
      <w:marTop w:val="0"/>
      <w:marBottom w:val="0"/>
      <w:divBdr>
        <w:top w:val="none" w:sz="0" w:space="0" w:color="auto"/>
        <w:left w:val="none" w:sz="0" w:space="0" w:color="auto"/>
        <w:bottom w:val="none" w:sz="0" w:space="0" w:color="auto"/>
        <w:right w:val="none" w:sz="0" w:space="0" w:color="auto"/>
      </w:divBdr>
    </w:div>
    <w:div w:id="32388323">
      <w:bodyDiv w:val="1"/>
      <w:marLeft w:val="0"/>
      <w:marRight w:val="0"/>
      <w:marTop w:val="0"/>
      <w:marBottom w:val="0"/>
      <w:divBdr>
        <w:top w:val="none" w:sz="0" w:space="0" w:color="auto"/>
        <w:left w:val="none" w:sz="0" w:space="0" w:color="auto"/>
        <w:bottom w:val="none" w:sz="0" w:space="0" w:color="auto"/>
        <w:right w:val="none" w:sz="0" w:space="0" w:color="auto"/>
      </w:divBdr>
    </w:div>
    <w:div w:id="32660423">
      <w:bodyDiv w:val="1"/>
      <w:marLeft w:val="0"/>
      <w:marRight w:val="0"/>
      <w:marTop w:val="0"/>
      <w:marBottom w:val="0"/>
      <w:divBdr>
        <w:top w:val="none" w:sz="0" w:space="0" w:color="auto"/>
        <w:left w:val="none" w:sz="0" w:space="0" w:color="auto"/>
        <w:bottom w:val="none" w:sz="0" w:space="0" w:color="auto"/>
        <w:right w:val="none" w:sz="0" w:space="0" w:color="auto"/>
      </w:divBdr>
    </w:div>
    <w:div w:id="32965962">
      <w:bodyDiv w:val="1"/>
      <w:marLeft w:val="0"/>
      <w:marRight w:val="0"/>
      <w:marTop w:val="0"/>
      <w:marBottom w:val="0"/>
      <w:divBdr>
        <w:top w:val="none" w:sz="0" w:space="0" w:color="auto"/>
        <w:left w:val="none" w:sz="0" w:space="0" w:color="auto"/>
        <w:bottom w:val="none" w:sz="0" w:space="0" w:color="auto"/>
        <w:right w:val="none" w:sz="0" w:space="0" w:color="auto"/>
      </w:divBdr>
    </w:div>
    <w:div w:id="34277083">
      <w:bodyDiv w:val="1"/>
      <w:marLeft w:val="0"/>
      <w:marRight w:val="0"/>
      <w:marTop w:val="0"/>
      <w:marBottom w:val="0"/>
      <w:divBdr>
        <w:top w:val="none" w:sz="0" w:space="0" w:color="auto"/>
        <w:left w:val="none" w:sz="0" w:space="0" w:color="auto"/>
        <w:bottom w:val="none" w:sz="0" w:space="0" w:color="auto"/>
        <w:right w:val="none" w:sz="0" w:space="0" w:color="auto"/>
      </w:divBdr>
    </w:div>
    <w:div w:id="35544781">
      <w:bodyDiv w:val="1"/>
      <w:marLeft w:val="0"/>
      <w:marRight w:val="0"/>
      <w:marTop w:val="0"/>
      <w:marBottom w:val="0"/>
      <w:divBdr>
        <w:top w:val="none" w:sz="0" w:space="0" w:color="auto"/>
        <w:left w:val="none" w:sz="0" w:space="0" w:color="auto"/>
        <w:bottom w:val="none" w:sz="0" w:space="0" w:color="auto"/>
        <w:right w:val="none" w:sz="0" w:space="0" w:color="auto"/>
      </w:divBdr>
    </w:div>
    <w:div w:id="36391443">
      <w:bodyDiv w:val="1"/>
      <w:marLeft w:val="0"/>
      <w:marRight w:val="0"/>
      <w:marTop w:val="0"/>
      <w:marBottom w:val="0"/>
      <w:divBdr>
        <w:top w:val="none" w:sz="0" w:space="0" w:color="auto"/>
        <w:left w:val="none" w:sz="0" w:space="0" w:color="auto"/>
        <w:bottom w:val="none" w:sz="0" w:space="0" w:color="auto"/>
        <w:right w:val="none" w:sz="0" w:space="0" w:color="auto"/>
      </w:divBdr>
    </w:div>
    <w:div w:id="36399348">
      <w:bodyDiv w:val="1"/>
      <w:marLeft w:val="0"/>
      <w:marRight w:val="0"/>
      <w:marTop w:val="0"/>
      <w:marBottom w:val="0"/>
      <w:divBdr>
        <w:top w:val="none" w:sz="0" w:space="0" w:color="auto"/>
        <w:left w:val="none" w:sz="0" w:space="0" w:color="auto"/>
        <w:bottom w:val="none" w:sz="0" w:space="0" w:color="auto"/>
        <w:right w:val="none" w:sz="0" w:space="0" w:color="auto"/>
      </w:divBdr>
    </w:div>
    <w:div w:id="37630989">
      <w:bodyDiv w:val="1"/>
      <w:marLeft w:val="0"/>
      <w:marRight w:val="0"/>
      <w:marTop w:val="0"/>
      <w:marBottom w:val="0"/>
      <w:divBdr>
        <w:top w:val="none" w:sz="0" w:space="0" w:color="auto"/>
        <w:left w:val="none" w:sz="0" w:space="0" w:color="auto"/>
        <w:bottom w:val="none" w:sz="0" w:space="0" w:color="auto"/>
        <w:right w:val="none" w:sz="0" w:space="0" w:color="auto"/>
      </w:divBdr>
    </w:div>
    <w:div w:id="37749640">
      <w:bodyDiv w:val="1"/>
      <w:marLeft w:val="0"/>
      <w:marRight w:val="0"/>
      <w:marTop w:val="0"/>
      <w:marBottom w:val="0"/>
      <w:divBdr>
        <w:top w:val="none" w:sz="0" w:space="0" w:color="auto"/>
        <w:left w:val="none" w:sz="0" w:space="0" w:color="auto"/>
        <w:bottom w:val="none" w:sz="0" w:space="0" w:color="auto"/>
        <w:right w:val="none" w:sz="0" w:space="0" w:color="auto"/>
      </w:divBdr>
    </w:div>
    <w:div w:id="38357529">
      <w:bodyDiv w:val="1"/>
      <w:marLeft w:val="0"/>
      <w:marRight w:val="0"/>
      <w:marTop w:val="0"/>
      <w:marBottom w:val="0"/>
      <w:divBdr>
        <w:top w:val="none" w:sz="0" w:space="0" w:color="auto"/>
        <w:left w:val="none" w:sz="0" w:space="0" w:color="auto"/>
        <w:bottom w:val="none" w:sz="0" w:space="0" w:color="auto"/>
        <w:right w:val="none" w:sz="0" w:space="0" w:color="auto"/>
      </w:divBdr>
    </w:div>
    <w:div w:id="38435514">
      <w:bodyDiv w:val="1"/>
      <w:marLeft w:val="0"/>
      <w:marRight w:val="0"/>
      <w:marTop w:val="0"/>
      <w:marBottom w:val="0"/>
      <w:divBdr>
        <w:top w:val="none" w:sz="0" w:space="0" w:color="auto"/>
        <w:left w:val="none" w:sz="0" w:space="0" w:color="auto"/>
        <w:bottom w:val="none" w:sz="0" w:space="0" w:color="auto"/>
        <w:right w:val="none" w:sz="0" w:space="0" w:color="auto"/>
      </w:divBdr>
    </w:div>
    <w:div w:id="38671490">
      <w:bodyDiv w:val="1"/>
      <w:marLeft w:val="0"/>
      <w:marRight w:val="0"/>
      <w:marTop w:val="0"/>
      <w:marBottom w:val="0"/>
      <w:divBdr>
        <w:top w:val="none" w:sz="0" w:space="0" w:color="auto"/>
        <w:left w:val="none" w:sz="0" w:space="0" w:color="auto"/>
        <w:bottom w:val="none" w:sz="0" w:space="0" w:color="auto"/>
        <w:right w:val="none" w:sz="0" w:space="0" w:color="auto"/>
      </w:divBdr>
    </w:div>
    <w:div w:id="38819500">
      <w:bodyDiv w:val="1"/>
      <w:marLeft w:val="0"/>
      <w:marRight w:val="0"/>
      <w:marTop w:val="0"/>
      <w:marBottom w:val="0"/>
      <w:divBdr>
        <w:top w:val="none" w:sz="0" w:space="0" w:color="auto"/>
        <w:left w:val="none" w:sz="0" w:space="0" w:color="auto"/>
        <w:bottom w:val="none" w:sz="0" w:space="0" w:color="auto"/>
        <w:right w:val="none" w:sz="0" w:space="0" w:color="auto"/>
      </w:divBdr>
    </w:div>
    <w:div w:id="38865960">
      <w:bodyDiv w:val="1"/>
      <w:marLeft w:val="0"/>
      <w:marRight w:val="0"/>
      <w:marTop w:val="0"/>
      <w:marBottom w:val="0"/>
      <w:divBdr>
        <w:top w:val="none" w:sz="0" w:space="0" w:color="auto"/>
        <w:left w:val="none" w:sz="0" w:space="0" w:color="auto"/>
        <w:bottom w:val="none" w:sz="0" w:space="0" w:color="auto"/>
        <w:right w:val="none" w:sz="0" w:space="0" w:color="auto"/>
      </w:divBdr>
    </w:div>
    <w:div w:id="40784917">
      <w:bodyDiv w:val="1"/>
      <w:marLeft w:val="0"/>
      <w:marRight w:val="0"/>
      <w:marTop w:val="0"/>
      <w:marBottom w:val="0"/>
      <w:divBdr>
        <w:top w:val="none" w:sz="0" w:space="0" w:color="auto"/>
        <w:left w:val="none" w:sz="0" w:space="0" w:color="auto"/>
        <w:bottom w:val="none" w:sz="0" w:space="0" w:color="auto"/>
        <w:right w:val="none" w:sz="0" w:space="0" w:color="auto"/>
      </w:divBdr>
    </w:div>
    <w:div w:id="41829669">
      <w:bodyDiv w:val="1"/>
      <w:marLeft w:val="0"/>
      <w:marRight w:val="0"/>
      <w:marTop w:val="0"/>
      <w:marBottom w:val="0"/>
      <w:divBdr>
        <w:top w:val="none" w:sz="0" w:space="0" w:color="auto"/>
        <w:left w:val="none" w:sz="0" w:space="0" w:color="auto"/>
        <w:bottom w:val="none" w:sz="0" w:space="0" w:color="auto"/>
        <w:right w:val="none" w:sz="0" w:space="0" w:color="auto"/>
      </w:divBdr>
    </w:div>
    <w:div w:id="41830289">
      <w:bodyDiv w:val="1"/>
      <w:marLeft w:val="0"/>
      <w:marRight w:val="0"/>
      <w:marTop w:val="0"/>
      <w:marBottom w:val="0"/>
      <w:divBdr>
        <w:top w:val="none" w:sz="0" w:space="0" w:color="auto"/>
        <w:left w:val="none" w:sz="0" w:space="0" w:color="auto"/>
        <w:bottom w:val="none" w:sz="0" w:space="0" w:color="auto"/>
        <w:right w:val="none" w:sz="0" w:space="0" w:color="auto"/>
      </w:divBdr>
    </w:div>
    <w:div w:id="43066833">
      <w:bodyDiv w:val="1"/>
      <w:marLeft w:val="0"/>
      <w:marRight w:val="0"/>
      <w:marTop w:val="0"/>
      <w:marBottom w:val="0"/>
      <w:divBdr>
        <w:top w:val="none" w:sz="0" w:space="0" w:color="auto"/>
        <w:left w:val="none" w:sz="0" w:space="0" w:color="auto"/>
        <w:bottom w:val="none" w:sz="0" w:space="0" w:color="auto"/>
        <w:right w:val="none" w:sz="0" w:space="0" w:color="auto"/>
      </w:divBdr>
    </w:div>
    <w:div w:id="43263627">
      <w:bodyDiv w:val="1"/>
      <w:marLeft w:val="0"/>
      <w:marRight w:val="0"/>
      <w:marTop w:val="0"/>
      <w:marBottom w:val="0"/>
      <w:divBdr>
        <w:top w:val="none" w:sz="0" w:space="0" w:color="auto"/>
        <w:left w:val="none" w:sz="0" w:space="0" w:color="auto"/>
        <w:bottom w:val="none" w:sz="0" w:space="0" w:color="auto"/>
        <w:right w:val="none" w:sz="0" w:space="0" w:color="auto"/>
      </w:divBdr>
    </w:div>
    <w:div w:id="44182163">
      <w:bodyDiv w:val="1"/>
      <w:marLeft w:val="0"/>
      <w:marRight w:val="0"/>
      <w:marTop w:val="0"/>
      <w:marBottom w:val="0"/>
      <w:divBdr>
        <w:top w:val="none" w:sz="0" w:space="0" w:color="auto"/>
        <w:left w:val="none" w:sz="0" w:space="0" w:color="auto"/>
        <w:bottom w:val="none" w:sz="0" w:space="0" w:color="auto"/>
        <w:right w:val="none" w:sz="0" w:space="0" w:color="auto"/>
      </w:divBdr>
    </w:div>
    <w:div w:id="44182704">
      <w:bodyDiv w:val="1"/>
      <w:marLeft w:val="0"/>
      <w:marRight w:val="0"/>
      <w:marTop w:val="0"/>
      <w:marBottom w:val="0"/>
      <w:divBdr>
        <w:top w:val="none" w:sz="0" w:space="0" w:color="auto"/>
        <w:left w:val="none" w:sz="0" w:space="0" w:color="auto"/>
        <w:bottom w:val="none" w:sz="0" w:space="0" w:color="auto"/>
        <w:right w:val="none" w:sz="0" w:space="0" w:color="auto"/>
      </w:divBdr>
    </w:div>
    <w:div w:id="45616479">
      <w:bodyDiv w:val="1"/>
      <w:marLeft w:val="0"/>
      <w:marRight w:val="0"/>
      <w:marTop w:val="0"/>
      <w:marBottom w:val="0"/>
      <w:divBdr>
        <w:top w:val="none" w:sz="0" w:space="0" w:color="auto"/>
        <w:left w:val="none" w:sz="0" w:space="0" w:color="auto"/>
        <w:bottom w:val="none" w:sz="0" w:space="0" w:color="auto"/>
        <w:right w:val="none" w:sz="0" w:space="0" w:color="auto"/>
      </w:divBdr>
    </w:div>
    <w:div w:id="45956145">
      <w:bodyDiv w:val="1"/>
      <w:marLeft w:val="0"/>
      <w:marRight w:val="0"/>
      <w:marTop w:val="0"/>
      <w:marBottom w:val="0"/>
      <w:divBdr>
        <w:top w:val="none" w:sz="0" w:space="0" w:color="auto"/>
        <w:left w:val="none" w:sz="0" w:space="0" w:color="auto"/>
        <w:bottom w:val="none" w:sz="0" w:space="0" w:color="auto"/>
        <w:right w:val="none" w:sz="0" w:space="0" w:color="auto"/>
      </w:divBdr>
    </w:div>
    <w:div w:id="46805297">
      <w:bodyDiv w:val="1"/>
      <w:marLeft w:val="0"/>
      <w:marRight w:val="0"/>
      <w:marTop w:val="0"/>
      <w:marBottom w:val="0"/>
      <w:divBdr>
        <w:top w:val="none" w:sz="0" w:space="0" w:color="auto"/>
        <w:left w:val="none" w:sz="0" w:space="0" w:color="auto"/>
        <w:bottom w:val="none" w:sz="0" w:space="0" w:color="auto"/>
        <w:right w:val="none" w:sz="0" w:space="0" w:color="auto"/>
      </w:divBdr>
    </w:div>
    <w:div w:id="48309585">
      <w:bodyDiv w:val="1"/>
      <w:marLeft w:val="0"/>
      <w:marRight w:val="0"/>
      <w:marTop w:val="0"/>
      <w:marBottom w:val="0"/>
      <w:divBdr>
        <w:top w:val="none" w:sz="0" w:space="0" w:color="auto"/>
        <w:left w:val="none" w:sz="0" w:space="0" w:color="auto"/>
        <w:bottom w:val="none" w:sz="0" w:space="0" w:color="auto"/>
        <w:right w:val="none" w:sz="0" w:space="0" w:color="auto"/>
      </w:divBdr>
    </w:div>
    <w:div w:id="48774312">
      <w:bodyDiv w:val="1"/>
      <w:marLeft w:val="0"/>
      <w:marRight w:val="0"/>
      <w:marTop w:val="0"/>
      <w:marBottom w:val="0"/>
      <w:divBdr>
        <w:top w:val="none" w:sz="0" w:space="0" w:color="auto"/>
        <w:left w:val="none" w:sz="0" w:space="0" w:color="auto"/>
        <w:bottom w:val="none" w:sz="0" w:space="0" w:color="auto"/>
        <w:right w:val="none" w:sz="0" w:space="0" w:color="auto"/>
      </w:divBdr>
    </w:div>
    <w:div w:id="49160648">
      <w:bodyDiv w:val="1"/>
      <w:marLeft w:val="0"/>
      <w:marRight w:val="0"/>
      <w:marTop w:val="0"/>
      <w:marBottom w:val="0"/>
      <w:divBdr>
        <w:top w:val="none" w:sz="0" w:space="0" w:color="auto"/>
        <w:left w:val="none" w:sz="0" w:space="0" w:color="auto"/>
        <w:bottom w:val="none" w:sz="0" w:space="0" w:color="auto"/>
        <w:right w:val="none" w:sz="0" w:space="0" w:color="auto"/>
      </w:divBdr>
    </w:div>
    <w:div w:id="49696778">
      <w:bodyDiv w:val="1"/>
      <w:marLeft w:val="0"/>
      <w:marRight w:val="0"/>
      <w:marTop w:val="0"/>
      <w:marBottom w:val="0"/>
      <w:divBdr>
        <w:top w:val="none" w:sz="0" w:space="0" w:color="auto"/>
        <w:left w:val="none" w:sz="0" w:space="0" w:color="auto"/>
        <w:bottom w:val="none" w:sz="0" w:space="0" w:color="auto"/>
        <w:right w:val="none" w:sz="0" w:space="0" w:color="auto"/>
      </w:divBdr>
    </w:div>
    <w:div w:id="49966353">
      <w:bodyDiv w:val="1"/>
      <w:marLeft w:val="0"/>
      <w:marRight w:val="0"/>
      <w:marTop w:val="0"/>
      <w:marBottom w:val="0"/>
      <w:divBdr>
        <w:top w:val="none" w:sz="0" w:space="0" w:color="auto"/>
        <w:left w:val="none" w:sz="0" w:space="0" w:color="auto"/>
        <w:bottom w:val="none" w:sz="0" w:space="0" w:color="auto"/>
        <w:right w:val="none" w:sz="0" w:space="0" w:color="auto"/>
      </w:divBdr>
    </w:div>
    <w:div w:id="50085269">
      <w:bodyDiv w:val="1"/>
      <w:marLeft w:val="0"/>
      <w:marRight w:val="0"/>
      <w:marTop w:val="0"/>
      <w:marBottom w:val="0"/>
      <w:divBdr>
        <w:top w:val="none" w:sz="0" w:space="0" w:color="auto"/>
        <w:left w:val="none" w:sz="0" w:space="0" w:color="auto"/>
        <w:bottom w:val="none" w:sz="0" w:space="0" w:color="auto"/>
        <w:right w:val="none" w:sz="0" w:space="0" w:color="auto"/>
      </w:divBdr>
    </w:div>
    <w:div w:id="50539145">
      <w:bodyDiv w:val="1"/>
      <w:marLeft w:val="0"/>
      <w:marRight w:val="0"/>
      <w:marTop w:val="0"/>
      <w:marBottom w:val="0"/>
      <w:divBdr>
        <w:top w:val="none" w:sz="0" w:space="0" w:color="auto"/>
        <w:left w:val="none" w:sz="0" w:space="0" w:color="auto"/>
        <w:bottom w:val="none" w:sz="0" w:space="0" w:color="auto"/>
        <w:right w:val="none" w:sz="0" w:space="0" w:color="auto"/>
      </w:divBdr>
    </w:div>
    <w:div w:id="50543631">
      <w:bodyDiv w:val="1"/>
      <w:marLeft w:val="0"/>
      <w:marRight w:val="0"/>
      <w:marTop w:val="0"/>
      <w:marBottom w:val="0"/>
      <w:divBdr>
        <w:top w:val="none" w:sz="0" w:space="0" w:color="auto"/>
        <w:left w:val="none" w:sz="0" w:space="0" w:color="auto"/>
        <w:bottom w:val="none" w:sz="0" w:space="0" w:color="auto"/>
        <w:right w:val="none" w:sz="0" w:space="0" w:color="auto"/>
      </w:divBdr>
    </w:div>
    <w:div w:id="50733370">
      <w:bodyDiv w:val="1"/>
      <w:marLeft w:val="0"/>
      <w:marRight w:val="0"/>
      <w:marTop w:val="0"/>
      <w:marBottom w:val="0"/>
      <w:divBdr>
        <w:top w:val="none" w:sz="0" w:space="0" w:color="auto"/>
        <w:left w:val="none" w:sz="0" w:space="0" w:color="auto"/>
        <w:bottom w:val="none" w:sz="0" w:space="0" w:color="auto"/>
        <w:right w:val="none" w:sz="0" w:space="0" w:color="auto"/>
      </w:divBdr>
    </w:div>
    <w:div w:id="51930617">
      <w:bodyDiv w:val="1"/>
      <w:marLeft w:val="0"/>
      <w:marRight w:val="0"/>
      <w:marTop w:val="0"/>
      <w:marBottom w:val="0"/>
      <w:divBdr>
        <w:top w:val="none" w:sz="0" w:space="0" w:color="auto"/>
        <w:left w:val="none" w:sz="0" w:space="0" w:color="auto"/>
        <w:bottom w:val="none" w:sz="0" w:space="0" w:color="auto"/>
        <w:right w:val="none" w:sz="0" w:space="0" w:color="auto"/>
      </w:divBdr>
    </w:div>
    <w:div w:id="53431028">
      <w:bodyDiv w:val="1"/>
      <w:marLeft w:val="0"/>
      <w:marRight w:val="0"/>
      <w:marTop w:val="0"/>
      <w:marBottom w:val="0"/>
      <w:divBdr>
        <w:top w:val="none" w:sz="0" w:space="0" w:color="auto"/>
        <w:left w:val="none" w:sz="0" w:space="0" w:color="auto"/>
        <w:bottom w:val="none" w:sz="0" w:space="0" w:color="auto"/>
        <w:right w:val="none" w:sz="0" w:space="0" w:color="auto"/>
      </w:divBdr>
    </w:div>
    <w:div w:id="53820755">
      <w:bodyDiv w:val="1"/>
      <w:marLeft w:val="0"/>
      <w:marRight w:val="0"/>
      <w:marTop w:val="0"/>
      <w:marBottom w:val="0"/>
      <w:divBdr>
        <w:top w:val="none" w:sz="0" w:space="0" w:color="auto"/>
        <w:left w:val="none" w:sz="0" w:space="0" w:color="auto"/>
        <w:bottom w:val="none" w:sz="0" w:space="0" w:color="auto"/>
        <w:right w:val="none" w:sz="0" w:space="0" w:color="auto"/>
      </w:divBdr>
    </w:div>
    <w:div w:id="53894502">
      <w:bodyDiv w:val="1"/>
      <w:marLeft w:val="0"/>
      <w:marRight w:val="0"/>
      <w:marTop w:val="0"/>
      <w:marBottom w:val="0"/>
      <w:divBdr>
        <w:top w:val="none" w:sz="0" w:space="0" w:color="auto"/>
        <w:left w:val="none" w:sz="0" w:space="0" w:color="auto"/>
        <w:bottom w:val="none" w:sz="0" w:space="0" w:color="auto"/>
        <w:right w:val="none" w:sz="0" w:space="0" w:color="auto"/>
      </w:divBdr>
    </w:div>
    <w:div w:id="54091908">
      <w:bodyDiv w:val="1"/>
      <w:marLeft w:val="0"/>
      <w:marRight w:val="0"/>
      <w:marTop w:val="0"/>
      <w:marBottom w:val="0"/>
      <w:divBdr>
        <w:top w:val="none" w:sz="0" w:space="0" w:color="auto"/>
        <w:left w:val="none" w:sz="0" w:space="0" w:color="auto"/>
        <w:bottom w:val="none" w:sz="0" w:space="0" w:color="auto"/>
        <w:right w:val="none" w:sz="0" w:space="0" w:color="auto"/>
      </w:divBdr>
    </w:div>
    <w:div w:id="54158589">
      <w:bodyDiv w:val="1"/>
      <w:marLeft w:val="0"/>
      <w:marRight w:val="0"/>
      <w:marTop w:val="0"/>
      <w:marBottom w:val="0"/>
      <w:divBdr>
        <w:top w:val="none" w:sz="0" w:space="0" w:color="auto"/>
        <w:left w:val="none" w:sz="0" w:space="0" w:color="auto"/>
        <w:bottom w:val="none" w:sz="0" w:space="0" w:color="auto"/>
        <w:right w:val="none" w:sz="0" w:space="0" w:color="auto"/>
      </w:divBdr>
    </w:div>
    <w:div w:id="54209035">
      <w:bodyDiv w:val="1"/>
      <w:marLeft w:val="0"/>
      <w:marRight w:val="0"/>
      <w:marTop w:val="0"/>
      <w:marBottom w:val="0"/>
      <w:divBdr>
        <w:top w:val="none" w:sz="0" w:space="0" w:color="auto"/>
        <w:left w:val="none" w:sz="0" w:space="0" w:color="auto"/>
        <w:bottom w:val="none" w:sz="0" w:space="0" w:color="auto"/>
        <w:right w:val="none" w:sz="0" w:space="0" w:color="auto"/>
      </w:divBdr>
    </w:div>
    <w:div w:id="54789492">
      <w:bodyDiv w:val="1"/>
      <w:marLeft w:val="0"/>
      <w:marRight w:val="0"/>
      <w:marTop w:val="0"/>
      <w:marBottom w:val="0"/>
      <w:divBdr>
        <w:top w:val="none" w:sz="0" w:space="0" w:color="auto"/>
        <w:left w:val="none" w:sz="0" w:space="0" w:color="auto"/>
        <w:bottom w:val="none" w:sz="0" w:space="0" w:color="auto"/>
        <w:right w:val="none" w:sz="0" w:space="0" w:color="auto"/>
      </w:divBdr>
    </w:div>
    <w:div w:id="54859094">
      <w:bodyDiv w:val="1"/>
      <w:marLeft w:val="0"/>
      <w:marRight w:val="0"/>
      <w:marTop w:val="0"/>
      <w:marBottom w:val="0"/>
      <w:divBdr>
        <w:top w:val="none" w:sz="0" w:space="0" w:color="auto"/>
        <w:left w:val="none" w:sz="0" w:space="0" w:color="auto"/>
        <w:bottom w:val="none" w:sz="0" w:space="0" w:color="auto"/>
        <w:right w:val="none" w:sz="0" w:space="0" w:color="auto"/>
      </w:divBdr>
    </w:div>
    <w:div w:id="55275975">
      <w:bodyDiv w:val="1"/>
      <w:marLeft w:val="0"/>
      <w:marRight w:val="0"/>
      <w:marTop w:val="0"/>
      <w:marBottom w:val="0"/>
      <w:divBdr>
        <w:top w:val="none" w:sz="0" w:space="0" w:color="auto"/>
        <w:left w:val="none" w:sz="0" w:space="0" w:color="auto"/>
        <w:bottom w:val="none" w:sz="0" w:space="0" w:color="auto"/>
        <w:right w:val="none" w:sz="0" w:space="0" w:color="auto"/>
      </w:divBdr>
    </w:div>
    <w:div w:id="55322776">
      <w:bodyDiv w:val="1"/>
      <w:marLeft w:val="0"/>
      <w:marRight w:val="0"/>
      <w:marTop w:val="0"/>
      <w:marBottom w:val="0"/>
      <w:divBdr>
        <w:top w:val="none" w:sz="0" w:space="0" w:color="auto"/>
        <w:left w:val="none" w:sz="0" w:space="0" w:color="auto"/>
        <w:bottom w:val="none" w:sz="0" w:space="0" w:color="auto"/>
        <w:right w:val="none" w:sz="0" w:space="0" w:color="auto"/>
      </w:divBdr>
    </w:div>
    <w:div w:id="56974693">
      <w:bodyDiv w:val="1"/>
      <w:marLeft w:val="0"/>
      <w:marRight w:val="0"/>
      <w:marTop w:val="0"/>
      <w:marBottom w:val="0"/>
      <w:divBdr>
        <w:top w:val="none" w:sz="0" w:space="0" w:color="auto"/>
        <w:left w:val="none" w:sz="0" w:space="0" w:color="auto"/>
        <w:bottom w:val="none" w:sz="0" w:space="0" w:color="auto"/>
        <w:right w:val="none" w:sz="0" w:space="0" w:color="auto"/>
      </w:divBdr>
    </w:div>
    <w:div w:id="56975557">
      <w:bodyDiv w:val="1"/>
      <w:marLeft w:val="0"/>
      <w:marRight w:val="0"/>
      <w:marTop w:val="0"/>
      <w:marBottom w:val="0"/>
      <w:divBdr>
        <w:top w:val="none" w:sz="0" w:space="0" w:color="auto"/>
        <w:left w:val="none" w:sz="0" w:space="0" w:color="auto"/>
        <w:bottom w:val="none" w:sz="0" w:space="0" w:color="auto"/>
        <w:right w:val="none" w:sz="0" w:space="0" w:color="auto"/>
      </w:divBdr>
    </w:div>
    <w:div w:id="57292198">
      <w:bodyDiv w:val="1"/>
      <w:marLeft w:val="0"/>
      <w:marRight w:val="0"/>
      <w:marTop w:val="0"/>
      <w:marBottom w:val="0"/>
      <w:divBdr>
        <w:top w:val="none" w:sz="0" w:space="0" w:color="auto"/>
        <w:left w:val="none" w:sz="0" w:space="0" w:color="auto"/>
        <w:bottom w:val="none" w:sz="0" w:space="0" w:color="auto"/>
        <w:right w:val="none" w:sz="0" w:space="0" w:color="auto"/>
      </w:divBdr>
    </w:div>
    <w:div w:id="58016092">
      <w:bodyDiv w:val="1"/>
      <w:marLeft w:val="0"/>
      <w:marRight w:val="0"/>
      <w:marTop w:val="0"/>
      <w:marBottom w:val="0"/>
      <w:divBdr>
        <w:top w:val="none" w:sz="0" w:space="0" w:color="auto"/>
        <w:left w:val="none" w:sz="0" w:space="0" w:color="auto"/>
        <w:bottom w:val="none" w:sz="0" w:space="0" w:color="auto"/>
        <w:right w:val="none" w:sz="0" w:space="0" w:color="auto"/>
      </w:divBdr>
    </w:div>
    <w:div w:id="58289191">
      <w:bodyDiv w:val="1"/>
      <w:marLeft w:val="0"/>
      <w:marRight w:val="0"/>
      <w:marTop w:val="0"/>
      <w:marBottom w:val="0"/>
      <w:divBdr>
        <w:top w:val="none" w:sz="0" w:space="0" w:color="auto"/>
        <w:left w:val="none" w:sz="0" w:space="0" w:color="auto"/>
        <w:bottom w:val="none" w:sz="0" w:space="0" w:color="auto"/>
        <w:right w:val="none" w:sz="0" w:space="0" w:color="auto"/>
      </w:divBdr>
    </w:div>
    <w:div w:id="59714924">
      <w:bodyDiv w:val="1"/>
      <w:marLeft w:val="0"/>
      <w:marRight w:val="0"/>
      <w:marTop w:val="0"/>
      <w:marBottom w:val="0"/>
      <w:divBdr>
        <w:top w:val="none" w:sz="0" w:space="0" w:color="auto"/>
        <w:left w:val="none" w:sz="0" w:space="0" w:color="auto"/>
        <w:bottom w:val="none" w:sz="0" w:space="0" w:color="auto"/>
        <w:right w:val="none" w:sz="0" w:space="0" w:color="auto"/>
      </w:divBdr>
    </w:div>
    <w:div w:id="60062390">
      <w:bodyDiv w:val="1"/>
      <w:marLeft w:val="0"/>
      <w:marRight w:val="0"/>
      <w:marTop w:val="0"/>
      <w:marBottom w:val="0"/>
      <w:divBdr>
        <w:top w:val="none" w:sz="0" w:space="0" w:color="auto"/>
        <w:left w:val="none" w:sz="0" w:space="0" w:color="auto"/>
        <w:bottom w:val="none" w:sz="0" w:space="0" w:color="auto"/>
        <w:right w:val="none" w:sz="0" w:space="0" w:color="auto"/>
      </w:divBdr>
    </w:div>
    <w:div w:id="60713856">
      <w:bodyDiv w:val="1"/>
      <w:marLeft w:val="0"/>
      <w:marRight w:val="0"/>
      <w:marTop w:val="0"/>
      <w:marBottom w:val="0"/>
      <w:divBdr>
        <w:top w:val="none" w:sz="0" w:space="0" w:color="auto"/>
        <w:left w:val="none" w:sz="0" w:space="0" w:color="auto"/>
        <w:bottom w:val="none" w:sz="0" w:space="0" w:color="auto"/>
        <w:right w:val="none" w:sz="0" w:space="0" w:color="auto"/>
      </w:divBdr>
    </w:div>
    <w:div w:id="61146153">
      <w:bodyDiv w:val="1"/>
      <w:marLeft w:val="0"/>
      <w:marRight w:val="0"/>
      <w:marTop w:val="0"/>
      <w:marBottom w:val="0"/>
      <w:divBdr>
        <w:top w:val="none" w:sz="0" w:space="0" w:color="auto"/>
        <w:left w:val="none" w:sz="0" w:space="0" w:color="auto"/>
        <w:bottom w:val="none" w:sz="0" w:space="0" w:color="auto"/>
        <w:right w:val="none" w:sz="0" w:space="0" w:color="auto"/>
      </w:divBdr>
    </w:div>
    <w:div w:id="61174798">
      <w:bodyDiv w:val="1"/>
      <w:marLeft w:val="0"/>
      <w:marRight w:val="0"/>
      <w:marTop w:val="0"/>
      <w:marBottom w:val="0"/>
      <w:divBdr>
        <w:top w:val="none" w:sz="0" w:space="0" w:color="auto"/>
        <w:left w:val="none" w:sz="0" w:space="0" w:color="auto"/>
        <w:bottom w:val="none" w:sz="0" w:space="0" w:color="auto"/>
        <w:right w:val="none" w:sz="0" w:space="0" w:color="auto"/>
      </w:divBdr>
    </w:div>
    <w:div w:id="63114383">
      <w:bodyDiv w:val="1"/>
      <w:marLeft w:val="0"/>
      <w:marRight w:val="0"/>
      <w:marTop w:val="0"/>
      <w:marBottom w:val="0"/>
      <w:divBdr>
        <w:top w:val="none" w:sz="0" w:space="0" w:color="auto"/>
        <w:left w:val="none" w:sz="0" w:space="0" w:color="auto"/>
        <w:bottom w:val="none" w:sz="0" w:space="0" w:color="auto"/>
        <w:right w:val="none" w:sz="0" w:space="0" w:color="auto"/>
      </w:divBdr>
    </w:div>
    <w:div w:id="63916582">
      <w:bodyDiv w:val="1"/>
      <w:marLeft w:val="0"/>
      <w:marRight w:val="0"/>
      <w:marTop w:val="0"/>
      <w:marBottom w:val="0"/>
      <w:divBdr>
        <w:top w:val="none" w:sz="0" w:space="0" w:color="auto"/>
        <w:left w:val="none" w:sz="0" w:space="0" w:color="auto"/>
        <w:bottom w:val="none" w:sz="0" w:space="0" w:color="auto"/>
        <w:right w:val="none" w:sz="0" w:space="0" w:color="auto"/>
      </w:divBdr>
    </w:div>
    <w:div w:id="65079518">
      <w:bodyDiv w:val="1"/>
      <w:marLeft w:val="0"/>
      <w:marRight w:val="0"/>
      <w:marTop w:val="0"/>
      <w:marBottom w:val="0"/>
      <w:divBdr>
        <w:top w:val="none" w:sz="0" w:space="0" w:color="auto"/>
        <w:left w:val="none" w:sz="0" w:space="0" w:color="auto"/>
        <w:bottom w:val="none" w:sz="0" w:space="0" w:color="auto"/>
        <w:right w:val="none" w:sz="0" w:space="0" w:color="auto"/>
      </w:divBdr>
    </w:div>
    <w:div w:id="65105179">
      <w:bodyDiv w:val="1"/>
      <w:marLeft w:val="0"/>
      <w:marRight w:val="0"/>
      <w:marTop w:val="0"/>
      <w:marBottom w:val="0"/>
      <w:divBdr>
        <w:top w:val="none" w:sz="0" w:space="0" w:color="auto"/>
        <w:left w:val="none" w:sz="0" w:space="0" w:color="auto"/>
        <w:bottom w:val="none" w:sz="0" w:space="0" w:color="auto"/>
        <w:right w:val="none" w:sz="0" w:space="0" w:color="auto"/>
      </w:divBdr>
      <w:divsChild>
        <w:div w:id="287901837">
          <w:marLeft w:val="0"/>
          <w:marRight w:val="0"/>
          <w:marTop w:val="0"/>
          <w:marBottom w:val="0"/>
          <w:divBdr>
            <w:top w:val="none" w:sz="0" w:space="0" w:color="auto"/>
            <w:left w:val="none" w:sz="0" w:space="0" w:color="auto"/>
            <w:bottom w:val="none" w:sz="0" w:space="0" w:color="auto"/>
            <w:right w:val="none" w:sz="0" w:space="0" w:color="auto"/>
          </w:divBdr>
          <w:divsChild>
            <w:div w:id="43676461">
              <w:marLeft w:val="0"/>
              <w:marRight w:val="0"/>
              <w:marTop w:val="312"/>
              <w:marBottom w:val="144"/>
              <w:divBdr>
                <w:top w:val="single" w:sz="2" w:space="0" w:color="000000"/>
                <w:left w:val="single" w:sz="2" w:space="0" w:color="000000"/>
                <w:bottom w:val="single" w:sz="2" w:space="0" w:color="000000"/>
                <w:right w:val="single" w:sz="2" w:space="0" w:color="000000"/>
              </w:divBdr>
            </w:div>
            <w:div w:id="60562241">
              <w:marLeft w:val="0"/>
              <w:marRight w:val="0"/>
              <w:marTop w:val="0"/>
              <w:marBottom w:val="0"/>
              <w:divBdr>
                <w:top w:val="single" w:sz="2" w:space="0" w:color="000000"/>
                <w:left w:val="single" w:sz="2" w:space="0" w:color="000000"/>
                <w:bottom w:val="single" w:sz="2" w:space="0" w:color="000000"/>
                <w:right w:val="single" w:sz="2" w:space="0" w:color="000000"/>
              </w:divBdr>
            </w:div>
            <w:div w:id="317657669">
              <w:marLeft w:val="0"/>
              <w:marRight w:val="0"/>
              <w:marTop w:val="0"/>
              <w:marBottom w:val="0"/>
              <w:divBdr>
                <w:top w:val="single" w:sz="2" w:space="0" w:color="000000"/>
                <w:left w:val="single" w:sz="2" w:space="0" w:color="000000"/>
                <w:bottom w:val="single" w:sz="2" w:space="0" w:color="000000"/>
                <w:right w:val="single" w:sz="2" w:space="0" w:color="000000"/>
              </w:divBdr>
            </w:div>
            <w:div w:id="638851235">
              <w:marLeft w:val="0"/>
              <w:marRight w:val="0"/>
              <w:marTop w:val="0"/>
              <w:marBottom w:val="0"/>
              <w:divBdr>
                <w:top w:val="single" w:sz="2" w:space="0" w:color="000000"/>
                <w:left w:val="single" w:sz="2" w:space="0" w:color="000000"/>
                <w:bottom w:val="single" w:sz="2" w:space="0" w:color="000000"/>
                <w:right w:val="single" w:sz="2" w:space="0" w:color="000000"/>
              </w:divBdr>
            </w:div>
            <w:div w:id="793788603">
              <w:marLeft w:val="0"/>
              <w:marRight w:val="0"/>
              <w:marTop w:val="0"/>
              <w:marBottom w:val="0"/>
              <w:divBdr>
                <w:top w:val="single" w:sz="2" w:space="0" w:color="000000"/>
                <w:left w:val="single" w:sz="2" w:space="0" w:color="000000"/>
                <w:bottom w:val="single" w:sz="2" w:space="0" w:color="000000"/>
                <w:right w:val="single" w:sz="2" w:space="0" w:color="000000"/>
              </w:divBdr>
            </w:div>
            <w:div w:id="1094745340">
              <w:marLeft w:val="0"/>
              <w:marRight w:val="0"/>
              <w:marTop w:val="0"/>
              <w:marBottom w:val="0"/>
              <w:divBdr>
                <w:top w:val="single" w:sz="2" w:space="0" w:color="000000"/>
                <w:left w:val="single" w:sz="2" w:space="0" w:color="000000"/>
                <w:bottom w:val="single" w:sz="2" w:space="0" w:color="000000"/>
                <w:right w:val="single" w:sz="2" w:space="0" w:color="000000"/>
              </w:divBdr>
            </w:div>
            <w:div w:id="1223104581">
              <w:marLeft w:val="0"/>
              <w:marRight w:val="0"/>
              <w:marTop w:val="0"/>
              <w:marBottom w:val="0"/>
              <w:divBdr>
                <w:top w:val="single" w:sz="2" w:space="0" w:color="000000"/>
                <w:left w:val="single" w:sz="2" w:space="0" w:color="000000"/>
                <w:bottom w:val="single" w:sz="2" w:space="0" w:color="000000"/>
                <w:right w:val="single" w:sz="2" w:space="0" w:color="000000"/>
              </w:divBdr>
            </w:div>
            <w:div w:id="1520922647">
              <w:marLeft w:val="0"/>
              <w:marRight w:val="0"/>
              <w:marTop w:val="0"/>
              <w:marBottom w:val="0"/>
              <w:divBdr>
                <w:top w:val="single" w:sz="2" w:space="0" w:color="000000"/>
                <w:left w:val="single" w:sz="2" w:space="0" w:color="000000"/>
                <w:bottom w:val="single" w:sz="2" w:space="0" w:color="000000"/>
                <w:right w:val="single" w:sz="2" w:space="0" w:color="000000"/>
              </w:divBdr>
            </w:div>
            <w:div w:id="19166260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6418025">
      <w:bodyDiv w:val="1"/>
      <w:marLeft w:val="0"/>
      <w:marRight w:val="0"/>
      <w:marTop w:val="0"/>
      <w:marBottom w:val="0"/>
      <w:divBdr>
        <w:top w:val="none" w:sz="0" w:space="0" w:color="auto"/>
        <w:left w:val="none" w:sz="0" w:space="0" w:color="auto"/>
        <w:bottom w:val="none" w:sz="0" w:space="0" w:color="auto"/>
        <w:right w:val="none" w:sz="0" w:space="0" w:color="auto"/>
      </w:divBdr>
    </w:div>
    <w:div w:id="67076056">
      <w:bodyDiv w:val="1"/>
      <w:marLeft w:val="0"/>
      <w:marRight w:val="0"/>
      <w:marTop w:val="0"/>
      <w:marBottom w:val="0"/>
      <w:divBdr>
        <w:top w:val="none" w:sz="0" w:space="0" w:color="auto"/>
        <w:left w:val="none" w:sz="0" w:space="0" w:color="auto"/>
        <w:bottom w:val="none" w:sz="0" w:space="0" w:color="auto"/>
        <w:right w:val="none" w:sz="0" w:space="0" w:color="auto"/>
      </w:divBdr>
    </w:div>
    <w:div w:id="67385380">
      <w:bodyDiv w:val="1"/>
      <w:marLeft w:val="0"/>
      <w:marRight w:val="0"/>
      <w:marTop w:val="0"/>
      <w:marBottom w:val="0"/>
      <w:divBdr>
        <w:top w:val="none" w:sz="0" w:space="0" w:color="auto"/>
        <w:left w:val="none" w:sz="0" w:space="0" w:color="auto"/>
        <w:bottom w:val="none" w:sz="0" w:space="0" w:color="auto"/>
        <w:right w:val="none" w:sz="0" w:space="0" w:color="auto"/>
      </w:divBdr>
    </w:div>
    <w:div w:id="69037641">
      <w:bodyDiv w:val="1"/>
      <w:marLeft w:val="0"/>
      <w:marRight w:val="0"/>
      <w:marTop w:val="0"/>
      <w:marBottom w:val="0"/>
      <w:divBdr>
        <w:top w:val="none" w:sz="0" w:space="0" w:color="auto"/>
        <w:left w:val="none" w:sz="0" w:space="0" w:color="auto"/>
        <w:bottom w:val="none" w:sz="0" w:space="0" w:color="auto"/>
        <w:right w:val="none" w:sz="0" w:space="0" w:color="auto"/>
      </w:divBdr>
    </w:div>
    <w:div w:id="69232946">
      <w:bodyDiv w:val="1"/>
      <w:marLeft w:val="0"/>
      <w:marRight w:val="0"/>
      <w:marTop w:val="0"/>
      <w:marBottom w:val="0"/>
      <w:divBdr>
        <w:top w:val="none" w:sz="0" w:space="0" w:color="auto"/>
        <w:left w:val="none" w:sz="0" w:space="0" w:color="auto"/>
        <w:bottom w:val="none" w:sz="0" w:space="0" w:color="auto"/>
        <w:right w:val="none" w:sz="0" w:space="0" w:color="auto"/>
      </w:divBdr>
    </w:div>
    <w:div w:id="69279496">
      <w:bodyDiv w:val="1"/>
      <w:marLeft w:val="0"/>
      <w:marRight w:val="0"/>
      <w:marTop w:val="0"/>
      <w:marBottom w:val="0"/>
      <w:divBdr>
        <w:top w:val="none" w:sz="0" w:space="0" w:color="auto"/>
        <w:left w:val="none" w:sz="0" w:space="0" w:color="auto"/>
        <w:bottom w:val="none" w:sz="0" w:space="0" w:color="auto"/>
        <w:right w:val="none" w:sz="0" w:space="0" w:color="auto"/>
      </w:divBdr>
    </w:div>
    <w:div w:id="70078654">
      <w:bodyDiv w:val="1"/>
      <w:marLeft w:val="0"/>
      <w:marRight w:val="0"/>
      <w:marTop w:val="0"/>
      <w:marBottom w:val="0"/>
      <w:divBdr>
        <w:top w:val="none" w:sz="0" w:space="0" w:color="auto"/>
        <w:left w:val="none" w:sz="0" w:space="0" w:color="auto"/>
        <w:bottom w:val="none" w:sz="0" w:space="0" w:color="auto"/>
        <w:right w:val="none" w:sz="0" w:space="0" w:color="auto"/>
      </w:divBdr>
      <w:divsChild>
        <w:div w:id="1771387921">
          <w:marLeft w:val="0"/>
          <w:marRight w:val="0"/>
          <w:marTop w:val="0"/>
          <w:marBottom w:val="0"/>
          <w:divBdr>
            <w:top w:val="none" w:sz="0" w:space="0" w:color="auto"/>
            <w:left w:val="none" w:sz="0" w:space="0" w:color="auto"/>
            <w:bottom w:val="none" w:sz="0" w:space="0" w:color="auto"/>
            <w:right w:val="none" w:sz="0" w:space="0" w:color="auto"/>
          </w:divBdr>
          <w:divsChild>
            <w:div w:id="1679498638">
              <w:marLeft w:val="0"/>
              <w:marRight w:val="0"/>
              <w:marTop w:val="0"/>
              <w:marBottom w:val="0"/>
              <w:divBdr>
                <w:top w:val="none" w:sz="0" w:space="0" w:color="auto"/>
                <w:left w:val="none" w:sz="0" w:space="0" w:color="auto"/>
                <w:bottom w:val="none" w:sz="0" w:space="0" w:color="auto"/>
                <w:right w:val="none" w:sz="0" w:space="0" w:color="auto"/>
              </w:divBdr>
              <w:divsChild>
                <w:div w:id="187866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0810">
      <w:bodyDiv w:val="1"/>
      <w:marLeft w:val="0"/>
      <w:marRight w:val="0"/>
      <w:marTop w:val="0"/>
      <w:marBottom w:val="0"/>
      <w:divBdr>
        <w:top w:val="none" w:sz="0" w:space="0" w:color="auto"/>
        <w:left w:val="none" w:sz="0" w:space="0" w:color="auto"/>
        <w:bottom w:val="none" w:sz="0" w:space="0" w:color="auto"/>
        <w:right w:val="none" w:sz="0" w:space="0" w:color="auto"/>
      </w:divBdr>
    </w:div>
    <w:div w:id="72826911">
      <w:bodyDiv w:val="1"/>
      <w:marLeft w:val="0"/>
      <w:marRight w:val="0"/>
      <w:marTop w:val="0"/>
      <w:marBottom w:val="0"/>
      <w:divBdr>
        <w:top w:val="none" w:sz="0" w:space="0" w:color="auto"/>
        <w:left w:val="none" w:sz="0" w:space="0" w:color="auto"/>
        <w:bottom w:val="none" w:sz="0" w:space="0" w:color="auto"/>
        <w:right w:val="none" w:sz="0" w:space="0" w:color="auto"/>
      </w:divBdr>
    </w:div>
    <w:div w:id="74252677">
      <w:bodyDiv w:val="1"/>
      <w:marLeft w:val="0"/>
      <w:marRight w:val="0"/>
      <w:marTop w:val="0"/>
      <w:marBottom w:val="0"/>
      <w:divBdr>
        <w:top w:val="none" w:sz="0" w:space="0" w:color="auto"/>
        <w:left w:val="none" w:sz="0" w:space="0" w:color="auto"/>
        <w:bottom w:val="none" w:sz="0" w:space="0" w:color="auto"/>
        <w:right w:val="none" w:sz="0" w:space="0" w:color="auto"/>
      </w:divBdr>
    </w:div>
    <w:div w:id="77334097">
      <w:bodyDiv w:val="1"/>
      <w:marLeft w:val="0"/>
      <w:marRight w:val="0"/>
      <w:marTop w:val="0"/>
      <w:marBottom w:val="0"/>
      <w:divBdr>
        <w:top w:val="none" w:sz="0" w:space="0" w:color="auto"/>
        <w:left w:val="none" w:sz="0" w:space="0" w:color="auto"/>
        <w:bottom w:val="none" w:sz="0" w:space="0" w:color="auto"/>
        <w:right w:val="none" w:sz="0" w:space="0" w:color="auto"/>
      </w:divBdr>
    </w:div>
    <w:div w:id="77408791">
      <w:bodyDiv w:val="1"/>
      <w:marLeft w:val="0"/>
      <w:marRight w:val="0"/>
      <w:marTop w:val="0"/>
      <w:marBottom w:val="0"/>
      <w:divBdr>
        <w:top w:val="none" w:sz="0" w:space="0" w:color="auto"/>
        <w:left w:val="none" w:sz="0" w:space="0" w:color="auto"/>
        <w:bottom w:val="none" w:sz="0" w:space="0" w:color="auto"/>
        <w:right w:val="none" w:sz="0" w:space="0" w:color="auto"/>
      </w:divBdr>
    </w:div>
    <w:div w:id="77411238">
      <w:bodyDiv w:val="1"/>
      <w:marLeft w:val="0"/>
      <w:marRight w:val="0"/>
      <w:marTop w:val="0"/>
      <w:marBottom w:val="0"/>
      <w:divBdr>
        <w:top w:val="none" w:sz="0" w:space="0" w:color="auto"/>
        <w:left w:val="none" w:sz="0" w:space="0" w:color="auto"/>
        <w:bottom w:val="none" w:sz="0" w:space="0" w:color="auto"/>
        <w:right w:val="none" w:sz="0" w:space="0" w:color="auto"/>
      </w:divBdr>
    </w:div>
    <w:div w:id="77870744">
      <w:bodyDiv w:val="1"/>
      <w:marLeft w:val="0"/>
      <w:marRight w:val="0"/>
      <w:marTop w:val="0"/>
      <w:marBottom w:val="0"/>
      <w:divBdr>
        <w:top w:val="none" w:sz="0" w:space="0" w:color="auto"/>
        <w:left w:val="none" w:sz="0" w:space="0" w:color="auto"/>
        <w:bottom w:val="none" w:sz="0" w:space="0" w:color="auto"/>
        <w:right w:val="none" w:sz="0" w:space="0" w:color="auto"/>
      </w:divBdr>
    </w:div>
    <w:div w:id="77943483">
      <w:bodyDiv w:val="1"/>
      <w:marLeft w:val="0"/>
      <w:marRight w:val="0"/>
      <w:marTop w:val="0"/>
      <w:marBottom w:val="0"/>
      <w:divBdr>
        <w:top w:val="none" w:sz="0" w:space="0" w:color="auto"/>
        <w:left w:val="none" w:sz="0" w:space="0" w:color="auto"/>
        <w:bottom w:val="none" w:sz="0" w:space="0" w:color="auto"/>
        <w:right w:val="none" w:sz="0" w:space="0" w:color="auto"/>
      </w:divBdr>
    </w:div>
    <w:div w:id="79261641">
      <w:bodyDiv w:val="1"/>
      <w:marLeft w:val="0"/>
      <w:marRight w:val="0"/>
      <w:marTop w:val="0"/>
      <w:marBottom w:val="0"/>
      <w:divBdr>
        <w:top w:val="none" w:sz="0" w:space="0" w:color="auto"/>
        <w:left w:val="none" w:sz="0" w:space="0" w:color="auto"/>
        <w:bottom w:val="none" w:sz="0" w:space="0" w:color="auto"/>
        <w:right w:val="none" w:sz="0" w:space="0" w:color="auto"/>
      </w:divBdr>
    </w:div>
    <w:div w:id="79496953">
      <w:bodyDiv w:val="1"/>
      <w:marLeft w:val="0"/>
      <w:marRight w:val="0"/>
      <w:marTop w:val="0"/>
      <w:marBottom w:val="0"/>
      <w:divBdr>
        <w:top w:val="none" w:sz="0" w:space="0" w:color="auto"/>
        <w:left w:val="none" w:sz="0" w:space="0" w:color="auto"/>
        <w:bottom w:val="none" w:sz="0" w:space="0" w:color="auto"/>
        <w:right w:val="none" w:sz="0" w:space="0" w:color="auto"/>
      </w:divBdr>
    </w:div>
    <w:div w:id="80883488">
      <w:bodyDiv w:val="1"/>
      <w:marLeft w:val="0"/>
      <w:marRight w:val="0"/>
      <w:marTop w:val="0"/>
      <w:marBottom w:val="0"/>
      <w:divBdr>
        <w:top w:val="none" w:sz="0" w:space="0" w:color="auto"/>
        <w:left w:val="none" w:sz="0" w:space="0" w:color="auto"/>
        <w:bottom w:val="none" w:sz="0" w:space="0" w:color="auto"/>
        <w:right w:val="none" w:sz="0" w:space="0" w:color="auto"/>
      </w:divBdr>
    </w:div>
    <w:div w:id="82336675">
      <w:bodyDiv w:val="1"/>
      <w:marLeft w:val="0"/>
      <w:marRight w:val="0"/>
      <w:marTop w:val="0"/>
      <w:marBottom w:val="0"/>
      <w:divBdr>
        <w:top w:val="none" w:sz="0" w:space="0" w:color="auto"/>
        <w:left w:val="none" w:sz="0" w:space="0" w:color="auto"/>
        <w:bottom w:val="none" w:sz="0" w:space="0" w:color="auto"/>
        <w:right w:val="none" w:sz="0" w:space="0" w:color="auto"/>
      </w:divBdr>
    </w:div>
    <w:div w:id="82341265">
      <w:bodyDiv w:val="1"/>
      <w:marLeft w:val="0"/>
      <w:marRight w:val="0"/>
      <w:marTop w:val="0"/>
      <w:marBottom w:val="0"/>
      <w:divBdr>
        <w:top w:val="none" w:sz="0" w:space="0" w:color="auto"/>
        <w:left w:val="none" w:sz="0" w:space="0" w:color="auto"/>
        <w:bottom w:val="none" w:sz="0" w:space="0" w:color="auto"/>
        <w:right w:val="none" w:sz="0" w:space="0" w:color="auto"/>
      </w:divBdr>
    </w:div>
    <w:div w:id="82731061">
      <w:bodyDiv w:val="1"/>
      <w:marLeft w:val="0"/>
      <w:marRight w:val="0"/>
      <w:marTop w:val="0"/>
      <w:marBottom w:val="0"/>
      <w:divBdr>
        <w:top w:val="none" w:sz="0" w:space="0" w:color="auto"/>
        <w:left w:val="none" w:sz="0" w:space="0" w:color="auto"/>
        <w:bottom w:val="none" w:sz="0" w:space="0" w:color="auto"/>
        <w:right w:val="none" w:sz="0" w:space="0" w:color="auto"/>
      </w:divBdr>
    </w:div>
    <w:div w:id="83918698">
      <w:bodyDiv w:val="1"/>
      <w:marLeft w:val="0"/>
      <w:marRight w:val="0"/>
      <w:marTop w:val="0"/>
      <w:marBottom w:val="0"/>
      <w:divBdr>
        <w:top w:val="none" w:sz="0" w:space="0" w:color="auto"/>
        <w:left w:val="none" w:sz="0" w:space="0" w:color="auto"/>
        <w:bottom w:val="none" w:sz="0" w:space="0" w:color="auto"/>
        <w:right w:val="none" w:sz="0" w:space="0" w:color="auto"/>
      </w:divBdr>
    </w:div>
    <w:div w:id="84419867">
      <w:bodyDiv w:val="1"/>
      <w:marLeft w:val="0"/>
      <w:marRight w:val="0"/>
      <w:marTop w:val="0"/>
      <w:marBottom w:val="0"/>
      <w:divBdr>
        <w:top w:val="none" w:sz="0" w:space="0" w:color="auto"/>
        <w:left w:val="none" w:sz="0" w:space="0" w:color="auto"/>
        <w:bottom w:val="none" w:sz="0" w:space="0" w:color="auto"/>
        <w:right w:val="none" w:sz="0" w:space="0" w:color="auto"/>
      </w:divBdr>
    </w:div>
    <w:div w:id="87193475">
      <w:bodyDiv w:val="1"/>
      <w:marLeft w:val="0"/>
      <w:marRight w:val="0"/>
      <w:marTop w:val="0"/>
      <w:marBottom w:val="0"/>
      <w:divBdr>
        <w:top w:val="none" w:sz="0" w:space="0" w:color="auto"/>
        <w:left w:val="none" w:sz="0" w:space="0" w:color="auto"/>
        <w:bottom w:val="none" w:sz="0" w:space="0" w:color="auto"/>
        <w:right w:val="none" w:sz="0" w:space="0" w:color="auto"/>
      </w:divBdr>
    </w:div>
    <w:div w:id="87433875">
      <w:bodyDiv w:val="1"/>
      <w:marLeft w:val="0"/>
      <w:marRight w:val="0"/>
      <w:marTop w:val="0"/>
      <w:marBottom w:val="0"/>
      <w:divBdr>
        <w:top w:val="none" w:sz="0" w:space="0" w:color="auto"/>
        <w:left w:val="none" w:sz="0" w:space="0" w:color="auto"/>
        <w:bottom w:val="none" w:sz="0" w:space="0" w:color="auto"/>
        <w:right w:val="none" w:sz="0" w:space="0" w:color="auto"/>
      </w:divBdr>
    </w:div>
    <w:div w:id="87502017">
      <w:bodyDiv w:val="1"/>
      <w:marLeft w:val="0"/>
      <w:marRight w:val="0"/>
      <w:marTop w:val="0"/>
      <w:marBottom w:val="0"/>
      <w:divBdr>
        <w:top w:val="none" w:sz="0" w:space="0" w:color="auto"/>
        <w:left w:val="none" w:sz="0" w:space="0" w:color="auto"/>
        <w:bottom w:val="none" w:sz="0" w:space="0" w:color="auto"/>
        <w:right w:val="none" w:sz="0" w:space="0" w:color="auto"/>
      </w:divBdr>
    </w:div>
    <w:div w:id="87972291">
      <w:bodyDiv w:val="1"/>
      <w:marLeft w:val="0"/>
      <w:marRight w:val="0"/>
      <w:marTop w:val="0"/>
      <w:marBottom w:val="0"/>
      <w:divBdr>
        <w:top w:val="none" w:sz="0" w:space="0" w:color="auto"/>
        <w:left w:val="none" w:sz="0" w:space="0" w:color="auto"/>
        <w:bottom w:val="none" w:sz="0" w:space="0" w:color="auto"/>
        <w:right w:val="none" w:sz="0" w:space="0" w:color="auto"/>
      </w:divBdr>
    </w:div>
    <w:div w:id="88162439">
      <w:bodyDiv w:val="1"/>
      <w:marLeft w:val="0"/>
      <w:marRight w:val="0"/>
      <w:marTop w:val="0"/>
      <w:marBottom w:val="0"/>
      <w:divBdr>
        <w:top w:val="none" w:sz="0" w:space="0" w:color="auto"/>
        <w:left w:val="none" w:sz="0" w:space="0" w:color="auto"/>
        <w:bottom w:val="none" w:sz="0" w:space="0" w:color="auto"/>
        <w:right w:val="none" w:sz="0" w:space="0" w:color="auto"/>
      </w:divBdr>
    </w:div>
    <w:div w:id="88353476">
      <w:bodyDiv w:val="1"/>
      <w:marLeft w:val="0"/>
      <w:marRight w:val="0"/>
      <w:marTop w:val="0"/>
      <w:marBottom w:val="0"/>
      <w:divBdr>
        <w:top w:val="none" w:sz="0" w:space="0" w:color="auto"/>
        <w:left w:val="none" w:sz="0" w:space="0" w:color="auto"/>
        <w:bottom w:val="none" w:sz="0" w:space="0" w:color="auto"/>
        <w:right w:val="none" w:sz="0" w:space="0" w:color="auto"/>
      </w:divBdr>
    </w:div>
    <w:div w:id="89207790">
      <w:bodyDiv w:val="1"/>
      <w:marLeft w:val="0"/>
      <w:marRight w:val="0"/>
      <w:marTop w:val="0"/>
      <w:marBottom w:val="0"/>
      <w:divBdr>
        <w:top w:val="none" w:sz="0" w:space="0" w:color="auto"/>
        <w:left w:val="none" w:sz="0" w:space="0" w:color="auto"/>
        <w:bottom w:val="none" w:sz="0" w:space="0" w:color="auto"/>
        <w:right w:val="none" w:sz="0" w:space="0" w:color="auto"/>
      </w:divBdr>
    </w:div>
    <w:div w:id="89592561">
      <w:bodyDiv w:val="1"/>
      <w:marLeft w:val="0"/>
      <w:marRight w:val="0"/>
      <w:marTop w:val="0"/>
      <w:marBottom w:val="0"/>
      <w:divBdr>
        <w:top w:val="none" w:sz="0" w:space="0" w:color="auto"/>
        <w:left w:val="none" w:sz="0" w:space="0" w:color="auto"/>
        <w:bottom w:val="none" w:sz="0" w:space="0" w:color="auto"/>
        <w:right w:val="none" w:sz="0" w:space="0" w:color="auto"/>
      </w:divBdr>
      <w:divsChild>
        <w:div w:id="520631771">
          <w:marLeft w:val="547"/>
          <w:marRight w:val="0"/>
          <w:marTop w:val="0"/>
          <w:marBottom w:val="0"/>
          <w:divBdr>
            <w:top w:val="none" w:sz="0" w:space="0" w:color="auto"/>
            <w:left w:val="none" w:sz="0" w:space="0" w:color="auto"/>
            <w:bottom w:val="none" w:sz="0" w:space="0" w:color="auto"/>
            <w:right w:val="none" w:sz="0" w:space="0" w:color="auto"/>
          </w:divBdr>
        </w:div>
        <w:div w:id="887910895">
          <w:marLeft w:val="547"/>
          <w:marRight w:val="0"/>
          <w:marTop w:val="0"/>
          <w:marBottom w:val="0"/>
          <w:divBdr>
            <w:top w:val="none" w:sz="0" w:space="0" w:color="auto"/>
            <w:left w:val="none" w:sz="0" w:space="0" w:color="auto"/>
            <w:bottom w:val="none" w:sz="0" w:space="0" w:color="auto"/>
            <w:right w:val="none" w:sz="0" w:space="0" w:color="auto"/>
          </w:divBdr>
        </w:div>
        <w:div w:id="1301808743">
          <w:marLeft w:val="547"/>
          <w:marRight w:val="0"/>
          <w:marTop w:val="0"/>
          <w:marBottom w:val="0"/>
          <w:divBdr>
            <w:top w:val="none" w:sz="0" w:space="0" w:color="auto"/>
            <w:left w:val="none" w:sz="0" w:space="0" w:color="auto"/>
            <w:bottom w:val="none" w:sz="0" w:space="0" w:color="auto"/>
            <w:right w:val="none" w:sz="0" w:space="0" w:color="auto"/>
          </w:divBdr>
        </w:div>
      </w:divsChild>
    </w:div>
    <w:div w:id="90243703">
      <w:bodyDiv w:val="1"/>
      <w:marLeft w:val="0"/>
      <w:marRight w:val="0"/>
      <w:marTop w:val="0"/>
      <w:marBottom w:val="0"/>
      <w:divBdr>
        <w:top w:val="none" w:sz="0" w:space="0" w:color="auto"/>
        <w:left w:val="none" w:sz="0" w:space="0" w:color="auto"/>
        <w:bottom w:val="none" w:sz="0" w:space="0" w:color="auto"/>
        <w:right w:val="none" w:sz="0" w:space="0" w:color="auto"/>
      </w:divBdr>
    </w:div>
    <w:div w:id="91630086">
      <w:bodyDiv w:val="1"/>
      <w:marLeft w:val="0"/>
      <w:marRight w:val="0"/>
      <w:marTop w:val="0"/>
      <w:marBottom w:val="0"/>
      <w:divBdr>
        <w:top w:val="none" w:sz="0" w:space="0" w:color="auto"/>
        <w:left w:val="none" w:sz="0" w:space="0" w:color="auto"/>
        <w:bottom w:val="none" w:sz="0" w:space="0" w:color="auto"/>
        <w:right w:val="none" w:sz="0" w:space="0" w:color="auto"/>
      </w:divBdr>
    </w:div>
    <w:div w:id="92747700">
      <w:bodyDiv w:val="1"/>
      <w:marLeft w:val="0"/>
      <w:marRight w:val="0"/>
      <w:marTop w:val="0"/>
      <w:marBottom w:val="0"/>
      <w:divBdr>
        <w:top w:val="none" w:sz="0" w:space="0" w:color="auto"/>
        <w:left w:val="none" w:sz="0" w:space="0" w:color="auto"/>
        <w:bottom w:val="none" w:sz="0" w:space="0" w:color="auto"/>
        <w:right w:val="none" w:sz="0" w:space="0" w:color="auto"/>
      </w:divBdr>
    </w:div>
    <w:div w:id="93290380">
      <w:bodyDiv w:val="1"/>
      <w:marLeft w:val="0"/>
      <w:marRight w:val="0"/>
      <w:marTop w:val="0"/>
      <w:marBottom w:val="0"/>
      <w:divBdr>
        <w:top w:val="none" w:sz="0" w:space="0" w:color="auto"/>
        <w:left w:val="none" w:sz="0" w:space="0" w:color="auto"/>
        <w:bottom w:val="none" w:sz="0" w:space="0" w:color="auto"/>
        <w:right w:val="none" w:sz="0" w:space="0" w:color="auto"/>
      </w:divBdr>
    </w:div>
    <w:div w:id="93329433">
      <w:bodyDiv w:val="1"/>
      <w:marLeft w:val="0"/>
      <w:marRight w:val="0"/>
      <w:marTop w:val="0"/>
      <w:marBottom w:val="0"/>
      <w:divBdr>
        <w:top w:val="none" w:sz="0" w:space="0" w:color="auto"/>
        <w:left w:val="none" w:sz="0" w:space="0" w:color="auto"/>
        <w:bottom w:val="none" w:sz="0" w:space="0" w:color="auto"/>
        <w:right w:val="none" w:sz="0" w:space="0" w:color="auto"/>
      </w:divBdr>
    </w:div>
    <w:div w:id="93672631">
      <w:bodyDiv w:val="1"/>
      <w:marLeft w:val="0"/>
      <w:marRight w:val="0"/>
      <w:marTop w:val="0"/>
      <w:marBottom w:val="0"/>
      <w:divBdr>
        <w:top w:val="none" w:sz="0" w:space="0" w:color="auto"/>
        <w:left w:val="none" w:sz="0" w:space="0" w:color="auto"/>
        <w:bottom w:val="none" w:sz="0" w:space="0" w:color="auto"/>
        <w:right w:val="none" w:sz="0" w:space="0" w:color="auto"/>
      </w:divBdr>
    </w:div>
    <w:div w:id="93744865">
      <w:bodyDiv w:val="1"/>
      <w:marLeft w:val="0"/>
      <w:marRight w:val="0"/>
      <w:marTop w:val="0"/>
      <w:marBottom w:val="0"/>
      <w:divBdr>
        <w:top w:val="none" w:sz="0" w:space="0" w:color="auto"/>
        <w:left w:val="none" w:sz="0" w:space="0" w:color="auto"/>
        <w:bottom w:val="none" w:sz="0" w:space="0" w:color="auto"/>
        <w:right w:val="none" w:sz="0" w:space="0" w:color="auto"/>
      </w:divBdr>
    </w:div>
    <w:div w:id="93987069">
      <w:bodyDiv w:val="1"/>
      <w:marLeft w:val="0"/>
      <w:marRight w:val="0"/>
      <w:marTop w:val="0"/>
      <w:marBottom w:val="0"/>
      <w:divBdr>
        <w:top w:val="none" w:sz="0" w:space="0" w:color="auto"/>
        <w:left w:val="none" w:sz="0" w:space="0" w:color="auto"/>
        <w:bottom w:val="none" w:sz="0" w:space="0" w:color="auto"/>
        <w:right w:val="none" w:sz="0" w:space="0" w:color="auto"/>
      </w:divBdr>
    </w:div>
    <w:div w:id="95252722">
      <w:bodyDiv w:val="1"/>
      <w:marLeft w:val="0"/>
      <w:marRight w:val="0"/>
      <w:marTop w:val="0"/>
      <w:marBottom w:val="0"/>
      <w:divBdr>
        <w:top w:val="none" w:sz="0" w:space="0" w:color="auto"/>
        <w:left w:val="none" w:sz="0" w:space="0" w:color="auto"/>
        <w:bottom w:val="none" w:sz="0" w:space="0" w:color="auto"/>
        <w:right w:val="none" w:sz="0" w:space="0" w:color="auto"/>
      </w:divBdr>
    </w:div>
    <w:div w:id="95489658">
      <w:bodyDiv w:val="1"/>
      <w:marLeft w:val="0"/>
      <w:marRight w:val="0"/>
      <w:marTop w:val="0"/>
      <w:marBottom w:val="0"/>
      <w:divBdr>
        <w:top w:val="none" w:sz="0" w:space="0" w:color="auto"/>
        <w:left w:val="none" w:sz="0" w:space="0" w:color="auto"/>
        <w:bottom w:val="none" w:sz="0" w:space="0" w:color="auto"/>
        <w:right w:val="none" w:sz="0" w:space="0" w:color="auto"/>
      </w:divBdr>
    </w:div>
    <w:div w:id="95751746">
      <w:bodyDiv w:val="1"/>
      <w:marLeft w:val="0"/>
      <w:marRight w:val="0"/>
      <w:marTop w:val="0"/>
      <w:marBottom w:val="0"/>
      <w:divBdr>
        <w:top w:val="none" w:sz="0" w:space="0" w:color="auto"/>
        <w:left w:val="none" w:sz="0" w:space="0" w:color="auto"/>
        <w:bottom w:val="none" w:sz="0" w:space="0" w:color="auto"/>
        <w:right w:val="none" w:sz="0" w:space="0" w:color="auto"/>
      </w:divBdr>
    </w:div>
    <w:div w:id="95951982">
      <w:bodyDiv w:val="1"/>
      <w:marLeft w:val="0"/>
      <w:marRight w:val="0"/>
      <w:marTop w:val="0"/>
      <w:marBottom w:val="0"/>
      <w:divBdr>
        <w:top w:val="none" w:sz="0" w:space="0" w:color="auto"/>
        <w:left w:val="none" w:sz="0" w:space="0" w:color="auto"/>
        <w:bottom w:val="none" w:sz="0" w:space="0" w:color="auto"/>
        <w:right w:val="none" w:sz="0" w:space="0" w:color="auto"/>
      </w:divBdr>
    </w:div>
    <w:div w:id="95953578">
      <w:bodyDiv w:val="1"/>
      <w:marLeft w:val="0"/>
      <w:marRight w:val="0"/>
      <w:marTop w:val="0"/>
      <w:marBottom w:val="0"/>
      <w:divBdr>
        <w:top w:val="none" w:sz="0" w:space="0" w:color="auto"/>
        <w:left w:val="none" w:sz="0" w:space="0" w:color="auto"/>
        <w:bottom w:val="none" w:sz="0" w:space="0" w:color="auto"/>
        <w:right w:val="none" w:sz="0" w:space="0" w:color="auto"/>
      </w:divBdr>
    </w:div>
    <w:div w:id="96100104">
      <w:bodyDiv w:val="1"/>
      <w:marLeft w:val="0"/>
      <w:marRight w:val="0"/>
      <w:marTop w:val="0"/>
      <w:marBottom w:val="0"/>
      <w:divBdr>
        <w:top w:val="none" w:sz="0" w:space="0" w:color="auto"/>
        <w:left w:val="none" w:sz="0" w:space="0" w:color="auto"/>
        <w:bottom w:val="none" w:sz="0" w:space="0" w:color="auto"/>
        <w:right w:val="none" w:sz="0" w:space="0" w:color="auto"/>
      </w:divBdr>
    </w:div>
    <w:div w:id="96414283">
      <w:bodyDiv w:val="1"/>
      <w:marLeft w:val="0"/>
      <w:marRight w:val="0"/>
      <w:marTop w:val="0"/>
      <w:marBottom w:val="0"/>
      <w:divBdr>
        <w:top w:val="none" w:sz="0" w:space="0" w:color="auto"/>
        <w:left w:val="none" w:sz="0" w:space="0" w:color="auto"/>
        <w:bottom w:val="none" w:sz="0" w:space="0" w:color="auto"/>
        <w:right w:val="none" w:sz="0" w:space="0" w:color="auto"/>
      </w:divBdr>
      <w:divsChild>
        <w:div w:id="89595115">
          <w:marLeft w:val="547"/>
          <w:marRight w:val="0"/>
          <w:marTop w:val="0"/>
          <w:marBottom w:val="60"/>
          <w:divBdr>
            <w:top w:val="none" w:sz="0" w:space="0" w:color="auto"/>
            <w:left w:val="none" w:sz="0" w:space="0" w:color="auto"/>
            <w:bottom w:val="none" w:sz="0" w:space="0" w:color="auto"/>
            <w:right w:val="none" w:sz="0" w:space="0" w:color="auto"/>
          </w:divBdr>
        </w:div>
        <w:div w:id="523519751">
          <w:marLeft w:val="547"/>
          <w:marRight w:val="0"/>
          <w:marTop w:val="0"/>
          <w:marBottom w:val="60"/>
          <w:divBdr>
            <w:top w:val="none" w:sz="0" w:space="0" w:color="auto"/>
            <w:left w:val="none" w:sz="0" w:space="0" w:color="auto"/>
            <w:bottom w:val="none" w:sz="0" w:space="0" w:color="auto"/>
            <w:right w:val="none" w:sz="0" w:space="0" w:color="auto"/>
          </w:divBdr>
        </w:div>
        <w:div w:id="591477438">
          <w:marLeft w:val="547"/>
          <w:marRight w:val="0"/>
          <w:marTop w:val="0"/>
          <w:marBottom w:val="60"/>
          <w:divBdr>
            <w:top w:val="none" w:sz="0" w:space="0" w:color="auto"/>
            <w:left w:val="none" w:sz="0" w:space="0" w:color="auto"/>
            <w:bottom w:val="none" w:sz="0" w:space="0" w:color="auto"/>
            <w:right w:val="none" w:sz="0" w:space="0" w:color="auto"/>
          </w:divBdr>
        </w:div>
        <w:div w:id="624116452">
          <w:marLeft w:val="547"/>
          <w:marRight w:val="0"/>
          <w:marTop w:val="0"/>
          <w:marBottom w:val="60"/>
          <w:divBdr>
            <w:top w:val="none" w:sz="0" w:space="0" w:color="auto"/>
            <w:left w:val="none" w:sz="0" w:space="0" w:color="auto"/>
            <w:bottom w:val="none" w:sz="0" w:space="0" w:color="auto"/>
            <w:right w:val="none" w:sz="0" w:space="0" w:color="auto"/>
          </w:divBdr>
        </w:div>
        <w:div w:id="932709312">
          <w:marLeft w:val="547"/>
          <w:marRight w:val="0"/>
          <w:marTop w:val="0"/>
          <w:marBottom w:val="60"/>
          <w:divBdr>
            <w:top w:val="none" w:sz="0" w:space="0" w:color="auto"/>
            <w:left w:val="none" w:sz="0" w:space="0" w:color="auto"/>
            <w:bottom w:val="none" w:sz="0" w:space="0" w:color="auto"/>
            <w:right w:val="none" w:sz="0" w:space="0" w:color="auto"/>
          </w:divBdr>
        </w:div>
        <w:div w:id="1030302063">
          <w:marLeft w:val="547"/>
          <w:marRight w:val="0"/>
          <w:marTop w:val="0"/>
          <w:marBottom w:val="60"/>
          <w:divBdr>
            <w:top w:val="none" w:sz="0" w:space="0" w:color="auto"/>
            <w:left w:val="none" w:sz="0" w:space="0" w:color="auto"/>
            <w:bottom w:val="none" w:sz="0" w:space="0" w:color="auto"/>
            <w:right w:val="none" w:sz="0" w:space="0" w:color="auto"/>
          </w:divBdr>
        </w:div>
        <w:div w:id="1431118350">
          <w:marLeft w:val="547"/>
          <w:marRight w:val="0"/>
          <w:marTop w:val="0"/>
          <w:marBottom w:val="60"/>
          <w:divBdr>
            <w:top w:val="none" w:sz="0" w:space="0" w:color="auto"/>
            <w:left w:val="none" w:sz="0" w:space="0" w:color="auto"/>
            <w:bottom w:val="none" w:sz="0" w:space="0" w:color="auto"/>
            <w:right w:val="none" w:sz="0" w:space="0" w:color="auto"/>
          </w:divBdr>
        </w:div>
        <w:div w:id="1551070468">
          <w:marLeft w:val="547"/>
          <w:marRight w:val="0"/>
          <w:marTop w:val="0"/>
          <w:marBottom w:val="60"/>
          <w:divBdr>
            <w:top w:val="none" w:sz="0" w:space="0" w:color="auto"/>
            <w:left w:val="none" w:sz="0" w:space="0" w:color="auto"/>
            <w:bottom w:val="none" w:sz="0" w:space="0" w:color="auto"/>
            <w:right w:val="none" w:sz="0" w:space="0" w:color="auto"/>
          </w:divBdr>
        </w:div>
        <w:div w:id="1836456933">
          <w:marLeft w:val="547"/>
          <w:marRight w:val="0"/>
          <w:marTop w:val="0"/>
          <w:marBottom w:val="60"/>
          <w:divBdr>
            <w:top w:val="none" w:sz="0" w:space="0" w:color="auto"/>
            <w:left w:val="none" w:sz="0" w:space="0" w:color="auto"/>
            <w:bottom w:val="none" w:sz="0" w:space="0" w:color="auto"/>
            <w:right w:val="none" w:sz="0" w:space="0" w:color="auto"/>
          </w:divBdr>
        </w:div>
        <w:div w:id="1890680785">
          <w:marLeft w:val="547"/>
          <w:marRight w:val="0"/>
          <w:marTop w:val="0"/>
          <w:marBottom w:val="60"/>
          <w:divBdr>
            <w:top w:val="none" w:sz="0" w:space="0" w:color="auto"/>
            <w:left w:val="none" w:sz="0" w:space="0" w:color="auto"/>
            <w:bottom w:val="none" w:sz="0" w:space="0" w:color="auto"/>
            <w:right w:val="none" w:sz="0" w:space="0" w:color="auto"/>
          </w:divBdr>
        </w:div>
        <w:div w:id="1897544334">
          <w:marLeft w:val="547"/>
          <w:marRight w:val="0"/>
          <w:marTop w:val="0"/>
          <w:marBottom w:val="60"/>
          <w:divBdr>
            <w:top w:val="none" w:sz="0" w:space="0" w:color="auto"/>
            <w:left w:val="none" w:sz="0" w:space="0" w:color="auto"/>
            <w:bottom w:val="none" w:sz="0" w:space="0" w:color="auto"/>
            <w:right w:val="none" w:sz="0" w:space="0" w:color="auto"/>
          </w:divBdr>
        </w:div>
        <w:div w:id="1978678531">
          <w:marLeft w:val="547"/>
          <w:marRight w:val="0"/>
          <w:marTop w:val="0"/>
          <w:marBottom w:val="60"/>
          <w:divBdr>
            <w:top w:val="none" w:sz="0" w:space="0" w:color="auto"/>
            <w:left w:val="none" w:sz="0" w:space="0" w:color="auto"/>
            <w:bottom w:val="none" w:sz="0" w:space="0" w:color="auto"/>
            <w:right w:val="none" w:sz="0" w:space="0" w:color="auto"/>
          </w:divBdr>
        </w:div>
        <w:div w:id="2121335336">
          <w:marLeft w:val="547"/>
          <w:marRight w:val="0"/>
          <w:marTop w:val="0"/>
          <w:marBottom w:val="60"/>
          <w:divBdr>
            <w:top w:val="none" w:sz="0" w:space="0" w:color="auto"/>
            <w:left w:val="none" w:sz="0" w:space="0" w:color="auto"/>
            <w:bottom w:val="none" w:sz="0" w:space="0" w:color="auto"/>
            <w:right w:val="none" w:sz="0" w:space="0" w:color="auto"/>
          </w:divBdr>
        </w:div>
      </w:divsChild>
    </w:div>
    <w:div w:id="96875506">
      <w:bodyDiv w:val="1"/>
      <w:marLeft w:val="0"/>
      <w:marRight w:val="0"/>
      <w:marTop w:val="0"/>
      <w:marBottom w:val="0"/>
      <w:divBdr>
        <w:top w:val="none" w:sz="0" w:space="0" w:color="auto"/>
        <w:left w:val="none" w:sz="0" w:space="0" w:color="auto"/>
        <w:bottom w:val="none" w:sz="0" w:space="0" w:color="auto"/>
        <w:right w:val="none" w:sz="0" w:space="0" w:color="auto"/>
      </w:divBdr>
    </w:div>
    <w:div w:id="97722021">
      <w:bodyDiv w:val="1"/>
      <w:marLeft w:val="0"/>
      <w:marRight w:val="0"/>
      <w:marTop w:val="0"/>
      <w:marBottom w:val="0"/>
      <w:divBdr>
        <w:top w:val="none" w:sz="0" w:space="0" w:color="auto"/>
        <w:left w:val="none" w:sz="0" w:space="0" w:color="auto"/>
        <w:bottom w:val="none" w:sz="0" w:space="0" w:color="auto"/>
        <w:right w:val="none" w:sz="0" w:space="0" w:color="auto"/>
      </w:divBdr>
    </w:div>
    <w:div w:id="97795981">
      <w:bodyDiv w:val="1"/>
      <w:marLeft w:val="0"/>
      <w:marRight w:val="0"/>
      <w:marTop w:val="0"/>
      <w:marBottom w:val="0"/>
      <w:divBdr>
        <w:top w:val="none" w:sz="0" w:space="0" w:color="auto"/>
        <w:left w:val="none" w:sz="0" w:space="0" w:color="auto"/>
        <w:bottom w:val="none" w:sz="0" w:space="0" w:color="auto"/>
        <w:right w:val="none" w:sz="0" w:space="0" w:color="auto"/>
      </w:divBdr>
    </w:div>
    <w:div w:id="98069735">
      <w:bodyDiv w:val="1"/>
      <w:marLeft w:val="0"/>
      <w:marRight w:val="0"/>
      <w:marTop w:val="0"/>
      <w:marBottom w:val="0"/>
      <w:divBdr>
        <w:top w:val="none" w:sz="0" w:space="0" w:color="auto"/>
        <w:left w:val="none" w:sz="0" w:space="0" w:color="auto"/>
        <w:bottom w:val="none" w:sz="0" w:space="0" w:color="auto"/>
        <w:right w:val="none" w:sz="0" w:space="0" w:color="auto"/>
      </w:divBdr>
    </w:div>
    <w:div w:id="98911115">
      <w:bodyDiv w:val="1"/>
      <w:marLeft w:val="0"/>
      <w:marRight w:val="0"/>
      <w:marTop w:val="0"/>
      <w:marBottom w:val="0"/>
      <w:divBdr>
        <w:top w:val="none" w:sz="0" w:space="0" w:color="auto"/>
        <w:left w:val="none" w:sz="0" w:space="0" w:color="auto"/>
        <w:bottom w:val="none" w:sz="0" w:space="0" w:color="auto"/>
        <w:right w:val="none" w:sz="0" w:space="0" w:color="auto"/>
      </w:divBdr>
    </w:div>
    <w:div w:id="99768106">
      <w:bodyDiv w:val="1"/>
      <w:marLeft w:val="0"/>
      <w:marRight w:val="0"/>
      <w:marTop w:val="0"/>
      <w:marBottom w:val="0"/>
      <w:divBdr>
        <w:top w:val="none" w:sz="0" w:space="0" w:color="auto"/>
        <w:left w:val="none" w:sz="0" w:space="0" w:color="auto"/>
        <w:bottom w:val="none" w:sz="0" w:space="0" w:color="auto"/>
        <w:right w:val="none" w:sz="0" w:space="0" w:color="auto"/>
      </w:divBdr>
    </w:div>
    <w:div w:id="100027473">
      <w:bodyDiv w:val="1"/>
      <w:marLeft w:val="0"/>
      <w:marRight w:val="0"/>
      <w:marTop w:val="0"/>
      <w:marBottom w:val="0"/>
      <w:divBdr>
        <w:top w:val="none" w:sz="0" w:space="0" w:color="auto"/>
        <w:left w:val="none" w:sz="0" w:space="0" w:color="auto"/>
        <w:bottom w:val="none" w:sz="0" w:space="0" w:color="auto"/>
        <w:right w:val="none" w:sz="0" w:space="0" w:color="auto"/>
      </w:divBdr>
    </w:div>
    <w:div w:id="100491715">
      <w:bodyDiv w:val="1"/>
      <w:marLeft w:val="0"/>
      <w:marRight w:val="0"/>
      <w:marTop w:val="0"/>
      <w:marBottom w:val="0"/>
      <w:divBdr>
        <w:top w:val="none" w:sz="0" w:space="0" w:color="auto"/>
        <w:left w:val="none" w:sz="0" w:space="0" w:color="auto"/>
        <w:bottom w:val="none" w:sz="0" w:space="0" w:color="auto"/>
        <w:right w:val="none" w:sz="0" w:space="0" w:color="auto"/>
      </w:divBdr>
      <w:divsChild>
        <w:div w:id="710107513">
          <w:marLeft w:val="360"/>
          <w:marRight w:val="0"/>
          <w:marTop w:val="200"/>
          <w:marBottom w:val="0"/>
          <w:divBdr>
            <w:top w:val="none" w:sz="0" w:space="0" w:color="auto"/>
            <w:left w:val="none" w:sz="0" w:space="0" w:color="auto"/>
            <w:bottom w:val="none" w:sz="0" w:space="0" w:color="auto"/>
            <w:right w:val="none" w:sz="0" w:space="0" w:color="auto"/>
          </w:divBdr>
        </w:div>
        <w:div w:id="1681740381">
          <w:marLeft w:val="360"/>
          <w:marRight w:val="0"/>
          <w:marTop w:val="200"/>
          <w:marBottom w:val="0"/>
          <w:divBdr>
            <w:top w:val="none" w:sz="0" w:space="0" w:color="auto"/>
            <w:left w:val="none" w:sz="0" w:space="0" w:color="auto"/>
            <w:bottom w:val="none" w:sz="0" w:space="0" w:color="auto"/>
            <w:right w:val="none" w:sz="0" w:space="0" w:color="auto"/>
          </w:divBdr>
        </w:div>
        <w:div w:id="1720012749">
          <w:marLeft w:val="360"/>
          <w:marRight w:val="0"/>
          <w:marTop w:val="200"/>
          <w:marBottom w:val="0"/>
          <w:divBdr>
            <w:top w:val="none" w:sz="0" w:space="0" w:color="auto"/>
            <w:left w:val="none" w:sz="0" w:space="0" w:color="auto"/>
            <w:bottom w:val="none" w:sz="0" w:space="0" w:color="auto"/>
            <w:right w:val="none" w:sz="0" w:space="0" w:color="auto"/>
          </w:divBdr>
        </w:div>
        <w:div w:id="1820687889">
          <w:marLeft w:val="360"/>
          <w:marRight w:val="0"/>
          <w:marTop w:val="200"/>
          <w:marBottom w:val="0"/>
          <w:divBdr>
            <w:top w:val="none" w:sz="0" w:space="0" w:color="auto"/>
            <w:left w:val="none" w:sz="0" w:space="0" w:color="auto"/>
            <w:bottom w:val="none" w:sz="0" w:space="0" w:color="auto"/>
            <w:right w:val="none" w:sz="0" w:space="0" w:color="auto"/>
          </w:divBdr>
        </w:div>
        <w:div w:id="2120907474">
          <w:marLeft w:val="360"/>
          <w:marRight w:val="0"/>
          <w:marTop w:val="200"/>
          <w:marBottom w:val="0"/>
          <w:divBdr>
            <w:top w:val="none" w:sz="0" w:space="0" w:color="auto"/>
            <w:left w:val="none" w:sz="0" w:space="0" w:color="auto"/>
            <w:bottom w:val="none" w:sz="0" w:space="0" w:color="auto"/>
            <w:right w:val="none" w:sz="0" w:space="0" w:color="auto"/>
          </w:divBdr>
        </w:div>
      </w:divsChild>
    </w:div>
    <w:div w:id="101653426">
      <w:bodyDiv w:val="1"/>
      <w:marLeft w:val="0"/>
      <w:marRight w:val="0"/>
      <w:marTop w:val="0"/>
      <w:marBottom w:val="0"/>
      <w:divBdr>
        <w:top w:val="none" w:sz="0" w:space="0" w:color="auto"/>
        <w:left w:val="none" w:sz="0" w:space="0" w:color="auto"/>
        <w:bottom w:val="none" w:sz="0" w:space="0" w:color="auto"/>
        <w:right w:val="none" w:sz="0" w:space="0" w:color="auto"/>
      </w:divBdr>
    </w:div>
    <w:div w:id="101927403">
      <w:bodyDiv w:val="1"/>
      <w:marLeft w:val="0"/>
      <w:marRight w:val="0"/>
      <w:marTop w:val="0"/>
      <w:marBottom w:val="0"/>
      <w:divBdr>
        <w:top w:val="none" w:sz="0" w:space="0" w:color="auto"/>
        <w:left w:val="none" w:sz="0" w:space="0" w:color="auto"/>
        <w:bottom w:val="none" w:sz="0" w:space="0" w:color="auto"/>
        <w:right w:val="none" w:sz="0" w:space="0" w:color="auto"/>
      </w:divBdr>
    </w:div>
    <w:div w:id="102237738">
      <w:bodyDiv w:val="1"/>
      <w:marLeft w:val="0"/>
      <w:marRight w:val="0"/>
      <w:marTop w:val="0"/>
      <w:marBottom w:val="0"/>
      <w:divBdr>
        <w:top w:val="none" w:sz="0" w:space="0" w:color="auto"/>
        <w:left w:val="none" w:sz="0" w:space="0" w:color="auto"/>
        <w:bottom w:val="none" w:sz="0" w:space="0" w:color="auto"/>
        <w:right w:val="none" w:sz="0" w:space="0" w:color="auto"/>
      </w:divBdr>
    </w:div>
    <w:div w:id="102917361">
      <w:bodyDiv w:val="1"/>
      <w:marLeft w:val="0"/>
      <w:marRight w:val="0"/>
      <w:marTop w:val="0"/>
      <w:marBottom w:val="0"/>
      <w:divBdr>
        <w:top w:val="none" w:sz="0" w:space="0" w:color="auto"/>
        <w:left w:val="none" w:sz="0" w:space="0" w:color="auto"/>
        <w:bottom w:val="none" w:sz="0" w:space="0" w:color="auto"/>
        <w:right w:val="none" w:sz="0" w:space="0" w:color="auto"/>
      </w:divBdr>
    </w:div>
    <w:div w:id="102963195">
      <w:bodyDiv w:val="1"/>
      <w:marLeft w:val="0"/>
      <w:marRight w:val="0"/>
      <w:marTop w:val="0"/>
      <w:marBottom w:val="0"/>
      <w:divBdr>
        <w:top w:val="none" w:sz="0" w:space="0" w:color="auto"/>
        <w:left w:val="none" w:sz="0" w:space="0" w:color="auto"/>
        <w:bottom w:val="none" w:sz="0" w:space="0" w:color="auto"/>
        <w:right w:val="none" w:sz="0" w:space="0" w:color="auto"/>
      </w:divBdr>
    </w:div>
    <w:div w:id="105079340">
      <w:bodyDiv w:val="1"/>
      <w:marLeft w:val="0"/>
      <w:marRight w:val="0"/>
      <w:marTop w:val="0"/>
      <w:marBottom w:val="0"/>
      <w:divBdr>
        <w:top w:val="none" w:sz="0" w:space="0" w:color="auto"/>
        <w:left w:val="none" w:sz="0" w:space="0" w:color="auto"/>
        <w:bottom w:val="none" w:sz="0" w:space="0" w:color="auto"/>
        <w:right w:val="none" w:sz="0" w:space="0" w:color="auto"/>
      </w:divBdr>
    </w:div>
    <w:div w:id="105545456">
      <w:bodyDiv w:val="1"/>
      <w:marLeft w:val="0"/>
      <w:marRight w:val="0"/>
      <w:marTop w:val="0"/>
      <w:marBottom w:val="0"/>
      <w:divBdr>
        <w:top w:val="none" w:sz="0" w:space="0" w:color="auto"/>
        <w:left w:val="none" w:sz="0" w:space="0" w:color="auto"/>
        <w:bottom w:val="none" w:sz="0" w:space="0" w:color="auto"/>
        <w:right w:val="none" w:sz="0" w:space="0" w:color="auto"/>
      </w:divBdr>
    </w:div>
    <w:div w:id="105584606">
      <w:bodyDiv w:val="1"/>
      <w:marLeft w:val="0"/>
      <w:marRight w:val="0"/>
      <w:marTop w:val="0"/>
      <w:marBottom w:val="0"/>
      <w:divBdr>
        <w:top w:val="none" w:sz="0" w:space="0" w:color="auto"/>
        <w:left w:val="none" w:sz="0" w:space="0" w:color="auto"/>
        <w:bottom w:val="none" w:sz="0" w:space="0" w:color="auto"/>
        <w:right w:val="none" w:sz="0" w:space="0" w:color="auto"/>
      </w:divBdr>
    </w:div>
    <w:div w:id="106627688">
      <w:bodyDiv w:val="1"/>
      <w:marLeft w:val="0"/>
      <w:marRight w:val="0"/>
      <w:marTop w:val="0"/>
      <w:marBottom w:val="0"/>
      <w:divBdr>
        <w:top w:val="none" w:sz="0" w:space="0" w:color="auto"/>
        <w:left w:val="none" w:sz="0" w:space="0" w:color="auto"/>
        <w:bottom w:val="none" w:sz="0" w:space="0" w:color="auto"/>
        <w:right w:val="none" w:sz="0" w:space="0" w:color="auto"/>
      </w:divBdr>
    </w:div>
    <w:div w:id="107311321">
      <w:bodyDiv w:val="1"/>
      <w:marLeft w:val="0"/>
      <w:marRight w:val="0"/>
      <w:marTop w:val="0"/>
      <w:marBottom w:val="0"/>
      <w:divBdr>
        <w:top w:val="none" w:sz="0" w:space="0" w:color="auto"/>
        <w:left w:val="none" w:sz="0" w:space="0" w:color="auto"/>
        <w:bottom w:val="none" w:sz="0" w:space="0" w:color="auto"/>
        <w:right w:val="none" w:sz="0" w:space="0" w:color="auto"/>
      </w:divBdr>
    </w:div>
    <w:div w:id="107355277">
      <w:bodyDiv w:val="1"/>
      <w:marLeft w:val="0"/>
      <w:marRight w:val="0"/>
      <w:marTop w:val="0"/>
      <w:marBottom w:val="0"/>
      <w:divBdr>
        <w:top w:val="none" w:sz="0" w:space="0" w:color="auto"/>
        <w:left w:val="none" w:sz="0" w:space="0" w:color="auto"/>
        <w:bottom w:val="none" w:sz="0" w:space="0" w:color="auto"/>
        <w:right w:val="none" w:sz="0" w:space="0" w:color="auto"/>
      </w:divBdr>
    </w:div>
    <w:div w:id="109788931">
      <w:bodyDiv w:val="1"/>
      <w:marLeft w:val="0"/>
      <w:marRight w:val="0"/>
      <w:marTop w:val="0"/>
      <w:marBottom w:val="0"/>
      <w:divBdr>
        <w:top w:val="none" w:sz="0" w:space="0" w:color="auto"/>
        <w:left w:val="none" w:sz="0" w:space="0" w:color="auto"/>
        <w:bottom w:val="none" w:sz="0" w:space="0" w:color="auto"/>
        <w:right w:val="none" w:sz="0" w:space="0" w:color="auto"/>
      </w:divBdr>
    </w:div>
    <w:div w:id="109934245">
      <w:bodyDiv w:val="1"/>
      <w:marLeft w:val="0"/>
      <w:marRight w:val="0"/>
      <w:marTop w:val="0"/>
      <w:marBottom w:val="0"/>
      <w:divBdr>
        <w:top w:val="none" w:sz="0" w:space="0" w:color="auto"/>
        <w:left w:val="none" w:sz="0" w:space="0" w:color="auto"/>
        <w:bottom w:val="none" w:sz="0" w:space="0" w:color="auto"/>
        <w:right w:val="none" w:sz="0" w:space="0" w:color="auto"/>
      </w:divBdr>
    </w:div>
    <w:div w:id="110323225">
      <w:bodyDiv w:val="1"/>
      <w:marLeft w:val="0"/>
      <w:marRight w:val="0"/>
      <w:marTop w:val="0"/>
      <w:marBottom w:val="0"/>
      <w:divBdr>
        <w:top w:val="none" w:sz="0" w:space="0" w:color="auto"/>
        <w:left w:val="none" w:sz="0" w:space="0" w:color="auto"/>
        <w:bottom w:val="none" w:sz="0" w:space="0" w:color="auto"/>
        <w:right w:val="none" w:sz="0" w:space="0" w:color="auto"/>
      </w:divBdr>
    </w:div>
    <w:div w:id="110708544">
      <w:bodyDiv w:val="1"/>
      <w:marLeft w:val="0"/>
      <w:marRight w:val="0"/>
      <w:marTop w:val="0"/>
      <w:marBottom w:val="0"/>
      <w:divBdr>
        <w:top w:val="none" w:sz="0" w:space="0" w:color="auto"/>
        <w:left w:val="none" w:sz="0" w:space="0" w:color="auto"/>
        <w:bottom w:val="none" w:sz="0" w:space="0" w:color="auto"/>
        <w:right w:val="none" w:sz="0" w:space="0" w:color="auto"/>
      </w:divBdr>
    </w:div>
    <w:div w:id="110781732">
      <w:bodyDiv w:val="1"/>
      <w:marLeft w:val="0"/>
      <w:marRight w:val="0"/>
      <w:marTop w:val="0"/>
      <w:marBottom w:val="0"/>
      <w:divBdr>
        <w:top w:val="none" w:sz="0" w:space="0" w:color="auto"/>
        <w:left w:val="none" w:sz="0" w:space="0" w:color="auto"/>
        <w:bottom w:val="none" w:sz="0" w:space="0" w:color="auto"/>
        <w:right w:val="none" w:sz="0" w:space="0" w:color="auto"/>
      </w:divBdr>
    </w:div>
    <w:div w:id="111754273">
      <w:bodyDiv w:val="1"/>
      <w:marLeft w:val="0"/>
      <w:marRight w:val="0"/>
      <w:marTop w:val="0"/>
      <w:marBottom w:val="0"/>
      <w:divBdr>
        <w:top w:val="none" w:sz="0" w:space="0" w:color="auto"/>
        <w:left w:val="none" w:sz="0" w:space="0" w:color="auto"/>
        <w:bottom w:val="none" w:sz="0" w:space="0" w:color="auto"/>
        <w:right w:val="none" w:sz="0" w:space="0" w:color="auto"/>
      </w:divBdr>
    </w:div>
    <w:div w:id="112482334">
      <w:bodyDiv w:val="1"/>
      <w:marLeft w:val="0"/>
      <w:marRight w:val="0"/>
      <w:marTop w:val="0"/>
      <w:marBottom w:val="0"/>
      <w:divBdr>
        <w:top w:val="none" w:sz="0" w:space="0" w:color="auto"/>
        <w:left w:val="none" w:sz="0" w:space="0" w:color="auto"/>
        <w:bottom w:val="none" w:sz="0" w:space="0" w:color="auto"/>
        <w:right w:val="none" w:sz="0" w:space="0" w:color="auto"/>
      </w:divBdr>
    </w:div>
    <w:div w:id="112603626">
      <w:bodyDiv w:val="1"/>
      <w:marLeft w:val="0"/>
      <w:marRight w:val="0"/>
      <w:marTop w:val="0"/>
      <w:marBottom w:val="0"/>
      <w:divBdr>
        <w:top w:val="none" w:sz="0" w:space="0" w:color="auto"/>
        <w:left w:val="none" w:sz="0" w:space="0" w:color="auto"/>
        <w:bottom w:val="none" w:sz="0" w:space="0" w:color="auto"/>
        <w:right w:val="none" w:sz="0" w:space="0" w:color="auto"/>
      </w:divBdr>
    </w:div>
    <w:div w:id="113184683">
      <w:bodyDiv w:val="1"/>
      <w:marLeft w:val="0"/>
      <w:marRight w:val="0"/>
      <w:marTop w:val="0"/>
      <w:marBottom w:val="0"/>
      <w:divBdr>
        <w:top w:val="none" w:sz="0" w:space="0" w:color="auto"/>
        <w:left w:val="none" w:sz="0" w:space="0" w:color="auto"/>
        <w:bottom w:val="none" w:sz="0" w:space="0" w:color="auto"/>
        <w:right w:val="none" w:sz="0" w:space="0" w:color="auto"/>
      </w:divBdr>
    </w:div>
    <w:div w:id="113402510">
      <w:bodyDiv w:val="1"/>
      <w:marLeft w:val="0"/>
      <w:marRight w:val="0"/>
      <w:marTop w:val="0"/>
      <w:marBottom w:val="0"/>
      <w:divBdr>
        <w:top w:val="none" w:sz="0" w:space="0" w:color="auto"/>
        <w:left w:val="none" w:sz="0" w:space="0" w:color="auto"/>
        <w:bottom w:val="none" w:sz="0" w:space="0" w:color="auto"/>
        <w:right w:val="none" w:sz="0" w:space="0" w:color="auto"/>
      </w:divBdr>
    </w:div>
    <w:div w:id="113912081">
      <w:bodyDiv w:val="1"/>
      <w:marLeft w:val="0"/>
      <w:marRight w:val="0"/>
      <w:marTop w:val="0"/>
      <w:marBottom w:val="0"/>
      <w:divBdr>
        <w:top w:val="none" w:sz="0" w:space="0" w:color="auto"/>
        <w:left w:val="none" w:sz="0" w:space="0" w:color="auto"/>
        <w:bottom w:val="none" w:sz="0" w:space="0" w:color="auto"/>
        <w:right w:val="none" w:sz="0" w:space="0" w:color="auto"/>
      </w:divBdr>
    </w:div>
    <w:div w:id="114569834">
      <w:bodyDiv w:val="1"/>
      <w:marLeft w:val="0"/>
      <w:marRight w:val="0"/>
      <w:marTop w:val="0"/>
      <w:marBottom w:val="0"/>
      <w:divBdr>
        <w:top w:val="none" w:sz="0" w:space="0" w:color="auto"/>
        <w:left w:val="none" w:sz="0" w:space="0" w:color="auto"/>
        <w:bottom w:val="none" w:sz="0" w:space="0" w:color="auto"/>
        <w:right w:val="none" w:sz="0" w:space="0" w:color="auto"/>
      </w:divBdr>
    </w:div>
    <w:div w:id="114717508">
      <w:bodyDiv w:val="1"/>
      <w:marLeft w:val="0"/>
      <w:marRight w:val="0"/>
      <w:marTop w:val="0"/>
      <w:marBottom w:val="0"/>
      <w:divBdr>
        <w:top w:val="none" w:sz="0" w:space="0" w:color="auto"/>
        <w:left w:val="none" w:sz="0" w:space="0" w:color="auto"/>
        <w:bottom w:val="none" w:sz="0" w:space="0" w:color="auto"/>
        <w:right w:val="none" w:sz="0" w:space="0" w:color="auto"/>
      </w:divBdr>
    </w:div>
    <w:div w:id="115367122">
      <w:bodyDiv w:val="1"/>
      <w:marLeft w:val="0"/>
      <w:marRight w:val="0"/>
      <w:marTop w:val="0"/>
      <w:marBottom w:val="0"/>
      <w:divBdr>
        <w:top w:val="none" w:sz="0" w:space="0" w:color="auto"/>
        <w:left w:val="none" w:sz="0" w:space="0" w:color="auto"/>
        <w:bottom w:val="none" w:sz="0" w:space="0" w:color="auto"/>
        <w:right w:val="none" w:sz="0" w:space="0" w:color="auto"/>
      </w:divBdr>
    </w:div>
    <w:div w:id="115567187">
      <w:bodyDiv w:val="1"/>
      <w:marLeft w:val="0"/>
      <w:marRight w:val="0"/>
      <w:marTop w:val="0"/>
      <w:marBottom w:val="0"/>
      <w:divBdr>
        <w:top w:val="none" w:sz="0" w:space="0" w:color="auto"/>
        <w:left w:val="none" w:sz="0" w:space="0" w:color="auto"/>
        <w:bottom w:val="none" w:sz="0" w:space="0" w:color="auto"/>
        <w:right w:val="none" w:sz="0" w:space="0" w:color="auto"/>
      </w:divBdr>
    </w:div>
    <w:div w:id="116922959">
      <w:bodyDiv w:val="1"/>
      <w:marLeft w:val="0"/>
      <w:marRight w:val="0"/>
      <w:marTop w:val="0"/>
      <w:marBottom w:val="0"/>
      <w:divBdr>
        <w:top w:val="none" w:sz="0" w:space="0" w:color="auto"/>
        <w:left w:val="none" w:sz="0" w:space="0" w:color="auto"/>
        <w:bottom w:val="none" w:sz="0" w:space="0" w:color="auto"/>
        <w:right w:val="none" w:sz="0" w:space="0" w:color="auto"/>
      </w:divBdr>
    </w:div>
    <w:div w:id="117260667">
      <w:bodyDiv w:val="1"/>
      <w:marLeft w:val="0"/>
      <w:marRight w:val="0"/>
      <w:marTop w:val="0"/>
      <w:marBottom w:val="0"/>
      <w:divBdr>
        <w:top w:val="none" w:sz="0" w:space="0" w:color="auto"/>
        <w:left w:val="none" w:sz="0" w:space="0" w:color="auto"/>
        <w:bottom w:val="none" w:sz="0" w:space="0" w:color="auto"/>
        <w:right w:val="none" w:sz="0" w:space="0" w:color="auto"/>
      </w:divBdr>
    </w:div>
    <w:div w:id="117382871">
      <w:bodyDiv w:val="1"/>
      <w:marLeft w:val="0"/>
      <w:marRight w:val="0"/>
      <w:marTop w:val="0"/>
      <w:marBottom w:val="0"/>
      <w:divBdr>
        <w:top w:val="none" w:sz="0" w:space="0" w:color="auto"/>
        <w:left w:val="none" w:sz="0" w:space="0" w:color="auto"/>
        <w:bottom w:val="none" w:sz="0" w:space="0" w:color="auto"/>
        <w:right w:val="none" w:sz="0" w:space="0" w:color="auto"/>
      </w:divBdr>
    </w:div>
    <w:div w:id="117916576">
      <w:bodyDiv w:val="1"/>
      <w:marLeft w:val="0"/>
      <w:marRight w:val="0"/>
      <w:marTop w:val="0"/>
      <w:marBottom w:val="0"/>
      <w:divBdr>
        <w:top w:val="none" w:sz="0" w:space="0" w:color="auto"/>
        <w:left w:val="none" w:sz="0" w:space="0" w:color="auto"/>
        <w:bottom w:val="none" w:sz="0" w:space="0" w:color="auto"/>
        <w:right w:val="none" w:sz="0" w:space="0" w:color="auto"/>
      </w:divBdr>
    </w:div>
    <w:div w:id="118110312">
      <w:bodyDiv w:val="1"/>
      <w:marLeft w:val="0"/>
      <w:marRight w:val="0"/>
      <w:marTop w:val="0"/>
      <w:marBottom w:val="0"/>
      <w:divBdr>
        <w:top w:val="none" w:sz="0" w:space="0" w:color="auto"/>
        <w:left w:val="none" w:sz="0" w:space="0" w:color="auto"/>
        <w:bottom w:val="none" w:sz="0" w:space="0" w:color="auto"/>
        <w:right w:val="none" w:sz="0" w:space="0" w:color="auto"/>
      </w:divBdr>
    </w:div>
    <w:div w:id="118191230">
      <w:bodyDiv w:val="1"/>
      <w:marLeft w:val="0"/>
      <w:marRight w:val="0"/>
      <w:marTop w:val="0"/>
      <w:marBottom w:val="0"/>
      <w:divBdr>
        <w:top w:val="none" w:sz="0" w:space="0" w:color="auto"/>
        <w:left w:val="none" w:sz="0" w:space="0" w:color="auto"/>
        <w:bottom w:val="none" w:sz="0" w:space="0" w:color="auto"/>
        <w:right w:val="none" w:sz="0" w:space="0" w:color="auto"/>
      </w:divBdr>
    </w:div>
    <w:div w:id="119883218">
      <w:bodyDiv w:val="1"/>
      <w:marLeft w:val="0"/>
      <w:marRight w:val="0"/>
      <w:marTop w:val="0"/>
      <w:marBottom w:val="0"/>
      <w:divBdr>
        <w:top w:val="none" w:sz="0" w:space="0" w:color="auto"/>
        <w:left w:val="none" w:sz="0" w:space="0" w:color="auto"/>
        <w:bottom w:val="none" w:sz="0" w:space="0" w:color="auto"/>
        <w:right w:val="none" w:sz="0" w:space="0" w:color="auto"/>
      </w:divBdr>
    </w:div>
    <w:div w:id="120390011">
      <w:bodyDiv w:val="1"/>
      <w:marLeft w:val="0"/>
      <w:marRight w:val="0"/>
      <w:marTop w:val="0"/>
      <w:marBottom w:val="0"/>
      <w:divBdr>
        <w:top w:val="none" w:sz="0" w:space="0" w:color="auto"/>
        <w:left w:val="none" w:sz="0" w:space="0" w:color="auto"/>
        <w:bottom w:val="none" w:sz="0" w:space="0" w:color="auto"/>
        <w:right w:val="none" w:sz="0" w:space="0" w:color="auto"/>
      </w:divBdr>
    </w:div>
    <w:div w:id="121315726">
      <w:bodyDiv w:val="1"/>
      <w:marLeft w:val="0"/>
      <w:marRight w:val="0"/>
      <w:marTop w:val="0"/>
      <w:marBottom w:val="0"/>
      <w:divBdr>
        <w:top w:val="none" w:sz="0" w:space="0" w:color="auto"/>
        <w:left w:val="none" w:sz="0" w:space="0" w:color="auto"/>
        <w:bottom w:val="none" w:sz="0" w:space="0" w:color="auto"/>
        <w:right w:val="none" w:sz="0" w:space="0" w:color="auto"/>
      </w:divBdr>
    </w:div>
    <w:div w:id="121847850">
      <w:bodyDiv w:val="1"/>
      <w:marLeft w:val="0"/>
      <w:marRight w:val="0"/>
      <w:marTop w:val="0"/>
      <w:marBottom w:val="0"/>
      <w:divBdr>
        <w:top w:val="none" w:sz="0" w:space="0" w:color="auto"/>
        <w:left w:val="none" w:sz="0" w:space="0" w:color="auto"/>
        <w:bottom w:val="none" w:sz="0" w:space="0" w:color="auto"/>
        <w:right w:val="none" w:sz="0" w:space="0" w:color="auto"/>
      </w:divBdr>
    </w:div>
    <w:div w:id="122887065">
      <w:bodyDiv w:val="1"/>
      <w:marLeft w:val="0"/>
      <w:marRight w:val="0"/>
      <w:marTop w:val="0"/>
      <w:marBottom w:val="0"/>
      <w:divBdr>
        <w:top w:val="none" w:sz="0" w:space="0" w:color="auto"/>
        <w:left w:val="none" w:sz="0" w:space="0" w:color="auto"/>
        <w:bottom w:val="none" w:sz="0" w:space="0" w:color="auto"/>
        <w:right w:val="none" w:sz="0" w:space="0" w:color="auto"/>
      </w:divBdr>
    </w:div>
    <w:div w:id="123736743">
      <w:bodyDiv w:val="1"/>
      <w:marLeft w:val="0"/>
      <w:marRight w:val="0"/>
      <w:marTop w:val="0"/>
      <w:marBottom w:val="0"/>
      <w:divBdr>
        <w:top w:val="none" w:sz="0" w:space="0" w:color="auto"/>
        <w:left w:val="none" w:sz="0" w:space="0" w:color="auto"/>
        <w:bottom w:val="none" w:sz="0" w:space="0" w:color="auto"/>
        <w:right w:val="none" w:sz="0" w:space="0" w:color="auto"/>
      </w:divBdr>
    </w:div>
    <w:div w:id="124126627">
      <w:bodyDiv w:val="1"/>
      <w:marLeft w:val="0"/>
      <w:marRight w:val="0"/>
      <w:marTop w:val="0"/>
      <w:marBottom w:val="0"/>
      <w:divBdr>
        <w:top w:val="none" w:sz="0" w:space="0" w:color="auto"/>
        <w:left w:val="none" w:sz="0" w:space="0" w:color="auto"/>
        <w:bottom w:val="none" w:sz="0" w:space="0" w:color="auto"/>
        <w:right w:val="none" w:sz="0" w:space="0" w:color="auto"/>
      </w:divBdr>
    </w:div>
    <w:div w:id="124398747">
      <w:bodyDiv w:val="1"/>
      <w:marLeft w:val="0"/>
      <w:marRight w:val="0"/>
      <w:marTop w:val="0"/>
      <w:marBottom w:val="0"/>
      <w:divBdr>
        <w:top w:val="none" w:sz="0" w:space="0" w:color="auto"/>
        <w:left w:val="none" w:sz="0" w:space="0" w:color="auto"/>
        <w:bottom w:val="none" w:sz="0" w:space="0" w:color="auto"/>
        <w:right w:val="none" w:sz="0" w:space="0" w:color="auto"/>
      </w:divBdr>
    </w:div>
    <w:div w:id="125008643">
      <w:bodyDiv w:val="1"/>
      <w:marLeft w:val="0"/>
      <w:marRight w:val="0"/>
      <w:marTop w:val="0"/>
      <w:marBottom w:val="0"/>
      <w:divBdr>
        <w:top w:val="none" w:sz="0" w:space="0" w:color="auto"/>
        <w:left w:val="none" w:sz="0" w:space="0" w:color="auto"/>
        <w:bottom w:val="none" w:sz="0" w:space="0" w:color="auto"/>
        <w:right w:val="none" w:sz="0" w:space="0" w:color="auto"/>
      </w:divBdr>
    </w:div>
    <w:div w:id="125047669">
      <w:bodyDiv w:val="1"/>
      <w:marLeft w:val="0"/>
      <w:marRight w:val="0"/>
      <w:marTop w:val="0"/>
      <w:marBottom w:val="0"/>
      <w:divBdr>
        <w:top w:val="none" w:sz="0" w:space="0" w:color="auto"/>
        <w:left w:val="none" w:sz="0" w:space="0" w:color="auto"/>
        <w:bottom w:val="none" w:sz="0" w:space="0" w:color="auto"/>
        <w:right w:val="none" w:sz="0" w:space="0" w:color="auto"/>
      </w:divBdr>
    </w:div>
    <w:div w:id="125707850">
      <w:bodyDiv w:val="1"/>
      <w:marLeft w:val="0"/>
      <w:marRight w:val="0"/>
      <w:marTop w:val="0"/>
      <w:marBottom w:val="0"/>
      <w:divBdr>
        <w:top w:val="none" w:sz="0" w:space="0" w:color="auto"/>
        <w:left w:val="none" w:sz="0" w:space="0" w:color="auto"/>
        <w:bottom w:val="none" w:sz="0" w:space="0" w:color="auto"/>
        <w:right w:val="none" w:sz="0" w:space="0" w:color="auto"/>
      </w:divBdr>
    </w:div>
    <w:div w:id="126901812">
      <w:bodyDiv w:val="1"/>
      <w:marLeft w:val="0"/>
      <w:marRight w:val="0"/>
      <w:marTop w:val="0"/>
      <w:marBottom w:val="0"/>
      <w:divBdr>
        <w:top w:val="none" w:sz="0" w:space="0" w:color="auto"/>
        <w:left w:val="none" w:sz="0" w:space="0" w:color="auto"/>
        <w:bottom w:val="none" w:sz="0" w:space="0" w:color="auto"/>
        <w:right w:val="none" w:sz="0" w:space="0" w:color="auto"/>
      </w:divBdr>
    </w:div>
    <w:div w:id="127670355">
      <w:bodyDiv w:val="1"/>
      <w:marLeft w:val="0"/>
      <w:marRight w:val="0"/>
      <w:marTop w:val="0"/>
      <w:marBottom w:val="0"/>
      <w:divBdr>
        <w:top w:val="none" w:sz="0" w:space="0" w:color="auto"/>
        <w:left w:val="none" w:sz="0" w:space="0" w:color="auto"/>
        <w:bottom w:val="none" w:sz="0" w:space="0" w:color="auto"/>
        <w:right w:val="none" w:sz="0" w:space="0" w:color="auto"/>
      </w:divBdr>
    </w:div>
    <w:div w:id="127817379">
      <w:bodyDiv w:val="1"/>
      <w:marLeft w:val="0"/>
      <w:marRight w:val="0"/>
      <w:marTop w:val="0"/>
      <w:marBottom w:val="0"/>
      <w:divBdr>
        <w:top w:val="none" w:sz="0" w:space="0" w:color="auto"/>
        <w:left w:val="none" w:sz="0" w:space="0" w:color="auto"/>
        <w:bottom w:val="none" w:sz="0" w:space="0" w:color="auto"/>
        <w:right w:val="none" w:sz="0" w:space="0" w:color="auto"/>
      </w:divBdr>
    </w:div>
    <w:div w:id="128516958">
      <w:bodyDiv w:val="1"/>
      <w:marLeft w:val="0"/>
      <w:marRight w:val="0"/>
      <w:marTop w:val="0"/>
      <w:marBottom w:val="0"/>
      <w:divBdr>
        <w:top w:val="none" w:sz="0" w:space="0" w:color="auto"/>
        <w:left w:val="none" w:sz="0" w:space="0" w:color="auto"/>
        <w:bottom w:val="none" w:sz="0" w:space="0" w:color="auto"/>
        <w:right w:val="none" w:sz="0" w:space="0" w:color="auto"/>
      </w:divBdr>
    </w:div>
    <w:div w:id="129321762">
      <w:bodyDiv w:val="1"/>
      <w:marLeft w:val="0"/>
      <w:marRight w:val="0"/>
      <w:marTop w:val="0"/>
      <w:marBottom w:val="0"/>
      <w:divBdr>
        <w:top w:val="none" w:sz="0" w:space="0" w:color="auto"/>
        <w:left w:val="none" w:sz="0" w:space="0" w:color="auto"/>
        <w:bottom w:val="none" w:sz="0" w:space="0" w:color="auto"/>
        <w:right w:val="none" w:sz="0" w:space="0" w:color="auto"/>
      </w:divBdr>
    </w:div>
    <w:div w:id="130905933">
      <w:bodyDiv w:val="1"/>
      <w:marLeft w:val="0"/>
      <w:marRight w:val="0"/>
      <w:marTop w:val="0"/>
      <w:marBottom w:val="0"/>
      <w:divBdr>
        <w:top w:val="none" w:sz="0" w:space="0" w:color="auto"/>
        <w:left w:val="none" w:sz="0" w:space="0" w:color="auto"/>
        <w:bottom w:val="none" w:sz="0" w:space="0" w:color="auto"/>
        <w:right w:val="none" w:sz="0" w:space="0" w:color="auto"/>
      </w:divBdr>
    </w:div>
    <w:div w:id="130947122">
      <w:bodyDiv w:val="1"/>
      <w:marLeft w:val="0"/>
      <w:marRight w:val="0"/>
      <w:marTop w:val="0"/>
      <w:marBottom w:val="0"/>
      <w:divBdr>
        <w:top w:val="none" w:sz="0" w:space="0" w:color="auto"/>
        <w:left w:val="none" w:sz="0" w:space="0" w:color="auto"/>
        <w:bottom w:val="none" w:sz="0" w:space="0" w:color="auto"/>
        <w:right w:val="none" w:sz="0" w:space="0" w:color="auto"/>
      </w:divBdr>
    </w:div>
    <w:div w:id="131944194">
      <w:bodyDiv w:val="1"/>
      <w:marLeft w:val="0"/>
      <w:marRight w:val="0"/>
      <w:marTop w:val="0"/>
      <w:marBottom w:val="0"/>
      <w:divBdr>
        <w:top w:val="none" w:sz="0" w:space="0" w:color="auto"/>
        <w:left w:val="none" w:sz="0" w:space="0" w:color="auto"/>
        <w:bottom w:val="none" w:sz="0" w:space="0" w:color="auto"/>
        <w:right w:val="none" w:sz="0" w:space="0" w:color="auto"/>
      </w:divBdr>
    </w:div>
    <w:div w:id="132257275">
      <w:bodyDiv w:val="1"/>
      <w:marLeft w:val="0"/>
      <w:marRight w:val="0"/>
      <w:marTop w:val="0"/>
      <w:marBottom w:val="0"/>
      <w:divBdr>
        <w:top w:val="none" w:sz="0" w:space="0" w:color="auto"/>
        <w:left w:val="none" w:sz="0" w:space="0" w:color="auto"/>
        <w:bottom w:val="none" w:sz="0" w:space="0" w:color="auto"/>
        <w:right w:val="none" w:sz="0" w:space="0" w:color="auto"/>
      </w:divBdr>
    </w:div>
    <w:div w:id="132404082">
      <w:bodyDiv w:val="1"/>
      <w:marLeft w:val="0"/>
      <w:marRight w:val="0"/>
      <w:marTop w:val="0"/>
      <w:marBottom w:val="0"/>
      <w:divBdr>
        <w:top w:val="none" w:sz="0" w:space="0" w:color="auto"/>
        <w:left w:val="none" w:sz="0" w:space="0" w:color="auto"/>
        <w:bottom w:val="none" w:sz="0" w:space="0" w:color="auto"/>
        <w:right w:val="none" w:sz="0" w:space="0" w:color="auto"/>
      </w:divBdr>
    </w:div>
    <w:div w:id="133909747">
      <w:bodyDiv w:val="1"/>
      <w:marLeft w:val="0"/>
      <w:marRight w:val="0"/>
      <w:marTop w:val="0"/>
      <w:marBottom w:val="0"/>
      <w:divBdr>
        <w:top w:val="none" w:sz="0" w:space="0" w:color="auto"/>
        <w:left w:val="none" w:sz="0" w:space="0" w:color="auto"/>
        <w:bottom w:val="none" w:sz="0" w:space="0" w:color="auto"/>
        <w:right w:val="none" w:sz="0" w:space="0" w:color="auto"/>
      </w:divBdr>
    </w:div>
    <w:div w:id="133912394">
      <w:bodyDiv w:val="1"/>
      <w:marLeft w:val="0"/>
      <w:marRight w:val="0"/>
      <w:marTop w:val="0"/>
      <w:marBottom w:val="0"/>
      <w:divBdr>
        <w:top w:val="none" w:sz="0" w:space="0" w:color="auto"/>
        <w:left w:val="none" w:sz="0" w:space="0" w:color="auto"/>
        <w:bottom w:val="none" w:sz="0" w:space="0" w:color="auto"/>
        <w:right w:val="none" w:sz="0" w:space="0" w:color="auto"/>
      </w:divBdr>
    </w:div>
    <w:div w:id="133914262">
      <w:bodyDiv w:val="1"/>
      <w:marLeft w:val="0"/>
      <w:marRight w:val="0"/>
      <w:marTop w:val="0"/>
      <w:marBottom w:val="0"/>
      <w:divBdr>
        <w:top w:val="none" w:sz="0" w:space="0" w:color="auto"/>
        <w:left w:val="none" w:sz="0" w:space="0" w:color="auto"/>
        <w:bottom w:val="none" w:sz="0" w:space="0" w:color="auto"/>
        <w:right w:val="none" w:sz="0" w:space="0" w:color="auto"/>
      </w:divBdr>
    </w:div>
    <w:div w:id="134108768">
      <w:bodyDiv w:val="1"/>
      <w:marLeft w:val="0"/>
      <w:marRight w:val="0"/>
      <w:marTop w:val="0"/>
      <w:marBottom w:val="0"/>
      <w:divBdr>
        <w:top w:val="none" w:sz="0" w:space="0" w:color="auto"/>
        <w:left w:val="none" w:sz="0" w:space="0" w:color="auto"/>
        <w:bottom w:val="none" w:sz="0" w:space="0" w:color="auto"/>
        <w:right w:val="none" w:sz="0" w:space="0" w:color="auto"/>
      </w:divBdr>
    </w:div>
    <w:div w:id="134228269">
      <w:bodyDiv w:val="1"/>
      <w:marLeft w:val="0"/>
      <w:marRight w:val="0"/>
      <w:marTop w:val="0"/>
      <w:marBottom w:val="0"/>
      <w:divBdr>
        <w:top w:val="none" w:sz="0" w:space="0" w:color="auto"/>
        <w:left w:val="none" w:sz="0" w:space="0" w:color="auto"/>
        <w:bottom w:val="none" w:sz="0" w:space="0" w:color="auto"/>
        <w:right w:val="none" w:sz="0" w:space="0" w:color="auto"/>
      </w:divBdr>
    </w:div>
    <w:div w:id="134959261">
      <w:bodyDiv w:val="1"/>
      <w:marLeft w:val="0"/>
      <w:marRight w:val="0"/>
      <w:marTop w:val="0"/>
      <w:marBottom w:val="0"/>
      <w:divBdr>
        <w:top w:val="none" w:sz="0" w:space="0" w:color="auto"/>
        <w:left w:val="none" w:sz="0" w:space="0" w:color="auto"/>
        <w:bottom w:val="none" w:sz="0" w:space="0" w:color="auto"/>
        <w:right w:val="none" w:sz="0" w:space="0" w:color="auto"/>
      </w:divBdr>
    </w:div>
    <w:div w:id="135606382">
      <w:bodyDiv w:val="1"/>
      <w:marLeft w:val="0"/>
      <w:marRight w:val="0"/>
      <w:marTop w:val="0"/>
      <w:marBottom w:val="0"/>
      <w:divBdr>
        <w:top w:val="none" w:sz="0" w:space="0" w:color="auto"/>
        <w:left w:val="none" w:sz="0" w:space="0" w:color="auto"/>
        <w:bottom w:val="none" w:sz="0" w:space="0" w:color="auto"/>
        <w:right w:val="none" w:sz="0" w:space="0" w:color="auto"/>
      </w:divBdr>
    </w:div>
    <w:div w:id="135685928">
      <w:bodyDiv w:val="1"/>
      <w:marLeft w:val="0"/>
      <w:marRight w:val="0"/>
      <w:marTop w:val="0"/>
      <w:marBottom w:val="0"/>
      <w:divBdr>
        <w:top w:val="none" w:sz="0" w:space="0" w:color="auto"/>
        <w:left w:val="none" w:sz="0" w:space="0" w:color="auto"/>
        <w:bottom w:val="none" w:sz="0" w:space="0" w:color="auto"/>
        <w:right w:val="none" w:sz="0" w:space="0" w:color="auto"/>
      </w:divBdr>
    </w:div>
    <w:div w:id="135800909">
      <w:bodyDiv w:val="1"/>
      <w:marLeft w:val="0"/>
      <w:marRight w:val="0"/>
      <w:marTop w:val="0"/>
      <w:marBottom w:val="0"/>
      <w:divBdr>
        <w:top w:val="none" w:sz="0" w:space="0" w:color="auto"/>
        <w:left w:val="none" w:sz="0" w:space="0" w:color="auto"/>
        <w:bottom w:val="none" w:sz="0" w:space="0" w:color="auto"/>
        <w:right w:val="none" w:sz="0" w:space="0" w:color="auto"/>
      </w:divBdr>
    </w:div>
    <w:div w:id="136530158">
      <w:bodyDiv w:val="1"/>
      <w:marLeft w:val="0"/>
      <w:marRight w:val="0"/>
      <w:marTop w:val="0"/>
      <w:marBottom w:val="0"/>
      <w:divBdr>
        <w:top w:val="none" w:sz="0" w:space="0" w:color="auto"/>
        <w:left w:val="none" w:sz="0" w:space="0" w:color="auto"/>
        <w:bottom w:val="none" w:sz="0" w:space="0" w:color="auto"/>
        <w:right w:val="none" w:sz="0" w:space="0" w:color="auto"/>
      </w:divBdr>
    </w:div>
    <w:div w:id="137068348">
      <w:bodyDiv w:val="1"/>
      <w:marLeft w:val="0"/>
      <w:marRight w:val="0"/>
      <w:marTop w:val="0"/>
      <w:marBottom w:val="0"/>
      <w:divBdr>
        <w:top w:val="none" w:sz="0" w:space="0" w:color="auto"/>
        <w:left w:val="none" w:sz="0" w:space="0" w:color="auto"/>
        <w:bottom w:val="none" w:sz="0" w:space="0" w:color="auto"/>
        <w:right w:val="none" w:sz="0" w:space="0" w:color="auto"/>
      </w:divBdr>
    </w:div>
    <w:div w:id="137695085">
      <w:bodyDiv w:val="1"/>
      <w:marLeft w:val="0"/>
      <w:marRight w:val="0"/>
      <w:marTop w:val="0"/>
      <w:marBottom w:val="0"/>
      <w:divBdr>
        <w:top w:val="none" w:sz="0" w:space="0" w:color="auto"/>
        <w:left w:val="none" w:sz="0" w:space="0" w:color="auto"/>
        <w:bottom w:val="none" w:sz="0" w:space="0" w:color="auto"/>
        <w:right w:val="none" w:sz="0" w:space="0" w:color="auto"/>
      </w:divBdr>
    </w:div>
    <w:div w:id="138084739">
      <w:bodyDiv w:val="1"/>
      <w:marLeft w:val="0"/>
      <w:marRight w:val="0"/>
      <w:marTop w:val="0"/>
      <w:marBottom w:val="0"/>
      <w:divBdr>
        <w:top w:val="none" w:sz="0" w:space="0" w:color="auto"/>
        <w:left w:val="none" w:sz="0" w:space="0" w:color="auto"/>
        <w:bottom w:val="none" w:sz="0" w:space="0" w:color="auto"/>
        <w:right w:val="none" w:sz="0" w:space="0" w:color="auto"/>
      </w:divBdr>
    </w:div>
    <w:div w:id="138160285">
      <w:bodyDiv w:val="1"/>
      <w:marLeft w:val="0"/>
      <w:marRight w:val="0"/>
      <w:marTop w:val="0"/>
      <w:marBottom w:val="0"/>
      <w:divBdr>
        <w:top w:val="none" w:sz="0" w:space="0" w:color="auto"/>
        <w:left w:val="none" w:sz="0" w:space="0" w:color="auto"/>
        <w:bottom w:val="none" w:sz="0" w:space="0" w:color="auto"/>
        <w:right w:val="none" w:sz="0" w:space="0" w:color="auto"/>
      </w:divBdr>
    </w:div>
    <w:div w:id="138615541">
      <w:bodyDiv w:val="1"/>
      <w:marLeft w:val="0"/>
      <w:marRight w:val="0"/>
      <w:marTop w:val="0"/>
      <w:marBottom w:val="0"/>
      <w:divBdr>
        <w:top w:val="none" w:sz="0" w:space="0" w:color="auto"/>
        <w:left w:val="none" w:sz="0" w:space="0" w:color="auto"/>
        <w:bottom w:val="none" w:sz="0" w:space="0" w:color="auto"/>
        <w:right w:val="none" w:sz="0" w:space="0" w:color="auto"/>
      </w:divBdr>
    </w:div>
    <w:div w:id="139276059">
      <w:bodyDiv w:val="1"/>
      <w:marLeft w:val="0"/>
      <w:marRight w:val="0"/>
      <w:marTop w:val="0"/>
      <w:marBottom w:val="0"/>
      <w:divBdr>
        <w:top w:val="none" w:sz="0" w:space="0" w:color="auto"/>
        <w:left w:val="none" w:sz="0" w:space="0" w:color="auto"/>
        <w:bottom w:val="none" w:sz="0" w:space="0" w:color="auto"/>
        <w:right w:val="none" w:sz="0" w:space="0" w:color="auto"/>
      </w:divBdr>
    </w:div>
    <w:div w:id="140391980">
      <w:bodyDiv w:val="1"/>
      <w:marLeft w:val="0"/>
      <w:marRight w:val="0"/>
      <w:marTop w:val="0"/>
      <w:marBottom w:val="0"/>
      <w:divBdr>
        <w:top w:val="none" w:sz="0" w:space="0" w:color="auto"/>
        <w:left w:val="none" w:sz="0" w:space="0" w:color="auto"/>
        <w:bottom w:val="none" w:sz="0" w:space="0" w:color="auto"/>
        <w:right w:val="none" w:sz="0" w:space="0" w:color="auto"/>
      </w:divBdr>
    </w:div>
    <w:div w:id="141315151">
      <w:bodyDiv w:val="1"/>
      <w:marLeft w:val="0"/>
      <w:marRight w:val="0"/>
      <w:marTop w:val="0"/>
      <w:marBottom w:val="0"/>
      <w:divBdr>
        <w:top w:val="none" w:sz="0" w:space="0" w:color="auto"/>
        <w:left w:val="none" w:sz="0" w:space="0" w:color="auto"/>
        <w:bottom w:val="none" w:sz="0" w:space="0" w:color="auto"/>
        <w:right w:val="none" w:sz="0" w:space="0" w:color="auto"/>
      </w:divBdr>
    </w:div>
    <w:div w:id="141317780">
      <w:bodyDiv w:val="1"/>
      <w:marLeft w:val="0"/>
      <w:marRight w:val="0"/>
      <w:marTop w:val="0"/>
      <w:marBottom w:val="0"/>
      <w:divBdr>
        <w:top w:val="none" w:sz="0" w:space="0" w:color="auto"/>
        <w:left w:val="none" w:sz="0" w:space="0" w:color="auto"/>
        <w:bottom w:val="none" w:sz="0" w:space="0" w:color="auto"/>
        <w:right w:val="none" w:sz="0" w:space="0" w:color="auto"/>
      </w:divBdr>
    </w:div>
    <w:div w:id="142044181">
      <w:bodyDiv w:val="1"/>
      <w:marLeft w:val="0"/>
      <w:marRight w:val="0"/>
      <w:marTop w:val="0"/>
      <w:marBottom w:val="0"/>
      <w:divBdr>
        <w:top w:val="none" w:sz="0" w:space="0" w:color="auto"/>
        <w:left w:val="none" w:sz="0" w:space="0" w:color="auto"/>
        <w:bottom w:val="none" w:sz="0" w:space="0" w:color="auto"/>
        <w:right w:val="none" w:sz="0" w:space="0" w:color="auto"/>
      </w:divBdr>
    </w:div>
    <w:div w:id="142819182">
      <w:bodyDiv w:val="1"/>
      <w:marLeft w:val="0"/>
      <w:marRight w:val="0"/>
      <w:marTop w:val="0"/>
      <w:marBottom w:val="0"/>
      <w:divBdr>
        <w:top w:val="none" w:sz="0" w:space="0" w:color="auto"/>
        <w:left w:val="none" w:sz="0" w:space="0" w:color="auto"/>
        <w:bottom w:val="none" w:sz="0" w:space="0" w:color="auto"/>
        <w:right w:val="none" w:sz="0" w:space="0" w:color="auto"/>
      </w:divBdr>
    </w:div>
    <w:div w:id="142935343">
      <w:bodyDiv w:val="1"/>
      <w:marLeft w:val="0"/>
      <w:marRight w:val="0"/>
      <w:marTop w:val="0"/>
      <w:marBottom w:val="0"/>
      <w:divBdr>
        <w:top w:val="none" w:sz="0" w:space="0" w:color="auto"/>
        <w:left w:val="none" w:sz="0" w:space="0" w:color="auto"/>
        <w:bottom w:val="none" w:sz="0" w:space="0" w:color="auto"/>
        <w:right w:val="none" w:sz="0" w:space="0" w:color="auto"/>
      </w:divBdr>
    </w:div>
    <w:div w:id="144053656">
      <w:bodyDiv w:val="1"/>
      <w:marLeft w:val="0"/>
      <w:marRight w:val="0"/>
      <w:marTop w:val="0"/>
      <w:marBottom w:val="0"/>
      <w:divBdr>
        <w:top w:val="none" w:sz="0" w:space="0" w:color="auto"/>
        <w:left w:val="none" w:sz="0" w:space="0" w:color="auto"/>
        <w:bottom w:val="none" w:sz="0" w:space="0" w:color="auto"/>
        <w:right w:val="none" w:sz="0" w:space="0" w:color="auto"/>
      </w:divBdr>
    </w:div>
    <w:div w:id="144902739">
      <w:bodyDiv w:val="1"/>
      <w:marLeft w:val="0"/>
      <w:marRight w:val="0"/>
      <w:marTop w:val="0"/>
      <w:marBottom w:val="0"/>
      <w:divBdr>
        <w:top w:val="none" w:sz="0" w:space="0" w:color="auto"/>
        <w:left w:val="none" w:sz="0" w:space="0" w:color="auto"/>
        <w:bottom w:val="none" w:sz="0" w:space="0" w:color="auto"/>
        <w:right w:val="none" w:sz="0" w:space="0" w:color="auto"/>
      </w:divBdr>
    </w:div>
    <w:div w:id="146092362">
      <w:bodyDiv w:val="1"/>
      <w:marLeft w:val="0"/>
      <w:marRight w:val="0"/>
      <w:marTop w:val="0"/>
      <w:marBottom w:val="0"/>
      <w:divBdr>
        <w:top w:val="none" w:sz="0" w:space="0" w:color="auto"/>
        <w:left w:val="none" w:sz="0" w:space="0" w:color="auto"/>
        <w:bottom w:val="none" w:sz="0" w:space="0" w:color="auto"/>
        <w:right w:val="none" w:sz="0" w:space="0" w:color="auto"/>
      </w:divBdr>
    </w:div>
    <w:div w:id="146944836">
      <w:bodyDiv w:val="1"/>
      <w:marLeft w:val="0"/>
      <w:marRight w:val="0"/>
      <w:marTop w:val="0"/>
      <w:marBottom w:val="0"/>
      <w:divBdr>
        <w:top w:val="none" w:sz="0" w:space="0" w:color="auto"/>
        <w:left w:val="none" w:sz="0" w:space="0" w:color="auto"/>
        <w:bottom w:val="none" w:sz="0" w:space="0" w:color="auto"/>
        <w:right w:val="none" w:sz="0" w:space="0" w:color="auto"/>
      </w:divBdr>
      <w:divsChild>
        <w:div w:id="1594438246">
          <w:marLeft w:val="0"/>
          <w:marRight w:val="0"/>
          <w:marTop w:val="0"/>
          <w:marBottom w:val="0"/>
          <w:divBdr>
            <w:top w:val="none" w:sz="0" w:space="0" w:color="auto"/>
            <w:left w:val="none" w:sz="0" w:space="0" w:color="auto"/>
            <w:bottom w:val="none" w:sz="0" w:space="0" w:color="auto"/>
            <w:right w:val="none" w:sz="0" w:space="0" w:color="auto"/>
          </w:divBdr>
          <w:divsChild>
            <w:div w:id="1671831203">
              <w:marLeft w:val="0"/>
              <w:marRight w:val="0"/>
              <w:marTop w:val="0"/>
              <w:marBottom w:val="0"/>
              <w:divBdr>
                <w:top w:val="none" w:sz="0" w:space="0" w:color="auto"/>
                <w:left w:val="none" w:sz="0" w:space="0" w:color="auto"/>
                <w:bottom w:val="none" w:sz="0" w:space="0" w:color="auto"/>
                <w:right w:val="none" w:sz="0" w:space="0" w:color="auto"/>
              </w:divBdr>
              <w:divsChild>
                <w:div w:id="19251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8265">
      <w:bodyDiv w:val="1"/>
      <w:marLeft w:val="0"/>
      <w:marRight w:val="0"/>
      <w:marTop w:val="0"/>
      <w:marBottom w:val="0"/>
      <w:divBdr>
        <w:top w:val="none" w:sz="0" w:space="0" w:color="auto"/>
        <w:left w:val="none" w:sz="0" w:space="0" w:color="auto"/>
        <w:bottom w:val="none" w:sz="0" w:space="0" w:color="auto"/>
        <w:right w:val="none" w:sz="0" w:space="0" w:color="auto"/>
      </w:divBdr>
    </w:div>
    <w:div w:id="148716382">
      <w:bodyDiv w:val="1"/>
      <w:marLeft w:val="0"/>
      <w:marRight w:val="0"/>
      <w:marTop w:val="0"/>
      <w:marBottom w:val="0"/>
      <w:divBdr>
        <w:top w:val="none" w:sz="0" w:space="0" w:color="auto"/>
        <w:left w:val="none" w:sz="0" w:space="0" w:color="auto"/>
        <w:bottom w:val="none" w:sz="0" w:space="0" w:color="auto"/>
        <w:right w:val="none" w:sz="0" w:space="0" w:color="auto"/>
      </w:divBdr>
    </w:div>
    <w:div w:id="149172403">
      <w:bodyDiv w:val="1"/>
      <w:marLeft w:val="0"/>
      <w:marRight w:val="0"/>
      <w:marTop w:val="0"/>
      <w:marBottom w:val="0"/>
      <w:divBdr>
        <w:top w:val="none" w:sz="0" w:space="0" w:color="auto"/>
        <w:left w:val="none" w:sz="0" w:space="0" w:color="auto"/>
        <w:bottom w:val="none" w:sz="0" w:space="0" w:color="auto"/>
        <w:right w:val="none" w:sz="0" w:space="0" w:color="auto"/>
      </w:divBdr>
      <w:divsChild>
        <w:div w:id="915087716">
          <w:marLeft w:val="0"/>
          <w:marRight w:val="0"/>
          <w:marTop w:val="0"/>
          <w:marBottom w:val="0"/>
          <w:divBdr>
            <w:top w:val="none" w:sz="0" w:space="0" w:color="auto"/>
            <w:left w:val="none" w:sz="0" w:space="0" w:color="auto"/>
            <w:bottom w:val="none" w:sz="0" w:space="0" w:color="auto"/>
            <w:right w:val="none" w:sz="0" w:space="0" w:color="auto"/>
          </w:divBdr>
          <w:divsChild>
            <w:div w:id="713390334">
              <w:marLeft w:val="0"/>
              <w:marRight w:val="0"/>
              <w:marTop w:val="0"/>
              <w:marBottom w:val="0"/>
              <w:divBdr>
                <w:top w:val="single" w:sz="2" w:space="0" w:color="000000"/>
                <w:left w:val="single" w:sz="2" w:space="0" w:color="000000"/>
                <w:bottom w:val="single" w:sz="2" w:space="0" w:color="000000"/>
                <w:right w:val="single" w:sz="2" w:space="0" w:color="000000"/>
              </w:divBdr>
            </w:div>
            <w:div w:id="758404586">
              <w:marLeft w:val="0"/>
              <w:marRight w:val="0"/>
              <w:marTop w:val="0"/>
              <w:marBottom w:val="0"/>
              <w:divBdr>
                <w:top w:val="single" w:sz="2" w:space="0" w:color="000000"/>
                <w:left w:val="single" w:sz="2" w:space="0" w:color="000000"/>
                <w:bottom w:val="single" w:sz="2" w:space="0" w:color="000000"/>
                <w:right w:val="single" w:sz="2" w:space="0" w:color="000000"/>
              </w:divBdr>
            </w:div>
            <w:div w:id="801074882">
              <w:marLeft w:val="0"/>
              <w:marRight w:val="0"/>
              <w:marTop w:val="0"/>
              <w:marBottom w:val="0"/>
              <w:divBdr>
                <w:top w:val="single" w:sz="2" w:space="0" w:color="000000"/>
                <w:left w:val="single" w:sz="2" w:space="0" w:color="000000"/>
                <w:bottom w:val="single" w:sz="2" w:space="0" w:color="000000"/>
                <w:right w:val="single" w:sz="2" w:space="0" w:color="000000"/>
              </w:divBdr>
            </w:div>
            <w:div w:id="861551961">
              <w:marLeft w:val="0"/>
              <w:marRight w:val="0"/>
              <w:marTop w:val="0"/>
              <w:marBottom w:val="0"/>
              <w:divBdr>
                <w:top w:val="single" w:sz="2" w:space="0" w:color="000000"/>
                <w:left w:val="single" w:sz="2" w:space="0" w:color="000000"/>
                <w:bottom w:val="single" w:sz="2" w:space="0" w:color="000000"/>
                <w:right w:val="single" w:sz="2" w:space="0" w:color="000000"/>
              </w:divBdr>
            </w:div>
            <w:div w:id="1561207882">
              <w:marLeft w:val="0"/>
              <w:marRight w:val="0"/>
              <w:marTop w:val="0"/>
              <w:marBottom w:val="0"/>
              <w:divBdr>
                <w:top w:val="single" w:sz="2" w:space="0" w:color="000000"/>
                <w:left w:val="single" w:sz="2" w:space="0" w:color="000000"/>
                <w:bottom w:val="single" w:sz="2" w:space="0" w:color="000000"/>
                <w:right w:val="single" w:sz="2" w:space="0" w:color="000000"/>
              </w:divBdr>
            </w:div>
            <w:div w:id="16755256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9489856">
      <w:bodyDiv w:val="1"/>
      <w:marLeft w:val="0"/>
      <w:marRight w:val="0"/>
      <w:marTop w:val="0"/>
      <w:marBottom w:val="0"/>
      <w:divBdr>
        <w:top w:val="none" w:sz="0" w:space="0" w:color="auto"/>
        <w:left w:val="none" w:sz="0" w:space="0" w:color="auto"/>
        <w:bottom w:val="none" w:sz="0" w:space="0" w:color="auto"/>
        <w:right w:val="none" w:sz="0" w:space="0" w:color="auto"/>
      </w:divBdr>
    </w:div>
    <w:div w:id="149684529">
      <w:bodyDiv w:val="1"/>
      <w:marLeft w:val="0"/>
      <w:marRight w:val="0"/>
      <w:marTop w:val="0"/>
      <w:marBottom w:val="0"/>
      <w:divBdr>
        <w:top w:val="none" w:sz="0" w:space="0" w:color="auto"/>
        <w:left w:val="none" w:sz="0" w:space="0" w:color="auto"/>
        <w:bottom w:val="none" w:sz="0" w:space="0" w:color="auto"/>
        <w:right w:val="none" w:sz="0" w:space="0" w:color="auto"/>
      </w:divBdr>
    </w:div>
    <w:div w:id="149686499">
      <w:bodyDiv w:val="1"/>
      <w:marLeft w:val="0"/>
      <w:marRight w:val="0"/>
      <w:marTop w:val="0"/>
      <w:marBottom w:val="0"/>
      <w:divBdr>
        <w:top w:val="none" w:sz="0" w:space="0" w:color="auto"/>
        <w:left w:val="none" w:sz="0" w:space="0" w:color="auto"/>
        <w:bottom w:val="none" w:sz="0" w:space="0" w:color="auto"/>
        <w:right w:val="none" w:sz="0" w:space="0" w:color="auto"/>
      </w:divBdr>
    </w:div>
    <w:div w:id="150760096">
      <w:bodyDiv w:val="1"/>
      <w:marLeft w:val="0"/>
      <w:marRight w:val="0"/>
      <w:marTop w:val="0"/>
      <w:marBottom w:val="0"/>
      <w:divBdr>
        <w:top w:val="none" w:sz="0" w:space="0" w:color="auto"/>
        <w:left w:val="none" w:sz="0" w:space="0" w:color="auto"/>
        <w:bottom w:val="none" w:sz="0" w:space="0" w:color="auto"/>
        <w:right w:val="none" w:sz="0" w:space="0" w:color="auto"/>
      </w:divBdr>
    </w:div>
    <w:div w:id="151331665">
      <w:bodyDiv w:val="1"/>
      <w:marLeft w:val="0"/>
      <w:marRight w:val="0"/>
      <w:marTop w:val="0"/>
      <w:marBottom w:val="0"/>
      <w:divBdr>
        <w:top w:val="none" w:sz="0" w:space="0" w:color="auto"/>
        <w:left w:val="none" w:sz="0" w:space="0" w:color="auto"/>
        <w:bottom w:val="none" w:sz="0" w:space="0" w:color="auto"/>
        <w:right w:val="none" w:sz="0" w:space="0" w:color="auto"/>
      </w:divBdr>
    </w:div>
    <w:div w:id="151801022">
      <w:bodyDiv w:val="1"/>
      <w:marLeft w:val="0"/>
      <w:marRight w:val="0"/>
      <w:marTop w:val="0"/>
      <w:marBottom w:val="0"/>
      <w:divBdr>
        <w:top w:val="none" w:sz="0" w:space="0" w:color="auto"/>
        <w:left w:val="none" w:sz="0" w:space="0" w:color="auto"/>
        <w:bottom w:val="none" w:sz="0" w:space="0" w:color="auto"/>
        <w:right w:val="none" w:sz="0" w:space="0" w:color="auto"/>
      </w:divBdr>
    </w:div>
    <w:div w:id="152188081">
      <w:bodyDiv w:val="1"/>
      <w:marLeft w:val="0"/>
      <w:marRight w:val="0"/>
      <w:marTop w:val="0"/>
      <w:marBottom w:val="0"/>
      <w:divBdr>
        <w:top w:val="none" w:sz="0" w:space="0" w:color="auto"/>
        <w:left w:val="none" w:sz="0" w:space="0" w:color="auto"/>
        <w:bottom w:val="none" w:sz="0" w:space="0" w:color="auto"/>
        <w:right w:val="none" w:sz="0" w:space="0" w:color="auto"/>
      </w:divBdr>
    </w:div>
    <w:div w:id="152642480">
      <w:bodyDiv w:val="1"/>
      <w:marLeft w:val="0"/>
      <w:marRight w:val="0"/>
      <w:marTop w:val="0"/>
      <w:marBottom w:val="0"/>
      <w:divBdr>
        <w:top w:val="none" w:sz="0" w:space="0" w:color="auto"/>
        <w:left w:val="none" w:sz="0" w:space="0" w:color="auto"/>
        <w:bottom w:val="none" w:sz="0" w:space="0" w:color="auto"/>
        <w:right w:val="none" w:sz="0" w:space="0" w:color="auto"/>
      </w:divBdr>
    </w:div>
    <w:div w:id="152766530">
      <w:bodyDiv w:val="1"/>
      <w:marLeft w:val="0"/>
      <w:marRight w:val="0"/>
      <w:marTop w:val="0"/>
      <w:marBottom w:val="0"/>
      <w:divBdr>
        <w:top w:val="none" w:sz="0" w:space="0" w:color="auto"/>
        <w:left w:val="none" w:sz="0" w:space="0" w:color="auto"/>
        <w:bottom w:val="none" w:sz="0" w:space="0" w:color="auto"/>
        <w:right w:val="none" w:sz="0" w:space="0" w:color="auto"/>
      </w:divBdr>
    </w:div>
    <w:div w:id="154155510">
      <w:bodyDiv w:val="1"/>
      <w:marLeft w:val="0"/>
      <w:marRight w:val="0"/>
      <w:marTop w:val="0"/>
      <w:marBottom w:val="0"/>
      <w:divBdr>
        <w:top w:val="none" w:sz="0" w:space="0" w:color="auto"/>
        <w:left w:val="none" w:sz="0" w:space="0" w:color="auto"/>
        <w:bottom w:val="none" w:sz="0" w:space="0" w:color="auto"/>
        <w:right w:val="none" w:sz="0" w:space="0" w:color="auto"/>
      </w:divBdr>
    </w:div>
    <w:div w:id="154959394">
      <w:bodyDiv w:val="1"/>
      <w:marLeft w:val="0"/>
      <w:marRight w:val="0"/>
      <w:marTop w:val="0"/>
      <w:marBottom w:val="0"/>
      <w:divBdr>
        <w:top w:val="none" w:sz="0" w:space="0" w:color="auto"/>
        <w:left w:val="none" w:sz="0" w:space="0" w:color="auto"/>
        <w:bottom w:val="none" w:sz="0" w:space="0" w:color="auto"/>
        <w:right w:val="none" w:sz="0" w:space="0" w:color="auto"/>
      </w:divBdr>
    </w:div>
    <w:div w:id="155851564">
      <w:bodyDiv w:val="1"/>
      <w:marLeft w:val="0"/>
      <w:marRight w:val="0"/>
      <w:marTop w:val="0"/>
      <w:marBottom w:val="0"/>
      <w:divBdr>
        <w:top w:val="none" w:sz="0" w:space="0" w:color="auto"/>
        <w:left w:val="none" w:sz="0" w:space="0" w:color="auto"/>
        <w:bottom w:val="none" w:sz="0" w:space="0" w:color="auto"/>
        <w:right w:val="none" w:sz="0" w:space="0" w:color="auto"/>
      </w:divBdr>
    </w:div>
    <w:div w:id="156195235">
      <w:bodyDiv w:val="1"/>
      <w:marLeft w:val="0"/>
      <w:marRight w:val="0"/>
      <w:marTop w:val="0"/>
      <w:marBottom w:val="0"/>
      <w:divBdr>
        <w:top w:val="none" w:sz="0" w:space="0" w:color="auto"/>
        <w:left w:val="none" w:sz="0" w:space="0" w:color="auto"/>
        <w:bottom w:val="none" w:sz="0" w:space="0" w:color="auto"/>
        <w:right w:val="none" w:sz="0" w:space="0" w:color="auto"/>
      </w:divBdr>
    </w:div>
    <w:div w:id="156383200">
      <w:bodyDiv w:val="1"/>
      <w:marLeft w:val="0"/>
      <w:marRight w:val="0"/>
      <w:marTop w:val="0"/>
      <w:marBottom w:val="0"/>
      <w:divBdr>
        <w:top w:val="none" w:sz="0" w:space="0" w:color="auto"/>
        <w:left w:val="none" w:sz="0" w:space="0" w:color="auto"/>
        <w:bottom w:val="none" w:sz="0" w:space="0" w:color="auto"/>
        <w:right w:val="none" w:sz="0" w:space="0" w:color="auto"/>
      </w:divBdr>
    </w:div>
    <w:div w:id="156579403">
      <w:bodyDiv w:val="1"/>
      <w:marLeft w:val="0"/>
      <w:marRight w:val="0"/>
      <w:marTop w:val="0"/>
      <w:marBottom w:val="0"/>
      <w:divBdr>
        <w:top w:val="none" w:sz="0" w:space="0" w:color="auto"/>
        <w:left w:val="none" w:sz="0" w:space="0" w:color="auto"/>
        <w:bottom w:val="none" w:sz="0" w:space="0" w:color="auto"/>
        <w:right w:val="none" w:sz="0" w:space="0" w:color="auto"/>
      </w:divBdr>
    </w:div>
    <w:div w:id="157233635">
      <w:bodyDiv w:val="1"/>
      <w:marLeft w:val="0"/>
      <w:marRight w:val="0"/>
      <w:marTop w:val="0"/>
      <w:marBottom w:val="0"/>
      <w:divBdr>
        <w:top w:val="none" w:sz="0" w:space="0" w:color="auto"/>
        <w:left w:val="none" w:sz="0" w:space="0" w:color="auto"/>
        <w:bottom w:val="none" w:sz="0" w:space="0" w:color="auto"/>
        <w:right w:val="none" w:sz="0" w:space="0" w:color="auto"/>
      </w:divBdr>
    </w:div>
    <w:div w:id="157962034">
      <w:bodyDiv w:val="1"/>
      <w:marLeft w:val="0"/>
      <w:marRight w:val="0"/>
      <w:marTop w:val="0"/>
      <w:marBottom w:val="0"/>
      <w:divBdr>
        <w:top w:val="none" w:sz="0" w:space="0" w:color="auto"/>
        <w:left w:val="none" w:sz="0" w:space="0" w:color="auto"/>
        <w:bottom w:val="none" w:sz="0" w:space="0" w:color="auto"/>
        <w:right w:val="none" w:sz="0" w:space="0" w:color="auto"/>
      </w:divBdr>
    </w:div>
    <w:div w:id="158891696">
      <w:bodyDiv w:val="1"/>
      <w:marLeft w:val="0"/>
      <w:marRight w:val="0"/>
      <w:marTop w:val="0"/>
      <w:marBottom w:val="0"/>
      <w:divBdr>
        <w:top w:val="none" w:sz="0" w:space="0" w:color="auto"/>
        <w:left w:val="none" w:sz="0" w:space="0" w:color="auto"/>
        <w:bottom w:val="none" w:sz="0" w:space="0" w:color="auto"/>
        <w:right w:val="none" w:sz="0" w:space="0" w:color="auto"/>
      </w:divBdr>
    </w:div>
    <w:div w:id="159348104">
      <w:bodyDiv w:val="1"/>
      <w:marLeft w:val="0"/>
      <w:marRight w:val="0"/>
      <w:marTop w:val="0"/>
      <w:marBottom w:val="0"/>
      <w:divBdr>
        <w:top w:val="none" w:sz="0" w:space="0" w:color="auto"/>
        <w:left w:val="none" w:sz="0" w:space="0" w:color="auto"/>
        <w:bottom w:val="none" w:sz="0" w:space="0" w:color="auto"/>
        <w:right w:val="none" w:sz="0" w:space="0" w:color="auto"/>
      </w:divBdr>
    </w:div>
    <w:div w:id="159850717">
      <w:bodyDiv w:val="1"/>
      <w:marLeft w:val="0"/>
      <w:marRight w:val="0"/>
      <w:marTop w:val="0"/>
      <w:marBottom w:val="0"/>
      <w:divBdr>
        <w:top w:val="none" w:sz="0" w:space="0" w:color="auto"/>
        <w:left w:val="none" w:sz="0" w:space="0" w:color="auto"/>
        <w:bottom w:val="none" w:sz="0" w:space="0" w:color="auto"/>
        <w:right w:val="none" w:sz="0" w:space="0" w:color="auto"/>
      </w:divBdr>
    </w:div>
    <w:div w:id="159931586">
      <w:bodyDiv w:val="1"/>
      <w:marLeft w:val="0"/>
      <w:marRight w:val="0"/>
      <w:marTop w:val="0"/>
      <w:marBottom w:val="0"/>
      <w:divBdr>
        <w:top w:val="none" w:sz="0" w:space="0" w:color="auto"/>
        <w:left w:val="none" w:sz="0" w:space="0" w:color="auto"/>
        <w:bottom w:val="none" w:sz="0" w:space="0" w:color="auto"/>
        <w:right w:val="none" w:sz="0" w:space="0" w:color="auto"/>
      </w:divBdr>
    </w:div>
    <w:div w:id="160124784">
      <w:bodyDiv w:val="1"/>
      <w:marLeft w:val="0"/>
      <w:marRight w:val="0"/>
      <w:marTop w:val="0"/>
      <w:marBottom w:val="0"/>
      <w:divBdr>
        <w:top w:val="none" w:sz="0" w:space="0" w:color="auto"/>
        <w:left w:val="none" w:sz="0" w:space="0" w:color="auto"/>
        <w:bottom w:val="none" w:sz="0" w:space="0" w:color="auto"/>
        <w:right w:val="none" w:sz="0" w:space="0" w:color="auto"/>
      </w:divBdr>
    </w:div>
    <w:div w:id="160512512">
      <w:bodyDiv w:val="1"/>
      <w:marLeft w:val="0"/>
      <w:marRight w:val="0"/>
      <w:marTop w:val="0"/>
      <w:marBottom w:val="0"/>
      <w:divBdr>
        <w:top w:val="none" w:sz="0" w:space="0" w:color="auto"/>
        <w:left w:val="none" w:sz="0" w:space="0" w:color="auto"/>
        <w:bottom w:val="none" w:sz="0" w:space="0" w:color="auto"/>
        <w:right w:val="none" w:sz="0" w:space="0" w:color="auto"/>
      </w:divBdr>
    </w:div>
    <w:div w:id="160777896">
      <w:bodyDiv w:val="1"/>
      <w:marLeft w:val="0"/>
      <w:marRight w:val="0"/>
      <w:marTop w:val="0"/>
      <w:marBottom w:val="0"/>
      <w:divBdr>
        <w:top w:val="none" w:sz="0" w:space="0" w:color="auto"/>
        <w:left w:val="none" w:sz="0" w:space="0" w:color="auto"/>
        <w:bottom w:val="none" w:sz="0" w:space="0" w:color="auto"/>
        <w:right w:val="none" w:sz="0" w:space="0" w:color="auto"/>
      </w:divBdr>
    </w:div>
    <w:div w:id="160781920">
      <w:bodyDiv w:val="1"/>
      <w:marLeft w:val="0"/>
      <w:marRight w:val="0"/>
      <w:marTop w:val="0"/>
      <w:marBottom w:val="0"/>
      <w:divBdr>
        <w:top w:val="none" w:sz="0" w:space="0" w:color="auto"/>
        <w:left w:val="none" w:sz="0" w:space="0" w:color="auto"/>
        <w:bottom w:val="none" w:sz="0" w:space="0" w:color="auto"/>
        <w:right w:val="none" w:sz="0" w:space="0" w:color="auto"/>
      </w:divBdr>
    </w:div>
    <w:div w:id="160825867">
      <w:bodyDiv w:val="1"/>
      <w:marLeft w:val="0"/>
      <w:marRight w:val="0"/>
      <w:marTop w:val="0"/>
      <w:marBottom w:val="0"/>
      <w:divBdr>
        <w:top w:val="none" w:sz="0" w:space="0" w:color="auto"/>
        <w:left w:val="none" w:sz="0" w:space="0" w:color="auto"/>
        <w:bottom w:val="none" w:sz="0" w:space="0" w:color="auto"/>
        <w:right w:val="none" w:sz="0" w:space="0" w:color="auto"/>
      </w:divBdr>
    </w:div>
    <w:div w:id="161314809">
      <w:bodyDiv w:val="1"/>
      <w:marLeft w:val="0"/>
      <w:marRight w:val="0"/>
      <w:marTop w:val="0"/>
      <w:marBottom w:val="0"/>
      <w:divBdr>
        <w:top w:val="none" w:sz="0" w:space="0" w:color="auto"/>
        <w:left w:val="none" w:sz="0" w:space="0" w:color="auto"/>
        <w:bottom w:val="none" w:sz="0" w:space="0" w:color="auto"/>
        <w:right w:val="none" w:sz="0" w:space="0" w:color="auto"/>
      </w:divBdr>
    </w:div>
    <w:div w:id="161360680">
      <w:bodyDiv w:val="1"/>
      <w:marLeft w:val="0"/>
      <w:marRight w:val="0"/>
      <w:marTop w:val="0"/>
      <w:marBottom w:val="0"/>
      <w:divBdr>
        <w:top w:val="none" w:sz="0" w:space="0" w:color="auto"/>
        <w:left w:val="none" w:sz="0" w:space="0" w:color="auto"/>
        <w:bottom w:val="none" w:sz="0" w:space="0" w:color="auto"/>
        <w:right w:val="none" w:sz="0" w:space="0" w:color="auto"/>
      </w:divBdr>
    </w:div>
    <w:div w:id="161700317">
      <w:bodyDiv w:val="1"/>
      <w:marLeft w:val="0"/>
      <w:marRight w:val="0"/>
      <w:marTop w:val="0"/>
      <w:marBottom w:val="0"/>
      <w:divBdr>
        <w:top w:val="none" w:sz="0" w:space="0" w:color="auto"/>
        <w:left w:val="none" w:sz="0" w:space="0" w:color="auto"/>
        <w:bottom w:val="none" w:sz="0" w:space="0" w:color="auto"/>
        <w:right w:val="none" w:sz="0" w:space="0" w:color="auto"/>
      </w:divBdr>
    </w:div>
    <w:div w:id="161893601">
      <w:bodyDiv w:val="1"/>
      <w:marLeft w:val="0"/>
      <w:marRight w:val="0"/>
      <w:marTop w:val="0"/>
      <w:marBottom w:val="0"/>
      <w:divBdr>
        <w:top w:val="none" w:sz="0" w:space="0" w:color="auto"/>
        <w:left w:val="none" w:sz="0" w:space="0" w:color="auto"/>
        <w:bottom w:val="none" w:sz="0" w:space="0" w:color="auto"/>
        <w:right w:val="none" w:sz="0" w:space="0" w:color="auto"/>
      </w:divBdr>
    </w:div>
    <w:div w:id="162473226">
      <w:bodyDiv w:val="1"/>
      <w:marLeft w:val="0"/>
      <w:marRight w:val="0"/>
      <w:marTop w:val="0"/>
      <w:marBottom w:val="0"/>
      <w:divBdr>
        <w:top w:val="none" w:sz="0" w:space="0" w:color="auto"/>
        <w:left w:val="none" w:sz="0" w:space="0" w:color="auto"/>
        <w:bottom w:val="none" w:sz="0" w:space="0" w:color="auto"/>
        <w:right w:val="none" w:sz="0" w:space="0" w:color="auto"/>
      </w:divBdr>
    </w:div>
    <w:div w:id="163781722">
      <w:bodyDiv w:val="1"/>
      <w:marLeft w:val="0"/>
      <w:marRight w:val="0"/>
      <w:marTop w:val="0"/>
      <w:marBottom w:val="0"/>
      <w:divBdr>
        <w:top w:val="none" w:sz="0" w:space="0" w:color="auto"/>
        <w:left w:val="none" w:sz="0" w:space="0" w:color="auto"/>
        <w:bottom w:val="none" w:sz="0" w:space="0" w:color="auto"/>
        <w:right w:val="none" w:sz="0" w:space="0" w:color="auto"/>
      </w:divBdr>
    </w:div>
    <w:div w:id="164787672">
      <w:bodyDiv w:val="1"/>
      <w:marLeft w:val="0"/>
      <w:marRight w:val="0"/>
      <w:marTop w:val="0"/>
      <w:marBottom w:val="0"/>
      <w:divBdr>
        <w:top w:val="none" w:sz="0" w:space="0" w:color="auto"/>
        <w:left w:val="none" w:sz="0" w:space="0" w:color="auto"/>
        <w:bottom w:val="none" w:sz="0" w:space="0" w:color="auto"/>
        <w:right w:val="none" w:sz="0" w:space="0" w:color="auto"/>
      </w:divBdr>
    </w:div>
    <w:div w:id="165484385">
      <w:bodyDiv w:val="1"/>
      <w:marLeft w:val="0"/>
      <w:marRight w:val="0"/>
      <w:marTop w:val="0"/>
      <w:marBottom w:val="0"/>
      <w:divBdr>
        <w:top w:val="none" w:sz="0" w:space="0" w:color="auto"/>
        <w:left w:val="none" w:sz="0" w:space="0" w:color="auto"/>
        <w:bottom w:val="none" w:sz="0" w:space="0" w:color="auto"/>
        <w:right w:val="none" w:sz="0" w:space="0" w:color="auto"/>
      </w:divBdr>
    </w:div>
    <w:div w:id="165825629">
      <w:bodyDiv w:val="1"/>
      <w:marLeft w:val="0"/>
      <w:marRight w:val="0"/>
      <w:marTop w:val="0"/>
      <w:marBottom w:val="0"/>
      <w:divBdr>
        <w:top w:val="none" w:sz="0" w:space="0" w:color="auto"/>
        <w:left w:val="none" w:sz="0" w:space="0" w:color="auto"/>
        <w:bottom w:val="none" w:sz="0" w:space="0" w:color="auto"/>
        <w:right w:val="none" w:sz="0" w:space="0" w:color="auto"/>
      </w:divBdr>
    </w:div>
    <w:div w:id="166482888">
      <w:bodyDiv w:val="1"/>
      <w:marLeft w:val="0"/>
      <w:marRight w:val="0"/>
      <w:marTop w:val="0"/>
      <w:marBottom w:val="0"/>
      <w:divBdr>
        <w:top w:val="none" w:sz="0" w:space="0" w:color="auto"/>
        <w:left w:val="none" w:sz="0" w:space="0" w:color="auto"/>
        <w:bottom w:val="none" w:sz="0" w:space="0" w:color="auto"/>
        <w:right w:val="none" w:sz="0" w:space="0" w:color="auto"/>
      </w:divBdr>
    </w:div>
    <w:div w:id="167528233">
      <w:bodyDiv w:val="1"/>
      <w:marLeft w:val="0"/>
      <w:marRight w:val="0"/>
      <w:marTop w:val="0"/>
      <w:marBottom w:val="0"/>
      <w:divBdr>
        <w:top w:val="none" w:sz="0" w:space="0" w:color="auto"/>
        <w:left w:val="none" w:sz="0" w:space="0" w:color="auto"/>
        <w:bottom w:val="none" w:sz="0" w:space="0" w:color="auto"/>
        <w:right w:val="none" w:sz="0" w:space="0" w:color="auto"/>
      </w:divBdr>
    </w:div>
    <w:div w:id="168637326">
      <w:bodyDiv w:val="1"/>
      <w:marLeft w:val="0"/>
      <w:marRight w:val="0"/>
      <w:marTop w:val="0"/>
      <w:marBottom w:val="0"/>
      <w:divBdr>
        <w:top w:val="none" w:sz="0" w:space="0" w:color="auto"/>
        <w:left w:val="none" w:sz="0" w:space="0" w:color="auto"/>
        <w:bottom w:val="none" w:sz="0" w:space="0" w:color="auto"/>
        <w:right w:val="none" w:sz="0" w:space="0" w:color="auto"/>
      </w:divBdr>
    </w:div>
    <w:div w:id="169151206">
      <w:bodyDiv w:val="1"/>
      <w:marLeft w:val="0"/>
      <w:marRight w:val="0"/>
      <w:marTop w:val="0"/>
      <w:marBottom w:val="0"/>
      <w:divBdr>
        <w:top w:val="none" w:sz="0" w:space="0" w:color="auto"/>
        <w:left w:val="none" w:sz="0" w:space="0" w:color="auto"/>
        <w:bottom w:val="none" w:sz="0" w:space="0" w:color="auto"/>
        <w:right w:val="none" w:sz="0" w:space="0" w:color="auto"/>
      </w:divBdr>
    </w:div>
    <w:div w:id="170950247">
      <w:bodyDiv w:val="1"/>
      <w:marLeft w:val="0"/>
      <w:marRight w:val="0"/>
      <w:marTop w:val="0"/>
      <w:marBottom w:val="0"/>
      <w:divBdr>
        <w:top w:val="none" w:sz="0" w:space="0" w:color="auto"/>
        <w:left w:val="none" w:sz="0" w:space="0" w:color="auto"/>
        <w:bottom w:val="none" w:sz="0" w:space="0" w:color="auto"/>
        <w:right w:val="none" w:sz="0" w:space="0" w:color="auto"/>
      </w:divBdr>
    </w:div>
    <w:div w:id="171141532">
      <w:bodyDiv w:val="1"/>
      <w:marLeft w:val="0"/>
      <w:marRight w:val="0"/>
      <w:marTop w:val="0"/>
      <w:marBottom w:val="0"/>
      <w:divBdr>
        <w:top w:val="none" w:sz="0" w:space="0" w:color="auto"/>
        <w:left w:val="none" w:sz="0" w:space="0" w:color="auto"/>
        <w:bottom w:val="none" w:sz="0" w:space="0" w:color="auto"/>
        <w:right w:val="none" w:sz="0" w:space="0" w:color="auto"/>
      </w:divBdr>
    </w:div>
    <w:div w:id="172455590">
      <w:bodyDiv w:val="1"/>
      <w:marLeft w:val="0"/>
      <w:marRight w:val="0"/>
      <w:marTop w:val="0"/>
      <w:marBottom w:val="0"/>
      <w:divBdr>
        <w:top w:val="none" w:sz="0" w:space="0" w:color="auto"/>
        <w:left w:val="none" w:sz="0" w:space="0" w:color="auto"/>
        <w:bottom w:val="none" w:sz="0" w:space="0" w:color="auto"/>
        <w:right w:val="none" w:sz="0" w:space="0" w:color="auto"/>
      </w:divBdr>
    </w:div>
    <w:div w:id="172839212">
      <w:bodyDiv w:val="1"/>
      <w:marLeft w:val="0"/>
      <w:marRight w:val="0"/>
      <w:marTop w:val="0"/>
      <w:marBottom w:val="0"/>
      <w:divBdr>
        <w:top w:val="none" w:sz="0" w:space="0" w:color="auto"/>
        <w:left w:val="none" w:sz="0" w:space="0" w:color="auto"/>
        <w:bottom w:val="none" w:sz="0" w:space="0" w:color="auto"/>
        <w:right w:val="none" w:sz="0" w:space="0" w:color="auto"/>
      </w:divBdr>
    </w:div>
    <w:div w:id="173501713">
      <w:bodyDiv w:val="1"/>
      <w:marLeft w:val="0"/>
      <w:marRight w:val="0"/>
      <w:marTop w:val="0"/>
      <w:marBottom w:val="0"/>
      <w:divBdr>
        <w:top w:val="none" w:sz="0" w:space="0" w:color="auto"/>
        <w:left w:val="none" w:sz="0" w:space="0" w:color="auto"/>
        <w:bottom w:val="none" w:sz="0" w:space="0" w:color="auto"/>
        <w:right w:val="none" w:sz="0" w:space="0" w:color="auto"/>
      </w:divBdr>
    </w:div>
    <w:div w:id="173956783">
      <w:bodyDiv w:val="1"/>
      <w:marLeft w:val="0"/>
      <w:marRight w:val="0"/>
      <w:marTop w:val="0"/>
      <w:marBottom w:val="0"/>
      <w:divBdr>
        <w:top w:val="none" w:sz="0" w:space="0" w:color="auto"/>
        <w:left w:val="none" w:sz="0" w:space="0" w:color="auto"/>
        <w:bottom w:val="none" w:sz="0" w:space="0" w:color="auto"/>
        <w:right w:val="none" w:sz="0" w:space="0" w:color="auto"/>
      </w:divBdr>
    </w:div>
    <w:div w:id="175924507">
      <w:bodyDiv w:val="1"/>
      <w:marLeft w:val="0"/>
      <w:marRight w:val="0"/>
      <w:marTop w:val="0"/>
      <w:marBottom w:val="0"/>
      <w:divBdr>
        <w:top w:val="none" w:sz="0" w:space="0" w:color="auto"/>
        <w:left w:val="none" w:sz="0" w:space="0" w:color="auto"/>
        <w:bottom w:val="none" w:sz="0" w:space="0" w:color="auto"/>
        <w:right w:val="none" w:sz="0" w:space="0" w:color="auto"/>
      </w:divBdr>
    </w:div>
    <w:div w:id="176308909">
      <w:bodyDiv w:val="1"/>
      <w:marLeft w:val="0"/>
      <w:marRight w:val="0"/>
      <w:marTop w:val="0"/>
      <w:marBottom w:val="0"/>
      <w:divBdr>
        <w:top w:val="none" w:sz="0" w:space="0" w:color="auto"/>
        <w:left w:val="none" w:sz="0" w:space="0" w:color="auto"/>
        <w:bottom w:val="none" w:sz="0" w:space="0" w:color="auto"/>
        <w:right w:val="none" w:sz="0" w:space="0" w:color="auto"/>
      </w:divBdr>
    </w:div>
    <w:div w:id="176315640">
      <w:bodyDiv w:val="1"/>
      <w:marLeft w:val="0"/>
      <w:marRight w:val="0"/>
      <w:marTop w:val="0"/>
      <w:marBottom w:val="0"/>
      <w:divBdr>
        <w:top w:val="none" w:sz="0" w:space="0" w:color="auto"/>
        <w:left w:val="none" w:sz="0" w:space="0" w:color="auto"/>
        <w:bottom w:val="none" w:sz="0" w:space="0" w:color="auto"/>
        <w:right w:val="none" w:sz="0" w:space="0" w:color="auto"/>
      </w:divBdr>
    </w:div>
    <w:div w:id="177743120">
      <w:bodyDiv w:val="1"/>
      <w:marLeft w:val="0"/>
      <w:marRight w:val="0"/>
      <w:marTop w:val="0"/>
      <w:marBottom w:val="0"/>
      <w:divBdr>
        <w:top w:val="none" w:sz="0" w:space="0" w:color="auto"/>
        <w:left w:val="none" w:sz="0" w:space="0" w:color="auto"/>
        <w:bottom w:val="none" w:sz="0" w:space="0" w:color="auto"/>
        <w:right w:val="none" w:sz="0" w:space="0" w:color="auto"/>
      </w:divBdr>
    </w:div>
    <w:div w:id="177936851">
      <w:bodyDiv w:val="1"/>
      <w:marLeft w:val="0"/>
      <w:marRight w:val="0"/>
      <w:marTop w:val="0"/>
      <w:marBottom w:val="0"/>
      <w:divBdr>
        <w:top w:val="none" w:sz="0" w:space="0" w:color="auto"/>
        <w:left w:val="none" w:sz="0" w:space="0" w:color="auto"/>
        <w:bottom w:val="none" w:sz="0" w:space="0" w:color="auto"/>
        <w:right w:val="none" w:sz="0" w:space="0" w:color="auto"/>
      </w:divBdr>
    </w:div>
    <w:div w:id="178155386">
      <w:bodyDiv w:val="1"/>
      <w:marLeft w:val="0"/>
      <w:marRight w:val="0"/>
      <w:marTop w:val="0"/>
      <w:marBottom w:val="0"/>
      <w:divBdr>
        <w:top w:val="none" w:sz="0" w:space="0" w:color="auto"/>
        <w:left w:val="none" w:sz="0" w:space="0" w:color="auto"/>
        <w:bottom w:val="none" w:sz="0" w:space="0" w:color="auto"/>
        <w:right w:val="none" w:sz="0" w:space="0" w:color="auto"/>
      </w:divBdr>
    </w:div>
    <w:div w:id="178784642">
      <w:bodyDiv w:val="1"/>
      <w:marLeft w:val="0"/>
      <w:marRight w:val="0"/>
      <w:marTop w:val="0"/>
      <w:marBottom w:val="0"/>
      <w:divBdr>
        <w:top w:val="none" w:sz="0" w:space="0" w:color="auto"/>
        <w:left w:val="none" w:sz="0" w:space="0" w:color="auto"/>
        <w:bottom w:val="none" w:sz="0" w:space="0" w:color="auto"/>
        <w:right w:val="none" w:sz="0" w:space="0" w:color="auto"/>
      </w:divBdr>
    </w:div>
    <w:div w:id="179203675">
      <w:bodyDiv w:val="1"/>
      <w:marLeft w:val="0"/>
      <w:marRight w:val="0"/>
      <w:marTop w:val="0"/>
      <w:marBottom w:val="0"/>
      <w:divBdr>
        <w:top w:val="none" w:sz="0" w:space="0" w:color="auto"/>
        <w:left w:val="none" w:sz="0" w:space="0" w:color="auto"/>
        <w:bottom w:val="none" w:sz="0" w:space="0" w:color="auto"/>
        <w:right w:val="none" w:sz="0" w:space="0" w:color="auto"/>
      </w:divBdr>
    </w:div>
    <w:div w:id="179509007">
      <w:bodyDiv w:val="1"/>
      <w:marLeft w:val="0"/>
      <w:marRight w:val="0"/>
      <w:marTop w:val="0"/>
      <w:marBottom w:val="0"/>
      <w:divBdr>
        <w:top w:val="none" w:sz="0" w:space="0" w:color="auto"/>
        <w:left w:val="none" w:sz="0" w:space="0" w:color="auto"/>
        <w:bottom w:val="none" w:sz="0" w:space="0" w:color="auto"/>
        <w:right w:val="none" w:sz="0" w:space="0" w:color="auto"/>
      </w:divBdr>
    </w:div>
    <w:div w:id="179899175">
      <w:bodyDiv w:val="1"/>
      <w:marLeft w:val="0"/>
      <w:marRight w:val="0"/>
      <w:marTop w:val="0"/>
      <w:marBottom w:val="0"/>
      <w:divBdr>
        <w:top w:val="none" w:sz="0" w:space="0" w:color="auto"/>
        <w:left w:val="none" w:sz="0" w:space="0" w:color="auto"/>
        <w:bottom w:val="none" w:sz="0" w:space="0" w:color="auto"/>
        <w:right w:val="none" w:sz="0" w:space="0" w:color="auto"/>
      </w:divBdr>
    </w:div>
    <w:div w:id="180900766">
      <w:bodyDiv w:val="1"/>
      <w:marLeft w:val="0"/>
      <w:marRight w:val="0"/>
      <w:marTop w:val="0"/>
      <w:marBottom w:val="0"/>
      <w:divBdr>
        <w:top w:val="none" w:sz="0" w:space="0" w:color="auto"/>
        <w:left w:val="none" w:sz="0" w:space="0" w:color="auto"/>
        <w:bottom w:val="none" w:sz="0" w:space="0" w:color="auto"/>
        <w:right w:val="none" w:sz="0" w:space="0" w:color="auto"/>
      </w:divBdr>
    </w:div>
    <w:div w:id="181015042">
      <w:bodyDiv w:val="1"/>
      <w:marLeft w:val="0"/>
      <w:marRight w:val="0"/>
      <w:marTop w:val="0"/>
      <w:marBottom w:val="0"/>
      <w:divBdr>
        <w:top w:val="none" w:sz="0" w:space="0" w:color="auto"/>
        <w:left w:val="none" w:sz="0" w:space="0" w:color="auto"/>
        <w:bottom w:val="none" w:sz="0" w:space="0" w:color="auto"/>
        <w:right w:val="none" w:sz="0" w:space="0" w:color="auto"/>
      </w:divBdr>
    </w:div>
    <w:div w:id="181627808">
      <w:bodyDiv w:val="1"/>
      <w:marLeft w:val="0"/>
      <w:marRight w:val="0"/>
      <w:marTop w:val="0"/>
      <w:marBottom w:val="0"/>
      <w:divBdr>
        <w:top w:val="none" w:sz="0" w:space="0" w:color="auto"/>
        <w:left w:val="none" w:sz="0" w:space="0" w:color="auto"/>
        <w:bottom w:val="none" w:sz="0" w:space="0" w:color="auto"/>
        <w:right w:val="none" w:sz="0" w:space="0" w:color="auto"/>
      </w:divBdr>
    </w:div>
    <w:div w:id="182671997">
      <w:bodyDiv w:val="1"/>
      <w:marLeft w:val="0"/>
      <w:marRight w:val="0"/>
      <w:marTop w:val="0"/>
      <w:marBottom w:val="0"/>
      <w:divBdr>
        <w:top w:val="none" w:sz="0" w:space="0" w:color="auto"/>
        <w:left w:val="none" w:sz="0" w:space="0" w:color="auto"/>
        <w:bottom w:val="none" w:sz="0" w:space="0" w:color="auto"/>
        <w:right w:val="none" w:sz="0" w:space="0" w:color="auto"/>
      </w:divBdr>
    </w:div>
    <w:div w:id="183330051">
      <w:bodyDiv w:val="1"/>
      <w:marLeft w:val="0"/>
      <w:marRight w:val="0"/>
      <w:marTop w:val="0"/>
      <w:marBottom w:val="0"/>
      <w:divBdr>
        <w:top w:val="none" w:sz="0" w:space="0" w:color="auto"/>
        <w:left w:val="none" w:sz="0" w:space="0" w:color="auto"/>
        <w:bottom w:val="none" w:sz="0" w:space="0" w:color="auto"/>
        <w:right w:val="none" w:sz="0" w:space="0" w:color="auto"/>
      </w:divBdr>
    </w:div>
    <w:div w:id="183598423">
      <w:bodyDiv w:val="1"/>
      <w:marLeft w:val="0"/>
      <w:marRight w:val="0"/>
      <w:marTop w:val="0"/>
      <w:marBottom w:val="0"/>
      <w:divBdr>
        <w:top w:val="none" w:sz="0" w:space="0" w:color="auto"/>
        <w:left w:val="none" w:sz="0" w:space="0" w:color="auto"/>
        <w:bottom w:val="none" w:sz="0" w:space="0" w:color="auto"/>
        <w:right w:val="none" w:sz="0" w:space="0" w:color="auto"/>
      </w:divBdr>
    </w:div>
    <w:div w:id="184178645">
      <w:bodyDiv w:val="1"/>
      <w:marLeft w:val="0"/>
      <w:marRight w:val="0"/>
      <w:marTop w:val="0"/>
      <w:marBottom w:val="0"/>
      <w:divBdr>
        <w:top w:val="none" w:sz="0" w:space="0" w:color="auto"/>
        <w:left w:val="none" w:sz="0" w:space="0" w:color="auto"/>
        <w:bottom w:val="none" w:sz="0" w:space="0" w:color="auto"/>
        <w:right w:val="none" w:sz="0" w:space="0" w:color="auto"/>
      </w:divBdr>
    </w:div>
    <w:div w:id="184484925">
      <w:bodyDiv w:val="1"/>
      <w:marLeft w:val="0"/>
      <w:marRight w:val="0"/>
      <w:marTop w:val="0"/>
      <w:marBottom w:val="0"/>
      <w:divBdr>
        <w:top w:val="none" w:sz="0" w:space="0" w:color="auto"/>
        <w:left w:val="none" w:sz="0" w:space="0" w:color="auto"/>
        <w:bottom w:val="none" w:sz="0" w:space="0" w:color="auto"/>
        <w:right w:val="none" w:sz="0" w:space="0" w:color="auto"/>
      </w:divBdr>
    </w:div>
    <w:div w:id="185099207">
      <w:bodyDiv w:val="1"/>
      <w:marLeft w:val="0"/>
      <w:marRight w:val="0"/>
      <w:marTop w:val="0"/>
      <w:marBottom w:val="0"/>
      <w:divBdr>
        <w:top w:val="none" w:sz="0" w:space="0" w:color="auto"/>
        <w:left w:val="none" w:sz="0" w:space="0" w:color="auto"/>
        <w:bottom w:val="none" w:sz="0" w:space="0" w:color="auto"/>
        <w:right w:val="none" w:sz="0" w:space="0" w:color="auto"/>
      </w:divBdr>
    </w:div>
    <w:div w:id="185871218">
      <w:bodyDiv w:val="1"/>
      <w:marLeft w:val="0"/>
      <w:marRight w:val="0"/>
      <w:marTop w:val="0"/>
      <w:marBottom w:val="0"/>
      <w:divBdr>
        <w:top w:val="none" w:sz="0" w:space="0" w:color="auto"/>
        <w:left w:val="none" w:sz="0" w:space="0" w:color="auto"/>
        <w:bottom w:val="none" w:sz="0" w:space="0" w:color="auto"/>
        <w:right w:val="none" w:sz="0" w:space="0" w:color="auto"/>
      </w:divBdr>
    </w:div>
    <w:div w:id="186062003">
      <w:bodyDiv w:val="1"/>
      <w:marLeft w:val="0"/>
      <w:marRight w:val="0"/>
      <w:marTop w:val="0"/>
      <w:marBottom w:val="0"/>
      <w:divBdr>
        <w:top w:val="none" w:sz="0" w:space="0" w:color="auto"/>
        <w:left w:val="none" w:sz="0" w:space="0" w:color="auto"/>
        <w:bottom w:val="none" w:sz="0" w:space="0" w:color="auto"/>
        <w:right w:val="none" w:sz="0" w:space="0" w:color="auto"/>
      </w:divBdr>
    </w:div>
    <w:div w:id="186216483">
      <w:bodyDiv w:val="1"/>
      <w:marLeft w:val="0"/>
      <w:marRight w:val="0"/>
      <w:marTop w:val="0"/>
      <w:marBottom w:val="0"/>
      <w:divBdr>
        <w:top w:val="none" w:sz="0" w:space="0" w:color="auto"/>
        <w:left w:val="none" w:sz="0" w:space="0" w:color="auto"/>
        <w:bottom w:val="none" w:sz="0" w:space="0" w:color="auto"/>
        <w:right w:val="none" w:sz="0" w:space="0" w:color="auto"/>
      </w:divBdr>
    </w:div>
    <w:div w:id="186601623">
      <w:bodyDiv w:val="1"/>
      <w:marLeft w:val="0"/>
      <w:marRight w:val="0"/>
      <w:marTop w:val="0"/>
      <w:marBottom w:val="0"/>
      <w:divBdr>
        <w:top w:val="none" w:sz="0" w:space="0" w:color="auto"/>
        <w:left w:val="none" w:sz="0" w:space="0" w:color="auto"/>
        <w:bottom w:val="none" w:sz="0" w:space="0" w:color="auto"/>
        <w:right w:val="none" w:sz="0" w:space="0" w:color="auto"/>
      </w:divBdr>
    </w:div>
    <w:div w:id="187333992">
      <w:bodyDiv w:val="1"/>
      <w:marLeft w:val="0"/>
      <w:marRight w:val="0"/>
      <w:marTop w:val="0"/>
      <w:marBottom w:val="0"/>
      <w:divBdr>
        <w:top w:val="none" w:sz="0" w:space="0" w:color="auto"/>
        <w:left w:val="none" w:sz="0" w:space="0" w:color="auto"/>
        <w:bottom w:val="none" w:sz="0" w:space="0" w:color="auto"/>
        <w:right w:val="none" w:sz="0" w:space="0" w:color="auto"/>
      </w:divBdr>
    </w:div>
    <w:div w:id="187761910">
      <w:bodyDiv w:val="1"/>
      <w:marLeft w:val="0"/>
      <w:marRight w:val="0"/>
      <w:marTop w:val="0"/>
      <w:marBottom w:val="0"/>
      <w:divBdr>
        <w:top w:val="none" w:sz="0" w:space="0" w:color="auto"/>
        <w:left w:val="none" w:sz="0" w:space="0" w:color="auto"/>
        <w:bottom w:val="none" w:sz="0" w:space="0" w:color="auto"/>
        <w:right w:val="none" w:sz="0" w:space="0" w:color="auto"/>
      </w:divBdr>
    </w:div>
    <w:div w:id="187908738">
      <w:bodyDiv w:val="1"/>
      <w:marLeft w:val="0"/>
      <w:marRight w:val="0"/>
      <w:marTop w:val="0"/>
      <w:marBottom w:val="0"/>
      <w:divBdr>
        <w:top w:val="none" w:sz="0" w:space="0" w:color="auto"/>
        <w:left w:val="none" w:sz="0" w:space="0" w:color="auto"/>
        <w:bottom w:val="none" w:sz="0" w:space="0" w:color="auto"/>
        <w:right w:val="none" w:sz="0" w:space="0" w:color="auto"/>
      </w:divBdr>
    </w:div>
    <w:div w:id="188104828">
      <w:bodyDiv w:val="1"/>
      <w:marLeft w:val="0"/>
      <w:marRight w:val="0"/>
      <w:marTop w:val="0"/>
      <w:marBottom w:val="0"/>
      <w:divBdr>
        <w:top w:val="none" w:sz="0" w:space="0" w:color="auto"/>
        <w:left w:val="none" w:sz="0" w:space="0" w:color="auto"/>
        <w:bottom w:val="none" w:sz="0" w:space="0" w:color="auto"/>
        <w:right w:val="none" w:sz="0" w:space="0" w:color="auto"/>
      </w:divBdr>
      <w:divsChild>
        <w:div w:id="995182063">
          <w:marLeft w:val="0"/>
          <w:marRight w:val="0"/>
          <w:marTop w:val="0"/>
          <w:marBottom w:val="0"/>
          <w:divBdr>
            <w:top w:val="none" w:sz="0" w:space="0" w:color="auto"/>
            <w:left w:val="none" w:sz="0" w:space="0" w:color="auto"/>
            <w:bottom w:val="none" w:sz="0" w:space="0" w:color="auto"/>
            <w:right w:val="none" w:sz="0" w:space="0" w:color="auto"/>
          </w:divBdr>
          <w:divsChild>
            <w:div w:id="1649557957">
              <w:marLeft w:val="0"/>
              <w:marRight w:val="0"/>
              <w:marTop w:val="0"/>
              <w:marBottom w:val="0"/>
              <w:divBdr>
                <w:top w:val="none" w:sz="0" w:space="0" w:color="auto"/>
                <w:left w:val="none" w:sz="0" w:space="0" w:color="auto"/>
                <w:bottom w:val="none" w:sz="0" w:space="0" w:color="auto"/>
                <w:right w:val="none" w:sz="0" w:space="0" w:color="auto"/>
              </w:divBdr>
              <w:divsChild>
                <w:div w:id="4292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80007">
      <w:bodyDiv w:val="1"/>
      <w:marLeft w:val="0"/>
      <w:marRight w:val="0"/>
      <w:marTop w:val="0"/>
      <w:marBottom w:val="0"/>
      <w:divBdr>
        <w:top w:val="none" w:sz="0" w:space="0" w:color="auto"/>
        <w:left w:val="none" w:sz="0" w:space="0" w:color="auto"/>
        <w:bottom w:val="none" w:sz="0" w:space="0" w:color="auto"/>
        <w:right w:val="none" w:sz="0" w:space="0" w:color="auto"/>
      </w:divBdr>
    </w:div>
    <w:div w:id="188766450">
      <w:bodyDiv w:val="1"/>
      <w:marLeft w:val="0"/>
      <w:marRight w:val="0"/>
      <w:marTop w:val="0"/>
      <w:marBottom w:val="0"/>
      <w:divBdr>
        <w:top w:val="none" w:sz="0" w:space="0" w:color="auto"/>
        <w:left w:val="none" w:sz="0" w:space="0" w:color="auto"/>
        <w:bottom w:val="none" w:sz="0" w:space="0" w:color="auto"/>
        <w:right w:val="none" w:sz="0" w:space="0" w:color="auto"/>
      </w:divBdr>
    </w:div>
    <w:div w:id="189222247">
      <w:bodyDiv w:val="1"/>
      <w:marLeft w:val="0"/>
      <w:marRight w:val="0"/>
      <w:marTop w:val="0"/>
      <w:marBottom w:val="0"/>
      <w:divBdr>
        <w:top w:val="none" w:sz="0" w:space="0" w:color="auto"/>
        <w:left w:val="none" w:sz="0" w:space="0" w:color="auto"/>
        <w:bottom w:val="none" w:sz="0" w:space="0" w:color="auto"/>
        <w:right w:val="none" w:sz="0" w:space="0" w:color="auto"/>
      </w:divBdr>
    </w:div>
    <w:div w:id="189728796">
      <w:bodyDiv w:val="1"/>
      <w:marLeft w:val="0"/>
      <w:marRight w:val="0"/>
      <w:marTop w:val="0"/>
      <w:marBottom w:val="0"/>
      <w:divBdr>
        <w:top w:val="none" w:sz="0" w:space="0" w:color="auto"/>
        <w:left w:val="none" w:sz="0" w:space="0" w:color="auto"/>
        <w:bottom w:val="none" w:sz="0" w:space="0" w:color="auto"/>
        <w:right w:val="none" w:sz="0" w:space="0" w:color="auto"/>
      </w:divBdr>
    </w:div>
    <w:div w:id="191311935">
      <w:bodyDiv w:val="1"/>
      <w:marLeft w:val="0"/>
      <w:marRight w:val="0"/>
      <w:marTop w:val="0"/>
      <w:marBottom w:val="0"/>
      <w:divBdr>
        <w:top w:val="none" w:sz="0" w:space="0" w:color="auto"/>
        <w:left w:val="none" w:sz="0" w:space="0" w:color="auto"/>
        <w:bottom w:val="none" w:sz="0" w:space="0" w:color="auto"/>
        <w:right w:val="none" w:sz="0" w:space="0" w:color="auto"/>
      </w:divBdr>
    </w:div>
    <w:div w:id="191504914">
      <w:bodyDiv w:val="1"/>
      <w:marLeft w:val="0"/>
      <w:marRight w:val="0"/>
      <w:marTop w:val="0"/>
      <w:marBottom w:val="0"/>
      <w:divBdr>
        <w:top w:val="none" w:sz="0" w:space="0" w:color="auto"/>
        <w:left w:val="none" w:sz="0" w:space="0" w:color="auto"/>
        <w:bottom w:val="none" w:sz="0" w:space="0" w:color="auto"/>
        <w:right w:val="none" w:sz="0" w:space="0" w:color="auto"/>
      </w:divBdr>
    </w:div>
    <w:div w:id="193035328">
      <w:bodyDiv w:val="1"/>
      <w:marLeft w:val="0"/>
      <w:marRight w:val="0"/>
      <w:marTop w:val="0"/>
      <w:marBottom w:val="0"/>
      <w:divBdr>
        <w:top w:val="none" w:sz="0" w:space="0" w:color="auto"/>
        <w:left w:val="none" w:sz="0" w:space="0" w:color="auto"/>
        <w:bottom w:val="none" w:sz="0" w:space="0" w:color="auto"/>
        <w:right w:val="none" w:sz="0" w:space="0" w:color="auto"/>
      </w:divBdr>
    </w:div>
    <w:div w:id="193036271">
      <w:bodyDiv w:val="1"/>
      <w:marLeft w:val="0"/>
      <w:marRight w:val="0"/>
      <w:marTop w:val="0"/>
      <w:marBottom w:val="0"/>
      <w:divBdr>
        <w:top w:val="none" w:sz="0" w:space="0" w:color="auto"/>
        <w:left w:val="none" w:sz="0" w:space="0" w:color="auto"/>
        <w:bottom w:val="none" w:sz="0" w:space="0" w:color="auto"/>
        <w:right w:val="none" w:sz="0" w:space="0" w:color="auto"/>
      </w:divBdr>
    </w:div>
    <w:div w:id="193732901">
      <w:bodyDiv w:val="1"/>
      <w:marLeft w:val="0"/>
      <w:marRight w:val="0"/>
      <w:marTop w:val="0"/>
      <w:marBottom w:val="0"/>
      <w:divBdr>
        <w:top w:val="none" w:sz="0" w:space="0" w:color="auto"/>
        <w:left w:val="none" w:sz="0" w:space="0" w:color="auto"/>
        <w:bottom w:val="none" w:sz="0" w:space="0" w:color="auto"/>
        <w:right w:val="none" w:sz="0" w:space="0" w:color="auto"/>
      </w:divBdr>
    </w:div>
    <w:div w:id="193808673">
      <w:bodyDiv w:val="1"/>
      <w:marLeft w:val="0"/>
      <w:marRight w:val="0"/>
      <w:marTop w:val="0"/>
      <w:marBottom w:val="0"/>
      <w:divBdr>
        <w:top w:val="none" w:sz="0" w:space="0" w:color="auto"/>
        <w:left w:val="none" w:sz="0" w:space="0" w:color="auto"/>
        <w:bottom w:val="none" w:sz="0" w:space="0" w:color="auto"/>
        <w:right w:val="none" w:sz="0" w:space="0" w:color="auto"/>
      </w:divBdr>
    </w:div>
    <w:div w:id="194272849">
      <w:bodyDiv w:val="1"/>
      <w:marLeft w:val="0"/>
      <w:marRight w:val="0"/>
      <w:marTop w:val="0"/>
      <w:marBottom w:val="0"/>
      <w:divBdr>
        <w:top w:val="none" w:sz="0" w:space="0" w:color="auto"/>
        <w:left w:val="none" w:sz="0" w:space="0" w:color="auto"/>
        <w:bottom w:val="none" w:sz="0" w:space="0" w:color="auto"/>
        <w:right w:val="none" w:sz="0" w:space="0" w:color="auto"/>
      </w:divBdr>
    </w:div>
    <w:div w:id="195002152">
      <w:bodyDiv w:val="1"/>
      <w:marLeft w:val="0"/>
      <w:marRight w:val="0"/>
      <w:marTop w:val="0"/>
      <w:marBottom w:val="0"/>
      <w:divBdr>
        <w:top w:val="none" w:sz="0" w:space="0" w:color="auto"/>
        <w:left w:val="none" w:sz="0" w:space="0" w:color="auto"/>
        <w:bottom w:val="none" w:sz="0" w:space="0" w:color="auto"/>
        <w:right w:val="none" w:sz="0" w:space="0" w:color="auto"/>
      </w:divBdr>
    </w:div>
    <w:div w:id="195773583">
      <w:bodyDiv w:val="1"/>
      <w:marLeft w:val="0"/>
      <w:marRight w:val="0"/>
      <w:marTop w:val="0"/>
      <w:marBottom w:val="0"/>
      <w:divBdr>
        <w:top w:val="none" w:sz="0" w:space="0" w:color="auto"/>
        <w:left w:val="none" w:sz="0" w:space="0" w:color="auto"/>
        <w:bottom w:val="none" w:sz="0" w:space="0" w:color="auto"/>
        <w:right w:val="none" w:sz="0" w:space="0" w:color="auto"/>
      </w:divBdr>
    </w:div>
    <w:div w:id="196353797">
      <w:bodyDiv w:val="1"/>
      <w:marLeft w:val="0"/>
      <w:marRight w:val="0"/>
      <w:marTop w:val="0"/>
      <w:marBottom w:val="0"/>
      <w:divBdr>
        <w:top w:val="none" w:sz="0" w:space="0" w:color="auto"/>
        <w:left w:val="none" w:sz="0" w:space="0" w:color="auto"/>
        <w:bottom w:val="none" w:sz="0" w:space="0" w:color="auto"/>
        <w:right w:val="none" w:sz="0" w:space="0" w:color="auto"/>
      </w:divBdr>
    </w:div>
    <w:div w:id="196477203">
      <w:bodyDiv w:val="1"/>
      <w:marLeft w:val="0"/>
      <w:marRight w:val="0"/>
      <w:marTop w:val="0"/>
      <w:marBottom w:val="0"/>
      <w:divBdr>
        <w:top w:val="none" w:sz="0" w:space="0" w:color="auto"/>
        <w:left w:val="none" w:sz="0" w:space="0" w:color="auto"/>
        <w:bottom w:val="none" w:sz="0" w:space="0" w:color="auto"/>
        <w:right w:val="none" w:sz="0" w:space="0" w:color="auto"/>
      </w:divBdr>
    </w:div>
    <w:div w:id="196821801">
      <w:bodyDiv w:val="1"/>
      <w:marLeft w:val="0"/>
      <w:marRight w:val="0"/>
      <w:marTop w:val="0"/>
      <w:marBottom w:val="0"/>
      <w:divBdr>
        <w:top w:val="none" w:sz="0" w:space="0" w:color="auto"/>
        <w:left w:val="none" w:sz="0" w:space="0" w:color="auto"/>
        <w:bottom w:val="none" w:sz="0" w:space="0" w:color="auto"/>
        <w:right w:val="none" w:sz="0" w:space="0" w:color="auto"/>
      </w:divBdr>
    </w:div>
    <w:div w:id="197360619">
      <w:bodyDiv w:val="1"/>
      <w:marLeft w:val="0"/>
      <w:marRight w:val="0"/>
      <w:marTop w:val="0"/>
      <w:marBottom w:val="0"/>
      <w:divBdr>
        <w:top w:val="none" w:sz="0" w:space="0" w:color="auto"/>
        <w:left w:val="none" w:sz="0" w:space="0" w:color="auto"/>
        <w:bottom w:val="none" w:sz="0" w:space="0" w:color="auto"/>
        <w:right w:val="none" w:sz="0" w:space="0" w:color="auto"/>
      </w:divBdr>
    </w:div>
    <w:div w:id="198712052">
      <w:bodyDiv w:val="1"/>
      <w:marLeft w:val="0"/>
      <w:marRight w:val="0"/>
      <w:marTop w:val="0"/>
      <w:marBottom w:val="0"/>
      <w:divBdr>
        <w:top w:val="none" w:sz="0" w:space="0" w:color="auto"/>
        <w:left w:val="none" w:sz="0" w:space="0" w:color="auto"/>
        <w:bottom w:val="none" w:sz="0" w:space="0" w:color="auto"/>
        <w:right w:val="none" w:sz="0" w:space="0" w:color="auto"/>
      </w:divBdr>
    </w:div>
    <w:div w:id="198780994">
      <w:bodyDiv w:val="1"/>
      <w:marLeft w:val="0"/>
      <w:marRight w:val="0"/>
      <w:marTop w:val="0"/>
      <w:marBottom w:val="0"/>
      <w:divBdr>
        <w:top w:val="none" w:sz="0" w:space="0" w:color="auto"/>
        <w:left w:val="none" w:sz="0" w:space="0" w:color="auto"/>
        <w:bottom w:val="none" w:sz="0" w:space="0" w:color="auto"/>
        <w:right w:val="none" w:sz="0" w:space="0" w:color="auto"/>
      </w:divBdr>
    </w:div>
    <w:div w:id="199708438">
      <w:bodyDiv w:val="1"/>
      <w:marLeft w:val="0"/>
      <w:marRight w:val="0"/>
      <w:marTop w:val="0"/>
      <w:marBottom w:val="0"/>
      <w:divBdr>
        <w:top w:val="none" w:sz="0" w:space="0" w:color="auto"/>
        <w:left w:val="none" w:sz="0" w:space="0" w:color="auto"/>
        <w:bottom w:val="none" w:sz="0" w:space="0" w:color="auto"/>
        <w:right w:val="none" w:sz="0" w:space="0" w:color="auto"/>
      </w:divBdr>
    </w:div>
    <w:div w:id="200021558">
      <w:bodyDiv w:val="1"/>
      <w:marLeft w:val="0"/>
      <w:marRight w:val="0"/>
      <w:marTop w:val="0"/>
      <w:marBottom w:val="0"/>
      <w:divBdr>
        <w:top w:val="none" w:sz="0" w:space="0" w:color="auto"/>
        <w:left w:val="none" w:sz="0" w:space="0" w:color="auto"/>
        <w:bottom w:val="none" w:sz="0" w:space="0" w:color="auto"/>
        <w:right w:val="none" w:sz="0" w:space="0" w:color="auto"/>
      </w:divBdr>
    </w:div>
    <w:div w:id="200945350">
      <w:bodyDiv w:val="1"/>
      <w:marLeft w:val="0"/>
      <w:marRight w:val="0"/>
      <w:marTop w:val="0"/>
      <w:marBottom w:val="0"/>
      <w:divBdr>
        <w:top w:val="none" w:sz="0" w:space="0" w:color="auto"/>
        <w:left w:val="none" w:sz="0" w:space="0" w:color="auto"/>
        <w:bottom w:val="none" w:sz="0" w:space="0" w:color="auto"/>
        <w:right w:val="none" w:sz="0" w:space="0" w:color="auto"/>
      </w:divBdr>
    </w:div>
    <w:div w:id="202135562">
      <w:bodyDiv w:val="1"/>
      <w:marLeft w:val="0"/>
      <w:marRight w:val="0"/>
      <w:marTop w:val="0"/>
      <w:marBottom w:val="0"/>
      <w:divBdr>
        <w:top w:val="none" w:sz="0" w:space="0" w:color="auto"/>
        <w:left w:val="none" w:sz="0" w:space="0" w:color="auto"/>
        <w:bottom w:val="none" w:sz="0" w:space="0" w:color="auto"/>
        <w:right w:val="none" w:sz="0" w:space="0" w:color="auto"/>
      </w:divBdr>
    </w:div>
    <w:div w:id="203295439">
      <w:bodyDiv w:val="1"/>
      <w:marLeft w:val="0"/>
      <w:marRight w:val="0"/>
      <w:marTop w:val="0"/>
      <w:marBottom w:val="0"/>
      <w:divBdr>
        <w:top w:val="none" w:sz="0" w:space="0" w:color="auto"/>
        <w:left w:val="none" w:sz="0" w:space="0" w:color="auto"/>
        <w:bottom w:val="none" w:sz="0" w:space="0" w:color="auto"/>
        <w:right w:val="none" w:sz="0" w:space="0" w:color="auto"/>
      </w:divBdr>
    </w:div>
    <w:div w:id="203637799">
      <w:bodyDiv w:val="1"/>
      <w:marLeft w:val="0"/>
      <w:marRight w:val="0"/>
      <w:marTop w:val="0"/>
      <w:marBottom w:val="0"/>
      <w:divBdr>
        <w:top w:val="none" w:sz="0" w:space="0" w:color="auto"/>
        <w:left w:val="none" w:sz="0" w:space="0" w:color="auto"/>
        <w:bottom w:val="none" w:sz="0" w:space="0" w:color="auto"/>
        <w:right w:val="none" w:sz="0" w:space="0" w:color="auto"/>
      </w:divBdr>
    </w:div>
    <w:div w:id="204028785">
      <w:bodyDiv w:val="1"/>
      <w:marLeft w:val="0"/>
      <w:marRight w:val="0"/>
      <w:marTop w:val="0"/>
      <w:marBottom w:val="0"/>
      <w:divBdr>
        <w:top w:val="none" w:sz="0" w:space="0" w:color="auto"/>
        <w:left w:val="none" w:sz="0" w:space="0" w:color="auto"/>
        <w:bottom w:val="none" w:sz="0" w:space="0" w:color="auto"/>
        <w:right w:val="none" w:sz="0" w:space="0" w:color="auto"/>
      </w:divBdr>
    </w:div>
    <w:div w:id="205333868">
      <w:bodyDiv w:val="1"/>
      <w:marLeft w:val="0"/>
      <w:marRight w:val="0"/>
      <w:marTop w:val="0"/>
      <w:marBottom w:val="0"/>
      <w:divBdr>
        <w:top w:val="none" w:sz="0" w:space="0" w:color="auto"/>
        <w:left w:val="none" w:sz="0" w:space="0" w:color="auto"/>
        <w:bottom w:val="none" w:sz="0" w:space="0" w:color="auto"/>
        <w:right w:val="none" w:sz="0" w:space="0" w:color="auto"/>
      </w:divBdr>
    </w:div>
    <w:div w:id="205415113">
      <w:bodyDiv w:val="1"/>
      <w:marLeft w:val="0"/>
      <w:marRight w:val="0"/>
      <w:marTop w:val="0"/>
      <w:marBottom w:val="0"/>
      <w:divBdr>
        <w:top w:val="none" w:sz="0" w:space="0" w:color="auto"/>
        <w:left w:val="none" w:sz="0" w:space="0" w:color="auto"/>
        <w:bottom w:val="none" w:sz="0" w:space="0" w:color="auto"/>
        <w:right w:val="none" w:sz="0" w:space="0" w:color="auto"/>
      </w:divBdr>
    </w:div>
    <w:div w:id="205531217">
      <w:bodyDiv w:val="1"/>
      <w:marLeft w:val="0"/>
      <w:marRight w:val="0"/>
      <w:marTop w:val="0"/>
      <w:marBottom w:val="0"/>
      <w:divBdr>
        <w:top w:val="none" w:sz="0" w:space="0" w:color="auto"/>
        <w:left w:val="none" w:sz="0" w:space="0" w:color="auto"/>
        <w:bottom w:val="none" w:sz="0" w:space="0" w:color="auto"/>
        <w:right w:val="none" w:sz="0" w:space="0" w:color="auto"/>
      </w:divBdr>
    </w:div>
    <w:div w:id="205607157">
      <w:bodyDiv w:val="1"/>
      <w:marLeft w:val="0"/>
      <w:marRight w:val="0"/>
      <w:marTop w:val="0"/>
      <w:marBottom w:val="0"/>
      <w:divBdr>
        <w:top w:val="none" w:sz="0" w:space="0" w:color="auto"/>
        <w:left w:val="none" w:sz="0" w:space="0" w:color="auto"/>
        <w:bottom w:val="none" w:sz="0" w:space="0" w:color="auto"/>
        <w:right w:val="none" w:sz="0" w:space="0" w:color="auto"/>
      </w:divBdr>
    </w:div>
    <w:div w:id="205652764">
      <w:bodyDiv w:val="1"/>
      <w:marLeft w:val="0"/>
      <w:marRight w:val="0"/>
      <w:marTop w:val="0"/>
      <w:marBottom w:val="0"/>
      <w:divBdr>
        <w:top w:val="none" w:sz="0" w:space="0" w:color="auto"/>
        <w:left w:val="none" w:sz="0" w:space="0" w:color="auto"/>
        <w:bottom w:val="none" w:sz="0" w:space="0" w:color="auto"/>
        <w:right w:val="none" w:sz="0" w:space="0" w:color="auto"/>
      </w:divBdr>
      <w:divsChild>
        <w:div w:id="231815289">
          <w:marLeft w:val="547"/>
          <w:marRight w:val="0"/>
          <w:marTop w:val="200"/>
          <w:marBottom w:val="0"/>
          <w:divBdr>
            <w:top w:val="none" w:sz="0" w:space="0" w:color="auto"/>
            <w:left w:val="none" w:sz="0" w:space="0" w:color="auto"/>
            <w:bottom w:val="none" w:sz="0" w:space="0" w:color="auto"/>
            <w:right w:val="none" w:sz="0" w:space="0" w:color="auto"/>
          </w:divBdr>
        </w:div>
        <w:div w:id="724720039">
          <w:marLeft w:val="547"/>
          <w:marRight w:val="0"/>
          <w:marTop w:val="200"/>
          <w:marBottom w:val="0"/>
          <w:divBdr>
            <w:top w:val="none" w:sz="0" w:space="0" w:color="auto"/>
            <w:left w:val="none" w:sz="0" w:space="0" w:color="auto"/>
            <w:bottom w:val="none" w:sz="0" w:space="0" w:color="auto"/>
            <w:right w:val="none" w:sz="0" w:space="0" w:color="auto"/>
          </w:divBdr>
        </w:div>
        <w:div w:id="1798335342">
          <w:marLeft w:val="547"/>
          <w:marRight w:val="0"/>
          <w:marTop w:val="200"/>
          <w:marBottom w:val="0"/>
          <w:divBdr>
            <w:top w:val="none" w:sz="0" w:space="0" w:color="auto"/>
            <w:left w:val="none" w:sz="0" w:space="0" w:color="auto"/>
            <w:bottom w:val="none" w:sz="0" w:space="0" w:color="auto"/>
            <w:right w:val="none" w:sz="0" w:space="0" w:color="auto"/>
          </w:divBdr>
        </w:div>
      </w:divsChild>
    </w:div>
    <w:div w:id="206063436">
      <w:bodyDiv w:val="1"/>
      <w:marLeft w:val="0"/>
      <w:marRight w:val="0"/>
      <w:marTop w:val="0"/>
      <w:marBottom w:val="0"/>
      <w:divBdr>
        <w:top w:val="none" w:sz="0" w:space="0" w:color="auto"/>
        <w:left w:val="none" w:sz="0" w:space="0" w:color="auto"/>
        <w:bottom w:val="none" w:sz="0" w:space="0" w:color="auto"/>
        <w:right w:val="none" w:sz="0" w:space="0" w:color="auto"/>
      </w:divBdr>
    </w:div>
    <w:div w:id="206377778">
      <w:bodyDiv w:val="1"/>
      <w:marLeft w:val="0"/>
      <w:marRight w:val="0"/>
      <w:marTop w:val="0"/>
      <w:marBottom w:val="0"/>
      <w:divBdr>
        <w:top w:val="none" w:sz="0" w:space="0" w:color="auto"/>
        <w:left w:val="none" w:sz="0" w:space="0" w:color="auto"/>
        <w:bottom w:val="none" w:sz="0" w:space="0" w:color="auto"/>
        <w:right w:val="none" w:sz="0" w:space="0" w:color="auto"/>
      </w:divBdr>
    </w:div>
    <w:div w:id="207110274">
      <w:bodyDiv w:val="1"/>
      <w:marLeft w:val="0"/>
      <w:marRight w:val="0"/>
      <w:marTop w:val="0"/>
      <w:marBottom w:val="0"/>
      <w:divBdr>
        <w:top w:val="none" w:sz="0" w:space="0" w:color="auto"/>
        <w:left w:val="none" w:sz="0" w:space="0" w:color="auto"/>
        <w:bottom w:val="none" w:sz="0" w:space="0" w:color="auto"/>
        <w:right w:val="none" w:sz="0" w:space="0" w:color="auto"/>
      </w:divBdr>
    </w:div>
    <w:div w:id="207301173">
      <w:bodyDiv w:val="1"/>
      <w:marLeft w:val="0"/>
      <w:marRight w:val="0"/>
      <w:marTop w:val="0"/>
      <w:marBottom w:val="0"/>
      <w:divBdr>
        <w:top w:val="none" w:sz="0" w:space="0" w:color="auto"/>
        <w:left w:val="none" w:sz="0" w:space="0" w:color="auto"/>
        <w:bottom w:val="none" w:sz="0" w:space="0" w:color="auto"/>
        <w:right w:val="none" w:sz="0" w:space="0" w:color="auto"/>
      </w:divBdr>
    </w:div>
    <w:div w:id="207841916">
      <w:bodyDiv w:val="1"/>
      <w:marLeft w:val="0"/>
      <w:marRight w:val="0"/>
      <w:marTop w:val="0"/>
      <w:marBottom w:val="0"/>
      <w:divBdr>
        <w:top w:val="none" w:sz="0" w:space="0" w:color="auto"/>
        <w:left w:val="none" w:sz="0" w:space="0" w:color="auto"/>
        <w:bottom w:val="none" w:sz="0" w:space="0" w:color="auto"/>
        <w:right w:val="none" w:sz="0" w:space="0" w:color="auto"/>
      </w:divBdr>
    </w:div>
    <w:div w:id="208805305">
      <w:bodyDiv w:val="1"/>
      <w:marLeft w:val="0"/>
      <w:marRight w:val="0"/>
      <w:marTop w:val="0"/>
      <w:marBottom w:val="0"/>
      <w:divBdr>
        <w:top w:val="none" w:sz="0" w:space="0" w:color="auto"/>
        <w:left w:val="none" w:sz="0" w:space="0" w:color="auto"/>
        <w:bottom w:val="none" w:sz="0" w:space="0" w:color="auto"/>
        <w:right w:val="none" w:sz="0" w:space="0" w:color="auto"/>
      </w:divBdr>
    </w:div>
    <w:div w:id="209729887">
      <w:bodyDiv w:val="1"/>
      <w:marLeft w:val="0"/>
      <w:marRight w:val="0"/>
      <w:marTop w:val="0"/>
      <w:marBottom w:val="0"/>
      <w:divBdr>
        <w:top w:val="none" w:sz="0" w:space="0" w:color="auto"/>
        <w:left w:val="none" w:sz="0" w:space="0" w:color="auto"/>
        <w:bottom w:val="none" w:sz="0" w:space="0" w:color="auto"/>
        <w:right w:val="none" w:sz="0" w:space="0" w:color="auto"/>
      </w:divBdr>
    </w:div>
    <w:div w:id="209806442">
      <w:bodyDiv w:val="1"/>
      <w:marLeft w:val="0"/>
      <w:marRight w:val="0"/>
      <w:marTop w:val="0"/>
      <w:marBottom w:val="0"/>
      <w:divBdr>
        <w:top w:val="none" w:sz="0" w:space="0" w:color="auto"/>
        <w:left w:val="none" w:sz="0" w:space="0" w:color="auto"/>
        <w:bottom w:val="none" w:sz="0" w:space="0" w:color="auto"/>
        <w:right w:val="none" w:sz="0" w:space="0" w:color="auto"/>
      </w:divBdr>
    </w:div>
    <w:div w:id="210583057">
      <w:bodyDiv w:val="1"/>
      <w:marLeft w:val="0"/>
      <w:marRight w:val="0"/>
      <w:marTop w:val="0"/>
      <w:marBottom w:val="0"/>
      <w:divBdr>
        <w:top w:val="none" w:sz="0" w:space="0" w:color="auto"/>
        <w:left w:val="none" w:sz="0" w:space="0" w:color="auto"/>
        <w:bottom w:val="none" w:sz="0" w:space="0" w:color="auto"/>
        <w:right w:val="none" w:sz="0" w:space="0" w:color="auto"/>
      </w:divBdr>
    </w:div>
    <w:div w:id="211383538">
      <w:bodyDiv w:val="1"/>
      <w:marLeft w:val="0"/>
      <w:marRight w:val="0"/>
      <w:marTop w:val="0"/>
      <w:marBottom w:val="0"/>
      <w:divBdr>
        <w:top w:val="none" w:sz="0" w:space="0" w:color="auto"/>
        <w:left w:val="none" w:sz="0" w:space="0" w:color="auto"/>
        <w:bottom w:val="none" w:sz="0" w:space="0" w:color="auto"/>
        <w:right w:val="none" w:sz="0" w:space="0" w:color="auto"/>
      </w:divBdr>
    </w:div>
    <w:div w:id="211423775">
      <w:bodyDiv w:val="1"/>
      <w:marLeft w:val="0"/>
      <w:marRight w:val="0"/>
      <w:marTop w:val="0"/>
      <w:marBottom w:val="0"/>
      <w:divBdr>
        <w:top w:val="none" w:sz="0" w:space="0" w:color="auto"/>
        <w:left w:val="none" w:sz="0" w:space="0" w:color="auto"/>
        <w:bottom w:val="none" w:sz="0" w:space="0" w:color="auto"/>
        <w:right w:val="none" w:sz="0" w:space="0" w:color="auto"/>
      </w:divBdr>
    </w:div>
    <w:div w:id="211770170">
      <w:bodyDiv w:val="1"/>
      <w:marLeft w:val="0"/>
      <w:marRight w:val="0"/>
      <w:marTop w:val="0"/>
      <w:marBottom w:val="0"/>
      <w:divBdr>
        <w:top w:val="none" w:sz="0" w:space="0" w:color="auto"/>
        <w:left w:val="none" w:sz="0" w:space="0" w:color="auto"/>
        <w:bottom w:val="none" w:sz="0" w:space="0" w:color="auto"/>
        <w:right w:val="none" w:sz="0" w:space="0" w:color="auto"/>
      </w:divBdr>
    </w:div>
    <w:div w:id="212230016">
      <w:bodyDiv w:val="1"/>
      <w:marLeft w:val="0"/>
      <w:marRight w:val="0"/>
      <w:marTop w:val="0"/>
      <w:marBottom w:val="0"/>
      <w:divBdr>
        <w:top w:val="none" w:sz="0" w:space="0" w:color="auto"/>
        <w:left w:val="none" w:sz="0" w:space="0" w:color="auto"/>
        <w:bottom w:val="none" w:sz="0" w:space="0" w:color="auto"/>
        <w:right w:val="none" w:sz="0" w:space="0" w:color="auto"/>
      </w:divBdr>
    </w:div>
    <w:div w:id="212889558">
      <w:bodyDiv w:val="1"/>
      <w:marLeft w:val="0"/>
      <w:marRight w:val="0"/>
      <w:marTop w:val="0"/>
      <w:marBottom w:val="0"/>
      <w:divBdr>
        <w:top w:val="none" w:sz="0" w:space="0" w:color="auto"/>
        <w:left w:val="none" w:sz="0" w:space="0" w:color="auto"/>
        <w:bottom w:val="none" w:sz="0" w:space="0" w:color="auto"/>
        <w:right w:val="none" w:sz="0" w:space="0" w:color="auto"/>
      </w:divBdr>
    </w:div>
    <w:div w:id="213351611">
      <w:bodyDiv w:val="1"/>
      <w:marLeft w:val="0"/>
      <w:marRight w:val="0"/>
      <w:marTop w:val="0"/>
      <w:marBottom w:val="0"/>
      <w:divBdr>
        <w:top w:val="none" w:sz="0" w:space="0" w:color="auto"/>
        <w:left w:val="none" w:sz="0" w:space="0" w:color="auto"/>
        <w:bottom w:val="none" w:sz="0" w:space="0" w:color="auto"/>
        <w:right w:val="none" w:sz="0" w:space="0" w:color="auto"/>
      </w:divBdr>
    </w:div>
    <w:div w:id="214661852">
      <w:bodyDiv w:val="1"/>
      <w:marLeft w:val="0"/>
      <w:marRight w:val="0"/>
      <w:marTop w:val="0"/>
      <w:marBottom w:val="0"/>
      <w:divBdr>
        <w:top w:val="none" w:sz="0" w:space="0" w:color="auto"/>
        <w:left w:val="none" w:sz="0" w:space="0" w:color="auto"/>
        <w:bottom w:val="none" w:sz="0" w:space="0" w:color="auto"/>
        <w:right w:val="none" w:sz="0" w:space="0" w:color="auto"/>
      </w:divBdr>
    </w:div>
    <w:div w:id="216667029">
      <w:bodyDiv w:val="1"/>
      <w:marLeft w:val="0"/>
      <w:marRight w:val="0"/>
      <w:marTop w:val="0"/>
      <w:marBottom w:val="0"/>
      <w:divBdr>
        <w:top w:val="none" w:sz="0" w:space="0" w:color="auto"/>
        <w:left w:val="none" w:sz="0" w:space="0" w:color="auto"/>
        <w:bottom w:val="none" w:sz="0" w:space="0" w:color="auto"/>
        <w:right w:val="none" w:sz="0" w:space="0" w:color="auto"/>
      </w:divBdr>
    </w:div>
    <w:div w:id="216817800">
      <w:bodyDiv w:val="1"/>
      <w:marLeft w:val="0"/>
      <w:marRight w:val="0"/>
      <w:marTop w:val="0"/>
      <w:marBottom w:val="0"/>
      <w:divBdr>
        <w:top w:val="none" w:sz="0" w:space="0" w:color="auto"/>
        <w:left w:val="none" w:sz="0" w:space="0" w:color="auto"/>
        <w:bottom w:val="none" w:sz="0" w:space="0" w:color="auto"/>
        <w:right w:val="none" w:sz="0" w:space="0" w:color="auto"/>
      </w:divBdr>
    </w:div>
    <w:div w:id="217282272">
      <w:bodyDiv w:val="1"/>
      <w:marLeft w:val="0"/>
      <w:marRight w:val="0"/>
      <w:marTop w:val="0"/>
      <w:marBottom w:val="0"/>
      <w:divBdr>
        <w:top w:val="none" w:sz="0" w:space="0" w:color="auto"/>
        <w:left w:val="none" w:sz="0" w:space="0" w:color="auto"/>
        <w:bottom w:val="none" w:sz="0" w:space="0" w:color="auto"/>
        <w:right w:val="none" w:sz="0" w:space="0" w:color="auto"/>
      </w:divBdr>
    </w:div>
    <w:div w:id="217590888">
      <w:bodyDiv w:val="1"/>
      <w:marLeft w:val="0"/>
      <w:marRight w:val="0"/>
      <w:marTop w:val="0"/>
      <w:marBottom w:val="0"/>
      <w:divBdr>
        <w:top w:val="none" w:sz="0" w:space="0" w:color="auto"/>
        <w:left w:val="none" w:sz="0" w:space="0" w:color="auto"/>
        <w:bottom w:val="none" w:sz="0" w:space="0" w:color="auto"/>
        <w:right w:val="none" w:sz="0" w:space="0" w:color="auto"/>
      </w:divBdr>
    </w:div>
    <w:div w:id="217715833">
      <w:bodyDiv w:val="1"/>
      <w:marLeft w:val="0"/>
      <w:marRight w:val="0"/>
      <w:marTop w:val="0"/>
      <w:marBottom w:val="0"/>
      <w:divBdr>
        <w:top w:val="none" w:sz="0" w:space="0" w:color="auto"/>
        <w:left w:val="none" w:sz="0" w:space="0" w:color="auto"/>
        <w:bottom w:val="none" w:sz="0" w:space="0" w:color="auto"/>
        <w:right w:val="none" w:sz="0" w:space="0" w:color="auto"/>
      </w:divBdr>
    </w:div>
    <w:div w:id="217907561">
      <w:bodyDiv w:val="1"/>
      <w:marLeft w:val="0"/>
      <w:marRight w:val="0"/>
      <w:marTop w:val="0"/>
      <w:marBottom w:val="0"/>
      <w:divBdr>
        <w:top w:val="none" w:sz="0" w:space="0" w:color="auto"/>
        <w:left w:val="none" w:sz="0" w:space="0" w:color="auto"/>
        <w:bottom w:val="none" w:sz="0" w:space="0" w:color="auto"/>
        <w:right w:val="none" w:sz="0" w:space="0" w:color="auto"/>
      </w:divBdr>
    </w:div>
    <w:div w:id="220136261">
      <w:bodyDiv w:val="1"/>
      <w:marLeft w:val="0"/>
      <w:marRight w:val="0"/>
      <w:marTop w:val="0"/>
      <w:marBottom w:val="0"/>
      <w:divBdr>
        <w:top w:val="none" w:sz="0" w:space="0" w:color="auto"/>
        <w:left w:val="none" w:sz="0" w:space="0" w:color="auto"/>
        <w:bottom w:val="none" w:sz="0" w:space="0" w:color="auto"/>
        <w:right w:val="none" w:sz="0" w:space="0" w:color="auto"/>
      </w:divBdr>
    </w:div>
    <w:div w:id="220212256">
      <w:bodyDiv w:val="1"/>
      <w:marLeft w:val="0"/>
      <w:marRight w:val="0"/>
      <w:marTop w:val="0"/>
      <w:marBottom w:val="0"/>
      <w:divBdr>
        <w:top w:val="none" w:sz="0" w:space="0" w:color="auto"/>
        <w:left w:val="none" w:sz="0" w:space="0" w:color="auto"/>
        <w:bottom w:val="none" w:sz="0" w:space="0" w:color="auto"/>
        <w:right w:val="none" w:sz="0" w:space="0" w:color="auto"/>
      </w:divBdr>
    </w:div>
    <w:div w:id="221060216">
      <w:bodyDiv w:val="1"/>
      <w:marLeft w:val="0"/>
      <w:marRight w:val="0"/>
      <w:marTop w:val="0"/>
      <w:marBottom w:val="0"/>
      <w:divBdr>
        <w:top w:val="none" w:sz="0" w:space="0" w:color="auto"/>
        <w:left w:val="none" w:sz="0" w:space="0" w:color="auto"/>
        <w:bottom w:val="none" w:sz="0" w:space="0" w:color="auto"/>
        <w:right w:val="none" w:sz="0" w:space="0" w:color="auto"/>
      </w:divBdr>
    </w:div>
    <w:div w:id="221185738">
      <w:bodyDiv w:val="1"/>
      <w:marLeft w:val="0"/>
      <w:marRight w:val="0"/>
      <w:marTop w:val="0"/>
      <w:marBottom w:val="0"/>
      <w:divBdr>
        <w:top w:val="none" w:sz="0" w:space="0" w:color="auto"/>
        <w:left w:val="none" w:sz="0" w:space="0" w:color="auto"/>
        <w:bottom w:val="none" w:sz="0" w:space="0" w:color="auto"/>
        <w:right w:val="none" w:sz="0" w:space="0" w:color="auto"/>
      </w:divBdr>
    </w:div>
    <w:div w:id="224609104">
      <w:bodyDiv w:val="1"/>
      <w:marLeft w:val="0"/>
      <w:marRight w:val="0"/>
      <w:marTop w:val="0"/>
      <w:marBottom w:val="0"/>
      <w:divBdr>
        <w:top w:val="none" w:sz="0" w:space="0" w:color="auto"/>
        <w:left w:val="none" w:sz="0" w:space="0" w:color="auto"/>
        <w:bottom w:val="none" w:sz="0" w:space="0" w:color="auto"/>
        <w:right w:val="none" w:sz="0" w:space="0" w:color="auto"/>
      </w:divBdr>
    </w:div>
    <w:div w:id="225652053">
      <w:bodyDiv w:val="1"/>
      <w:marLeft w:val="0"/>
      <w:marRight w:val="0"/>
      <w:marTop w:val="0"/>
      <w:marBottom w:val="0"/>
      <w:divBdr>
        <w:top w:val="none" w:sz="0" w:space="0" w:color="auto"/>
        <w:left w:val="none" w:sz="0" w:space="0" w:color="auto"/>
        <w:bottom w:val="none" w:sz="0" w:space="0" w:color="auto"/>
        <w:right w:val="none" w:sz="0" w:space="0" w:color="auto"/>
      </w:divBdr>
    </w:div>
    <w:div w:id="226771044">
      <w:bodyDiv w:val="1"/>
      <w:marLeft w:val="0"/>
      <w:marRight w:val="0"/>
      <w:marTop w:val="0"/>
      <w:marBottom w:val="0"/>
      <w:divBdr>
        <w:top w:val="none" w:sz="0" w:space="0" w:color="auto"/>
        <w:left w:val="none" w:sz="0" w:space="0" w:color="auto"/>
        <w:bottom w:val="none" w:sz="0" w:space="0" w:color="auto"/>
        <w:right w:val="none" w:sz="0" w:space="0" w:color="auto"/>
      </w:divBdr>
    </w:div>
    <w:div w:id="227230936">
      <w:bodyDiv w:val="1"/>
      <w:marLeft w:val="0"/>
      <w:marRight w:val="0"/>
      <w:marTop w:val="0"/>
      <w:marBottom w:val="0"/>
      <w:divBdr>
        <w:top w:val="none" w:sz="0" w:space="0" w:color="auto"/>
        <w:left w:val="none" w:sz="0" w:space="0" w:color="auto"/>
        <w:bottom w:val="none" w:sz="0" w:space="0" w:color="auto"/>
        <w:right w:val="none" w:sz="0" w:space="0" w:color="auto"/>
      </w:divBdr>
    </w:div>
    <w:div w:id="227959123">
      <w:bodyDiv w:val="1"/>
      <w:marLeft w:val="0"/>
      <w:marRight w:val="0"/>
      <w:marTop w:val="0"/>
      <w:marBottom w:val="0"/>
      <w:divBdr>
        <w:top w:val="none" w:sz="0" w:space="0" w:color="auto"/>
        <w:left w:val="none" w:sz="0" w:space="0" w:color="auto"/>
        <w:bottom w:val="none" w:sz="0" w:space="0" w:color="auto"/>
        <w:right w:val="none" w:sz="0" w:space="0" w:color="auto"/>
      </w:divBdr>
    </w:div>
    <w:div w:id="228736648">
      <w:bodyDiv w:val="1"/>
      <w:marLeft w:val="0"/>
      <w:marRight w:val="0"/>
      <w:marTop w:val="0"/>
      <w:marBottom w:val="0"/>
      <w:divBdr>
        <w:top w:val="none" w:sz="0" w:space="0" w:color="auto"/>
        <w:left w:val="none" w:sz="0" w:space="0" w:color="auto"/>
        <w:bottom w:val="none" w:sz="0" w:space="0" w:color="auto"/>
        <w:right w:val="none" w:sz="0" w:space="0" w:color="auto"/>
      </w:divBdr>
    </w:div>
    <w:div w:id="229075746">
      <w:bodyDiv w:val="1"/>
      <w:marLeft w:val="0"/>
      <w:marRight w:val="0"/>
      <w:marTop w:val="0"/>
      <w:marBottom w:val="0"/>
      <w:divBdr>
        <w:top w:val="none" w:sz="0" w:space="0" w:color="auto"/>
        <w:left w:val="none" w:sz="0" w:space="0" w:color="auto"/>
        <w:bottom w:val="none" w:sz="0" w:space="0" w:color="auto"/>
        <w:right w:val="none" w:sz="0" w:space="0" w:color="auto"/>
      </w:divBdr>
    </w:div>
    <w:div w:id="229732157">
      <w:bodyDiv w:val="1"/>
      <w:marLeft w:val="0"/>
      <w:marRight w:val="0"/>
      <w:marTop w:val="0"/>
      <w:marBottom w:val="0"/>
      <w:divBdr>
        <w:top w:val="none" w:sz="0" w:space="0" w:color="auto"/>
        <w:left w:val="none" w:sz="0" w:space="0" w:color="auto"/>
        <w:bottom w:val="none" w:sz="0" w:space="0" w:color="auto"/>
        <w:right w:val="none" w:sz="0" w:space="0" w:color="auto"/>
      </w:divBdr>
    </w:div>
    <w:div w:id="230047480">
      <w:bodyDiv w:val="1"/>
      <w:marLeft w:val="0"/>
      <w:marRight w:val="0"/>
      <w:marTop w:val="0"/>
      <w:marBottom w:val="0"/>
      <w:divBdr>
        <w:top w:val="none" w:sz="0" w:space="0" w:color="auto"/>
        <w:left w:val="none" w:sz="0" w:space="0" w:color="auto"/>
        <w:bottom w:val="none" w:sz="0" w:space="0" w:color="auto"/>
        <w:right w:val="none" w:sz="0" w:space="0" w:color="auto"/>
      </w:divBdr>
    </w:div>
    <w:div w:id="230122086">
      <w:bodyDiv w:val="1"/>
      <w:marLeft w:val="0"/>
      <w:marRight w:val="0"/>
      <w:marTop w:val="0"/>
      <w:marBottom w:val="0"/>
      <w:divBdr>
        <w:top w:val="none" w:sz="0" w:space="0" w:color="auto"/>
        <w:left w:val="none" w:sz="0" w:space="0" w:color="auto"/>
        <w:bottom w:val="none" w:sz="0" w:space="0" w:color="auto"/>
        <w:right w:val="none" w:sz="0" w:space="0" w:color="auto"/>
      </w:divBdr>
    </w:div>
    <w:div w:id="230503572">
      <w:bodyDiv w:val="1"/>
      <w:marLeft w:val="0"/>
      <w:marRight w:val="0"/>
      <w:marTop w:val="0"/>
      <w:marBottom w:val="0"/>
      <w:divBdr>
        <w:top w:val="none" w:sz="0" w:space="0" w:color="auto"/>
        <w:left w:val="none" w:sz="0" w:space="0" w:color="auto"/>
        <w:bottom w:val="none" w:sz="0" w:space="0" w:color="auto"/>
        <w:right w:val="none" w:sz="0" w:space="0" w:color="auto"/>
      </w:divBdr>
    </w:div>
    <w:div w:id="230506639">
      <w:bodyDiv w:val="1"/>
      <w:marLeft w:val="0"/>
      <w:marRight w:val="0"/>
      <w:marTop w:val="0"/>
      <w:marBottom w:val="0"/>
      <w:divBdr>
        <w:top w:val="none" w:sz="0" w:space="0" w:color="auto"/>
        <w:left w:val="none" w:sz="0" w:space="0" w:color="auto"/>
        <w:bottom w:val="none" w:sz="0" w:space="0" w:color="auto"/>
        <w:right w:val="none" w:sz="0" w:space="0" w:color="auto"/>
      </w:divBdr>
    </w:div>
    <w:div w:id="230628026">
      <w:bodyDiv w:val="1"/>
      <w:marLeft w:val="0"/>
      <w:marRight w:val="0"/>
      <w:marTop w:val="0"/>
      <w:marBottom w:val="0"/>
      <w:divBdr>
        <w:top w:val="none" w:sz="0" w:space="0" w:color="auto"/>
        <w:left w:val="none" w:sz="0" w:space="0" w:color="auto"/>
        <w:bottom w:val="none" w:sz="0" w:space="0" w:color="auto"/>
        <w:right w:val="none" w:sz="0" w:space="0" w:color="auto"/>
      </w:divBdr>
    </w:div>
    <w:div w:id="230970517">
      <w:bodyDiv w:val="1"/>
      <w:marLeft w:val="0"/>
      <w:marRight w:val="0"/>
      <w:marTop w:val="0"/>
      <w:marBottom w:val="0"/>
      <w:divBdr>
        <w:top w:val="none" w:sz="0" w:space="0" w:color="auto"/>
        <w:left w:val="none" w:sz="0" w:space="0" w:color="auto"/>
        <w:bottom w:val="none" w:sz="0" w:space="0" w:color="auto"/>
        <w:right w:val="none" w:sz="0" w:space="0" w:color="auto"/>
      </w:divBdr>
    </w:div>
    <w:div w:id="231159122">
      <w:bodyDiv w:val="1"/>
      <w:marLeft w:val="0"/>
      <w:marRight w:val="0"/>
      <w:marTop w:val="0"/>
      <w:marBottom w:val="0"/>
      <w:divBdr>
        <w:top w:val="none" w:sz="0" w:space="0" w:color="auto"/>
        <w:left w:val="none" w:sz="0" w:space="0" w:color="auto"/>
        <w:bottom w:val="none" w:sz="0" w:space="0" w:color="auto"/>
        <w:right w:val="none" w:sz="0" w:space="0" w:color="auto"/>
      </w:divBdr>
    </w:div>
    <w:div w:id="231962689">
      <w:bodyDiv w:val="1"/>
      <w:marLeft w:val="0"/>
      <w:marRight w:val="0"/>
      <w:marTop w:val="0"/>
      <w:marBottom w:val="0"/>
      <w:divBdr>
        <w:top w:val="none" w:sz="0" w:space="0" w:color="auto"/>
        <w:left w:val="none" w:sz="0" w:space="0" w:color="auto"/>
        <w:bottom w:val="none" w:sz="0" w:space="0" w:color="auto"/>
        <w:right w:val="none" w:sz="0" w:space="0" w:color="auto"/>
      </w:divBdr>
    </w:div>
    <w:div w:id="232397441">
      <w:bodyDiv w:val="1"/>
      <w:marLeft w:val="0"/>
      <w:marRight w:val="0"/>
      <w:marTop w:val="0"/>
      <w:marBottom w:val="0"/>
      <w:divBdr>
        <w:top w:val="none" w:sz="0" w:space="0" w:color="auto"/>
        <w:left w:val="none" w:sz="0" w:space="0" w:color="auto"/>
        <w:bottom w:val="none" w:sz="0" w:space="0" w:color="auto"/>
        <w:right w:val="none" w:sz="0" w:space="0" w:color="auto"/>
      </w:divBdr>
    </w:div>
    <w:div w:id="232665637">
      <w:bodyDiv w:val="1"/>
      <w:marLeft w:val="0"/>
      <w:marRight w:val="0"/>
      <w:marTop w:val="0"/>
      <w:marBottom w:val="0"/>
      <w:divBdr>
        <w:top w:val="none" w:sz="0" w:space="0" w:color="auto"/>
        <w:left w:val="none" w:sz="0" w:space="0" w:color="auto"/>
        <w:bottom w:val="none" w:sz="0" w:space="0" w:color="auto"/>
        <w:right w:val="none" w:sz="0" w:space="0" w:color="auto"/>
      </w:divBdr>
    </w:div>
    <w:div w:id="233245933">
      <w:bodyDiv w:val="1"/>
      <w:marLeft w:val="0"/>
      <w:marRight w:val="0"/>
      <w:marTop w:val="0"/>
      <w:marBottom w:val="0"/>
      <w:divBdr>
        <w:top w:val="none" w:sz="0" w:space="0" w:color="auto"/>
        <w:left w:val="none" w:sz="0" w:space="0" w:color="auto"/>
        <w:bottom w:val="none" w:sz="0" w:space="0" w:color="auto"/>
        <w:right w:val="none" w:sz="0" w:space="0" w:color="auto"/>
      </w:divBdr>
    </w:div>
    <w:div w:id="233441339">
      <w:bodyDiv w:val="1"/>
      <w:marLeft w:val="0"/>
      <w:marRight w:val="0"/>
      <w:marTop w:val="0"/>
      <w:marBottom w:val="0"/>
      <w:divBdr>
        <w:top w:val="none" w:sz="0" w:space="0" w:color="auto"/>
        <w:left w:val="none" w:sz="0" w:space="0" w:color="auto"/>
        <w:bottom w:val="none" w:sz="0" w:space="0" w:color="auto"/>
        <w:right w:val="none" w:sz="0" w:space="0" w:color="auto"/>
      </w:divBdr>
    </w:div>
    <w:div w:id="235827335">
      <w:bodyDiv w:val="1"/>
      <w:marLeft w:val="0"/>
      <w:marRight w:val="0"/>
      <w:marTop w:val="0"/>
      <w:marBottom w:val="0"/>
      <w:divBdr>
        <w:top w:val="none" w:sz="0" w:space="0" w:color="auto"/>
        <w:left w:val="none" w:sz="0" w:space="0" w:color="auto"/>
        <w:bottom w:val="none" w:sz="0" w:space="0" w:color="auto"/>
        <w:right w:val="none" w:sz="0" w:space="0" w:color="auto"/>
      </w:divBdr>
    </w:div>
    <w:div w:id="235864933">
      <w:bodyDiv w:val="1"/>
      <w:marLeft w:val="0"/>
      <w:marRight w:val="0"/>
      <w:marTop w:val="0"/>
      <w:marBottom w:val="0"/>
      <w:divBdr>
        <w:top w:val="none" w:sz="0" w:space="0" w:color="auto"/>
        <w:left w:val="none" w:sz="0" w:space="0" w:color="auto"/>
        <w:bottom w:val="none" w:sz="0" w:space="0" w:color="auto"/>
        <w:right w:val="none" w:sz="0" w:space="0" w:color="auto"/>
      </w:divBdr>
    </w:div>
    <w:div w:id="236719135">
      <w:bodyDiv w:val="1"/>
      <w:marLeft w:val="0"/>
      <w:marRight w:val="0"/>
      <w:marTop w:val="0"/>
      <w:marBottom w:val="0"/>
      <w:divBdr>
        <w:top w:val="none" w:sz="0" w:space="0" w:color="auto"/>
        <w:left w:val="none" w:sz="0" w:space="0" w:color="auto"/>
        <w:bottom w:val="none" w:sz="0" w:space="0" w:color="auto"/>
        <w:right w:val="none" w:sz="0" w:space="0" w:color="auto"/>
      </w:divBdr>
    </w:div>
    <w:div w:id="237062748">
      <w:bodyDiv w:val="1"/>
      <w:marLeft w:val="0"/>
      <w:marRight w:val="0"/>
      <w:marTop w:val="0"/>
      <w:marBottom w:val="0"/>
      <w:divBdr>
        <w:top w:val="none" w:sz="0" w:space="0" w:color="auto"/>
        <w:left w:val="none" w:sz="0" w:space="0" w:color="auto"/>
        <w:bottom w:val="none" w:sz="0" w:space="0" w:color="auto"/>
        <w:right w:val="none" w:sz="0" w:space="0" w:color="auto"/>
      </w:divBdr>
    </w:div>
    <w:div w:id="237255036">
      <w:bodyDiv w:val="1"/>
      <w:marLeft w:val="0"/>
      <w:marRight w:val="0"/>
      <w:marTop w:val="0"/>
      <w:marBottom w:val="0"/>
      <w:divBdr>
        <w:top w:val="none" w:sz="0" w:space="0" w:color="auto"/>
        <w:left w:val="none" w:sz="0" w:space="0" w:color="auto"/>
        <w:bottom w:val="none" w:sz="0" w:space="0" w:color="auto"/>
        <w:right w:val="none" w:sz="0" w:space="0" w:color="auto"/>
      </w:divBdr>
    </w:div>
    <w:div w:id="237441684">
      <w:bodyDiv w:val="1"/>
      <w:marLeft w:val="0"/>
      <w:marRight w:val="0"/>
      <w:marTop w:val="0"/>
      <w:marBottom w:val="0"/>
      <w:divBdr>
        <w:top w:val="none" w:sz="0" w:space="0" w:color="auto"/>
        <w:left w:val="none" w:sz="0" w:space="0" w:color="auto"/>
        <w:bottom w:val="none" w:sz="0" w:space="0" w:color="auto"/>
        <w:right w:val="none" w:sz="0" w:space="0" w:color="auto"/>
      </w:divBdr>
    </w:div>
    <w:div w:id="237984144">
      <w:bodyDiv w:val="1"/>
      <w:marLeft w:val="0"/>
      <w:marRight w:val="0"/>
      <w:marTop w:val="0"/>
      <w:marBottom w:val="0"/>
      <w:divBdr>
        <w:top w:val="none" w:sz="0" w:space="0" w:color="auto"/>
        <w:left w:val="none" w:sz="0" w:space="0" w:color="auto"/>
        <w:bottom w:val="none" w:sz="0" w:space="0" w:color="auto"/>
        <w:right w:val="none" w:sz="0" w:space="0" w:color="auto"/>
      </w:divBdr>
    </w:div>
    <w:div w:id="238758846">
      <w:bodyDiv w:val="1"/>
      <w:marLeft w:val="0"/>
      <w:marRight w:val="0"/>
      <w:marTop w:val="0"/>
      <w:marBottom w:val="0"/>
      <w:divBdr>
        <w:top w:val="none" w:sz="0" w:space="0" w:color="auto"/>
        <w:left w:val="none" w:sz="0" w:space="0" w:color="auto"/>
        <w:bottom w:val="none" w:sz="0" w:space="0" w:color="auto"/>
        <w:right w:val="none" w:sz="0" w:space="0" w:color="auto"/>
      </w:divBdr>
    </w:div>
    <w:div w:id="240218289">
      <w:bodyDiv w:val="1"/>
      <w:marLeft w:val="0"/>
      <w:marRight w:val="0"/>
      <w:marTop w:val="0"/>
      <w:marBottom w:val="0"/>
      <w:divBdr>
        <w:top w:val="none" w:sz="0" w:space="0" w:color="auto"/>
        <w:left w:val="none" w:sz="0" w:space="0" w:color="auto"/>
        <w:bottom w:val="none" w:sz="0" w:space="0" w:color="auto"/>
        <w:right w:val="none" w:sz="0" w:space="0" w:color="auto"/>
      </w:divBdr>
    </w:div>
    <w:div w:id="241451833">
      <w:bodyDiv w:val="1"/>
      <w:marLeft w:val="0"/>
      <w:marRight w:val="0"/>
      <w:marTop w:val="0"/>
      <w:marBottom w:val="0"/>
      <w:divBdr>
        <w:top w:val="none" w:sz="0" w:space="0" w:color="auto"/>
        <w:left w:val="none" w:sz="0" w:space="0" w:color="auto"/>
        <w:bottom w:val="none" w:sz="0" w:space="0" w:color="auto"/>
        <w:right w:val="none" w:sz="0" w:space="0" w:color="auto"/>
      </w:divBdr>
    </w:div>
    <w:div w:id="241646961">
      <w:bodyDiv w:val="1"/>
      <w:marLeft w:val="0"/>
      <w:marRight w:val="0"/>
      <w:marTop w:val="0"/>
      <w:marBottom w:val="0"/>
      <w:divBdr>
        <w:top w:val="none" w:sz="0" w:space="0" w:color="auto"/>
        <w:left w:val="none" w:sz="0" w:space="0" w:color="auto"/>
        <w:bottom w:val="none" w:sz="0" w:space="0" w:color="auto"/>
        <w:right w:val="none" w:sz="0" w:space="0" w:color="auto"/>
      </w:divBdr>
    </w:div>
    <w:div w:id="242762649">
      <w:bodyDiv w:val="1"/>
      <w:marLeft w:val="0"/>
      <w:marRight w:val="0"/>
      <w:marTop w:val="0"/>
      <w:marBottom w:val="0"/>
      <w:divBdr>
        <w:top w:val="none" w:sz="0" w:space="0" w:color="auto"/>
        <w:left w:val="none" w:sz="0" w:space="0" w:color="auto"/>
        <w:bottom w:val="none" w:sz="0" w:space="0" w:color="auto"/>
        <w:right w:val="none" w:sz="0" w:space="0" w:color="auto"/>
      </w:divBdr>
    </w:div>
    <w:div w:id="242833304">
      <w:bodyDiv w:val="1"/>
      <w:marLeft w:val="0"/>
      <w:marRight w:val="0"/>
      <w:marTop w:val="0"/>
      <w:marBottom w:val="0"/>
      <w:divBdr>
        <w:top w:val="none" w:sz="0" w:space="0" w:color="auto"/>
        <w:left w:val="none" w:sz="0" w:space="0" w:color="auto"/>
        <w:bottom w:val="none" w:sz="0" w:space="0" w:color="auto"/>
        <w:right w:val="none" w:sz="0" w:space="0" w:color="auto"/>
      </w:divBdr>
      <w:divsChild>
        <w:div w:id="1852641145">
          <w:marLeft w:val="0"/>
          <w:marRight w:val="0"/>
          <w:marTop w:val="0"/>
          <w:marBottom w:val="0"/>
          <w:divBdr>
            <w:top w:val="none" w:sz="0" w:space="0" w:color="auto"/>
            <w:left w:val="none" w:sz="0" w:space="0" w:color="auto"/>
            <w:bottom w:val="none" w:sz="0" w:space="0" w:color="auto"/>
            <w:right w:val="none" w:sz="0" w:space="0" w:color="auto"/>
          </w:divBdr>
          <w:divsChild>
            <w:div w:id="1875581900">
              <w:marLeft w:val="0"/>
              <w:marRight w:val="0"/>
              <w:marTop w:val="0"/>
              <w:marBottom w:val="0"/>
              <w:divBdr>
                <w:top w:val="none" w:sz="0" w:space="0" w:color="auto"/>
                <w:left w:val="none" w:sz="0" w:space="0" w:color="auto"/>
                <w:bottom w:val="none" w:sz="0" w:space="0" w:color="auto"/>
                <w:right w:val="none" w:sz="0" w:space="0" w:color="auto"/>
              </w:divBdr>
              <w:divsChild>
                <w:div w:id="174387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79203">
      <w:bodyDiv w:val="1"/>
      <w:marLeft w:val="0"/>
      <w:marRight w:val="0"/>
      <w:marTop w:val="0"/>
      <w:marBottom w:val="0"/>
      <w:divBdr>
        <w:top w:val="none" w:sz="0" w:space="0" w:color="auto"/>
        <w:left w:val="none" w:sz="0" w:space="0" w:color="auto"/>
        <w:bottom w:val="none" w:sz="0" w:space="0" w:color="auto"/>
        <w:right w:val="none" w:sz="0" w:space="0" w:color="auto"/>
      </w:divBdr>
      <w:divsChild>
        <w:div w:id="309603134">
          <w:marLeft w:val="0"/>
          <w:marRight w:val="0"/>
          <w:marTop w:val="0"/>
          <w:marBottom w:val="0"/>
          <w:divBdr>
            <w:top w:val="none" w:sz="0" w:space="0" w:color="auto"/>
            <w:left w:val="none" w:sz="0" w:space="0" w:color="auto"/>
            <w:bottom w:val="none" w:sz="0" w:space="0" w:color="auto"/>
            <w:right w:val="none" w:sz="0" w:space="0" w:color="auto"/>
          </w:divBdr>
          <w:divsChild>
            <w:div w:id="1865053693">
              <w:marLeft w:val="0"/>
              <w:marRight w:val="0"/>
              <w:marTop w:val="0"/>
              <w:marBottom w:val="0"/>
              <w:divBdr>
                <w:top w:val="none" w:sz="0" w:space="0" w:color="auto"/>
                <w:left w:val="none" w:sz="0" w:space="0" w:color="auto"/>
                <w:bottom w:val="none" w:sz="0" w:space="0" w:color="auto"/>
                <w:right w:val="none" w:sz="0" w:space="0" w:color="auto"/>
              </w:divBdr>
              <w:divsChild>
                <w:div w:id="36965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078868">
      <w:bodyDiv w:val="1"/>
      <w:marLeft w:val="0"/>
      <w:marRight w:val="0"/>
      <w:marTop w:val="0"/>
      <w:marBottom w:val="0"/>
      <w:divBdr>
        <w:top w:val="none" w:sz="0" w:space="0" w:color="auto"/>
        <w:left w:val="none" w:sz="0" w:space="0" w:color="auto"/>
        <w:bottom w:val="none" w:sz="0" w:space="0" w:color="auto"/>
        <w:right w:val="none" w:sz="0" w:space="0" w:color="auto"/>
      </w:divBdr>
    </w:div>
    <w:div w:id="243223941">
      <w:bodyDiv w:val="1"/>
      <w:marLeft w:val="0"/>
      <w:marRight w:val="0"/>
      <w:marTop w:val="0"/>
      <w:marBottom w:val="0"/>
      <w:divBdr>
        <w:top w:val="none" w:sz="0" w:space="0" w:color="auto"/>
        <w:left w:val="none" w:sz="0" w:space="0" w:color="auto"/>
        <w:bottom w:val="none" w:sz="0" w:space="0" w:color="auto"/>
        <w:right w:val="none" w:sz="0" w:space="0" w:color="auto"/>
      </w:divBdr>
    </w:div>
    <w:div w:id="243804382">
      <w:bodyDiv w:val="1"/>
      <w:marLeft w:val="0"/>
      <w:marRight w:val="0"/>
      <w:marTop w:val="0"/>
      <w:marBottom w:val="0"/>
      <w:divBdr>
        <w:top w:val="none" w:sz="0" w:space="0" w:color="auto"/>
        <w:left w:val="none" w:sz="0" w:space="0" w:color="auto"/>
        <w:bottom w:val="none" w:sz="0" w:space="0" w:color="auto"/>
        <w:right w:val="none" w:sz="0" w:space="0" w:color="auto"/>
      </w:divBdr>
    </w:div>
    <w:div w:id="244459531">
      <w:bodyDiv w:val="1"/>
      <w:marLeft w:val="0"/>
      <w:marRight w:val="0"/>
      <w:marTop w:val="0"/>
      <w:marBottom w:val="0"/>
      <w:divBdr>
        <w:top w:val="none" w:sz="0" w:space="0" w:color="auto"/>
        <w:left w:val="none" w:sz="0" w:space="0" w:color="auto"/>
        <w:bottom w:val="none" w:sz="0" w:space="0" w:color="auto"/>
        <w:right w:val="none" w:sz="0" w:space="0" w:color="auto"/>
      </w:divBdr>
    </w:div>
    <w:div w:id="245309346">
      <w:bodyDiv w:val="1"/>
      <w:marLeft w:val="0"/>
      <w:marRight w:val="0"/>
      <w:marTop w:val="0"/>
      <w:marBottom w:val="0"/>
      <w:divBdr>
        <w:top w:val="none" w:sz="0" w:space="0" w:color="auto"/>
        <w:left w:val="none" w:sz="0" w:space="0" w:color="auto"/>
        <w:bottom w:val="none" w:sz="0" w:space="0" w:color="auto"/>
        <w:right w:val="none" w:sz="0" w:space="0" w:color="auto"/>
      </w:divBdr>
    </w:div>
    <w:div w:id="245501450">
      <w:bodyDiv w:val="1"/>
      <w:marLeft w:val="0"/>
      <w:marRight w:val="0"/>
      <w:marTop w:val="0"/>
      <w:marBottom w:val="0"/>
      <w:divBdr>
        <w:top w:val="none" w:sz="0" w:space="0" w:color="auto"/>
        <w:left w:val="none" w:sz="0" w:space="0" w:color="auto"/>
        <w:bottom w:val="none" w:sz="0" w:space="0" w:color="auto"/>
        <w:right w:val="none" w:sz="0" w:space="0" w:color="auto"/>
      </w:divBdr>
    </w:div>
    <w:div w:id="246959591">
      <w:bodyDiv w:val="1"/>
      <w:marLeft w:val="0"/>
      <w:marRight w:val="0"/>
      <w:marTop w:val="0"/>
      <w:marBottom w:val="0"/>
      <w:divBdr>
        <w:top w:val="none" w:sz="0" w:space="0" w:color="auto"/>
        <w:left w:val="none" w:sz="0" w:space="0" w:color="auto"/>
        <w:bottom w:val="none" w:sz="0" w:space="0" w:color="auto"/>
        <w:right w:val="none" w:sz="0" w:space="0" w:color="auto"/>
      </w:divBdr>
    </w:div>
    <w:div w:id="247272071">
      <w:bodyDiv w:val="1"/>
      <w:marLeft w:val="0"/>
      <w:marRight w:val="0"/>
      <w:marTop w:val="0"/>
      <w:marBottom w:val="0"/>
      <w:divBdr>
        <w:top w:val="none" w:sz="0" w:space="0" w:color="auto"/>
        <w:left w:val="none" w:sz="0" w:space="0" w:color="auto"/>
        <w:bottom w:val="none" w:sz="0" w:space="0" w:color="auto"/>
        <w:right w:val="none" w:sz="0" w:space="0" w:color="auto"/>
      </w:divBdr>
    </w:div>
    <w:div w:id="247816475">
      <w:bodyDiv w:val="1"/>
      <w:marLeft w:val="0"/>
      <w:marRight w:val="0"/>
      <w:marTop w:val="0"/>
      <w:marBottom w:val="0"/>
      <w:divBdr>
        <w:top w:val="none" w:sz="0" w:space="0" w:color="auto"/>
        <w:left w:val="none" w:sz="0" w:space="0" w:color="auto"/>
        <w:bottom w:val="none" w:sz="0" w:space="0" w:color="auto"/>
        <w:right w:val="none" w:sz="0" w:space="0" w:color="auto"/>
      </w:divBdr>
    </w:div>
    <w:div w:id="248009789">
      <w:bodyDiv w:val="1"/>
      <w:marLeft w:val="0"/>
      <w:marRight w:val="0"/>
      <w:marTop w:val="0"/>
      <w:marBottom w:val="0"/>
      <w:divBdr>
        <w:top w:val="none" w:sz="0" w:space="0" w:color="auto"/>
        <w:left w:val="none" w:sz="0" w:space="0" w:color="auto"/>
        <w:bottom w:val="none" w:sz="0" w:space="0" w:color="auto"/>
        <w:right w:val="none" w:sz="0" w:space="0" w:color="auto"/>
      </w:divBdr>
    </w:div>
    <w:div w:id="248075535">
      <w:bodyDiv w:val="1"/>
      <w:marLeft w:val="0"/>
      <w:marRight w:val="0"/>
      <w:marTop w:val="0"/>
      <w:marBottom w:val="0"/>
      <w:divBdr>
        <w:top w:val="none" w:sz="0" w:space="0" w:color="auto"/>
        <w:left w:val="none" w:sz="0" w:space="0" w:color="auto"/>
        <w:bottom w:val="none" w:sz="0" w:space="0" w:color="auto"/>
        <w:right w:val="none" w:sz="0" w:space="0" w:color="auto"/>
      </w:divBdr>
    </w:div>
    <w:div w:id="248584549">
      <w:bodyDiv w:val="1"/>
      <w:marLeft w:val="0"/>
      <w:marRight w:val="0"/>
      <w:marTop w:val="0"/>
      <w:marBottom w:val="0"/>
      <w:divBdr>
        <w:top w:val="none" w:sz="0" w:space="0" w:color="auto"/>
        <w:left w:val="none" w:sz="0" w:space="0" w:color="auto"/>
        <w:bottom w:val="none" w:sz="0" w:space="0" w:color="auto"/>
        <w:right w:val="none" w:sz="0" w:space="0" w:color="auto"/>
      </w:divBdr>
    </w:div>
    <w:div w:id="249394574">
      <w:bodyDiv w:val="1"/>
      <w:marLeft w:val="0"/>
      <w:marRight w:val="0"/>
      <w:marTop w:val="0"/>
      <w:marBottom w:val="0"/>
      <w:divBdr>
        <w:top w:val="none" w:sz="0" w:space="0" w:color="auto"/>
        <w:left w:val="none" w:sz="0" w:space="0" w:color="auto"/>
        <w:bottom w:val="none" w:sz="0" w:space="0" w:color="auto"/>
        <w:right w:val="none" w:sz="0" w:space="0" w:color="auto"/>
      </w:divBdr>
    </w:div>
    <w:div w:id="249776093">
      <w:bodyDiv w:val="1"/>
      <w:marLeft w:val="0"/>
      <w:marRight w:val="0"/>
      <w:marTop w:val="0"/>
      <w:marBottom w:val="0"/>
      <w:divBdr>
        <w:top w:val="none" w:sz="0" w:space="0" w:color="auto"/>
        <w:left w:val="none" w:sz="0" w:space="0" w:color="auto"/>
        <w:bottom w:val="none" w:sz="0" w:space="0" w:color="auto"/>
        <w:right w:val="none" w:sz="0" w:space="0" w:color="auto"/>
      </w:divBdr>
    </w:div>
    <w:div w:id="250624535">
      <w:bodyDiv w:val="1"/>
      <w:marLeft w:val="0"/>
      <w:marRight w:val="0"/>
      <w:marTop w:val="0"/>
      <w:marBottom w:val="0"/>
      <w:divBdr>
        <w:top w:val="none" w:sz="0" w:space="0" w:color="auto"/>
        <w:left w:val="none" w:sz="0" w:space="0" w:color="auto"/>
        <w:bottom w:val="none" w:sz="0" w:space="0" w:color="auto"/>
        <w:right w:val="none" w:sz="0" w:space="0" w:color="auto"/>
      </w:divBdr>
    </w:div>
    <w:div w:id="250745079">
      <w:bodyDiv w:val="1"/>
      <w:marLeft w:val="0"/>
      <w:marRight w:val="0"/>
      <w:marTop w:val="0"/>
      <w:marBottom w:val="0"/>
      <w:divBdr>
        <w:top w:val="none" w:sz="0" w:space="0" w:color="auto"/>
        <w:left w:val="none" w:sz="0" w:space="0" w:color="auto"/>
        <w:bottom w:val="none" w:sz="0" w:space="0" w:color="auto"/>
        <w:right w:val="none" w:sz="0" w:space="0" w:color="auto"/>
      </w:divBdr>
    </w:div>
    <w:div w:id="251203736">
      <w:bodyDiv w:val="1"/>
      <w:marLeft w:val="0"/>
      <w:marRight w:val="0"/>
      <w:marTop w:val="0"/>
      <w:marBottom w:val="0"/>
      <w:divBdr>
        <w:top w:val="none" w:sz="0" w:space="0" w:color="auto"/>
        <w:left w:val="none" w:sz="0" w:space="0" w:color="auto"/>
        <w:bottom w:val="none" w:sz="0" w:space="0" w:color="auto"/>
        <w:right w:val="none" w:sz="0" w:space="0" w:color="auto"/>
      </w:divBdr>
    </w:div>
    <w:div w:id="251594615">
      <w:bodyDiv w:val="1"/>
      <w:marLeft w:val="0"/>
      <w:marRight w:val="0"/>
      <w:marTop w:val="0"/>
      <w:marBottom w:val="0"/>
      <w:divBdr>
        <w:top w:val="none" w:sz="0" w:space="0" w:color="auto"/>
        <w:left w:val="none" w:sz="0" w:space="0" w:color="auto"/>
        <w:bottom w:val="none" w:sz="0" w:space="0" w:color="auto"/>
        <w:right w:val="none" w:sz="0" w:space="0" w:color="auto"/>
      </w:divBdr>
    </w:div>
    <w:div w:id="251858309">
      <w:bodyDiv w:val="1"/>
      <w:marLeft w:val="0"/>
      <w:marRight w:val="0"/>
      <w:marTop w:val="0"/>
      <w:marBottom w:val="0"/>
      <w:divBdr>
        <w:top w:val="none" w:sz="0" w:space="0" w:color="auto"/>
        <w:left w:val="none" w:sz="0" w:space="0" w:color="auto"/>
        <w:bottom w:val="none" w:sz="0" w:space="0" w:color="auto"/>
        <w:right w:val="none" w:sz="0" w:space="0" w:color="auto"/>
      </w:divBdr>
    </w:div>
    <w:div w:id="253049462">
      <w:bodyDiv w:val="1"/>
      <w:marLeft w:val="0"/>
      <w:marRight w:val="0"/>
      <w:marTop w:val="0"/>
      <w:marBottom w:val="0"/>
      <w:divBdr>
        <w:top w:val="none" w:sz="0" w:space="0" w:color="auto"/>
        <w:left w:val="none" w:sz="0" w:space="0" w:color="auto"/>
        <w:bottom w:val="none" w:sz="0" w:space="0" w:color="auto"/>
        <w:right w:val="none" w:sz="0" w:space="0" w:color="auto"/>
      </w:divBdr>
    </w:div>
    <w:div w:id="253364165">
      <w:bodyDiv w:val="1"/>
      <w:marLeft w:val="0"/>
      <w:marRight w:val="0"/>
      <w:marTop w:val="0"/>
      <w:marBottom w:val="0"/>
      <w:divBdr>
        <w:top w:val="none" w:sz="0" w:space="0" w:color="auto"/>
        <w:left w:val="none" w:sz="0" w:space="0" w:color="auto"/>
        <w:bottom w:val="none" w:sz="0" w:space="0" w:color="auto"/>
        <w:right w:val="none" w:sz="0" w:space="0" w:color="auto"/>
      </w:divBdr>
    </w:div>
    <w:div w:id="253586521">
      <w:bodyDiv w:val="1"/>
      <w:marLeft w:val="0"/>
      <w:marRight w:val="0"/>
      <w:marTop w:val="0"/>
      <w:marBottom w:val="0"/>
      <w:divBdr>
        <w:top w:val="none" w:sz="0" w:space="0" w:color="auto"/>
        <w:left w:val="none" w:sz="0" w:space="0" w:color="auto"/>
        <w:bottom w:val="none" w:sz="0" w:space="0" w:color="auto"/>
        <w:right w:val="none" w:sz="0" w:space="0" w:color="auto"/>
      </w:divBdr>
    </w:div>
    <w:div w:id="253901400">
      <w:bodyDiv w:val="1"/>
      <w:marLeft w:val="0"/>
      <w:marRight w:val="0"/>
      <w:marTop w:val="0"/>
      <w:marBottom w:val="0"/>
      <w:divBdr>
        <w:top w:val="none" w:sz="0" w:space="0" w:color="auto"/>
        <w:left w:val="none" w:sz="0" w:space="0" w:color="auto"/>
        <w:bottom w:val="none" w:sz="0" w:space="0" w:color="auto"/>
        <w:right w:val="none" w:sz="0" w:space="0" w:color="auto"/>
      </w:divBdr>
    </w:div>
    <w:div w:id="253973056">
      <w:bodyDiv w:val="1"/>
      <w:marLeft w:val="0"/>
      <w:marRight w:val="0"/>
      <w:marTop w:val="0"/>
      <w:marBottom w:val="0"/>
      <w:divBdr>
        <w:top w:val="none" w:sz="0" w:space="0" w:color="auto"/>
        <w:left w:val="none" w:sz="0" w:space="0" w:color="auto"/>
        <w:bottom w:val="none" w:sz="0" w:space="0" w:color="auto"/>
        <w:right w:val="none" w:sz="0" w:space="0" w:color="auto"/>
      </w:divBdr>
    </w:div>
    <w:div w:id="254628343">
      <w:bodyDiv w:val="1"/>
      <w:marLeft w:val="0"/>
      <w:marRight w:val="0"/>
      <w:marTop w:val="0"/>
      <w:marBottom w:val="0"/>
      <w:divBdr>
        <w:top w:val="none" w:sz="0" w:space="0" w:color="auto"/>
        <w:left w:val="none" w:sz="0" w:space="0" w:color="auto"/>
        <w:bottom w:val="none" w:sz="0" w:space="0" w:color="auto"/>
        <w:right w:val="none" w:sz="0" w:space="0" w:color="auto"/>
      </w:divBdr>
    </w:div>
    <w:div w:id="254673780">
      <w:bodyDiv w:val="1"/>
      <w:marLeft w:val="0"/>
      <w:marRight w:val="0"/>
      <w:marTop w:val="0"/>
      <w:marBottom w:val="0"/>
      <w:divBdr>
        <w:top w:val="none" w:sz="0" w:space="0" w:color="auto"/>
        <w:left w:val="none" w:sz="0" w:space="0" w:color="auto"/>
        <w:bottom w:val="none" w:sz="0" w:space="0" w:color="auto"/>
        <w:right w:val="none" w:sz="0" w:space="0" w:color="auto"/>
      </w:divBdr>
    </w:div>
    <w:div w:id="254944573">
      <w:bodyDiv w:val="1"/>
      <w:marLeft w:val="0"/>
      <w:marRight w:val="0"/>
      <w:marTop w:val="0"/>
      <w:marBottom w:val="0"/>
      <w:divBdr>
        <w:top w:val="none" w:sz="0" w:space="0" w:color="auto"/>
        <w:left w:val="none" w:sz="0" w:space="0" w:color="auto"/>
        <w:bottom w:val="none" w:sz="0" w:space="0" w:color="auto"/>
        <w:right w:val="none" w:sz="0" w:space="0" w:color="auto"/>
      </w:divBdr>
    </w:div>
    <w:div w:id="256528196">
      <w:bodyDiv w:val="1"/>
      <w:marLeft w:val="0"/>
      <w:marRight w:val="0"/>
      <w:marTop w:val="0"/>
      <w:marBottom w:val="0"/>
      <w:divBdr>
        <w:top w:val="none" w:sz="0" w:space="0" w:color="auto"/>
        <w:left w:val="none" w:sz="0" w:space="0" w:color="auto"/>
        <w:bottom w:val="none" w:sz="0" w:space="0" w:color="auto"/>
        <w:right w:val="none" w:sz="0" w:space="0" w:color="auto"/>
      </w:divBdr>
    </w:div>
    <w:div w:id="258031951">
      <w:bodyDiv w:val="1"/>
      <w:marLeft w:val="0"/>
      <w:marRight w:val="0"/>
      <w:marTop w:val="0"/>
      <w:marBottom w:val="0"/>
      <w:divBdr>
        <w:top w:val="none" w:sz="0" w:space="0" w:color="auto"/>
        <w:left w:val="none" w:sz="0" w:space="0" w:color="auto"/>
        <w:bottom w:val="none" w:sz="0" w:space="0" w:color="auto"/>
        <w:right w:val="none" w:sz="0" w:space="0" w:color="auto"/>
      </w:divBdr>
    </w:div>
    <w:div w:id="258371028">
      <w:bodyDiv w:val="1"/>
      <w:marLeft w:val="0"/>
      <w:marRight w:val="0"/>
      <w:marTop w:val="0"/>
      <w:marBottom w:val="0"/>
      <w:divBdr>
        <w:top w:val="none" w:sz="0" w:space="0" w:color="auto"/>
        <w:left w:val="none" w:sz="0" w:space="0" w:color="auto"/>
        <w:bottom w:val="none" w:sz="0" w:space="0" w:color="auto"/>
        <w:right w:val="none" w:sz="0" w:space="0" w:color="auto"/>
      </w:divBdr>
    </w:div>
    <w:div w:id="258568221">
      <w:bodyDiv w:val="1"/>
      <w:marLeft w:val="0"/>
      <w:marRight w:val="0"/>
      <w:marTop w:val="0"/>
      <w:marBottom w:val="0"/>
      <w:divBdr>
        <w:top w:val="none" w:sz="0" w:space="0" w:color="auto"/>
        <w:left w:val="none" w:sz="0" w:space="0" w:color="auto"/>
        <w:bottom w:val="none" w:sz="0" w:space="0" w:color="auto"/>
        <w:right w:val="none" w:sz="0" w:space="0" w:color="auto"/>
      </w:divBdr>
    </w:div>
    <w:div w:id="258878245">
      <w:bodyDiv w:val="1"/>
      <w:marLeft w:val="0"/>
      <w:marRight w:val="0"/>
      <w:marTop w:val="0"/>
      <w:marBottom w:val="0"/>
      <w:divBdr>
        <w:top w:val="none" w:sz="0" w:space="0" w:color="auto"/>
        <w:left w:val="none" w:sz="0" w:space="0" w:color="auto"/>
        <w:bottom w:val="none" w:sz="0" w:space="0" w:color="auto"/>
        <w:right w:val="none" w:sz="0" w:space="0" w:color="auto"/>
      </w:divBdr>
    </w:div>
    <w:div w:id="259799472">
      <w:bodyDiv w:val="1"/>
      <w:marLeft w:val="0"/>
      <w:marRight w:val="0"/>
      <w:marTop w:val="0"/>
      <w:marBottom w:val="0"/>
      <w:divBdr>
        <w:top w:val="none" w:sz="0" w:space="0" w:color="auto"/>
        <w:left w:val="none" w:sz="0" w:space="0" w:color="auto"/>
        <w:bottom w:val="none" w:sz="0" w:space="0" w:color="auto"/>
        <w:right w:val="none" w:sz="0" w:space="0" w:color="auto"/>
      </w:divBdr>
    </w:div>
    <w:div w:id="260916070">
      <w:bodyDiv w:val="1"/>
      <w:marLeft w:val="0"/>
      <w:marRight w:val="0"/>
      <w:marTop w:val="0"/>
      <w:marBottom w:val="0"/>
      <w:divBdr>
        <w:top w:val="none" w:sz="0" w:space="0" w:color="auto"/>
        <w:left w:val="none" w:sz="0" w:space="0" w:color="auto"/>
        <w:bottom w:val="none" w:sz="0" w:space="0" w:color="auto"/>
        <w:right w:val="none" w:sz="0" w:space="0" w:color="auto"/>
      </w:divBdr>
    </w:div>
    <w:div w:id="260916875">
      <w:bodyDiv w:val="1"/>
      <w:marLeft w:val="0"/>
      <w:marRight w:val="0"/>
      <w:marTop w:val="0"/>
      <w:marBottom w:val="0"/>
      <w:divBdr>
        <w:top w:val="none" w:sz="0" w:space="0" w:color="auto"/>
        <w:left w:val="none" w:sz="0" w:space="0" w:color="auto"/>
        <w:bottom w:val="none" w:sz="0" w:space="0" w:color="auto"/>
        <w:right w:val="none" w:sz="0" w:space="0" w:color="auto"/>
      </w:divBdr>
    </w:div>
    <w:div w:id="261574667">
      <w:bodyDiv w:val="1"/>
      <w:marLeft w:val="0"/>
      <w:marRight w:val="0"/>
      <w:marTop w:val="0"/>
      <w:marBottom w:val="0"/>
      <w:divBdr>
        <w:top w:val="none" w:sz="0" w:space="0" w:color="auto"/>
        <w:left w:val="none" w:sz="0" w:space="0" w:color="auto"/>
        <w:bottom w:val="none" w:sz="0" w:space="0" w:color="auto"/>
        <w:right w:val="none" w:sz="0" w:space="0" w:color="auto"/>
      </w:divBdr>
    </w:div>
    <w:div w:id="261770472">
      <w:bodyDiv w:val="1"/>
      <w:marLeft w:val="0"/>
      <w:marRight w:val="0"/>
      <w:marTop w:val="0"/>
      <w:marBottom w:val="0"/>
      <w:divBdr>
        <w:top w:val="none" w:sz="0" w:space="0" w:color="auto"/>
        <w:left w:val="none" w:sz="0" w:space="0" w:color="auto"/>
        <w:bottom w:val="none" w:sz="0" w:space="0" w:color="auto"/>
        <w:right w:val="none" w:sz="0" w:space="0" w:color="auto"/>
      </w:divBdr>
    </w:div>
    <w:div w:id="262229791">
      <w:bodyDiv w:val="1"/>
      <w:marLeft w:val="0"/>
      <w:marRight w:val="0"/>
      <w:marTop w:val="0"/>
      <w:marBottom w:val="0"/>
      <w:divBdr>
        <w:top w:val="none" w:sz="0" w:space="0" w:color="auto"/>
        <w:left w:val="none" w:sz="0" w:space="0" w:color="auto"/>
        <w:bottom w:val="none" w:sz="0" w:space="0" w:color="auto"/>
        <w:right w:val="none" w:sz="0" w:space="0" w:color="auto"/>
      </w:divBdr>
    </w:div>
    <w:div w:id="262341121">
      <w:bodyDiv w:val="1"/>
      <w:marLeft w:val="0"/>
      <w:marRight w:val="0"/>
      <w:marTop w:val="0"/>
      <w:marBottom w:val="0"/>
      <w:divBdr>
        <w:top w:val="none" w:sz="0" w:space="0" w:color="auto"/>
        <w:left w:val="none" w:sz="0" w:space="0" w:color="auto"/>
        <w:bottom w:val="none" w:sz="0" w:space="0" w:color="auto"/>
        <w:right w:val="none" w:sz="0" w:space="0" w:color="auto"/>
      </w:divBdr>
    </w:div>
    <w:div w:id="262420561">
      <w:bodyDiv w:val="1"/>
      <w:marLeft w:val="0"/>
      <w:marRight w:val="0"/>
      <w:marTop w:val="0"/>
      <w:marBottom w:val="0"/>
      <w:divBdr>
        <w:top w:val="none" w:sz="0" w:space="0" w:color="auto"/>
        <w:left w:val="none" w:sz="0" w:space="0" w:color="auto"/>
        <w:bottom w:val="none" w:sz="0" w:space="0" w:color="auto"/>
        <w:right w:val="none" w:sz="0" w:space="0" w:color="auto"/>
      </w:divBdr>
    </w:div>
    <w:div w:id="263151637">
      <w:bodyDiv w:val="1"/>
      <w:marLeft w:val="0"/>
      <w:marRight w:val="0"/>
      <w:marTop w:val="0"/>
      <w:marBottom w:val="0"/>
      <w:divBdr>
        <w:top w:val="none" w:sz="0" w:space="0" w:color="auto"/>
        <w:left w:val="none" w:sz="0" w:space="0" w:color="auto"/>
        <w:bottom w:val="none" w:sz="0" w:space="0" w:color="auto"/>
        <w:right w:val="none" w:sz="0" w:space="0" w:color="auto"/>
      </w:divBdr>
    </w:div>
    <w:div w:id="263419439">
      <w:bodyDiv w:val="1"/>
      <w:marLeft w:val="0"/>
      <w:marRight w:val="0"/>
      <w:marTop w:val="0"/>
      <w:marBottom w:val="0"/>
      <w:divBdr>
        <w:top w:val="none" w:sz="0" w:space="0" w:color="auto"/>
        <w:left w:val="none" w:sz="0" w:space="0" w:color="auto"/>
        <w:bottom w:val="none" w:sz="0" w:space="0" w:color="auto"/>
        <w:right w:val="none" w:sz="0" w:space="0" w:color="auto"/>
      </w:divBdr>
    </w:div>
    <w:div w:id="263536716">
      <w:bodyDiv w:val="1"/>
      <w:marLeft w:val="0"/>
      <w:marRight w:val="0"/>
      <w:marTop w:val="0"/>
      <w:marBottom w:val="0"/>
      <w:divBdr>
        <w:top w:val="none" w:sz="0" w:space="0" w:color="auto"/>
        <w:left w:val="none" w:sz="0" w:space="0" w:color="auto"/>
        <w:bottom w:val="none" w:sz="0" w:space="0" w:color="auto"/>
        <w:right w:val="none" w:sz="0" w:space="0" w:color="auto"/>
      </w:divBdr>
    </w:div>
    <w:div w:id="263806951">
      <w:bodyDiv w:val="1"/>
      <w:marLeft w:val="0"/>
      <w:marRight w:val="0"/>
      <w:marTop w:val="0"/>
      <w:marBottom w:val="0"/>
      <w:divBdr>
        <w:top w:val="none" w:sz="0" w:space="0" w:color="auto"/>
        <w:left w:val="none" w:sz="0" w:space="0" w:color="auto"/>
        <w:bottom w:val="none" w:sz="0" w:space="0" w:color="auto"/>
        <w:right w:val="none" w:sz="0" w:space="0" w:color="auto"/>
      </w:divBdr>
    </w:div>
    <w:div w:id="264503756">
      <w:bodyDiv w:val="1"/>
      <w:marLeft w:val="0"/>
      <w:marRight w:val="0"/>
      <w:marTop w:val="0"/>
      <w:marBottom w:val="0"/>
      <w:divBdr>
        <w:top w:val="none" w:sz="0" w:space="0" w:color="auto"/>
        <w:left w:val="none" w:sz="0" w:space="0" w:color="auto"/>
        <w:bottom w:val="none" w:sz="0" w:space="0" w:color="auto"/>
        <w:right w:val="none" w:sz="0" w:space="0" w:color="auto"/>
      </w:divBdr>
    </w:div>
    <w:div w:id="266815541">
      <w:bodyDiv w:val="1"/>
      <w:marLeft w:val="0"/>
      <w:marRight w:val="0"/>
      <w:marTop w:val="0"/>
      <w:marBottom w:val="0"/>
      <w:divBdr>
        <w:top w:val="none" w:sz="0" w:space="0" w:color="auto"/>
        <w:left w:val="none" w:sz="0" w:space="0" w:color="auto"/>
        <w:bottom w:val="none" w:sz="0" w:space="0" w:color="auto"/>
        <w:right w:val="none" w:sz="0" w:space="0" w:color="auto"/>
      </w:divBdr>
    </w:div>
    <w:div w:id="268389499">
      <w:bodyDiv w:val="1"/>
      <w:marLeft w:val="0"/>
      <w:marRight w:val="0"/>
      <w:marTop w:val="0"/>
      <w:marBottom w:val="0"/>
      <w:divBdr>
        <w:top w:val="none" w:sz="0" w:space="0" w:color="auto"/>
        <w:left w:val="none" w:sz="0" w:space="0" w:color="auto"/>
        <w:bottom w:val="none" w:sz="0" w:space="0" w:color="auto"/>
        <w:right w:val="none" w:sz="0" w:space="0" w:color="auto"/>
      </w:divBdr>
    </w:div>
    <w:div w:id="268588593">
      <w:bodyDiv w:val="1"/>
      <w:marLeft w:val="0"/>
      <w:marRight w:val="0"/>
      <w:marTop w:val="0"/>
      <w:marBottom w:val="0"/>
      <w:divBdr>
        <w:top w:val="none" w:sz="0" w:space="0" w:color="auto"/>
        <w:left w:val="none" w:sz="0" w:space="0" w:color="auto"/>
        <w:bottom w:val="none" w:sz="0" w:space="0" w:color="auto"/>
        <w:right w:val="none" w:sz="0" w:space="0" w:color="auto"/>
      </w:divBdr>
    </w:div>
    <w:div w:id="270942172">
      <w:bodyDiv w:val="1"/>
      <w:marLeft w:val="0"/>
      <w:marRight w:val="0"/>
      <w:marTop w:val="0"/>
      <w:marBottom w:val="0"/>
      <w:divBdr>
        <w:top w:val="none" w:sz="0" w:space="0" w:color="auto"/>
        <w:left w:val="none" w:sz="0" w:space="0" w:color="auto"/>
        <w:bottom w:val="none" w:sz="0" w:space="0" w:color="auto"/>
        <w:right w:val="none" w:sz="0" w:space="0" w:color="auto"/>
      </w:divBdr>
    </w:div>
    <w:div w:id="272060777">
      <w:bodyDiv w:val="1"/>
      <w:marLeft w:val="0"/>
      <w:marRight w:val="0"/>
      <w:marTop w:val="0"/>
      <w:marBottom w:val="0"/>
      <w:divBdr>
        <w:top w:val="none" w:sz="0" w:space="0" w:color="auto"/>
        <w:left w:val="none" w:sz="0" w:space="0" w:color="auto"/>
        <w:bottom w:val="none" w:sz="0" w:space="0" w:color="auto"/>
        <w:right w:val="none" w:sz="0" w:space="0" w:color="auto"/>
      </w:divBdr>
    </w:div>
    <w:div w:id="272520236">
      <w:bodyDiv w:val="1"/>
      <w:marLeft w:val="0"/>
      <w:marRight w:val="0"/>
      <w:marTop w:val="0"/>
      <w:marBottom w:val="0"/>
      <w:divBdr>
        <w:top w:val="none" w:sz="0" w:space="0" w:color="auto"/>
        <w:left w:val="none" w:sz="0" w:space="0" w:color="auto"/>
        <w:bottom w:val="none" w:sz="0" w:space="0" w:color="auto"/>
        <w:right w:val="none" w:sz="0" w:space="0" w:color="auto"/>
      </w:divBdr>
    </w:div>
    <w:div w:id="272906211">
      <w:bodyDiv w:val="1"/>
      <w:marLeft w:val="0"/>
      <w:marRight w:val="0"/>
      <w:marTop w:val="0"/>
      <w:marBottom w:val="0"/>
      <w:divBdr>
        <w:top w:val="none" w:sz="0" w:space="0" w:color="auto"/>
        <w:left w:val="none" w:sz="0" w:space="0" w:color="auto"/>
        <w:bottom w:val="none" w:sz="0" w:space="0" w:color="auto"/>
        <w:right w:val="none" w:sz="0" w:space="0" w:color="auto"/>
      </w:divBdr>
    </w:div>
    <w:div w:id="273438749">
      <w:bodyDiv w:val="1"/>
      <w:marLeft w:val="0"/>
      <w:marRight w:val="0"/>
      <w:marTop w:val="0"/>
      <w:marBottom w:val="0"/>
      <w:divBdr>
        <w:top w:val="none" w:sz="0" w:space="0" w:color="auto"/>
        <w:left w:val="none" w:sz="0" w:space="0" w:color="auto"/>
        <w:bottom w:val="none" w:sz="0" w:space="0" w:color="auto"/>
        <w:right w:val="none" w:sz="0" w:space="0" w:color="auto"/>
      </w:divBdr>
    </w:div>
    <w:div w:id="274336210">
      <w:bodyDiv w:val="1"/>
      <w:marLeft w:val="0"/>
      <w:marRight w:val="0"/>
      <w:marTop w:val="0"/>
      <w:marBottom w:val="0"/>
      <w:divBdr>
        <w:top w:val="none" w:sz="0" w:space="0" w:color="auto"/>
        <w:left w:val="none" w:sz="0" w:space="0" w:color="auto"/>
        <w:bottom w:val="none" w:sz="0" w:space="0" w:color="auto"/>
        <w:right w:val="none" w:sz="0" w:space="0" w:color="auto"/>
      </w:divBdr>
    </w:div>
    <w:div w:id="274530974">
      <w:bodyDiv w:val="1"/>
      <w:marLeft w:val="0"/>
      <w:marRight w:val="0"/>
      <w:marTop w:val="0"/>
      <w:marBottom w:val="0"/>
      <w:divBdr>
        <w:top w:val="none" w:sz="0" w:space="0" w:color="auto"/>
        <w:left w:val="none" w:sz="0" w:space="0" w:color="auto"/>
        <w:bottom w:val="none" w:sz="0" w:space="0" w:color="auto"/>
        <w:right w:val="none" w:sz="0" w:space="0" w:color="auto"/>
      </w:divBdr>
    </w:div>
    <w:div w:id="274678482">
      <w:bodyDiv w:val="1"/>
      <w:marLeft w:val="0"/>
      <w:marRight w:val="0"/>
      <w:marTop w:val="0"/>
      <w:marBottom w:val="0"/>
      <w:divBdr>
        <w:top w:val="none" w:sz="0" w:space="0" w:color="auto"/>
        <w:left w:val="none" w:sz="0" w:space="0" w:color="auto"/>
        <w:bottom w:val="none" w:sz="0" w:space="0" w:color="auto"/>
        <w:right w:val="none" w:sz="0" w:space="0" w:color="auto"/>
      </w:divBdr>
    </w:div>
    <w:div w:id="276522906">
      <w:bodyDiv w:val="1"/>
      <w:marLeft w:val="0"/>
      <w:marRight w:val="0"/>
      <w:marTop w:val="0"/>
      <w:marBottom w:val="0"/>
      <w:divBdr>
        <w:top w:val="none" w:sz="0" w:space="0" w:color="auto"/>
        <w:left w:val="none" w:sz="0" w:space="0" w:color="auto"/>
        <w:bottom w:val="none" w:sz="0" w:space="0" w:color="auto"/>
        <w:right w:val="none" w:sz="0" w:space="0" w:color="auto"/>
      </w:divBdr>
    </w:div>
    <w:div w:id="276563447">
      <w:bodyDiv w:val="1"/>
      <w:marLeft w:val="0"/>
      <w:marRight w:val="0"/>
      <w:marTop w:val="0"/>
      <w:marBottom w:val="0"/>
      <w:divBdr>
        <w:top w:val="none" w:sz="0" w:space="0" w:color="auto"/>
        <w:left w:val="none" w:sz="0" w:space="0" w:color="auto"/>
        <w:bottom w:val="none" w:sz="0" w:space="0" w:color="auto"/>
        <w:right w:val="none" w:sz="0" w:space="0" w:color="auto"/>
      </w:divBdr>
    </w:div>
    <w:div w:id="276640325">
      <w:bodyDiv w:val="1"/>
      <w:marLeft w:val="0"/>
      <w:marRight w:val="0"/>
      <w:marTop w:val="0"/>
      <w:marBottom w:val="0"/>
      <w:divBdr>
        <w:top w:val="none" w:sz="0" w:space="0" w:color="auto"/>
        <w:left w:val="none" w:sz="0" w:space="0" w:color="auto"/>
        <w:bottom w:val="none" w:sz="0" w:space="0" w:color="auto"/>
        <w:right w:val="none" w:sz="0" w:space="0" w:color="auto"/>
      </w:divBdr>
    </w:div>
    <w:div w:id="276716826">
      <w:bodyDiv w:val="1"/>
      <w:marLeft w:val="0"/>
      <w:marRight w:val="0"/>
      <w:marTop w:val="0"/>
      <w:marBottom w:val="0"/>
      <w:divBdr>
        <w:top w:val="none" w:sz="0" w:space="0" w:color="auto"/>
        <w:left w:val="none" w:sz="0" w:space="0" w:color="auto"/>
        <w:bottom w:val="none" w:sz="0" w:space="0" w:color="auto"/>
        <w:right w:val="none" w:sz="0" w:space="0" w:color="auto"/>
      </w:divBdr>
    </w:div>
    <w:div w:id="277369653">
      <w:bodyDiv w:val="1"/>
      <w:marLeft w:val="0"/>
      <w:marRight w:val="0"/>
      <w:marTop w:val="0"/>
      <w:marBottom w:val="0"/>
      <w:divBdr>
        <w:top w:val="none" w:sz="0" w:space="0" w:color="auto"/>
        <w:left w:val="none" w:sz="0" w:space="0" w:color="auto"/>
        <w:bottom w:val="none" w:sz="0" w:space="0" w:color="auto"/>
        <w:right w:val="none" w:sz="0" w:space="0" w:color="auto"/>
      </w:divBdr>
    </w:div>
    <w:div w:id="277687905">
      <w:bodyDiv w:val="1"/>
      <w:marLeft w:val="0"/>
      <w:marRight w:val="0"/>
      <w:marTop w:val="0"/>
      <w:marBottom w:val="0"/>
      <w:divBdr>
        <w:top w:val="none" w:sz="0" w:space="0" w:color="auto"/>
        <w:left w:val="none" w:sz="0" w:space="0" w:color="auto"/>
        <w:bottom w:val="none" w:sz="0" w:space="0" w:color="auto"/>
        <w:right w:val="none" w:sz="0" w:space="0" w:color="auto"/>
      </w:divBdr>
    </w:div>
    <w:div w:id="277839085">
      <w:bodyDiv w:val="1"/>
      <w:marLeft w:val="0"/>
      <w:marRight w:val="0"/>
      <w:marTop w:val="0"/>
      <w:marBottom w:val="0"/>
      <w:divBdr>
        <w:top w:val="none" w:sz="0" w:space="0" w:color="auto"/>
        <w:left w:val="none" w:sz="0" w:space="0" w:color="auto"/>
        <w:bottom w:val="none" w:sz="0" w:space="0" w:color="auto"/>
        <w:right w:val="none" w:sz="0" w:space="0" w:color="auto"/>
      </w:divBdr>
    </w:div>
    <w:div w:id="278414923">
      <w:bodyDiv w:val="1"/>
      <w:marLeft w:val="0"/>
      <w:marRight w:val="0"/>
      <w:marTop w:val="0"/>
      <w:marBottom w:val="0"/>
      <w:divBdr>
        <w:top w:val="none" w:sz="0" w:space="0" w:color="auto"/>
        <w:left w:val="none" w:sz="0" w:space="0" w:color="auto"/>
        <w:bottom w:val="none" w:sz="0" w:space="0" w:color="auto"/>
        <w:right w:val="none" w:sz="0" w:space="0" w:color="auto"/>
      </w:divBdr>
    </w:div>
    <w:div w:id="278873677">
      <w:bodyDiv w:val="1"/>
      <w:marLeft w:val="0"/>
      <w:marRight w:val="0"/>
      <w:marTop w:val="0"/>
      <w:marBottom w:val="0"/>
      <w:divBdr>
        <w:top w:val="none" w:sz="0" w:space="0" w:color="auto"/>
        <w:left w:val="none" w:sz="0" w:space="0" w:color="auto"/>
        <w:bottom w:val="none" w:sz="0" w:space="0" w:color="auto"/>
        <w:right w:val="none" w:sz="0" w:space="0" w:color="auto"/>
      </w:divBdr>
    </w:div>
    <w:div w:id="278879903">
      <w:bodyDiv w:val="1"/>
      <w:marLeft w:val="0"/>
      <w:marRight w:val="0"/>
      <w:marTop w:val="0"/>
      <w:marBottom w:val="0"/>
      <w:divBdr>
        <w:top w:val="none" w:sz="0" w:space="0" w:color="auto"/>
        <w:left w:val="none" w:sz="0" w:space="0" w:color="auto"/>
        <w:bottom w:val="none" w:sz="0" w:space="0" w:color="auto"/>
        <w:right w:val="none" w:sz="0" w:space="0" w:color="auto"/>
      </w:divBdr>
    </w:div>
    <w:div w:id="279150094">
      <w:bodyDiv w:val="1"/>
      <w:marLeft w:val="0"/>
      <w:marRight w:val="0"/>
      <w:marTop w:val="0"/>
      <w:marBottom w:val="0"/>
      <w:divBdr>
        <w:top w:val="none" w:sz="0" w:space="0" w:color="auto"/>
        <w:left w:val="none" w:sz="0" w:space="0" w:color="auto"/>
        <w:bottom w:val="none" w:sz="0" w:space="0" w:color="auto"/>
        <w:right w:val="none" w:sz="0" w:space="0" w:color="auto"/>
      </w:divBdr>
      <w:divsChild>
        <w:div w:id="939413143">
          <w:marLeft w:val="0"/>
          <w:marRight w:val="0"/>
          <w:marTop w:val="0"/>
          <w:marBottom w:val="0"/>
          <w:divBdr>
            <w:top w:val="none" w:sz="0" w:space="0" w:color="auto"/>
            <w:left w:val="none" w:sz="0" w:space="0" w:color="auto"/>
            <w:bottom w:val="none" w:sz="0" w:space="0" w:color="auto"/>
            <w:right w:val="none" w:sz="0" w:space="0" w:color="auto"/>
          </w:divBdr>
          <w:divsChild>
            <w:div w:id="202257928">
              <w:marLeft w:val="0"/>
              <w:marRight w:val="0"/>
              <w:marTop w:val="0"/>
              <w:marBottom w:val="0"/>
              <w:divBdr>
                <w:top w:val="single" w:sz="2" w:space="0" w:color="000000"/>
                <w:left w:val="single" w:sz="2" w:space="0" w:color="000000"/>
                <w:bottom w:val="single" w:sz="2" w:space="0" w:color="000000"/>
                <w:right w:val="single" w:sz="2" w:space="0" w:color="000000"/>
              </w:divBdr>
            </w:div>
            <w:div w:id="324213498">
              <w:marLeft w:val="0"/>
              <w:marRight w:val="0"/>
              <w:marTop w:val="0"/>
              <w:marBottom w:val="0"/>
              <w:divBdr>
                <w:top w:val="single" w:sz="2" w:space="0" w:color="000000"/>
                <w:left w:val="single" w:sz="2" w:space="0" w:color="000000"/>
                <w:bottom w:val="single" w:sz="2" w:space="0" w:color="000000"/>
                <w:right w:val="single" w:sz="2" w:space="0" w:color="000000"/>
              </w:divBdr>
            </w:div>
            <w:div w:id="1219782005">
              <w:marLeft w:val="0"/>
              <w:marRight w:val="0"/>
              <w:marTop w:val="0"/>
              <w:marBottom w:val="0"/>
              <w:divBdr>
                <w:top w:val="single" w:sz="2" w:space="0" w:color="000000"/>
                <w:left w:val="single" w:sz="2" w:space="0" w:color="000000"/>
                <w:bottom w:val="single" w:sz="2" w:space="0" w:color="000000"/>
                <w:right w:val="single" w:sz="2" w:space="0" w:color="000000"/>
              </w:divBdr>
            </w:div>
            <w:div w:id="1456213778">
              <w:marLeft w:val="0"/>
              <w:marRight w:val="0"/>
              <w:marTop w:val="0"/>
              <w:marBottom w:val="0"/>
              <w:divBdr>
                <w:top w:val="single" w:sz="2" w:space="0" w:color="000000"/>
                <w:left w:val="single" w:sz="2" w:space="0" w:color="000000"/>
                <w:bottom w:val="single" w:sz="2" w:space="0" w:color="000000"/>
                <w:right w:val="single" w:sz="2" w:space="0" w:color="000000"/>
              </w:divBdr>
            </w:div>
            <w:div w:id="19766442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79456433">
      <w:bodyDiv w:val="1"/>
      <w:marLeft w:val="0"/>
      <w:marRight w:val="0"/>
      <w:marTop w:val="0"/>
      <w:marBottom w:val="0"/>
      <w:divBdr>
        <w:top w:val="none" w:sz="0" w:space="0" w:color="auto"/>
        <w:left w:val="none" w:sz="0" w:space="0" w:color="auto"/>
        <w:bottom w:val="none" w:sz="0" w:space="0" w:color="auto"/>
        <w:right w:val="none" w:sz="0" w:space="0" w:color="auto"/>
      </w:divBdr>
      <w:divsChild>
        <w:div w:id="454326047">
          <w:marLeft w:val="0"/>
          <w:marRight w:val="0"/>
          <w:marTop w:val="0"/>
          <w:marBottom w:val="0"/>
          <w:divBdr>
            <w:top w:val="none" w:sz="0" w:space="0" w:color="auto"/>
            <w:left w:val="none" w:sz="0" w:space="0" w:color="auto"/>
            <w:bottom w:val="none" w:sz="0" w:space="0" w:color="auto"/>
            <w:right w:val="none" w:sz="0" w:space="0" w:color="auto"/>
          </w:divBdr>
          <w:divsChild>
            <w:div w:id="1474509">
              <w:marLeft w:val="0"/>
              <w:marRight w:val="0"/>
              <w:marTop w:val="0"/>
              <w:marBottom w:val="0"/>
              <w:divBdr>
                <w:top w:val="none" w:sz="0" w:space="0" w:color="auto"/>
                <w:left w:val="none" w:sz="0" w:space="0" w:color="auto"/>
                <w:bottom w:val="none" w:sz="0" w:space="0" w:color="auto"/>
                <w:right w:val="none" w:sz="0" w:space="0" w:color="auto"/>
              </w:divBdr>
              <w:divsChild>
                <w:div w:id="97445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536184">
      <w:bodyDiv w:val="1"/>
      <w:marLeft w:val="0"/>
      <w:marRight w:val="0"/>
      <w:marTop w:val="0"/>
      <w:marBottom w:val="0"/>
      <w:divBdr>
        <w:top w:val="none" w:sz="0" w:space="0" w:color="auto"/>
        <w:left w:val="none" w:sz="0" w:space="0" w:color="auto"/>
        <w:bottom w:val="none" w:sz="0" w:space="0" w:color="auto"/>
        <w:right w:val="none" w:sz="0" w:space="0" w:color="auto"/>
      </w:divBdr>
    </w:div>
    <w:div w:id="279994169">
      <w:bodyDiv w:val="1"/>
      <w:marLeft w:val="0"/>
      <w:marRight w:val="0"/>
      <w:marTop w:val="0"/>
      <w:marBottom w:val="0"/>
      <w:divBdr>
        <w:top w:val="none" w:sz="0" w:space="0" w:color="auto"/>
        <w:left w:val="none" w:sz="0" w:space="0" w:color="auto"/>
        <w:bottom w:val="none" w:sz="0" w:space="0" w:color="auto"/>
        <w:right w:val="none" w:sz="0" w:space="0" w:color="auto"/>
      </w:divBdr>
    </w:div>
    <w:div w:id="280190489">
      <w:bodyDiv w:val="1"/>
      <w:marLeft w:val="0"/>
      <w:marRight w:val="0"/>
      <w:marTop w:val="0"/>
      <w:marBottom w:val="0"/>
      <w:divBdr>
        <w:top w:val="none" w:sz="0" w:space="0" w:color="auto"/>
        <w:left w:val="none" w:sz="0" w:space="0" w:color="auto"/>
        <w:bottom w:val="none" w:sz="0" w:space="0" w:color="auto"/>
        <w:right w:val="none" w:sz="0" w:space="0" w:color="auto"/>
      </w:divBdr>
    </w:div>
    <w:div w:id="280497321">
      <w:bodyDiv w:val="1"/>
      <w:marLeft w:val="0"/>
      <w:marRight w:val="0"/>
      <w:marTop w:val="0"/>
      <w:marBottom w:val="0"/>
      <w:divBdr>
        <w:top w:val="none" w:sz="0" w:space="0" w:color="auto"/>
        <w:left w:val="none" w:sz="0" w:space="0" w:color="auto"/>
        <w:bottom w:val="none" w:sz="0" w:space="0" w:color="auto"/>
        <w:right w:val="none" w:sz="0" w:space="0" w:color="auto"/>
      </w:divBdr>
    </w:div>
    <w:div w:id="280652394">
      <w:bodyDiv w:val="1"/>
      <w:marLeft w:val="0"/>
      <w:marRight w:val="0"/>
      <w:marTop w:val="0"/>
      <w:marBottom w:val="0"/>
      <w:divBdr>
        <w:top w:val="none" w:sz="0" w:space="0" w:color="auto"/>
        <w:left w:val="none" w:sz="0" w:space="0" w:color="auto"/>
        <w:bottom w:val="none" w:sz="0" w:space="0" w:color="auto"/>
        <w:right w:val="none" w:sz="0" w:space="0" w:color="auto"/>
      </w:divBdr>
    </w:div>
    <w:div w:id="281347160">
      <w:bodyDiv w:val="1"/>
      <w:marLeft w:val="0"/>
      <w:marRight w:val="0"/>
      <w:marTop w:val="0"/>
      <w:marBottom w:val="0"/>
      <w:divBdr>
        <w:top w:val="none" w:sz="0" w:space="0" w:color="auto"/>
        <w:left w:val="none" w:sz="0" w:space="0" w:color="auto"/>
        <w:bottom w:val="none" w:sz="0" w:space="0" w:color="auto"/>
        <w:right w:val="none" w:sz="0" w:space="0" w:color="auto"/>
      </w:divBdr>
    </w:div>
    <w:div w:id="281882384">
      <w:bodyDiv w:val="1"/>
      <w:marLeft w:val="0"/>
      <w:marRight w:val="0"/>
      <w:marTop w:val="0"/>
      <w:marBottom w:val="0"/>
      <w:divBdr>
        <w:top w:val="none" w:sz="0" w:space="0" w:color="auto"/>
        <w:left w:val="none" w:sz="0" w:space="0" w:color="auto"/>
        <w:bottom w:val="none" w:sz="0" w:space="0" w:color="auto"/>
        <w:right w:val="none" w:sz="0" w:space="0" w:color="auto"/>
      </w:divBdr>
    </w:div>
    <w:div w:id="282200770">
      <w:bodyDiv w:val="1"/>
      <w:marLeft w:val="0"/>
      <w:marRight w:val="0"/>
      <w:marTop w:val="0"/>
      <w:marBottom w:val="0"/>
      <w:divBdr>
        <w:top w:val="none" w:sz="0" w:space="0" w:color="auto"/>
        <w:left w:val="none" w:sz="0" w:space="0" w:color="auto"/>
        <w:bottom w:val="none" w:sz="0" w:space="0" w:color="auto"/>
        <w:right w:val="none" w:sz="0" w:space="0" w:color="auto"/>
      </w:divBdr>
    </w:div>
    <w:div w:id="282225169">
      <w:bodyDiv w:val="1"/>
      <w:marLeft w:val="0"/>
      <w:marRight w:val="0"/>
      <w:marTop w:val="0"/>
      <w:marBottom w:val="0"/>
      <w:divBdr>
        <w:top w:val="none" w:sz="0" w:space="0" w:color="auto"/>
        <w:left w:val="none" w:sz="0" w:space="0" w:color="auto"/>
        <w:bottom w:val="none" w:sz="0" w:space="0" w:color="auto"/>
        <w:right w:val="none" w:sz="0" w:space="0" w:color="auto"/>
      </w:divBdr>
    </w:div>
    <w:div w:id="282346922">
      <w:bodyDiv w:val="1"/>
      <w:marLeft w:val="0"/>
      <w:marRight w:val="0"/>
      <w:marTop w:val="0"/>
      <w:marBottom w:val="0"/>
      <w:divBdr>
        <w:top w:val="none" w:sz="0" w:space="0" w:color="auto"/>
        <w:left w:val="none" w:sz="0" w:space="0" w:color="auto"/>
        <w:bottom w:val="none" w:sz="0" w:space="0" w:color="auto"/>
        <w:right w:val="none" w:sz="0" w:space="0" w:color="auto"/>
      </w:divBdr>
    </w:div>
    <w:div w:id="282807248">
      <w:bodyDiv w:val="1"/>
      <w:marLeft w:val="0"/>
      <w:marRight w:val="0"/>
      <w:marTop w:val="0"/>
      <w:marBottom w:val="0"/>
      <w:divBdr>
        <w:top w:val="none" w:sz="0" w:space="0" w:color="auto"/>
        <w:left w:val="none" w:sz="0" w:space="0" w:color="auto"/>
        <w:bottom w:val="none" w:sz="0" w:space="0" w:color="auto"/>
        <w:right w:val="none" w:sz="0" w:space="0" w:color="auto"/>
      </w:divBdr>
    </w:div>
    <w:div w:id="283578902">
      <w:bodyDiv w:val="1"/>
      <w:marLeft w:val="0"/>
      <w:marRight w:val="0"/>
      <w:marTop w:val="0"/>
      <w:marBottom w:val="0"/>
      <w:divBdr>
        <w:top w:val="none" w:sz="0" w:space="0" w:color="auto"/>
        <w:left w:val="none" w:sz="0" w:space="0" w:color="auto"/>
        <w:bottom w:val="none" w:sz="0" w:space="0" w:color="auto"/>
        <w:right w:val="none" w:sz="0" w:space="0" w:color="auto"/>
      </w:divBdr>
    </w:div>
    <w:div w:id="284427526">
      <w:bodyDiv w:val="1"/>
      <w:marLeft w:val="0"/>
      <w:marRight w:val="0"/>
      <w:marTop w:val="0"/>
      <w:marBottom w:val="0"/>
      <w:divBdr>
        <w:top w:val="none" w:sz="0" w:space="0" w:color="auto"/>
        <w:left w:val="none" w:sz="0" w:space="0" w:color="auto"/>
        <w:bottom w:val="none" w:sz="0" w:space="0" w:color="auto"/>
        <w:right w:val="none" w:sz="0" w:space="0" w:color="auto"/>
      </w:divBdr>
    </w:div>
    <w:div w:id="284822430">
      <w:bodyDiv w:val="1"/>
      <w:marLeft w:val="0"/>
      <w:marRight w:val="0"/>
      <w:marTop w:val="0"/>
      <w:marBottom w:val="0"/>
      <w:divBdr>
        <w:top w:val="none" w:sz="0" w:space="0" w:color="auto"/>
        <w:left w:val="none" w:sz="0" w:space="0" w:color="auto"/>
        <w:bottom w:val="none" w:sz="0" w:space="0" w:color="auto"/>
        <w:right w:val="none" w:sz="0" w:space="0" w:color="auto"/>
      </w:divBdr>
    </w:div>
    <w:div w:id="285937055">
      <w:bodyDiv w:val="1"/>
      <w:marLeft w:val="0"/>
      <w:marRight w:val="0"/>
      <w:marTop w:val="0"/>
      <w:marBottom w:val="0"/>
      <w:divBdr>
        <w:top w:val="none" w:sz="0" w:space="0" w:color="auto"/>
        <w:left w:val="none" w:sz="0" w:space="0" w:color="auto"/>
        <w:bottom w:val="none" w:sz="0" w:space="0" w:color="auto"/>
        <w:right w:val="none" w:sz="0" w:space="0" w:color="auto"/>
      </w:divBdr>
    </w:div>
    <w:div w:id="286130925">
      <w:bodyDiv w:val="1"/>
      <w:marLeft w:val="0"/>
      <w:marRight w:val="0"/>
      <w:marTop w:val="0"/>
      <w:marBottom w:val="0"/>
      <w:divBdr>
        <w:top w:val="none" w:sz="0" w:space="0" w:color="auto"/>
        <w:left w:val="none" w:sz="0" w:space="0" w:color="auto"/>
        <w:bottom w:val="none" w:sz="0" w:space="0" w:color="auto"/>
        <w:right w:val="none" w:sz="0" w:space="0" w:color="auto"/>
      </w:divBdr>
    </w:div>
    <w:div w:id="287200219">
      <w:bodyDiv w:val="1"/>
      <w:marLeft w:val="0"/>
      <w:marRight w:val="0"/>
      <w:marTop w:val="0"/>
      <w:marBottom w:val="0"/>
      <w:divBdr>
        <w:top w:val="none" w:sz="0" w:space="0" w:color="auto"/>
        <w:left w:val="none" w:sz="0" w:space="0" w:color="auto"/>
        <w:bottom w:val="none" w:sz="0" w:space="0" w:color="auto"/>
        <w:right w:val="none" w:sz="0" w:space="0" w:color="auto"/>
      </w:divBdr>
    </w:div>
    <w:div w:id="287245453">
      <w:bodyDiv w:val="1"/>
      <w:marLeft w:val="0"/>
      <w:marRight w:val="0"/>
      <w:marTop w:val="0"/>
      <w:marBottom w:val="0"/>
      <w:divBdr>
        <w:top w:val="none" w:sz="0" w:space="0" w:color="auto"/>
        <w:left w:val="none" w:sz="0" w:space="0" w:color="auto"/>
        <w:bottom w:val="none" w:sz="0" w:space="0" w:color="auto"/>
        <w:right w:val="none" w:sz="0" w:space="0" w:color="auto"/>
      </w:divBdr>
    </w:div>
    <w:div w:id="287273604">
      <w:bodyDiv w:val="1"/>
      <w:marLeft w:val="0"/>
      <w:marRight w:val="0"/>
      <w:marTop w:val="0"/>
      <w:marBottom w:val="0"/>
      <w:divBdr>
        <w:top w:val="none" w:sz="0" w:space="0" w:color="auto"/>
        <w:left w:val="none" w:sz="0" w:space="0" w:color="auto"/>
        <w:bottom w:val="none" w:sz="0" w:space="0" w:color="auto"/>
        <w:right w:val="none" w:sz="0" w:space="0" w:color="auto"/>
      </w:divBdr>
    </w:div>
    <w:div w:id="287708044">
      <w:bodyDiv w:val="1"/>
      <w:marLeft w:val="0"/>
      <w:marRight w:val="0"/>
      <w:marTop w:val="0"/>
      <w:marBottom w:val="0"/>
      <w:divBdr>
        <w:top w:val="none" w:sz="0" w:space="0" w:color="auto"/>
        <w:left w:val="none" w:sz="0" w:space="0" w:color="auto"/>
        <w:bottom w:val="none" w:sz="0" w:space="0" w:color="auto"/>
        <w:right w:val="none" w:sz="0" w:space="0" w:color="auto"/>
      </w:divBdr>
    </w:div>
    <w:div w:id="287971838">
      <w:bodyDiv w:val="1"/>
      <w:marLeft w:val="0"/>
      <w:marRight w:val="0"/>
      <w:marTop w:val="0"/>
      <w:marBottom w:val="0"/>
      <w:divBdr>
        <w:top w:val="none" w:sz="0" w:space="0" w:color="auto"/>
        <w:left w:val="none" w:sz="0" w:space="0" w:color="auto"/>
        <w:bottom w:val="none" w:sz="0" w:space="0" w:color="auto"/>
        <w:right w:val="none" w:sz="0" w:space="0" w:color="auto"/>
      </w:divBdr>
    </w:div>
    <w:div w:id="288511708">
      <w:bodyDiv w:val="1"/>
      <w:marLeft w:val="0"/>
      <w:marRight w:val="0"/>
      <w:marTop w:val="0"/>
      <w:marBottom w:val="0"/>
      <w:divBdr>
        <w:top w:val="none" w:sz="0" w:space="0" w:color="auto"/>
        <w:left w:val="none" w:sz="0" w:space="0" w:color="auto"/>
        <w:bottom w:val="none" w:sz="0" w:space="0" w:color="auto"/>
        <w:right w:val="none" w:sz="0" w:space="0" w:color="auto"/>
      </w:divBdr>
    </w:div>
    <w:div w:id="290015446">
      <w:bodyDiv w:val="1"/>
      <w:marLeft w:val="0"/>
      <w:marRight w:val="0"/>
      <w:marTop w:val="0"/>
      <w:marBottom w:val="0"/>
      <w:divBdr>
        <w:top w:val="none" w:sz="0" w:space="0" w:color="auto"/>
        <w:left w:val="none" w:sz="0" w:space="0" w:color="auto"/>
        <w:bottom w:val="none" w:sz="0" w:space="0" w:color="auto"/>
        <w:right w:val="none" w:sz="0" w:space="0" w:color="auto"/>
      </w:divBdr>
    </w:div>
    <w:div w:id="292372316">
      <w:bodyDiv w:val="1"/>
      <w:marLeft w:val="0"/>
      <w:marRight w:val="0"/>
      <w:marTop w:val="0"/>
      <w:marBottom w:val="0"/>
      <w:divBdr>
        <w:top w:val="none" w:sz="0" w:space="0" w:color="auto"/>
        <w:left w:val="none" w:sz="0" w:space="0" w:color="auto"/>
        <w:bottom w:val="none" w:sz="0" w:space="0" w:color="auto"/>
        <w:right w:val="none" w:sz="0" w:space="0" w:color="auto"/>
      </w:divBdr>
    </w:div>
    <w:div w:id="292563407">
      <w:bodyDiv w:val="1"/>
      <w:marLeft w:val="0"/>
      <w:marRight w:val="0"/>
      <w:marTop w:val="0"/>
      <w:marBottom w:val="0"/>
      <w:divBdr>
        <w:top w:val="none" w:sz="0" w:space="0" w:color="auto"/>
        <w:left w:val="none" w:sz="0" w:space="0" w:color="auto"/>
        <w:bottom w:val="none" w:sz="0" w:space="0" w:color="auto"/>
        <w:right w:val="none" w:sz="0" w:space="0" w:color="auto"/>
      </w:divBdr>
    </w:div>
    <w:div w:id="292684105">
      <w:bodyDiv w:val="1"/>
      <w:marLeft w:val="0"/>
      <w:marRight w:val="0"/>
      <w:marTop w:val="0"/>
      <w:marBottom w:val="0"/>
      <w:divBdr>
        <w:top w:val="none" w:sz="0" w:space="0" w:color="auto"/>
        <w:left w:val="none" w:sz="0" w:space="0" w:color="auto"/>
        <w:bottom w:val="none" w:sz="0" w:space="0" w:color="auto"/>
        <w:right w:val="none" w:sz="0" w:space="0" w:color="auto"/>
      </w:divBdr>
    </w:div>
    <w:div w:id="292760289">
      <w:bodyDiv w:val="1"/>
      <w:marLeft w:val="0"/>
      <w:marRight w:val="0"/>
      <w:marTop w:val="0"/>
      <w:marBottom w:val="0"/>
      <w:divBdr>
        <w:top w:val="none" w:sz="0" w:space="0" w:color="auto"/>
        <w:left w:val="none" w:sz="0" w:space="0" w:color="auto"/>
        <w:bottom w:val="none" w:sz="0" w:space="0" w:color="auto"/>
        <w:right w:val="none" w:sz="0" w:space="0" w:color="auto"/>
      </w:divBdr>
    </w:div>
    <w:div w:id="292948988">
      <w:bodyDiv w:val="1"/>
      <w:marLeft w:val="0"/>
      <w:marRight w:val="0"/>
      <w:marTop w:val="0"/>
      <w:marBottom w:val="0"/>
      <w:divBdr>
        <w:top w:val="none" w:sz="0" w:space="0" w:color="auto"/>
        <w:left w:val="none" w:sz="0" w:space="0" w:color="auto"/>
        <w:bottom w:val="none" w:sz="0" w:space="0" w:color="auto"/>
        <w:right w:val="none" w:sz="0" w:space="0" w:color="auto"/>
      </w:divBdr>
    </w:div>
    <w:div w:id="293220599">
      <w:bodyDiv w:val="1"/>
      <w:marLeft w:val="0"/>
      <w:marRight w:val="0"/>
      <w:marTop w:val="0"/>
      <w:marBottom w:val="0"/>
      <w:divBdr>
        <w:top w:val="none" w:sz="0" w:space="0" w:color="auto"/>
        <w:left w:val="none" w:sz="0" w:space="0" w:color="auto"/>
        <w:bottom w:val="none" w:sz="0" w:space="0" w:color="auto"/>
        <w:right w:val="none" w:sz="0" w:space="0" w:color="auto"/>
      </w:divBdr>
    </w:div>
    <w:div w:id="294532235">
      <w:bodyDiv w:val="1"/>
      <w:marLeft w:val="0"/>
      <w:marRight w:val="0"/>
      <w:marTop w:val="0"/>
      <w:marBottom w:val="0"/>
      <w:divBdr>
        <w:top w:val="none" w:sz="0" w:space="0" w:color="auto"/>
        <w:left w:val="none" w:sz="0" w:space="0" w:color="auto"/>
        <w:bottom w:val="none" w:sz="0" w:space="0" w:color="auto"/>
        <w:right w:val="none" w:sz="0" w:space="0" w:color="auto"/>
      </w:divBdr>
    </w:div>
    <w:div w:id="294604892">
      <w:bodyDiv w:val="1"/>
      <w:marLeft w:val="0"/>
      <w:marRight w:val="0"/>
      <w:marTop w:val="0"/>
      <w:marBottom w:val="0"/>
      <w:divBdr>
        <w:top w:val="none" w:sz="0" w:space="0" w:color="auto"/>
        <w:left w:val="none" w:sz="0" w:space="0" w:color="auto"/>
        <w:bottom w:val="none" w:sz="0" w:space="0" w:color="auto"/>
        <w:right w:val="none" w:sz="0" w:space="0" w:color="auto"/>
      </w:divBdr>
    </w:div>
    <w:div w:id="295992156">
      <w:bodyDiv w:val="1"/>
      <w:marLeft w:val="0"/>
      <w:marRight w:val="0"/>
      <w:marTop w:val="0"/>
      <w:marBottom w:val="0"/>
      <w:divBdr>
        <w:top w:val="none" w:sz="0" w:space="0" w:color="auto"/>
        <w:left w:val="none" w:sz="0" w:space="0" w:color="auto"/>
        <w:bottom w:val="none" w:sz="0" w:space="0" w:color="auto"/>
        <w:right w:val="none" w:sz="0" w:space="0" w:color="auto"/>
      </w:divBdr>
    </w:div>
    <w:div w:id="296186625">
      <w:bodyDiv w:val="1"/>
      <w:marLeft w:val="0"/>
      <w:marRight w:val="0"/>
      <w:marTop w:val="0"/>
      <w:marBottom w:val="0"/>
      <w:divBdr>
        <w:top w:val="none" w:sz="0" w:space="0" w:color="auto"/>
        <w:left w:val="none" w:sz="0" w:space="0" w:color="auto"/>
        <w:bottom w:val="none" w:sz="0" w:space="0" w:color="auto"/>
        <w:right w:val="none" w:sz="0" w:space="0" w:color="auto"/>
      </w:divBdr>
    </w:div>
    <w:div w:id="298069231">
      <w:bodyDiv w:val="1"/>
      <w:marLeft w:val="0"/>
      <w:marRight w:val="0"/>
      <w:marTop w:val="0"/>
      <w:marBottom w:val="0"/>
      <w:divBdr>
        <w:top w:val="none" w:sz="0" w:space="0" w:color="auto"/>
        <w:left w:val="none" w:sz="0" w:space="0" w:color="auto"/>
        <w:bottom w:val="none" w:sz="0" w:space="0" w:color="auto"/>
        <w:right w:val="none" w:sz="0" w:space="0" w:color="auto"/>
      </w:divBdr>
    </w:div>
    <w:div w:id="298078367">
      <w:bodyDiv w:val="1"/>
      <w:marLeft w:val="0"/>
      <w:marRight w:val="0"/>
      <w:marTop w:val="0"/>
      <w:marBottom w:val="0"/>
      <w:divBdr>
        <w:top w:val="none" w:sz="0" w:space="0" w:color="auto"/>
        <w:left w:val="none" w:sz="0" w:space="0" w:color="auto"/>
        <w:bottom w:val="none" w:sz="0" w:space="0" w:color="auto"/>
        <w:right w:val="none" w:sz="0" w:space="0" w:color="auto"/>
      </w:divBdr>
    </w:div>
    <w:div w:id="298078886">
      <w:bodyDiv w:val="1"/>
      <w:marLeft w:val="0"/>
      <w:marRight w:val="0"/>
      <w:marTop w:val="0"/>
      <w:marBottom w:val="0"/>
      <w:divBdr>
        <w:top w:val="none" w:sz="0" w:space="0" w:color="auto"/>
        <w:left w:val="none" w:sz="0" w:space="0" w:color="auto"/>
        <w:bottom w:val="none" w:sz="0" w:space="0" w:color="auto"/>
        <w:right w:val="none" w:sz="0" w:space="0" w:color="auto"/>
      </w:divBdr>
    </w:div>
    <w:div w:id="299313484">
      <w:bodyDiv w:val="1"/>
      <w:marLeft w:val="0"/>
      <w:marRight w:val="0"/>
      <w:marTop w:val="0"/>
      <w:marBottom w:val="0"/>
      <w:divBdr>
        <w:top w:val="none" w:sz="0" w:space="0" w:color="auto"/>
        <w:left w:val="none" w:sz="0" w:space="0" w:color="auto"/>
        <w:bottom w:val="none" w:sz="0" w:space="0" w:color="auto"/>
        <w:right w:val="none" w:sz="0" w:space="0" w:color="auto"/>
      </w:divBdr>
    </w:div>
    <w:div w:id="299459631">
      <w:bodyDiv w:val="1"/>
      <w:marLeft w:val="0"/>
      <w:marRight w:val="0"/>
      <w:marTop w:val="0"/>
      <w:marBottom w:val="0"/>
      <w:divBdr>
        <w:top w:val="none" w:sz="0" w:space="0" w:color="auto"/>
        <w:left w:val="none" w:sz="0" w:space="0" w:color="auto"/>
        <w:bottom w:val="none" w:sz="0" w:space="0" w:color="auto"/>
        <w:right w:val="none" w:sz="0" w:space="0" w:color="auto"/>
      </w:divBdr>
    </w:div>
    <w:div w:id="299464194">
      <w:bodyDiv w:val="1"/>
      <w:marLeft w:val="0"/>
      <w:marRight w:val="0"/>
      <w:marTop w:val="0"/>
      <w:marBottom w:val="0"/>
      <w:divBdr>
        <w:top w:val="none" w:sz="0" w:space="0" w:color="auto"/>
        <w:left w:val="none" w:sz="0" w:space="0" w:color="auto"/>
        <w:bottom w:val="none" w:sz="0" w:space="0" w:color="auto"/>
        <w:right w:val="none" w:sz="0" w:space="0" w:color="auto"/>
      </w:divBdr>
    </w:div>
    <w:div w:id="299766537">
      <w:bodyDiv w:val="1"/>
      <w:marLeft w:val="0"/>
      <w:marRight w:val="0"/>
      <w:marTop w:val="0"/>
      <w:marBottom w:val="0"/>
      <w:divBdr>
        <w:top w:val="none" w:sz="0" w:space="0" w:color="auto"/>
        <w:left w:val="none" w:sz="0" w:space="0" w:color="auto"/>
        <w:bottom w:val="none" w:sz="0" w:space="0" w:color="auto"/>
        <w:right w:val="none" w:sz="0" w:space="0" w:color="auto"/>
      </w:divBdr>
    </w:div>
    <w:div w:id="299774075">
      <w:bodyDiv w:val="1"/>
      <w:marLeft w:val="0"/>
      <w:marRight w:val="0"/>
      <w:marTop w:val="0"/>
      <w:marBottom w:val="0"/>
      <w:divBdr>
        <w:top w:val="none" w:sz="0" w:space="0" w:color="auto"/>
        <w:left w:val="none" w:sz="0" w:space="0" w:color="auto"/>
        <w:bottom w:val="none" w:sz="0" w:space="0" w:color="auto"/>
        <w:right w:val="none" w:sz="0" w:space="0" w:color="auto"/>
      </w:divBdr>
    </w:div>
    <w:div w:id="300038893">
      <w:bodyDiv w:val="1"/>
      <w:marLeft w:val="0"/>
      <w:marRight w:val="0"/>
      <w:marTop w:val="0"/>
      <w:marBottom w:val="0"/>
      <w:divBdr>
        <w:top w:val="none" w:sz="0" w:space="0" w:color="auto"/>
        <w:left w:val="none" w:sz="0" w:space="0" w:color="auto"/>
        <w:bottom w:val="none" w:sz="0" w:space="0" w:color="auto"/>
        <w:right w:val="none" w:sz="0" w:space="0" w:color="auto"/>
      </w:divBdr>
    </w:div>
    <w:div w:id="301622601">
      <w:bodyDiv w:val="1"/>
      <w:marLeft w:val="0"/>
      <w:marRight w:val="0"/>
      <w:marTop w:val="0"/>
      <w:marBottom w:val="0"/>
      <w:divBdr>
        <w:top w:val="none" w:sz="0" w:space="0" w:color="auto"/>
        <w:left w:val="none" w:sz="0" w:space="0" w:color="auto"/>
        <w:bottom w:val="none" w:sz="0" w:space="0" w:color="auto"/>
        <w:right w:val="none" w:sz="0" w:space="0" w:color="auto"/>
      </w:divBdr>
    </w:div>
    <w:div w:id="302318798">
      <w:bodyDiv w:val="1"/>
      <w:marLeft w:val="0"/>
      <w:marRight w:val="0"/>
      <w:marTop w:val="0"/>
      <w:marBottom w:val="0"/>
      <w:divBdr>
        <w:top w:val="none" w:sz="0" w:space="0" w:color="auto"/>
        <w:left w:val="none" w:sz="0" w:space="0" w:color="auto"/>
        <w:bottom w:val="none" w:sz="0" w:space="0" w:color="auto"/>
        <w:right w:val="none" w:sz="0" w:space="0" w:color="auto"/>
      </w:divBdr>
    </w:div>
    <w:div w:id="302732255">
      <w:bodyDiv w:val="1"/>
      <w:marLeft w:val="0"/>
      <w:marRight w:val="0"/>
      <w:marTop w:val="0"/>
      <w:marBottom w:val="0"/>
      <w:divBdr>
        <w:top w:val="none" w:sz="0" w:space="0" w:color="auto"/>
        <w:left w:val="none" w:sz="0" w:space="0" w:color="auto"/>
        <w:bottom w:val="none" w:sz="0" w:space="0" w:color="auto"/>
        <w:right w:val="none" w:sz="0" w:space="0" w:color="auto"/>
      </w:divBdr>
    </w:div>
    <w:div w:id="303118189">
      <w:bodyDiv w:val="1"/>
      <w:marLeft w:val="0"/>
      <w:marRight w:val="0"/>
      <w:marTop w:val="0"/>
      <w:marBottom w:val="0"/>
      <w:divBdr>
        <w:top w:val="none" w:sz="0" w:space="0" w:color="auto"/>
        <w:left w:val="none" w:sz="0" w:space="0" w:color="auto"/>
        <w:bottom w:val="none" w:sz="0" w:space="0" w:color="auto"/>
        <w:right w:val="none" w:sz="0" w:space="0" w:color="auto"/>
      </w:divBdr>
    </w:div>
    <w:div w:id="303195689">
      <w:bodyDiv w:val="1"/>
      <w:marLeft w:val="0"/>
      <w:marRight w:val="0"/>
      <w:marTop w:val="0"/>
      <w:marBottom w:val="0"/>
      <w:divBdr>
        <w:top w:val="none" w:sz="0" w:space="0" w:color="auto"/>
        <w:left w:val="none" w:sz="0" w:space="0" w:color="auto"/>
        <w:bottom w:val="none" w:sz="0" w:space="0" w:color="auto"/>
        <w:right w:val="none" w:sz="0" w:space="0" w:color="auto"/>
      </w:divBdr>
    </w:div>
    <w:div w:id="303315608">
      <w:bodyDiv w:val="1"/>
      <w:marLeft w:val="0"/>
      <w:marRight w:val="0"/>
      <w:marTop w:val="0"/>
      <w:marBottom w:val="0"/>
      <w:divBdr>
        <w:top w:val="none" w:sz="0" w:space="0" w:color="auto"/>
        <w:left w:val="none" w:sz="0" w:space="0" w:color="auto"/>
        <w:bottom w:val="none" w:sz="0" w:space="0" w:color="auto"/>
        <w:right w:val="none" w:sz="0" w:space="0" w:color="auto"/>
      </w:divBdr>
    </w:div>
    <w:div w:id="303976200">
      <w:bodyDiv w:val="1"/>
      <w:marLeft w:val="0"/>
      <w:marRight w:val="0"/>
      <w:marTop w:val="0"/>
      <w:marBottom w:val="0"/>
      <w:divBdr>
        <w:top w:val="none" w:sz="0" w:space="0" w:color="auto"/>
        <w:left w:val="none" w:sz="0" w:space="0" w:color="auto"/>
        <w:bottom w:val="none" w:sz="0" w:space="0" w:color="auto"/>
        <w:right w:val="none" w:sz="0" w:space="0" w:color="auto"/>
      </w:divBdr>
    </w:div>
    <w:div w:id="304049764">
      <w:bodyDiv w:val="1"/>
      <w:marLeft w:val="0"/>
      <w:marRight w:val="0"/>
      <w:marTop w:val="0"/>
      <w:marBottom w:val="0"/>
      <w:divBdr>
        <w:top w:val="none" w:sz="0" w:space="0" w:color="auto"/>
        <w:left w:val="none" w:sz="0" w:space="0" w:color="auto"/>
        <w:bottom w:val="none" w:sz="0" w:space="0" w:color="auto"/>
        <w:right w:val="none" w:sz="0" w:space="0" w:color="auto"/>
      </w:divBdr>
    </w:div>
    <w:div w:id="304163971">
      <w:bodyDiv w:val="1"/>
      <w:marLeft w:val="0"/>
      <w:marRight w:val="0"/>
      <w:marTop w:val="0"/>
      <w:marBottom w:val="0"/>
      <w:divBdr>
        <w:top w:val="none" w:sz="0" w:space="0" w:color="auto"/>
        <w:left w:val="none" w:sz="0" w:space="0" w:color="auto"/>
        <w:bottom w:val="none" w:sz="0" w:space="0" w:color="auto"/>
        <w:right w:val="none" w:sz="0" w:space="0" w:color="auto"/>
      </w:divBdr>
    </w:div>
    <w:div w:id="304627755">
      <w:bodyDiv w:val="1"/>
      <w:marLeft w:val="0"/>
      <w:marRight w:val="0"/>
      <w:marTop w:val="0"/>
      <w:marBottom w:val="0"/>
      <w:divBdr>
        <w:top w:val="none" w:sz="0" w:space="0" w:color="auto"/>
        <w:left w:val="none" w:sz="0" w:space="0" w:color="auto"/>
        <w:bottom w:val="none" w:sz="0" w:space="0" w:color="auto"/>
        <w:right w:val="none" w:sz="0" w:space="0" w:color="auto"/>
      </w:divBdr>
    </w:div>
    <w:div w:id="305085039">
      <w:bodyDiv w:val="1"/>
      <w:marLeft w:val="0"/>
      <w:marRight w:val="0"/>
      <w:marTop w:val="0"/>
      <w:marBottom w:val="0"/>
      <w:divBdr>
        <w:top w:val="none" w:sz="0" w:space="0" w:color="auto"/>
        <w:left w:val="none" w:sz="0" w:space="0" w:color="auto"/>
        <w:bottom w:val="none" w:sz="0" w:space="0" w:color="auto"/>
        <w:right w:val="none" w:sz="0" w:space="0" w:color="auto"/>
      </w:divBdr>
    </w:div>
    <w:div w:id="306396847">
      <w:bodyDiv w:val="1"/>
      <w:marLeft w:val="0"/>
      <w:marRight w:val="0"/>
      <w:marTop w:val="0"/>
      <w:marBottom w:val="0"/>
      <w:divBdr>
        <w:top w:val="none" w:sz="0" w:space="0" w:color="auto"/>
        <w:left w:val="none" w:sz="0" w:space="0" w:color="auto"/>
        <w:bottom w:val="none" w:sz="0" w:space="0" w:color="auto"/>
        <w:right w:val="none" w:sz="0" w:space="0" w:color="auto"/>
      </w:divBdr>
    </w:div>
    <w:div w:id="306473922">
      <w:bodyDiv w:val="1"/>
      <w:marLeft w:val="0"/>
      <w:marRight w:val="0"/>
      <w:marTop w:val="0"/>
      <w:marBottom w:val="0"/>
      <w:divBdr>
        <w:top w:val="none" w:sz="0" w:space="0" w:color="auto"/>
        <w:left w:val="none" w:sz="0" w:space="0" w:color="auto"/>
        <w:bottom w:val="none" w:sz="0" w:space="0" w:color="auto"/>
        <w:right w:val="none" w:sz="0" w:space="0" w:color="auto"/>
      </w:divBdr>
    </w:div>
    <w:div w:id="307243063">
      <w:bodyDiv w:val="1"/>
      <w:marLeft w:val="0"/>
      <w:marRight w:val="0"/>
      <w:marTop w:val="0"/>
      <w:marBottom w:val="0"/>
      <w:divBdr>
        <w:top w:val="none" w:sz="0" w:space="0" w:color="auto"/>
        <w:left w:val="none" w:sz="0" w:space="0" w:color="auto"/>
        <w:bottom w:val="none" w:sz="0" w:space="0" w:color="auto"/>
        <w:right w:val="none" w:sz="0" w:space="0" w:color="auto"/>
      </w:divBdr>
    </w:div>
    <w:div w:id="309292092">
      <w:bodyDiv w:val="1"/>
      <w:marLeft w:val="0"/>
      <w:marRight w:val="0"/>
      <w:marTop w:val="0"/>
      <w:marBottom w:val="0"/>
      <w:divBdr>
        <w:top w:val="none" w:sz="0" w:space="0" w:color="auto"/>
        <w:left w:val="none" w:sz="0" w:space="0" w:color="auto"/>
        <w:bottom w:val="none" w:sz="0" w:space="0" w:color="auto"/>
        <w:right w:val="none" w:sz="0" w:space="0" w:color="auto"/>
      </w:divBdr>
    </w:div>
    <w:div w:id="309940309">
      <w:bodyDiv w:val="1"/>
      <w:marLeft w:val="0"/>
      <w:marRight w:val="0"/>
      <w:marTop w:val="0"/>
      <w:marBottom w:val="0"/>
      <w:divBdr>
        <w:top w:val="none" w:sz="0" w:space="0" w:color="auto"/>
        <w:left w:val="none" w:sz="0" w:space="0" w:color="auto"/>
        <w:bottom w:val="none" w:sz="0" w:space="0" w:color="auto"/>
        <w:right w:val="none" w:sz="0" w:space="0" w:color="auto"/>
      </w:divBdr>
    </w:div>
    <w:div w:id="311105969">
      <w:bodyDiv w:val="1"/>
      <w:marLeft w:val="0"/>
      <w:marRight w:val="0"/>
      <w:marTop w:val="0"/>
      <w:marBottom w:val="0"/>
      <w:divBdr>
        <w:top w:val="none" w:sz="0" w:space="0" w:color="auto"/>
        <w:left w:val="none" w:sz="0" w:space="0" w:color="auto"/>
        <w:bottom w:val="none" w:sz="0" w:space="0" w:color="auto"/>
        <w:right w:val="none" w:sz="0" w:space="0" w:color="auto"/>
      </w:divBdr>
    </w:div>
    <w:div w:id="311249986">
      <w:bodyDiv w:val="1"/>
      <w:marLeft w:val="0"/>
      <w:marRight w:val="0"/>
      <w:marTop w:val="0"/>
      <w:marBottom w:val="0"/>
      <w:divBdr>
        <w:top w:val="none" w:sz="0" w:space="0" w:color="auto"/>
        <w:left w:val="none" w:sz="0" w:space="0" w:color="auto"/>
        <w:bottom w:val="none" w:sz="0" w:space="0" w:color="auto"/>
        <w:right w:val="none" w:sz="0" w:space="0" w:color="auto"/>
      </w:divBdr>
    </w:div>
    <w:div w:id="311449825">
      <w:bodyDiv w:val="1"/>
      <w:marLeft w:val="0"/>
      <w:marRight w:val="0"/>
      <w:marTop w:val="0"/>
      <w:marBottom w:val="0"/>
      <w:divBdr>
        <w:top w:val="none" w:sz="0" w:space="0" w:color="auto"/>
        <w:left w:val="none" w:sz="0" w:space="0" w:color="auto"/>
        <w:bottom w:val="none" w:sz="0" w:space="0" w:color="auto"/>
        <w:right w:val="none" w:sz="0" w:space="0" w:color="auto"/>
      </w:divBdr>
    </w:div>
    <w:div w:id="311570864">
      <w:bodyDiv w:val="1"/>
      <w:marLeft w:val="0"/>
      <w:marRight w:val="0"/>
      <w:marTop w:val="0"/>
      <w:marBottom w:val="0"/>
      <w:divBdr>
        <w:top w:val="none" w:sz="0" w:space="0" w:color="auto"/>
        <w:left w:val="none" w:sz="0" w:space="0" w:color="auto"/>
        <w:bottom w:val="none" w:sz="0" w:space="0" w:color="auto"/>
        <w:right w:val="none" w:sz="0" w:space="0" w:color="auto"/>
      </w:divBdr>
    </w:div>
    <w:div w:id="311639999">
      <w:bodyDiv w:val="1"/>
      <w:marLeft w:val="0"/>
      <w:marRight w:val="0"/>
      <w:marTop w:val="0"/>
      <w:marBottom w:val="0"/>
      <w:divBdr>
        <w:top w:val="none" w:sz="0" w:space="0" w:color="auto"/>
        <w:left w:val="none" w:sz="0" w:space="0" w:color="auto"/>
        <w:bottom w:val="none" w:sz="0" w:space="0" w:color="auto"/>
        <w:right w:val="none" w:sz="0" w:space="0" w:color="auto"/>
      </w:divBdr>
    </w:div>
    <w:div w:id="311835978">
      <w:bodyDiv w:val="1"/>
      <w:marLeft w:val="0"/>
      <w:marRight w:val="0"/>
      <w:marTop w:val="0"/>
      <w:marBottom w:val="0"/>
      <w:divBdr>
        <w:top w:val="none" w:sz="0" w:space="0" w:color="auto"/>
        <w:left w:val="none" w:sz="0" w:space="0" w:color="auto"/>
        <w:bottom w:val="none" w:sz="0" w:space="0" w:color="auto"/>
        <w:right w:val="none" w:sz="0" w:space="0" w:color="auto"/>
      </w:divBdr>
    </w:div>
    <w:div w:id="312417686">
      <w:bodyDiv w:val="1"/>
      <w:marLeft w:val="0"/>
      <w:marRight w:val="0"/>
      <w:marTop w:val="0"/>
      <w:marBottom w:val="0"/>
      <w:divBdr>
        <w:top w:val="none" w:sz="0" w:space="0" w:color="auto"/>
        <w:left w:val="none" w:sz="0" w:space="0" w:color="auto"/>
        <w:bottom w:val="none" w:sz="0" w:space="0" w:color="auto"/>
        <w:right w:val="none" w:sz="0" w:space="0" w:color="auto"/>
      </w:divBdr>
    </w:div>
    <w:div w:id="312830632">
      <w:bodyDiv w:val="1"/>
      <w:marLeft w:val="0"/>
      <w:marRight w:val="0"/>
      <w:marTop w:val="0"/>
      <w:marBottom w:val="0"/>
      <w:divBdr>
        <w:top w:val="none" w:sz="0" w:space="0" w:color="auto"/>
        <w:left w:val="none" w:sz="0" w:space="0" w:color="auto"/>
        <w:bottom w:val="none" w:sz="0" w:space="0" w:color="auto"/>
        <w:right w:val="none" w:sz="0" w:space="0" w:color="auto"/>
      </w:divBdr>
    </w:div>
    <w:div w:id="313948979">
      <w:bodyDiv w:val="1"/>
      <w:marLeft w:val="0"/>
      <w:marRight w:val="0"/>
      <w:marTop w:val="0"/>
      <w:marBottom w:val="0"/>
      <w:divBdr>
        <w:top w:val="none" w:sz="0" w:space="0" w:color="auto"/>
        <w:left w:val="none" w:sz="0" w:space="0" w:color="auto"/>
        <w:bottom w:val="none" w:sz="0" w:space="0" w:color="auto"/>
        <w:right w:val="none" w:sz="0" w:space="0" w:color="auto"/>
      </w:divBdr>
    </w:div>
    <w:div w:id="316694510">
      <w:bodyDiv w:val="1"/>
      <w:marLeft w:val="0"/>
      <w:marRight w:val="0"/>
      <w:marTop w:val="0"/>
      <w:marBottom w:val="0"/>
      <w:divBdr>
        <w:top w:val="none" w:sz="0" w:space="0" w:color="auto"/>
        <w:left w:val="none" w:sz="0" w:space="0" w:color="auto"/>
        <w:bottom w:val="none" w:sz="0" w:space="0" w:color="auto"/>
        <w:right w:val="none" w:sz="0" w:space="0" w:color="auto"/>
      </w:divBdr>
    </w:div>
    <w:div w:id="316765362">
      <w:bodyDiv w:val="1"/>
      <w:marLeft w:val="0"/>
      <w:marRight w:val="0"/>
      <w:marTop w:val="0"/>
      <w:marBottom w:val="0"/>
      <w:divBdr>
        <w:top w:val="none" w:sz="0" w:space="0" w:color="auto"/>
        <w:left w:val="none" w:sz="0" w:space="0" w:color="auto"/>
        <w:bottom w:val="none" w:sz="0" w:space="0" w:color="auto"/>
        <w:right w:val="none" w:sz="0" w:space="0" w:color="auto"/>
      </w:divBdr>
    </w:div>
    <w:div w:id="317344006">
      <w:bodyDiv w:val="1"/>
      <w:marLeft w:val="0"/>
      <w:marRight w:val="0"/>
      <w:marTop w:val="0"/>
      <w:marBottom w:val="0"/>
      <w:divBdr>
        <w:top w:val="none" w:sz="0" w:space="0" w:color="auto"/>
        <w:left w:val="none" w:sz="0" w:space="0" w:color="auto"/>
        <w:bottom w:val="none" w:sz="0" w:space="0" w:color="auto"/>
        <w:right w:val="none" w:sz="0" w:space="0" w:color="auto"/>
      </w:divBdr>
    </w:div>
    <w:div w:id="317418670">
      <w:bodyDiv w:val="1"/>
      <w:marLeft w:val="0"/>
      <w:marRight w:val="0"/>
      <w:marTop w:val="0"/>
      <w:marBottom w:val="0"/>
      <w:divBdr>
        <w:top w:val="none" w:sz="0" w:space="0" w:color="auto"/>
        <w:left w:val="none" w:sz="0" w:space="0" w:color="auto"/>
        <w:bottom w:val="none" w:sz="0" w:space="0" w:color="auto"/>
        <w:right w:val="none" w:sz="0" w:space="0" w:color="auto"/>
      </w:divBdr>
    </w:div>
    <w:div w:id="317657429">
      <w:bodyDiv w:val="1"/>
      <w:marLeft w:val="0"/>
      <w:marRight w:val="0"/>
      <w:marTop w:val="0"/>
      <w:marBottom w:val="0"/>
      <w:divBdr>
        <w:top w:val="none" w:sz="0" w:space="0" w:color="auto"/>
        <w:left w:val="none" w:sz="0" w:space="0" w:color="auto"/>
        <w:bottom w:val="none" w:sz="0" w:space="0" w:color="auto"/>
        <w:right w:val="none" w:sz="0" w:space="0" w:color="auto"/>
      </w:divBdr>
    </w:div>
    <w:div w:id="317929565">
      <w:bodyDiv w:val="1"/>
      <w:marLeft w:val="0"/>
      <w:marRight w:val="0"/>
      <w:marTop w:val="0"/>
      <w:marBottom w:val="0"/>
      <w:divBdr>
        <w:top w:val="none" w:sz="0" w:space="0" w:color="auto"/>
        <w:left w:val="none" w:sz="0" w:space="0" w:color="auto"/>
        <w:bottom w:val="none" w:sz="0" w:space="0" w:color="auto"/>
        <w:right w:val="none" w:sz="0" w:space="0" w:color="auto"/>
      </w:divBdr>
    </w:div>
    <w:div w:id="317996094">
      <w:bodyDiv w:val="1"/>
      <w:marLeft w:val="0"/>
      <w:marRight w:val="0"/>
      <w:marTop w:val="0"/>
      <w:marBottom w:val="0"/>
      <w:divBdr>
        <w:top w:val="none" w:sz="0" w:space="0" w:color="auto"/>
        <w:left w:val="none" w:sz="0" w:space="0" w:color="auto"/>
        <w:bottom w:val="none" w:sz="0" w:space="0" w:color="auto"/>
        <w:right w:val="none" w:sz="0" w:space="0" w:color="auto"/>
      </w:divBdr>
    </w:div>
    <w:div w:id="318074105">
      <w:bodyDiv w:val="1"/>
      <w:marLeft w:val="0"/>
      <w:marRight w:val="0"/>
      <w:marTop w:val="0"/>
      <w:marBottom w:val="0"/>
      <w:divBdr>
        <w:top w:val="none" w:sz="0" w:space="0" w:color="auto"/>
        <w:left w:val="none" w:sz="0" w:space="0" w:color="auto"/>
        <w:bottom w:val="none" w:sz="0" w:space="0" w:color="auto"/>
        <w:right w:val="none" w:sz="0" w:space="0" w:color="auto"/>
      </w:divBdr>
    </w:div>
    <w:div w:id="318579905">
      <w:bodyDiv w:val="1"/>
      <w:marLeft w:val="0"/>
      <w:marRight w:val="0"/>
      <w:marTop w:val="0"/>
      <w:marBottom w:val="0"/>
      <w:divBdr>
        <w:top w:val="none" w:sz="0" w:space="0" w:color="auto"/>
        <w:left w:val="none" w:sz="0" w:space="0" w:color="auto"/>
        <w:bottom w:val="none" w:sz="0" w:space="0" w:color="auto"/>
        <w:right w:val="none" w:sz="0" w:space="0" w:color="auto"/>
      </w:divBdr>
    </w:div>
    <w:div w:id="318731142">
      <w:bodyDiv w:val="1"/>
      <w:marLeft w:val="0"/>
      <w:marRight w:val="0"/>
      <w:marTop w:val="0"/>
      <w:marBottom w:val="0"/>
      <w:divBdr>
        <w:top w:val="none" w:sz="0" w:space="0" w:color="auto"/>
        <w:left w:val="none" w:sz="0" w:space="0" w:color="auto"/>
        <w:bottom w:val="none" w:sz="0" w:space="0" w:color="auto"/>
        <w:right w:val="none" w:sz="0" w:space="0" w:color="auto"/>
      </w:divBdr>
    </w:div>
    <w:div w:id="319161224">
      <w:bodyDiv w:val="1"/>
      <w:marLeft w:val="0"/>
      <w:marRight w:val="0"/>
      <w:marTop w:val="0"/>
      <w:marBottom w:val="0"/>
      <w:divBdr>
        <w:top w:val="none" w:sz="0" w:space="0" w:color="auto"/>
        <w:left w:val="none" w:sz="0" w:space="0" w:color="auto"/>
        <w:bottom w:val="none" w:sz="0" w:space="0" w:color="auto"/>
        <w:right w:val="none" w:sz="0" w:space="0" w:color="auto"/>
      </w:divBdr>
      <w:divsChild>
        <w:div w:id="1395011307">
          <w:marLeft w:val="0"/>
          <w:marRight w:val="0"/>
          <w:marTop w:val="0"/>
          <w:marBottom w:val="0"/>
          <w:divBdr>
            <w:top w:val="none" w:sz="0" w:space="0" w:color="auto"/>
            <w:left w:val="none" w:sz="0" w:space="0" w:color="auto"/>
            <w:bottom w:val="none" w:sz="0" w:space="0" w:color="auto"/>
            <w:right w:val="none" w:sz="0" w:space="0" w:color="auto"/>
          </w:divBdr>
          <w:divsChild>
            <w:div w:id="1462382360">
              <w:marLeft w:val="0"/>
              <w:marRight w:val="0"/>
              <w:marTop w:val="0"/>
              <w:marBottom w:val="0"/>
              <w:divBdr>
                <w:top w:val="none" w:sz="0" w:space="0" w:color="auto"/>
                <w:left w:val="none" w:sz="0" w:space="0" w:color="auto"/>
                <w:bottom w:val="none" w:sz="0" w:space="0" w:color="auto"/>
                <w:right w:val="none" w:sz="0" w:space="0" w:color="auto"/>
              </w:divBdr>
              <w:divsChild>
                <w:div w:id="8260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235915">
      <w:bodyDiv w:val="1"/>
      <w:marLeft w:val="0"/>
      <w:marRight w:val="0"/>
      <w:marTop w:val="0"/>
      <w:marBottom w:val="0"/>
      <w:divBdr>
        <w:top w:val="none" w:sz="0" w:space="0" w:color="auto"/>
        <w:left w:val="none" w:sz="0" w:space="0" w:color="auto"/>
        <w:bottom w:val="none" w:sz="0" w:space="0" w:color="auto"/>
        <w:right w:val="none" w:sz="0" w:space="0" w:color="auto"/>
      </w:divBdr>
    </w:div>
    <w:div w:id="319584412">
      <w:bodyDiv w:val="1"/>
      <w:marLeft w:val="0"/>
      <w:marRight w:val="0"/>
      <w:marTop w:val="0"/>
      <w:marBottom w:val="0"/>
      <w:divBdr>
        <w:top w:val="none" w:sz="0" w:space="0" w:color="auto"/>
        <w:left w:val="none" w:sz="0" w:space="0" w:color="auto"/>
        <w:bottom w:val="none" w:sz="0" w:space="0" w:color="auto"/>
        <w:right w:val="none" w:sz="0" w:space="0" w:color="auto"/>
      </w:divBdr>
    </w:div>
    <w:div w:id="320500521">
      <w:bodyDiv w:val="1"/>
      <w:marLeft w:val="0"/>
      <w:marRight w:val="0"/>
      <w:marTop w:val="0"/>
      <w:marBottom w:val="0"/>
      <w:divBdr>
        <w:top w:val="none" w:sz="0" w:space="0" w:color="auto"/>
        <w:left w:val="none" w:sz="0" w:space="0" w:color="auto"/>
        <w:bottom w:val="none" w:sz="0" w:space="0" w:color="auto"/>
        <w:right w:val="none" w:sz="0" w:space="0" w:color="auto"/>
      </w:divBdr>
    </w:div>
    <w:div w:id="321592632">
      <w:bodyDiv w:val="1"/>
      <w:marLeft w:val="0"/>
      <w:marRight w:val="0"/>
      <w:marTop w:val="0"/>
      <w:marBottom w:val="0"/>
      <w:divBdr>
        <w:top w:val="none" w:sz="0" w:space="0" w:color="auto"/>
        <w:left w:val="none" w:sz="0" w:space="0" w:color="auto"/>
        <w:bottom w:val="none" w:sz="0" w:space="0" w:color="auto"/>
        <w:right w:val="none" w:sz="0" w:space="0" w:color="auto"/>
      </w:divBdr>
    </w:div>
    <w:div w:id="322322483">
      <w:bodyDiv w:val="1"/>
      <w:marLeft w:val="0"/>
      <w:marRight w:val="0"/>
      <w:marTop w:val="0"/>
      <w:marBottom w:val="0"/>
      <w:divBdr>
        <w:top w:val="none" w:sz="0" w:space="0" w:color="auto"/>
        <w:left w:val="none" w:sz="0" w:space="0" w:color="auto"/>
        <w:bottom w:val="none" w:sz="0" w:space="0" w:color="auto"/>
        <w:right w:val="none" w:sz="0" w:space="0" w:color="auto"/>
      </w:divBdr>
    </w:div>
    <w:div w:id="323049116">
      <w:bodyDiv w:val="1"/>
      <w:marLeft w:val="0"/>
      <w:marRight w:val="0"/>
      <w:marTop w:val="0"/>
      <w:marBottom w:val="0"/>
      <w:divBdr>
        <w:top w:val="none" w:sz="0" w:space="0" w:color="auto"/>
        <w:left w:val="none" w:sz="0" w:space="0" w:color="auto"/>
        <w:bottom w:val="none" w:sz="0" w:space="0" w:color="auto"/>
        <w:right w:val="none" w:sz="0" w:space="0" w:color="auto"/>
      </w:divBdr>
    </w:div>
    <w:div w:id="323122582">
      <w:bodyDiv w:val="1"/>
      <w:marLeft w:val="0"/>
      <w:marRight w:val="0"/>
      <w:marTop w:val="0"/>
      <w:marBottom w:val="0"/>
      <w:divBdr>
        <w:top w:val="none" w:sz="0" w:space="0" w:color="auto"/>
        <w:left w:val="none" w:sz="0" w:space="0" w:color="auto"/>
        <w:bottom w:val="none" w:sz="0" w:space="0" w:color="auto"/>
        <w:right w:val="none" w:sz="0" w:space="0" w:color="auto"/>
      </w:divBdr>
    </w:div>
    <w:div w:id="323364771">
      <w:bodyDiv w:val="1"/>
      <w:marLeft w:val="0"/>
      <w:marRight w:val="0"/>
      <w:marTop w:val="0"/>
      <w:marBottom w:val="0"/>
      <w:divBdr>
        <w:top w:val="none" w:sz="0" w:space="0" w:color="auto"/>
        <w:left w:val="none" w:sz="0" w:space="0" w:color="auto"/>
        <w:bottom w:val="none" w:sz="0" w:space="0" w:color="auto"/>
        <w:right w:val="none" w:sz="0" w:space="0" w:color="auto"/>
      </w:divBdr>
    </w:div>
    <w:div w:id="323826657">
      <w:bodyDiv w:val="1"/>
      <w:marLeft w:val="0"/>
      <w:marRight w:val="0"/>
      <w:marTop w:val="0"/>
      <w:marBottom w:val="0"/>
      <w:divBdr>
        <w:top w:val="none" w:sz="0" w:space="0" w:color="auto"/>
        <w:left w:val="none" w:sz="0" w:space="0" w:color="auto"/>
        <w:bottom w:val="none" w:sz="0" w:space="0" w:color="auto"/>
        <w:right w:val="none" w:sz="0" w:space="0" w:color="auto"/>
      </w:divBdr>
    </w:div>
    <w:div w:id="324862085">
      <w:bodyDiv w:val="1"/>
      <w:marLeft w:val="0"/>
      <w:marRight w:val="0"/>
      <w:marTop w:val="0"/>
      <w:marBottom w:val="0"/>
      <w:divBdr>
        <w:top w:val="none" w:sz="0" w:space="0" w:color="auto"/>
        <w:left w:val="none" w:sz="0" w:space="0" w:color="auto"/>
        <w:bottom w:val="none" w:sz="0" w:space="0" w:color="auto"/>
        <w:right w:val="none" w:sz="0" w:space="0" w:color="auto"/>
      </w:divBdr>
    </w:div>
    <w:div w:id="325978715">
      <w:bodyDiv w:val="1"/>
      <w:marLeft w:val="0"/>
      <w:marRight w:val="0"/>
      <w:marTop w:val="0"/>
      <w:marBottom w:val="0"/>
      <w:divBdr>
        <w:top w:val="none" w:sz="0" w:space="0" w:color="auto"/>
        <w:left w:val="none" w:sz="0" w:space="0" w:color="auto"/>
        <w:bottom w:val="none" w:sz="0" w:space="0" w:color="auto"/>
        <w:right w:val="none" w:sz="0" w:space="0" w:color="auto"/>
      </w:divBdr>
    </w:div>
    <w:div w:id="326516710">
      <w:bodyDiv w:val="1"/>
      <w:marLeft w:val="0"/>
      <w:marRight w:val="0"/>
      <w:marTop w:val="0"/>
      <w:marBottom w:val="0"/>
      <w:divBdr>
        <w:top w:val="none" w:sz="0" w:space="0" w:color="auto"/>
        <w:left w:val="none" w:sz="0" w:space="0" w:color="auto"/>
        <w:bottom w:val="none" w:sz="0" w:space="0" w:color="auto"/>
        <w:right w:val="none" w:sz="0" w:space="0" w:color="auto"/>
      </w:divBdr>
    </w:div>
    <w:div w:id="327368461">
      <w:bodyDiv w:val="1"/>
      <w:marLeft w:val="0"/>
      <w:marRight w:val="0"/>
      <w:marTop w:val="0"/>
      <w:marBottom w:val="0"/>
      <w:divBdr>
        <w:top w:val="none" w:sz="0" w:space="0" w:color="auto"/>
        <w:left w:val="none" w:sz="0" w:space="0" w:color="auto"/>
        <w:bottom w:val="none" w:sz="0" w:space="0" w:color="auto"/>
        <w:right w:val="none" w:sz="0" w:space="0" w:color="auto"/>
      </w:divBdr>
    </w:div>
    <w:div w:id="327905730">
      <w:bodyDiv w:val="1"/>
      <w:marLeft w:val="0"/>
      <w:marRight w:val="0"/>
      <w:marTop w:val="0"/>
      <w:marBottom w:val="0"/>
      <w:divBdr>
        <w:top w:val="none" w:sz="0" w:space="0" w:color="auto"/>
        <w:left w:val="none" w:sz="0" w:space="0" w:color="auto"/>
        <w:bottom w:val="none" w:sz="0" w:space="0" w:color="auto"/>
        <w:right w:val="none" w:sz="0" w:space="0" w:color="auto"/>
      </w:divBdr>
    </w:div>
    <w:div w:id="327906136">
      <w:bodyDiv w:val="1"/>
      <w:marLeft w:val="0"/>
      <w:marRight w:val="0"/>
      <w:marTop w:val="0"/>
      <w:marBottom w:val="0"/>
      <w:divBdr>
        <w:top w:val="none" w:sz="0" w:space="0" w:color="auto"/>
        <w:left w:val="none" w:sz="0" w:space="0" w:color="auto"/>
        <w:bottom w:val="none" w:sz="0" w:space="0" w:color="auto"/>
        <w:right w:val="none" w:sz="0" w:space="0" w:color="auto"/>
      </w:divBdr>
    </w:div>
    <w:div w:id="328362965">
      <w:bodyDiv w:val="1"/>
      <w:marLeft w:val="0"/>
      <w:marRight w:val="0"/>
      <w:marTop w:val="0"/>
      <w:marBottom w:val="0"/>
      <w:divBdr>
        <w:top w:val="none" w:sz="0" w:space="0" w:color="auto"/>
        <w:left w:val="none" w:sz="0" w:space="0" w:color="auto"/>
        <w:bottom w:val="none" w:sz="0" w:space="0" w:color="auto"/>
        <w:right w:val="none" w:sz="0" w:space="0" w:color="auto"/>
      </w:divBdr>
    </w:div>
    <w:div w:id="328605693">
      <w:bodyDiv w:val="1"/>
      <w:marLeft w:val="0"/>
      <w:marRight w:val="0"/>
      <w:marTop w:val="0"/>
      <w:marBottom w:val="0"/>
      <w:divBdr>
        <w:top w:val="none" w:sz="0" w:space="0" w:color="auto"/>
        <w:left w:val="none" w:sz="0" w:space="0" w:color="auto"/>
        <w:bottom w:val="none" w:sz="0" w:space="0" w:color="auto"/>
        <w:right w:val="none" w:sz="0" w:space="0" w:color="auto"/>
      </w:divBdr>
    </w:div>
    <w:div w:id="329988432">
      <w:bodyDiv w:val="1"/>
      <w:marLeft w:val="0"/>
      <w:marRight w:val="0"/>
      <w:marTop w:val="0"/>
      <w:marBottom w:val="0"/>
      <w:divBdr>
        <w:top w:val="none" w:sz="0" w:space="0" w:color="auto"/>
        <w:left w:val="none" w:sz="0" w:space="0" w:color="auto"/>
        <w:bottom w:val="none" w:sz="0" w:space="0" w:color="auto"/>
        <w:right w:val="none" w:sz="0" w:space="0" w:color="auto"/>
      </w:divBdr>
    </w:div>
    <w:div w:id="330641872">
      <w:bodyDiv w:val="1"/>
      <w:marLeft w:val="0"/>
      <w:marRight w:val="0"/>
      <w:marTop w:val="0"/>
      <w:marBottom w:val="0"/>
      <w:divBdr>
        <w:top w:val="none" w:sz="0" w:space="0" w:color="auto"/>
        <w:left w:val="none" w:sz="0" w:space="0" w:color="auto"/>
        <w:bottom w:val="none" w:sz="0" w:space="0" w:color="auto"/>
        <w:right w:val="none" w:sz="0" w:space="0" w:color="auto"/>
      </w:divBdr>
    </w:div>
    <w:div w:id="331488913">
      <w:bodyDiv w:val="1"/>
      <w:marLeft w:val="0"/>
      <w:marRight w:val="0"/>
      <w:marTop w:val="0"/>
      <w:marBottom w:val="0"/>
      <w:divBdr>
        <w:top w:val="none" w:sz="0" w:space="0" w:color="auto"/>
        <w:left w:val="none" w:sz="0" w:space="0" w:color="auto"/>
        <w:bottom w:val="none" w:sz="0" w:space="0" w:color="auto"/>
        <w:right w:val="none" w:sz="0" w:space="0" w:color="auto"/>
      </w:divBdr>
    </w:div>
    <w:div w:id="332491730">
      <w:bodyDiv w:val="1"/>
      <w:marLeft w:val="0"/>
      <w:marRight w:val="0"/>
      <w:marTop w:val="0"/>
      <w:marBottom w:val="0"/>
      <w:divBdr>
        <w:top w:val="none" w:sz="0" w:space="0" w:color="auto"/>
        <w:left w:val="none" w:sz="0" w:space="0" w:color="auto"/>
        <w:bottom w:val="none" w:sz="0" w:space="0" w:color="auto"/>
        <w:right w:val="none" w:sz="0" w:space="0" w:color="auto"/>
      </w:divBdr>
    </w:div>
    <w:div w:id="332802255">
      <w:bodyDiv w:val="1"/>
      <w:marLeft w:val="0"/>
      <w:marRight w:val="0"/>
      <w:marTop w:val="0"/>
      <w:marBottom w:val="0"/>
      <w:divBdr>
        <w:top w:val="none" w:sz="0" w:space="0" w:color="auto"/>
        <w:left w:val="none" w:sz="0" w:space="0" w:color="auto"/>
        <w:bottom w:val="none" w:sz="0" w:space="0" w:color="auto"/>
        <w:right w:val="none" w:sz="0" w:space="0" w:color="auto"/>
      </w:divBdr>
    </w:div>
    <w:div w:id="332878279">
      <w:bodyDiv w:val="1"/>
      <w:marLeft w:val="0"/>
      <w:marRight w:val="0"/>
      <w:marTop w:val="0"/>
      <w:marBottom w:val="0"/>
      <w:divBdr>
        <w:top w:val="none" w:sz="0" w:space="0" w:color="auto"/>
        <w:left w:val="none" w:sz="0" w:space="0" w:color="auto"/>
        <w:bottom w:val="none" w:sz="0" w:space="0" w:color="auto"/>
        <w:right w:val="none" w:sz="0" w:space="0" w:color="auto"/>
      </w:divBdr>
    </w:div>
    <w:div w:id="333262106">
      <w:bodyDiv w:val="1"/>
      <w:marLeft w:val="0"/>
      <w:marRight w:val="0"/>
      <w:marTop w:val="0"/>
      <w:marBottom w:val="0"/>
      <w:divBdr>
        <w:top w:val="none" w:sz="0" w:space="0" w:color="auto"/>
        <w:left w:val="none" w:sz="0" w:space="0" w:color="auto"/>
        <w:bottom w:val="none" w:sz="0" w:space="0" w:color="auto"/>
        <w:right w:val="none" w:sz="0" w:space="0" w:color="auto"/>
      </w:divBdr>
    </w:div>
    <w:div w:id="333798905">
      <w:bodyDiv w:val="1"/>
      <w:marLeft w:val="0"/>
      <w:marRight w:val="0"/>
      <w:marTop w:val="0"/>
      <w:marBottom w:val="0"/>
      <w:divBdr>
        <w:top w:val="none" w:sz="0" w:space="0" w:color="auto"/>
        <w:left w:val="none" w:sz="0" w:space="0" w:color="auto"/>
        <w:bottom w:val="none" w:sz="0" w:space="0" w:color="auto"/>
        <w:right w:val="none" w:sz="0" w:space="0" w:color="auto"/>
      </w:divBdr>
    </w:div>
    <w:div w:id="333801343">
      <w:bodyDiv w:val="1"/>
      <w:marLeft w:val="0"/>
      <w:marRight w:val="0"/>
      <w:marTop w:val="0"/>
      <w:marBottom w:val="0"/>
      <w:divBdr>
        <w:top w:val="none" w:sz="0" w:space="0" w:color="auto"/>
        <w:left w:val="none" w:sz="0" w:space="0" w:color="auto"/>
        <w:bottom w:val="none" w:sz="0" w:space="0" w:color="auto"/>
        <w:right w:val="none" w:sz="0" w:space="0" w:color="auto"/>
      </w:divBdr>
    </w:div>
    <w:div w:id="334698370">
      <w:bodyDiv w:val="1"/>
      <w:marLeft w:val="0"/>
      <w:marRight w:val="0"/>
      <w:marTop w:val="0"/>
      <w:marBottom w:val="0"/>
      <w:divBdr>
        <w:top w:val="none" w:sz="0" w:space="0" w:color="auto"/>
        <w:left w:val="none" w:sz="0" w:space="0" w:color="auto"/>
        <w:bottom w:val="none" w:sz="0" w:space="0" w:color="auto"/>
        <w:right w:val="none" w:sz="0" w:space="0" w:color="auto"/>
      </w:divBdr>
    </w:div>
    <w:div w:id="335228145">
      <w:bodyDiv w:val="1"/>
      <w:marLeft w:val="0"/>
      <w:marRight w:val="0"/>
      <w:marTop w:val="0"/>
      <w:marBottom w:val="0"/>
      <w:divBdr>
        <w:top w:val="none" w:sz="0" w:space="0" w:color="auto"/>
        <w:left w:val="none" w:sz="0" w:space="0" w:color="auto"/>
        <w:bottom w:val="none" w:sz="0" w:space="0" w:color="auto"/>
        <w:right w:val="none" w:sz="0" w:space="0" w:color="auto"/>
      </w:divBdr>
    </w:div>
    <w:div w:id="335503835">
      <w:bodyDiv w:val="1"/>
      <w:marLeft w:val="0"/>
      <w:marRight w:val="0"/>
      <w:marTop w:val="0"/>
      <w:marBottom w:val="0"/>
      <w:divBdr>
        <w:top w:val="none" w:sz="0" w:space="0" w:color="auto"/>
        <w:left w:val="none" w:sz="0" w:space="0" w:color="auto"/>
        <w:bottom w:val="none" w:sz="0" w:space="0" w:color="auto"/>
        <w:right w:val="none" w:sz="0" w:space="0" w:color="auto"/>
      </w:divBdr>
    </w:div>
    <w:div w:id="335765659">
      <w:bodyDiv w:val="1"/>
      <w:marLeft w:val="0"/>
      <w:marRight w:val="0"/>
      <w:marTop w:val="0"/>
      <w:marBottom w:val="0"/>
      <w:divBdr>
        <w:top w:val="none" w:sz="0" w:space="0" w:color="auto"/>
        <w:left w:val="none" w:sz="0" w:space="0" w:color="auto"/>
        <w:bottom w:val="none" w:sz="0" w:space="0" w:color="auto"/>
        <w:right w:val="none" w:sz="0" w:space="0" w:color="auto"/>
      </w:divBdr>
    </w:div>
    <w:div w:id="336730111">
      <w:bodyDiv w:val="1"/>
      <w:marLeft w:val="0"/>
      <w:marRight w:val="0"/>
      <w:marTop w:val="0"/>
      <w:marBottom w:val="0"/>
      <w:divBdr>
        <w:top w:val="none" w:sz="0" w:space="0" w:color="auto"/>
        <w:left w:val="none" w:sz="0" w:space="0" w:color="auto"/>
        <w:bottom w:val="none" w:sz="0" w:space="0" w:color="auto"/>
        <w:right w:val="none" w:sz="0" w:space="0" w:color="auto"/>
      </w:divBdr>
    </w:div>
    <w:div w:id="336925852">
      <w:bodyDiv w:val="1"/>
      <w:marLeft w:val="0"/>
      <w:marRight w:val="0"/>
      <w:marTop w:val="0"/>
      <w:marBottom w:val="0"/>
      <w:divBdr>
        <w:top w:val="none" w:sz="0" w:space="0" w:color="auto"/>
        <w:left w:val="none" w:sz="0" w:space="0" w:color="auto"/>
        <w:bottom w:val="none" w:sz="0" w:space="0" w:color="auto"/>
        <w:right w:val="none" w:sz="0" w:space="0" w:color="auto"/>
      </w:divBdr>
    </w:div>
    <w:div w:id="337657942">
      <w:bodyDiv w:val="1"/>
      <w:marLeft w:val="0"/>
      <w:marRight w:val="0"/>
      <w:marTop w:val="0"/>
      <w:marBottom w:val="0"/>
      <w:divBdr>
        <w:top w:val="none" w:sz="0" w:space="0" w:color="auto"/>
        <w:left w:val="none" w:sz="0" w:space="0" w:color="auto"/>
        <w:bottom w:val="none" w:sz="0" w:space="0" w:color="auto"/>
        <w:right w:val="none" w:sz="0" w:space="0" w:color="auto"/>
      </w:divBdr>
    </w:div>
    <w:div w:id="338118575">
      <w:bodyDiv w:val="1"/>
      <w:marLeft w:val="0"/>
      <w:marRight w:val="0"/>
      <w:marTop w:val="0"/>
      <w:marBottom w:val="0"/>
      <w:divBdr>
        <w:top w:val="none" w:sz="0" w:space="0" w:color="auto"/>
        <w:left w:val="none" w:sz="0" w:space="0" w:color="auto"/>
        <w:bottom w:val="none" w:sz="0" w:space="0" w:color="auto"/>
        <w:right w:val="none" w:sz="0" w:space="0" w:color="auto"/>
      </w:divBdr>
    </w:div>
    <w:div w:id="338238574">
      <w:bodyDiv w:val="1"/>
      <w:marLeft w:val="0"/>
      <w:marRight w:val="0"/>
      <w:marTop w:val="0"/>
      <w:marBottom w:val="0"/>
      <w:divBdr>
        <w:top w:val="none" w:sz="0" w:space="0" w:color="auto"/>
        <w:left w:val="none" w:sz="0" w:space="0" w:color="auto"/>
        <w:bottom w:val="none" w:sz="0" w:space="0" w:color="auto"/>
        <w:right w:val="none" w:sz="0" w:space="0" w:color="auto"/>
      </w:divBdr>
    </w:div>
    <w:div w:id="339085469">
      <w:bodyDiv w:val="1"/>
      <w:marLeft w:val="0"/>
      <w:marRight w:val="0"/>
      <w:marTop w:val="0"/>
      <w:marBottom w:val="0"/>
      <w:divBdr>
        <w:top w:val="none" w:sz="0" w:space="0" w:color="auto"/>
        <w:left w:val="none" w:sz="0" w:space="0" w:color="auto"/>
        <w:bottom w:val="none" w:sz="0" w:space="0" w:color="auto"/>
        <w:right w:val="none" w:sz="0" w:space="0" w:color="auto"/>
      </w:divBdr>
    </w:div>
    <w:div w:id="339700718">
      <w:bodyDiv w:val="1"/>
      <w:marLeft w:val="0"/>
      <w:marRight w:val="0"/>
      <w:marTop w:val="0"/>
      <w:marBottom w:val="0"/>
      <w:divBdr>
        <w:top w:val="none" w:sz="0" w:space="0" w:color="auto"/>
        <w:left w:val="none" w:sz="0" w:space="0" w:color="auto"/>
        <w:bottom w:val="none" w:sz="0" w:space="0" w:color="auto"/>
        <w:right w:val="none" w:sz="0" w:space="0" w:color="auto"/>
      </w:divBdr>
    </w:div>
    <w:div w:id="340789204">
      <w:bodyDiv w:val="1"/>
      <w:marLeft w:val="0"/>
      <w:marRight w:val="0"/>
      <w:marTop w:val="0"/>
      <w:marBottom w:val="0"/>
      <w:divBdr>
        <w:top w:val="none" w:sz="0" w:space="0" w:color="auto"/>
        <w:left w:val="none" w:sz="0" w:space="0" w:color="auto"/>
        <w:bottom w:val="none" w:sz="0" w:space="0" w:color="auto"/>
        <w:right w:val="none" w:sz="0" w:space="0" w:color="auto"/>
      </w:divBdr>
    </w:div>
    <w:div w:id="341011314">
      <w:bodyDiv w:val="1"/>
      <w:marLeft w:val="0"/>
      <w:marRight w:val="0"/>
      <w:marTop w:val="0"/>
      <w:marBottom w:val="0"/>
      <w:divBdr>
        <w:top w:val="none" w:sz="0" w:space="0" w:color="auto"/>
        <w:left w:val="none" w:sz="0" w:space="0" w:color="auto"/>
        <w:bottom w:val="none" w:sz="0" w:space="0" w:color="auto"/>
        <w:right w:val="none" w:sz="0" w:space="0" w:color="auto"/>
      </w:divBdr>
    </w:div>
    <w:div w:id="341590776">
      <w:bodyDiv w:val="1"/>
      <w:marLeft w:val="0"/>
      <w:marRight w:val="0"/>
      <w:marTop w:val="0"/>
      <w:marBottom w:val="0"/>
      <w:divBdr>
        <w:top w:val="none" w:sz="0" w:space="0" w:color="auto"/>
        <w:left w:val="none" w:sz="0" w:space="0" w:color="auto"/>
        <w:bottom w:val="none" w:sz="0" w:space="0" w:color="auto"/>
        <w:right w:val="none" w:sz="0" w:space="0" w:color="auto"/>
      </w:divBdr>
      <w:divsChild>
        <w:div w:id="82917507">
          <w:marLeft w:val="446"/>
          <w:marRight w:val="0"/>
          <w:marTop w:val="120"/>
          <w:marBottom w:val="0"/>
          <w:divBdr>
            <w:top w:val="none" w:sz="0" w:space="0" w:color="auto"/>
            <w:left w:val="none" w:sz="0" w:space="0" w:color="auto"/>
            <w:bottom w:val="none" w:sz="0" w:space="0" w:color="auto"/>
            <w:right w:val="none" w:sz="0" w:space="0" w:color="auto"/>
          </w:divBdr>
        </w:div>
        <w:div w:id="486289187">
          <w:marLeft w:val="1080"/>
          <w:marRight w:val="0"/>
          <w:marTop w:val="100"/>
          <w:marBottom w:val="0"/>
          <w:divBdr>
            <w:top w:val="none" w:sz="0" w:space="0" w:color="auto"/>
            <w:left w:val="none" w:sz="0" w:space="0" w:color="auto"/>
            <w:bottom w:val="none" w:sz="0" w:space="0" w:color="auto"/>
            <w:right w:val="none" w:sz="0" w:space="0" w:color="auto"/>
          </w:divBdr>
        </w:div>
        <w:div w:id="542254034">
          <w:marLeft w:val="1166"/>
          <w:marRight w:val="0"/>
          <w:marTop w:val="120"/>
          <w:marBottom w:val="0"/>
          <w:divBdr>
            <w:top w:val="none" w:sz="0" w:space="0" w:color="auto"/>
            <w:left w:val="none" w:sz="0" w:space="0" w:color="auto"/>
            <w:bottom w:val="none" w:sz="0" w:space="0" w:color="auto"/>
            <w:right w:val="none" w:sz="0" w:space="0" w:color="auto"/>
          </w:divBdr>
        </w:div>
        <w:div w:id="552080281">
          <w:marLeft w:val="1080"/>
          <w:marRight w:val="0"/>
          <w:marTop w:val="100"/>
          <w:marBottom w:val="0"/>
          <w:divBdr>
            <w:top w:val="none" w:sz="0" w:space="0" w:color="auto"/>
            <w:left w:val="none" w:sz="0" w:space="0" w:color="auto"/>
            <w:bottom w:val="none" w:sz="0" w:space="0" w:color="auto"/>
            <w:right w:val="none" w:sz="0" w:space="0" w:color="auto"/>
          </w:divBdr>
        </w:div>
        <w:div w:id="1043939684">
          <w:marLeft w:val="446"/>
          <w:marRight w:val="0"/>
          <w:marTop w:val="120"/>
          <w:marBottom w:val="0"/>
          <w:divBdr>
            <w:top w:val="none" w:sz="0" w:space="0" w:color="auto"/>
            <w:left w:val="none" w:sz="0" w:space="0" w:color="auto"/>
            <w:bottom w:val="none" w:sz="0" w:space="0" w:color="auto"/>
            <w:right w:val="none" w:sz="0" w:space="0" w:color="auto"/>
          </w:divBdr>
        </w:div>
        <w:div w:id="1419062524">
          <w:marLeft w:val="1166"/>
          <w:marRight w:val="0"/>
          <w:marTop w:val="120"/>
          <w:marBottom w:val="0"/>
          <w:divBdr>
            <w:top w:val="none" w:sz="0" w:space="0" w:color="auto"/>
            <w:left w:val="none" w:sz="0" w:space="0" w:color="auto"/>
            <w:bottom w:val="none" w:sz="0" w:space="0" w:color="auto"/>
            <w:right w:val="none" w:sz="0" w:space="0" w:color="auto"/>
          </w:divBdr>
        </w:div>
        <w:div w:id="1687172197">
          <w:marLeft w:val="1166"/>
          <w:marRight w:val="0"/>
          <w:marTop w:val="120"/>
          <w:marBottom w:val="0"/>
          <w:divBdr>
            <w:top w:val="none" w:sz="0" w:space="0" w:color="auto"/>
            <w:left w:val="none" w:sz="0" w:space="0" w:color="auto"/>
            <w:bottom w:val="none" w:sz="0" w:space="0" w:color="auto"/>
            <w:right w:val="none" w:sz="0" w:space="0" w:color="auto"/>
          </w:divBdr>
        </w:div>
      </w:divsChild>
    </w:div>
    <w:div w:id="343213859">
      <w:bodyDiv w:val="1"/>
      <w:marLeft w:val="0"/>
      <w:marRight w:val="0"/>
      <w:marTop w:val="0"/>
      <w:marBottom w:val="0"/>
      <w:divBdr>
        <w:top w:val="none" w:sz="0" w:space="0" w:color="auto"/>
        <w:left w:val="none" w:sz="0" w:space="0" w:color="auto"/>
        <w:bottom w:val="none" w:sz="0" w:space="0" w:color="auto"/>
        <w:right w:val="none" w:sz="0" w:space="0" w:color="auto"/>
      </w:divBdr>
    </w:div>
    <w:div w:id="345596735">
      <w:bodyDiv w:val="1"/>
      <w:marLeft w:val="0"/>
      <w:marRight w:val="0"/>
      <w:marTop w:val="0"/>
      <w:marBottom w:val="0"/>
      <w:divBdr>
        <w:top w:val="none" w:sz="0" w:space="0" w:color="auto"/>
        <w:left w:val="none" w:sz="0" w:space="0" w:color="auto"/>
        <w:bottom w:val="none" w:sz="0" w:space="0" w:color="auto"/>
        <w:right w:val="none" w:sz="0" w:space="0" w:color="auto"/>
      </w:divBdr>
    </w:div>
    <w:div w:id="347290190">
      <w:bodyDiv w:val="1"/>
      <w:marLeft w:val="0"/>
      <w:marRight w:val="0"/>
      <w:marTop w:val="0"/>
      <w:marBottom w:val="0"/>
      <w:divBdr>
        <w:top w:val="none" w:sz="0" w:space="0" w:color="auto"/>
        <w:left w:val="none" w:sz="0" w:space="0" w:color="auto"/>
        <w:bottom w:val="none" w:sz="0" w:space="0" w:color="auto"/>
        <w:right w:val="none" w:sz="0" w:space="0" w:color="auto"/>
      </w:divBdr>
    </w:div>
    <w:div w:id="348727775">
      <w:bodyDiv w:val="1"/>
      <w:marLeft w:val="0"/>
      <w:marRight w:val="0"/>
      <w:marTop w:val="0"/>
      <w:marBottom w:val="0"/>
      <w:divBdr>
        <w:top w:val="none" w:sz="0" w:space="0" w:color="auto"/>
        <w:left w:val="none" w:sz="0" w:space="0" w:color="auto"/>
        <w:bottom w:val="none" w:sz="0" w:space="0" w:color="auto"/>
        <w:right w:val="none" w:sz="0" w:space="0" w:color="auto"/>
      </w:divBdr>
    </w:div>
    <w:div w:id="349338002">
      <w:bodyDiv w:val="1"/>
      <w:marLeft w:val="0"/>
      <w:marRight w:val="0"/>
      <w:marTop w:val="0"/>
      <w:marBottom w:val="0"/>
      <w:divBdr>
        <w:top w:val="none" w:sz="0" w:space="0" w:color="auto"/>
        <w:left w:val="none" w:sz="0" w:space="0" w:color="auto"/>
        <w:bottom w:val="none" w:sz="0" w:space="0" w:color="auto"/>
        <w:right w:val="none" w:sz="0" w:space="0" w:color="auto"/>
      </w:divBdr>
      <w:divsChild>
        <w:div w:id="1923027883">
          <w:marLeft w:val="0"/>
          <w:marRight w:val="0"/>
          <w:marTop w:val="0"/>
          <w:marBottom w:val="0"/>
          <w:divBdr>
            <w:top w:val="none" w:sz="0" w:space="0" w:color="auto"/>
            <w:left w:val="none" w:sz="0" w:space="0" w:color="auto"/>
            <w:bottom w:val="none" w:sz="0" w:space="0" w:color="auto"/>
            <w:right w:val="none" w:sz="0" w:space="0" w:color="auto"/>
          </w:divBdr>
          <w:divsChild>
            <w:div w:id="1006328738">
              <w:marLeft w:val="0"/>
              <w:marRight w:val="0"/>
              <w:marTop w:val="0"/>
              <w:marBottom w:val="0"/>
              <w:divBdr>
                <w:top w:val="none" w:sz="0" w:space="0" w:color="auto"/>
                <w:left w:val="none" w:sz="0" w:space="0" w:color="auto"/>
                <w:bottom w:val="none" w:sz="0" w:space="0" w:color="auto"/>
                <w:right w:val="none" w:sz="0" w:space="0" w:color="auto"/>
              </w:divBdr>
              <w:divsChild>
                <w:div w:id="14260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913832">
      <w:bodyDiv w:val="1"/>
      <w:marLeft w:val="0"/>
      <w:marRight w:val="0"/>
      <w:marTop w:val="0"/>
      <w:marBottom w:val="0"/>
      <w:divBdr>
        <w:top w:val="none" w:sz="0" w:space="0" w:color="auto"/>
        <w:left w:val="none" w:sz="0" w:space="0" w:color="auto"/>
        <w:bottom w:val="none" w:sz="0" w:space="0" w:color="auto"/>
        <w:right w:val="none" w:sz="0" w:space="0" w:color="auto"/>
      </w:divBdr>
    </w:div>
    <w:div w:id="350372885">
      <w:bodyDiv w:val="1"/>
      <w:marLeft w:val="0"/>
      <w:marRight w:val="0"/>
      <w:marTop w:val="0"/>
      <w:marBottom w:val="0"/>
      <w:divBdr>
        <w:top w:val="none" w:sz="0" w:space="0" w:color="auto"/>
        <w:left w:val="none" w:sz="0" w:space="0" w:color="auto"/>
        <w:bottom w:val="none" w:sz="0" w:space="0" w:color="auto"/>
        <w:right w:val="none" w:sz="0" w:space="0" w:color="auto"/>
      </w:divBdr>
    </w:div>
    <w:div w:id="350421156">
      <w:bodyDiv w:val="1"/>
      <w:marLeft w:val="0"/>
      <w:marRight w:val="0"/>
      <w:marTop w:val="0"/>
      <w:marBottom w:val="0"/>
      <w:divBdr>
        <w:top w:val="none" w:sz="0" w:space="0" w:color="auto"/>
        <w:left w:val="none" w:sz="0" w:space="0" w:color="auto"/>
        <w:bottom w:val="none" w:sz="0" w:space="0" w:color="auto"/>
        <w:right w:val="none" w:sz="0" w:space="0" w:color="auto"/>
      </w:divBdr>
    </w:div>
    <w:div w:id="352149004">
      <w:bodyDiv w:val="1"/>
      <w:marLeft w:val="0"/>
      <w:marRight w:val="0"/>
      <w:marTop w:val="0"/>
      <w:marBottom w:val="0"/>
      <w:divBdr>
        <w:top w:val="none" w:sz="0" w:space="0" w:color="auto"/>
        <w:left w:val="none" w:sz="0" w:space="0" w:color="auto"/>
        <w:bottom w:val="none" w:sz="0" w:space="0" w:color="auto"/>
        <w:right w:val="none" w:sz="0" w:space="0" w:color="auto"/>
      </w:divBdr>
    </w:div>
    <w:div w:id="352584174">
      <w:bodyDiv w:val="1"/>
      <w:marLeft w:val="0"/>
      <w:marRight w:val="0"/>
      <w:marTop w:val="0"/>
      <w:marBottom w:val="0"/>
      <w:divBdr>
        <w:top w:val="none" w:sz="0" w:space="0" w:color="auto"/>
        <w:left w:val="none" w:sz="0" w:space="0" w:color="auto"/>
        <w:bottom w:val="none" w:sz="0" w:space="0" w:color="auto"/>
        <w:right w:val="none" w:sz="0" w:space="0" w:color="auto"/>
      </w:divBdr>
    </w:div>
    <w:div w:id="353003190">
      <w:bodyDiv w:val="1"/>
      <w:marLeft w:val="0"/>
      <w:marRight w:val="0"/>
      <w:marTop w:val="0"/>
      <w:marBottom w:val="0"/>
      <w:divBdr>
        <w:top w:val="none" w:sz="0" w:space="0" w:color="auto"/>
        <w:left w:val="none" w:sz="0" w:space="0" w:color="auto"/>
        <w:bottom w:val="none" w:sz="0" w:space="0" w:color="auto"/>
        <w:right w:val="none" w:sz="0" w:space="0" w:color="auto"/>
      </w:divBdr>
    </w:div>
    <w:div w:id="353850159">
      <w:bodyDiv w:val="1"/>
      <w:marLeft w:val="0"/>
      <w:marRight w:val="0"/>
      <w:marTop w:val="0"/>
      <w:marBottom w:val="0"/>
      <w:divBdr>
        <w:top w:val="none" w:sz="0" w:space="0" w:color="auto"/>
        <w:left w:val="none" w:sz="0" w:space="0" w:color="auto"/>
        <w:bottom w:val="none" w:sz="0" w:space="0" w:color="auto"/>
        <w:right w:val="none" w:sz="0" w:space="0" w:color="auto"/>
      </w:divBdr>
    </w:div>
    <w:div w:id="354505839">
      <w:bodyDiv w:val="1"/>
      <w:marLeft w:val="0"/>
      <w:marRight w:val="0"/>
      <w:marTop w:val="0"/>
      <w:marBottom w:val="0"/>
      <w:divBdr>
        <w:top w:val="none" w:sz="0" w:space="0" w:color="auto"/>
        <w:left w:val="none" w:sz="0" w:space="0" w:color="auto"/>
        <w:bottom w:val="none" w:sz="0" w:space="0" w:color="auto"/>
        <w:right w:val="none" w:sz="0" w:space="0" w:color="auto"/>
      </w:divBdr>
    </w:div>
    <w:div w:id="354573297">
      <w:bodyDiv w:val="1"/>
      <w:marLeft w:val="0"/>
      <w:marRight w:val="0"/>
      <w:marTop w:val="0"/>
      <w:marBottom w:val="0"/>
      <w:divBdr>
        <w:top w:val="none" w:sz="0" w:space="0" w:color="auto"/>
        <w:left w:val="none" w:sz="0" w:space="0" w:color="auto"/>
        <w:bottom w:val="none" w:sz="0" w:space="0" w:color="auto"/>
        <w:right w:val="none" w:sz="0" w:space="0" w:color="auto"/>
      </w:divBdr>
    </w:div>
    <w:div w:id="354697151">
      <w:bodyDiv w:val="1"/>
      <w:marLeft w:val="0"/>
      <w:marRight w:val="0"/>
      <w:marTop w:val="0"/>
      <w:marBottom w:val="0"/>
      <w:divBdr>
        <w:top w:val="none" w:sz="0" w:space="0" w:color="auto"/>
        <w:left w:val="none" w:sz="0" w:space="0" w:color="auto"/>
        <w:bottom w:val="none" w:sz="0" w:space="0" w:color="auto"/>
        <w:right w:val="none" w:sz="0" w:space="0" w:color="auto"/>
      </w:divBdr>
    </w:div>
    <w:div w:id="356080724">
      <w:bodyDiv w:val="1"/>
      <w:marLeft w:val="0"/>
      <w:marRight w:val="0"/>
      <w:marTop w:val="0"/>
      <w:marBottom w:val="0"/>
      <w:divBdr>
        <w:top w:val="none" w:sz="0" w:space="0" w:color="auto"/>
        <w:left w:val="none" w:sz="0" w:space="0" w:color="auto"/>
        <w:bottom w:val="none" w:sz="0" w:space="0" w:color="auto"/>
        <w:right w:val="none" w:sz="0" w:space="0" w:color="auto"/>
      </w:divBdr>
    </w:div>
    <w:div w:id="357514772">
      <w:bodyDiv w:val="1"/>
      <w:marLeft w:val="0"/>
      <w:marRight w:val="0"/>
      <w:marTop w:val="0"/>
      <w:marBottom w:val="0"/>
      <w:divBdr>
        <w:top w:val="none" w:sz="0" w:space="0" w:color="auto"/>
        <w:left w:val="none" w:sz="0" w:space="0" w:color="auto"/>
        <w:bottom w:val="none" w:sz="0" w:space="0" w:color="auto"/>
        <w:right w:val="none" w:sz="0" w:space="0" w:color="auto"/>
      </w:divBdr>
    </w:div>
    <w:div w:id="358704890">
      <w:bodyDiv w:val="1"/>
      <w:marLeft w:val="0"/>
      <w:marRight w:val="0"/>
      <w:marTop w:val="0"/>
      <w:marBottom w:val="0"/>
      <w:divBdr>
        <w:top w:val="none" w:sz="0" w:space="0" w:color="auto"/>
        <w:left w:val="none" w:sz="0" w:space="0" w:color="auto"/>
        <w:bottom w:val="none" w:sz="0" w:space="0" w:color="auto"/>
        <w:right w:val="none" w:sz="0" w:space="0" w:color="auto"/>
      </w:divBdr>
    </w:div>
    <w:div w:id="358824473">
      <w:bodyDiv w:val="1"/>
      <w:marLeft w:val="0"/>
      <w:marRight w:val="0"/>
      <w:marTop w:val="0"/>
      <w:marBottom w:val="0"/>
      <w:divBdr>
        <w:top w:val="none" w:sz="0" w:space="0" w:color="auto"/>
        <w:left w:val="none" w:sz="0" w:space="0" w:color="auto"/>
        <w:bottom w:val="none" w:sz="0" w:space="0" w:color="auto"/>
        <w:right w:val="none" w:sz="0" w:space="0" w:color="auto"/>
      </w:divBdr>
    </w:div>
    <w:div w:id="359284447">
      <w:bodyDiv w:val="1"/>
      <w:marLeft w:val="0"/>
      <w:marRight w:val="0"/>
      <w:marTop w:val="0"/>
      <w:marBottom w:val="0"/>
      <w:divBdr>
        <w:top w:val="none" w:sz="0" w:space="0" w:color="auto"/>
        <w:left w:val="none" w:sz="0" w:space="0" w:color="auto"/>
        <w:bottom w:val="none" w:sz="0" w:space="0" w:color="auto"/>
        <w:right w:val="none" w:sz="0" w:space="0" w:color="auto"/>
      </w:divBdr>
    </w:div>
    <w:div w:id="359399802">
      <w:bodyDiv w:val="1"/>
      <w:marLeft w:val="0"/>
      <w:marRight w:val="0"/>
      <w:marTop w:val="0"/>
      <w:marBottom w:val="0"/>
      <w:divBdr>
        <w:top w:val="none" w:sz="0" w:space="0" w:color="auto"/>
        <w:left w:val="none" w:sz="0" w:space="0" w:color="auto"/>
        <w:bottom w:val="none" w:sz="0" w:space="0" w:color="auto"/>
        <w:right w:val="none" w:sz="0" w:space="0" w:color="auto"/>
      </w:divBdr>
    </w:div>
    <w:div w:id="360206418">
      <w:bodyDiv w:val="1"/>
      <w:marLeft w:val="0"/>
      <w:marRight w:val="0"/>
      <w:marTop w:val="0"/>
      <w:marBottom w:val="0"/>
      <w:divBdr>
        <w:top w:val="none" w:sz="0" w:space="0" w:color="auto"/>
        <w:left w:val="none" w:sz="0" w:space="0" w:color="auto"/>
        <w:bottom w:val="none" w:sz="0" w:space="0" w:color="auto"/>
        <w:right w:val="none" w:sz="0" w:space="0" w:color="auto"/>
      </w:divBdr>
    </w:div>
    <w:div w:id="360404547">
      <w:bodyDiv w:val="1"/>
      <w:marLeft w:val="0"/>
      <w:marRight w:val="0"/>
      <w:marTop w:val="0"/>
      <w:marBottom w:val="0"/>
      <w:divBdr>
        <w:top w:val="none" w:sz="0" w:space="0" w:color="auto"/>
        <w:left w:val="none" w:sz="0" w:space="0" w:color="auto"/>
        <w:bottom w:val="none" w:sz="0" w:space="0" w:color="auto"/>
        <w:right w:val="none" w:sz="0" w:space="0" w:color="auto"/>
      </w:divBdr>
    </w:div>
    <w:div w:id="360787381">
      <w:bodyDiv w:val="1"/>
      <w:marLeft w:val="0"/>
      <w:marRight w:val="0"/>
      <w:marTop w:val="0"/>
      <w:marBottom w:val="0"/>
      <w:divBdr>
        <w:top w:val="none" w:sz="0" w:space="0" w:color="auto"/>
        <w:left w:val="none" w:sz="0" w:space="0" w:color="auto"/>
        <w:bottom w:val="none" w:sz="0" w:space="0" w:color="auto"/>
        <w:right w:val="none" w:sz="0" w:space="0" w:color="auto"/>
      </w:divBdr>
    </w:div>
    <w:div w:id="361246278">
      <w:bodyDiv w:val="1"/>
      <w:marLeft w:val="0"/>
      <w:marRight w:val="0"/>
      <w:marTop w:val="0"/>
      <w:marBottom w:val="0"/>
      <w:divBdr>
        <w:top w:val="none" w:sz="0" w:space="0" w:color="auto"/>
        <w:left w:val="none" w:sz="0" w:space="0" w:color="auto"/>
        <w:bottom w:val="none" w:sz="0" w:space="0" w:color="auto"/>
        <w:right w:val="none" w:sz="0" w:space="0" w:color="auto"/>
      </w:divBdr>
    </w:div>
    <w:div w:id="361396131">
      <w:bodyDiv w:val="1"/>
      <w:marLeft w:val="0"/>
      <w:marRight w:val="0"/>
      <w:marTop w:val="0"/>
      <w:marBottom w:val="0"/>
      <w:divBdr>
        <w:top w:val="none" w:sz="0" w:space="0" w:color="auto"/>
        <w:left w:val="none" w:sz="0" w:space="0" w:color="auto"/>
        <w:bottom w:val="none" w:sz="0" w:space="0" w:color="auto"/>
        <w:right w:val="none" w:sz="0" w:space="0" w:color="auto"/>
      </w:divBdr>
    </w:div>
    <w:div w:id="362438662">
      <w:bodyDiv w:val="1"/>
      <w:marLeft w:val="0"/>
      <w:marRight w:val="0"/>
      <w:marTop w:val="0"/>
      <w:marBottom w:val="0"/>
      <w:divBdr>
        <w:top w:val="none" w:sz="0" w:space="0" w:color="auto"/>
        <w:left w:val="none" w:sz="0" w:space="0" w:color="auto"/>
        <w:bottom w:val="none" w:sz="0" w:space="0" w:color="auto"/>
        <w:right w:val="none" w:sz="0" w:space="0" w:color="auto"/>
      </w:divBdr>
    </w:div>
    <w:div w:id="362950501">
      <w:bodyDiv w:val="1"/>
      <w:marLeft w:val="0"/>
      <w:marRight w:val="0"/>
      <w:marTop w:val="0"/>
      <w:marBottom w:val="0"/>
      <w:divBdr>
        <w:top w:val="none" w:sz="0" w:space="0" w:color="auto"/>
        <w:left w:val="none" w:sz="0" w:space="0" w:color="auto"/>
        <w:bottom w:val="none" w:sz="0" w:space="0" w:color="auto"/>
        <w:right w:val="none" w:sz="0" w:space="0" w:color="auto"/>
      </w:divBdr>
    </w:div>
    <w:div w:id="363293711">
      <w:bodyDiv w:val="1"/>
      <w:marLeft w:val="0"/>
      <w:marRight w:val="0"/>
      <w:marTop w:val="0"/>
      <w:marBottom w:val="0"/>
      <w:divBdr>
        <w:top w:val="none" w:sz="0" w:space="0" w:color="auto"/>
        <w:left w:val="none" w:sz="0" w:space="0" w:color="auto"/>
        <w:bottom w:val="none" w:sz="0" w:space="0" w:color="auto"/>
        <w:right w:val="none" w:sz="0" w:space="0" w:color="auto"/>
      </w:divBdr>
      <w:divsChild>
        <w:div w:id="1023289300">
          <w:marLeft w:val="0"/>
          <w:marRight w:val="0"/>
          <w:marTop w:val="0"/>
          <w:marBottom w:val="0"/>
          <w:divBdr>
            <w:top w:val="none" w:sz="0" w:space="0" w:color="auto"/>
            <w:left w:val="none" w:sz="0" w:space="0" w:color="auto"/>
            <w:bottom w:val="none" w:sz="0" w:space="0" w:color="auto"/>
            <w:right w:val="none" w:sz="0" w:space="0" w:color="auto"/>
          </w:divBdr>
          <w:divsChild>
            <w:div w:id="1887716588">
              <w:marLeft w:val="0"/>
              <w:marRight w:val="0"/>
              <w:marTop w:val="0"/>
              <w:marBottom w:val="0"/>
              <w:divBdr>
                <w:top w:val="none" w:sz="0" w:space="0" w:color="auto"/>
                <w:left w:val="none" w:sz="0" w:space="0" w:color="auto"/>
                <w:bottom w:val="none" w:sz="0" w:space="0" w:color="auto"/>
                <w:right w:val="none" w:sz="0" w:space="0" w:color="auto"/>
              </w:divBdr>
              <w:divsChild>
                <w:div w:id="74842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453630">
      <w:bodyDiv w:val="1"/>
      <w:marLeft w:val="0"/>
      <w:marRight w:val="0"/>
      <w:marTop w:val="0"/>
      <w:marBottom w:val="0"/>
      <w:divBdr>
        <w:top w:val="none" w:sz="0" w:space="0" w:color="auto"/>
        <w:left w:val="none" w:sz="0" w:space="0" w:color="auto"/>
        <w:bottom w:val="none" w:sz="0" w:space="0" w:color="auto"/>
        <w:right w:val="none" w:sz="0" w:space="0" w:color="auto"/>
      </w:divBdr>
    </w:div>
    <w:div w:id="366561500">
      <w:bodyDiv w:val="1"/>
      <w:marLeft w:val="0"/>
      <w:marRight w:val="0"/>
      <w:marTop w:val="0"/>
      <w:marBottom w:val="0"/>
      <w:divBdr>
        <w:top w:val="none" w:sz="0" w:space="0" w:color="auto"/>
        <w:left w:val="none" w:sz="0" w:space="0" w:color="auto"/>
        <w:bottom w:val="none" w:sz="0" w:space="0" w:color="auto"/>
        <w:right w:val="none" w:sz="0" w:space="0" w:color="auto"/>
      </w:divBdr>
    </w:div>
    <w:div w:id="366562524">
      <w:bodyDiv w:val="1"/>
      <w:marLeft w:val="0"/>
      <w:marRight w:val="0"/>
      <w:marTop w:val="0"/>
      <w:marBottom w:val="0"/>
      <w:divBdr>
        <w:top w:val="none" w:sz="0" w:space="0" w:color="auto"/>
        <w:left w:val="none" w:sz="0" w:space="0" w:color="auto"/>
        <w:bottom w:val="none" w:sz="0" w:space="0" w:color="auto"/>
        <w:right w:val="none" w:sz="0" w:space="0" w:color="auto"/>
      </w:divBdr>
    </w:div>
    <w:div w:id="366954140">
      <w:bodyDiv w:val="1"/>
      <w:marLeft w:val="0"/>
      <w:marRight w:val="0"/>
      <w:marTop w:val="0"/>
      <w:marBottom w:val="0"/>
      <w:divBdr>
        <w:top w:val="none" w:sz="0" w:space="0" w:color="auto"/>
        <w:left w:val="none" w:sz="0" w:space="0" w:color="auto"/>
        <w:bottom w:val="none" w:sz="0" w:space="0" w:color="auto"/>
        <w:right w:val="none" w:sz="0" w:space="0" w:color="auto"/>
      </w:divBdr>
    </w:div>
    <w:div w:id="367492355">
      <w:bodyDiv w:val="1"/>
      <w:marLeft w:val="0"/>
      <w:marRight w:val="0"/>
      <w:marTop w:val="0"/>
      <w:marBottom w:val="0"/>
      <w:divBdr>
        <w:top w:val="none" w:sz="0" w:space="0" w:color="auto"/>
        <w:left w:val="none" w:sz="0" w:space="0" w:color="auto"/>
        <w:bottom w:val="none" w:sz="0" w:space="0" w:color="auto"/>
        <w:right w:val="none" w:sz="0" w:space="0" w:color="auto"/>
      </w:divBdr>
    </w:div>
    <w:div w:id="367921408">
      <w:bodyDiv w:val="1"/>
      <w:marLeft w:val="0"/>
      <w:marRight w:val="0"/>
      <w:marTop w:val="0"/>
      <w:marBottom w:val="0"/>
      <w:divBdr>
        <w:top w:val="none" w:sz="0" w:space="0" w:color="auto"/>
        <w:left w:val="none" w:sz="0" w:space="0" w:color="auto"/>
        <w:bottom w:val="none" w:sz="0" w:space="0" w:color="auto"/>
        <w:right w:val="none" w:sz="0" w:space="0" w:color="auto"/>
      </w:divBdr>
    </w:div>
    <w:div w:id="368190607">
      <w:bodyDiv w:val="1"/>
      <w:marLeft w:val="0"/>
      <w:marRight w:val="0"/>
      <w:marTop w:val="0"/>
      <w:marBottom w:val="0"/>
      <w:divBdr>
        <w:top w:val="none" w:sz="0" w:space="0" w:color="auto"/>
        <w:left w:val="none" w:sz="0" w:space="0" w:color="auto"/>
        <w:bottom w:val="none" w:sz="0" w:space="0" w:color="auto"/>
        <w:right w:val="none" w:sz="0" w:space="0" w:color="auto"/>
      </w:divBdr>
    </w:div>
    <w:div w:id="368533698">
      <w:bodyDiv w:val="1"/>
      <w:marLeft w:val="0"/>
      <w:marRight w:val="0"/>
      <w:marTop w:val="0"/>
      <w:marBottom w:val="0"/>
      <w:divBdr>
        <w:top w:val="none" w:sz="0" w:space="0" w:color="auto"/>
        <w:left w:val="none" w:sz="0" w:space="0" w:color="auto"/>
        <w:bottom w:val="none" w:sz="0" w:space="0" w:color="auto"/>
        <w:right w:val="none" w:sz="0" w:space="0" w:color="auto"/>
      </w:divBdr>
      <w:divsChild>
        <w:div w:id="168641768">
          <w:marLeft w:val="0"/>
          <w:marRight w:val="0"/>
          <w:marTop w:val="0"/>
          <w:marBottom w:val="0"/>
          <w:divBdr>
            <w:top w:val="none" w:sz="0" w:space="0" w:color="auto"/>
            <w:left w:val="none" w:sz="0" w:space="0" w:color="auto"/>
            <w:bottom w:val="none" w:sz="0" w:space="0" w:color="auto"/>
            <w:right w:val="none" w:sz="0" w:space="0" w:color="auto"/>
          </w:divBdr>
          <w:divsChild>
            <w:div w:id="1287853635">
              <w:marLeft w:val="0"/>
              <w:marRight w:val="0"/>
              <w:marTop w:val="0"/>
              <w:marBottom w:val="0"/>
              <w:divBdr>
                <w:top w:val="none" w:sz="0" w:space="0" w:color="auto"/>
                <w:left w:val="none" w:sz="0" w:space="0" w:color="auto"/>
                <w:bottom w:val="none" w:sz="0" w:space="0" w:color="auto"/>
                <w:right w:val="none" w:sz="0" w:space="0" w:color="auto"/>
              </w:divBdr>
              <w:divsChild>
                <w:div w:id="10111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15540">
      <w:bodyDiv w:val="1"/>
      <w:marLeft w:val="0"/>
      <w:marRight w:val="0"/>
      <w:marTop w:val="0"/>
      <w:marBottom w:val="0"/>
      <w:divBdr>
        <w:top w:val="none" w:sz="0" w:space="0" w:color="auto"/>
        <w:left w:val="none" w:sz="0" w:space="0" w:color="auto"/>
        <w:bottom w:val="none" w:sz="0" w:space="0" w:color="auto"/>
        <w:right w:val="none" w:sz="0" w:space="0" w:color="auto"/>
      </w:divBdr>
    </w:div>
    <w:div w:id="369845159">
      <w:bodyDiv w:val="1"/>
      <w:marLeft w:val="0"/>
      <w:marRight w:val="0"/>
      <w:marTop w:val="0"/>
      <w:marBottom w:val="0"/>
      <w:divBdr>
        <w:top w:val="none" w:sz="0" w:space="0" w:color="auto"/>
        <w:left w:val="none" w:sz="0" w:space="0" w:color="auto"/>
        <w:bottom w:val="none" w:sz="0" w:space="0" w:color="auto"/>
        <w:right w:val="none" w:sz="0" w:space="0" w:color="auto"/>
      </w:divBdr>
    </w:div>
    <w:div w:id="369917037">
      <w:bodyDiv w:val="1"/>
      <w:marLeft w:val="0"/>
      <w:marRight w:val="0"/>
      <w:marTop w:val="0"/>
      <w:marBottom w:val="0"/>
      <w:divBdr>
        <w:top w:val="none" w:sz="0" w:space="0" w:color="auto"/>
        <w:left w:val="none" w:sz="0" w:space="0" w:color="auto"/>
        <w:bottom w:val="none" w:sz="0" w:space="0" w:color="auto"/>
        <w:right w:val="none" w:sz="0" w:space="0" w:color="auto"/>
      </w:divBdr>
    </w:div>
    <w:div w:id="370300647">
      <w:bodyDiv w:val="1"/>
      <w:marLeft w:val="0"/>
      <w:marRight w:val="0"/>
      <w:marTop w:val="0"/>
      <w:marBottom w:val="0"/>
      <w:divBdr>
        <w:top w:val="none" w:sz="0" w:space="0" w:color="auto"/>
        <w:left w:val="none" w:sz="0" w:space="0" w:color="auto"/>
        <w:bottom w:val="none" w:sz="0" w:space="0" w:color="auto"/>
        <w:right w:val="none" w:sz="0" w:space="0" w:color="auto"/>
      </w:divBdr>
    </w:div>
    <w:div w:id="370502516">
      <w:bodyDiv w:val="1"/>
      <w:marLeft w:val="0"/>
      <w:marRight w:val="0"/>
      <w:marTop w:val="0"/>
      <w:marBottom w:val="0"/>
      <w:divBdr>
        <w:top w:val="none" w:sz="0" w:space="0" w:color="auto"/>
        <w:left w:val="none" w:sz="0" w:space="0" w:color="auto"/>
        <w:bottom w:val="none" w:sz="0" w:space="0" w:color="auto"/>
        <w:right w:val="none" w:sz="0" w:space="0" w:color="auto"/>
      </w:divBdr>
    </w:div>
    <w:div w:id="370882339">
      <w:bodyDiv w:val="1"/>
      <w:marLeft w:val="0"/>
      <w:marRight w:val="0"/>
      <w:marTop w:val="0"/>
      <w:marBottom w:val="0"/>
      <w:divBdr>
        <w:top w:val="none" w:sz="0" w:space="0" w:color="auto"/>
        <w:left w:val="none" w:sz="0" w:space="0" w:color="auto"/>
        <w:bottom w:val="none" w:sz="0" w:space="0" w:color="auto"/>
        <w:right w:val="none" w:sz="0" w:space="0" w:color="auto"/>
      </w:divBdr>
    </w:div>
    <w:div w:id="373888560">
      <w:bodyDiv w:val="1"/>
      <w:marLeft w:val="0"/>
      <w:marRight w:val="0"/>
      <w:marTop w:val="0"/>
      <w:marBottom w:val="0"/>
      <w:divBdr>
        <w:top w:val="none" w:sz="0" w:space="0" w:color="auto"/>
        <w:left w:val="none" w:sz="0" w:space="0" w:color="auto"/>
        <w:bottom w:val="none" w:sz="0" w:space="0" w:color="auto"/>
        <w:right w:val="none" w:sz="0" w:space="0" w:color="auto"/>
      </w:divBdr>
    </w:div>
    <w:div w:id="375469114">
      <w:bodyDiv w:val="1"/>
      <w:marLeft w:val="0"/>
      <w:marRight w:val="0"/>
      <w:marTop w:val="0"/>
      <w:marBottom w:val="0"/>
      <w:divBdr>
        <w:top w:val="none" w:sz="0" w:space="0" w:color="auto"/>
        <w:left w:val="none" w:sz="0" w:space="0" w:color="auto"/>
        <w:bottom w:val="none" w:sz="0" w:space="0" w:color="auto"/>
        <w:right w:val="none" w:sz="0" w:space="0" w:color="auto"/>
      </w:divBdr>
    </w:div>
    <w:div w:id="378021066">
      <w:bodyDiv w:val="1"/>
      <w:marLeft w:val="0"/>
      <w:marRight w:val="0"/>
      <w:marTop w:val="0"/>
      <w:marBottom w:val="0"/>
      <w:divBdr>
        <w:top w:val="none" w:sz="0" w:space="0" w:color="auto"/>
        <w:left w:val="none" w:sz="0" w:space="0" w:color="auto"/>
        <w:bottom w:val="none" w:sz="0" w:space="0" w:color="auto"/>
        <w:right w:val="none" w:sz="0" w:space="0" w:color="auto"/>
      </w:divBdr>
    </w:div>
    <w:div w:id="378675703">
      <w:bodyDiv w:val="1"/>
      <w:marLeft w:val="0"/>
      <w:marRight w:val="0"/>
      <w:marTop w:val="0"/>
      <w:marBottom w:val="0"/>
      <w:divBdr>
        <w:top w:val="none" w:sz="0" w:space="0" w:color="auto"/>
        <w:left w:val="none" w:sz="0" w:space="0" w:color="auto"/>
        <w:bottom w:val="none" w:sz="0" w:space="0" w:color="auto"/>
        <w:right w:val="none" w:sz="0" w:space="0" w:color="auto"/>
      </w:divBdr>
    </w:div>
    <w:div w:id="380400036">
      <w:bodyDiv w:val="1"/>
      <w:marLeft w:val="0"/>
      <w:marRight w:val="0"/>
      <w:marTop w:val="0"/>
      <w:marBottom w:val="0"/>
      <w:divBdr>
        <w:top w:val="none" w:sz="0" w:space="0" w:color="auto"/>
        <w:left w:val="none" w:sz="0" w:space="0" w:color="auto"/>
        <w:bottom w:val="none" w:sz="0" w:space="0" w:color="auto"/>
        <w:right w:val="none" w:sz="0" w:space="0" w:color="auto"/>
      </w:divBdr>
    </w:div>
    <w:div w:id="381635347">
      <w:bodyDiv w:val="1"/>
      <w:marLeft w:val="0"/>
      <w:marRight w:val="0"/>
      <w:marTop w:val="0"/>
      <w:marBottom w:val="0"/>
      <w:divBdr>
        <w:top w:val="none" w:sz="0" w:space="0" w:color="auto"/>
        <w:left w:val="none" w:sz="0" w:space="0" w:color="auto"/>
        <w:bottom w:val="none" w:sz="0" w:space="0" w:color="auto"/>
        <w:right w:val="none" w:sz="0" w:space="0" w:color="auto"/>
      </w:divBdr>
    </w:div>
    <w:div w:id="382876732">
      <w:bodyDiv w:val="1"/>
      <w:marLeft w:val="0"/>
      <w:marRight w:val="0"/>
      <w:marTop w:val="0"/>
      <w:marBottom w:val="0"/>
      <w:divBdr>
        <w:top w:val="none" w:sz="0" w:space="0" w:color="auto"/>
        <w:left w:val="none" w:sz="0" w:space="0" w:color="auto"/>
        <w:bottom w:val="none" w:sz="0" w:space="0" w:color="auto"/>
        <w:right w:val="none" w:sz="0" w:space="0" w:color="auto"/>
      </w:divBdr>
    </w:div>
    <w:div w:id="383600641">
      <w:bodyDiv w:val="1"/>
      <w:marLeft w:val="0"/>
      <w:marRight w:val="0"/>
      <w:marTop w:val="0"/>
      <w:marBottom w:val="0"/>
      <w:divBdr>
        <w:top w:val="none" w:sz="0" w:space="0" w:color="auto"/>
        <w:left w:val="none" w:sz="0" w:space="0" w:color="auto"/>
        <w:bottom w:val="none" w:sz="0" w:space="0" w:color="auto"/>
        <w:right w:val="none" w:sz="0" w:space="0" w:color="auto"/>
      </w:divBdr>
      <w:divsChild>
        <w:div w:id="256451784">
          <w:marLeft w:val="0"/>
          <w:marRight w:val="0"/>
          <w:marTop w:val="0"/>
          <w:marBottom w:val="0"/>
          <w:divBdr>
            <w:top w:val="none" w:sz="0" w:space="0" w:color="auto"/>
            <w:left w:val="none" w:sz="0" w:space="0" w:color="auto"/>
            <w:bottom w:val="none" w:sz="0" w:space="0" w:color="auto"/>
            <w:right w:val="none" w:sz="0" w:space="0" w:color="auto"/>
          </w:divBdr>
        </w:div>
      </w:divsChild>
    </w:div>
    <w:div w:id="385690089">
      <w:bodyDiv w:val="1"/>
      <w:marLeft w:val="0"/>
      <w:marRight w:val="0"/>
      <w:marTop w:val="0"/>
      <w:marBottom w:val="0"/>
      <w:divBdr>
        <w:top w:val="none" w:sz="0" w:space="0" w:color="auto"/>
        <w:left w:val="none" w:sz="0" w:space="0" w:color="auto"/>
        <w:bottom w:val="none" w:sz="0" w:space="0" w:color="auto"/>
        <w:right w:val="none" w:sz="0" w:space="0" w:color="auto"/>
      </w:divBdr>
    </w:div>
    <w:div w:id="386298638">
      <w:bodyDiv w:val="1"/>
      <w:marLeft w:val="0"/>
      <w:marRight w:val="0"/>
      <w:marTop w:val="0"/>
      <w:marBottom w:val="0"/>
      <w:divBdr>
        <w:top w:val="none" w:sz="0" w:space="0" w:color="auto"/>
        <w:left w:val="none" w:sz="0" w:space="0" w:color="auto"/>
        <w:bottom w:val="none" w:sz="0" w:space="0" w:color="auto"/>
        <w:right w:val="none" w:sz="0" w:space="0" w:color="auto"/>
      </w:divBdr>
    </w:div>
    <w:div w:id="386493374">
      <w:bodyDiv w:val="1"/>
      <w:marLeft w:val="0"/>
      <w:marRight w:val="0"/>
      <w:marTop w:val="0"/>
      <w:marBottom w:val="0"/>
      <w:divBdr>
        <w:top w:val="none" w:sz="0" w:space="0" w:color="auto"/>
        <w:left w:val="none" w:sz="0" w:space="0" w:color="auto"/>
        <w:bottom w:val="none" w:sz="0" w:space="0" w:color="auto"/>
        <w:right w:val="none" w:sz="0" w:space="0" w:color="auto"/>
      </w:divBdr>
    </w:div>
    <w:div w:id="386537581">
      <w:bodyDiv w:val="1"/>
      <w:marLeft w:val="0"/>
      <w:marRight w:val="0"/>
      <w:marTop w:val="0"/>
      <w:marBottom w:val="0"/>
      <w:divBdr>
        <w:top w:val="none" w:sz="0" w:space="0" w:color="auto"/>
        <w:left w:val="none" w:sz="0" w:space="0" w:color="auto"/>
        <w:bottom w:val="none" w:sz="0" w:space="0" w:color="auto"/>
        <w:right w:val="none" w:sz="0" w:space="0" w:color="auto"/>
      </w:divBdr>
    </w:div>
    <w:div w:id="387076542">
      <w:bodyDiv w:val="1"/>
      <w:marLeft w:val="0"/>
      <w:marRight w:val="0"/>
      <w:marTop w:val="0"/>
      <w:marBottom w:val="0"/>
      <w:divBdr>
        <w:top w:val="none" w:sz="0" w:space="0" w:color="auto"/>
        <w:left w:val="none" w:sz="0" w:space="0" w:color="auto"/>
        <w:bottom w:val="none" w:sz="0" w:space="0" w:color="auto"/>
        <w:right w:val="none" w:sz="0" w:space="0" w:color="auto"/>
      </w:divBdr>
    </w:div>
    <w:div w:id="387808220">
      <w:bodyDiv w:val="1"/>
      <w:marLeft w:val="0"/>
      <w:marRight w:val="0"/>
      <w:marTop w:val="0"/>
      <w:marBottom w:val="0"/>
      <w:divBdr>
        <w:top w:val="none" w:sz="0" w:space="0" w:color="auto"/>
        <w:left w:val="none" w:sz="0" w:space="0" w:color="auto"/>
        <w:bottom w:val="none" w:sz="0" w:space="0" w:color="auto"/>
        <w:right w:val="none" w:sz="0" w:space="0" w:color="auto"/>
      </w:divBdr>
    </w:div>
    <w:div w:id="388920361">
      <w:bodyDiv w:val="1"/>
      <w:marLeft w:val="0"/>
      <w:marRight w:val="0"/>
      <w:marTop w:val="0"/>
      <w:marBottom w:val="0"/>
      <w:divBdr>
        <w:top w:val="none" w:sz="0" w:space="0" w:color="auto"/>
        <w:left w:val="none" w:sz="0" w:space="0" w:color="auto"/>
        <w:bottom w:val="none" w:sz="0" w:space="0" w:color="auto"/>
        <w:right w:val="none" w:sz="0" w:space="0" w:color="auto"/>
      </w:divBdr>
    </w:div>
    <w:div w:id="389888946">
      <w:bodyDiv w:val="1"/>
      <w:marLeft w:val="0"/>
      <w:marRight w:val="0"/>
      <w:marTop w:val="0"/>
      <w:marBottom w:val="0"/>
      <w:divBdr>
        <w:top w:val="none" w:sz="0" w:space="0" w:color="auto"/>
        <w:left w:val="none" w:sz="0" w:space="0" w:color="auto"/>
        <w:bottom w:val="none" w:sz="0" w:space="0" w:color="auto"/>
        <w:right w:val="none" w:sz="0" w:space="0" w:color="auto"/>
      </w:divBdr>
    </w:div>
    <w:div w:id="391080958">
      <w:bodyDiv w:val="1"/>
      <w:marLeft w:val="0"/>
      <w:marRight w:val="0"/>
      <w:marTop w:val="0"/>
      <w:marBottom w:val="0"/>
      <w:divBdr>
        <w:top w:val="none" w:sz="0" w:space="0" w:color="auto"/>
        <w:left w:val="none" w:sz="0" w:space="0" w:color="auto"/>
        <w:bottom w:val="none" w:sz="0" w:space="0" w:color="auto"/>
        <w:right w:val="none" w:sz="0" w:space="0" w:color="auto"/>
      </w:divBdr>
    </w:div>
    <w:div w:id="391999391">
      <w:bodyDiv w:val="1"/>
      <w:marLeft w:val="0"/>
      <w:marRight w:val="0"/>
      <w:marTop w:val="0"/>
      <w:marBottom w:val="0"/>
      <w:divBdr>
        <w:top w:val="none" w:sz="0" w:space="0" w:color="auto"/>
        <w:left w:val="none" w:sz="0" w:space="0" w:color="auto"/>
        <w:bottom w:val="none" w:sz="0" w:space="0" w:color="auto"/>
        <w:right w:val="none" w:sz="0" w:space="0" w:color="auto"/>
      </w:divBdr>
    </w:div>
    <w:div w:id="392167532">
      <w:bodyDiv w:val="1"/>
      <w:marLeft w:val="0"/>
      <w:marRight w:val="0"/>
      <w:marTop w:val="0"/>
      <w:marBottom w:val="0"/>
      <w:divBdr>
        <w:top w:val="none" w:sz="0" w:space="0" w:color="auto"/>
        <w:left w:val="none" w:sz="0" w:space="0" w:color="auto"/>
        <w:bottom w:val="none" w:sz="0" w:space="0" w:color="auto"/>
        <w:right w:val="none" w:sz="0" w:space="0" w:color="auto"/>
      </w:divBdr>
    </w:div>
    <w:div w:id="392968233">
      <w:bodyDiv w:val="1"/>
      <w:marLeft w:val="0"/>
      <w:marRight w:val="0"/>
      <w:marTop w:val="0"/>
      <w:marBottom w:val="0"/>
      <w:divBdr>
        <w:top w:val="none" w:sz="0" w:space="0" w:color="auto"/>
        <w:left w:val="none" w:sz="0" w:space="0" w:color="auto"/>
        <w:bottom w:val="none" w:sz="0" w:space="0" w:color="auto"/>
        <w:right w:val="none" w:sz="0" w:space="0" w:color="auto"/>
      </w:divBdr>
    </w:div>
    <w:div w:id="395008174">
      <w:bodyDiv w:val="1"/>
      <w:marLeft w:val="0"/>
      <w:marRight w:val="0"/>
      <w:marTop w:val="0"/>
      <w:marBottom w:val="0"/>
      <w:divBdr>
        <w:top w:val="none" w:sz="0" w:space="0" w:color="auto"/>
        <w:left w:val="none" w:sz="0" w:space="0" w:color="auto"/>
        <w:bottom w:val="none" w:sz="0" w:space="0" w:color="auto"/>
        <w:right w:val="none" w:sz="0" w:space="0" w:color="auto"/>
      </w:divBdr>
    </w:div>
    <w:div w:id="395396519">
      <w:bodyDiv w:val="1"/>
      <w:marLeft w:val="0"/>
      <w:marRight w:val="0"/>
      <w:marTop w:val="0"/>
      <w:marBottom w:val="0"/>
      <w:divBdr>
        <w:top w:val="none" w:sz="0" w:space="0" w:color="auto"/>
        <w:left w:val="none" w:sz="0" w:space="0" w:color="auto"/>
        <w:bottom w:val="none" w:sz="0" w:space="0" w:color="auto"/>
        <w:right w:val="none" w:sz="0" w:space="0" w:color="auto"/>
      </w:divBdr>
    </w:div>
    <w:div w:id="395401185">
      <w:bodyDiv w:val="1"/>
      <w:marLeft w:val="0"/>
      <w:marRight w:val="0"/>
      <w:marTop w:val="0"/>
      <w:marBottom w:val="0"/>
      <w:divBdr>
        <w:top w:val="none" w:sz="0" w:space="0" w:color="auto"/>
        <w:left w:val="none" w:sz="0" w:space="0" w:color="auto"/>
        <w:bottom w:val="none" w:sz="0" w:space="0" w:color="auto"/>
        <w:right w:val="none" w:sz="0" w:space="0" w:color="auto"/>
      </w:divBdr>
    </w:div>
    <w:div w:id="395511953">
      <w:bodyDiv w:val="1"/>
      <w:marLeft w:val="0"/>
      <w:marRight w:val="0"/>
      <w:marTop w:val="0"/>
      <w:marBottom w:val="0"/>
      <w:divBdr>
        <w:top w:val="none" w:sz="0" w:space="0" w:color="auto"/>
        <w:left w:val="none" w:sz="0" w:space="0" w:color="auto"/>
        <w:bottom w:val="none" w:sz="0" w:space="0" w:color="auto"/>
        <w:right w:val="none" w:sz="0" w:space="0" w:color="auto"/>
      </w:divBdr>
    </w:div>
    <w:div w:id="395973648">
      <w:bodyDiv w:val="1"/>
      <w:marLeft w:val="0"/>
      <w:marRight w:val="0"/>
      <w:marTop w:val="0"/>
      <w:marBottom w:val="0"/>
      <w:divBdr>
        <w:top w:val="none" w:sz="0" w:space="0" w:color="auto"/>
        <w:left w:val="none" w:sz="0" w:space="0" w:color="auto"/>
        <w:bottom w:val="none" w:sz="0" w:space="0" w:color="auto"/>
        <w:right w:val="none" w:sz="0" w:space="0" w:color="auto"/>
      </w:divBdr>
    </w:div>
    <w:div w:id="396048982">
      <w:bodyDiv w:val="1"/>
      <w:marLeft w:val="0"/>
      <w:marRight w:val="0"/>
      <w:marTop w:val="0"/>
      <w:marBottom w:val="0"/>
      <w:divBdr>
        <w:top w:val="none" w:sz="0" w:space="0" w:color="auto"/>
        <w:left w:val="none" w:sz="0" w:space="0" w:color="auto"/>
        <w:bottom w:val="none" w:sz="0" w:space="0" w:color="auto"/>
        <w:right w:val="none" w:sz="0" w:space="0" w:color="auto"/>
      </w:divBdr>
    </w:div>
    <w:div w:id="396131323">
      <w:bodyDiv w:val="1"/>
      <w:marLeft w:val="0"/>
      <w:marRight w:val="0"/>
      <w:marTop w:val="0"/>
      <w:marBottom w:val="0"/>
      <w:divBdr>
        <w:top w:val="none" w:sz="0" w:space="0" w:color="auto"/>
        <w:left w:val="none" w:sz="0" w:space="0" w:color="auto"/>
        <w:bottom w:val="none" w:sz="0" w:space="0" w:color="auto"/>
        <w:right w:val="none" w:sz="0" w:space="0" w:color="auto"/>
      </w:divBdr>
    </w:div>
    <w:div w:id="396319052">
      <w:bodyDiv w:val="1"/>
      <w:marLeft w:val="0"/>
      <w:marRight w:val="0"/>
      <w:marTop w:val="0"/>
      <w:marBottom w:val="0"/>
      <w:divBdr>
        <w:top w:val="none" w:sz="0" w:space="0" w:color="auto"/>
        <w:left w:val="none" w:sz="0" w:space="0" w:color="auto"/>
        <w:bottom w:val="none" w:sz="0" w:space="0" w:color="auto"/>
        <w:right w:val="none" w:sz="0" w:space="0" w:color="auto"/>
      </w:divBdr>
    </w:div>
    <w:div w:id="396976675">
      <w:bodyDiv w:val="1"/>
      <w:marLeft w:val="0"/>
      <w:marRight w:val="0"/>
      <w:marTop w:val="0"/>
      <w:marBottom w:val="0"/>
      <w:divBdr>
        <w:top w:val="none" w:sz="0" w:space="0" w:color="auto"/>
        <w:left w:val="none" w:sz="0" w:space="0" w:color="auto"/>
        <w:bottom w:val="none" w:sz="0" w:space="0" w:color="auto"/>
        <w:right w:val="none" w:sz="0" w:space="0" w:color="auto"/>
      </w:divBdr>
    </w:div>
    <w:div w:id="397019075">
      <w:bodyDiv w:val="1"/>
      <w:marLeft w:val="0"/>
      <w:marRight w:val="0"/>
      <w:marTop w:val="0"/>
      <w:marBottom w:val="0"/>
      <w:divBdr>
        <w:top w:val="none" w:sz="0" w:space="0" w:color="auto"/>
        <w:left w:val="none" w:sz="0" w:space="0" w:color="auto"/>
        <w:bottom w:val="none" w:sz="0" w:space="0" w:color="auto"/>
        <w:right w:val="none" w:sz="0" w:space="0" w:color="auto"/>
      </w:divBdr>
    </w:div>
    <w:div w:id="398022826">
      <w:bodyDiv w:val="1"/>
      <w:marLeft w:val="0"/>
      <w:marRight w:val="0"/>
      <w:marTop w:val="0"/>
      <w:marBottom w:val="0"/>
      <w:divBdr>
        <w:top w:val="none" w:sz="0" w:space="0" w:color="auto"/>
        <w:left w:val="none" w:sz="0" w:space="0" w:color="auto"/>
        <w:bottom w:val="none" w:sz="0" w:space="0" w:color="auto"/>
        <w:right w:val="none" w:sz="0" w:space="0" w:color="auto"/>
      </w:divBdr>
    </w:div>
    <w:div w:id="398480349">
      <w:bodyDiv w:val="1"/>
      <w:marLeft w:val="0"/>
      <w:marRight w:val="0"/>
      <w:marTop w:val="0"/>
      <w:marBottom w:val="0"/>
      <w:divBdr>
        <w:top w:val="none" w:sz="0" w:space="0" w:color="auto"/>
        <w:left w:val="none" w:sz="0" w:space="0" w:color="auto"/>
        <w:bottom w:val="none" w:sz="0" w:space="0" w:color="auto"/>
        <w:right w:val="none" w:sz="0" w:space="0" w:color="auto"/>
      </w:divBdr>
    </w:div>
    <w:div w:id="398671895">
      <w:bodyDiv w:val="1"/>
      <w:marLeft w:val="0"/>
      <w:marRight w:val="0"/>
      <w:marTop w:val="0"/>
      <w:marBottom w:val="0"/>
      <w:divBdr>
        <w:top w:val="none" w:sz="0" w:space="0" w:color="auto"/>
        <w:left w:val="none" w:sz="0" w:space="0" w:color="auto"/>
        <w:bottom w:val="none" w:sz="0" w:space="0" w:color="auto"/>
        <w:right w:val="none" w:sz="0" w:space="0" w:color="auto"/>
      </w:divBdr>
    </w:div>
    <w:div w:id="399326250">
      <w:bodyDiv w:val="1"/>
      <w:marLeft w:val="0"/>
      <w:marRight w:val="0"/>
      <w:marTop w:val="0"/>
      <w:marBottom w:val="0"/>
      <w:divBdr>
        <w:top w:val="none" w:sz="0" w:space="0" w:color="auto"/>
        <w:left w:val="none" w:sz="0" w:space="0" w:color="auto"/>
        <w:bottom w:val="none" w:sz="0" w:space="0" w:color="auto"/>
        <w:right w:val="none" w:sz="0" w:space="0" w:color="auto"/>
      </w:divBdr>
    </w:div>
    <w:div w:id="399450307">
      <w:bodyDiv w:val="1"/>
      <w:marLeft w:val="0"/>
      <w:marRight w:val="0"/>
      <w:marTop w:val="0"/>
      <w:marBottom w:val="0"/>
      <w:divBdr>
        <w:top w:val="none" w:sz="0" w:space="0" w:color="auto"/>
        <w:left w:val="none" w:sz="0" w:space="0" w:color="auto"/>
        <w:bottom w:val="none" w:sz="0" w:space="0" w:color="auto"/>
        <w:right w:val="none" w:sz="0" w:space="0" w:color="auto"/>
      </w:divBdr>
    </w:div>
    <w:div w:id="400056213">
      <w:bodyDiv w:val="1"/>
      <w:marLeft w:val="0"/>
      <w:marRight w:val="0"/>
      <w:marTop w:val="0"/>
      <w:marBottom w:val="0"/>
      <w:divBdr>
        <w:top w:val="none" w:sz="0" w:space="0" w:color="auto"/>
        <w:left w:val="none" w:sz="0" w:space="0" w:color="auto"/>
        <w:bottom w:val="none" w:sz="0" w:space="0" w:color="auto"/>
        <w:right w:val="none" w:sz="0" w:space="0" w:color="auto"/>
      </w:divBdr>
    </w:div>
    <w:div w:id="400097950">
      <w:bodyDiv w:val="1"/>
      <w:marLeft w:val="0"/>
      <w:marRight w:val="0"/>
      <w:marTop w:val="0"/>
      <w:marBottom w:val="0"/>
      <w:divBdr>
        <w:top w:val="none" w:sz="0" w:space="0" w:color="auto"/>
        <w:left w:val="none" w:sz="0" w:space="0" w:color="auto"/>
        <w:bottom w:val="none" w:sz="0" w:space="0" w:color="auto"/>
        <w:right w:val="none" w:sz="0" w:space="0" w:color="auto"/>
      </w:divBdr>
    </w:div>
    <w:div w:id="400101322">
      <w:bodyDiv w:val="1"/>
      <w:marLeft w:val="0"/>
      <w:marRight w:val="0"/>
      <w:marTop w:val="0"/>
      <w:marBottom w:val="0"/>
      <w:divBdr>
        <w:top w:val="none" w:sz="0" w:space="0" w:color="auto"/>
        <w:left w:val="none" w:sz="0" w:space="0" w:color="auto"/>
        <w:bottom w:val="none" w:sz="0" w:space="0" w:color="auto"/>
        <w:right w:val="none" w:sz="0" w:space="0" w:color="auto"/>
      </w:divBdr>
    </w:div>
    <w:div w:id="400369327">
      <w:bodyDiv w:val="1"/>
      <w:marLeft w:val="0"/>
      <w:marRight w:val="0"/>
      <w:marTop w:val="0"/>
      <w:marBottom w:val="0"/>
      <w:divBdr>
        <w:top w:val="none" w:sz="0" w:space="0" w:color="auto"/>
        <w:left w:val="none" w:sz="0" w:space="0" w:color="auto"/>
        <w:bottom w:val="none" w:sz="0" w:space="0" w:color="auto"/>
        <w:right w:val="none" w:sz="0" w:space="0" w:color="auto"/>
      </w:divBdr>
    </w:div>
    <w:div w:id="401369399">
      <w:bodyDiv w:val="1"/>
      <w:marLeft w:val="0"/>
      <w:marRight w:val="0"/>
      <w:marTop w:val="0"/>
      <w:marBottom w:val="0"/>
      <w:divBdr>
        <w:top w:val="none" w:sz="0" w:space="0" w:color="auto"/>
        <w:left w:val="none" w:sz="0" w:space="0" w:color="auto"/>
        <w:bottom w:val="none" w:sz="0" w:space="0" w:color="auto"/>
        <w:right w:val="none" w:sz="0" w:space="0" w:color="auto"/>
      </w:divBdr>
    </w:div>
    <w:div w:id="401416879">
      <w:bodyDiv w:val="1"/>
      <w:marLeft w:val="0"/>
      <w:marRight w:val="0"/>
      <w:marTop w:val="0"/>
      <w:marBottom w:val="0"/>
      <w:divBdr>
        <w:top w:val="none" w:sz="0" w:space="0" w:color="auto"/>
        <w:left w:val="none" w:sz="0" w:space="0" w:color="auto"/>
        <w:bottom w:val="none" w:sz="0" w:space="0" w:color="auto"/>
        <w:right w:val="none" w:sz="0" w:space="0" w:color="auto"/>
      </w:divBdr>
    </w:div>
    <w:div w:id="402029090">
      <w:bodyDiv w:val="1"/>
      <w:marLeft w:val="0"/>
      <w:marRight w:val="0"/>
      <w:marTop w:val="0"/>
      <w:marBottom w:val="0"/>
      <w:divBdr>
        <w:top w:val="none" w:sz="0" w:space="0" w:color="auto"/>
        <w:left w:val="none" w:sz="0" w:space="0" w:color="auto"/>
        <w:bottom w:val="none" w:sz="0" w:space="0" w:color="auto"/>
        <w:right w:val="none" w:sz="0" w:space="0" w:color="auto"/>
      </w:divBdr>
    </w:div>
    <w:div w:id="402064073">
      <w:bodyDiv w:val="1"/>
      <w:marLeft w:val="0"/>
      <w:marRight w:val="0"/>
      <w:marTop w:val="0"/>
      <w:marBottom w:val="0"/>
      <w:divBdr>
        <w:top w:val="none" w:sz="0" w:space="0" w:color="auto"/>
        <w:left w:val="none" w:sz="0" w:space="0" w:color="auto"/>
        <w:bottom w:val="none" w:sz="0" w:space="0" w:color="auto"/>
        <w:right w:val="none" w:sz="0" w:space="0" w:color="auto"/>
      </w:divBdr>
    </w:div>
    <w:div w:id="402457546">
      <w:bodyDiv w:val="1"/>
      <w:marLeft w:val="0"/>
      <w:marRight w:val="0"/>
      <w:marTop w:val="0"/>
      <w:marBottom w:val="0"/>
      <w:divBdr>
        <w:top w:val="none" w:sz="0" w:space="0" w:color="auto"/>
        <w:left w:val="none" w:sz="0" w:space="0" w:color="auto"/>
        <w:bottom w:val="none" w:sz="0" w:space="0" w:color="auto"/>
        <w:right w:val="none" w:sz="0" w:space="0" w:color="auto"/>
      </w:divBdr>
    </w:div>
    <w:div w:id="404038638">
      <w:bodyDiv w:val="1"/>
      <w:marLeft w:val="0"/>
      <w:marRight w:val="0"/>
      <w:marTop w:val="0"/>
      <w:marBottom w:val="0"/>
      <w:divBdr>
        <w:top w:val="none" w:sz="0" w:space="0" w:color="auto"/>
        <w:left w:val="none" w:sz="0" w:space="0" w:color="auto"/>
        <w:bottom w:val="none" w:sz="0" w:space="0" w:color="auto"/>
        <w:right w:val="none" w:sz="0" w:space="0" w:color="auto"/>
      </w:divBdr>
    </w:div>
    <w:div w:id="404692961">
      <w:bodyDiv w:val="1"/>
      <w:marLeft w:val="0"/>
      <w:marRight w:val="0"/>
      <w:marTop w:val="0"/>
      <w:marBottom w:val="0"/>
      <w:divBdr>
        <w:top w:val="none" w:sz="0" w:space="0" w:color="auto"/>
        <w:left w:val="none" w:sz="0" w:space="0" w:color="auto"/>
        <w:bottom w:val="none" w:sz="0" w:space="0" w:color="auto"/>
        <w:right w:val="none" w:sz="0" w:space="0" w:color="auto"/>
      </w:divBdr>
    </w:div>
    <w:div w:id="404761797">
      <w:bodyDiv w:val="1"/>
      <w:marLeft w:val="0"/>
      <w:marRight w:val="0"/>
      <w:marTop w:val="0"/>
      <w:marBottom w:val="0"/>
      <w:divBdr>
        <w:top w:val="none" w:sz="0" w:space="0" w:color="auto"/>
        <w:left w:val="none" w:sz="0" w:space="0" w:color="auto"/>
        <w:bottom w:val="none" w:sz="0" w:space="0" w:color="auto"/>
        <w:right w:val="none" w:sz="0" w:space="0" w:color="auto"/>
      </w:divBdr>
    </w:div>
    <w:div w:id="405030044">
      <w:bodyDiv w:val="1"/>
      <w:marLeft w:val="0"/>
      <w:marRight w:val="0"/>
      <w:marTop w:val="0"/>
      <w:marBottom w:val="0"/>
      <w:divBdr>
        <w:top w:val="none" w:sz="0" w:space="0" w:color="auto"/>
        <w:left w:val="none" w:sz="0" w:space="0" w:color="auto"/>
        <w:bottom w:val="none" w:sz="0" w:space="0" w:color="auto"/>
        <w:right w:val="none" w:sz="0" w:space="0" w:color="auto"/>
      </w:divBdr>
    </w:div>
    <w:div w:id="405038343">
      <w:bodyDiv w:val="1"/>
      <w:marLeft w:val="0"/>
      <w:marRight w:val="0"/>
      <w:marTop w:val="0"/>
      <w:marBottom w:val="0"/>
      <w:divBdr>
        <w:top w:val="none" w:sz="0" w:space="0" w:color="auto"/>
        <w:left w:val="none" w:sz="0" w:space="0" w:color="auto"/>
        <w:bottom w:val="none" w:sz="0" w:space="0" w:color="auto"/>
        <w:right w:val="none" w:sz="0" w:space="0" w:color="auto"/>
      </w:divBdr>
    </w:div>
    <w:div w:id="406149296">
      <w:bodyDiv w:val="1"/>
      <w:marLeft w:val="0"/>
      <w:marRight w:val="0"/>
      <w:marTop w:val="0"/>
      <w:marBottom w:val="0"/>
      <w:divBdr>
        <w:top w:val="none" w:sz="0" w:space="0" w:color="auto"/>
        <w:left w:val="none" w:sz="0" w:space="0" w:color="auto"/>
        <w:bottom w:val="none" w:sz="0" w:space="0" w:color="auto"/>
        <w:right w:val="none" w:sz="0" w:space="0" w:color="auto"/>
      </w:divBdr>
    </w:div>
    <w:div w:id="407657121">
      <w:bodyDiv w:val="1"/>
      <w:marLeft w:val="0"/>
      <w:marRight w:val="0"/>
      <w:marTop w:val="0"/>
      <w:marBottom w:val="0"/>
      <w:divBdr>
        <w:top w:val="none" w:sz="0" w:space="0" w:color="auto"/>
        <w:left w:val="none" w:sz="0" w:space="0" w:color="auto"/>
        <w:bottom w:val="none" w:sz="0" w:space="0" w:color="auto"/>
        <w:right w:val="none" w:sz="0" w:space="0" w:color="auto"/>
      </w:divBdr>
    </w:div>
    <w:div w:id="408429422">
      <w:bodyDiv w:val="1"/>
      <w:marLeft w:val="0"/>
      <w:marRight w:val="0"/>
      <w:marTop w:val="0"/>
      <w:marBottom w:val="0"/>
      <w:divBdr>
        <w:top w:val="none" w:sz="0" w:space="0" w:color="auto"/>
        <w:left w:val="none" w:sz="0" w:space="0" w:color="auto"/>
        <w:bottom w:val="none" w:sz="0" w:space="0" w:color="auto"/>
        <w:right w:val="none" w:sz="0" w:space="0" w:color="auto"/>
      </w:divBdr>
    </w:div>
    <w:div w:id="408699167">
      <w:bodyDiv w:val="1"/>
      <w:marLeft w:val="0"/>
      <w:marRight w:val="0"/>
      <w:marTop w:val="0"/>
      <w:marBottom w:val="0"/>
      <w:divBdr>
        <w:top w:val="none" w:sz="0" w:space="0" w:color="auto"/>
        <w:left w:val="none" w:sz="0" w:space="0" w:color="auto"/>
        <w:bottom w:val="none" w:sz="0" w:space="0" w:color="auto"/>
        <w:right w:val="none" w:sz="0" w:space="0" w:color="auto"/>
      </w:divBdr>
    </w:div>
    <w:div w:id="409888212">
      <w:bodyDiv w:val="1"/>
      <w:marLeft w:val="0"/>
      <w:marRight w:val="0"/>
      <w:marTop w:val="0"/>
      <w:marBottom w:val="0"/>
      <w:divBdr>
        <w:top w:val="none" w:sz="0" w:space="0" w:color="auto"/>
        <w:left w:val="none" w:sz="0" w:space="0" w:color="auto"/>
        <w:bottom w:val="none" w:sz="0" w:space="0" w:color="auto"/>
        <w:right w:val="none" w:sz="0" w:space="0" w:color="auto"/>
      </w:divBdr>
    </w:div>
    <w:div w:id="411783073">
      <w:bodyDiv w:val="1"/>
      <w:marLeft w:val="0"/>
      <w:marRight w:val="0"/>
      <w:marTop w:val="0"/>
      <w:marBottom w:val="0"/>
      <w:divBdr>
        <w:top w:val="none" w:sz="0" w:space="0" w:color="auto"/>
        <w:left w:val="none" w:sz="0" w:space="0" w:color="auto"/>
        <w:bottom w:val="none" w:sz="0" w:space="0" w:color="auto"/>
        <w:right w:val="none" w:sz="0" w:space="0" w:color="auto"/>
      </w:divBdr>
    </w:div>
    <w:div w:id="412897764">
      <w:bodyDiv w:val="1"/>
      <w:marLeft w:val="0"/>
      <w:marRight w:val="0"/>
      <w:marTop w:val="0"/>
      <w:marBottom w:val="0"/>
      <w:divBdr>
        <w:top w:val="none" w:sz="0" w:space="0" w:color="auto"/>
        <w:left w:val="none" w:sz="0" w:space="0" w:color="auto"/>
        <w:bottom w:val="none" w:sz="0" w:space="0" w:color="auto"/>
        <w:right w:val="none" w:sz="0" w:space="0" w:color="auto"/>
      </w:divBdr>
    </w:div>
    <w:div w:id="413472966">
      <w:bodyDiv w:val="1"/>
      <w:marLeft w:val="0"/>
      <w:marRight w:val="0"/>
      <w:marTop w:val="0"/>
      <w:marBottom w:val="0"/>
      <w:divBdr>
        <w:top w:val="none" w:sz="0" w:space="0" w:color="auto"/>
        <w:left w:val="none" w:sz="0" w:space="0" w:color="auto"/>
        <w:bottom w:val="none" w:sz="0" w:space="0" w:color="auto"/>
        <w:right w:val="none" w:sz="0" w:space="0" w:color="auto"/>
      </w:divBdr>
    </w:div>
    <w:div w:id="413672661">
      <w:bodyDiv w:val="1"/>
      <w:marLeft w:val="0"/>
      <w:marRight w:val="0"/>
      <w:marTop w:val="0"/>
      <w:marBottom w:val="0"/>
      <w:divBdr>
        <w:top w:val="none" w:sz="0" w:space="0" w:color="auto"/>
        <w:left w:val="none" w:sz="0" w:space="0" w:color="auto"/>
        <w:bottom w:val="none" w:sz="0" w:space="0" w:color="auto"/>
        <w:right w:val="none" w:sz="0" w:space="0" w:color="auto"/>
      </w:divBdr>
    </w:div>
    <w:div w:id="413941566">
      <w:bodyDiv w:val="1"/>
      <w:marLeft w:val="0"/>
      <w:marRight w:val="0"/>
      <w:marTop w:val="0"/>
      <w:marBottom w:val="0"/>
      <w:divBdr>
        <w:top w:val="none" w:sz="0" w:space="0" w:color="auto"/>
        <w:left w:val="none" w:sz="0" w:space="0" w:color="auto"/>
        <w:bottom w:val="none" w:sz="0" w:space="0" w:color="auto"/>
        <w:right w:val="none" w:sz="0" w:space="0" w:color="auto"/>
      </w:divBdr>
    </w:div>
    <w:div w:id="415521701">
      <w:bodyDiv w:val="1"/>
      <w:marLeft w:val="0"/>
      <w:marRight w:val="0"/>
      <w:marTop w:val="0"/>
      <w:marBottom w:val="0"/>
      <w:divBdr>
        <w:top w:val="none" w:sz="0" w:space="0" w:color="auto"/>
        <w:left w:val="none" w:sz="0" w:space="0" w:color="auto"/>
        <w:bottom w:val="none" w:sz="0" w:space="0" w:color="auto"/>
        <w:right w:val="none" w:sz="0" w:space="0" w:color="auto"/>
      </w:divBdr>
    </w:div>
    <w:div w:id="418447731">
      <w:bodyDiv w:val="1"/>
      <w:marLeft w:val="0"/>
      <w:marRight w:val="0"/>
      <w:marTop w:val="0"/>
      <w:marBottom w:val="0"/>
      <w:divBdr>
        <w:top w:val="none" w:sz="0" w:space="0" w:color="auto"/>
        <w:left w:val="none" w:sz="0" w:space="0" w:color="auto"/>
        <w:bottom w:val="none" w:sz="0" w:space="0" w:color="auto"/>
        <w:right w:val="none" w:sz="0" w:space="0" w:color="auto"/>
      </w:divBdr>
    </w:div>
    <w:div w:id="418524421">
      <w:bodyDiv w:val="1"/>
      <w:marLeft w:val="0"/>
      <w:marRight w:val="0"/>
      <w:marTop w:val="0"/>
      <w:marBottom w:val="0"/>
      <w:divBdr>
        <w:top w:val="none" w:sz="0" w:space="0" w:color="auto"/>
        <w:left w:val="none" w:sz="0" w:space="0" w:color="auto"/>
        <w:bottom w:val="none" w:sz="0" w:space="0" w:color="auto"/>
        <w:right w:val="none" w:sz="0" w:space="0" w:color="auto"/>
      </w:divBdr>
    </w:div>
    <w:div w:id="418792630">
      <w:bodyDiv w:val="1"/>
      <w:marLeft w:val="0"/>
      <w:marRight w:val="0"/>
      <w:marTop w:val="0"/>
      <w:marBottom w:val="0"/>
      <w:divBdr>
        <w:top w:val="none" w:sz="0" w:space="0" w:color="auto"/>
        <w:left w:val="none" w:sz="0" w:space="0" w:color="auto"/>
        <w:bottom w:val="none" w:sz="0" w:space="0" w:color="auto"/>
        <w:right w:val="none" w:sz="0" w:space="0" w:color="auto"/>
      </w:divBdr>
    </w:div>
    <w:div w:id="419061585">
      <w:bodyDiv w:val="1"/>
      <w:marLeft w:val="0"/>
      <w:marRight w:val="0"/>
      <w:marTop w:val="0"/>
      <w:marBottom w:val="0"/>
      <w:divBdr>
        <w:top w:val="none" w:sz="0" w:space="0" w:color="auto"/>
        <w:left w:val="none" w:sz="0" w:space="0" w:color="auto"/>
        <w:bottom w:val="none" w:sz="0" w:space="0" w:color="auto"/>
        <w:right w:val="none" w:sz="0" w:space="0" w:color="auto"/>
      </w:divBdr>
    </w:div>
    <w:div w:id="419181063">
      <w:bodyDiv w:val="1"/>
      <w:marLeft w:val="0"/>
      <w:marRight w:val="0"/>
      <w:marTop w:val="0"/>
      <w:marBottom w:val="0"/>
      <w:divBdr>
        <w:top w:val="none" w:sz="0" w:space="0" w:color="auto"/>
        <w:left w:val="none" w:sz="0" w:space="0" w:color="auto"/>
        <w:bottom w:val="none" w:sz="0" w:space="0" w:color="auto"/>
        <w:right w:val="none" w:sz="0" w:space="0" w:color="auto"/>
      </w:divBdr>
    </w:div>
    <w:div w:id="420031924">
      <w:bodyDiv w:val="1"/>
      <w:marLeft w:val="0"/>
      <w:marRight w:val="0"/>
      <w:marTop w:val="0"/>
      <w:marBottom w:val="0"/>
      <w:divBdr>
        <w:top w:val="none" w:sz="0" w:space="0" w:color="auto"/>
        <w:left w:val="none" w:sz="0" w:space="0" w:color="auto"/>
        <w:bottom w:val="none" w:sz="0" w:space="0" w:color="auto"/>
        <w:right w:val="none" w:sz="0" w:space="0" w:color="auto"/>
      </w:divBdr>
    </w:div>
    <w:div w:id="425422345">
      <w:bodyDiv w:val="1"/>
      <w:marLeft w:val="0"/>
      <w:marRight w:val="0"/>
      <w:marTop w:val="0"/>
      <w:marBottom w:val="0"/>
      <w:divBdr>
        <w:top w:val="none" w:sz="0" w:space="0" w:color="auto"/>
        <w:left w:val="none" w:sz="0" w:space="0" w:color="auto"/>
        <w:bottom w:val="none" w:sz="0" w:space="0" w:color="auto"/>
        <w:right w:val="none" w:sz="0" w:space="0" w:color="auto"/>
      </w:divBdr>
    </w:div>
    <w:div w:id="425616707">
      <w:bodyDiv w:val="1"/>
      <w:marLeft w:val="0"/>
      <w:marRight w:val="0"/>
      <w:marTop w:val="0"/>
      <w:marBottom w:val="0"/>
      <w:divBdr>
        <w:top w:val="none" w:sz="0" w:space="0" w:color="auto"/>
        <w:left w:val="none" w:sz="0" w:space="0" w:color="auto"/>
        <w:bottom w:val="none" w:sz="0" w:space="0" w:color="auto"/>
        <w:right w:val="none" w:sz="0" w:space="0" w:color="auto"/>
      </w:divBdr>
    </w:div>
    <w:div w:id="426003293">
      <w:bodyDiv w:val="1"/>
      <w:marLeft w:val="0"/>
      <w:marRight w:val="0"/>
      <w:marTop w:val="0"/>
      <w:marBottom w:val="0"/>
      <w:divBdr>
        <w:top w:val="none" w:sz="0" w:space="0" w:color="auto"/>
        <w:left w:val="none" w:sz="0" w:space="0" w:color="auto"/>
        <w:bottom w:val="none" w:sz="0" w:space="0" w:color="auto"/>
        <w:right w:val="none" w:sz="0" w:space="0" w:color="auto"/>
      </w:divBdr>
    </w:div>
    <w:div w:id="426005133">
      <w:bodyDiv w:val="1"/>
      <w:marLeft w:val="0"/>
      <w:marRight w:val="0"/>
      <w:marTop w:val="0"/>
      <w:marBottom w:val="0"/>
      <w:divBdr>
        <w:top w:val="none" w:sz="0" w:space="0" w:color="auto"/>
        <w:left w:val="none" w:sz="0" w:space="0" w:color="auto"/>
        <w:bottom w:val="none" w:sz="0" w:space="0" w:color="auto"/>
        <w:right w:val="none" w:sz="0" w:space="0" w:color="auto"/>
      </w:divBdr>
    </w:div>
    <w:div w:id="427234430">
      <w:bodyDiv w:val="1"/>
      <w:marLeft w:val="0"/>
      <w:marRight w:val="0"/>
      <w:marTop w:val="0"/>
      <w:marBottom w:val="0"/>
      <w:divBdr>
        <w:top w:val="none" w:sz="0" w:space="0" w:color="auto"/>
        <w:left w:val="none" w:sz="0" w:space="0" w:color="auto"/>
        <w:bottom w:val="none" w:sz="0" w:space="0" w:color="auto"/>
        <w:right w:val="none" w:sz="0" w:space="0" w:color="auto"/>
      </w:divBdr>
    </w:div>
    <w:div w:id="427847626">
      <w:bodyDiv w:val="1"/>
      <w:marLeft w:val="0"/>
      <w:marRight w:val="0"/>
      <w:marTop w:val="0"/>
      <w:marBottom w:val="0"/>
      <w:divBdr>
        <w:top w:val="none" w:sz="0" w:space="0" w:color="auto"/>
        <w:left w:val="none" w:sz="0" w:space="0" w:color="auto"/>
        <w:bottom w:val="none" w:sz="0" w:space="0" w:color="auto"/>
        <w:right w:val="none" w:sz="0" w:space="0" w:color="auto"/>
      </w:divBdr>
    </w:div>
    <w:div w:id="429470875">
      <w:bodyDiv w:val="1"/>
      <w:marLeft w:val="0"/>
      <w:marRight w:val="0"/>
      <w:marTop w:val="0"/>
      <w:marBottom w:val="0"/>
      <w:divBdr>
        <w:top w:val="none" w:sz="0" w:space="0" w:color="auto"/>
        <w:left w:val="none" w:sz="0" w:space="0" w:color="auto"/>
        <w:bottom w:val="none" w:sz="0" w:space="0" w:color="auto"/>
        <w:right w:val="none" w:sz="0" w:space="0" w:color="auto"/>
      </w:divBdr>
    </w:div>
    <w:div w:id="431165921">
      <w:bodyDiv w:val="1"/>
      <w:marLeft w:val="0"/>
      <w:marRight w:val="0"/>
      <w:marTop w:val="0"/>
      <w:marBottom w:val="0"/>
      <w:divBdr>
        <w:top w:val="none" w:sz="0" w:space="0" w:color="auto"/>
        <w:left w:val="none" w:sz="0" w:space="0" w:color="auto"/>
        <w:bottom w:val="none" w:sz="0" w:space="0" w:color="auto"/>
        <w:right w:val="none" w:sz="0" w:space="0" w:color="auto"/>
      </w:divBdr>
    </w:div>
    <w:div w:id="431167780">
      <w:bodyDiv w:val="1"/>
      <w:marLeft w:val="0"/>
      <w:marRight w:val="0"/>
      <w:marTop w:val="0"/>
      <w:marBottom w:val="0"/>
      <w:divBdr>
        <w:top w:val="none" w:sz="0" w:space="0" w:color="auto"/>
        <w:left w:val="none" w:sz="0" w:space="0" w:color="auto"/>
        <w:bottom w:val="none" w:sz="0" w:space="0" w:color="auto"/>
        <w:right w:val="none" w:sz="0" w:space="0" w:color="auto"/>
      </w:divBdr>
    </w:div>
    <w:div w:id="431361001">
      <w:bodyDiv w:val="1"/>
      <w:marLeft w:val="0"/>
      <w:marRight w:val="0"/>
      <w:marTop w:val="0"/>
      <w:marBottom w:val="0"/>
      <w:divBdr>
        <w:top w:val="none" w:sz="0" w:space="0" w:color="auto"/>
        <w:left w:val="none" w:sz="0" w:space="0" w:color="auto"/>
        <w:bottom w:val="none" w:sz="0" w:space="0" w:color="auto"/>
        <w:right w:val="none" w:sz="0" w:space="0" w:color="auto"/>
      </w:divBdr>
    </w:div>
    <w:div w:id="432166086">
      <w:bodyDiv w:val="1"/>
      <w:marLeft w:val="0"/>
      <w:marRight w:val="0"/>
      <w:marTop w:val="0"/>
      <w:marBottom w:val="0"/>
      <w:divBdr>
        <w:top w:val="none" w:sz="0" w:space="0" w:color="auto"/>
        <w:left w:val="none" w:sz="0" w:space="0" w:color="auto"/>
        <w:bottom w:val="none" w:sz="0" w:space="0" w:color="auto"/>
        <w:right w:val="none" w:sz="0" w:space="0" w:color="auto"/>
      </w:divBdr>
    </w:div>
    <w:div w:id="432677047">
      <w:bodyDiv w:val="1"/>
      <w:marLeft w:val="0"/>
      <w:marRight w:val="0"/>
      <w:marTop w:val="0"/>
      <w:marBottom w:val="0"/>
      <w:divBdr>
        <w:top w:val="none" w:sz="0" w:space="0" w:color="auto"/>
        <w:left w:val="none" w:sz="0" w:space="0" w:color="auto"/>
        <w:bottom w:val="none" w:sz="0" w:space="0" w:color="auto"/>
        <w:right w:val="none" w:sz="0" w:space="0" w:color="auto"/>
      </w:divBdr>
    </w:div>
    <w:div w:id="433089500">
      <w:bodyDiv w:val="1"/>
      <w:marLeft w:val="0"/>
      <w:marRight w:val="0"/>
      <w:marTop w:val="0"/>
      <w:marBottom w:val="0"/>
      <w:divBdr>
        <w:top w:val="none" w:sz="0" w:space="0" w:color="auto"/>
        <w:left w:val="none" w:sz="0" w:space="0" w:color="auto"/>
        <w:bottom w:val="none" w:sz="0" w:space="0" w:color="auto"/>
        <w:right w:val="none" w:sz="0" w:space="0" w:color="auto"/>
      </w:divBdr>
    </w:div>
    <w:div w:id="433289364">
      <w:bodyDiv w:val="1"/>
      <w:marLeft w:val="0"/>
      <w:marRight w:val="0"/>
      <w:marTop w:val="0"/>
      <w:marBottom w:val="0"/>
      <w:divBdr>
        <w:top w:val="none" w:sz="0" w:space="0" w:color="auto"/>
        <w:left w:val="none" w:sz="0" w:space="0" w:color="auto"/>
        <w:bottom w:val="none" w:sz="0" w:space="0" w:color="auto"/>
        <w:right w:val="none" w:sz="0" w:space="0" w:color="auto"/>
      </w:divBdr>
    </w:div>
    <w:div w:id="433668971">
      <w:bodyDiv w:val="1"/>
      <w:marLeft w:val="0"/>
      <w:marRight w:val="0"/>
      <w:marTop w:val="0"/>
      <w:marBottom w:val="0"/>
      <w:divBdr>
        <w:top w:val="none" w:sz="0" w:space="0" w:color="auto"/>
        <w:left w:val="none" w:sz="0" w:space="0" w:color="auto"/>
        <w:bottom w:val="none" w:sz="0" w:space="0" w:color="auto"/>
        <w:right w:val="none" w:sz="0" w:space="0" w:color="auto"/>
      </w:divBdr>
    </w:div>
    <w:div w:id="434327313">
      <w:bodyDiv w:val="1"/>
      <w:marLeft w:val="0"/>
      <w:marRight w:val="0"/>
      <w:marTop w:val="0"/>
      <w:marBottom w:val="0"/>
      <w:divBdr>
        <w:top w:val="none" w:sz="0" w:space="0" w:color="auto"/>
        <w:left w:val="none" w:sz="0" w:space="0" w:color="auto"/>
        <w:bottom w:val="none" w:sz="0" w:space="0" w:color="auto"/>
        <w:right w:val="none" w:sz="0" w:space="0" w:color="auto"/>
      </w:divBdr>
    </w:div>
    <w:div w:id="437069909">
      <w:bodyDiv w:val="1"/>
      <w:marLeft w:val="0"/>
      <w:marRight w:val="0"/>
      <w:marTop w:val="0"/>
      <w:marBottom w:val="0"/>
      <w:divBdr>
        <w:top w:val="none" w:sz="0" w:space="0" w:color="auto"/>
        <w:left w:val="none" w:sz="0" w:space="0" w:color="auto"/>
        <w:bottom w:val="none" w:sz="0" w:space="0" w:color="auto"/>
        <w:right w:val="none" w:sz="0" w:space="0" w:color="auto"/>
      </w:divBdr>
    </w:div>
    <w:div w:id="437914260">
      <w:bodyDiv w:val="1"/>
      <w:marLeft w:val="0"/>
      <w:marRight w:val="0"/>
      <w:marTop w:val="0"/>
      <w:marBottom w:val="0"/>
      <w:divBdr>
        <w:top w:val="none" w:sz="0" w:space="0" w:color="auto"/>
        <w:left w:val="none" w:sz="0" w:space="0" w:color="auto"/>
        <w:bottom w:val="none" w:sz="0" w:space="0" w:color="auto"/>
        <w:right w:val="none" w:sz="0" w:space="0" w:color="auto"/>
      </w:divBdr>
    </w:div>
    <w:div w:id="439109119">
      <w:bodyDiv w:val="1"/>
      <w:marLeft w:val="0"/>
      <w:marRight w:val="0"/>
      <w:marTop w:val="0"/>
      <w:marBottom w:val="0"/>
      <w:divBdr>
        <w:top w:val="none" w:sz="0" w:space="0" w:color="auto"/>
        <w:left w:val="none" w:sz="0" w:space="0" w:color="auto"/>
        <w:bottom w:val="none" w:sz="0" w:space="0" w:color="auto"/>
        <w:right w:val="none" w:sz="0" w:space="0" w:color="auto"/>
      </w:divBdr>
    </w:div>
    <w:div w:id="439952791">
      <w:bodyDiv w:val="1"/>
      <w:marLeft w:val="0"/>
      <w:marRight w:val="0"/>
      <w:marTop w:val="0"/>
      <w:marBottom w:val="0"/>
      <w:divBdr>
        <w:top w:val="none" w:sz="0" w:space="0" w:color="auto"/>
        <w:left w:val="none" w:sz="0" w:space="0" w:color="auto"/>
        <w:bottom w:val="none" w:sz="0" w:space="0" w:color="auto"/>
        <w:right w:val="none" w:sz="0" w:space="0" w:color="auto"/>
      </w:divBdr>
    </w:div>
    <w:div w:id="440075841">
      <w:bodyDiv w:val="1"/>
      <w:marLeft w:val="0"/>
      <w:marRight w:val="0"/>
      <w:marTop w:val="0"/>
      <w:marBottom w:val="0"/>
      <w:divBdr>
        <w:top w:val="none" w:sz="0" w:space="0" w:color="auto"/>
        <w:left w:val="none" w:sz="0" w:space="0" w:color="auto"/>
        <w:bottom w:val="none" w:sz="0" w:space="0" w:color="auto"/>
        <w:right w:val="none" w:sz="0" w:space="0" w:color="auto"/>
      </w:divBdr>
    </w:div>
    <w:div w:id="441340050">
      <w:bodyDiv w:val="1"/>
      <w:marLeft w:val="0"/>
      <w:marRight w:val="0"/>
      <w:marTop w:val="0"/>
      <w:marBottom w:val="0"/>
      <w:divBdr>
        <w:top w:val="none" w:sz="0" w:space="0" w:color="auto"/>
        <w:left w:val="none" w:sz="0" w:space="0" w:color="auto"/>
        <w:bottom w:val="none" w:sz="0" w:space="0" w:color="auto"/>
        <w:right w:val="none" w:sz="0" w:space="0" w:color="auto"/>
      </w:divBdr>
    </w:div>
    <w:div w:id="442268361">
      <w:bodyDiv w:val="1"/>
      <w:marLeft w:val="0"/>
      <w:marRight w:val="0"/>
      <w:marTop w:val="0"/>
      <w:marBottom w:val="0"/>
      <w:divBdr>
        <w:top w:val="none" w:sz="0" w:space="0" w:color="auto"/>
        <w:left w:val="none" w:sz="0" w:space="0" w:color="auto"/>
        <w:bottom w:val="none" w:sz="0" w:space="0" w:color="auto"/>
        <w:right w:val="none" w:sz="0" w:space="0" w:color="auto"/>
      </w:divBdr>
    </w:div>
    <w:div w:id="442963957">
      <w:bodyDiv w:val="1"/>
      <w:marLeft w:val="0"/>
      <w:marRight w:val="0"/>
      <w:marTop w:val="0"/>
      <w:marBottom w:val="0"/>
      <w:divBdr>
        <w:top w:val="none" w:sz="0" w:space="0" w:color="auto"/>
        <w:left w:val="none" w:sz="0" w:space="0" w:color="auto"/>
        <w:bottom w:val="none" w:sz="0" w:space="0" w:color="auto"/>
        <w:right w:val="none" w:sz="0" w:space="0" w:color="auto"/>
      </w:divBdr>
    </w:div>
    <w:div w:id="443766958">
      <w:bodyDiv w:val="1"/>
      <w:marLeft w:val="0"/>
      <w:marRight w:val="0"/>
      <w:marTop w:val="0"/>
      <w:marBottom w:val="0"/>
      <w:divBdr>
        <w:top w:val="none" w:sz="0" w:space="0" w:color="auto"/>
        <w:left w:val="none" w:sz="0" w:space="0" w:color="auto"/>
        <w:bottom w:val="none" w:sz="0" w:space="0" w:color="auto"/>
        <w:right w:val="none" w:sz="0" w:space="0" w:color="auto"/>
      </w:divBdr>
    </w:div>
    <w:div w:id="444009943">
      <w:bodyDiv w:val="1"/>
      <w:marLeft w:val="0"/>
      <w:marRight w:val="0"/>
      <w:marTop w:val="0"/>
      <w:marBottom w:val="0"/>
      <w:divBdr>
        <w:top w:val="none" w:sz="0" w:space="0" w:color="auto"/>
        <w:left w:val="none" w:sz="0" w:space="0" w:color="auto"/>
        <w:bottom w:val="none" w:sz="0" w:space="0" w:color="auto"/>
        <w:right w:val="none" w:sz="0" w:space="0" w:color="auto"/>
      </w:divBdr>
    </w:div>
    <w:div w:id="444079737">
      <w:bodyDiv w:val="1"/>
      <w:marLeft w:val="0"/>
      <w:marRight w:val="0"/>
      <w:marTop w:val="0"/>
      <w:marBottom w:val="0"/>
      <w:divBdr>
        <w:top w:val="none" w:sz="0" w:space="0" w:color="auto"/>
        <w:left w:val="none" w:sz="0" w:space="0" w:color="auto"/>
        <w:bottom w:val="none" w:sz="0" w:space="0" w:color="auto"/>
        <w:right w:val="none" w:sz="0" w:space="0" w:color="auto"/>
      </w:divBdr>
    </w:div>
    <w:div w:id="445464560">
      <w:bodyDiv w:val="1"/>
      <w:marLeft w:val="0"/>
      <w:marRight w:val="0"/>
      <w:marTop w:val="0"/>
      <w:marBottom w:val="0"/>
      <w:divBdr>
        <w:top w:val="none" w:sz="0" w:space="0" w:color="auto"/>
        <w:left w:val="none" w:sz="0" w:space="0" w:color="auto"/>
        <w:bottom w:val="none" w:sz="0" w:space="0" w:color="auto"/>
        <w:right w:val="none" w:sz="0" w:space="0" w:color="auto"/>
      </w:divBdr>
    </w:div>
    <w:div w:id="448209880">
      <w:bodyDiv w:val="1"/>
      <w:marLeft w:val="0"/>
      <w:marRight w:val="0"/>
      <w:marTop w:val="0"/>
      <w:marBottom w:val="0"/>
      <w:divBdr>
        <w:top w:val="none" w:sz="0" w:space="0" w:color="auto"/>
        <w:left w:val="none" w:sz="0" w:space="0" w:color="auto"/>
        <w:bottom w:val="none" w:sz="0" w:space="0" w:color="auto"/>
        <w:right w:val="none" w:sz="0" w:space="0" w:color="auto"/>
      </w:divBdr>
    </w:div>
    <w:div w:id="449517735">
      <w:bodyDiv w:val="1"/>
      <w:marLeft w:val="0"/>
      <w:marRight w:val="0"/>
      <w:marTop w:val="0"/>
      <w:marBottom w:val="0"/>
      <w:divBdr>
        <w:top w:val="none" w:sz="0" w:space="0" w:color="auto"/>
        <w:left w:val="none" w:sz="0" w:space="0" w:color="auto"/>
        <w:bottom w:val="none" w:sz="0" w:space="0" w:color="auto"/>
        <w:right w:val="none" w:sz="0" w:space="0" w:color="auto"/>
      </w:divBdr>
    </w:div>
    <w:div w:id="449931972">
      <w:bodyDiv w:val="1"/>
      <w:marLeft w:val="0"/>
      <w:marRight w:val="0"/>
      <w:marTop w:val="0"/>
      <w:marBottom w:val="0"/>
      <w:divBdr>
        <w:top w:val="none" w:sz="0" w:space="0" w:color="auto"/>
        <w:left w:val="none" w:sz="0" w:space="0" w:color="auto"/>
        <w:bottom w:val="none" w:sz="0" w:space="0" w:color="auto"/>
        <w:right w:val="none" w:sz="0" w:space="0" w:color="auto"/>
      </w:divBdr>
    </w:div>
    <w:div w:id="451365350">
      <w:bodyDiv w:val="1"/>
      <w:marLeft w:val="0"/>
      <w:marRight w:val="0"/>
      <w:marTop w:val="0"/>
      <w:marBottom w:val="0"/>
      <w:divBdr>
        <w:top w:val="none" w:sz="0" w:space="0" w:color="auto"/>
        <w:left w:val="none" w:sz="0" w:space="0" w:color="auto"/>
        <w:bottom w:val="none" w:sz="0" w:space="0" w:color="auto"/>
        <w:right w:val="none" w:sz="0" w:space="0" w:color="auto"/>
      </w:divBdr>
    </w:div>
    <w:div w:id="451440627">
      <w:bodyDiv w:val="1"/>
      <w:marLeft w:val="0"/>
      <w:marRight w:val="0"/>
      <w:marTop w:val="0"/>
      <w:marBottom w:val="0"/>
      <w:divBdr>
        <w:top w:val="none" w:sz="0" w:space="0" w:color="auto"/>
        <w:left w:val="none" w:sz="0" w:space="0" w:color="auto"/>
        <w:bottom w:val="none" w:sz="0" w:space="0" w:color="auto"/>
        <w:right w:val="none" w:sz="0" w:space="0" w:color="auto"/>
      </w:divBdr>
    </w:div>
    <w:div w:id="451872302">
      <w:bodyDiv w:val="1"/>
      <w:marLeft w:val="0"/>
      <w:marRight w:val="0"/>
      <w:marTop w:val="0"/>
      <w:marBottom w:val="0"/>
      <w:divBdr>
        <w:top w:val="none" w:sz="0" w:space="0" w:color="auto"/>
        <w:left w:val="none" w:sz="0" w:space="0" w:color="auto"/>
        <w:bottom w:val="none" w:sz="0" w:space="0" w:color="auto"/>
        <w:right w:val="none" w:sz="0" w:space="0" w:color="auto"/>
      </w:divBdr>
    </w:div>
    <w:div w:id="452330965">
      <w:bodyDiv w:val="1"/>
      <w:marLeft w:val="0"/>
      <w:marRight w:val="0"/>
      <w:marTop w:val="0"/>
      <w:marBottom w:val="0"/>
      <w:divBdr>
        <w:top w:val="none" w:sz="0" w:space="0" w:color="auto"/>
        <w:left w:val="none" w:sz="0" w:space="0" w:color="auto"/>
        <w:bottom w:val="none" w:sz="0" w:space="0" w:color="auto"/>
        <w:right w:val="none" w:sz="0" w:space="0" w:color="auto"/>
      </w:divBdr>
    </w:div>
    <w:div w:id="453408199">
      <w:bodyDiv w:val="1"/>
      <w:marLeft w:val="0"/>
      <w:marRight w:val="0"/>
      <w:marTop w:val="0"/>
      <w:marBottom w:val="0"/>
      <w:divBdr>
        <w:top w:val="none" w:sz="0" w:space="0" w:color="auto"/>
        <w:left w:val="none" w:sz="0" w:space="0" w:color="auto"/>
        <w:bottom w:val="none" w:sz="0" w:space="0" w:color="auto"/>
        <w:right w:val="none" w:sz="0" w:space="0" w:color="auto"/>
      </w:divBdr>
    </w:div>
    <w:div w:id="453910585">
      <w:bodyDiv w:val="1"/>
      <w:marLeft w:val="0"/>
      <w:marRight w:val="0"/>
      <w:marTop w:val="0"/>
      <w:marBottom w:val="0"/>
      <w:divBdr>
        <w:top w:val="none" w:sz="0" w:space="0" w:color="auto"/>
        <w:left w:val="none" w:sz="0" w:space="0" w:color="auto"/>
        <w:bottom w:val="none" w:sz="0" w:space="0" w:color="auto"/>
        <w:right w:val="none" w:sz="0" w:space="0" w:color="auto"/>
      </w:divBdr>
    </w:div>
    <w:div w:id="455484717">
      <w:bodyDiv w:val="1"/>
      <w:marLeft w:val="0"/>
      <w:marRight w:val="0"/>
      <w:marTop w:val="0"/>
      <w:marBottom w:val="0"/>
      <w:divBdr>
        <w:top w:val="none" w:sz="0" w:space="0" w:color="auto"/>
        <w:left w:val="none" w:sz="0" w:space="0" w:color="auto"/>
        <w:bottom w:val="none" w:sz="0" w:space="0" w:color="auto"/>
        <w:right w:val="none" w:sz="0" w:space="0" w:color="auto"/>
      </w:divBdr>
    </w:div>
    <w:div w:id="455608409">
      <w:bodyDiv w:val="1"/>
      <w:marLeft w:val="0"/>
      <w:marRight w:val="0"/>
      <w:marTop w:val="0"/>
      <w:marBottom w:val="0"/>
      <w:divBdr>
        <w:top w:val="none" w:sz="0" w:space="0" w:color="auto"/>
        <w:left w:val="none" w:sz="0" w:space="0" w:color="auto"/>
        <w:bottom w:val="none" w:sz="0" w:space="0" w:color="auto"/>
        <w:right w:val="none" w:sz="0" w:space="0" w:color="auto"/>
      </w:divBdr>
      <w:divsChild>
        <w:div w:id="403071057">
          <w:marLeft w:val="0"/>
          <w:marRight w:val="0"/>
          <w:marTop w:val="0"/>
          <w:marBottom w:val="0"/>
          <w:divBdr>
            <w:top w:val="none" w:sz="0" w:space="0" w:color="auto"/>
            <w:left w:val="none" w:sz="0" w:space="0" w:color="auto"/>
            <w:bottom w:val="none" w:sz="0" w:space="0" w:color="auto"/>
            <w:right w:val="none" w:sz="0" w:space="0" w:color="auto"/>
          </w:divBdr>
          <w:divsChild>
            <w:div w:id="1388722210">
              <w:marLeft w:val="0"/>
              <w:marRight w:val="0"/>
              <w:marTop w:val="0"/>
              <w:marBottom w:val="0"/>
              <w:divBdr>
                <w:top w:val="none" w:sz="0" w:space="0" w:color="auto"/>
                <w:left w:val="none" w:sz="0" w:space="0" w:color="auto"/>
                <w:bottom w:val="none" w:sz="0" w:space="0" w:color="auto"/>
                <w:right w:val="none" w:sz="0" w:space="0" w:color="auto"/>
              </w:divBdr>
              <w:divsChild>
                <w:div w:id="124992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803164">
      <w:bodyDiv w:val="1"/>
      <w:marLeft w:val="0"/>
      <w:marRight w:val="0"/>
      <w:marTop w:val="0"/>
      <w:marBottom w:val="0"/>
      <w:divBdr>
        <w:top w:val="none" w:sz="0" w:space="0" w:color="auto"/>
        <w:left w:val="none" w:sz="0" w:space="0" w:color="auto"/>
        <w:bottom w:val="none" w:sz="0" w:space="0" w:color="auto"/>
        <w:right w:val="none" w:sz="0" w:space="0" w:color="auto"/>
      </w:divBdr>
    </w:div>
    <w:div w:id="457263933">
      <w:bodyDiv w:val="1"/>
      <w:marLeft w:val="0"/>
      <w:marRight w:val="0"/>
      <w:marTop w:val="0"/>
      <w:marBottom w:val="0"/>
      <w:divBdr>
        <w:top w:val="none" w:sz="0" w:space="0" w:color="auto"/>
        <w:left w:val="none" w:sz="0" w:space="0" w:color="auto"/>
        <w:bottom w:val="none" w:sz="0" w:space="0" w:color="auto"/>
        <w:right w:val="none" w:sz="0" w:space="0" w:color="auto"/>
      </w:divBdr>
    </w:div>
    <w:div w:id="457842406">
      <w:bodyDiv w:val="1"/>
      <w:marLeft w:val="0"/>
      <w:marRight w:val="0"/>
      <w:marTop w:val="0"/>
      <w:marBottom w:val="0"/>
      <w:divBdr>
        <w:top w:val="none" w:sz="0" w:space="0" w:color="auto"/>
        <w:left w:val="none" w:sz="0" w:space="0" w:color="auto"/>
        <w:bottom w:val="none" w:sz="0" w:space="0" w:color="auto"/>
        <w:right w:val="none" w:sz="0" w:space="0" w:color="auto"/>
      </w:divBdr>
    </w:div>
    <w:div w:id="459425797">
      <w:bodyDiv w:val="1"/>
      <w:marLeft w:val="0"/>
      <w:marRight w:val="0"/>
      <w:marTop w:val="0"/>
      <w:marBottom w:val="0"/>
      <w:divBdr>
        <w:top w:val="none" w:sz="0" w:space="0" w:color="auto"/>
        <w:left w:val="none" w:sz="0" w:space="0" w:color="auto"/>
        <w:bottom w:val="none" w:sz="0" w:space="0" w:color="auto"/>
        <w:right w:val="none" w:sz="0" w:space="0" w:color="auto"/>
      </w:divBdr>
    </w:div>
    <w:div w:id="459764189">
      <w:bodyDiv w:val="1"/>
      <w:marLeft w:val="0"/>
      <w:marRight w:val="0"/>
      <w:marTop w:val="0"/>
      <w:marBottom w:val="0"/>
      <w:divBdr>
        <w:top w:val="none" w:sz="0" w:space="0" w:color="auto"/>
        <w:left w:val="none" w:sz="0" w:space="0" w:color="auto"/>
        <w:bottom w:val="none" w:sz="0" w:space="0" w:color="auto"/>
        <w:right w:val="none" w:sz="0" w:space="0" w:color="auto"/>
      </w:divBdr>
    </w:div>
    <w:div w:id="459882859">
      <w:bodyDiv w:val="1"/>
      <w:marLeft w:val="0"/>
      <w:marRight w:val="0"/>
      <w:marTop w:val="0"/>
      <w:marBottom w:val="0"/>
      <w:divBdr>
        <w:top w:val="none" w:sz="0" w:space="0" w:color="auto"/>
        <w:left w:val="none" w:sz="0" w:space="0" w:color="auto"/>
        <w:bottom w:val="none" w:sz="0" w:space="0" w:color="auto"/>
        <w:right w:val="none" w:sz="0" w:space="0" w:color="auto"/>
      </w:divBdr>
      <w:divsChild>
        <w:div w:id="148636369">
          <w:marLeft w:val="0"/>
          <w:marRight w:val="0"/>
          <w:marTop w:val="0"/>
          <w:marBottom w:val="0"/>
          <w:divBdr>
            <w:top w:val="none" w:sz="0" w:space="0" w:color="auto"/>
            <w:left w:val="none" w:sz="0" w:space="0" w:color="auto"/>
            <w:bottom w:val="none" w:sz="0" w:space="0" w:color="auto"/>
            <w:right w:val="none" w:sz="0" w:space="0" w:color="auto"/>
          </w:divBdr>
        </w:div>
        <w:div w:id="828986526">
          <w:marLeft w:val="0"/>
          <w:marRight w:val="0"/>
          <w:marTop w:val="0"/>
          <w:marBottom w:val="0"/>
          <w:divBdr>
            <w:top w:val="none" w:sz="0" w:space="0" w:color="auto"/>
            <w:left w:val="none" w:sz="0" w:space="0" w:color="auto"/>
            <w:bottom w:val="none" w:sz="0" w:space="0" w:color="auto"/>
            <w:right w:val="none" w:sz="0" w:space="0" w:color="auto"/>
          </w:divBdr>
        </w:div>
        <w:div w:id="1097553376">
          <w:marLeft w:val="0"/>
          <w:marRight w:val="0"/>
          <w:marTop w:val="0"/>
          <w:marBottom w:val="0"/>
          <w:divBdr>
            <w:top w:val="none" w:sz="0" w:space="0" w:color="auto"/>
            <w:left w:val="none" w:sz="0" w:space="0" w:color="auto"/>
            <w:bottom w:val="none" w:sz="0" w:space="0" w:color="auto"/>
            <w:right w:val="none" w:sz="0" w:space="0" w:color="auto"/>
          </w:divBdr>
        </w:div>
      </w:divsChild>
    </w:div>
    <w:div w:id="460653069">
      <w:bodyDiv w:val="1"/>
      <w:marLeft w:val="0"/>
      <w:marRight w:val="0"/>
      <w:marTop w:val="0"/>
      <w:marBottom w:val="0"/>
      <w:divBdr>
        <w:top w:val="none" w:sz="0" w:space="0" w:color="auto"/>
        <w:left w:val="none" w:sz="0" w:space="0" w:color="auto"/>
        <w:bottom w:val="none" w:sz="0" w:space="0" w:color="auto"/>
        <w:right w:val="none" w:sz="0" w:space="0" w:color="auto"/>
      </w:divBdr>
    </w:div>
    <w:div w:id="461121553">
      <w:bodyDiv w:val="1"/>
      <w:marLeft w:val="0"/>
      <w:marRight w:val="0"/>
      <w:marTop w:val="0"/>
      <w:marBottom w:val="0"/>
      <w:divBdr>
        <w:top w:val="none" w:sz="0" w:space="0" w:color="auto"/>
        <w:left w:val="none" w:sz="0" w:space="0" w:color="auto"/>
        <w:bottom w:val="none" w:sz="0" w:space="0" w:color="auto"/>
        <w:right w:val="none" w:sz="0" w:space="0" w:color="auto"/>
      </w:divBdr>
    </w:div>
    <w:div w:id="461926067">
      <w:bodyDiv w:val="1"/>
      <w:marLeft w:val="0"/>
      <w:marRight w:val="0"/>
      <w:marTop w:val="0"/>
      <w:marBottom w:val="0"/>
      <w:divBdr>
        <w:top w:val="none" w:sz="0" w:space="0" w:color="auto"/>
        <w:left w:val="none" w:sz="0" w:space="0" w:color="auto"/>
        <w:bottom w:val="none" w:sz="0" w:space="0" w:color="auto"/>
        <w:right w:val="none" w:sz="0" w:space="0" w:color="auto"/>
      </w:divBdr>
    </w:div>
    <w:div w:id="462626128">
      <w:bodyDiv w:val="1"/>
      <w:marLeft w:val="0"/>
      <w:marRight w:val="0"/>
      <w:marTop w:val="0"/>
      <w:marBottom w:val="0"/>
      <w:divBdr>
        <w:top w:val="none" w:sz="0" w:space="0" w:color="auto"/>
        <w:left w:val="none" w:sz="0" w:space="0" w:color="auto"/>
        <w:bottom w:val="none" w:sz="0" w:space="0" w:color="auto"/>
        <w:right w:val="none" w:sz="0" w:space="0" w:color="auto"/>
      </w:divBdr>
    </w:div>
    <w:div w:id="463238014">
      <w:bodyDiv w:val="1"/>
      <w:marLeft w:val="0"/>
      <w:marRight w:val="0"/>
      <w:marTop w:val="0"/>
      <w:marBottom w:val="0"/>
      <w:divBdr>
        <w:top w:val="none" w:sz="0" w:space="0" w:color="auto"/>
        <w:left w:val="none" w:sz="0" w:space="0" w:color="auto"/>
        <w:bottom w:val="none" w:sz="0" w:space="0" w:color="auto"/>
        <w:right w:val="none" w:sz="0" w:space="0" w:color="auto"/>
      </w:divBdr>
    </w:div>
    <w:div w:id="463816014">
      <w:bodyDiv w:val="1"/>
      <w:marLeft w:val="0"/>
      <w:marRight w:val="0"/>
      <w:marTop w:val="0"/>
      <w:marBottom w:val="0"/>
      <w:divBdr>
        <w:top w:val="none" w:sz="0" w:space="0" w:color="auto"/>
        <w:left w:val="none" w:sz="0" w:space="0" w:color="auto"/>
        <w:bottom w:val="none" w:sz="0" w:space="0" w:color="auto"/>
        <w:right w:val="none" w:sz="0" w:space="0" w:color="auto"/>
      </w:divBdr>
    </w:div>
    <w:div w:id="463890356">
      <w:bodyDiv w:val="1"/>
      <w:marLeft w:val="0"/>
      <w:marRight w:val="0"/>
      <w:marTop w:val="0"/>
      <w:marBottom w:val="0"/>
      <w:divBdr>
        <w:top w:val="none" w:sz="0" w:space="0" w:color="auto"/>
        <w:left w:val="none" w:sz="0" w:space="0" w:color="auto"/>
        <w:bottom w:val="none" w:sz="0" w:space="0" w:color="auto"/>
        <w:right w:val="none" w:sz="0" w:space="0" w:color="auto"/>
      </w:divBdr>
    </w:div>
    <w:div w:id="464273136">
      <w:bodyDiv w:val="1"/>
      <w:marLeft w:val="0"/>
      <w:marRight w:val="0"/>
      <w:marTop w:val="0"/>
      <w:marBottom w:val="0"/>
      <w:divBdr>
        <w:top w:val="none" w:sz="0" w:space="0" w:color="auto"/>
        <w:left w:val="none" w:sz="0" w:space="0" w:color="auto"/>
        <w:bottom w:val="none" w:sz="0" w:space="0" w:color="auto"/>
        <w:right w:val="none" w:sz="0" w:space="0" w:color="auto"/>
      </w:divBdr>
    </w:div>
    <w:div w:id="466167055">
      <w:bodyDiv w:val="1"/>
      <w:marLeft w:val="0"/>
      <w:marRight w:val="0"/>
      <w:marTop w:val="0"/>
      <w:marBottom w:val="0"/>
      <w:divBdr>
        <w:top w:val="none" w:sz="0" w:space="0" w:color="auto"/>
        <w:left w:val="none" w:sz="0" w:space="0" w:color="auto"/>
        <w:bottom w:val="none" w:sz="0" w:space="0" w:color="auto"/>
        <w:right w:val="none" w:sz="0" w:space="0" w:color="auto"/>
      </w:divBdr>
    </w:div>
    <w:div w:id="466510636">
      <w:bodyDiv w:val="1"/>
      <w:marLeft w:val="0"/>
      <w:marRight w:val="0"/>
      <w:marTop w:val="0"/>
      <w:marBottom w:val="0"/>
      <w:divBdr>
        <w:top w:val="none" w:sz="0" w:space="0" w:color="auto"/>
        <w:left w:val="none" w:sz="0" w:space="0" w:color="auto"/>
        <w:bottom w:val="none" w:sz="0" w:space="0" w:color="auto"/>
        <w:right w:val="none" w:sz="0" w:space="0" w:color="auto"/>
      </w:divBdr>
    </w:div>
    <w:div w:id="466901680">
      <w:bodyDiv w:val="1"/>
      <w:marLeft w:val="0"/>
      <w:marRight w:val="0"/>
      <w:marTop w:val="0"/>
      <w:marBottom w:val="0"/>
      <w:divBdr>
        <w:top w:val="none" w:sz="0" w:space="0" w:color="auto"/>
        <w:left w:val="none" w:sz="0" w:space="0" w:color="auto"/>
        <w:bottom w:val="none" w:sz="0" w:space="0" w:color="auto"/>
        <w:right w:val="none" w:sz="0" w:space="0" w:color="auto"/>
      </w:divBdr>
    </w:div>
    <w:div w:id="468325715">
      <w:bodyDiv w:val="1"/>
      <w:marLeft w:val="0"/>
      <w:marRight w:val="0"/>
      <w:marTop w:val="0"/>
      <w:marBottom w:val="0"/>
      <w:divBdr>
        <w:top w:val="none" w:sz="0" w:space="0" w:color="auto"/>
        <w:left w:val="none" w:sz="0" w:space="0" w:color="auto"/>
        <w:bottom w:val="none" w:sz="0" w:space="0" w:color="auto"/>
        <w:right w:val="none" w:sz="0" w:space="0" w:color="auto"/>
      </w:divBdr>
    </w:div>
    <w:div w:id="468476016">
      <w:bodyDiv w:val="1"/>
      <w:marLeft w:val="0"/>
      <w:marRight w:val="0"/>
      <w:marTop w:val="0"/>
      <w:marBottom w:val="0"/>
      <w:divBdr>
        <w:top w:val="none" w:sz="0" w:space="0" w:color="auto"/>
        <w:left w:val="none" w:sz="0" w:space="0" w:color="auto"/>
        <w:bottom w:val="none" w:sz="0" w:space="0" w:color="auto"/>
        <w:right w:val="none" w:sz="0" w:space="0" w:color="auto"/>
      </w:divBdr>
    </w:div>
    <w:div w:id="468933918">
      <w:bodyDiv w:val="1"/>
      <w:marLeft w:val="0"/>
      <w:marRight w:val="0"/>
      <w:marTop w:val="0"/>
      <w:marBottom w:val="0"/>
      <w:divBdr>
        <w:top w:val="none" w:sz="0" w:space="0" w:color="auto"/>
        <w:left w:val="none" w:sz="0" w:space="0" w:color="auto"/>
        <w:bottom w:val="none" w:sz="0" w:space="0" w:color="auto"/>
        <w:right w:val="none" w:sz="0" w:space="0" w:color="auto"/>
      </w:divBdr>
    </w:div>
    <w:div w:id="470172810">
      <w:bodyDiv w:val="1"/>
      <w:marLeft w:val="0"/>
      <w:marRight w:val="0"/>
      <w:marTop w:val="0"/>
      <w:marBottom w:val="0"/>
      <w:divBdr>
        <w:top w:val="none" w:sz="0" w:space="0" w:color="auto"/>
        <w:left w:val="none" w:sz="0" w:space="0" w:color="auto"/>
        <w:bottom w:val="none" w:sz="0" w:space="0" w:color="auto"/>
        <w:right w:val="none" w:sz="0" w:space="0" w:color="auto"/>
      </w:divBdr>
    </w:div>
    <w:div w:id="470442892">
      <w:bodyDiv w:val="1"/>
      <w:marLeft w:val="0"/>
      <w:marRight w:val="0"/>
      <w:marTop w:val="0"/>
      <w:marBottom w:val="0"/>
      <w:divBdr>
        <w:top w:val="none" w:sz="0" w:space="0" w:color="auto"/>
        <w:left w:val="none" w:sz="0" w:space="0" w:color="auto"/>
        <w:bottom w:val="none" w:sz="0" w:space="0" w:color="auto"/>
        <w:right w:val="none" w:sz="0" w:space="0" w:color="auto"/>
      </w:divBdr>
    </w:div>
    <w:div w:id="470825280">
      <w:bodyDiv w:val="1"/>
      <w:marLeft w:val="0"/>
      <w:marRight w:val="0"/>
      <w:marTop w:val="0"/>
      <w:marBottom w:val="0"/>
      <w:divBdr>
        <w:top w:val="none" w:sz="0" w:space="0" w:color="auto"/>
        <w:left w:val="none" w:sz="0" w:space="0" w:color="auto"/>
        <w:bottom w:val="none" w:sz="0" w:space="0" w:color="auto"/>
        <w:right w:val="none" w:sz="0" w:space="0" w:color="auto"/>
      </w:divBdr>
    </w:div>
    <w:div w:id="472481576">
      <w:bodyDiv w:val="1"/>
      <w:marLeft w:val="0"/>
      <w:marRight w:val="0"/>
      <w:marTop w:val="0"/>
      <w:marBottom w:val="0"/>
      <w:divBdr>
        <w:top w:val="none" w:sz="0" w:space="0" w:color="auto"/>
        <w:left w:val="none" w:sz="0" w:space="0" w:color="auto"/>
        <w:bottom w:val="none" w:sz="0" w:space="0" w:color="auto"/>
        <w:right w:val="none" w:sz="0" w:space="0" w:color="auto"/>
      </w:divBdr>
    </w:div>
    <w:div w:id="473109754">
      <w:bodyDiv w:val="1"/>
      <w:marLeft w:val="0"/>
      <w:marRight w:val="0"/>
      <w:marTop w:val="0"/>
      <w:marBottom w:val="0"/>
      <w:divBdr>
        <w:top w:val="none" w:sz="0" w:space="0" w:color="auto"/>
        <w:left w:val="none" w:sz="0" w:space="0" w:color="auto"/>
        <w:bottom w:val="none" w:sz="0" w:space="0" w:color="auto"/>
        <w:right w:val="none" w:sz="0" w:space="0" w:color="auto"/>
      </w:divBdr>
    </w:div>
    <w:div w:id="473110693">
      <w:bodyDiv w:val="1"/>
      <w:marLeft w:val="0"/>
      <w:marRight w:val="0"/>
      <w:marTop w:val="0"/>
      <w:marBottom w:val="0"/>
      <w:divBdr>
        <w:top w:val="none" w:sz="0" w:space="0" w:color="auto"/>
        <w:left w:val="none" w:sz="0" w:space="0" w:color="auto"/>
        <w:bottom w:val="none" w:sz="0" w:space="0" w:color="auto"/>
        <w:right w:val="none" w:sz="0" w:space="0" w:color="auto"/>
      </w:divBdr>
    </w:div>
    <w:div w:id="473527986">
      <w:bodyDiv w:val="1"/>
      <w:marLeft w:val="0"/>
      <w:marRight w:val="0"/>
      <w:marTop w:val="0"/>
      <w:marBottom w:val="0"/>
      <w:divBdr>
        <w:top w:val="none" w:sz="0" w:space="0" w:color="auto"/>
        <w:left w:val="none" w:sz="0" w:space="0" w:color="auto"/>
        <w:bottom w:val="none" w:sz="0" w:space="0" w:color="auto"/>
        <w:right w:val="none" w:sz="0" w:space="0" w:color="auto"/>
      </w:divBdr>
    </w:div>
    <w:div w:id="473646743">
      <w:bodyDiv w:val="1"/>
      <w:marLeft w:val="0"/>
      <w:marRight w:val="0"/>
      <w:marTop w:val="0"/>
      <w:marBottom w:val="0"/>
      <w:divBdr>
        <w:top w:val="none" w:sz="0" w:space="0" w:color="auto"/>
        <w:left w:val="none" w:sz="0" w:space="0" w:color="auto"/>
        <w:bottom w:val="none" w:sz="0" w:space="0" w:color="auto"/>
        <w:right w:val="none" w:sz="0" w:space="0" w:color="auto"/>
      </w:divBdr>
    </w:div>
    <w:div w:id="475294676">
      <w:bodyDiv w:val="1"/>
      <w:marLeft w:val="0"/>
      <w:marRight w:val="0"/>
      <w:marTop w:val="0"/>
      <w:marBottom w:val="0"/>
      <w:divBdr>
        <w:top w:val="none" w:sz="0" w:space="0" w:color="auto"/>
        <w:left w:val="none" w:sz="0" w:space="0" w:color="auto"/>
        <w:bottom w:val="none" w:sz="0" w:space="0" w:color="auto"/>
        <w:right w:val="none" w:sz="0" w:space="0" w:color="auto"/>
      </w:divBdr>
    </w:div>
    <w:div w:id="475297052">
      <w:bodyDiv w:val="1"/>
      <w:marLeft w:val="0"/>
      <w:marRight w:val="0"/>
      <w:marTop w:val="0"/>
      <w:marBottom w:val="0"/>
      <w:divBdr>
        <w:top w:val="none" w:sz="0" w:space="0" w:color="auto"/>
        <w:left w:val="none" w:sz="0" w:space="0" w:color="auto"/>
        <w:bottom w:val="none" w:sz="0" w:space="0" w:color="auto"/>
        <w:right w:val="none" w:sz="0" w:space="0" w:color="auto"/>
      </w:divBdr>
    </w:div>
    <w:div w:id="476193671">
      <w:bodyDiv w:val="1"/>
      <w:marLeft w:val="0"/>
      <w:marRight w:val="0"/>
      <w:marTop w:val="0"/>
      <w:marBottom w:val="0"/>
      <w:divBdr>
        <w:top w:val="none" w:sz="0" w:space="0" w:color="auto"/>
        <w:left w:val="none" w:sz="0" w:space="0" w:color="auto"/>
        <w:bottom w:val="none" w:sz="0" w:space="0" w:color="auto"/>
        <w:right w:val="none" w:sz="0" w:space="0" w:color="auto"/>
      </w:divBdr>
    </w:div>
    <w:div w:id="476461681">
      <w:bodyDiv w:val="1"/>
      <w:marLeft w:val="0"/>
      <w:marRight w:val="0"/>
      <w:marTop w:val="0"/>
      <w:marBottom w:val="0"/>
      <w:divBdr>
        <w:top w:val="none" w:sz="0" w:space="0" w:color="auto"/>
        <w:left w:val="none" w:sz="0" w:space="0" w:color="auto"/>
        <w:bottom w:val="none" w:sz="0" w:space="0" w:color="auto"/>
        <w:right w:val="none" w:sz="0" w:space="0" w:color="auto"/>
      </w:divBdr>
    </w:div>
    <w:div w:id="477966454">
      <w:bodyDiv w:val="1"/>
      <w:marLeft w:val="0"/>
      <w:marRight w:val="0"/>
      <w:marTop w:val="0"/>
      <w:marBottom w:val="0"/>
      <w:divBdr>
        <w:top w:val="none" w:sz="0" w:space="0" w:color="auto"/>
        <w:left w:val="none" w:sz="0" w:space="0" w:color="auto"/>
        <w:bottom w:val="none" w:sz="0" w:space="0" w:color="auto"/>
        <w:right w:val="none" w:sz="0" w:space="0" w:color="auto"/>
      </w:divBdr>
    </w:div>
    <w:div w:id="478110212">
      <w:bodyDiv w:val="1"/>
      <w:marLeft w:val="0"/>
      <w:marRight w:val="0"/>
      <w:marTop w:val="0"/>
      <w:marBottom w:val="0"/>
      <w:divBdr>
        <w:top w:val="none" w:sz="0" w:space="0" w:color="auto"/>
        <w:left w:val="none" w:sz="0" w:space="0" w:color="auto"/>
        <w:bottom w:val="none" w:sz="0" w:space="0" w:color="auto"/>
        <w:right w:val="none" w:sz="0" w:space="0" w:color="auto"/>
      </w:divBdr>
    </w:div>
    <w:div w:id="478502148">
      <w:bodyDiv w:val="1"/>
      <w:marLeft w:val="0"/>
      <w:marRight w:val="0"/>
      <w:marTop w:val="0"/>
      <w:marBottom w:val="0"/>
      <w:divBdr>
        <w:top w:val="none" w:sz="0" w:space="0" w:color="auto"/>
        <w:left w:val="none" w:sz="0" w:space="0" w:color="auto"/>
        <w:bottom w:val="none" w:sz="0" w:space="0" w:color="auto"/>
        <w:right w:val="none" w:sz="0" w:space="0" w:color="auto"/>
      </w:divBdr>
    </w:div>
    <w:div w:id="478812802">
      <w:bodyDiv w:val="1"/>
      <w:marLeft w:val="0"/>
      <w:marRight w:val="0"/>
      <w:marTop w:val="0"/>
      <w:marBottom w:val="0"/>
      <w:divBdr>
        <w:top w:val="none" w:sz="0" w:space="0" w:color="auto"/>
        <w:left w:val="none" w:sz="0" w:space="0" w:color="auto"/>
        <w:bottom w:val="none" w:sz="0" w:space="0" w:color="auto"/>
        <w:right w:val="none" w:sz="0" w:space="0" w:color="auto"/>
      </w:divBdr>
    </w:div>
    <w:div w:id="479201823">
      <w:bodyDiv w:val="1"/>
      <w:marLeft w:val="0"/>
      <w:marRight w:val="0"/>
      <w:marTop w:val="0"/>
      <w:marBottom w:val="0"/>
      <w:divBdr>
        <w:top w:val="none" w:sz="0" w:space="0" w:color="auto"/>
        <w:left w:val="none" w:sz="0" w:space="0" w:color="auto"/>
        <w:bottom w:val="none" w:sz="0" w:space="0" w:color="auto"/>
        <w:right w:val="none" w:sz="0" w:space="0" w:color="auto"/>
      </w:divBdr>
    </w:div>
    <w:div w:id="480846927">
      <w:bodyDiv w:val="1"/>
      <w:marLeft w:val="0"/>
      <w:marRight w:val="0"/>
      <w:marTop w:val="0"/>
      <w:marBottom w:val="0"/>
      <w:divBdr>
        <w:top w:val="none" w:sz="0" w:space="0" w:color="auto"/>
        <w:left w:val="none" w:sz="0" w:space="0" w:color="auto"/>
        <w:bottom w:val="none" w:sz="0" w:space="0" w:color="auto"/>
        <w:right w:val="none" w:sz="0" w:space="0" w:color="auto"/>
      </w:divBdr>
    </w:div>
    <w:div w:id="481891201">
      <w:bodyDiv w:val="1"/>
      <w:marLeft w:val="0"/>
      <w:marRight w:val="0"/>
      <w:marTop w:val="0"/>
      <w:marBottom w:val="0"/>
      <w:divBdr>
        <w:top w:val="none" w:sz="0" w:space="0" w:color="auto"/>
        <w:left w:val="none" w:sz="0" w:space="0" w:color="auto"/>
        <w:bottom w:val="none" w:sz="0" w:space="0" w:color="auto"/>
        <w:right w:val="none" w:sz="0" w:space="0" w:color="auto"/>
      </w:divBdr>
      <w:divsChild>
        <w:div w:id="608857808">
          <w:marLeft w:val="0"/>
          <w:marRight w:val="0"/>
          <w:marTop w:val="0"/>
          <w:marBottom w:val="0"/>
          <w:divBdr>
            <w:top w:val="none" w:sz="0" w:space="0" w:color="auto"/>
            <w:left w:val="none" w:sz="0" w:space="0" w:color="auto"/>
            <w:bottom w:val="none" w:sz="0" w:space="0" w:color="auto"/>
            <w:right w:val="none" w:sz="0" w:space="0" w:color="auto"/>
          </w:divBdr>
        </w:div>
      </w:divsChild>
    </w:div>
    <w:div w:id="482283094">
      <w:bodyDiv w:val="1"/>
      <w:marLeft w:val="0"/>
      <w:marRight w:val="0"/>
      <w:marTop w:val="0"/>
      <w:marBottom w:val="0"/>
      <w:divBdr>
        <w:top w:val="none" w:sz="0" w:space="0" w:color="auto"/>
        <w:left w:val="none" w:sz="0" w:space="0" w:color="auto"/>
        <w:bottom w:val="none" w:sz="0" w:space="0" w:color="auto"/>
        <w:right w:val="none" w:sz="0" w:space="0" w:color="auto"/>
      </w:divBdr>
    </w:div>
    <w:div w:id="482814861">
      <w:bodyDiv w:val="1"/>
      <w:marLeft w:val="0"/>
      <w:marRight w:val="0"/>
      <w:marTop w:val="0"/>
      <w:marBottom w:val="0"/>
      <w:divBdr>
        <w:top w:val="none" w:sz="0" w:space="0" w:color="auto"/>
        <w:left w:val="none" w:sz="0" w:space="0" w:color="auto"/>
        <w:bottom w:val="none" w:sz="0" w:space="0" w:color="auto"/>
        <w:right w:val="none" w:sz="0" w:space="0" w:color="auto"/>
      </w:divBdr>
      <w:divsChild>
        <w:div w:id="1023476407">
          <w:marLeft w:val="446"/>
          <w:marRight w:val="0"/>
          <w:marTop w:val="0"/>
          <w:marBottom w:val="0"/>
          <w:divBdr>
            <w:top w:val="none" w:sz="0" w:space="0" w:color="auto"/>
            <w:left w:val="none" w:sz="0" w:space="0" w:color="auto"/>
            <w:bottom w:val="none" w:sz="0" w:space="0" w:color="auto"/>
            <w:right w:val="none" w:sz="0" w:space="0" w:color="auto"/>
          </w:divBdr>
        </w:div>
      </w:divsChild>
    </w:div>
    <w:div w:id="482891521">
      <w:bodyDiv w:val="1"/>
      <w:marLeft w:val="0"/>
      <w:marRight w:val="0"/>
      <w:marTop w:val="0"/>
      <w:marBottom w:val="0"/>
      <w:divBdr>
        <w:top w:val="none" w:sz="0" w:space="0" w:color="auto"/>
        <w:left w:val="none" w:sz="0" w:space="0" w:color="auto"/>
        <w:bottom w:val="none" w:sz="0" w:space="0" w:color="auto"/>
        <w:right w:val="none" w:sz="0" w:space="0" w:color="auto"/>
      </w:divBdr>
    </w:div>
    <w:div w:id="483131403">
      <w:bodyDiv w:val="1"/>
      <w:marLeft w:val="0"/>
      <w:marRight w:val="0"/>
      <w:marTop w:val="0"/>
      <w:marBottom w:val="0"/>
      <w:divBdr>
        <w:top w:val="none" w:sz="0" w:space="0" w:color="auto"/>
        <w:left w:val="none" w:sz="0" w:space="0" w:color="auto"/>
        <w:bottom w:val="none" w:sz="0" w:space="0" w:color="auto"/>
        <w:right w:val="none" w:sz="0" w:space="0" w:color="auto"/>
      </w:divBdr>
    </w:div>
    <w:div w:id="483936361">
      <w:bodyDiv w:val="1"/>
      <w:marLeft w:val="0"/>
      <w:marRight w:val="0"/>
      <w:marTop w:val="0"/>
      <w:marBottom w:val="0"/>
      <w:divBdr>
        <w:top w:val="none" w:sz="0" w:space="0" w:color="auto"/>
        <w:left w:val="none" w:sz="0" w:space="0" w:color="auto"/>
        <w:bottom w:val="none" w:sz="0" w:space="0" w:color="auto"/>
        <w:right w:val="none" w:sz="0" w:space="0" w:color="auto"/>
      </w:divBdr>
    </w:div>
    <w:div w:id="484010065">
      <w:bodyDiv w:val="1"/>
      <w:marLeft w:val="0"/>
      <w:marRight w:val="0"/>
      <w:marTop w:val="0"/>
      <w:marBottom w:val="0"/>
      <w:divBdr>
        <w:top w:val="none" w:sz="0" w:space="0" w:color="auto"/>
        <w:left w:val="none" w:sz="0" w:space="0" w:color="auto"/>
        <w:bottom w:val="none" w:sz="0" w:space="0" w:color="auto"/>
        <w:right w:val="none" w:sz="0" w:space="0" w:color="auto"/>
      </w:divBdr>
    </w:div>
    <w:div w:id="484318144">
      <w:bodyDiv w:val="1"/>
      <w:marLeft w:val="0"/>
      <w:marRight w:val="0"/>
      <w:marTop w:val="0"/>
      <w:marBottom w:val="0"/>
      <w:divBdr>
        <w:top w:val="none" w:sz="0" w:space="0" w:color="auto"/>
        <w:left w:val="none" w:sz="0" w:space="0" w:color="auto"/>
        <w:bottom w:val="none" w:sz="0" w:space="0" w:color="auto"/>
        <w:right w:val="none" w:sz="0" w:space="0" w:color="auto"/>
      </w:divBdr>
    </w:div>
    <w:div w:id="484704853">
      <w:bodyDiv w:val="1"/>
      <w:marLeft w:val="0"/>
      <w:marRight w:val="0"/>
      <w:marTop w:val="0"/>
      <w:marBottom w:val="0"/>
      <w:divBdr>
        <w:top w:val="none" w:sz="0" w:space="0" w:color="auto"/>
        <w:left w:val="none" w:sz="0" w:space="0" w:color="auto"/>
        <w:bottom w:val="none" w:sz="0" w:space="0" w:color="auto"/>
        <w:right w:val="none" w:sz="0" w:space="0" w:color="auto"/>
      </w:divBdr>
    </w:div>
    <w:div w:id="485172946">
      <w:bodyDiv w:val="1"/>
      <w:marLeft w:val="0"/>
      <w:marRight w:val="0"/>
      <w:marTop w:val="0"/>
      <w:marBottom w:val="0"/>
      <w:divBdr>
        <w:top w:val="none" w:sz="0" w:space="0" w:color="auto"/>
        <w:left w:val="none" w:sz="0" w:space="0" w:color="auto"/>
        <w:bottom w:val="none" w:sz="0" w:space="0" w:color="auto"/>
        <w:right w:val="none" w:sz="0" w:space="0" w:color="auto"/>
      </w:divBdr>
    </w:div>
    <w:div w:id="485709537">
      <w:bodyDiv w:val="1"/>
      <w:marLeft w:val="0"/>
      <w:marRight w:val="0"/>
      <w:marTop w:val="0"/>
      <w:marBottom w:val="0"/>
      <w:divBdr>
        <w:top w:val="none" w:sz="0" w:space="0" w:color="auto"/>
        <w:left w:val="none" w:sz="0" w:space="0" w:color="auto"/>
        <w:bottom w:val="none" w:sz="0" w:space="0" w:color="auto"/>
        <w:right w:val="none" w:sz="0" w:space="0" w:color="auto"/>
      </w:divBdr>
      <w:divsChild>
        <w:div w:id="152069329">
          <w:marLeft w:val="994"/>
          <w:marRight w:val="0"/>
          <w:marTop w:val="0"/>
          <w:marBottom w:val="60"/>
          <w:divBdr>
            <w:top w:val="none" w:sz="0" w:space="0" w:color="auto"/>
            <w:left w:val="none" w:sz="0" w:space="0" w:color="auto"/>
            <w:bottom w:val="none" w:sz="0" w:space="0" w:color="auto"/>
            <w:right w:val="none" w:sz="0" w:space="0" w:color="auto"/>
          </w:divBdr>
        </w:div>
        <w:div w:id="244653769">
          <w:marLeft w:val="994"/>
          <w:marRight w:val="0"/>
          <w:marTop w:val="0"/>
          <w:marBottom w:val="60"/>
          <w:divBdr>
            <w:top w:val="none" w:sz="0" w:space="0" w:color="auto"/>
            <w:left w:val="none" w:sz="0" w:space="0" w:color="auto"/>
            <w:bottom w:val="none" w:sz="0" w:space="0" w:color="auto"/>
            <w:right w:val="none" w:sz="0" w:space="0" w:color="auto"/>
          </w:divBdr>
        </w:div>
        <w:div w:id="582565549">
          <w:marLeft w:val="994"/>
          <w:marRight w:val="0"/>
          <w:marTop w:val="0"/>
          <w:marBottom w:val="60"/>
          <w:divBdr>
            <w:top w:val="none" w:sz="0" w:space="0" w:color="auto"/>
            <w:left w:val="none" w:sz="0" w:space="0" w:color="auto"/>
            <w:bottom w:val="none" w:sz="0" w:space="0" w:color="auto"/>
            <w:right w:val="none" w:sz="0" w:space="0" w:color="auto"/>
          </w:divBdr>
        </w:div>
        <w:div w:id="1200972147">
          <w:marLeft w:val="994"/>
          <w:marRight w:val="0"/>
          <w:marTop w:val="0"/>
          <w:marBottom w:val="60"/>
          <w:divBdr>
            <w:top w:val="none" w:sz="0" w:space="0" w:color="auto"/>
            <w:left w:val="none" w:sz="0" w:space="0" w:color="auto"/>
            <w:bottom w:val="none" w:sz="0" w:space="0" w:color="auto"/>
            <w:right w:val="none" w:sz="0" w:space="0" w:color="auto"/>
          </w:divBdr>
        </w:div>
      </w:divsChild>
    </w:div>
    <w:div w:id="486171862">
      <w:bodyDiv w:val="1"/>
      <w:marLeft w:val="0"/>
      <w:marRight w:val="0"/>
      <w:marTop w:val="0"/>
      <w:marBottom w:val="0"/>
      <w:divBdr>
        <w:top w:val="none" w:sz="0" w:space="0" w:color="auto"/>
        <w:left w:val="none" w:sz="0" w:space="0" w:color="auto"/>
        <w:bottom w:val="none" w:sz="0" w:space="0" w:color="auto"/>
        <w:right w:val="none" w:sz="0" w:space="0" w:color="auto"/>
      </w:divBdr>
    </w:div>
    <w:div w:id="486357648">
      <w:bodyDiv w:val="1"/>
      <w:marLeft w:val="0"/>
      <w:marRight w:val="0"/>
      <w:marTop w:val="0"/>
      <w:marBottom w:val="0"/>
      <w:divBdr>
        <w:top w:val="none" w:sz="0" w:space="0" w:color="auto"/>
        <w:left w:val="none" w:sz="0" w:space="0" w:color="auto"/>
        <w:bottom w:val="none" w:sz="0" w:space="0" w:color="auto"/>
        <w:right w:val="none" w:sz="0" w:space="0" w:color="auto"/>
      </w:divBdr>
    </w:div>
    <w:div w:id="486479069">
      <w:bodyDiv w:val="1"/>
      <w:marLeft w:val="0"/>
      <w:marRight w:val="0"/>
      <w:marTop w:val="0"/>
      <w:marBottom w:val="0"/>
      <w:divBdr>
        <w:top w:val="none" w:sz="0" w:space="0" w:color="auto"/>
        <w:left w:val="none" w:sz="0" w:space="0" w:color="auto"/>
        <w:bottom w:val="none" w:sz="0" w:space="0" w:color="auto"/>
        <w:right w:val="none" w:sz="0" w:space="0" w:color="auto"/>
      </w:divBdr>
    </w:div>
    <w:div w:id="486824605">
      <w:bodyDiv w:val="1"/>
      <w:marLeft w:val="0"/>
      <w:marRight w:val="0"/>
      <w:marTop w:val="0"/>
      <w:marBottom w:val="0"/>
      <w:divBdr>
        <w:top w:val="none" w:sz="0" w:space="0" w:color="auto"/>
        <w:left w:val="none" w:sz="0" w:space="0" w:color="auto"/>
        <w:bottom w:val="none" w:sz="0" w:space="0" w:color="auto"/>
        <w:right w:val="none" w:sz="0" w:space="0" w:color="auto"/>
      </w:divBdr>
    </w:div>
    <w:div w:id="486871238">
      <w:bodyDiv w:val="1"/>
      <w:marLeft w:val="0"/>
      <w:marRight w:val="0"/>
      <w:marTop w:val="0"/>
      <w:marBottom w:val="0"/>
      <w:divBdr>
        <w:top w:val="none" w:sz="0" w:space="0" w:color="auto"/>
        <w:left w:val="none" w:sz="0" w:space="0" w:color="auto"/>
        <w:bottom w:val="none" w:sz="0" w:space="0" w:color="auto"/>
        <w:right w:val="none" w:sz="0" w:space="0" w:color="auto"/>
      </w:divBdr>
    </w:div>
    <w:div w:id="486899028">
      <w:bodyDiv w:val="1"/>
      <w:marLeft w:val="0"/>
      <w:marRight w:val="0"/>
      <w:marTop w:val="0"/>
      <w:marBottom w:val="0"/>
      <w:divBdr>
        <w:top w:val="none" w:sz="0" w:space="0" w:color="auto"/>
        <w:left w:val="none" w:sz="0" w:space="0" w:color="auto"/>
        <w:bottom w:val="none" w:sz="0" w:space="0" w:color="auto"/>
        <w:right w:val="none" w:sz="0" w:space="0" w:color="auto"/>
      </w:divBdr>
    </w:div>
    <w:div w:id="486941954">
      <w:bodyDiv w:val="1"/>
      <w:marLeft w:val="0"/>
      <w:marRight w:val="0"/>
      <w:marTop w:val="0"/>
      <w:marBottom w:val="0"/>
      <w:divBdr>
        <w:top w:val="none" w:sz="0" w:space="0" w:color="auto"/>
        <w:left w:val="none" w:sz="0" w:space="0" w:color="auto"/>
        <w:bottom w:val="none" w:sz="0" w:space="0" w:color="auto"/>
        <w:right w:val="none" w:sz="0" w:space="0" w:color="auto"/>
      </w:divBdr>
    </w:div>
    <w:div w:id="487399862">
      <w:bodyDiv w:val="1"/>
      <w:marLeft w:val="0"/>
      <w:marRight w:val="0"/>
      <w:marTop w:val="0"/>
      <w:marBottom w:val="0"/>
      <w:divBdr>
        <w:top w:val="none" w:sz="0" w:space="0" w:color="auto"/>
        <w:left w:val="none" w:sz="0" w:space="0" w:color="auto"/>
        <w:bottom w:val="none" w:sz="0" w:space="0" w:color="auto"/>
        <w:right w:val="none" w:sz="0" w:space="0" w:color="auto"/>
      </w:divBdr>
    </w:div>
    <w:div w:id="487862892">
      <w:bodyDiv w:val="1"/>
      <w:marLeft w:val="0"/>
      <w:marRight w:val="0"/>
      <w:marTop w:val="0"/>
      <w:marBottom w:val="0"/>
      <w:divBdr>
        <w:top w:val="none" w:sz="0" w:space="0" w:color="auto"/>
        <w:left w:val="none" w:sz="0" w:space="0" w:color="auto"/>
        <w:bottom w:val="none" w:sz="0" w:space="0" w:color="auto"/>
        <w:right w:val="none" w:sz="0" w:space="0" w:color="auto"/>
      </w:divBdr>
    </w:div>
    <w:div w:id="487870562">
      <w:bodyDiv w:val="1"/>
      <w:marLeft w:val="0"/>
      <w:marRight w:val="0"/>
      <w:marTop w:val="0"/>
      <w:marBottom w:val="0"/>
      <w:divBdr>
        <w:top w:val="none" w:sz="0" w:space="0" w:color="auto"/>
        <w:left w:val="none" w:sz="0" w:space="0" w:color="auto"/>
        <w:bottom w:val="none" w:sz="0" w:space="0" w:color="auto"/>
        <w:right w:val="none" w:sz="0" w:space="0" w:color="auto"/>
      </w:divBdr>
    </w:div>
    <w:div w:id="488594376">
      <w:bodyDiv w:val="1"/>
      <w:marLeft w:val="0"/>
      <w:marRight w:val="0"/>
      <w:marTop w:val="0"/>
      <w:marBottom w:val="0"/>
      <w:divBdr>
        <w:top w:val="none" w:sz="0" w:space="0" w:color="auto"/>
        <w:left w:val="none" w:sz="0" w:space="0" w:color="auto"/>
        <w:bottom w:val="none" w:sz="0" w:space="0" w:color="auto"/>
        <w:right w:val="none" w:sz="0" w:space="0" w:color="auto"/>
      </w:divBdr>
    </w:div>
    <w:div w:id="488983111">
      <w:bodyDiv w:val="1"/>
      <w:marLeft w:val="0"/>
      <w:marRight w:val="0"/>
      <w:marTop w:val="0"/>
      <w:marBottom w:val="0"/>
      <w:divBdr>
        <w:top w:val="none" w:sz="0" w:space="0" w:color="auto"/>
        <w:left w:val="none" w:sz="0" w:space="0" w:color="auto"/>
        <w:bottom w:val="none" w:sz="0" w:space="0" w:color="auto"/>
        <w:right w:val="none" w:sz="0" w:space="0" w:color="auto"/>
      </w:divBdr>
    </w:div>
    <w:div w:id="490146195">
      <w:bodyDiv w:val="1"/>
      <w:marLeft w:val="0"/>
      <w:marRight w:val="0"/>
      <w:marTop w:val="0"/>
      <w:marBottom w:val="0"/>
      <w:divBdr>
        <w:top w:val="none" w:sz="0" w:space="0" w:color="auto"/>
        <w:left w:val="none" w:sz="0" w:space="0" w:color="auto"/>
        <w:bottom w:val="none" w:sz="0" w:space="0" w:color="auto"/>
        <w:right w:val="none" w:sz="0" w:space="0" w:color="auto"/>
      </w:divBdr>
    </w:div>
    <w:div w:id="490487849">
      <w:bodyDiv w:val="1"/>
      <w:marLeft w:val="0"/>
      <w:marRight w:val="0"/>
      <w:marTop w:val="0"/>
      <w:marBottom w:val="0"/>
      <w:divBdr>
        <w:top w:val="none" w:sz="0" w:space="0" w:color="auto"/>
        <w:left w:val="none" w:sz="0" w:space="0" w:color="auto"/>
        <w:bottom w:val="none" w:sz="0" w:space="0" w:color="auto"/>
        <w:right w:val="none" w:sz="0" w:space="0" w:color="auto"/>
      </w:divBdr>
    </w:div>
    <w:div w:id="490491235">
      <w:bodyDiv w:val="1"/>
      <w:marLeft w:val="0"/>
      <w:marRight w:val="0"/>
      <w:marTop w:val="0"/>
      <w:marBottom w:val="0"/>
      <w:divBdr>
        <w:top w:val="none" w:sz="0" w:space="0" w:color="auto"/>
        <w:left w:val="none" w:sz="0" w:space="0" w:color="auto"/>
        <w:bottom w:val="none" w:sz="0" w:space="0" w:color="auto"/>
        <w:right w:val="none" w:sz="0" w:space="0" w:color="auto"/>
      </w:divBdr>
    </w:div>
    <w:div w:id="491458515">
      <w:bodyDiv w:val="1"/>
      <w:marLeft w:val="0"/>
      <w:marRight w:val="0"/>
      <w:marTop w:val="0"/>
      <w:marBottom w:val="0"/>
      <w:divBdr>
        <w:top w:val="none" w:sz="0" w:space="0" w:color="auto"/>
        <w:left w:val="none" w:sz="0" w:space="0" w:color="auto"/>
        <w:bottom w:val="none" w:sz="0" w:space="0" w:color="auto"/>
        <w:right w:val="none" w:sz="0" w:space="0" w:color="auto"/>
      </w:divBdr>
    </w:div>
    <w:div w:id="491532093">
      <w:bodyDiv w:val="1"/>
      <w:marLeft w:val="0"/>
      <w:marRight w:val="0"/>
      <w:marTop w:val="0"/>
      <w:marBottom w:val="0"/>
      <w:divBdr>
        <w:top w:val="none" w:sz="0" w:space="0" w:color="auto"/>
        <w:left w:val="none" w:sz="0" w:space="0" w:color="auto"/>
        <w:bottom w:val="none" w:sz="0" w:space="0" w:color="auto"/>
        <w:right w:val="none" w:sz="0" w:space="0" w:color="auto"/>
      </w:divBdr>
    </w:div>
    <w:div w:id="491677899">
      <w:bodyDiv w:val="1"/>
      <w:marLeft w:val="0"/>
      <w:marRight w:val="0"/>
      <w:marTop w:val="0"/>
      <w:marBottom w:val="0"/>
      <w:divBdr>
        <w:top w:val="none" w:sz="0" w:space="0" w:color="auto"/>
        <w:left w:val="none" w:sz="0" w:space="0" w:color="auto"/>
        <w:bottom w:val="none" w:sz="0" w:space="0" w:color="auto"/>
        <w:right w:val="none" w:sz="0" w:space="0" w:color="auto"/>
      </w:divBdr>
    </w:div>
    <w:div w:id="492183939">
      <w:bodyDiv w:val="1"/>
      <w:marLeft w:val="0"/>
      <w:marRight w:val="0"/>
      <w:marTop w:val="0"/>
      <w:marBottom w:val="0"/>
      <w:divBdr>
        <w:top w:val="none" w:sz="0" w:space="0" w:color="auto"/>
        <w:left w:val="none" w:sz="0" w:space="0" w:color="auto"/>
        <w:bottom w:val="none" w:sz="0" w:space="0" w:color="auto"/>
        <w:right w:val="none" w:sz="0" w:space="0" w:color="auto"/>
      </w:divBdr>
    </w:div>
    <w:div w:id="493648531">
      <w:bodyDiv w:val="1"/>
      <w:marLeft w:val="0"/>
      <w:marRight w:val="0"/>
      <w:marTop w:val="0"/>
      <w:marBottom w:val="0"/>
      <w:divBdr>
        <w:top w:val="none" w:sz="0" w:space="0" w:color="auto"/>
        <w:left w:val="none" w:sz="0" w:space="0" w:color="auto"/>
        <w:bottom w:val="none" w:sz="0" w:space="0" w:color="auto"/>
        <w:right w:val="none" w:sz="0" w:space="0" w:color="auto"/>
      </w:divBdr>
    </w:div>
    <w:div w:id="494339138">
      <w:bodyDiv w:val="1"/>
      <w:marLeft w:val="0"/>
      <w:marRight w:val="0"/>
      <w:marTop w:val="0"/>
      <w:marBottom w:val="0"/>
      <w:divBdr>
        <w:top w:val="none" w:sz="0" w:space="0" w:color="auto"/>
        <w:left w:val="none" w:sz="0" w:space="0" w:color="auto"/>
        <w:bottom w:val="none" w:sz="0" w:space="0" w:color="auto"/>
        <w:right w:val="none" w:sz="0" w:space="0" w:color="auto"/>
      </w:divBdr>
    </w:div>
    <w:div w:id="494733261">
      <w:bodyDiv w:val="1"/>
      <w:marLeft w:val="0"/>
      <w:marRight w:val="0"/>
      <w:marTop w:val="0"/>
      <w:marBottom w:val="0"/>
      <w:divBdr>
        <w:top w:val="none" w:sz="0" w:space="0" w:color="auto"/>
        <w:left w:val="none" w:sz="0" w:space="0" w:color="auto"/>
        <w:bottom w:val="none" w:sz="0" w:space="0" w:color="auto"/>
        <w:right w:val="none" w:sz="0" w:space="0" w:color="auto"/>
      </w:divBdr>
    </w:div>
    <w:div w:id="495154139">
      <w:bodyDiv w:val="1"/>
      <w:marLeft w:val="0"/>
      <w:marRight w:val="0"/>
      <w:marTop w:val="0"/>
      <w:marBottom w:val="0"/>
      <w:divBdr>
        <w:top w:val="none" w:sz="0" w:space="0" w:color="auto"/>
        <w:left w:val="none" w:sz="0" w:space="0" w:color="auto"/>
        <w:bottom w:val="none" w:sz="0" w:space="0" w:color="auto"/>
        <w:right w:val="none" w:sz="0" w:space="0" w:color="auto"/>
      </w:divBdr>
    </w:div>
    <w:div w:id="495877656">
      <w:bodyDiv w:val="1"/>
      <w:marLeft w:val="0"/>
      <w:marRight w:val="0"/>
      <w:marTop w:val="0"/>
      <w:marBottom w:val="0"/>
      <w:divBdr>
        <w:top w:val="none" w:sz="0" w:space="0" w:color="auto"/>
        <w:left w:val="none" w:sz="0" w:space="0" w:color="auto"/>
        <w:bottom w:val="none" w:sz="0" w:space="0" w:color="auto"/>
        <w:right w:val="none" w:sz="0" w:space="0" w:color="auto"/>
      </w:divBdr>
    </w:div>
    <w:div w:id="495918918">
      <w:bodyDiv w:val="1"/>
      <w:marLeft w:val="0"/>
      <w:marRight w:val="0"/>
      <w:marTop w:val="0"/>
      <w:marBottom w:val="0"/>
      <w:divBdr>
        <w:top w:val="none" w:sz="0" w:space="0" w:color="auto"/>
        <w:left w:val="none" w:sz="0" w:space="0" w:color="auto"/>
        <w:bottom w:val="none" w:sz="0" w:space="0" w:color="auto"/>
        <w:right w:val="none" w:sz="0" w:space="0" w:color="auto"/>
      </w:divBdr>
    </w:div>
    <w:div w:id="496189405">
      <w:bodyDiv w:val="1"/>
      <w:marLeft w:val="0"/>
      <w:marRight w:val="0"/>
      <w:marTop w:val="0"/>
      <w:marBottom w:val="0"/>
      <w:divBdr>
        <w:top w:val="none" w:sz="0" w:space="0" w:color="auto"/>
        <w:left w:val="none" w:sz="0" w:space="0" w:color="auto"/>
        <w:bottom w:val="none" w:sz="0" w:space="0" w:color="auto"/>
        <w:right w:val="none" w:sz="0" w:space="0" w:color="auto"/>
      </w:divBdr>
    </w:div>
    <w:div w:id="496579220">
      <w:bodyDiv w:val="1"/>
      <w:marLeft w:val="0"/>
      <w:marRight w:val="0"/>
      <w:marTop w:val="0"/>
      <w:marBottom w:val="0"/>
      <w:divBdr>
        <w:top w:val="none" w:sz="0" w:space="0" w:color="auto"/>
        <w:left w:val="none" w:sz="0" w:space="0" w:color="auto"/>
        <w:bottom w:val="none" w:sz="0" w:space="0" w:color="auto"/>
        <w:right w:val="none" w:sz="0" w:space="0" w:color="auto"/>
      </w:divBdr>
    </w:div>
    <w:div w:id="497304119">
      <w:bodyDiv w:val="1"/>
      <w:marLeft w:val="0"/>
      <w:marRight w:val="0"/>
      <w:marTop w:val="0"/>
      <w:marBottom w:val="0"/>
      <w:divBdr>
        <w:top w:val="none" w:sz="0" w:space="0" w:color="auto"/>
        <w:left w:val="none" w:sz="0" w:space="0" w:color="auto"/>
        <w:bottom w:val="none" w:sz="0" w:space="0" w:color="auto"/>
        <w:right w:val="none" w:sz="0" w:space="0" w:color="auto"/>
      </w:divBdr>
    </w:div>
    <w:div w:id="497774951">
      <w:bodyDiv w:val="1"/>
      <w:marLeft w:val="0"/>
      <w:marRight w:val="0"/>
      <w:marTop w:val="0"/>
      <w:marBottom w:val="0"/>
      <w:divBdr>
        <w:top w:val="none" w:sz="0" w:space="0" w:color="auto"/>
        <w:left w:val="none" w:sz="0" w:space="0" w:color="auto"/>
        <w:bottom w:val="none" w:sz="0" w:space="0" w:color="auto"/>
        <w:right w:val="none" w:sz="0" w:space="0" w:color="auto"/>
      </w:divBdr>
    </w:div>
    <w:div w:id="499122435">
      <w:bodyDiv w:val="1"/>
      <w:marLeft w:val="0"/>
      <w:marRight w:val="0"/>
      <w:marTop w:val="0"/>
      <w:marBottom w:val="0"/>
      <w:divBdr>
        <w:top w:val="none" w:sz="0" w:space="0" w:color="auto"/>
        <w:left w:val="none" w:sz="0" w:space="0" w:color="auto"/>
        <w:bottom w:val="none" w:sz="0" w:space="0" w:color="auto"/>
        <w:right w:val="none" w:sz="0" w:space="0" w:color="auto"/>
      </w:divBdr>
    </w:div>
    <w:div w:id="501242023">
      <w:bodyDiv w:val="1"/>
      <w:marLeft w:val="0"/>
      <w:marRight w:val="0"/>
      <w:marTop w:val="0"/>
      <w:marBottom w:val="0"/>
      <w:divBdr>
        <w:top w:val="none" w:sz="0" w:space="0" w:color="auto"/>
        <w:left w:val="none" w:sz="0" w:space="0" w:color="auto"/>
        <w:bottom w:val="none" w:sz="0" w:space="0" w:color="auto"/>
        <w:right w:val="none" w:sz="0" w:space="0" w:color="auto"/>
      </w:divBdr>
    </w:div>
    <w:div w:id="501630093">
      <w:bodyDiv w:val="1"/>
      <w:marLeft w:val="0"/>
      <w:marRight w:val="0"/>
      <w:marTop w:val="0"/>
      <w:marBottom w:val="0"/>
      <w:divBdr>
        <w:top w:val="none" w:sz="0" w:space="0" w:color="auto"/>
        <w:left w:val="none" w:sz="0" w:space="0" w:color="auto"/>
        <w:bottom w:val="none" w:sz="0" w:space="0" w:color="auto"/>
        <w:right w:val="none" w:sz="0" w:space="0" w:color="auto"/>
      </w:divBdr>
    </w:div>
    <w:div w:id="503058731">
      <w:bodyDiv w:val="1"/>
      <w:marLeft w:val="0"/>
      <w:marRight w:val="0"/>
      <w:marTop w:val="0"/>
      <w:marBottom w:val="0"/>
      <w:divBdr>
        <w:top w:val="none" w:sz="0" w:space="0" w:color="auto"/>
        <w:left w:val="none" w:sz="0" w:space="0" w:color="auto"/>
        <w:bottom w:val="none" w:sz="0" w:space="0" w:color="auto"/>
        <w:right w:val="none" w:sz="0" w:space="0" w:color="auto"/>
      </w:divBdr>
    </w:div>
    <w:div w:id="503666131">
      <w:bodyDiv w:val="1"/>
      <w:marLeft w:val="0"/>
      <w:marRight w:val="0"/>
      <w:marTop w:val="0"/>
      <w:marBottom w:val="0"/>
      <w:divBdr>
        <w:top w:val="none" w:sz="0" w:space="0" w:color="auto"/>
        <w:left w:val="none" w:sz="0" w:space="0" w:color="auto"/>
        <w:bottom w:val="none" w:sz="0" w:space="0" w:color="auto"/>
        <w:right w:val="none" w:sz="0" w:space="0" w:color="auto"/>
      </w:divBdr>
    </w:div>
    <w:div w:id="504515921">
      <w:bodyDiv w:val="1"/>
      <w:marLeft w:val="0"/>
      <w:marRight w:val="0"/>
      <w:marTop w:val="0"/>
      <w:marBottom w:val="0"/>
      <w:divBdr>
        <w:top w:val="none" w:sz="0" w:space="0" w:color="auto"/>
        <w:left w:val="none" w:sz="0" w:space="0" w:color="auto"/>
        <w:bottom w:val="none" w:sz="0" w:space="0" w:color="auto"/>
        <w:right w:val="none" w:sz="0" w:space="0" w:color="auto"/>
      </w:divBdr>
    </w:div>
    <w:div w:id="504977988">
      <w:bodyDiv w:val="1"/>
      <w:marLeft w:val="0"/>
      <w:marRight w:val="0"/>
      <w:marTop w:val="0"/>
      <w:marBottom w:val="0"/>
      <w:divBdr>
        <w:top w:val="none" w:sz="0" w:space="0" w:color="auto"/>
        <w:left w:val="none" w:sz="0" w:space="0" w:color="auto"/>
        <w:bottom w:val="none" w:sz="0" w:space="0" w:color="auto"/>
        <w:right w:val="none" w:sz="0" w:space="0" w:color="auto"/>
      </w:divBdr>
    </w:div>
    <w:div w:id="506136419">
      <w:bodyDiv w:val="1"/>
      <w:marLeft w:val="0"/>
      <w:marRight w:val="0"/>
      <w:marTop w:val="0"/>
      <w:marBottom w:val="0"/>
      <w:divBdr>
        <w:top w:val="none" w:sz="0" w:space="0" w:color="auto"/>
        <w:left w:val="none" w:sz="0" w:space="0" w:color="auto"/>
        <w:bottom w:val="none" w:sz="0" w:space="0" w:color="auto"/>
        <w:right w:val="none" w:sz="0" w:space="0" w:color="auto"/>
      </w:divBdr>
    </w:div>
    <w:div w:id="506287117">
      <w:bodyDiv w:val="1"/>
      <w:marLeft w:val="0"/>
      <w:marRight w:val="0"/>
      <w:marTop w:val="0"/>
      <w:marBottom w:val="0"/>
      <w:divBdr>
        <w:top w:val="none" w:sz="0" w:space="0" w:color="auto"/>
        <w:left w:val="none" w:sz="0" w:space="0" w:color="auto"/>
        <w:bottom w:val="none" w:sz="0" w:space="0" w:color="auto"/>
        <w:right w:val="none" w:sz="0" w:space="0" w:color="auto"/>
      </w:divBdr>
    </w:div>
    <w:div w:id="506873700">
      <w:bodyDiv w:val="1"/>
      <w:marLeft w:val="0"/>
      <w:marRight w:val="0"/>
      <w:marTop w:val="0"/>
      <w:marBottom w:val="0"/>
      <w:divBdr>
        <w:top w:val="none" w:sz="0" w:space="0" w:color="auto"/>
        <w:left w:val="none" w:sz="0" w:space="0" w:color="auto"/>
        <w:bottom w:val="none" w:sz="0" w:space="0" w:color="auto"/>
        <w:right w:val="none" w:sz="0" w:space="0" w:color="auto"/>
      </w:divBdr>
    </w:div>
    <w:div w:id="507208720">
      <w:bodyDiv w:val="1"/>
      <w:marLeft w:val="0"/>
      <w:marRight w:val="0"/>
      <w:marTop w:val="0"/>
      <w:marBottom w:val="0"/>
      <w:divBdr>
        <w:top w:val="none" w:sz="0" w:space="0" w:color="auto"/>
        <w:left w:val="none" w:sz="0" w:space="0" w:color="auto"/>
        <w:bottom w:val="none" w:sz="0" w:space="0" w:color="auto"/>
        <w:right w:val="none" w:sz="0" w:space="0" w:color="auto"/>
      </w:divBdr>
    </w:div>
    <w:div w:id="508646150">
      <w:bodyDiv w:val="1"/>
      <w:marLeft w:val="0"/>
      <w:marRight w:val="0"/>
      <w:marTop w:val="0"/>
      <w:marBottom w:val="0"/>
      <w:divBdr>
        <w:top w:val="none" w:sz="0" w:space="0" w:color="auto"/>
        <w:left w:val="none" w:sz="0" w:space="0" w:color="auto"/>
        <w:bottom w:val="none" w:sz="0" w:space="0" w:color="auto"/>
        <w:right w:val="none" w:sz="0" w:space="0" w:color="auto"/>
      </w:divBdr>
      <w:divsChild>
        <w:div w:id="1256403205">
          <w:marLeft w:val="274"/>
          <w:marRight w:val="0"/>
          <w:marTop w:val="0"/>
          <w:marBottom w:val="0"/>
          <w:divBdr>
            <w:top w:val="none" w:sz="0" w:space="0" w:color="auto"/>
            <w:left w:val="none" w:sz="0" w:space="0" w:color="auto"/>
            <w:bottom w:val="none" w:sz="0" w:space="0" w:color="auto"/>
            <w:right w:val="none" w:sz="0" w:space="0" w:color="auto"/>
          </w:divBdr>
        </w:div>
      </w:divsChild>
    </w:div>
    <w:div w:id="509756079">
      <w:bodyDiv w:val="1"/>
      <w:marLeft w:val="0"/>
      <w:marRight w:val="0"/>
      <w:marTop w:val="0"/>
      <w:marBottom w:val="0"/>
      <w:divBdr>
        <w:top w:val="none" w:sz="0" w:space="0" w:color="auto"/>
        <w:left w:val="none" w:sz="0" w:space="0" w:color="auto"/>
        <w:bottom w:val="none" w:sz="0" w:space="0" w:color="auto"/>
        <w:right w:val="none" w:sz="0" w:space="0" w:color="auto"/>
      </w:divBdr>
    </w:div>
    <w:div w:id="510024596">
      <w:bodyDiv w:val="1"/>
      <w:marLeft w:val="0"/>
      <w:marRight w:val="0"/>
      <w:marTop w:val="0"/>
      <w:marBottom w:val="0"/>
      <w:divBdr>
        <w:top w:val="none" w:sz="0" w:space="0" w:color="auto"/>
        <w:left w:val="none" w:sz="0" w:space="0" w:color="auto"/>
        <w:bottom w:val="none" w:sz="0" w:space="0" w:color="auto"/>
        <w:right w:val="none" w:sz="0" w:space="0" w:color="auto"/>
      </w:divBdr>
    </w:div>
    <w:div w:id="510878550">
      <w:bodyDiv w:val="1"/>
      <w:marLeft w:val="0"/>
      <w:marRight w:val="0"/>
      <w:marTop w:val="0"/>
      <w:marBottom w:val="0"/>
      <w:divBdr>
        <w:top w:val="none" w:sz="0" w:space="0" w:color="auto"/>
        <w:left w:val="none" w:sz="0" w:space="0" w:color="auto"/>
        <w:bottom w:val="none" w:sz="0" w:space="0" w:color="auto"/>
        <w:right w:val="none" w:sz="0" w:space="0" w:color="auto"/>
      </w:divBdr>
    </w:div>
    <w:div w:id="511722806">
      <w:bodyDiv w:val="1"/>
      <w:marLeft w:val="0"/>
      <w:marRight w:val="0"/>
      <w:marTop w:val="0"/>
      <w:marBottom w:val="0"/>
      <w:divBdr>
        <w:top w:val="none" w:sz="0" w:space="0" w:color="auto"/>
        <w:left w:val="none" w:sz="0" w:space="0" w:color="auto"/>
        <w:bottom w:val="none" w:sz="0" w:space="0" w:color="auto"/>
        <w:right w:val="none" w:sz="0" w:space="0" w:color="auto"/>
      </w:divBdr>
    </w:div>
    <w:div w:id="512035975">
      <w:bodyDiv w:val="1"/>
      <w:marLeft w:val="0"/>
      <w:marRight w:val="0"/>
      <w:marTop w:val="0"/>
      <w:marBottom w:val="0"/>
      <w:divBdr>
        <w:top w:val="none" w:sz="0" w:space="0" w:color="auto"/>
        <w:left w:val="none" w:sz="0" w:space="0" w:color="auto"/>
        <w:bottom w:val="none" w:sz="0" w:space="0" w:color="auto"/>
        <w:right w:val="none" w:sz="0" w:space="0" w:color="auto"/>
      </w:divBdr>
    </w:div>
    <w:div w:id="512493278">
      <w:bodyDiv w:val="1"/>
      <w:marLeft w:val="0"/>
      <w:marRight w:val="0"/>
      <w:marTop w:val="0"/>
      <w:marBottom w:val="0"/>
      <w:divBdr>
        <w:top w:val="none" w:sz="0" w:space="0" w:color="auto"/>
        <w:left w:val="none" w:sz="0" w:space="0" w:color="auto"/>
        <w:bottom w:val="none" w:sz="0" w:space="0" w:color="auto"/>
        <w:right w:val="none" w:sz="0" w:space="0" w:color="auto"/>
      </w:divBdr>
    </w:div>
    <w:div w:id="513568495">
      <w:bodyDiv w:val="1"/>
      <w:marLeft w:val="0"/>
      <w:marRight w:val="0"/>
      <w:marTop w:val="0"/>
      <w:marBottom w:val="0"/>
      <w:divBdr>
        <w:top w:val="none" w:sz="0" w:space="0" w:color="auto"/>
        <w:left w:val="none" w:sz="0" w:space="0" w:color="auto"/>
        <w:bottom w:val="none" w:sz="0" w:space="0" w:color="auto"/>
        <w:right w:val="none" w:sz="0" w:space="0" w:color="auto"/>
      </w:divBdr>
    </w:div>
    <w:div w:id="514228216">
      <w:bodyDiv w:val="1"/>
      <w:marLeft w:val="0"/>
      <w:marRight w:val="0"/>
      <w:marTop w:val="0"/>
      <w:marBottom w:val="0"/>
      <w:divBdr>
        <w:top w:val="none" w:sz="0" w:space="0" w:color="auto"/>
        <w:left w:val="none" w:sz="0" w:space="0" w:color="auto"/>
        <w:bottom w:val="none" w:sz="0" w:space="0" w:color="auto"/>
        <w:right w:val="none" w:sz="0" w:space="0" w:color="auto"/>
      </w:divBdr>
    </w:div>
    <w:div w:id="514461100">
      <w:bodyDiv w:val="1"/>
      <w:marLeft w:val="0"/>
      <w:marRight w:val="0"/>
      <w:marTop w:val="0"/>
      <w:marBottom w:val="0"/>
      <w:divBdr>
        <w:top w:val="none" w:sz="0" w:space="0" w:color="auto"/>
        <w:left w:val="none" w:sz="0" w:space="0" w:color="auto"/>
        <w:bottom w:val="none" w:sz="0" w:space="0" w:color="auto"/>
        <w:right w:val="none" w:sz="0" w:space="0" w:color="auto"/>
      </w:divBdr>
    </w:div>
    <w:div w:id="514541447">
      <w:bodyDiv w:val="1"/>
      <w:marLeft w:val="0"/>
      <w:marRight w:val="0"/>
      <w:marTop w:val="0"/>
      <w:marBottom w:val="0"/>
      <w:divBdr>
        <w:top w:val="none" w:sz="0" w:space="0" w:color="auto"/>
        <w:left w:val="none" w:sz="0" w:space="0" w:color="auto"/>
        <w:bottom w:val="none" w:sz="0" w:space="0" w:color="auto"/>
        <w:right w:val="none" w:sz="0" w:space="0" w:color="auto"/>
      </w:divBdr>
    </w:div>
    <w:div w:id="515341636">
      <w:bodyDiv w:val="1"/>
      <w:marLeft w:val="0"/>
      <w:marRight w:val="0"/>
      <w:marTop w:val="0"/>
      <w:marBottom w:val="0"/>
      <w:divBdr>
        <w:top w:val="none" w:sz="0" w:space="0" w:color="auto"/>
        <w:left w:val="none" w:sz="0" w:space="0" w:color="auto"/>
        <w:bottom w:val="none" w:sz="0" w:space="0" w:color="auto"/>
        <w:right w:val="none" w:sz="0" w:space="0" w:color="auto"/>
      </w:divBdr>
    </w:div>
    <w:div w:id="516966389">
      <w:bodyDiv w:val="1"/>
      <w:marLeft w:val="0"/>
      <w:marRight w:val="0"/>
      <w:marTop w:val="0"/>
      <w:marBottom w:val="0"/>
      <w:divBdr>
        <w:top w:val="none" w:sz="0" w:space="0" w:color="auto"/>
        <w:left w:val="none" w:sz="0" w:space="0" w:color="auto"/>
        <w:bottom w:val="none" w:sz="0" w:space="0" w:color="auto"/>
        <w:right w:val="none" w:sz="0" w:space="0" w:color="auto"/>
      </w:divBdr>
    </w:div>
    <w:div w:id="517043763">
      <w:bodyDiv w:val="1"/>
      <w:marLeft w:val="0"/>
      <w:marRight w:val="0"/>
      <w:marTop w:val="0"/>
      <w:marBottom w:val="0"/>
      <w:divBdr>
        <w:top w:val="none" w:sz="0" w:space="0" w:color="auto"/>
        <w:left w:val="none" w:sz="0" w:space="0" w:color="auto"/>
        <w:bottom w:val="none" w:sz="0" w:space="0" w:color="auto"/>
        <w:right w:val="none" w:sz="0" w:space="0" w:color="auto"/>
      </w:divBdr>
    </w:div>
    <w:div w:id="517740418">
      <w:bodyDiv w:val="1"/>
      <w:marLeft w:val="0"/>
      <w:marRight w:val="0"/>
      <w:marTop w:val="0"/>
      <w:marBottom w:val="0"/>
      <w:divBdr>
        <w:top w:val="none" w:sz="0" w:space="0" w:color="auto"/>
        <w:left w:val="none" w:sz="0" w:space="0" w:color="auto"/>
        <w:bottom w:val="none" w:sz="0" w:space="0" w:color="auto"/>
        <w:right w:val="none" w:sz="0" w:space="0" w:color="auto"/>
      </w:divBdr>
    </w:div>
    <w:div w:id="518617643">
      <w:bodyDiv w:val="1"/>
      <w:marLeft w:val="0"/>
      <w:marRight w:val="0"/>
      <w:marTop w:val="0"/>
      <w:marBottom w:val="0"/>
      <w:divBdr>
        <w:top w:val="none" w:sz="0" w:space="0" w:color="auto"/>
        <w:left w:val="none" w:sz="0" w:space="0" w:color="auto"/>
        <w:bottom w:val="none" w:sz="0" w:space="0" w:color="auto"/>
        <w:right w:val="none" w:sz="0" w:space="0" w:color="auto"/>
      </w:divBdr>
    </w:div>
    <w:div w:id="518785262">
      <w:bodyDiv w:val="1"/>
      <w:marLeft w:val="0"/>
      <w:marRight w:val="0"/>
      <w:marTop w:val="0"/>
      <w:marBottom w:val="0"/>
      <w:divBdr>
        <w:top w:val="none" w:sz="0" w:space="0" w:color="auto"/>
        <w:left w:val="none" w:sz="0" w:space="0" w:color="auto"/>
        <w:bottom w:val="none" w:sz="0" w:space="0" w:color="auto"/>
        <w:right w:val="none" w:sz="0" w:space="0" w:color="auto"/>
      </w:divBdr>
    </w:div>
    <w:div w:id="519004235">
      <w:bodyDiv w:val="1"/>
      <w:marLeft w:val="0"/>
      <w:marRight w:val="0"/>
      <w:marTop w:val="0"/>
      <w:marBottom w:val="0"/>
      <w:divBdr>
        <w:top w:val="none" w:sz="0" w:space="0" w:color="auto"/>
        <w:left w:val="none" w:sz="0" w:space="0" w:color="auto"/>
        <w:bottom w:val="none" w:sz="0" w:space="0" w:color="auto"/>
        <w:right w:val="none" w:sz="0" w:space="0" w:color="auto"/>
      </w:divBdr>
    </w:div>
    <w:div w:id="519007571">
      <w:bodyDiv w:val="1"/>
      <w:marLeft w:val="0"/>
      <w:marRight w:val="0"/>
      <w:marTop w:val="0"/>
      <w:marBottom w:val="0"/>
      <w:divBdr>
        <w:top w:val="none" w:sz="0" w:space="0" w:color="auto"/>
        <w:left w:val="none" w:sz="0" w:space="0" w:color="auto"/>
        <w:bottom w:val="none" w:sz="0" w:space="0" w:color="auto"/>
        <w:right w:val="none" w:sz="0" w:space="0" w:color="auto"/>
      </w:divBdr>
    </w:div>
    <w:div w:id="519125686">
      <w:bodyDiv w:val="1"/>
      <w:marLeft w:val="0"/>
      <w:marRight w:val="0"/>
      <w:marTop w:val="0"/>
      <w:marBottom w:val="0"/>
      <w:divBdr>
        <w:top w:val="none" w:sz="0" w:space="0" w:color="auto"/>
        <w:left w:val="none" w:sz="0" w:space="0" w:color="auto"/>
        <w:bottom w:val="none" w:sz="0" w:space="0" w:color="auto"/>
        <w:right w:val="none" w:sz="0" w:space="0" w:color="auto"/>
      </w:divBdr>
    </w:div>
    <w:div w:id="519970623">
      <w:bodyDiv w:val="1"/>
      <w:marLeft w:val="0"/>
      <w:marRight w:val="0"/>
      <w:marTop w:val="0"/>
      <w:marBottom w:val="0"/>
      <w:divBdr>
        <w:top w:val="none" w:sz="0" w:space="0" w:color="auto"/>
        <w:left w:val="none" w:sz="0" w:space="0" w:color="auto"/>
        <w:bottom w:val="none" w:sz="0" w:space="0" w:color="auto"/>
        <w:right w:val="none" w:sz="0" w:space="0" w:color="auto"/>
      </w:divBdr>
    </w:div>
    <w:div w:id="520893813">
      <w:bodyDiv w:val="1"/>
      <w:marLeft w:val="0"/>
      <w:marRight w:val="0"/>
      <w:marTop w:val="0"/>
      <w:marBottom w:val="0"/>
      <w:divBdr>
        <w:top w:val="none" w:sz="0" w:space="0" w:color="auto"/>
        <w:left w:val="none" w:sz="0" w:space="0" w:color="auto"/>
        <w:bottom w:val="none" w:sz="0" w:space="0" w:color="auto"/>
        <w:right w:val="none" w:sz="0" w:space="0" w:color="auto"/>
      </w:divBdr>
    </w:div>
    <w:div w:id="520897180">
      <w:bodyDiv w:val="1"/>
      <w:marLeft w:val="0"/>
      <w:marRight w:val="0"/>
      <w:marTop w:val="0"/>
      <w:marBottom w:val="0"/>
      <w:divBdr>
        <w:top w:val="none" w:sz="0" w:space="0" w:color="auto"/>
        <w:left w:val="none" w:sz="0" w:space="0" w:color="auto"/>
        <w:bottom w:val="none" w:sz="0" w:space="0" w:color="auto"/>
        <w:right w:val="none" w:sz="0" w:space="0" w:color="auto"/>
      </w:divBdr>
    </w:div>
    <w:div w:id="520973698">
      <w:bodyDiv w:val="1"/>
      <w:marLeft w:val="0"/>
      <w:marRight w:val="0"/>
      <w:marTop w:val="0"/>
      <w:marBottom w:val="0"/>
      <w:divBdr>
        <w:top w:val="none" w:sz="0" w:space="0" w:color="auto"/>
        <w:left w:val="none" w:sz="0" w:space="0" w:color="auto"/>
        <w:bottom w:val="none" w:sz="0" w:space="0" w:color="auto"/>
        <w:right w:val="none" w:sz="0" w:space="0" w:color="auto"/>
      </w:divBdr>
    </w:div>
    <w:div w:id="520975534">
      <w:bodyDiv w:val="1"/>
      <w:marLeft w:val="0"/>
      <w:marRight w:val="0"/>
      <w:marTop w:val="0"/>
      <w:marBottom w:val="0"/>
      <w:divBdr>
        <w:top w:val="none" w:sz="0" w:space="0" w:color="auto"/>
        <w:left w:val="none" w:sz="0" w:space="0" w:color="auto"/>
        <w:bottom w:val="none" w:sz="0" w:space="0" w:color="auto"/>
        <w:right w:val="none" w:sz="0" w:space="0" w:color="auto"/>
      </w:divBdr>
    </w:div>
    <w:div w:id="521280552">
      <w:bodyDiv w:val="1"/>
      <w:marLeft w:val="0"/>
      <w:marRight w:val="0"/>
      <w:marTop w:val="0"/>
      <w:marBottom w:val="0"/>
      <w:divBdr>
        <w:top w:val="none" w:sz="0" w:space="0" w:color="auto"/>
        <w:left w:val="none" w:sz="0" w:space="0" w:color="auto"/>
        <w:bottom w:val="none" w:sz="0" w:space="0" w:color="auto"/>
        <w:right w:val="none" w:sz="0" w:space="0" w:color="auto"/>
      </w:divBdr>
    </w:div>
    <w:div w:id="522673675">
      <w:bodyDiv w:val="1"/>
      <w:marLeft w:val="0"/>
      <w:marRight w:val="0"/>
      <w:marTop w:val="0"/>
      <w:marBottom w:val="0"/>
      <w:divBdr>
        <w:top w:val="none" w:sz="0" w:space="0" w:color="auto"/>
        <w:left w:val="none" w:sz="0" w:space="0" w:color="auto"/>
        <w:bottom w:val="none" w:sz="0" w:space="0" w:color="auto"/>
        <w:right w:val="none" w:sz="0" w:space="0" w:color="auto"/>
      </w:divBdr>
    </w:div>
    <w:div w:id="522977983">
      <w:bodyDiv w:val="1"/>
      <w:marLeft w:val="0"/>
      <w:marRight w:val="0"/>
      <w:marTop w:val="0"/>
      <w:marBottom w:val="0"/>
      <w:divBdr>
        <w:top w:val="none" w:sz="0" w:space="0" w:color="auto"/>
        <w:left w:val="none" w:sz="0" w:space="0" w:color="auto"/>
        <w:bottom w:val="none" w:sz="0" w:space="0" w:color="auto"/>
        <w:right w:val="none" w:sz="0" w:space="0" w:color="auto"/>
      </w:divBdr>
    </w:div>
    <w:div w:id="522983747">
      <w:bodyDiv w:val="1"/>
      <w:marLeft w:val="0"/>
      <w:marRight w:val="0"/>
      <w:marTop w:val="0"/>
      <w:marBottom w:val="0"/>
      <w:divBdr>
        <w:top w:val="none" w:sz="0" w:space="0" w:color="auto"/>
        <w:left w:val="none" w:sz="0" w:space="0" w:color="auto"/>
        <w:bottom w:val="none" w:sz="0" w:space="0" w:color="auto"/>
        <w:right w:val="none" w:sz="0" w:space="0" w:color="auto"/>
      </w:divBdr>
    </w:div>
    <w:div w:id="523136411">
      <w:bodyDiv w:val="1"/>
      <w:marLeft w:val="0"/>
      <w:marRight w:val="0"/>
      <w:marTop w:val="0"/>
      <w:marBottom w:val="0"/>
      <w:divBdr>
        <w:top w:val="none" w:sz="0" w:space="0" w:color="auto"/>
        <w:left w:val="none" w:sz="0" w:space="0" w:color="auto"/>
        <w:bottom w:val="none" w:sz="0" w:space="0" w:color="auto"/>
        <w:right w:val="none" w:sz="0" w:space="0" w:color="auto"/>
      </w:divBdr>
    </w:div>
    <w:div w:id="523787413">
      <w:bodyDiv w:val="1"/>
      <w:marLeft w:val="0"/>
      <w:marRight w:val="0"/>
      <w:marTop w:val="0"/>
      <w:marBottom w:val="0"/>
      <w:divBdr>
        <w:top w:val="none" w:sz="0" w:space="0" w:color="auto"/>
        <w:left w:val="none" w:sz="0" w:space="0" w:color="auto"/>
        <w:bottom w:val="none" w:sz="0" w:space="0" w:color="auto"/>
        <w:right w:val="none" w:sz="0" w:space="0" w:color="auto"/>
      </w:divBdr>
    </w:div>
    <w:div w:id="523982554">
      <w:bodyDiv w:val="1"/>
      <w:marLeft w:val="0"/>
      <w:marRight w:val="0"/>
      <w:marTop w:val="0"/>
      <w:marBottom w:val="0"/>
      <w:divBdr>
        <w:top w:val="none" w:sz="0" w:space="0" w:color="auto"/>
        <w:left w:val="none" w:sz="0" w:space="0" w:color="auto"/>
        <w:bottom w:val="none" w:sz="0" w:space="0" w:color="auto"/>
        <w:right w:val="none" w:sz="0" w:space="0" w:color="auto"/>
      </w:divBdr>
    </w:div>
    <w:div w:id="524103421">
      <w:bodyDiv w:val="1"/>
      <w:marLeft w:val="0"/>
      <w:marRight w:val="0"/>
      <w:marTop w:val="0"/>
      <w:marBottom w:val="0"/>
      <w:divBdr>
        <w:top w:val="none" w:sz="0" w:space="0" w:color="auto"/>
        <w:left w:val="none" w:sz="0" w:space="0" w:color="auto"/>
        <w:bottom w:val="none" w:sz="0" w:space="0" w:color="auto"/>
        <w:right w:val="none" w:sz="0" w:space="0" w:color="auto"/>
      </w:divBdr>
    </w:div>
    <w:div w:id="525412751">
      <w:bodyDiv w:val="1"/>
      <w:marLeft w:val="0"/>
      <w:marRight w:val="0"/>
      <w:marTop w:val="0"/>
      <w:marBottom w:val="0"/>
      <w:divBdr>
        <w:top w:val="none" w:sz="0" w:space="0" w:color="auto"/>
        <w:left w:val="none" w:sz="0" w:space="0" w:color="auto"/>
        <w:bottom w:val="none" w:sz="0" w:space="0" w:color="auto"/>
        <w:right w:val="none" w:sz="0" w:space="0" w:color="auto"/>
      </w:divBdr>
    </w:div>
    <w:div w:id="525757310">
      <w:bodyDiv w:val="1"/>
      <w:marLeft w:val="0"/>
      <w:marRight w:val="0"/>
      <w:marTop w:val="0"/>
      <w:marBottom w:val="0"/>
      <w:divBdr>
        <w:top w:val="none" w:sz="0" w:space="0" w:color="auto"/>
        <w:left w:val="none" w:sz="0" w:space="0" w:color="auto"/>
        <w:bottom w:val="none" w:sz="0" w:space="0" w:color="auto"/>
        <w:right w:val="none" w:sz="0" w:space="0" w:color="auto"/>
      </w:divBdr>
    </w:div>
    <w:div w:id="527529247">
      <w:bodyDiv w:val="1"/>
      <w:marLeft w:val="0"/>
      <w:marRight w:val="0"/>
      <w:marTop w:val="0"/>
      <w:marBottom w:val="0"/>
      <w:divBdr>
        <w:top w:val="none" w:sz="0" w:space="0" w:color="auto"/>
        <w:left w:val="none" w:sz="0" w:space="0" w:color="auto"/>
        <w:bottom w:val="none" w:sz="0" w:space="0" w:color="auto"/>
        <w:right w:val="none" w:sz="0" w:space="0" w:color="auto"/>
      </w:divBdr>
    </w:div>
    <w:div w:id="527569038">
      <w:bodyDiv w:val="1"/>
      <w:marLeft w:val="0"/>
      <w:marRight w:val="0"/>
      <w:marTop w:val="0"/>
      <w:marBottom w:val="0"/>
      <w:divBdr>
        <w:top w:val="none" w:sz="0" w:space="0" w:color="auto"/>
        <w:left w:val="none" w:sz="0" w:space="0" w:color="auto"/>
        <w:bottom w:val="none" w:sz="0" w:space="0" w:color="auto"/>
        <w:right w:val="none" w:sz="0" w:space="0" w:color="auto"/>
      </w:divBdr>
    </w:div>
    <w:div w:id="527573198">
      <w:bodyDiv w:val="1"/>
      <w:marLeft w:val="0"/>
      <w:marRight w:val="0"/>
      <w:marTop w:val="0"/>
      <w:marBottom w:val="0"/>
      <w:divBdr>
        <w:top w:val="none" w:sz="0" w:space="0" w:color="auto"/>
        <w:left w:val="none" w:sz="0" w:space="0" w:color="auto"/>
        <w:bottom w:val="none" w:sz="0" w:space="0" w:color="auto"/>
        <w:right w:val="none" w:sz="0" w:space="0" w:color="auto"/>
      </w:divBdr>
    </w:div>
    <w:div w:id="528220705">
      <w:bodyDiv w:val="1"/>
      <w:marLeft w:val="0"/>
      <w:marRight w:val="0"/>
      <w:marTop w:val="0"/>
      <w:marBottom w:val="0"/>
      <w:divBdr>
        <w:top w:val="none" w:sz="0" w:space="0" w:color="auto"/>
        <w:left w:val="none" w:sz="0" w:space="0" w:color="auto"/>
        <w:bottom w:val="none" w:sz="0" w:space="0" w:color="auto"/>
        <w:right w:val="none" w:sz="0" w:space="0" w:color="auto"/>
      </w:divBdr>
    </w:div>
    <w:div w:id="528875541">
      <w:bodyDiv w:val="1"/>
      <w:marLeft w:val="0"/>
      <w:marRight w:val="0"/>
      <w:marTop w:val="0"/>
      <w:marBottom w:val="0"/>
      <w:divBdr>
        <w:top w:val="none" w:sz="0" w:space="0" w:color="auto"/>
        <w:left w:val="none" w:sz="0" w:space="0" w:color="auto"/>
        <w:bottom w:val="none" w:sz="0" w:space="0" w:color="auto"/>
        <w:right w:val="none" w:sz="0" w:space="0" w:color="auto"/>
      </w:divBdr>
    </w:div>
    <w:div w:id="528879986">
      <w:bodyDiv w:val="1"/>
      <w:marLeft w:val="0"/>
      <w:marRight w:val="0"/>
      <w:marTop w:val="0"/>
      <w:marBottom w:val="0"/>
      <w:divBdr>
        <w:top w:val="none" w:sz="0" w:space="0" w:color="auto"/>
        <w:left w:val="none" w:sz="0" w:space="0" w:color="auto"/>
        <w:bottom w:val="none" w:sz="0" w:space="0" w:color="auto"/>
        <w:right w:val="none" w:sz="0" w:space="0" w:color="auto"/>
      </w:divBdr>
    </w:div>
    <w:div w:id="531461948">
      <w:bodyDiv w:val="1"/>
      <w:marLeft w:val="0"/>
      <w:marRight w:val="0"/>
      <w:marTop w:val="0"/>
      <w:marBottom w:val="0"/>
      <w:divBdr>
        <w:top w:val="none" w:sz="0" w:space="0" w:color="auto"/>
        <w:left w:val="none" w:sz="0" w:space="0" w:color="auto"/>
        <w:bottom w:val="none" w:sz="0" w:space="0" w:color="auto"/>
        <w:right w:val="none" w:sz="0" w:space="0" w:color="auto"/>
      </w:divBdr>
    </w:div>
    <w:div w:id="531724757">
      <w:bodyDiv w:val="1"/>
      <w:marLeft w:val="0"/>
      <w:marRight w:val="0"/>
      <w:marTop w:val="0"/>
      <w:marBottom w:val="0"/>
      <w:divBdr>
        <w:top w:val="none" w:sz="0" w:space="0" w:color="auto"/>
        <w:left w:val="none" w:sz="0" w:space="0" w:color="auto"/>
        <w:bottom w:val="none" w:sz="0" w:space="0" w:color="auto"/>
        <w:right w:val="none" w:sz="0" w:space="0" w:color="auto"/>
      </w:divBdr>
    </w:div>
    <w:div w:id="531960417">
      <w:bodyDiv w:val="1"/>
      <w:marLeft w:val="0"/>
      <w:marRight w:val="0"/>
      <w:marTop w:val="0"/>
      <w:marBottom w:val="0"/>
      <w:divBdr>
        <w:top w:val="none" w:sz="0" w:space="0" w:color="auto"/>
        <w:left w:val="none" w:sz="0" w:space="0" w:color="auto"/>
        <w:bottom w:val="none" w:sz="0" w:space="0" w:color="auto"/>
        <w:right w:val="none" w:sz="0" w:space="0" w:color="auto"/>
      </w:divBdr>
    </w:div>
    <w:div w:id="532042744">
      <w:bodyDiv w:val="1"/>
      <w:marLeft w:val="0"/>
      <w:marRight w:val="0"/>
      <w:marTop w:val="0"/>
      <w:marBottom w:val="0"/>
      <w:divBdr>
        <w:top w:val="none" w:sz="0" w:space="0" w:color="auto"/>
        <w:left w:val="none" w:sz="0" w:space="0" w:color="auto"/>
        <w:bottom w:val="none" w:sz="0" w:space="0" w:color="auto"/>
        <w:right w:val="none" w:sz="0" w:space="0" w:color="auto"/>
      </w:divBdr>
    </w:div>
    <w:div w:id="532614132">
      <w:bodyDiv w:val="1"/>
      <w:marLeft w:val="0"/>
      <w:marRight w:val="0"/>
      <w:marTop w:val="0"/>
      <w:marBottom w:val="0"/>
      <w:divBdr>
        <w:top w:val="none" w:sz="0" w:space="0" w:color="auto"/>
        <w:left w:val="none" w:sz="0" w:space="0" w:color="auto"/>
        <w:bottom w:val="none" w:sz="0" w:space="0" w:color="auto"/>
        <w:right w:val="none" w:sz="0" w:space="0" w:color="auto"/>
      </w:divBdr>
      <w:divsChild>
        <w:div w:id="696585975">
          <w:marLeft w:val="0"/>
          <w:marRight w:val="0"/>
          <w:marTop w:val="0"/>
          <w:marBottom w:val="0"/>
          <w:divBdr>
            <w:top w:val="none" w:sz="0" w:space="0" w:color="auto"/>
            <w:left w:val="none" w:sz="0" w:space="0" w:color="auto"/>
            <w:bottom w:val="none" w:sz="0" w:space="0" w:color="auto"/>
            <w:right w:val="none" w:sz="0" w:space="0" w:color="auto"/>
          </w:divBdr>
          <w:divsChild>
            <w:div w:id="168644748">
              <w:marLeft w:val="0"/>
              <w:marRight w:val="0"/>
              <w:marTop w:val="0"/>
              <w:marBottom w:val="0"/>
              <w:divBdr>
                <w:top w:val="none" w:sz="0" w:space="0" w:color="auto"/>
                <w:left w:val="none" w:sz="0" w:space="0" w:color="auto"/>
                <w:bottom w:val="none" w:sz="0" w:space="0" w:color="auto"/>
                <w:right w:val="none" w:sz="0" w:space="0" w:color="auto"/>
              </w:divBdr>
              <w:divsChild>
                <w:div w:id="16818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961966">
      <w:bodyDiv w:val="1"/>
      <w:marLeft w:val="0"/>
      <w:marRight w:val="0"/>
      <w:marTop w:val="0"/>
      <w:marBottom w:val="0"/>
      <w:divBdr>
        <w:top w:val="none" w:sz="0" w:space="0" w:color="auto"/>
        <w:left w:val="none" w:sz="0" w:space="0" w:color="auto"/>
        <w:bottom w:val="none" w:sz="0" w:space="0" w:color="auto"/>
        <w:right w:val="none" w:sz="0" w:space="0" w:color="auto"/>
      </w:divBdr>
    </w:div>
    <w:div w:id="533077941">
      <w:bodyDiv w:val="1"/>
      <w:marLeft w:val="0"/>
      <w:marRight w:val="0"/>
      <w:marTop w:val="0"/>
      <w:marBottom w:val="0"/>
      <w:divBdr>
        <w:top w:val="none" w:sz="0" w:space="0" w:color="auto"/>
        <w:left w:val="none" w:sz="0" w:space="0" w:color="auto"/>
        <w:bottom w:val="none" w:sz="0" w:space="0" w:color="auto"/>
        <w:right w:val="none" w:sz="0" w:space="0" w:color="auto"/>
      </w:divBdr>
    </w:div>
    <w:div w:id="533663665">
      <w:bodyDiv w:val="1"/>
      <w:marLeft w:val="0"/>
      <w:marRight w:val="0"/>
      <w:marTop w:val="0"/>
      <w:marBottom w:val="0"/>
      <w:divBdr>
        <w:top w:val="none" w:sz="0" w:space="0" w:color="auto"/>
        <w:left w:val="none" w:sz="0" w:space="0" w:color="auto"/>
        <w:bottom w:val="none" w:sz="0" w:space="0" w:color="auto"/>
        <w:right w:val="none" w:sz="0" w:space="0" w:color="auto"/>
      </w:divBdr>
    </w:div>
    <w:div w:id="534005807">
      <w:bodyDiv w:val="1"/>
      <w:marLeft w:val="0"/>
      <w:marRight w:val="0"/>
      <w:marTop w:val="0"/>
      <w:marBottom w:val="0"/>
      <w:divBdr>
        <w:top w:val="none" w:sz="0" w:space="0" w:color="auto"/>
        <w:left w:val="none" w:sz="0" w:space="0" w:color="auto"/>
        <w:bottom w:val="none" w:sz="0" w:space="0" w:color="auto"/>
        <w:right w:val="none" w:sz="0" w:space="0" w:color="auto"/>
      </w:divBdr>
    </w:div>
    <w:div w:id="535436225">
      <w:bodyDiv w:val="1"/>
      <w:marLeft w:val="0"/>
      <w:marRight w:val="0"/>
      <w:marTop w:val="0"/>
      <w:marBottom w:val="0"/>
      <w:divBdr>
        <w:top w:val="none" w:sz="0" w:space="0" w:color="auto"/>
        <w:left w:val="none" w:sz="0" w:space="0" w:color="auto"/>
        <w:bottom w:val="none" w:sz="0" w:space="0" w:color="auto"/>
        <w:right w:val="none" w:sz="0" w:space="0" w:color="auto"/>
      </w:divBdr>
    </w:div>
    <w:div w:id="535699865">
      <w:bodyDiv w:val="1"/>
      <w:marLeft w:val="0"/>
      <w:marRight w:val="0"/>
      <w:marTop w:val="0"/>
      <w:marBottom w:val="0"/>
      <w:divBdr>
        <w:top w:val="none" w:sz="0" w:space="0" w:color="auto"/>
        <w:left w:val="none" w:sz="0" w:space="0" w:color="auto"/>
        <w:bottom w:val="none" w:sz="0" w:space="0" w:color="auto"/>
        <w:right w:val="none" w:sz="0" w:space="0" w:color="auto"/>
      </w:divBdr>
    </w:div>
    <w:div w:id="535704763">
      <w:bodyDiv w:val="1"/>
      <w:marLeft w:val="0"/>
      <w:marRight w:val="0"/>
      <w:marTop w:val="0"/>
      <w:marBottom w:val="0"/>
      <w:divBdr>
        <w:top w:val="none" w:sz="0" w:space="0" w:color="auto"/>
        <w:left w:val="none" w:sz="0" w:space="0" w:color="auto"/>
        <w:bottom w:val="none" w:sz="0" w:space="0" w:color="auto"/>
        <w:right w:val="none" w:sz="0" w:space="0" w:color="auto"/>
      </w:divBdr>
    </w:div>
    <w:div w:id="536701226">
      <w:bodyDiv w:val="1"/>
      <w:marLeft w:val="0"/>
      <w:marRight w:val="0"/>
      <w:marTop w:val="0"/>
      <w:marBottom w:val="0"/>
      <w:divBdr>
        <w:top w:val="none" w:sz="0" w:space="0" w:color="auto"/>
        <w:left w:val="none" w:sz="0" w:space="0" w:color="auto"/>
        <w:bottom w:val="none" w:sz="0" w:space="0" w:color="auto"/>
        <w:right w:val="none" w:sz="0" w:space="0" w:color="auto"/>
      </w:divBdr>
    </w:div>
    <w:div w:id="538130507">
      <w:bodyDiv w:val="1"/>
      <w:marLeft w:val="0"/>
      <w:marRight w:val="0"/>
      <w:marTop w:val="0"/>
      <w:marBottom w:val="0"/>
      <w:divBdr>
        <w:top w:val="none" w:sz="0" w:space="0" w:color="auto"/>
        <w:left w:val="none" w:sz="0" w:space="0" w:color="auto"/>
        <w:bottom w:val="none" w:sz="0" w:space="0" w:color="auto"/>
        <w:right w:val="none" w:sz="0" w:space="0" w:color="auto"/>
      </w:divBdr>
    </w:div>
    <w:div w:id="539125242">
      <w:bodyDiv w:val="1"/>
      <w:marLeft w:val="0"/>
      <w:marRight w:val="0"/>
      <w:marTop w:val="0"/>
      <w:marBottom w:val="0"/>
      <w:divBdr>
        <w:top w:val="none" w:sz="0" w:space="0" w:color="auto"/>
        <w:left w:val="none" w:sz="0" w:space="0" w:color="auto"/>
        <w:bottom w:val="none" w:sz="0" w:space="0" w:color="auto"/>
        <w:right w:val="none" w:sz="0" w:space="0" w:color="auto"/>
      </w:divBdr>
    </w:div>
    <w:div w:id="539316987">
      <w:bodyDiv w:val="1"/>
      <w:marLeft w:val="0"/>
      <w:marRight w:val="0"/>
      <w:marTop w:val="0"/>
      <w:marBottom w:val="0"/>
      <w:divBdr>
        <w:top w:val="none" w:sz="0" w:space="0" w:color="auto"/>
        <w:left w:val="none" w:sz="0" w:space="0" w:color="auto"/>
        <w:bottom w:val="none" w:sz="0" w:space="0" w:color="auto"/>
        <w:right w:val="none" w:sz="0" w:space="0" w:color="auto"/>
      </w:divBdr>
    </w:div>
    <w:div w:id="539705951">
      <w:bodyDiv w:val="1"/>
      <w:marLeft w:val="0"/>
      <w:marRight w:val="0"/>
      <w:marTop w:val="0"/>
      <w:marBottom w:val="0"/>
      <w:divBdr>
        <w:top w:val="none" w:sz="0" w:space="0" w:color="auto"/>
        <w:left w:val="none" w:sz="0" w:space="0" w:color="auto"/>
        <w:bottom w:val="none" w:sz="0" w:space="0" w:color="auto"/>
        <w:right w:val="none" w:sz="0" w:space="0" w:color="auto"/>
      </w:divBdr>
    </w:div>
    <w:div w:id="540017659">
      <w:bodyDiv w:val="1"/>
      <w:marLeft w:val="0"/>
      <w:marRight w:val="0"/>
      <w:marTop w:val="0"/>
      <w:marBottom w:val="0"/>
      <w:divBdr>
        <w:top w:val="none" w:sz="0" w:space="0" w:color="auto"/>
        <w:left w:val="none" w:sz="0" w:space="0" w:color="auto"/>
        <w:bottom w:val="none" w:sz="0" w:space="0" w:color="auto"/>
        <w:right w:val="none" w:sz="0" w:space="0" w:color="auto"/>
      </w:divBdr>
    </w:div>
    <w:div w:id="540752083">
      <w:bodyDiv w:val="1"/>
      <w:marLeft w:val="0"/>
      <w:marRight w:val="0"/>
      <w:marTop w:val="0"/>
      <w:marBottom w:val="0"/>
      <w:divBdr>
        <w:top w:val="none" w:sz="0" w:space="0" w:color="auto"/>
        <w:left w:val="none" w:sz="0" w:space="0" w:color="auto"/>
        <w:bottom w:val="none" w:sz="0" w:space="0" w:color="auto"/>
        <w:right w:val="none" w:sz="0" w:space="0" w:color="auto"/>
      </w:divBdr>
    </w:div>
    <w:div w:id="542907656">
      <w:bodyDiv w:val="1"/>
      <w:marLeft w:val="0"/>
      <w:marRight w:val="0"/>
      <w:marTop w:val="0"/>
      <w:marBottom w:val="0"/>
      <w:divBdr>
        <w:top w:val="none" w:sz="0" w:space="0" w:color="auto"/>
        <w:left w:val="none" w:sz="0" w:space="0" w:color="auto"/>
        <w:bottom w:val="none" w:sz="0" w:space="0" w:color="auto"/>
        <w:right w:val="none" w:sz="0" w:space="0" w:color="auto"/>
      </w:divBdr>
    </w:div>
    <w:div w:id="543374128">
      <w:bodyDiv w:val="1"/>
      <w:marLeft w:val="0"/>
      <w:marRight w:val="0"/>
      <w:marTop w:val="0"/>
      <w:marBottom w:val="0"/>
      <w:divBdr>
        <w:top w:val="none" w:sz="0" w:space="0" w:color="auto"/>
        <w:left w:val="none" w:sz="0" w:space="0" w:color="auto"/>
        <w:bottom w:val="none" w:sz="0" w:space="0" w:color="auto"/>
        <w:right w:val="none" w:sz="0" w:space="0" w:color="auto"/>
      </w:divBdr>
    </w:div>
    <w:div w:id="544103193">
      <w:bodyDiv w:val="1"/>
      <w:marLeft w:val="0"/>
      <w:marRight w:val="0"/>
      <w:marTop w:val="0"/>
      <w:marBottom w:val="0"/>
      <w:divBdr>
        <w:top w:val="none" w:sz="0" w:space="0" w:color="auto"/>
        <w:left w:val="none" w:sz="0" w:space="0" w:color="auto"/>
        <w:bottom w:val="none" w:sz="0" w:space="0" w:color="auto"/>
        <w:right w:val="none" w:sz="0" w:space="0" w:color="auto"/>
      </w:divBdr>
    </w:div>
    <w:div w:id="544558565">
      <w:bodyDiv w:val="1"/>
      <w:marLeft w:val="0"/>
      <w:marRight w:val="0"/>
      <w:marTop w:val="0"/>
      <w:marBottom w:val="0"/>
      <w:divBdr>
        <w:top w:val="none" w:sz="0" w:space="0" w:color="auto"/>
        <w:left w:val="none" w:sz="0" w:space="0" w:color="auto"/>
        <w:bottom w:val="none" w:sz="0" w:space="0" w:color="auto"/>
        <w:right w:val="none" w:sz="0" w:space="0" w:color="auto"/>
      </w:divBdr>
    </w:div>
    <w:div w:id="546062865">
      <w:bodyDiv w:val="1"/>
      <w:marLeft w:val="0"/>
      <w:marRight w:val="0"/>
      <w:marTop w:val="0"/>
      <w:marBottom w:val="0"/>
      <w:divBdr>
        <w:top w:val="none" w:sz="0" w:space="0" w:color="auto"/>
        <w:left w:val="none" w:sz="0" w:space="0" w:color="auto"/>
        <w:bottom w:val="none" w:sz="0" w:space="0" w:color="auto"/>
        <w:right w:val="none" w:sz="0" w:space="0" w:color="auto"/>
      </w:divBdr>
    </w:div>
    <w:div w:id="546649542">
      <w:bodyDiv w:val="1"/>
      <w:marLeft w:val="0"/>
      <w:marRight w:val="0"/>
      <w:marTop w:val="0"/>
      <w:marBottom w:val="0"/>
      <w:divBdr>
        <w:top w:val="none" w:sz="0" w:space="0" w:color="auto"/>
        <w:left w:val="none" w:sz="0" w:space="0" w:color="auto"/>
        <w:bottom w:val="none" w:sz="0" w:space="0" w:color="auto"/>
        <w:right w:val="none" w:sz="0" w:space="0" w:color="auto"/>
      </w:divBdr>
    </w:div>
    <w:div w:id="546840669">
      <w:bodyDiv w:val="1"/>
      <w:marLeft w:val="0"/>
      <w:marRight w:val="0"/>
      <w:marTop w:val="0"/>
      <w:marBottom w:val="0"/>
      <w:divBdr>
        <w:top w:val="none" w:sz="0" w:space="0" w:color="auto"/>
        <w:left w:val="none" w:sz="0" w:space="0" w:color="auto"/>
        <w:bottom w:val="none" w:sz="0" w:space="0" w:color="auto"/>
        <w:right w:val="none" w:sz="0" w:space="0" w:color="auto"/>
      </w:divBdr>
      <w:divsChild>
        <w:div w:id="597838127">
          <w:marLeft w:val="0"/>
          <w:marRight w:val="0"/>
          <w:marTop w:val="0"/>
          <w:marBottom w:val="0"/>
          <w:divBdr>
            <w:top w:val="none" w:sz="0" w:space="0" w:color="auto"/>
            <w:left w:val="none" w:sz="0" w:space="0" w:color="auto"/>
            <w:bottom w:val="none" w:sz="0" w:space="0" w:color="auto"/>
            <w:right w:val="none" w:sz="0" w:space="0" w:color="auto"/>
          </w:divBdr>
          <w:divsChild>
            <w:div w:id="742532343">
              <w:marLeft w:val="0"/>
              <w:marRight w:val="0"/>
              <w:marTop w:val="0"/>
              <w:marBottom w:val="0"/>
              <w:divBdr>
                <w:top w:val="none" w:sz="0" w:space="0" w:color="auto"/>
                <w:left w:val="none" w:sz="0" w:space="0" w:color="auto"/>
                <w:bottom w:val="none" w:sz="0" w:space="0" w:color="auto"/>
                <w:right w:val="none" w:sz="0" w:space="0" w:color="auto"/>
              </w:divBdr>
              <w:divsChild>
                <w:div w:id="1862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035348">
      <w:bodyDiv w:val="1"/>
      <w:marLeft w:val="0"/>
      <w:marRight w:val="0"/>
      <w:marTop w:val="0"/>
      <w:marBottom w:val="0"/>
      <w:divBdr>
        <w:top w:val="none" w:sz="0" w:space="0" w:color="auto"/>
        <w:left w:val="none" w:sz="0" w:space="0" w:color="auto"/>
        <w:bottom w:val="none" w:sz="0" w:space="0" w:color="auto"/>
        <w:right w:val="none" w:sz="0" w:space="0" w:color="auto"/>
      </w:divBdr>
    </w:div>
    <w:div w:id="547769101">
      <w:bodyDiv w:val="1"/>
      <w:marLeft w:val="0"/>
      <w:marRight w:val="0"/>
      <w:marTop w:val="0"/>
      <w:marBottom w:val="0"/>
      <w:divBdr>
        <w:top w:val="none" w:sz="0" w:space="0" w:color="auto"/>
        <w:left w:val="none" w:sz="0" w:space="0" w:color="auto"/>
        <w:bottom w:val="none" w:sz="0" w:space="0" w:color="auto"/>
        <w:right w:val="none" w:sz="0" w:space="0" w:color="auto"/>
      </w:divBdr>
    </w:div>
    <w:div w:id="547844498">
      <w:bodyDiv w:val="1"/>
      <w:marLeft w:val="0"/>
      <w:marRight w:val="0"/>
      <w:marTop w:val="0"/>
      <w:marBottom w:val="0"/>
      <w:divBdr>
        <w:top w:val="none" w:sz="0" w:space="0" w:color="auto"/>
        <w:left w:val="none" w:sz="0" w:space="0" w:color="auto"/>
        <w:bottom w:val="none" w:sz="0" w:space="0" w:color="auto"/>
        <w:right w:val="none" w:sz="0" w:space="0" w:color="auto"/>
      </w:divBdr>
    </w:div>
    <w:div w:id="548036716">
      <w:bodyDiv w:val="1"/>
      <w:marLeft w:val="0"/>
      <w:marRight w:val="0"/>
      <w:marTop w:val="0"/>
      <w:marBottom w:val="0"/>
      <w:divBdr>
        <w:top w:val="none" w:sz="0" w:space="0" w:color="auto"/>
        <w:left w:val="none" w:sz="0" w:space="0" w:color="auto"/>
        <w:bottom w:val="none" w:sz="0" w:space="0" w:color="auto"/>
        <w:right w:val="none" w:sz="0" w:space="0" w:color="auto"/>
      </w:divBdr>
    </w:div>
    <w:div w:id="548105407">
      <w:bodyDiv w:val="1"/>
      <w:marLeft w:val="0"/>
      <w:marRight w:val="0"/>
      <w:marTop w:val="0"/>
      <w:marBottom w:val="0"/>
      <w:divBdr>
        <w:top w:val="none" w:sz="0" w:space="0" w:color="auto"/>
        <w:left w:val="none" w:sz="0" w:space="0" w:color="auto"/>
        <w:bottom w:val="none" w:sz="0" w:space="0" w:color="auto"/>
        <w:right w:val="none" w:sz="0" w:space="0" w:color="auto"/>
      </w:divBdr>
    </w:div>
    <w:div w:id="549070120">
      <w:bodyDiv w:val="1"/>
      <w:marLeft w:val="0"/>
      <w:marRight w:val="0"/>
      <w:marTop w:val="0"/>
      <w:marBottom w:val="0"/>
      <w:divBdr>
        <w:top w:val="none" w:sz="0" w:space="0" w:color="auto"/>
        <w:left w:val="none" w:sz="0" w:space="0" w:color="auto"/>
        <w:bottom w:val="none" w:sz="0" w:space="0" w:color="auto"/>
        <w:right w:val="none" w:sz="0" w:space="0" w:color="auto"/>
      </w:divBdr>
    </w:div>
    <w:div w:id="549079748">
      <w:bodyDiv w:val="1"/>
      <w:marLeft w:val="0"/>
      <w:marRight w:val="0"/>
      <w:marTop w:val="0"/>
      <w:marBottom w:val="0"/>
      <w:divBdr>
        <w:top w:val="none" w:sz="0" w:space="0" w:color="auto"/>
        <w:left w:val="none" w:sz="0" w:space="0" w:color="auto"/>
        <w:bottom w:val="none" w:sz="0" w:space="0" w:color="auto"/>
        <w:right w:val="none" w:sz="0" w:space="0" w:color="auto"/>
      </w:divBdr>
    </w:div>
    <w:div w:id="549461346">
      <w:bodyDiv w:val="1"/>
      <w:marLeft w:val="0"/>
      <w:marRight w:val="0"/>
      <w:marTop w:val="0"/>
      <w:marBottom w:val="0"/>
      <w:divBdr>
        <w:top w:val="none" w:sz="0" w:space="0" w:color="auto"/>
        <w:left w:val="none" w:sz="0" w:space="0" w:color="auto"/>
        <w:bottom w:val="none" w:sz="0" w:space="0" w:color="auto"/>
        <w:right w:val="none" w:sz="0" w:space="0" w:color="auto"/>
      </w:divBdr>
    </w:div>
    <w:div w:id="550075398">
      <w:bodyDiv w:val="1"/>
      <w:marLeft w:val="0"/>
      <w:marRight w:val="0"/>
      <w:marTop w:val="0"/>
      <w:marBottom w:val="0"/>
      <w:divBdr>
        <w:top w:val="none" w:sz="0" w:space="0" w:color="auto"/>
        <w:left w:val="none" w:sz="0" w:space="0" w:color="auto"/>
        <w:bottom w:val="none" w:sz="0" w:space="0" w:color="auto"/>
        <w:right w:val="none" w:sz="0" w:space="0" w:color="auto"/>
      </w:divBdr>
    </w:div>
    <w:div w:id="550269671">
      <w:bodyDiv w:val="1"/>
      <w:marLeft w:val="0"/>
      <w:marRight w:val="0"/>
      <w:marTop w:val="0"/>
      <w:marBottom w:val="0"/>
      <w:divBdr>
        <w:top w:val="none" w:sz="0" w:space="0" w:color="auto"/>
        <w:left w:val="none" w:sz="0" w:space="0" w:color="auto"/>
        <w:bottom w:val="none" w:sz="0" w:space="0" w:color="auto"/>
        <w:right w:val="none" w:sz="0" w:space="0" w:color="auto"/>
      </w:divBdr>
    </w:div>
    <w:div w:id="550309600">
      <w:bodyDiv w:val="1"/>
      <w:marLeft w:val="0"/>
      <w:marRight w:val="0"/>
      <w:marTop w:val="0"/>
      <w:marBottom w:val="0"/>
      <w:divBdr>
        <w:top w:val="none" w:sz="0" w:space="0" w:color="auto"/>
        <w:left w:val="none" w:sz="0" w:space="0" w:color="auto"/>
        <w:bottom w:val="none" w:sz="0" w:space="0" w:color="auto"/>
        <w:right w:val="none" w:sz="0" w:space="0" w:color="auto"/>
      </w:divBdr>
      <w:divsChild>
        <w:div w:id="182131488">
          <w:marLeft w:val="0"/>
          <w:marRight w:val="0"/>
          <w:marTop w:val="0"/>
          <w:marBottom w:val="0"/>
          <w:divBdr>
            <w:top w:val="none" w:sz="0" w:space="0" w:color="auto"/>
            <w:left w:val="none" w:sz="0" w:space="0" w:color="auto"/>
            <w:bottom w:val="none" w:sz="0" w:space="0" w:color="auto"/>
            <w:right w:val="none" w:sz="0" w:space="0" w:color="auto"/>
          </w:divBdr>
          <w:divsChild>
            <w:div w:id="1475289788">
              <w:marLeft w:val="0"/>
              <w:marRight w:val="0"/>
              <w:marTop w:val="0"/>
              <w:marBottom w:val="0"/>
              <w:divBdr>
                <w:top w:val="none" w:sz="0" w:space="0" w:color="auto"/>
                <w:left w:val="none" w:sz="0" w:space="0" w:color="auto"/>
                <w:bottom w:val="none" w:sz="0" w:space="0" w:color="auto"/>
                <w:right w:val="none" w:sz="0" w:space="0" w:color="auto"/>
              </w:divBdr>
              <w:divsChild>
                <w:div w:id="6825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650482">
      <w:bodyDiv w:val="1"/>
      <w:marLeft w:val="0"/>
      <w:marRight w:val="0"/>
      <w:marTop w:val="0"/>
      <w:marBottom w:val="0"/>
      <w:divBdr>
        <w:top w:val="none" w:sz="0" w:space="0" w:color="auto"/>
        <w:left w:val="none" w:sz="0" w:space="0" w:color="auto"/>
        <w:bottom w:val="none" w:sz="0" w:space="0" w:color="auto"/>
        <w:right w:val="none" w:sz="0" w:space="0" w:color="auto"/>
      </w:divBdr>
    </w:div>
    <w:div w:id="550772705">
      <w:bodyDiv w:val="1"/>
      <w:marLeft w:val="0"/>
      <w:marRight w:val="0"/>
      <w:marTop w:val="0"/>
      <w:marBottom w:val="0"/>
      <w:divBdr>
        <w:top w:val="none" w:sz="0" w:space="0" w:color="auto"/>
        <w:left w:val="none" w:sz="0" w:space="0" w:color="auto"/>
        <w:bottom w:val="none" w:sz="0" w:space="0" w:color="auto"/>
        <w:right w:val="none" w:sz="0" w:space="0" w:color="auto"/>
      </w:divBdr>
    </w:div>
    <w:div w:id="551041222">
      <w:bodyDiv w:val="1"/>
      <w:marLeft w:val="0"/>
      <w:marRight w:val="0"/>
      <w:marTop w:val="0"/>
      <w:marBottom w:val="0"/>
      <w:divBdr>
        <w:top w:val="none" w:sz="0" w:space="0" w:color="auto"/>
        <w:left w:val="none" w:sz="0" w:space="0" w:color="auto"/>
        <w:bottom w:val="none" w:sz="0" w:space="0" w:color="auto"/>
        <w:right w:val="none" w:sz="0" w:space="0" w:color="auto"/>
      </w:divBdr>
    </w:div>
    <w:div w:id="551622286">
      <w:bodyDiv w:val="1"/>
      <w:marLeft w:val="0"/>
      <w:marRight w:val="0"/>
      <w:marTop w:val="0"/>
      <w:marBottom w:val="0"/>
      <w:divBdr>
        <w:top w:val="none" w:sz="0" w:space="0" w:color="auto"/>
        <w:left w:val="none" w:sz="0" w:space="0" w:color="auto"/>
        <w:bottom w:val="none" w:sz="0" w:space="0" w:color="auto"/>
        <w:right w:val="none" w:sz="0" w:space="0" w:color="auto"/>
      </w:divBdr>
    </w:div>
    <w:div w:id="551885534">
      <w:bodyDiv w:val="1"/>
      <w:marLeft w:val="0"/>
      <w:marRight w:val="0"/>
      <w:marTop w:val="0"/>
      <w:marBottom w:val="0"/>
      <w:divBdr>
        <w:top w:val="none" w:sz="0" w:space="0" w:color="auto"/>
        <w:left w:val="none" w:sz="0" w:space="0" w:color="auto"/>
        <w:bottom w:val="none" w:sz="0" w:space="0" w:color="auto"/>
        <w:right w:val="none" w:sz="0" w:space="0" w:color="auto"/>
      </w:divBdr>
    </w:div>
    <w:div w:id="553547066">
      <w:bodyDiv w:val="1"/>
      <w:marLeft w:val="0"/>
      <w:marRight w:val="0"/>
      <w:marTop w:val="0"/>
      <w:marBottom w:val="0"/>
      <w:divBdr>
        <w:top w:val="none" w:sz="0" w:space="0" w:color="auto"/>
        <w:left w:val="none" w:sz="0" w:space="0" w:color="auto"/>
        <w:bottom w:val="none" w:sz="0" w:space="0" w:color="auto"/>
        <w:right w:val="none" w:sz="0" w:space="0" w:color="auto"/>
      </w:divBdr>
    </w:div>
    <w:div w:id="554312452">
      <w:bodyDiv w:val="1"/>
      <w:marLeft w:val="0"/>
      <w:marRight w:val="0"/>
      <w:marTop w:val="0"/>
      <w:marBottom w:val="0"/>
      <w:divBdr>
        <w:top w:val="none" w:sz="0" w:space="0" w:color="auto"/>
        <w:left w:val="none" w:sz="0" w:space="0" w:color="auto"/>
        <w:bottom w:val="none" w:sz="0" w:space="0" w:color="auto"/>
        <w:right w:val="none" w:sz="0" w:space="0" w:color="auto"/>
      </w:divBdr>
    </w:div>
    <w:div w:id="554317933">
      <w:bodyDiv w:val="1"/>
      <w:marLeft w:val="0"/>
      <w:marRight w:val="0"/>
      <w:marTop w:val="0"/>
      <w:marBottom w:val="0"/>
      <w:divBdr>
        <w:top w:val="none" w:sz="0" w:space="0" w:color="auto"/>
        <w:left w:val="none" w:sz="0" w:space="0" w:color="auto"/>
        <w:bottom w:val="none" w:sz="0" w:space="0" w:color="auto"/>
        <w:right w:val="none" w:sz="0" w:space="0" w:color="auto"/>
      </w:divBdr>
      <w:divsChild>
        <w:div w:id="86655635">
          <w:marLeft w:val="994"/>
          <w:marRight w:val="0"/>
          <w:marTop w:val="0"/>
          <w:marBottom w:val="60"/>
          <w:divBdr>
            <w:top w:val="none" w:sz="0" w:space="0" w:color="auto"/>
            <w:left w:val="none" w:sz="0" w:space="0" w:color="auto"/>
            <w:bottom w:val="none" w:sz="0" w:space="0" w:color="auto"/>
            <w:right w:val="none" w:sz="0" w:space="0" w:color="auto"/>
          </w:divBdr>
        </w:div>
        <w:div w:id="368066338">
          <w:marLeft w:val="994"/>
          <w:marRight w:val="0"/>
          <w:marTop w:val="0"/>
          <w:marBottom w:val="60"/>
          <w:divBdr>
            <w:top w:val="none" w:sz="0" w:space="0" w:color="auto"/>
            <w:left w:val="none" w:sz="0" w:space="0" w:color="auto"/>
            <w:bottom w:val="none" w:sz="0" w:space="0" w:color="auto"/>
            <w:right w:val="none" w:sz="0" w:space="0" w:color="auto"/>
          </w:divBdr>
        </w:div>
        <w:div w:id="2073691009">
          <w:marLeft w:val="994"/>
          <w:marRight w:val="0"/>
          <w:marTop w:val="0"/>
          <w:marBottom w:val="60"/>
          <w:divBdr>
            <w:top w:val="none" w:sz="0" w:space="0" w:color="auto"/>
            <w:left w:val="none" w:sz="0" w:space="0" w:color="auto"/>
            <w:bottom w:val="none" w:sz="0" w:space="0" w:color="auto"/>
            <w:right w:val="none" w:sz="0" w:space="0" w:color="auto"/>
          </w:divBdr>
        </w:div>
      </w:divsChild>
    </w:div>
    <w:div w:id="555120253">
      <w:bodyDiv w:val="1"/>
      <w:marLeft w:val="0"/>
      <w:marRight w:val="0"/>
      <w:marTop w:val="0"/>
      <w:marBottom w:val="0"/>
      <w:divBdr>
        <w:top w:val="none" w:sz="0" w:space="0" w:color="auto"/>
        <w:left w:val="none" w:sz="0" w:space="0" w:color="auto"/>
        <w:bottom w:val="none" w:sz="0" w:space="0" w:color="auto"/>
        <w:right w:val="none" w:sz="0" w:space="0" w:color="auto"/>
      </w:divBdr>
      <w:divsChild>
        <w:div w:id="1823694913">
          <w:marLeft w:val="0"/>
          <w:marRight w:val="0"/>
          <w:marTop w:val="0"/>
          <w:marBottom w:val="0"/>
          <w:divBdr>
            <w:top w:val="none" w:sz="0" w:space="0" w:color="auto"/>
            <w:left w:val="none" w:sz="0" w:space="0" w:color="auto"/>
            <w:bottom w:val="none" w:sz="0" w:space="0" w:color="auto"/>
            <w:right w:val="none" w:sz="0" w:space="0" w:color="auto"/>
          </w:divBdr>
        </w:div>
      </w:divsChild>
    </w:div>
    <w:div w:id="556819179">
      <w:bodyDiv w:val="1"/>
      <w:marLeft w:val="0"/>
      <w:marRight w:val="0"/>
      <w:marTop w:val="0"/>
      <w:marBottom w:val="0"/>
      <w:divBdr>
        <w:top w:val="none" w:sz="0" w:space="0" w:color="auto"/>
        <w:left w:val="none" w:sz="0" w:space="0" w:color="auto"/>
        <w:bottom w:val="none" w:sz="0" w:space="0" w:color="auto"/>
        <w:right w:val="none" w:sz="0" w:space="0" w:color="auto"/>
      </w:divBdr>
    </w:div>
    <w:div w:id="556865093">
      <w:bodyDiv w:val="1"/>
      <w:marLeft w:val="0"/>
      <w:marRight w:val="0"/>
      <w:marTop w:val="0"/>
      <w:marBottom w:val="0"/>
      <w:divBdr>
        <w:top w:val="none" w:sz="0" w:space="0" w:color="auto"/>
        <w:left w:val="none" w:sz="0" w:space="0" w:color="auto"/>
        <w:bottom w:val="none" w:sz="0" w:space="0" w:color="auto"/>
        <w:right w:val="none" w:sz="0" w:space="0" w:color="auto"/>
      </w:divBdr>
    </w:div>
    <w:div w:id="557547413">
      <w:bodyDiv w:val="1"/>
      <w:marLeft w:val="0"/>
      <w:marRight w:val="0"/>
      <w:marTop w:val="0"/>
      <w:marBottom w:val="0"/>
      <w:divBdr>
        <w:top w:val="none" w:sz="0" w:space="0" w:color="auto"/>
        <w:left w:val="none" w:sz="0" w:space="0" w:color="auto"/>
        <w:bottom w:val="none" w:sz="0" w:space="0" w:color="auto"/>
        <w:right w:val="none" w:sz="0" w:space="0" w:color="auto"/>
      </w:divBdr>
    </w:div>
    <w:div w:id="558437385">
      <w:bodyDiv w:val="1"/>
      <w:marLeft w:val="0"/>
      <w:marRight w:val="0"/>
      <w:marTop w:val="0"/>
      <w:marBottom w:val="0"/>
      <w:divBdr>
        <w:top w:val="none" w:sz="0" w:space="0" w:color="auto"/>
        <w:left w:val="none" w:sz="0" w:space="0" w:color="auto"/>
        <w:bottom w:val="none" w:sz="0" w:space="0" w:color="auto"/>
        <w:right w:val="none" w:sz="0" w:space="0" w:color="auto"/>
      </w:divBdr>
    </w:div>
    <w:div w:id="559245666">
      <w:bodyDiv w:val="1"/>
      <w:marLeft w:val="0"/>
      <w:marRight w:val="0"/>
      <w:marTop w:val="0"/>
      <w:marBottom w:val="0"/>
      <w:divBdr>
        <w:top w:val="none" w:sz="0" w:space="0" w:color="auto"/>
        <w:left w:val="none" w:sz="0" w:space="0" w:color="auto"/>
        <w:bottom w:val="none" w:sz="0" w:space="0" w:color="auto"/>
        <w:right w:val="none" w:sz="0" w:space="0" w:color="auto"/>
      </w:divBdr>
    </w:div>
    <w:div w:id="559361213">
      <w:bodyDiv w:val="1"/>
      <w:marLeft w:val="0"/>
      <w:marRight w:val="0"/>
      <w:marTop w:val="0"/>
      <w:marBottom w:val="0"/>
      <w:divBdr>
        <w:top w:val="none" w:sz="0" w:space="0" w:color="auto"/>
        <w:left w:val="none" w:sz="0" w:space="0" w:color="auto"/>
        <w:bottom w:val="none" w:sz="0" w:space="0" w:color="auto"/>
        <w:right w:val="none" w:sz="0" w:space="0" w:color="auto"/>
      </w:divBdr>
    </w:div>
    <w:div w:id="559444528">
      <w:bodyDiv w:val="1"/>
      <w:marLeft w:val="0"/>
      <w:marRight w:val="0"/>
      <w:marTop w:val="0"/>
      <w:marBottom w:val="0"/>
      <w:divBdr>
        <w:top w:val="none" w:sz="0" w:space="0" w:color="auto"/>
        <w:left w:val="none" w:sz="0" w:space="0" w:color="auto"/>
        <w:bottom w:val="none" w:sz="0" w:space="0" w:color="auto"/>
        <w:right w:val="none" w:sz="0" w:space="0" w:color="auto"/>
      </w:divBdr>
    </w:div>
    <w:div w:id="559487884">
      <w:bodyDiv w:val="1"/>
      <w:marLeft w:val="0"/>
      <w:marRight w:val="0"/>
      <w:marTop w:val="0"/>
      <w:marBottom w:val="0"/>
      <w:divBdr>
        <w:top w:val="none" w:sz="0" w:space="0" w:color="auto"/>
        <w:left w:val="none" w:sz="0" w:space="0" w:color="auto"/>
        <w:bottom w:val="none" w:sz="0" w:space="0" w:color="auto"/>
        <w:right w:val="none" w:sz="0" w:space="0" w:color="auto"/>
      </w:divBdr>
    </w:div>
    <w:div w:id="559754536">
      <w:bodyDiv w:val="1"/>
      <w:marLeft w:val="0"/>
      <w:marRight w:val="0"/>
      <w:marTop w:val="0"/>
      <w:marBottom w:val="0"/>
      <w:divBdr>
        <w:top w:val="none" w:sz="0" w:space="0" w:color="auto"/>
        <w:left w:val="none" w:sz="0" w:space="0" w:color="auto"/>
        <w:bottom w:val="none" w:sz="0" w:space="0" w:color="auto"/>
        <w:right w:val="none" w:sz="0" w:space="0" w:color="auto"/>
      </w:divBdr>
    </w:div>
    <w:div w:id="560755322">
      <w:bodyDiv w:val="1"/>
      <w:marLeft w:val="0"/>
      <w:marRight w:val="0"/>
      <w:marTop w:val="0"/>
      <w:marBottom w:val="0"/>
      <w:divBdr>
        <w:top w:val="none" w:sz="0" w:space="0" w:color="auto"/>
        <w:left w:val="none" w:sz="0" w:space="0" w:color="auto"/>
        <w:bottom w:val="none" w:sz="0" w:space="0" w:color="auto"/>
        <w:right w:val="none" w:sz="0" w:space="0" w:color="auto"/>
      </w:divBdr>
    </w:div>
    <w:div w:id="561257007">
      <w:bodyDiv w:val="1"/>
      <w:marLeft w:val="0"/>
      <w:marRight w:val="0"/>
      <w:marTop w:val="0"/>
      <w:marBottom w:val="0"/>
      <w:divBdr>
        <w:top w:val="none" w:sz="0" w:space="0" w:color="auto"/>
        <w:left w:val="none" w:sz="0" w:space="0" w:color="auto"/>
        <w:bottom w:val="none" w:sz="0" w:space="0" w:color="auto"/>
        <w:right w:val="none" w:sz="0" w:space="0" w:color="auto"/>
      </w:divBdr>
    </w:div>
    <w:div w:id="561408965">
      <w:bodyDiv w:val="1"/>
      <w:marLeft w:val="0"/>
      <w:marRight w:val="0"/>
      <w:marTop w:val="0"/>
      <w:marBottom w:val="0"/>
      <w:divBdr>
        <w:top w:val="none" w:sz="0" w:space="0" w:color="auto"/>
        <w:left w:val="none" w:sz="0" w:space="0" w:color="auto"/>
        <w:bottom w:val="none" w:sz="0" w:space="0" w:color="auto"/>
        <w:right w:val="none" w:sz="0" w:space="0" w:color="auto"/>
      </w:divBdr>
    </w:div>
    <w:div w:id="562252149">
      <w:bodyDiv w:val="1"/>
      <w:marLeft w:val="0"/>
      <w:marRight w:val="0"/>
      <w:marTop w:val="0"/>
      <w:marBottom w:val="0"/>
      <w:divBdr>
        <w:top w:val="none" w:sz="0" w:space="0" w:color="auto"/>
        <w:left w:val="none" w:sz="0" w:space="0" w:color="auto"/>
        <w:bottom w:val="none" w:sz="0" w:space="0" w:color="auto"/>
        <w:right w:val="none" w:sz="0" w:space="0" w:color="auto"/>
      </w:divBdr>
    </w:div>
    <w:div w:id="565261634">
      <w:bodyDiv w:val="1"/>
      <w:marLeft w:val="0"/>
      <w:marRight w:val="0"/>
      <w:marTop w:val="0"/>
      <w:marBottom w:val="0"/>
      <w:divBdr>
        <w:top w:val="none" w:sz="0" w:space="0" w:color="auto"/>
        <w:left w:val="none" w:sz="0" w:space="0" w:color="auto"/>
        <w:bottom w:val="none" w:sz="0" w:space="0" w:color="auto"/>
        <w:right w:val="none" w:sz="0" w:space="0" w:color="auto"/>
      </w:divBdr>
    </w:div>
    <w:div w:id="565342885">
      <w:bodyDiv w:val="1"/>
      <w:marLeft w:val="0"/>
      <w:marRight w:val="0"/>
      <w:marTop w:val="0"/>
      <w:marBottom w:val="0"/>
      <w:divBdr>
        <w:top w:val="none" w:sz="0" w:space="0" w:color="auto"/>
        <w:left w:val="none" w:sz="0" w:space="0" w:color="auto"/>
        <w:bottom w:val="none" w:sz="0" w:space="0" w:color="auto"/>
        <w:right w:val="none" w:sz="0" w:space="0" w:color="auto"/>
      </w:divBdr>
    </w:div>
    <w:div w:id="565343384">
      <w:bodyDiv w:val="1"/>
      <w:marLeft w:val="0"/>
      <w:marRight w:val="0"/>
      <w:marTop w:val="0"/>
      <w:marBottom w:val="0"/>
      <w:divBdr>
        <w:top w:val="none" w:sz="0" w:space="0" w:color="auto"/>
        <w:left w:val="none" w:sz="0" w:space="0" w:color="auto"/>
        <w:bottom w:val="none" w:sz="0" w:space="0" w:color="auto"/>
        <w:right w:val="none" w:sz="0" w:space="0" w:color="auto"/>
      </w:divBdr>
    </w:div>
    <w:div w:id="566960091">
      <w:bodyDiv w:val="1"/>
      <w:marLeft w:val="0"/>
      <w:marRight w:val="0"/>
      <w:marTop w:val="0"/>
      <w:marBottom w:val="0"/>
      <w:divBdr>
        <w:top w:val="none" w:sz="0" w:space="0" w:color="auto"/>
        <w:left w:val="none" w:sz="0" w:space="0" w:color="auto"/>
        <w:bottom w:val="none" w:sz="0" w:space="0" w:color="auto"/>
        <w:right w:val="none" w:sz="0" w:space="0" w:color="auto"/>
      </w:divBdr>
    </w:div>
    <w:div w:id="567157795">
      <w:bodyDiv w:val="1"/>
      <w:marLeft w:val="0"/>
      <w:marRight w:val="0"/>
      <w:marTop w:val="0"/>
      <w:marBottom w:val="0"/>
      <w:divBdr>
        <w:top w:val="none" w:sz="0" w:space="0" w:color="auto"/>
        <w:left w:val="none" w:sz="0" w:space="0" w:color="auto"/>
        <w:bottom w:val="none" w:sz="0" w:space="0" w:color="auto"/>
        <w:right w:val="none" w:sz="0" w:space="0" w:color="auto"/>
      </w:divBdr>
    </w:div>
    <w:div w:id="567424957">
      <w:bodyDiv w:val="1"/>
      <w:marLeft w:val="0"/>
      <w:marRight w:val="0"/>
      <w:marTop w:val="0"/>
      <w:marBottom w:val="0"/>
      <w:divBdr>
        <w:top w:val="none" w:sz="0" w:space="0" w:color="auto"/>
        <w:left w:val="none" w:sz="0" w:space="0" w:color="auto"/>
        <w:bottom w:val="none" w:sz="0" w:space="0" w:color="auto"/>
        <w:right w:val="none" w:sz="0" w:space="0" w:color="auto"/>
      </w:divBdr>
    </w:div>
    <w:div w:id="567571198">
      <w:bodyDiv w:val="1"/>
      <w:marLeft w:val="0"/>
      <w:marRight w:val="0"/>
      <w:marTop w:val="0"/>
      <w:marBottom w:val="0"/>
      <w:divBdr>
        <w:top w:val="none" w:sz="0" w:space="0" w:color="auto"/>
        <w:left w:val="none" w:sz="0" w:space="0" w:color="auto"/>
        <w:bottom w:val="none" w:sz="0" w:space="0" w:color="auto"/>
        <w:right w:val="none" w:sz="0" w:space="0" w:color="auto"/>
      </w:divBdr>
    </w:div>
    <w:div w:id="567765220">
      <w:bodyDiv w:val="1"/>
      <w:marLeft w:val="0"/>
      <w:marRight w:val="0"/>
      <w:marTop w:val="0"/>
      <w:marBottom w:val="0"/>
      <w:divBdr>
        <w:top w:val="none" w:sz="0" w:space="0" w:color="auto"/>
        <w:left w:val="none" w:sz="0" w:space="0" w:color="auto"/>
        <w:bottom w:val="none" w:sz="0" w:space="0" w:color="auto"/>
        <w:right w:val="none" w:sz="0" w:space="0" w:color="auto"/>
      </w:divBdr>
    </w:div>
    <w:div w:id="567957925">
      <w:bodyDiv w:val="1"/>
      <w:marLeft w:val="0"/>
      <w:marRight w:val="0"/>
      <w:marTop w:val="0"/>
      <w:marBottom w:val="0"/>
      <w:divBdr>
        <w:top w:val="none" w:sz="0" w:space="0" w:color="auto"/>
        <w:left w:val="none" w:sz="0" w:space="0" w:color="auto"/>
        <w:bottom w:val="none" w:sz="0" w:space="0" w:color="auto"/>
        <w:right w:val="none" w:sz="0" w:space="0" w:color="auto"/>
      </w:divBdr>
    </w:div>
    <w:div w:id="568003916">
      <w:bodyDiv w:val="1"/>
      <w:marLeft w:val="0"/>
      <w:marRight w:val="0"/>
      <w:marTop w:val="0"/>
      <w:marBottom w:val="0"/>
      <w:divBdr>
        <w:top w:val="none" w:sz="0" w:space="0" w:color="auto"/>
        <w:left w:val="none" w:sz="0" w:space="0" w:color="auto"/>
        <w:bottom w:val="none" w:sz="0" w:space="0" w:color="auto"/>
        <w:right w:val="none" w:sz="0" w:space="0" w:color="auto"/>
      </w:divBdr>
    </w:div>
    <w:div w:id="568464046">
      <w:bodyDiv w:val="1"/>
      <w:marLeft w:val="0"/>
      <w:marRight w:val="0"/>
      <w:marTop w:val="0"/>
      <w:marBottom w:val="0"/>
      <w:divBdr>
        <w:top w:val="none" w:sz="0" w:space="0" w:color="auto"/>
        <w:left w:val="none" w:sz="0" w:space="0" w:color="auto"/>
        <w:bottom w:val="none" w:sz="0" w:space="0" w:color="auto"/>
        <w:right w:val="none" w:sz="0" w:space="0" w:color="auto"/>
      </w:divBdr>
    </w:div>
    <w:div w:id="569191778">
      <w:bodyDiv w:val="1"/>
      <w:marLeft w:val="0"/>
      <w:marRight w:val="0"/>
      <w:marTop w:val="0"/>
      <w:marBottom w:val="0"/>
      <w:divBdr>
        <w:top w:val="none" w:sz="0" w:space="0" w:color="auto"/>
        <w:left w:val="none" w:sz="0" w:space="0" w:color="auto"/>
        <w:bottom w:val="none" w:sz="0" w:space="0" w:color="auto"/>
        <w:right w:val="none" w:sz="0" w:space="0" w:color="auto"/>
      </w:divBdr>
    </w:div>
    <w:div w:id="569273151">
      <w:bodyDiv w:val="1"/>
      <w:marLeft w:val="0"/>
      <w:marRight w:val="0"/>
      <w:marTop w:val="0"/>
      <w:marBottom w:val="0"/>
      <w:divBdr>
        <w:top w:val="none" w:sz="0" w:space="0" w:color="auto"/>
        <w:left w:val="none" w:sz="0" w:space="0" w:color="auto"/>
        <w:bottom w:val="none" w:sz="0" w:space="0" w:color="auto"/>
        <w:right w:val="none" w:sz="0" w:space="0" w:color="auto"/>
      </w:divBdr>
    </w:div>
    <w:div w:id="570116915">
      <w:bodyDiv w:val="1"/>
      <w:marLeft w:val="0"/>
      <w:marRight w:val="0"/>
      <w:marTop w:val="0"/>
      <w:marBottom w:val="0"/>
      <w:divBdr>
        <w:top w:val="none" w:sz="0" w:space="0" w:color="auto"/>
        <w:left w:val="none" w:sz="0" w:space="0" w:color="auto"/>
        <w:bottom w:val="none" w:sz="0" w:space="0" w:color="auto"/>
        <w:right w:val="none" w:sz="0" w:space="0" w:color="auto"/>
      </w:divBdr>
    </w:div>
    <w:div w:id="570622582">
      <w:bodyDiv w:val="1"/>
      <w:marLeft w:val="0"/>
      <w:marRight w:val="0"/>
      <w:marTop w:val="0"/>
      <w:marBottom w:val="0"/>
      <w:divBdr>
        <w:top w:val="none" w:sz="0" w:space="0" w:color="auto"/>
        <w:left w:val="none" w:sz="0" w:space="0" w:color="auto"/>
        <w:bottom w:val="none" w:sz="0" w:space="0" w:color="auto"/>
        <w:right w:val="none" w:sz="0" w:space="0" w:color="auto"/>
      </w:divBdr>
    </w:div>
    <w:div w:id="570775646">
      <w:bodyDiv w:val="1"/>
      <w:marLeft w:val="0"/>
      <w:marRight w:val="0"/>
      <w:marTop w:val="0"/>
      <w:marBottom w:val="0"/>
      <w:divBdr>
        <w:top w:val="none" w:sz="0" w:space="0" w:color="auto"/>
        <w:left w:val="none" w:sz="0" w:space="0" w:color="auto"/>
        <w:bottom w:val="none" w:sz="0" w:space="0" w:color="auto"/>
        <w:right w:val="none" w:sz="0" w:space="0" w:color="auto"/>
      </w:divBdr>
    </w:div>
    <w:div w:id="571738521">
      <w:bodyDiv w:val="1"/>
      <w:marLeft w:val="0"/>
      <w:marRight w:val="0"/>
      <w:marTop w:val="0"/>
      <w:marBottom w:val="0"/>
      <w:divBdr>
        <w:top w:val="none" w:sz="0" w:space="0" w:color="auto"/>
        <w:left w:val="none" w:sz="0" w:space="0" w:color="auto"/>
        <w:bottom w:val="none" w:sz="0" w:space="0" w:color="auto"/>
        <w:right w:val="none" w:sz="0" w:space="0" w:color="auto"/>
      </w:divBdr>
    </w:div>
    <w:div w:id="572736428">
      <w:bodyDiv w:val="1"/>
      <w:marLeft w:val="0"/>
      <w:marRight w:val="0"/>
      <w:marTop w:val="0"/>
      <w:marBottom w:val="0"/>
      <w:divBdr>
        <w:top w:val="none" w:sz="0" w:space="0" w:color="auto"/>
        <w:left w:val="none" w:sz="0" w:space="0" w:color="auto"/>
        <w:bottom w:val="none" w:sz="0" w:space="0" w:color="auto"/>
        <w:right w:val="none" w:sz="0" w:space="0" w:color="auto"/>
      </w:divBdr>
    </w:div>
    <w:div w:id="573783544">
      <w:bodyDiv w:val="1"/>
      <w:marLeft w:val="0"/>
      <w:marRight w:val="0"/>
      <w:marTop w:val="0"/>
      <w:marBottom w:val="0"/>
      <w:divBdr>
        <w:top w:val="none" w:sz="0" w:space="0" w:color="auto"/>
        <w:left w:val="none" w:sz="0" w:space="0" w:color="auto"/>
        <w:bottom w:val="none" w:sz="0" w:space="0" w:color="auto"/>
        <w:right w:val="none" w:sz="0" w:space="0" w:color="auto"/>
      </w:divBdr>
    </w:div>
    <w:div w:id="573979707">
      <w:bodyDiv w:val="1"/>
      <w:marLeft w:val="0"/>
      <w:marRight w:val="0"/>
      <w:marTop w:val="0"/>
      <w:marBottom w:val="0"/>
      <w:divBdr>
        <w:top w:val="none" w:sz="0" w:space="0" w:color="auto"/>
        <w:left w:val="none" w:sz="0" w:space="0" w:color="auto"/>
        <w:bottom w:val="none" w:sz="0" w:space="0" w:color="auto"/>
        <w:right w:val="none" w:sz="0" w:space="0" w:color="auto"/>
      </w:divBdr>
    </w:div>
    <w:div w:id="574165908">
      <w:bodyDiv w:val="1"/>
      <w:marLeft w:val="0"/>
      <w:marRight w:val="0"/>
      <w:marTop w:val="0"/>
      <w:marBottom w:val="0"/>
      <w:divBdr>
        <w:top w:val="none" w:sz="0" w:space="0" w:color="auto"/>
        <w:left w:val="none" w:sz="0" w:space="0" w:color="auto"/>
        <w:bottom w:val="none" w:sz="0" w:space="0" w:color="auto"/>
        <w:right w:val="none" w:sz="0" w:space="0" w:color="auto"/>
      </w:divBdr>
    </w:div>
    <w:div w:id="574778610">
      <w:bodyDiv w:val="1"/>
      <w:marLeft w:val="0"/>
      <w:marRight w:val="0"/>
      <w:marTop w:val="0"/>
      <w:marBottom w:val="0"/>
      <w:divBdr>
        <w:top w:val="none" w:sz="0" w:space="0" w:color="auto"/>
        <w:left w:val="none" w:sz="0" w:space="0" w:color="auto"/>
        <w:bottom w:val="none" w:sz="0" w:space="0" w:color="auto"/>
        <w:right w:val="none" w:sz="0" w:space="0" w:color="auto"/>
      </w:divBdr>
    </w:div>
    <w:div w:id="574896067">
      <w:bodyDiv w:val="1"/>
      <w:marLeft w:val="0"/>
      <w:marRight w:val="0"/>
      <w:marTop w:val="0"/>
      <w:marBottom w:val="0"/>
      <w:divBdr>
        <w:top w:val="none" w:sz="0" w:space="0" w:color="auto"/>
        <w:left w:val="none" w:sz="0" w:space="0" w:color="auto"/>
        <w:bottom w:val="none" w:sz="0" w:space="0" w:color="auto"/>
        <w:right w:val="none" w:sz="0" w:space="0" w:color="auto"/>
      </w:divBdr>
    </w:div>
    <w:div w:id="575819243">
      <w:bodyDiv w:val="1"/>
      <w:marLeft w:val="0"/>
      <w:marRight w:val="0"/>
      <w:marTop w:val="0"/>
      <w:marBottom w:val="0"/>
      <w:divBdr>
        <w:top w:val="none" w:sz="0" w:space="0" w:color="auto"/>
        <w:left w:val="none" w:sz="0" w:space="0" w:color="auto"/>
        <w:bottom w:val="none" w:sz="0" w:space="0" w:color="auto"/>
        <w:right w:val="none" w:sz="0" w:space="0" w:color="auto"/>
      </w:divBdr>
    </w:div>
    <w:div w:id="576481473">
      <w:bodyDiv w:val="1"/>
      <w:marLeft w:val="0"/>
      <w:marRight w:val="0"/>
      <w:marTop w:val="0"/>
      <w:marBottom w:val="0"/>
      <w:divBdr>
        <w:top w:val="none" w:sz="0" w:space="0" w:color="auto"/>
        <w:left w:val="none" w:sz="0" w:space="0" w:color="auto"/>
        <w:bottom w:val="none" w:sz="0" w:space="0" w:color="auto"/>
        <w:right w:val="none" w:sz="0" w:space="0" w:color="auto"/>
      </w:divBdr>
    </w:div>
    <w:div w:id="578683501">
      <w:bodyDiv w:val="1"/>
      <w:marLeft w:val="0"/>
      <w:marRight w:val="0"/>
      <w:marTop w:val="0"/>
      <w:marBottom w:val="0"/>
      <w:divBdr>
        <w:top w:val="none" w:sz="0" w:space="0" w:color="auto"/>
        <w:left w:val="none" w:sz="0" w:space="0" w:color="auto"/>
        <w:bottom w:val="none" w:sz="0" w:space="0" w:color="auto"/>
        <w:right w:val="none" w:sz="0" w:space="0" w:color="auto"/>
      </w:divBdr>
    </w:div>
    <w:div w:id="580069283">
      <w:bodyDiv w:val="1"/>
      <w:marLeft w:val="0"/>
      <w:marRight w:val="0"/>
      <w:marTop w:val="0"/>
      <w:marBottom w:val="0"/>
      <w:divBdr>
        <w:top w:val="none" w:sz="0" w:space="0" w:color="auto"/>
        <w:left w:val="none" w:sz="0" w:space="0" w:color="auto"/>
        <w:bottom w:val="none" w:sz="0" w:space="0" w:color="auto"/>
        <w:right w:val="none" w:sz="0" w:space="0" w:color="auto"/>
      </w:divBdr>
    </w:div>
    <w:div w:id="580606102">
      <w:bodyDiv w:val="1"/>
      <w:marLeft w:val="0"/>
      <w:marRight w:val="0"/>
      <w:marTop w:val="0"/>
      <w:marBottom w:val="0"/>
      <w:divBdr>
        <w:top w:val="none" w:sz="0" w:space="0" w:color="auto"/>
        <w:left w:val="none" w:sz="0" w:space="0" w:color="auto"/>
        <w:bottom w:val="none" w:sz="0" w:space="0" w:color="auto"/>
        <w:right w:val="none" w:sz="0" w:space="0" w:color="auto"/>
      </w:divBdr>
    </w:div>
    <w:div w:id="582108449">
      <w:bodyDiv w:val="1"/>
      <w:marLeft w:val="0"/>
      <w:marRight w:val="0"/>
      <w:marTop w:val="0"/>
      <w:marBottom w:val="0"/>
      <w:divBdr>
        <w:top w:val="none" w:sz="0" w:space="0" w:color="auto"/>
        <w:left w:val="none" w:sz="0" w:space="0" w:color="auto"/>
        <w:bottom w:val="none" w:sz="0" w:space="0" w:color="auto"/>
        <w:right w:val="none" w:sz="0" w:space="0" w:color="auto"/>
      </w:divBdr>
    </w:div>
    <w:div w:id="583301267">
      <w:bodyDiv w:val="1"/>
      <w:marLeft w:val="0"/>
      <w:marRight w:val="0"/>
      <w:marTop w:val="0"/>
      <w:marBottom w:val="0"/>
      <w:divBdr>
        <w:top w:val="none" w:sz="0" w:space="0" w:color="auto"/>
        <w:left w:val="none" w:sz="0" w:space="0" w:color="auto"/>
        <w:bottom w:val="none" w:sz="0" w:space="0" w:color="auto"/>
        <w:right w:val="none" w:sz="0" w:space="0" w:color="auto"/>
      </w:divBdr>
    </w:div>
    <w:div w:id="583997574">
      <w:bodyDiv w:val="1"/>
      <w:marLeft w:val="0"/>
      <w:marRight w:val="0"/>
      <w:marTop w:val="0"/>
      <w:marBottom w:val="0"/>
      <w:divBdr>
        <w:top w:val="none" w:sz="0" w:space="0" w:color="auto"/>
        <w:left w:val="none" w:sz="0" w:space="0" w:color="auto"/>
        <w:bottom w:val="none" w:sz="0" w:space="0" w:color="auto"/>
        <w:right w:val="none" w:sz="0" w:space="0" w:color="auto"/>
      </w:divBdr>
    </w:div>
    <w:div w:id="584071579">
      <w:bodyDiv w:val="1"/>
      <w:marLeft w:val="0"/>
      <w:marRight w:val="0"/>
      <w:marTop w:val="0"/>
      <w:marBottom w:val="0"/>
      <w:divBdr>
        <w:top w:val="none" w:sz="0" w:space="0" w:color="auto"/>
        <w:left w:val="none" w:sz="0" w:space="0" w:color="auto"/>
        <w:bottom w:val="none" w:sz="0" w:space="0" w:color="auto"/>
        <w:right w:val="none" w:sz="0" w:space="0" w:color="auto"/>
      </w:divBdr>
    </w:div>
    <w:div w:id="584263367">
      <w:bodyDiv w:val="1"/>
      <w:marLeft w:val="0"/>
      <w:marRight w:val="0"/>
      <w:marTop w:val="0"/>
      <w:marBottom w:val="0"/>
      <w:divBdr>
        <w:top w:val="none" w:sz="0" w:space="0" w:color="auto"/>
        <w:left w:val="none" w:sz="0" w:space="0" w:color="auto"/>
        <w:bottom w:val="none" w:sz="0" w:space="0" w:color="auto"/>
        <w:right w:val="none" w:sz="0" w:space="0" w:color="auto"/>
      </w:divBdr>
    </w:div>
    <w:div w:id="586960604">
      <w:bodyDiv w:val="1"/>
      <w:marLeft w:val="0"/>
      <w:marRight w:val="0"/>
      <w:marTop w:val="0"/>
      <w:marBottom w:val="0"/>
      <w:divBdr>
        <w:top w:val="none" w:sz="0" w:space="0" w:color="auto"/>
        <w:left w:val="none" w:sz="0" w:space="0" w:color="auto"/>
        <w:bottom w:val="none" w:sz="0" w:space="0" w:color="auto"/>
        <w:right w:val="none" w:sz="0" w:space="0" w:color="auto"/>
      </w:divBdr>
    </w:div>
    <w:div w:id="587075907">
      <w:bodyDiv w:val="1"/>
      <w:marLeft w:val="0"/>
      <w:marRight w:val="0"/>
      <w:marTop w:val="0"/>
      <w:marBottom w:val="0"/>
      <w:divBdr>
        <w:top w:val="none" w:sz="0" w:space="0" w:color="auto"/>
        <w:left w:val="none" w:sz="0" w:space="0" w:color="auto"/>
        <w:bottom w:val="none" w:sz="0" w:space="0" w:color="auto"/>
        <w:right w:val="none" w:sz="0" w:space="0" w:color="auto"/>
      </w:divBdr>
    </w:div>
    <w:div w:id="587496216">
      <w:bodyDiv w:val="1"/>
      <w:marLeft w:val="0"/>
      <w:marRight w:val="0"/>
      <w:marTop w:val="0"/>
      <w:marBottom w:val="0"/>
      <w:divBdr>
        <w:top w:val="none" w:sz="0" w:space="0" w:color="auto"/>
        <w:left w:val="none" w:sz="0" w:space="0" w:color="auto"/>
        <w:bottom w:val="none" w:sz="0" w:space="0" w:color="auto"/>
        <w:right w:val="none" w:sz="0" w:space="0" w:color="auto"/>
      </w:divBdr>
    </w:div>
    <w:div w:id="587926753">
      <w:bodyDiv w:val="1"/>
      <w:marLeft w:val="0"/>
      <w:marRight w:val="0"/>
      <w:marTop w:val="0"/>
      <w:marBottom w:val="0"/>
      <w:divBdr>
        <w:top w:val="none" w:sz="0" w:space="0" w:color="auto"/>
        <w:left w:val="none" w:sz="0" w:space="0" w:color="auto"/>
        <w:bottom w:val="none" w:sz="0" w:space="0" w:color="auto"/>
        <w:right w:val="none" w:sz="0" w:space="0" w:color="auto"/>
      </w:divBdr>
    </w:div>
    <w:div w:id="588007179">
      <w:bodyDiv w:val="1"/>
      <w:marLeft w:val="0"/>
      <w:marRight w:val="0"/>
      <w:marTop w:val="0"/>
      <w:marBottom w:val="0"/>
      <w:divBdr>
        <w:top w:val="none" w:sz="0" w:space="0" w:color="auto"/>
        <w:left w:val="none" w:sz="0" w:space="0" w:color="auto"/>
        <w:bottom w:val="none" w:sz="0" w:space="0" w:color="auto"/>
        <w:right w:val="none" w:sz="0" w:space="0" w:color="auto"/>
      </w:divBdr>
    </w:div>
    <w:div w:id="588120534">
      <w:bodyDiv w:val="1"/>
      <w:marLeft w:val="0"/>
      <w:marRight w:val="0"/>
      <w:marTop w:val="0"/>
      <w:marBottom w:val="0"/>
      <w:divBdr>
        <w:top w:val="none" w:sz="0" w:space="0" w:color="auto"/>
        <w:left w:val="none" w:sz="0" w:space="0" w:color="auto"/>
        <w:bottom w:val="none" w:sz="0" w:space="0" w:color="auto"/>
        <w:right w:val="none" w:sz="0" w:space="0" w:color="auto"/>
      </w:divBdr>
    </w:div>
    <w:div w:id="588805867">
      <w:bodyDiv w:val="1"/>
      <w:marLeft w:val="0"/>
      <w:marRight w:val="0"/>
      <w:marTop w:val="0"/>
      <w:marBottom w:val="0"/>
      <w:divBdr>
        <w:top w:val="none" w:sz="0" w:space="0" w:color="auto"/>
        <w:left w:val="none" w:sz="0" w:space="0" w:color="auto"/>
        <w:bottom w:val="none" w:sz="0" w:space="0" w:color="auto"/>
        <w:right w:val="none" w:sz="0" w:space="0" w:color="auto"/>
      </w:divBdr>
    </w:div>
    <w:div w:id="591594202">
      <w:bodyDiv w:val="1"/>
      <w:marLeft w:val="0"/>
      <w:marRight w:val="0"/>
      <w:marTop w:val="0"/>
      <w:marBottom w:val="0"/>
      <w:divBdr>
        <w:top w:val="none" w:sz="0" w:space="0" w:color="auto"/>
        <w:left w:val="none" w:sz="0" w:space="0" w:color="auto"/>
        <w:bottom w:val="none" w:sz="0" w:space="0" w:color="auto"/>
        <w:right w:val="none" w:sz="0" w:space="0" w:color="auto"/>
      </w:divBdr>
    </w:div>
    <w:div w:id="591938310">
      <w:bodyDiv w:val="1"/>
      <w:marLeft w:val="0"/>
      <w:marRight w:val="0"/>
      <w:marTop w:val="0"/>
      <w:marBottom w:val="0"/>
      <w:divBdr>
        <w:top w:val="none" w:sz="0" w:space="0" w:color="auto"/>
        <w:left w:val="none" w:sz="0" w:space="0" w:color="auto"/>
        <w:bottom w:val="none" w:sz="0" w:space="0" w:color="auto"/>
        <w:right w:val="none" w:sz="0" w:space="0" w:color="auto"/>
      </w:divBdr>
    </w:div>
    <w:div w:id="594048001">
      <w:bodyDiv w:val="1"/>
      <w:marLeft w:val="0"/>
      <w:marRight w:val="0"/>
      <w:marTop w:val="0"/>
      <w:marBottom w:val="0"/>
      <w:divBdr>
        <w:top w:val="none" w:sz="0" w:space="0" w:color="auto"/>
        <w:left w:val="none" w:sz="0" w:space="0" w:color="auto"/>
        <w:bottom w:val="none" w:sz="0" w:space="0" w:color="auto"/>
        <w:right w:val="none" w:sz="0" w:space="0" w:color="auto"/>
      </w:divBdr>
    </w:div>
    <w:div w:id="594050834">
      <w:bodyDiv w:val="1"/>
      <w:marLeft w:val="0"/>
      <w:marRight w:val="0"/>
      <w:marTop w:val="0"/>
      <w:marBottom w:val="0"/>
      <w:divBdr>
        <w:top w:val="none" w:sz="0" w:space="0" w:color="auto"/>
        <w:left w:val="none" w:sz="0" w:space="0" w:color="auto"/>
        <w:bottom w:val="none" w:sz="0" w:space="0" w:color="auto"/>
        <w:right w:val="none" w:sz="0" w:space="0" w:color="auto"/>
      </w:divBdr>
    </w:div>
    <w:div w:id="595553842">
      <w:bodyDiv w:val="1"/>
      <w:marLeft w:val="0"/>
      <w:marRight w:val="0"/>
      <w:marTop w:val="0"/>
      <w:marBottom w:val="0"/>
      <w:divBdr>
        <w:top w:val="none" w:sz="0" w:space="0" w:color="auto"/>
        <w:left w:val="none" w:sz="0" w:space="0" w:color="auto"/>
        <w:bottom w:val="none" w:sz="0" w:space="0" w:color="auto"/>
        <w:right w:val="none" w:sz="0" w:space="0" w:color="auto"/>
      </w:divBdr>
    </w:div>
    <w:div w:id="595677783">
      <w:bodyDiv w:val="1"/>
      <w:marLeft w:val="0"/>
      <w:marRight w:val="0"/>
      <w:marTop w:val="0"/>
      <w:marBottom w:val="0"/>
      <w:divBdr>
        <w:top w:val="none" w:sz="0" w:space="0" w:color="auto"/>
        <w:left w:val="none" w:sz="0" w:space="0" w:color="auto"/>
        <w:bottom w:val="none" w:sz="0" w:space="0" w:color="auto"/>
        <w:right w:val="none" w:sz="0" w:space="0" w:color="auto"/>
      </w:divBdr>
    </w:div>
    <w:div w:id="595986033">
      <w:bodyDiv w:val="1"/>
      <w:marLeft w:val="0"/>
      <w:marRight w:val="0"/>
      <w:marTop w:val="0"/>
      <w:marBottom w:val="0"/>
      <w:divBdr>
        <w:top w:val="none" w:sz="0" w:space="0" w:color="auto"/>
        <w:left w:val="none" w:sz="0" w:space="0" w:color="auto"/>
        <w:bottom w:val="none" w:sz="0" w:space="0" w:color="auto"/>
        <w:right w:val="none" w:sz="0" w:space="0" w:color="auto"/>
      </w:divBdr>
    </w:div>
    <w:div w:id="596252510">
      <w:bodyDiv w:val="1"/>
      <w:marLeft w:val="0"/>
      <w:marRight w:val="0"/>
      <w:marTop w:val="0"/>
      <w:marBottom w:val="0"/>
      <w:divBdr>
        <w:top w:val="none" w:sz="0" w:space="0" w:color="auto"/>
        <w:left w:val="none" w:sz="0" w:space="0" w:color="auto"/>
        <w:bottom w:val="none" w:sz="0" w:space="0" w:color="auto"/>
        <w:right w:val="none" w:sz="0" w:space="0" w:color="auto"/>
      </w:divBdr>
    </w:div>
    <w:div w:id="596475715">
      <w:bodyDiv w:val="1"/>
      <w:marLeft w:val="0"/>
      <w:marRight w:val="0"/>
      <w:marTop w:val="0"/>
      <w:marBottom w:val="0"/>
      <w:divBdr>
        <w:top w:val="none" w:sz="0" w:space="0" w:color="auto"/>
        <w:left w:val="none" w:sz="0" w:space="0" w:color="auto"/>
        <w:bottom w:val="none" w:sz="0" w:space="0" w:color="auto"/>
        <w:right w:val="none" w:sz="0" w:space="0" w:color="auto"/>
      </w:divBdr>
    </w:div>
    <w:div w:id="596914097">
      <w:bodyDiv w:val="1"/>
      <w:marLeft w:val="0"/>
      <w:marRight w:val="0"/>
      <w:marTop w:val="0"/>
      <w:marBottom w:val="0"/>
      <w:divBdr>
        <w:top w:val="none" w:sz="0" w:space="0" w:color="auto"/>
        <w:left w:val="none" w:sz="0" w:space="0" w:color="auto"/>
        <w:bottom w:val="none" w:sz="0" w:space="0" w:color="auto"/>
        <w:right w:val="none" w:sz="0" w:space="0" w:color="auto"/>
      </w:divBdr>
    </w:div>
    <w:div w:id="598759059">
      <w:bodyDiv w:val="1"/>
      <w:marLeft w:val="0"/>
      <w:marRight w:val="0"/>
      <w:marTop w:val="0"/>
      <w:marBottom w:val="0"/>
      <w:divBdr>
        <w:top w:val="none" w:sz="0" w:space="0" w:color="auto"/>
        <w:left w:val="none" w:sz="0" w:space="0" w:color="auto"/>
        <w:bottom w:val="none" w:sz="0" w:space="0" w:color="auto"/>
        <w:right w:val="none" w:sz="0" w:space="0" w:color="auto"/>
      </w:divBdr>
    </w:div>
    <w:div w:id="599338291">
      <w:bodyDiv w:val="1"/>
      <w:marLeft w:val="0"/>
      <w:marRight w:val="0"/>
      <w:marTop w:val="0"/>
      <w:marBottom w:val="0"/>
      <w:divBdr>
        <w:top w:val="none" w:sz="0" w:space="0" w:color="auto"/>
        <w:left w:val="none" w:sz="0" w:space="0" w:color="auto"/>
        <w:bottom w:val="none" w:sz="0" w:space="0" w:color="auto"/>
        <w:right w:val="none" w:sz="0" w:space="0" w:color="auto"/>
      </w:divBdr>
    </w:div>
    <w:div w:id="600377853">
      <w:bodyDiv w:val="1"/>
      <w:marLeft w:val="0"/>
      <w:marRight w:val="0"/>
      <w:marTop w:val="0"/>
      <w:marBottom w:val="0"/>
      <w:divBdr>
        <w:top w:val="none" w:sz="0" w:space="0" w:color="auto"/>
        <w:left w:val="none" w:sz="0" w:space="0" w:color="auto"/>
        <w:bottom w:val="none" w:sz="0" w:space="0" w:color="auto"/>
        <w:right w:val="none" w:sz="0" w:space="0" w:color="auto"/>
      </w:divBdr>
    </w:div>
    <w:div w:id="601301832">
      <w:bodyDiv w:val="1"/>
      <w:marLeft w:val="0"/>
      <w:marRight w:val="0"/>
      <w:marTop w:val="0"/>
      <w:marBottom w:val="0"/>
      <w:divBdr>
        <w:top w:val="none" w:sz="0" w:space="0" w:color="auto"/>
        <w:left w:val="none" w:sz="0" w:space="0" w:color="auto"/>
        <w:bottom w:val="none" w:sz="0" w:space="0" w:color="auto"/>
        <w:right w:val="none" w:sz="0" w:space="0" w:color="auto"/>
      </w:divBdr>
    </w:div>
    <w:div w:id="602079645">
      <w:bodyDiv w:val="1"/>
      <w:marLeft w:val="0"/>
      <w:marRight w:val="0"/>
      <w:marTop w:val="0"/>
      <w:marBottom w:val="0"/>
      <w:divBdr>
        <w:top w:val="none" w:sz="0" w:space="0" w:color="auto"/>
        <w:left w:val="none" w:sz="0" w:space="0" w:color="auto"/>
        <w:bottom w:val="none" w:sz="0" w:space="0" w:color="auto"/>
        <w:right w:val="none" w:sz="0" w:space="0" w:color="auto"/>
      </w:divBdr>
    </w:div>
    <w:div w:id="602608839">
      <w:bodyDiv w:val="1"/>
      <w:marLeft w:val="0"/>
      <w:marRight w:val="0"/>
      <w:marTop w:val="0"/>
      <w:marBottom w:val="0"/>
      <w:divBdr>
        <w:top w:val="none" w:sz="0" w:space="0" w:color="auto"/>
        <w:left w:val="none" w:sz="0" w:space="0" w:color="auto"/>
        <w:bottom w:val="none" w:sz="0" w:space="0" w:color="auto"/>
        <w:right w:val="none" w:sz="0" w:space="0" w:color="auto"/>
      </w:divBdr>
    </w:div>
    <w:div w:id="603222015">
      <w:bodyDiv w:val="1"/>
      <w:marLeft w:val="0"/>
      <w:marRight w:val="0"/>
      <w:marTop w:val="0"/>
      <w:marBottom w:val="0"/>
      <w:divBdr>
        <w:top w:val="none" w:sz="0" w:space="0" w:color="auto"/>
        <w:left w:val="none" w:sz="0" w:space="0" w:color="auto"/>
        <w:bottom w:val="none" w:sz="0" w:space="0" w:color="auto"/>
        <w:right w:val="none" w:sz="0" w:space="0" w:color="auto"/>
      </w:divBdr>
    </w:div>
    <w:div w:id="603853527">
      <w:bodyDiv w:val="1"/>
      <w:marLeft w:val="0"/>
      <w:marRight w:val="0"/>
      <w:marTop w:val="0"/>
      <w:marBottom w:val="0"/>
      <w:divBdr>
        <w:top w:val="none" w:sz="0" w:space="0" w:color="auto"/>
        <w:left w:val="none" w:sz="0" w:space="0" w:color="auto"/>
        <w:bottom w:val="none" w:sz="0" w:space="0" w:color="auto"/>
        <w:right w:val="none" w:sz="0" w:space="0" w:color="auto"/>
      </w:divBdr>
      <w:divsChild>
        <w:div w:id="62484572">
          <w:marLeft w:val="0"/>
          <w:marRight w:val="0"/>
          <w:marTop w:val="0"/>
          <w:marBottom w:val="0"/>
          <w:divBdr>
            <w:top w:val="none" w:sz="0" w:space="0" w:color="auto"/>
            <w:left w:val="none" w:sz="0" w:space="0" w:color="auto"/>
            <w:bottom w:val="none" w:sz="0" w:space="0" w:color="auto"/>
            <w:right w:val="none" w:sz="0" w:space="0" w:color="auto"/>
          </w:divBdr>
          <w:divsChild>
            <w:div w:id="558785796">
              <w:marLeft w:val="0"/>
              <w:marRight w:val="0"/>
              <w:marTop w:val="0"/>
              <w:marBottom w:val="0"/>
              <w:divBdr>
                <w:top w:val="single" w:sz="2" w:space="0" w:color="000000"/>
                <w:left w:val="single" w:sz="2" w:space="0" w:color="000000"/>
                <w:bottom w:val="single" w:sz="2" w:space="0" w:color="000000"/>
                <w:right w:val="single" w:sz="2" w:space="0" w:color="000000"/>
              </w:divBdr>
            </w:div>
            <w:div w:id="682708872">
              <w:marLeft w:val="0"/>
              <w:marRight w:val="0"/>
              <w:marTop w:val="0"/>
              <w:marBottom w:val="0"/>
              <w:divBdr>
                <w:top w:val="single" w:sz="2" w:space="0" w:color="000000"/>
                <w:left w:val="single" w:sz="2" w:space="0" w:color="000000"/>
                <w:bottom w:val="single" w:sz="2" w:space="0" w:color="000000"/>
                <w:right w:val="single" w:sz="2" w:space="0" w:color="000000"/>
              </w:divBdr>
            </w:div>
            <w:div w:id="1281111708">
              <w:marLeft w:val="0"/>
              <w:marRight w:val="0"/>
              <w:marTop w:val="0"/>
              <w:marBottom w:val="0"/>
              <w:divBdr>
                <w:top w:val="single" w:sz="2" w:space="0" w:color="000000"/>
                <w:left w:val="single" w:sz="2" w:space="0" w:color="000000"/>
                <w:bottom w:val="single" w:sz="2" w:space="0" w:color="000000"/>
                <w:right w:val="single" w:sz="2" w:space="0" w:color="000000"/>
              </w:divBdr>
            </w:div>
            <w:div w:id="1771008148">
              <w:marLeft w:val="0"/>
              <w:marRight w:val="0"/>
              <w:marTop w:val="0"/>
              <w:marBottom w:val="0"/>
              <w:divBdr>
                <w:top w:val="single" w:sz="2" w:space="0" w:color="000000"/>
                <w:left w:val="single" w:sz="2" w:space="0" w:color="000000"/>
                <w:bottom w:val="single" w:sz="2" w:space="0" w:color="000000"/>
                <w:right w:val="single" w:sz="2" w:space="0" w:color="000000"/>
              </w:divBdr>
            </w:div>
            <w:div w:id="20714174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03879028">
      <w:bodyDiv w:val="1"/>
      <w:marLeft w:val="0"/>
      <w:marRight w:val="0"/>
      <w:marTop w:val="0"/>
      <w:marBottom w:val="0"/>
      <w:divBdr>
        <w:top w:val="none" w:sz="0" w:space="0" w:color="auto"/>
        <w:left w:val="none" w:sz="0" w:space="0" w:color="auto"/>
        <w:bottom w:val="none" w:sz="0" w:space="0" w:color="auto"/>
        <w:right w:val="none" w:sz="0" w:space="0" w:color="auto"/>
      </w:divBdr>
    </w:div>
    <w:div w:id="605040301">
      <w:bodyDiv w:val="1"/>
      <w:marLeft w:val="0"/>
      <w:marRight w:val="0"/>
      <w:marTop w:val="0"/>
      <w:marBottom w:val="0"/>
      <w:divBdr>
        <w:top w:val="none" w:sz="0" w:space="0" w:color="auto"/>
        <w:left w:val="none" w:sz="0" w:space="0" w:color="auto"/>
        <w:bottom w:val="none" w:sz="0" w:space="0" w:color="auto"/>
        <w:right w:val="none" w:sz="0" w:space="0" w:color="auto"/>
      </w:divBdr>
    </w:div>
    <w:div w:id="605237317">
      <w:bodyDiv w:val="1"/>
      <w:marLeft w:val="0"/>
      <w:marRight w:val="0"/>
      <w:marTop w:val="0"/>
      <w:marBottom w:val="0"/>
      <w:divBdr>
        <w:top w:val="none" w:sz="0" w:space="0" w:color="auto"/>
        <w:left w:val="none" w:sz="0" w:space="0" w:color="auto"/>
        <w:bottom w:val="none" w:sz="0" w:space="0" w:color="auto"/>
        <w:right w:val="none" w:sz="0" w:space="0" w:color="auto"/>
      </w:divBdr>
    </w:div>
    <w:div w:id="606280400">
      <w:bodyDiv w:val="1"/>
      <w:marLeft w:val="0"/>
      <w:marRight w:val="0"/>
      <w:marTop w:val="0"/>
      <w:marBottom w:val="0"/>
      <w:divBdr>
        <w:top w:val="none" w:sz="0" w:space="0" w:color="auto"/>
        <w:left w:val="none" w:sz="0" w:space="0" w:color="auto"/>
        <w:bottom w:val="none" w:sz="0" w:space="0" w:color="auto"/>
        <w:right w:val="none" w:sz="0" w:space="0" w:color="auto"/>
      </w:divBdr>
    </w:div>
    <w:div w:id="606502094">
      <w:bodyDiv w:val="1"/>
      <w:marLeft w:val="0"/>
      <w:marRight w:val="0"/>
      <w:marTop w:val="0"/>
      <w:marBottom w:val="0"/>
      <w:divBdr>
        <w:top w:val="none" w:sz="0" w:space="0" w:color="auto"/>
        <w:left w:val="none" w:sz="0" w:space="0" w:color="auto"/>
        <w:bottom w:val="none" w:sz="0" w:space="0" w:color="auto"/>
        <w:right w:val="none" w:sz="0" w:space="0" w:color="auto"/>
      </w:divBdr>
    </w:div>
    <w:div w:id="607658089">
      <w:bodyDiv w:val="1"/>
      <w:marLeft w:val="0"/>
      <w:marRight w:val="0"/>
      <w:marTop w:val="0"/>
      <w:marBottom w:val="0"/>
      <w:divBdr>
        <w:top w:val="none" w:sz="0" w:space="0" w:color="auto"/>
        <w:left w:val="none" w:sz="0" w:space="0" w:color="auto"/>
        <w:bottom w:val="none" w:sz="0" w:space="0" w:color="auto"/>
        <w:right w:val="none" w:sz="0" w:space="0" w:color="auto"/>
      </w:divBdr>
    </w:div>
    <w:div w:id="608585162">
      <w:bodyDiv w:val="1"/>
      <w:marLeft w:val="0"/>
      <w:marRight w:val="0"/>
      <w:marTop w:val="0"/>
      <w:marBottom w:val="0"/>
      <w:divBdr>
        <w:top w:val="none" w:sz="0" w:space="0" w:color="auto"/>
        <w:left w:val="none" w:sz="0" w:space="0" w:color="auto"/>
        <w:bottom w:val="none" w:sz="0" w:space="0" w:color="auto"/>
        <w:right w:val="none" w:sz="0" w:space="0" w:color="auto"/>
      </w:divBdr>
    </w:div>
    <w:div w:id="608977301">
      <w:bodyDiv w:val="1"/>
      <w:marLeft w:val="0"/>
      <w:marRight w:val="0"/>
      <w:marTop w:val="0"/>
      <w:marBottom w:val="0"/>
      <w:divBdr>
        <w:top w:val="none" w:sz="0" w:space="0" w:color="auto"/>
        <w:left w:val="none" w:sz="0" w:space="0" w:color="auto"/>
        <w:bottom w:val="none" w:sz="0" w:space="0" w:color="auto"/>
        <w:right w:val="none" w:sz="0" w:space="0" w:color="auto"/>
      </w:divBdr>
    </w:div>
    <w:div w:id="610627864">
      <w:bodyDiv w:val="1"/>
      <w:marLeft w:val="0"/>
      <w:marRight w:val="0"/>
      <w:marTop w:val="0"/>
      <w:marBottom w:val="0"/>
      <w:divBdr>
        <w:top w:val="none" w:sz="0" w:space="0" w:color="auto"/>
        <w:left w:val="none" w:sz="0" w:space="0" w:color="auto"/>
        <w:bottom w:val="none" w:sz="0" w:space="0" w:color="auto"/>
        <w:right w:val="none" w:sz="0" w:space="0" w:color="auto"/>
      </w:divBdr>
    </w:div>
    <w:div w:id="611059404">
      <w:bodyDiv w:val="1"/>
      <w:marLeft w:val="0"/>
      <w:marRight w:val="0"/>
      <w:marTop w:val="0"/>
      <w:marBottom w:val="0"/>
      <w:divBdr>
        <w:top w:val="none" w:sz="0" w:space="0" w:color="auto"/>
        <w:left w:val="none" w:sz="0" w:space="0" w:color="auto"/>
        <w:bottom w:val="none" w:sz="0" w:space="0" w:color="auto"/>
        <w:right w:val="none" w:sz="0" w:space="0" w:color="auto"/>
      </w:divBdr>
    </w:div>
    <w:div w:id="611277911">
      <w:bodyDiv w:val="1"/>
      <w:marLeft w:val="0"/>
      <w:marRight w:val="0"/>
      <w:marTop w:val="0"/>
      <w:marBottom w:val="0"/>
      <w:divBdr>
        <w:top w:val="none" w:sz="0" w:space="0" w:color="auto"/>
        <w:left w:val="none" w:sz="0" w:space="0" w:color="auto"/>
        <w:bottom w:val="none" w:sz="0" w:space="0" w:color="auto"/>
        <w:right w:val="none" w:sz="0" w:space="0" w:color="auto"/>
      </w:divBdr>
    </w:div>
    <w:div w:id="612520297">
      <w:bodyDiv w:val="1"/>
      <w:marLeft w:val="0"/>
      <w:marRight w:val="0"/>
      <w:marTop w:val="0"/>
      <w:marBottom w:val="0"/>
      <w:divBdr>
        <w:top w:val="none" w:sz="0" w:space="0" w:color="auto"/>
        <w:left w:val="none" w:sz="0" w:space="0" w:color="auto"/>
        <w:bottom w:val="none" w:sz="0" w:space="0" w:color="auto"/>
        <w:right w:val="none" w:sz="0" w:space="0" w:color="auto"/>
      </w:divBdr>
    </w:div>
    <w:div w:id="613908006">
      <w:bodyDiv w:val="1"/>
      <w:marLeft w:val="0"/>
      <w:marRight w:val="0"/>
      <w:marTop w:val="0"/>
      <w:marBottom w:val="0"/>
      <w:divBdr>
        <w:top w:val="none" w:sz="0" w:space="0" w:color="auto"/>
        <w:left w:val="none" w:sz="0" w:space="0" w:color="auto"/>
        <w:bottom w:val="none" w:sz="0" w:space="0" w:color="auto"/>
        <w:right w:val="none" w:sz="0" w:space="0" w:color="auto"/>
      </w:divBdr>
    </w:div>
    <w:div w:id="614365233">
      <w:bodyDiv w:val="1"/>
      <w:marLeft w:val="0"/>
      <w:marRight w:val="0"/>
      <w:marTop w:val="0"/>
      <w:marBottom w:val="0"/>
      <w:divBdr>
        <w:top w:val="none" w:sz="0" w:space="0" w:color="auto"/>
        <w:left w:val="none" w:sz="0" w:space="0" w:color="auto"/>
        <w:bottom w:val="none" w:sz="0" w:space="0" w:color="auto"/>
        <w:right w:val="none" w:sz="0" w:space="0" w:color="auto"/>
      </w:divBdr>
    </w:div>
    <w:div w:id="615140175">
      <w:bodyDiv w:val="1"/>
      <w:marLeft w:val="0"/>
      <w:marRight w:val="0"/>
      <w:marTop w:val="0"/>
      <w:marBottom w:val="0"/>
      <w:divBdr>
        <w:top w:val="none" w:sz="0" w:space="0" w:color="auto"/>
        <w:left w:val="none" w:sz="0" w:space="0" w:color="auto"/>
        <w:bottom w:val="none" w:sz="0" w:space="0" w:color="auto"/>
        <w:right w:val="none" w:sz="0" w:space="0" w:color="auto"/>
      </w:divBdr>
    </w:div>
    <w:div w:id="615523681">
      <w:bodyDiv w:val="1"/>
      <w:marLeft w:val="0"/>
      <w:marRight w:val="0"/>
      <w:marTop w:val="0"/>
      <w:marBottom w:val="0"/>
      <w:divBdr>
        <w:top w:val="none" w:sz="0" w:space="0" w:color="auto"/>
        <w:left w:val="none" w:sz="0" w:space="0" w:color="auto"/>
        <w:bottom w:val="none" w:sz="0" w:space="0" w:color="auto"/>
        <w:right w:val="none" w:sz="0" w:space="0" w:color="auto"/>
      </w:divBdr>
    </w:div>
    <w:div w:id="616255952">
      <w:bodyDiv w:val="1"/>
      <w:marLeft w:val="0"/>
      <w:marRight w:val="0"/>
      <w:marTop w:val="0"/>
      <w:marBottom w:val="0"/>
      <w:divBdr>
        <w:top w:val="none" w:sz="0" w:space="0" w:color="auto"/>
        <w:left w:val="none" w:sz="0" w:space="0" w:color="auto"/>
        <w:bottom w:val="none" w:sz="0" w:space="0" w:color="auto"/>
        <w:right w:val="none" w:sz="0" w:space="0" w:color="auto"/>
      </w:divBdr>
    </w:div>
    <w:div w:id="617955466">
      <w:bodyDiv w:val="1"/>
      <w:marLeft w:val="0"/>
      <w:marRight w:val="0"/>
      <w:marTop w:val="0"/>
      <w:marBottom w:val="0"/>
      <w:divBdr>
        <w:top w:val="none" w:sz="0" w:space="0" w:color="auto"/>
        <w:left w:val="none" w:sz="0" w:space="0" w:color="auto"/>
        <w:bottom w:val="none" w:sz="0" w:space="0" w:color="auto"/>
        <w:right w:val="none" w:sz="0" w:space="0" w:color="auto"/>
      </w:divBdr>
    </w:div>
    <w:div w:id="620645477">
      <w:bodyDiv w:val="1"/>
      <w:marLeft w:val="0"/>
      <w:marRight w:val="0"/>
      <w:marTop w:val="0"/>
      <w:marBottom w:val="0"/>
      <w:divBdr>
        <w:top w:val="none" w:sz="0" w:space="0" w:color="auto"/>
        <w:left w:val="none" w:sz="0" w:space="0" w:color="auto"/>
        <w:bottom w:val="none" w:sz="0" w:space="0" w:color="auto"/>
        <w:right w:val="none" w:sz="0" w:space="0" w:color="auto"/>
      </w:divBdr>
    </w:div>
    <w:div w:id="621038808">
      <w:bodyDiv w:val="1"/>
      <w:marLeft w:val="0"/>
      <w:marRight w:val="0"/>
      <w:marTop w:val="0"/>
      <w:marBottom w:val="0"/>
      <w:divBdr>
        <w:top w:val="none" w:sz="0" w:space="0" w:color="auto"/>
        <w:left w:val="none" w:sz="0" w:space="0" w:color="auto"/>
        <w:bottom w:val="none" w:sz="0" w:space="0" w:color="auto"/>
        <w:right w:val="none" w:sz="0" w:space="0" w:color="auto"/>
      </w:divBdr>
    </w:div>
    <w:div w:id="621494794">
      <w:bodyDiv w:val="1"/>
      <w:marLeft w:val="0"/>
      <w:marRight w:val="0"/>
      <w:marTop w:val="0"/>
      <w:marBottom w:val="0"/>
      <w:divBdr>
        <w:top w:val="none" w:sz="0" w:space="0" w:color="auto"/>
        <w:left w:val="none" w:sz="0" w:space="0" w:color="auto"/>
        <w:bottom w:val="none" w:sz="0" w:space="0" w:color="auto"/>
        <w:right w:val="none" w:sz="0" w:space="0" w:color="auto"/>
      </w:divBdr>
    </w:div>
    <w:div w:id="622229187">
      <w:bodyDiv w:val="1"/>
      <w:marLeft w:val="0"/>
      <w:marRight w:val="0"/>
      <w:marTop w:val="0"/>
      <w:marBottom w:val="0"/>
      <w:divBdr>
        <w:top w:val="none" w:sz="0" w:space="0" w:color="auto"/>
        <w:left w:val="none" w:sz="0" w:space="0" w:color="auto"/>
        <w:bottom w:val="none" w:sz="0" w:space="0" w:color="auto"/>
        <w:right w:val="none" w:sz="0" w:space="0" w:color="auto"/>
      </w:divBdr>
    </w:div>
    <w:div w:id="622543737">
      <w:bodyDiv w:val="1"/>
      <w:marLeft w:val="0"/>
      <w:marRight w:val="0"/>
      <w:marTop w:val="0"/>
      <w:marBottom w:val="0"/>
      <w:divBdr>
        <w:top w:val="none" w:sz="0" w:space="0" w:color="auto"/>
        <w:left w:val="none" w:sz="0" w:space="0" w:color="auto"/>
        <w:bottom w:val="none" w:sz="0" w:space="0" w:color="auto"/>
        <w:right w:val="none" w:sz="0" w:space="0" w:color="auto"/>
      </w:divBdr>
    </w:div>
    <w:div w:id="622883440">
      <w:bodyDiv w:val="1"/>
      <w:marLeft w:val="0"/>
      <w:marRight w:val="0"/>
      <w:marTop w:val="0"/>
      <w:marBottom w:val="0"/>
      <w:divBdr>
        <w:top w:val="none" w:sz="0" w:space="0" w:color="auto"/>
        <w:left w:val="none" w:sz="0" w:space="0" w:color="auto"/>
        <w:bottom w:val="none" w:sz="0" w:space="0" w:color="auto"/>
        <w:right w:val="none" w:sz="0" w:space="0" w:color="auto"/>
      </w:divBdr>
    </w:div>
    <w:div w:id="623461627">
      <w:bodyDiv w:val="1"/>
      <w:marLeft w:val="0"/>
      <w:marRight w:val="0"/>
      <w:marTop w:val="0"/>
      <w:marBottom w:val="0"/>
      <w:divBdr>
        <w:top w:val="none" w:sz="0" w:space="0" w:color="auto"/>
        <w:left w:val="none" w:sz="0" w:space="0" w:color="auto"/>
        <w:bottom w:val="none" w:sz="0" w:space="0" w:color="auto"/>
        <w:right w:val="none" w:sz="0" w:space="0" w:color="auto"/>
      </w:divBdr>
    </w:div>
    <w:div w:id="623660109">
      <w:bodyDiv w:val="1"/>
      <w:marLeft w:val="0"/>
      <w:marRight w:val="0"/>
      <w:marTop w:val="0"/>
      <w:marBottom w:val="0"/>
      <w:divBdr>
        <w:top w:val="none" w:sz="0" w:space="0" w:color="auto"/>
        <w:left w:val="none" w:sz="0" w:space="0" w:color="auto"/>
        <w:bottom w:val="none" w:sz="0" w:space="0" w:color="auto"/>
        <w:right w:val="none" w:sz="0" w:space="0" w:color="auto"/>
      </w:divBdr>
    </w:div>
    <w:div w:id="624047595">
      <w:bodyDiv w:val="1"/>
      <w:marLeft w:val="0"/>
      <w:marRight w:val="0"/>
      <w:marTop w:val="0"/>
      <w:marBottom w:val="0"/>
      <w:divBdr>
        <w:top w:val="none" w:sz="0" w:space="0" w:color="auto"/>
        <w:left w:val="none" w:sz="0" w:space="0" w:color="auto"/>
        <w:bottom w:val="none" w:sz="0" w:space="0" w:color="auto"/>
        <w:right w:val="none" w:sz="0" w:space="0" w:color="auto"/>
      </w:divBdr>
    </w:div>
    <w:div w:id="624428076">
      <w:bodyDiv w:val="1"/>
      <w:marLeft w:val="0"/>
      <w:marRight w:val="0"/>
      <w:marTop w:val="0"/>
      <w:marBottom w:val="0"/>
      <w:divBdr>
        <w:top w:val="none" w:sz="0" w:space="0" w:color="auto"/>
        <w:left w:val="none" w:sz="0" w:space="0" w:color="auto"/>
        <w:bottom w:val="none" w:sz="0" w:space="0" w:color="auto"/>
        <w:right w:val="none" w:sz="0" w:space="0" w:color="auto"/>
      </w:divBdr>
    </w:div>
    <w:div w:id="624505989">
      <w:bodyDiv w:val="1"/>
      <w:marLeft w:val="0"/>
      <w:marRight w:val="0"/>
      <w:marTop w:val="0"/>
      <w:marBottom w:val="0"/>
      <w:divBdr>
        <w:top w:val="none" w:sz="0" w:space="0" w:color="auto"/>
        <w:left w:val="none" w:sz="0" w:space="0" w:color="auto"/>
        <w:bottom w:val="none" w:sz="0" w:space="0" w:color="auto"/>
        <w:right w:val="none" w:sz="0" w:space="0" w:color="auto"/>
      </w:divBdr>
    </w:div>
    <w:div w:id="625745370">
      <w:bodyDiv w:val="1"/>
      <w:marLeft w:val="0"/>
      <w:marRight w:val="0"/>
      <w:marTop w:val="0"/>
      <w:marBottom w:val="0"/>
      <w:divBdr>
        <w:top w:val="none" w:sz="0" w:space="0" w:color="auto"/>
        <w:left w:val="none" w:sz="0" w:space="0" w:color="auto"/>
        <w:bottom w:val="none" w:sz="0" w:space="0" w:color="auto"/>
        <w:right w:val="none" w:sz="0" w:space="0" w:color="auto"/>
      </w:divBdr>
    </w:div>
    <w:div w:id="625966762">
      <w:bodyDiv w:val="1"/>
      <w:marLeft w:val="0"/>
      <w:marRight w:val="0"/>
      <w:marTop w:val="0"/>
      <w:marBottom w:val="0"/>
      <w:divBdr>
        <w:top w:val="none" w:sz="0" w:space="0" w:color="auto"/>
        <w:left w:val="none" w:sz="0" w:space="0" w:color="auto"/>
        <w:bottom w:val="none" w:sz="0" w:space="0" w:color="auto"/>
        <w:right w:val="none" w:sz="0" w:space="0" w:color="auto"/>
      </w:divBdr>
    </w:div>
    <w:div w:id="627782733">
      <w:bodyDiv w:val="1"/>
      <w:marLeft w:val="0"/>
      <w:marRight w:val="0"/>
      <w:marTop w:val="0"/>
      <w:marBottom w:val="0"/>
      <w:divBdr>
        <w:top w:val="none" w:sz="0" w:space="0" w:color="auto"/>
        <w:left w:val="none" w:sz="0" w:space="0" w:color="auto"/>
        <w:bottom w:val="none" w:sz="0" w:space="0" w:color="auto"/>
        <w:right w:val="none" w:sz="0" w:space="0" w:color="auto"/>
      </w:divBdr>
    </w:div>
    <w:div w:id="627901343">
      <w:bodyDiv w:val="1"/>
      <w:marLeft w:val="0"/>
      <w:marRight w:val="0"/>
      <w:marTop w:val="0"/>
      <w:marBottom w:val="0"/>
      <w:divBdr>
        <w:top w:val="none" w:sz="0" w:space="0" w:color="auto"/>
        <w:left w:val="none" w:sz="0" w:space="0" w:color="auto"/>
        <w:bottom w:val="none" w:sz="0" w:space="0" w:color="auto"/>
        <w:right w:val="none" w:sz="0" w:space="0" w:color="auto"/>
      </w:divBdr>
    </w:div>
    <w:div w:id="628630127">
      <w:bodyDiv w:val="1"/>
      <w:marLeft w:val="0"/>
      <w:marRight w:val="0"/>
      <w:marTop w:val="0"/>
      <w:marBottom w:val="0"/>
      <w:divBdr>
        <w:top w:val="none" w:sz="0" w:space="0" w:color="auto"/>
        <w:left w:val="none" w:sz="0" w:space="0" w:color="auto"/>
        <w:bottom w:val="none" w:sz="0" w:space="0" w:color="auto"/>
        <w:right w:val="none" w:sz="0" w:space="0" w:color="auto"/>
      </w:divBdr>
    </w:div>
    <w:div w:id="629634184">
      <w:bodyDiv w:val="1"/>
      <w:marLeft w:val="0"/>
      <w:marRight w:val="0"/>
      <w:marTop w:val="0"/>
      <w:marBottom w:val="0"/>
      <w:divBdr>
        <w:top w:val="none" w:sz="0" w:space="0" w:color="auto"/>
        <w:left w:val="none" w:sz="0" w:space="0" w:color="auto"/>
        <w:bottom w:val="none" w:sz="0" w:space="0" w:color="auto"/>
        <w:right w:val="none" w:sz="0" w:space="0" w:color="auto"/>
      </w:divBdr>
    </w:div>
    <w:div w:id="630399676">
      <w:bodyDiv w:val="1"/>
      <w:marLeft w:val="0"/>
      <w:marRight w:val="0"/>
      <w:marTop w:val="0"/>
      <w:marBottom w:val="0"/>
      <w:divBdr>
        <w:top w:val="none" w:sz="0" w:space="0" w:color="auto"/>
        <w:left w:val="none" w:sz="0" w:space="0" w:color="auto"/>
        <w:bottom w:val="none" w:sz="0" w:space="0" w:color="auto"/>
        <w:right w:val="none" w:sz="0" w:space="0" w:color="auto"/>
      </w:divBdr>
    </w:div>
    <w:div w:id="631980051">
      <w:bodyDiv w:val="1"/>
      <w:marLeft w:val="0"/>
      <w:marRight w:val="0"/>
      <w:marTop w:val="0"/>
      <w:marBottom w:val="0"/>
      <w:divBdr>
        <w:top w:val="none" w:sz="0" w:space="0" w:color="auto"/>
        <w:left w:val="none" w:sz="0" w:space="0" w:color="auto"/>
        <w:bottom w:val="none" w:sz="0" w:space="0" w:color="auto"/>
        <w:right w:val="none" w:sz="0" w:space="0" w:color="auto"/>
      </w:divBdr>
    </w:div>
    <w:div w:id="633297127">
      <w:bodyDiv w:val="1"/>
      <w:marLeft w:val="0"/>
      <w:marRight w:val="0"/>
      <w:marTop w:val="0"/>
      <w:marBottom w:val="0"/>
      <w:divBdr>
        <w:top w:val="none" w:sz="0" w:space="0" w:color="auto"/>
        <w:left w:val="none" w:sz="0" w:space="0" w:color="auto"/>
        <w:bottom w:val="none" w:sz="0" w:space="0" w:color="auto"/>
        <w:right w:val="none" w:sz="0" w:space="0" w:color="auto"/>
      </w:divBdr>
    </w:div>
    <w:div w:id="633364472">
      <w:bodyDiv w:val="1"/>
      <w:marLeft w:val="0"/>
      <w:marRight w:val="0"/>
      <w:marTop w:val="0"/>
      <w:marBottom w:val="0"/>
      <w:divBdr>
        <w:top w:val="none" w:sz="0" w:space="0" w:color="auto"/>
        <w:left w:val="none" w:sz="0" w:space="0" w:color="auto"/>
        <w:bottom w:val="none" w:sz="0" w:space="0" w:color="auto"/>
        <w:right w:val="none" w:sz="0" w:space="0" w:color="auto"/>
      </w:divBdr>
    </w:div>
    <w:div w:id="634330416">
      <w:bodyDiv w:val="1"/>
      <w:marLeft w:val="0"/>
      <w:marRight w:val="0"/>
      <w:marTop w:val="0"/>
      <w:marBottom w:val="0"/>
      <w:divBdr>
        <w:top w:val="none" w:sz="0" w:space="0" w:color="auto"/>
        <w:left w:val="none" w:sz="0" w:space="0" w:color="auto"/>
        <w:bottom w:val="none" w:sz="0" w:space="0" w:color="auto"/>
        <w:right w:val="none" w:sz="0" w:space="0" w:color="auto"/>
      </w:divBdr>
    </w:div>
    <w:div w:id="634411658">
      <w:bodyDiv w:val="1"/>
      <w:marLeft w:val="0"/>
      <w:marRight w:val="0"/>
      <w:marTop w:val="0"/>
      <w:marBottom w:val="0"/>
      <w:divBdr>
        <w:top w:val="none" w:sz="0" w:space="0" w:color="auto"/>
        <w:left w:val="none" w:sz="0" w:space="0" w:color="auto"/>
        <w:bottom w:val="none" w:sz="0" w:space="0" w:color="auto"/>
        <w:right w:val="none" w:sz="0" w:space="0" w:color="auto"/>
      </w:divBdr>
    </w:div>
    <w:div w:id="635066583">
      <w:bodyDiv w:val="1"/>
      <w:marLeft w:val="0"/>
      <w:marRight w:val="0"/>
      <w:marTop w:val="0"/>
      <w:marBottom w:val="0"/>
      <w:divBdr>
        <w:top w:val="none" w:sz="0" w:space="0" w:color="auto"/>
        <w:left w:val="none" w:sz="0" w:space="0" w:color="auto"/>
        <w:bottom w:val="none" w:sz="0" w:space="0" w:color="auto"/>
        <w:right w:val="none" w:sz="0" w:space="0" w:color="auto"/>
      </w:divBdr>
    </w:div>
    <w:div w:id="635992764">
      <w:bodyDiv w:val="1"/>
      <w:marLeft w:val="0"/>
      <w:marRight w:val="0"/>
      <w:marTop w:val="0"/>
      <w:marBottom w:val="0"/>
      <w:divBdr>
        <w:top w:val="none" w:sz="0" w:space="0" w:color="auto"/>
        <w:left w:val="none" w:sz="0" w:space="0" w:color="auto"/>
        <w:bottom w:val="none" w:sz="0" w:space="0" w:color="auto"/>
        <w:right w:val="none" w:sz="0" w:space="0" w:color="auto"/>
      </w:divBdr>
    </w:div>
    <w:div w:id="636226663">
      <w:bodyDiv w:val="1"/>
      <w:marLeft w:val="0"/>
      <w:marRight w:val="0"/>
      <w:marTop w:val="0"/>
      <w:marBottom w:val="0"/>
      <w:divBdr>
        <w:top w:val="none" w:sz="0" w:space="0" w:color="auto"/>
        <w:left w:val="none" w:sz="0" w:space="0" w:color="auto"/>
        <w:bottom w:val="none" w:sz="0" w:space="0" w:color="auto"/>
        <w:right w:val="none" w:sz="0" w:space="0" w:color="auto"/>
      </w:divBdr>
    </w:div>
    <w:div w:id="636229609">
      <w:bodyDiv w:val="1"/>
      <w:marLeft w:val="0"/>
      <w:marRight w:val="0"/>
      <w:marTop w:val="0"/>
      <w:marBottom w:val="0"/>
      <w:divBdr>
        <w:top w:val="none" w:sz="0" w:space="0" w:color="auto"/>
        <w:left w:val="none" w:sz="0" w:space="0" w:color="auto"/>
        <w:bottom w:val="none" w:sz="0" w:space="0" w:color="auto"/>
        <w:right w:val="none" w:sz="0" w:space="0" w:color="auto"/>
      </w:divBdr>
    </w:div>
    <w:div w:id="638614752">
      <w:bodyDiv w:val="1"/>
      <w:marLeft w:val="0"/>
      <w:marRight w:val="0"/>
      <w:marTop w:val="0"/>
      <w:marBottom w:val="0"/>
      <w:divBdr>
        <w:top w:val="none" w:sz="0" w:space="0" w:color="auto"/>
        <w:left w:val="none" w:sz="0" w:space="0" w:color="auto"/>
        <w:bottom w:val="none" w:sz="0" w:space="0" w:color="auto"/>
        <w:right w:val="none" w:sz="0" w:space="0" w:color="auto"/>
      </w:divBdr>
    </w:div>
    <w:div w:id="638804426">
      <w:bodyDiv w:val="1"/>
      <w:marLeft w:val="0"/>
      <w:marRight w:val="0"/>
      <w:marTop w:val="0"/>
      <w:marBottom w:val="0"/>
      <w:divBdr>
        <w:top w:val="none" w:sz="0" w:space="0" w:color="auto"/>
        <w:left w:val="none" w:sz="0" w:space="0" w:color="auto"/>
        <w:bottom w:val="none" w:sz="0" w:space="0" w:color="auto"/>
        <w:right w:val="none" w:sz="0" w:space="0" w:color="auto"/>
      </w:divBdr>
    </w:div>
    <w:div w:id="639187129">
      <w:bodyDiv w:val="1"/>
      <w:marLeft w:val="0"/>
      <w:marRight w:val="0"/>
      <w:marTop w:val="0"/>
      <w:marBottom w:val="0"/>
      <w:divBdr>
        <w:top w:val="none" w:sz="0" w:space="0" w:color="auto"/>
        <w:left w:val="none" w:sz="0" w:space="0" w:color="auto"/>
        <w:bottom w:val="none" w:sz="0" w:space="0" w:color="auto"/>
        <w:right w:val="none" w:sz="0" w:space="0" w:color="auto"/>
      </w:divBdr>
    </w:div>
    <w:div w:id="639311333">
      <w:bodyDiv w:val="1"/>
      <w:marLeft w:val="0"/>
      <w:marRight w:val="0"/>
      <w:marTop w:val="0"/>
      <w:marBottom w:val="0"/>
      <w:divBdr>
        <w:top w:val="none" w:sz="0" w:space="0" w:color="auto"/>
        <w:left w:val="none" w:sz="0" w:space="0" w:color="auto"/>
        <w:bottom w:val="none" w:sz="0" w:space="0" w:color="auto"/>
        <w:right w:val="none" w:sz="0" w:space="0" w:color="auto"/>
      </w:divBdr>
    </w:div>
    <w:div w:id="639654301">
      <w:bodyDiv w:val="1"/>
      <w:marLeft w:val="0"/>
      <w:marRight w:val="0"/>
      <w:marTop w:val="0"/>
      <w:marBottom w:val="0"/>
      <w:divBdr>
        <w:top w:val="none" w:sz="0" w:space="0" w:color="auto"/>
        <w:left w:val="none" w:sz="0" w:space="0" w:color="auto"/>
        <w:bottom w:val="none" w:sz="0" w:space="0" w:color="auto"/>
        <w:right w:val="none" w:sz="0" w:space="0" w:color="auto"/>
      </w:divBdr>
      <w:divsChild>
        <w:div w:id="898516981">
          <w:marLeft w:val="360"/>
          <w:marRight w:val="0"/>
          <w:marTop w:val="200"/>
          <w:marBottom w:val="0"/>
          <w:divBdr>
            <w:top w:val="none" w:sz="0" w:space="0" w:color="auto"/>
            <w:left w:val="none" w:sz="0" w:space="0" w:color="auto"/>
            <w:bottom w:val="none" w:sz="0" w:space="0" w:color="auto"/>
            <w:right w:val="none" w:sz="0" w:space="0" w:color="auto"/>
          </w:divBdr>
        </w:div>
      </w:divsChild>
    </w:div>
    <w:div w:id="640892195">
      <w:bodyDiv w:val="1"/>
      <w:marLeft w:val="0"/>
      <w:marRight w:val="0"/>
      <w:marTop w:val="0"/>
      <w:marBottom w:val="0"/>
      <w:divBdr>
        <w:top w:val="none" w:sz="0" w:space="0" w:color="auto"/>
        <w:left w:val="none" w:sz="0" w:space="0" w:color="auto"/>
        <w:bottom w:val="none" w:sz="0" w:space="0" w:color="auto"/>
        <w:right w:val="none" w:sz="0" w:space="0" w:color="auto"/>
      </w:divBdr>
    </w:div>
    <w:div w:id="640967939">
      <w:bodyDiv w:val="1"/>
      <w:marLeft w:val="0"/>
      <w:marRight w:val="0"/>
      <w:marTop w:val="0"/>
      <w:marBottom w:val="0"/>
      <w:divBdr>
        <w:top w:val="none" w:sz="0" w:space="0" w:color="auto"/>
        <w:left w:val="none" w:sz="0" w:space="0" w:color="auto"/>
        <w:bottom w:val="none" w:sz="0" w:space="0" w:color="auto"/>
        <w:right w:val="none" w:sz="0" w:space="0" w:color="auto"/>
      </w:divBdr>
    </w:div>
    <w:div w:id="641156012">
      <w:bodyDiv w:val="1"/>
      <w:marLeft w:val="0"/>
      <w:marRight w:val="0"/>
      <w:marTop w:val="0"/>
      <w:marBottom w:val="0"/>
      <w:divBdr>
        <w:top w:val="none" w:sz="0" w:space="0" w:color="auto"/>
        <w:left w:val="none" w:sz="0" w:space="0" w:color="auto"/>
        <w:bottom w:val="none" w:sz="0" w:space="0" w:color="auto"/>
        <w:right w:val="none" w:sz="0" w:space="0" w:color="auto"/>
      </w:divBdr>
    </w:div>
    <w:div w:id="643658505">
      <w:bodyDiv w:val="1"/>
      <w:marLeft w:val="0"/>
      <w:marRight w:val="0"/>
      <w:marTop w:val="0"/>
      <w:marBottom w:val="0"/>
      <w:divBdr>
        <w:top w:val="none" w:sz="0" w:space="0" w:color="auto"/>
        <w:left w:val="none" w:sz="0" w:space="0" w:color="auto"/>
        <w:bottom w:val="none" w:sz="0" w:space="0" w:color="auto"/>
        <w:right w:val="none" w:sz="0" w:space="0" w:color="auto"/>
      </w:divBdr>
    </w:div>
    <w:div w:id="643697957">
      <w:bodyDiv w:val="1"/>
      <w:marLeft w:val="0"/>
      <w:marRight w:val="0"/>
      <w:marTop w:val="0"/>
      <w:marBottom w:val="0"/>
      <w:divBdr>
        <w:top w:val="none" w:sz="0" w:space="0" w:color="auto"/>
        <w:left w:val="none" w:sz="0" w:space="0" w:color="auto"/>
        <w:bottom w:val="none" w:sz="0" w:space="0" w:color="auto"/>
        <w:right w:val="none" w:sz="0" w:space="0" w:color="auto"/>
      </w:divBdr>
    </w:div>
    <w:div w:id="643975237">
      <w:bodyDiv w:val="1"/>
      <w:marLeft w:val="0"/>
      <w:marRight w:val="0"/>
      <w:marTop w:val="0"/>
      <w:marBottom w:val="0"/>
      <w:divBdr>
        <w:top w:val="none" w:sz="0" w:space="0" w:color="auto"/>
        <w:left w:val="none" w:sz="0" w:space="0" w:color="auto"/>
        <w:bottom w:val="none" w:sz="0" w:space="0" w:color="auto"/>
        <w:right w:val="none" w:sz="0" w:space="0" w:color="auto"/>
      </w:divBdr>
    </w:div>
    <w:div w:id="644355101">
      <w:bodyDiv w:val="1"/>
      <w:marLeft w:val="0"/>
      <w:marRight w:val="0"/>
      <w:marTop w:val="0"/>
      <w:marBottom w:val="0"/>
      <w:divBdr>
        <w:top w:val="none" w:sz="0" w:space="0" w:color="auto"/>
        <w:left w:val="none" w:sz="0" w:space="0" w:color="auto"/>
        <w:bottom w:val="none" w:sz="0" w:space="0" w:color="auto"/>
        <w:right w:val="none" w:sz="0" w:space="0" w:color="auto"/>
      </w:divBdr>
    </w:div>
    <w:div w:id="646671540">
      <w:bodyDiv w:val="1"/>
      <w:marLeft w:val="0"/>
      <w:marRight w:val="0"/>
      <w:marTop w:val="0"/>
      <w:marBottom w:val="0"/>
      <w:divBdr>
        <w:top w:val="none" w:sz="0" w:space="0" w:color="auto"/>
        <w:left w:val="none" w:sz="0" w:space="0" w:color="auto"/>
        <w:bottom w:val="none" w:sz="0" w:space="0" w:color="auto"/>
        <w:right w:val="none" w:sz="0" w:space="0" w:color="auto"/>
      </w:divBdr>
    </w:div>
    <w:div w:id="647634091">
      <w:bodyDiv w:val="1"/>
      <w:marLeft w:val="0"/>
      <w:marRight w:val="0"/>
      <w:marTop w:val="0"/>
      <w:marBottom w:val="0"/>
      <w:divBdr>
        <w:top w:val="none" w:sz="0" w:space="0" w:color="auto"/>
        <w:left w:val="none" w:sz="0" w:space="0" w:color="auto"/>
        <w:bottom w:val="none" w:sz="0" w:space="0" w:color="auto"/>
        <w:right w:val="none" w:sz="0" w:space="0" w:color="auto"/>
      </w:divBdr>
    </w:div>
    <w:div w:id="647905069">
      <w:bodyDiv w:val="1"/>
      <w:marLeft w:val="0"/>
      <w:marRight w:val="0"/>
      <w:marTop w:val="0"/>
      <w:marBottom w:val="0"/>
      <w:divBdr>
        <w:top w:val="none" w:sz="0" w:space="0" w:color="auto"/>
        <w:left w:val="none" w:sz="0" w:space="0" w:color="auto"/>
        <w:bottom w:val="none" w:sz="0" w:space="0" w:color="auto"/>
        <w:right w:val="none" w:sz="0" w:space="0" w:color="auto"/>
      </w:divBdr>
    </w:div>
    <w:div w:id="648051716">
      <w:bodyDiv w:val="1"/>
      <w:marLeft w:val="0"/>
      <w:marRight w:val="0"/>
      <w:marTop w:val="0"/>
      <w:marBottom w:val="0"/>
      <w:divBdr>
        <w:top w:val="none" w:sz="0" w:space="0" w:color="auto"/>
        <w:left w:val="none" w:sz="0" w:space="0" w:color="auto"/>
        <w:bottom w:val="none" w:sz="0" w:space="0" w:color="auto"/>
        <w:right w:val="none" w:sz="0" w:space="0" w:color="auto"/>
      </w:divBdr>
    </w:div>
    <w:div w:id="649335221">
      <w:bodyDiv w:val="1"/>
      <w:marLeft w:val="0"/>
      <w:marRight w:val="0"/>
      <w:marTop w:val="0"/>
      <w:marBottom w:val="0"/>
      <w:divBdr>
        <w:top w:val="none" w:sz="0" w:space="0" w:color="auto"/>
        <w:left w:val="none" w:sz="0" w:space="0" w:color="auto"/>
        <w:bottom w:val="none" w:sz="0" w:space="0" w:color="auto"/>
        <w:right w:val="none" w:sz="0" w:space="0" w:color="auto"/>
      </w:divBdr>
    </w:div>
    <w:div w:id="651183659">
      <w:bodyDiv w:val="1"/>
      <w:marLeft w:val="0"/>
      <w:marRight w:val="0"/>
      <w:marTop w:val="0"/>
      <w:marBottom w:val="0"/>
      <w:divBdr>
        <w:top w:val="none" w:sz="0" w:space="0" w:color="auto"/>
        <w:left w:val="none" w:sz="0" w:space="0" w:color="auto"/>
        <w:bottom w:val="none" w:sz="0" w:space="0" w:color="auto"/>
        <w:right w:val="none" w:sz="0" w:space="0" w:color="auto"/>
      </w:divBdr>
    </w:div>
    <w:div w:id="652029913">
      <w:bodyDiv w:val="1"/>
      <w:marLeft w:val="0"/>
      <w:marRight w:val="0"/>
      <w:marTop w:val="0"/>
      <w:marBottom w:val="0"/>
      <w:divBdr>
        <w:top w:val="none" w:sz="0" w:space="0" w:color="auto"/>
        <w:left w:val="none" w:sz="0" w:space="0" w:color="auto"/>
        <w:bottom w:val="none" w:sz="0" w:space="0" w:color="auto"/>
        <w:right w:val="none" w:sz="0" w:space="0" w:color="auto"/>
      </w:divBdr>
      <w:divsChild>
        <w:div w:id="8914522">
          <w:marLeft w:val="0"/>
          <w:marRight w:val="0"/>
          <w:marTop w:val="0"/>
          <w:marBottom w:val="0"/>
          <w:divBdr>
            <w:top w:val="none" w:sz="0" w:space="0" w:color="auto"/>
            <w:left w:val="none" w:sz="0" w:space="0" w:color="auto"/>
            <w:bottom w:val="none" w:sz="0" w:space="0" w:color="auto"/>
            <w:right w:val="none" w:sz="0" w:space="0" w:color="auto"/>
          </w:divBdr>
          <w:divsChild>
            <w:div w:id="199130544">
              <w:marLeft w:val="0"/>
              <w:marRight w:val="0"/>
              <w:marTop w:val="0"/>
              <w:marBottom w:val="0"/>
              <w:divBdr>
                <w:top w:val="none" w:sz="0" w:space="0" w:color="auto"/>
                <w:left w:val="none" w:sz="0" w:space="0" w:color="auto"/>
                <w:bottom w:val="none" w:sz="0" w:space="0" w:color="auto"/>
                <w:right w:val="none" w:sz="0" w:space="0" w:color="auto"/>
              </w:divBdr>
              <w:divsChild>
                <w:div w:id="107670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149688">
      <w:bodyDiv w:val="1"/>
      <w:marLeft w:val="0"/>
      <w:marRight w:val="0"/>
      <w:marTop w:val="0"/>
      <w:marBottom w:val="0"/>
      <w:divBdr>
        <w:top w:val="none" w:sz="0" w:space="0" w:color="auto"/>
        <w:left w:val="none" w:sz="0" w:space="0" w:color="auto"/>
        <w:bottom w:val="none" w:sz="0" w:space="0" w:color="auto"/>
        <w:right w:val="none" w:sz="0" w:space="0" w:color="auto"/>
      </w:divBdr>
    </w:div>
    <w:div w:id="652832024">
      <w:bodyDiv w:val="1"/>
      <w:marLeft w:val="0"/>
      <w:marRight w:val="0"/>
      <w:marTop w:val="0"/>
      <w:marBottom w:val="0"/>
      <w:divBdr>
        <w:top w:val="none" w:sz="0" w:space="0" w:color="auto"/>
        <w:left w:val="none" w:sz="0" w:space="0" w:color="auto"/>
        <w:bottom w:val="none" w:sz="0" w:space="0" w:color="auto"/>
        <w:right w:val="none" w:sz="0" w:space="0" w:color="auto"/>
      </w:divBdr>
    </w:div>
    <w:div w:id="653526834">
      <w:bodyDiv w:val="1"/>
      <w:marLeft w:val="0"/>
      <w:marRight w:val="0"/>
      <w:marTop w:val="0"/>
      <w:marBottom w:val="0"/>
      <w:divBdr>
        <w:top w:val="none" w:sz="0" w:space="0" w:color="auto"/>
        <w:left w:val="none" w:sz="0" w:space="0" w:color="auto"/>
        <w:bottom w:val="none" w:sz="0" w:space="0" w:color="auto"/>
        <w:right w:val="none" w:sz="0" w:space="0" w:color="auto"/>
      </w:divBdr>
    </w:div>
    <w:div w:id="653606450">
      <w:bodyDiv w:val="1"/>
      <w:marLeft w:val="0"/>
      <w:marRight w:val="0"/>
      <w:marTop w:val="0"/>
      <w:marBottom w:val="0"/>
      <w:divBdr>
        <w:top w:val="none" w:sz="0" w:space="0" w:color="auto"/>
        <w:left w:val="none" w:sz="0" w:space="0" w:color="auto"/>
        <w:bottom w:val="none" w:sz="0" w:space="0" w:color="auto"/>
        <w:right w:val="none" w:sz="0" w:space="0" w:color="auto"/>
      </w:divBdr>
    </w:div>
    <w:div w:id="654841158">
      <w:bodyDiv w:val="1"/>
      <w:marLeft w:val="0"/>
      <w:marRight w:val="0"/>
      <w:marTop w:val="0"/>
      <w:marBottom w:val="0"/>
      <w:divBdr>
        <w:top w:val="none" w:sz="0" w:space="0" w:color="auto"/>
        <w:left w:val="none" w:sz="0" w:space="0" w:color="auto"/>
        <w:bottom w:val="none" w:sz="0" w:space="0" w:color="auto"/>
        <w:right w:val="none" w:sz="0" w:space="0" w:color="auto"/>
      </w:divBdr>
    </w:div>
    <w:div w:id="655230166">
      <w:bodyDiv w:val="1"/>
      <w:marLeft w:val="0"/>
      <w:marRight w:val="0"/>
      <w:marTop w:val="0"/>
      <w:marBottom w:val="0"/>
      <w:divBdr>
        <w:top w:val="none" w:sz="0" w:space="0" w:color="auto"/>
        <w:left w:val="none" w:sz="0" w:space="0" w:color="auto"/>
        <w:bottom w:val="none" w:sz="0" w:space="0" w:color="auto"/>
        <w:right w:val="none" w:sz="0" w:space="0" w:color="auto"/>
      </w:divBdr>
    </w:div>
    <w:div w:id="655377804">
      <w:bodyDiv w:val="1"/>
      <w:marLeft w:val="0"/>
      <w:marRight w:val="0"/>
      <w:marTop w:val="0"/>
      <w:marBottom w:val="0"/>
      <w:divBdr>
        <w:top w:val="none" w:sz="0" w:space="0" w:color="auto"/>
        <w:left w:val="none" w:sz="0" w:space="0" w:color="auto"/>
        <w:bottom w:val="none" w:sz="0" w:space="0" w:color="auto"/>
        <w:right w:val="none" w:sz="0" w:space="0" w:color="auto"/>
      </w:divBdr>
    </w:div>
    <w:div w:id="655887356">
      <w:bodyDiv w:val="1"/>
      <w:marLeft w:val="0"/>
      <w:marRight w:val="0"/>
      <w:marTop w:val="0"/>
      <w:marBottom w:val="0"/>
      <w:divBdr>
        <w:top w:val="none" w:sz="0" w:space="0" w:color="auto"/>
        <w:left w:val="none" w:sz="0" w:space="0" w:color="auto"/>
        <w:bottom w:val="none" w:sz="0" w:space="0" w:color="auto"/>
        <w:right w:val="none" w:sz="0" w:space="0" w:color="auto"/>
      </w:divBdr>
    </w:div>
    <w:div w:id="656228235">
      <w:bodyDiv w:val="1"/>
      <w:marLeft w:val="0"/>
      <w:marRight w:val="0"/>
      <w:marTop w:val="0"/>
      <w:marBottom w:val="0"/>
      <w:divBdr>
        <w:top w:val="none" w:sz="0" w:space="0" w:color="auto"/>
        <w:left w:val="none" w:sz="0" w:space="0" w:color="auto"/>
        <w:bottom w:val="none" w:sz="0" w:space="0" w:color="auto"/>
        <w:right w:val="none" w:sz="0" w:space="0" w:color="auto"/>
      </w:divBdr>
    </w:div>
    <w:div w:id="656496814">
      <w:bodyDiv w:val="1"/>
      <w:marLeft w:val="0"/>
      <w:marRight w:val="0"/>
      <w:marTop w:val="0"/>
      <w:marBottom w:val="0"/>
      <w:divBdr>
        <w:top w:val="none" w:sz="0" w:space="0" w:color="auto"/>
        <w:left w:val="none" w:sz="0" w:space="0" w:color="auto"/>
        <w:bottom w:val="none" w:sz="0" w:space="0" w:color="auto"/>
        <w:right w:val="none" w:sz="0" w:space="0" w:color="auto"/>
      </w:divBdr>
    </w:div>
    <w:div w:id="656614377">
      <w:bodyDiv w:val="1"/>
      <w:marLeft w:val="0"/>
      <w:marRight w:val="0"/>
      <w:marTop w:val="0"/>
      <w:marBottom w:val="0"/>
      <w:divBdr>
        <w:top w:val="none" w:sz="0" w:space="0" w:color="auto"/>
        <w:left w:val="none" w:sz="0" w:space="0" w:color="auto"/>
        <w:bottom w:val="none" w:sz="0" w:space="0" w:color="auto"/>
        <w:right w:val="none" w:sz="0" w:space="0" w:color="auto"/>
      </w:divBdr>
    </w:div>
    <w:div w:id="657461731">
      <w:bodyDiv w:val="1"/>
      <w:marLeft w:val="0"/>
      <w:marRight w:val="0"/>
      <w:marTop w:val="0"/>
      <w:marBottom w:val="0"/>
      <w:divBdr>
        <w:top w:val="none" w:sz="0" w:space="0" w:color="auto"/>
        <w:left w:val="none" w:sz="0" w:space="0" w:color="auto"/>
        <w:bottom w:val="none" w:sz="0" w:space="0" w:color="auto"/>
        <w:right w:val="none" w:sz="0" w:space="0" w:color="auto"/>
      </w:divBdr>
    </w:div>
    <w:div w:id="660080732">
      <w:bodyDiv w:val="1"/>
      <w:marLeft w:val="0"/>
      <w:marRight w:val="0"/>
      <w:marTop w:val="0"/>
      <w:marBottom w:val="0"/>
      <w:divBdr>
        <w:top w:val="none" w:sz="0" w:space="0" w:color="auto"/>
        <w:left w:val="none" w:sz="0" w:space="0" w:color="auto"/>
        <w:bottom w:val="none" w:sz="0" w:space="0" w:color="auto"/>
        <w:right w:val="none" w:sz="0" w:space="0" w:color="auto"/>
      </w:divBdr>
    </w:div>
    <w:div w:id="660353464">
      <w:bodyDiv w:val="1"/>
      <w:marLeft w:val="0"/>
      <w:marRight w:val="0"/>
      <w:marTop w:val="0"/>
      <w:marBottom w:val="0"/>
      <w:divBdr>
        <w:top w:val="none" w:sz="0" w:space="0" w:color="auto"/>
        <w:left w:val="none" w:sz="0" w:space="0" w:color="auto"/>
        <w:bottom w:val="none" w:sz="0" w:space="0" w:color="auto"/>
        <w:right w:val="none" w:sz="0" w:space="0" w:color="auto"/>
      </w:divBdr>
      <w:divsChild>
        <w:div w:id="618757753">
          <w:marLeft w:val="1080"/>
          <w:marRight w:val="0"/>
          <w:marTop w:val="100"/>
          <w:marBottom w:val="0"/>
          <w:divBdr>
            <w:top w:val="none" w:sz="0" w:space="0" w:color="auto"/>
            <w:left w:val="none" w:sz="0" w:space="0" w:color="auto"/>
            <w:bottom w:val="none" w:sz="0" w:space="0" w:color="auto"/>
            <w:right w:val="none" w:sz="0" w:space="0" w:color="auto"/>
          </w:divBdr>
        </w:div>
        <w:div w:id="1525632425">
          <w:marLeft w:val="1080"/>
          <w:marRight w:val="0"/>
          <w:marTop w:val="100"/>
          <w:marBottom w:val="0"/>
          <w:divBdr>
            <w:top w:val="none" w:sz="0" w:space="0" w:color="auto"/>
            <w:left w:val="none" w:sz="0" w:space="0" w:color="auto"/>
            <w:bottom w:val="none" w:sz="0" w:space="0" w:color="auto"/>
            <w:right w:val="none" w:sz="0" w:space="0" w:color="auto"/>
          </w:divBdr>
        </w:div>
        <w:div w:id="1961649171">
          <w:marLeft w:val="360"/>
          <w:marRight w:val="0"/>
          <w:marTop w:val="200"/>
          <w:marBottom w:val="0"/>
          <w:divBdr>
            <w:top w:val="none" w:sz="0" w:space="0" w:color="auto"/>
            <w:left w:val="none" w:sz="0" w:space="0" w:color="auto"/>
            <w:bottom w:val="none" w:sz="0" w:space="0" w:color="auto"/>
            <w:right w:val="none" w:sz="0" w:space="0" w:color="auto"/>
          </w:divBdr>
        </w:div>
      </w:divsChild>
    </w:div>
    <w:div w:id="660432775">
      <w:bodyDiv w:val="1"/>
      <w:marLeft w:val="0"/>
      <w:marRight w:val="0"/>
      <w:marTop w:val="0"/>
      <w:marBottom w:val="0"/>
      <w:divBdr>
        <w:top w:val="none" w:sz="0" w:space="0" w:color="auto"/>
        <w:left w:val="none" w:sz="0" w:space="0" w:color="auto"/>
        <w:bottom w:val="none" w:sz="0" w:space="0" w:color="auto"/>
        <w:right w:val="none" w:sz="0" w:space="0" w:color="auto"/>
      </w:divBdr>
    </w:div>
    <w:div w:id="661005885">
      <w:bodyDiv w:val="1"/>
      <w:marLeft w:val="0"/>
      <w:marRight w:val="0"/>
      <w:marTop w:val="0"/>
      <w:marBottom w:val="0"/>
      <w:divBdr>
        <w:top w:val="none" w:sz="0" w:space="0" w:color="auto"/>
        <w:left w:val="none" w:sz="0" w:space="0" w:color="auto"/>
        <w:bottom w:val="none" w:sz="0" w:space="0" w:color="auto"/>
        <w:right w:val="none" w:sz="0" w:space="0" w:color="auto"/>
      </w:divBdr>
    </w:div>
    <w:div w:id="661396181">
      <w:bodyDiv w:val="1"/>
      <w:marLeft w:val="0"/>
      <w:marRight w:val="0"/>
      <w:marTop w:val="0"/>
      <w:marBottom w:val="0"/>
      <w:divBdr>
        <w:top w:val="none" w:sz="0" w:space="0" w:color="auto"/>
        <w:left w:val="none" w:sz="0" w:space="0" w:color="auto"/>
        <w:bottom w:val="none" w:sz="0" w:space="0" w:color="auto"/>
        <w:right w:val="none" w:sz="0" w:space="0" w:color="auto"/>
      </w:divBdr>
    </w:div>
    <w:div w:id="661810369">
      <w:bodyDiv w:val="1"/>
      <w:marLeft w:val="0"/>
      <w:marRight w:val="0"/>
      <w:marTop w:val="0"/>
      <w:marBottom w:val="0"/>
      <w:divBdr>
        <w:top w:val="none" w:sz="0" w:space="0" w:color="auto"/>
        <w:left w:val="none" w:sz="0" w:space="0" w:color="auto"/>
        <w:bottom w:val="none" w:sz="0" w:space="0" w:color="auto"/>
        <w:right w:val="none" w:sz="0" w:space="0" w:color="auto"/>
      </w:divBdr>
    </w:div>
    <w:div w:id="662440084">
      <w:bodyDiv w:val="1"/>
      <w:marLeft w:val="0"/>
      <w:marRight w:val="0"/>
      <w:marTop w:val="0"/>
      <w:marBottom w:val="0"/>
      <w:divBdr>
        <w:top w:val="none" w:sz="0" w:space="0" w:color="auto"/>
        <w:left w:val="none" w:sz="0" w:space="0" w:color="auto"/>
        <w:bottom w:val="none" w:sz="0" w:space="0" w:color="auto"/>
        <w:right w:val="none" w:sz="0" w:space="0" w:color="auto"/>
      </w:divBdr>
    </w:div>
    <w:div w:id="665401252">
      <w:bodyDiv w:val="1"/>
      <w:marLeft w:val="0"/>
      <w:marRight w:val="0"/>
      <w:marTop w:val="0"/>
      <w:marBottom w:val="0"/>
      <w:divBdr>
        <w:top w:val="none" w:sz="0" w:space="0" w:color="auto"/>
        <w:left w:val="none" w:sz="0" w:space="0" w:color="auto"/>
        <w:bottom w:val="none" w:sz="0" w:space="0" w:color="auto"/>
        <w:right w:val="none" w:sz="0" w:space="0" w:color="auto"/>
      </w:divBdr>
    </w:div>
    <w:div w:id="666134436">
      <w:bodyDiv w:val="1"/>
      <w:marLeft w:val="0"/>
      <w:marRight w:val="0"/>
      <w:marTop w:val="0"/>
      <w:marBottom w:val="0"/>
      <w:divBdr>
        <w:top w:val="none" w:sz="0" w:space="0" w:color="auto"/>
        <w:left w:val="none" w:sz="0" w:space="0" w:color="auto"/>
        <w:bottom w:val="none" w:sz="0" w:space="0" w:color="auto"/>
        <w:right w:val="none" w:sz="0" w:space="0" w:color="auto"/>
      </w:divBdr>
    </w:div>
    <w:div w:id="666372779">
      <w:bodyDiv w:val="1"/>
      <w:marLeft w:val="0"/>
      <w:marRight w:val="0"/>
      <w:marTop w:val="0"/>
      <w:marBottom w:val="0"/>
      <w:divBdr>
        <w:top w:val="none" w:sz="0" w:space="0" w:color="auto"/>
        <w:left w:val="none" w:sz="0" w:space="0" w:color="auto"/>
        <w:bottom w:val="none" w:sz="0" w:space="0" w:color="auto"/>
        <w:right w:val="none" w:sz="0" w:space="0" w:color="auto"/>
      </w:divBdr>
    </w:div>
    <w:div w:id="666517830">
      <w:bodyDiv w:val="1"/>
      <w:marLeft w:val="0"/>
      <w:marRight w:val="0"/>
      <w:marTop w:val="0"/>
      <w:marBottom w:val="0"/>
      <w:divBdr>
        <w:top w:val="none" w:sz="0" w:space="0" w:color="auto"/>
        <w:left w:val="none" w:sz="0" w:space="0" w:color="auto"/>
        <w:bottom w:val="none" w:sz="0" w:space="0" w:color="auto"/>
        <w:right w:val="none" w:sz="0" w:space="0" w:color="auto"/>
      </w:divBdr>
    </w:div>
    <w:div w:id="667756880">
      <w:bodyDiv w:val="1"/>
      <w:marLeft w:val="0"/>
      <w:marRight w:val="0"/>
      <w:marTop w:val="0"/>
      <w:marBottom w:val="0"/>
      <w:divBdr>
        <w:top w:val="none" w:sz="0" w:space="0" w:color="auto"/>
        <w:left w:val="none" w:sz="0" w:space="0" w:color="auto"/>
        <w:bottom w:val="none" w:sz="0" w:space="0" w:color="auto"/>
        <w:right w:val="none" w:sz="0" w:space="0" w:color="auto"/>
      </w:divBdr>
    </w:div>
    <w:div w:id="667909474">
      <w:bodyDiv w:val="1"/>
      <w:marLeft w:val="0"/>
      <w:marRight w:val="0"/>
      <w:marTop w:val="0"/>
      <w:marBottom w:val="0"/>
      <w:divBdr>
        <w:top w:val="none" w:sz="0" w:space="0" w:color="auto"/>
        <w:left w:val="none" w:sz="0" w:space="0" w:color="auto"/>
        <w:bottom w:val="none" w:sz="0" w:space="0" w:color="auto"/>
        <w:right w:val="none" w:sz="0" w:space="0" w:color="auto"/>
      </w:divBdr>
    </w:div>
    <w:div w:id="668022865">
      <w:bodyDiv w:val="1"/>
      <w:marLeft w:val="0"/>
      <w:marRight w:val="0"/>
      <w:marTop w:val="0"/>
      <w:marBottom w:val="0"/>
      <w:divBdr>
        <w:top w:val="none" w:sz="0" w:space="0" w:color="auto"/>
        <w:left w:val="none" w:sz="0" w:space="0" w:color="auto"/>
        <w:bottom w:val="none" w:sz="0" w:space="0" w:color="auto"/>
        <w:right w:val="none" w:sz="0" w:space="0" w:color="auto"/>
      </w:divBdr>
    </w:div>
    <w:div w:id="668292773">
      <w:bodyDiv w:val="1"/>
      <w:marLeft w:val="0"/>
      <w:marRight w:val="0"/>
      <w:marTop w:val="0"/>
      <w:marBottom w:val="0"/>
      <w:divBdr>
        <w:top w:val="none" w:sz="0" w:space="0" w:color="auto"/>
        <w:left w:val="none" w:sz="0" w:space="0" w:color="auto"/>
        <w:bottom w:val="none" w:sz="0" w:space="0" w:color="auto"/>
        <w:right w:val="none" w:sz="0" w:space="0" w:color="auto"/>
      </w:divBdr>
    </w:div>
    <w:div w:id="668944873">
      <w:bodyDiv w:val="1"/>
      <w:marLeft w:val="0"/>
      <w:marRight w:val="0"/>
      <w:marTop w:val="0"/>
      <w:marBottom w:val="0"/>
      <w:divBdr>
        <w:top w:val="none" w:sz="0" w:space="0" w:color="auto"/>
        <w:left w:val="none" w:sz="0" w:space="0" w:color="auto"/>
        <w:bottom w:val="none" w:sz="0" w:space="0" w:color="auto"/>
        <w:right w:val="none" w:sz="0" w:space="0" w:color="auto"/>
      </w:divBdr>
    </w:div>
    <w:div w:id="669285972">
      <w:bodyDiv w:val="1"/>
      <w:marLeft w:val="0"/>
      <w:marRight w:val="0"/>
      <w:marTop w:val="0"/>
      <w:marBottom w:val="0"/>
      <w:divBdr>
        <w:top w:val="none" w:sz="0" w:space="0" w:color="auto"/>
        <w:left w:val="none" w:sz="0" w:space="0" w:color="auto"/>
        <w:bottom w:val="none" w:sz="0" w:space="0" w:color="auto"/>
        <w:right w:val="none" w:sz="0" w:space="0" w:color="auto"/>
      </w:divBdr>
    </w:div>
    <w:div w:id="670184538">
      <w:bodyDiv w:val="1"/>
      <w:marLeft w:val="0"/>
      <w:marRight w:val="0"/>
      <w:marTop w:val="0"/>
      <w:marBottom w:val="0"/>
      <w:divBdr>
        <w:top w:val="none" w:sz="0" w:space="0" w:color="auto"/>
        <w:left w:val="none" w:sz="0" w:space="0" w:color="auto"/>
        <w:bottom w:val="none" w:sz="0" w:space="0" w:color="auto"/>
        <w:right w:val="none" w:sz="0" w:space="0" w:color="auto"/>
      </w:divBdr>
    </w:div>
    <w:div w:id="670644484">
      <w:bodyDiv w:val="1"/>
      <w:marLeft w:val="0"/>
      <w:marRight w:val="0"/>
      <w:marTop w:val="0"/>
      <w:marBottom w:val="0"/>
      <w:divBdr>
        <w:top w:val="none" w:sz="0" w:space="0" w:color="auto"/>
        <w:left w:val="none" w:sz="0" w:space="0" w:color="auto"/>
        <w:bottom w:val="none" w:sz="0" w:space="0" w:color="auto"/>
        <w:right w:val="none" w:sz="0" w:space="0" w:color="auto"/>
      </w:divBdr>
    </w:div>
    <w:div w:id="671496475">
      <w:bodyDiv w:val="1"/>
      <w:marLeft w:val="0"/>
      <w:marRight w:val="0"/>
      <w:marTop w:val="0"/>
      <w:marBottom w:val="0"/>
      <w:divBdr>
        <w:top w:val="none" w:sz="0" w:space="0" w:color="auto"/>
        <w:left w:val="none" w:sz="0" w:space="0" w:color="auto"/>
        <w:bottom w:val="none" w:sz="0" w:space="0" w:color="auto"/>
        <w:right w:val="none" w:sz="0" w:space="0" w:color="auto"/>
      </w:divBdr>
    </w:div>
    <w:div w:id="671881876">
      <w:bodyDiv w:val="1"/>
      <w:marLeft w:val="0"/>
      <w:marRight w:val="0"/>
      <w:marTop w:val="0"/>
      <w:marBottom w:val="0"/>
      <w:divBdr>
        <w:top w:val="none" w:sz="0" w:space="0" w:color="auto"/>
        <w:left w:val="none" w:sz="0" w:space="0" w:color="auto"/>
        <w:bottom w:val="none" w:sz="0" w:space="0" w:color="auto"/>
        <w:right w:val="none" w:sz="0" w:space="0" w:color="auto"/>
      </w:divBdr>
    </w:div>
    <w:div w:id="672339300">
      <w:bodyDiv w:val="1"/>
      <w:marLeft w:val="0"/>
      <w:marRight w:val="0"/>
      <w:marTop w:val="0"/>
      <w:marBottom w:val="0"/>
      <w:divBdr>
        <w:top w:val="none" w:sz="0" w:space="0" w:color="auto"/>
        <w:left w:val="none" w:sz="0" w:space="0" w:color="auto"/>
        <w:bottom w:val="none" w:sz="0" w:space="0" w:color="auto"/>
        <w:right w:val="none" w:sz="0" w:space="0" w:color="auto"/>
      </w:divBdr>
    </w:div>
    <w:div w:id="672799191">
      <w:bodyDiv w:val="1"/>
      <w:marLeft w:val="0"/>
      <w:marRight w:val="0"/>
      <w:marTop w:val="0"/>
      <w:marBottom w:val="0"/>
      <w:divBdr>
        <w:top w:val="none" w:sz="0" w:space="0" w:color="auto"/>
        <w:left w:val="none" w:sz="0" w:space="0" w:color="auto"/>
        <w:bottom w:val="none" w:sz="0" w:space="0" w:color="auto"/>
        <w:right w:val="none" w:sz="0" w:space="0" w:color="auto"/>
      </w:divBdr>
    </w:div>
    <w:div w:id="673608924">
      <w:bodyDiv w:val="1"/>
      <w:marLeft w:val="0"/>
      <w:marRight w:val="0"/>
      <w:marTop w:val="0"/>
      <w:marBottom w:val="0"/>
      <w:divBdr>
        <w:top w:val="none" w:sz="0" w:space="0" w:color="auto"/>
        <w:left w:val="none" w:sz="0" w:space="0" w:color="auto"/>
        <w:bottom w:val="none" w:sz="0" w:space="0" w:color="auto"/>
        <w:right w:val="none" w:sz="0" w:space="0" w:color="auto"/>
      </w:divBdr>
    </w:div>
    <w:div w:id="674650418">
      <w:bodyDiv w:val="1"/>
      <w:marLeft w:val="0"/>
      <w:marRight w:val="0"/>
      <w:marTop w:val="0"/>
      <w:marBottom w:val="0"/>
      <w:divBdr>
        <w:top w:val="none" w:sz="0" w:space="0" w:color="auto"/>
        <w:left w:val="none" w:sz="0" w:space="0" w:color="auto"/>
        <w:bottom w:val="none" w:sz="0" w:space="0" w:color="auto"/>
        <w:right w:val="none" w:sz="0" w:space="0" w:color="auto"/>
      </w:divBdr>
    </w:div>
    <w:div w:id="674653759">
      <w:bodyDiv w:val="1"/>
      <w:marLeft w:val="0"/>
      <w:marRight w:val="0"/>
      <w:marTop w:val="0"/>
      <w:marBottom w:val="0"/>
      <w:divBdr>
        <w:top w:val="none" w:sz="0" w:space="0" w:color="auto"/>
        <w:left w:val="none" w:sz="0" w:space="0" w:color="auto"/>
        <w:bottom w:val="none" w:sz="0" w:space="0" w:color="auto"/>
        <w:right w:val="none" w:sz="0" w:space="0" w:color="auto"/>
      </w:divBdr>
    </w:div>
    <w:div w:id="675496271">
      <w:bodyDiv w:val="1"/>
      <w:marLeft w:val="0"/>
      <w:marRight w:val="0"/>
      <w:marTop w:val="0"/>
      <w:marBottom w:val="0"/>
      <w:divBdr>
        <w:top w:val="none" w:sz="0" w:space="0" w:color="auto"/>
        <w:left w:val="none" w:sz="0" w:space="0" w:color="auto"/>
        <w:bottom w:val="none" w:sz="0" w:space="0" w:color="auto"/>
        <w:right w:val="none" w:sz="0" w:space="0" w:color="auto"/>
      </w:divBdr>
    </w:div>
    <w:div w:id="676343543">
      <w:bodyDiv w:val="1"/>
      <w:marLeft w:val="0"/>
      <w:marRight w:val="0"/>
      <w:marTop w:val="0"/>
      <w:marBottom w:val="0"/>
      <w:divBdr>
        <w:top w:val="none" w:sz="0" w:space="0" w:color="auto"/>
        <w:left w:val="none" w:sz="0" w:space="0" w:color="auto"/>
        <w:bottom w:val="none" w:sz="0" w:space="0" w:color="auto"/>
        <w:right w:val="none" w:sz="0" w:space="0" w:color="auto"/>
      </w:divBdr>
    </w:div>
    <w:div w:id="676422473">
      <w:bodyDiv w:val="1"/>
      <w:marLeft w:val="0"/>
      <w:marRight w:val="0"/>
      <w:marTop w:val="0"/>
      <w:marBottom w:val="0"/>
      <w:divBdr>
        <w:top w:val="none" w:sz="0" w:space="0" w:color="auto"/>
        <w:left w:val="none" w:sz="0" w:space="0" w:color="auto"/>
        <w:bottom w:val="none" w:sz="0" w:space="0" w:color="auto"/>
        <w:right w:val="none" w:sz="0" w:space="0" w:color="auto"/>
      </w:divBdr>
    </w:div>
    <w:div w:id="676737157">
      <w:bodyDiv w:val="1"/>
      <w:marLeft w:val="0"/>
      <w:marRight w:val="0"/>
      <w:marTop w:val="0"/>
      <w:marBottom w:val="0"/>
      <w:divBdr>
        <w:top w:val="none" w:sz="0" w:space="0" w:color="auto"/>
        <w:left w:val="none" w:sz="0" w:space="0" w:color="auto"/>
        <w:bottom w:val="none" w:sz="0" w:space="0" w:color="auto"/>
        <w:right w:val="none" w:sz="0" w:space="0" w:color="auto"/>
      </w:divBdr>
    </w:div>
    <w:div w:id="677200610">
      <w:bodyDiv w:val="1"/>
      <w:marLeft w:val="0"/>
      <w:marRight w:val="0"/>
      <w:marTop w:val="0"/>
      <w:marBottom w:val="0"/>
      <w:divBdr>
        <w:top w:val="none" w:sz="0" w:space="0" w:color="auto"/>
        <w:left w:val="none" w:sz="0" w:space="0" w:color="auto"/>
        <w:bottom w:val="none" w:sz="0" w:space="0" w:color="auto"/>
        <w:right w:val="none" w:sz="0" w:space="0" w:color="auto"/>
      </w:divBdr>
    </w:div>
    <w:div w:id="677275583">
      <w:bodyDiv w:val="1"/>
      <w:marLeft w:val="0"/>
      <w:marRight w:val="0"/>
      <w:marTop w:val="0"/>
      <w:marBottom w:val="0"/>
      <w:divBdr>
        <w:top w:val="none" w:sz="0" w:space="0" w:color="auto"/>
        <w:left w:val="none" w:sz="0" w:space="0" w:color="auto"/>
        <w:bottom w:val="none" w:sz="0" w:space="0" w:color="auto"/>
        <w:right w:val="none" w:sz="0" w:space="0" w:color="auto"/>
      </w:divBdr>
    </w:div>
    <w:div w:id="680395021">
      <w:bodyDiv w:val="1"/>
      <w:marLeft w:val="0"/>
      <w:marRight w:val="0"/>
      <w:marTop w:val="0"/>
      <w:marBottom w:val="0"/>
      <w:divBdr>
        <w:top w:val="none" w:sz="0" w:space="0" w:color="auto"/>
        <w:left w:val="none" w:sz="0" w:space="0" w:color="auto"/>
        <w:bottom w:val="none" w:sz="0" w:space="0" w:color="auto"/>
        <w:right w:val="none" w:sz="0" w:space="0" w:color="auto"/>
      </w:divBdr>
    </w:div>
    <w:div w:id="680937677">
      <w:bodyDiv w:val="1"/>
      <w:marLeft w:val="0"/>
      <w:marRight w:val="0"/>
      <w:marTop w:val="0"/>
      <w:marBottom w:val="0"/>
      <w:divBdr>
        <w:top w:val="none" w:sz="0" w:space="0" w:color="auto"/>
        <w:left w:val="none" w:sz="0" w:space="0" w:color="auto"/>
        <w:bottom w:val="none" w:sz="0" w:space="0" w:color="auto"/>
        <w:right w:val="none" w:sz="0" w:space="0" w:color="auto"/>
      </w:divBdr>
    </w:div>
    <w:div w:id="681593440">
      <w:bodyDiv w:val="1"/>
      <w:marLeft w:val="0"/>
      <w:marRight w:val="0"/>
      <w:marTop w:val="0"/>
      <w:marBottom w:val="0"/>
      <w:divBdr>
        <w:top w:val="none" w:sz="0" w:space="0" w:color="auto"/>
        <w:left w:val="none" w:sz="0" w:space="0" w:color="auto"/>
        <w:bottom w:val="none" w:sz="0" w:space="0" w:color="auto"/>
        <w:right w:val="none" w:sz="0" w:space="0" w:color="auto"/>
      </w:divBdr>
    </w:div>
    <w:div w:id="681668308">
      <w:bodyDiv w:val="1"/>
      <w:marLeft w:val="0"/>
      <w:marRight w:val="0"/>
      <w:marTop w:val="0"/>
      <w:marBottom w:val="0"/>
      <w:divBdr>
        <w:top w:val="none" w:sz="0" w:space="0" w:color="auto"/>
        <w:left w:val="none" w:sz="0" w:space="0" w:color="auto"/>
        <w:bottom w:val="none" w:sz="0" w:space="0" w:color="auto"/>
        <w:right w:val="none" w:sz="0" w:space="0" w:color="auto"/>
      </w:divBdr>
    </w:div>
    <w:div w:id="683358075">
      <w:bodyDiv w:val="1"/>
      <w:marLeft w:val="0"/>
      <w:marRight w:val="0"/>
      <w:marTop w:val="0"/>
      <w:marBottom w:val="0"/>
      <w:divBdr>
        <w:top w:val="none" w:sz="0" w:space="0" w:color="auto"/>
        <w:left w:val="none" w:sz="0" w:space="0" w:color="auto"/>
        <w:bottom w:val="none" w:sz="0" w:space="0" w:color="auto"/>
        <w:right w:val="none" w:sz="0" w:space="0" w:color="auto"/>
      </w:divBdr>
    </w:div>
    <w:div w:id="684020624">
      <w:bodyDiv w:val="1"/>
      <w:marLeft w:val="0"/>
      <w:marRight w:val="0"/>
      <w:marTop w:val="0"/>
      <w:marBottom w:val="0"/>
      <w:divBdr>
        <w:top w:val="none" w:sz="0" w:space="0" w:color="auto"/>
        <w:left w:val="none" w:sz="0" w:space="0" w:color="auto"/>
        <w:bottom w:val="none" w:sz="0" w:space="0" w:color="auto"/>
        <w:right w:val="none" w:sz="0" w:space="0" w:color="auto"/>
      </w:divBdr>
    </w:div>
    <w:div w:id="684938069">
      <w:bodyDiv w:val="1"/>
      <w:marLeft w:val="0"/>
      <w:marRight w:val="0"/>
      <w:marTop w:val="0"/>
      <w:marBottom w:val="0"/>
      <w:divBdr>
        <w:top w:val="none" w:sz="0" w:space="0" w:color="auto"/>
        <w:left w:val="none" w:sz="0" w:space="0" w:color="auto"/>
        <w:bottom w:val="none" w:sz="0" w:space="0" w:color="auto"/>
        <w:right w:val="none" w:sz="0" w:space="0" w:color="auto"/>
      </w:divBdr>
    </w:div>
    <w:div w:id="684982772">
      <w:bodyDiv w:val="1"/>
      <w:marLeft w:val="0"/>
      <w:marRight w:val="0"/>
      <w:marTop w:val="0"/>
      <w:marBottom w:val="0"/>
      <w:divBdr>
        <w:top w:val="none" w:sz="0" w:space="0" w:color="auto"/>
        <w:left w:val="none" w:sz="0" w:space="0" w:color="auto"/>
        <w:bottom w:val="none" w:sz="0" w:space="0" w:color="auto"/>
        <w:right w:val="none" w:sz="0" w:space="0" w:color="auto"/>
      </w:divBdr>
    </w:div>
    <w:div w:id="685137076">
      <w:bodyDiv w:val="1"/>
      <w:marLeft w:val="0"/>
      <w:marRight w:val="0"/>
      <w:marTop w:val="0"/>
      <w:marBottom w:val="0"/>
      <w:divBdr>
        <w:top w:val="none" w:sz="0" w:space="0" w:color="auto"/>
        <w:left w:val="none" w:sz="0" w:space="0" w:color="auto"/>
        <w:bottom w:val="none" w:sz="0" w:space="0" w:color="auto"/>
        <w:right w:val="none" w:sz="0" w:space="0" w:color="auto"/>
      </w:divBdr>
    </w:div>
    <w:div w:id="685182144">
      <w:bodyDiv w:val="1"/>
      <w:marLeft w:val="0"/>
      <w:marRight w:val="0"/>
      <w:marTop w:val="0"/>
      <w:marBottom w:val="0"/>
      <w:divBdr>
        <w:top w:val="none" w:sz="0" w:space="0" w:color="auto"/>
        <w:left w:val="none" w:sz="0" w:space="0" w:color="auto"/>
        <w:bottom w:val="none" w:sz="0" w:space="0" w:color="auto"/>
        <w:right w:val="none" w:sz="0" w:space="0" w:color="auto"/>
      </w:divBdr>
    </w:div>
    <w:div w:id="685979496">
      <w:bodyDiv w:val="1"/>
      <w:marLeft w:val="0"/>
      <w:marRight w:val="0"/>
      <w:marTop w:val="0"/>
      <w:marBottom w:val="0"/>
      <w:divBdr>
        <w:top w:val="none" w:sz="0" w:space="0" w:color="auto"/>
        <w:left w:val="none" w:sz="0" w:space="0" w:color="auto"/>
        <w:bottom w:val="none" w:sz="0" w:space="0" w:color="auto"/>
        <w:right w:val="none" w:sz="0" w:space="0" w:color="auto"/>
      </w:divBdr>
    </w:div>
    <w:div w:id="686833787">
      <w:bodyDiv w:val="1"/>
      <w:marLeft w:val="0"/>
      <w:marRight w:val="0"/>
      <w:marTop w:val="0"/>
      <w:marBottom w:val="0"/>
      <w:divBdr>
        <w:top w:val="none" w:sz="0" w:space="0" w:color="auto"/>
        <w:left w:val="none" w:sz="0" w:space="0" w:color="auto"/>
        <w:bottom w:val="none" w:sz="0" w:space="0" w:color="auto"/>
        <w:right w:val="none" w:sz="0" w:space="0" w:color="auto"/>
      </w:divBdr>
    </w:div>
    <w:div w:id="688410162">
      <w:bodyDiv w:val="1"/>
      <w:marLeft w:val="0"/>
      <w:marRight w:val="0"/>
      <w:marTop w:val="0"/>
      <w:marBottom w:val="0"/>
      <w:divBdr>
        <w:top w:val="none" w:sz="0" w:space="0" w:color="auto"/>
        <w:left w:val="none" w:sz="0" w:space="0" w:color="auto"/>
        <w:bottom w:val="none" w:sz="0" w:space="0" w:color="auto"/>
        <w:right w:val="none" w:sz="0" w:space="0" w:color="auto"/>
      </w:divBdr>
    </w:div>
    <w:div w:id="688870725">
      <w:bodyDiv w:val="1"/>
      <w:marLeft w:val="0"/>
      <w:marRight w:val="0"/>
      <w:marTop w:val="0"/>
      <w:marBottom w:val="0"/>
      <w:divBdr>
        <w:top w:val="none" w:sz="0" w:space="0" w:color="auto"/>
        <w:left w:val="none" w:sz="0" w:space="0" w:color="auto"/>
        <w:bottom w:val="none" w:sz="0" w:space="0" w:color="auto"/>
        <w:right w:val="none" w:sz="0" w:space="0" w:color="auto"/>
      </w:divBdr>
    </w:div>
    <w:div w:id="691036559">
      <w:bodyDiv w:val="1"/>
      <w:marLeft w:val="0"/>
      <w:marRight w:val="0"/>
      <w:marTop w:val="0"/>
      <w:marBottom w:val="0"/>
      <w:divBdr>
        <w:top w:val="none" w:sz="0" w:space="0" w:color="auto"/>
        <w:left w:val="none" w:sz="0" w:space="0" w:color="auto"/>
        <w:bottom w:val="none" w:sz="0" w:space="0" w:color="auto"/>
        <w:right w:val="none" w:sz="0" w:space="0" w:color="auto"/>
      </w:divBdr>
    </w:div>
    <w:div w:id="691418745">
      <w:bodyDiv w:val="1"/>
      <w:marLeft w:val="0"/>
      <w:marRight w:val="0"/>
      <w:marTop w:val="0"/>
      <w:marBottom w:val="0"/>
      <w:divBdr>
        <w:top w:val="none" w:sz="0" w:space="0" w:color="auto"/>
        <w:left w:val="none" w:sz="0" w:space="0" w:color="auto"/>
        <w:bottom w:val="none" w:sz="0" w:space="0" w:color="auto"/>
        <w:right w:val="none" w:sz="0" w:space="0" w:color="auto"/>
      </w:divBdr>
    </w:div>
    <w:div w:id="692149385">
      <w:bodyDiv w:val="1"/>
      <w:marLeft w:val="0"/>
      <w:marRight w:val="0"/>
      <w:marTop w:val="0"/>
      <w:marBottom w:val="0"/>
      <w:divBdr>
        <w:top w:val="none" w:sz="0" w:space="0" w:color="auto"/>
        <w:left w:val="none" w:sz="0" w:space="0" w:color="auto"/>
        <w:bottom w:val="none" w:sz="0" w:space="0" w:color="auto"/>
        <w:right w:val="none" w:sz="0" w:space="0" w:color="auto"/>
      </w:divBdr>
    </w:div>
    <w:div w:id="692192399">
      <w:bodyDiv w:val="1"/>
      <w:marLeft w:val="0"/>
      <w:marRight w:val="0"/>
      <w:marTop w:val="0"/>
      <w:marBottom w:val="0"/>
      <w:divBdr>
        <w:top w:val="none" w:sz="0" w:space="0" w:color="auto"/>
        <w:left w:val="none" w:sz="0" w:space="0" w:color="auto"/>
        <w:bottom w:val="none" w:sz="0" w:space="0" w:color="auto"/>
        <w:right w:val="none" w:sz="0" w:space="0" w:color="auto"/>
      </w:divBdr>
      <w:divsChild>
        <w:div w:id="197934649">
          <w:marLeft w:val="0"/>
          <w:marRight w:val="0"/>
          <w:marTop w:val="0"/>
          <w:marBottom w:val="0"/>
          <w:divBdr>
            <w:top w:val="none" w:sz="0" w:space="0" w:color="auto"/>
            <w:left w:val="none" w:sz="0" w:space="0" w:color="auto"/>
            <w:bottom w:val="none" w:sz="0" w:space="0" w:color="auto"/>
            <w:right w:val="none" w:sz="0" w:space="0" w:color="auto"/>
          </w:divBdr>
          <w:divsChild>
            <w:div w:id="1902979902">
              <w:marLeft w:val="0"/>
              <w:marRight w:val="0"/>
              <w:marTop w:val="0"/>
              <w:marBottom w:val="0"/>
              <w:divBdr>
                <w:top w:val="none" w:sz="0" w:space="0" w:color="auto"/>
                <w:left w:val="none" w:sz="0" w:space="0" w:color="auto"/>
                <w:bottom w:val="none" w:sz="0" w:space="0" w:color="auto"/>
                <w:right w:val="none" w:sz="0" w:space="0" w:color="auto"/>
              </w:divBdr>
              <w:divsChild>
                <w:div w:id="106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58817">
      <w:bodyDiv w:val="1"/>
      <w:marLeft w:val="0"/>
      <w:marRight w:val="0"/>
      <w:marTop w:val="0"/>
      <w:marBottom w:val="0"/>
      <w:divBdr>
        <w:top w:val="none" w:sz="0" w:space="0" w:color="auto"/>
        <w:left w:val="none" w:sz="0" w:space="0" w:color="auto"/>
        <w:bottom w:val="none" w:sz="0" w:space="0" w:color="auto"/>
        <w:right w:val="none" w:sz="0" w:space="0" w:color="auto"/>
      </w:divBdr>
    </w:div>
    <w:div w:id="692802059">
      <w:bodyDiv w:val="1"/>
      <w:marLeft w:val="0"/>
      <w:marRight w:val="0"/>
      <w:marTop w:val="0"/>
      <w:marBottom w:val="0"/>
      <w:divBdr>
        <w:top w:val="none" w:sz="0" w:space="0" w:color="auto"/>
        <w:left w:val="none" w:sz="0" w:space="0" w:color="auto"/>
        <w:bottom w:val="none" w:sz="0" w:space="0" w:color="auto"/>
        <w:right w:val="none" w:sz="0" w:space="0" w:color="auto"/>
      </w:divBdr>
    </w:div>
    <w:div w:id="693455203">
      <w:bodyDiv w:val="1"/>
      <w:marLeft w:val="0"/>
      <w:marRight w:val="0"/>
      <w:marTop w:val="0"/>
      <w:marBottom w:val="0"/>
      <w:divBdr>
        <w:top w:val="none" w:sz="0" w:space="0" w:color="auto"/>
        <w:left w:val="none" w:sz="0" w:space="0" w:color="auto"/>
        <w:bottom w:val="none" w:sz="0" w:space="0" w:color="auto"/>
        <w:right w:val="none" w:sz="0" w:space="0" w:color="auto"/>
      </w:divBdr>
    </w:div>
    <w:div w:id="694188718">
      <w:bodyDiv w:val="1"/>
      <w:marLeft w:val="0"/>
      <w:marRight w:val="0"/>
      <w:marTop w:val="0"/>
      <w:marBottom w:val="0"/>
      <w:divBdr>
        <w:top w:val="none" w:sz="0" w:space="0" w:color="auto"/>
        <w:left w:val="none" w:sz="0" w:space="0" w:color="auto"/>
        <w:bottom w:val="none" w:sz="0" w:space="0" w:color="auto"/>
        <w:right w:val="none" w:sz="0" w:space="0" w:color="auto"/>
      </w:divBdr>
    </w:div>
    <w:div w:id="695808393">
      <w:bodyDiv w:val="1"/>
      <w:marLeft w:val="0"/>
      <w:marRight w:val="0"/>
      <w:marTop w:val="0"/>
      <w:marBottom w:val="0"/>
      <w:divBdr>
        <w:top w:val="none" w:sz="0" w:space="0" w:color="auto"/>
        <w:left w:val="none" w:sz="0" w:space="0" w:color="auto"/>
        <w:bottom w:val="none" w:sz="0" w:space="0" w:color="auto"/>
        <w:right w:val="none" w:sz="0" w:space="0" w:color="auto"/>
      </w:divBdr>
    </w:div>
    <w:div w:id="696197661">
      <w:bodyDiv w:val="1"/>
      <w:marLeft w:val="0"/>
      <w:marRight w:val="0"/>
      <w:marTop w:val="0"/>
      <w:marBottom w:val="0"/>
      <w:divBdr>
        <w:top w:val="none" w:sz="0" w:space="0" w:color="auto"/>
        <w:left w:val="none" w:sz="0" w:space="0" w:color="auto"/>
        <w:bottom w:val="none" w:sz="0" w:space="0" w:color="auto"/>
        <w:right w:val="none" w:sz="0" w:space="0" w:color="auto"/>
      </w:divBdr>
    </w:div>
    <w:div w:id="697390301">
      <w:bodyDiv w:val="1"/>
      <w:marLeft w:val="0"/>
      <w:marRight w:val="0"/>
      <w:marTop w:val="0"/>
      <w:marBottom w:val="0"/>
      <w:divBdr>
        <w:top w:val="none" w:sz="0" w:space="0" w:color="auto"/>
        <w:left w:val="none" w:sz="0" w:space="0" w:color="auto"/>
        <w:bottom w:val="none" w:sz="0" w:space="0" w:color="auto"/>
        <w:right w:val="none" w:sz="0" w:space="0" w:color="auto"/>
      </w:divBdr>
      <w:divsChild>
        <w:div w:id="924609615">
          <w:marLeft w:val="446"/>
          <w:marRight w:val="0"/>
          <w:marTop w:val="0"/>
          <w:marBottom w:val="0"/>
          <w:divBdr>
            <w:top w:val="none" w:sz="0" w:space="0" w:color="auto"/>
            <w:left w:val="none" w:sz="0" w:space="0" w:color="auto"/>
            <w:bottom w:val="none" w:sz="0" w:space="0" w:color="auto"/>
            <w:right w:val="none" w:sz="0" w:space="0" w:color="auto"/>
          </w:divBdr>
        </w:div>
      </w:divsChild>
    </w:div>
    <w:div w:id="697700753">
      <w:bodyDiv w:val="1"/>
      <w:marLeft w:val="0"/>
      <w:marRight w:val="0"/>
      <w:marTop w:val="0"/>
      <w:marBottom w:val="0"/>
      <w:divBdr>
        <w:top w:val="none" w:sz="0" w:space="0" w:color="auto"/>
        <w:left w:val="none" w:sz="0" w:space="0" w:color="auto"/>
        <w:bottom w:val="none" w:sz="0" w:space="0" w:color="auto"/>
        <w:right w:val="none" w:sz="0" w:space="0" w:color="auto"/>
      </w:divBdr>
    </w:div>
    <w:div w:id="698974111">
      <w:bodyDiv w:val="1"/>
      <w:marLeft w:val="0"/>
      <w:marRight w:val="0"/>
      <w:marTop w:val="0"/>
      <w:marBottom w:val="0"/>
      <w:divBdr>
        <w:top w:val="none" w:sz="0" w:space="0" w:color="auto"/>
        <w:left w:val="none" w:sz="0" w:space="0" w:color="auto"/>
        <w:bottom w:val="none" w:sz="0" w:space="0" w:color="auto"/>
        <w:right w:val="none" w:sz="0" w:space="0" w:color="auto"/>
      </w:divBdr>
    </w:div>
    <w:div w:id="699818064">
      <w:bodyDiv w:val="1"/>
      <w:marLeft w:val="0"/>
      <w:marRight w:val="0"/>
      <w:marTop w:val="0"/>
      <w:marBottom w:val="0"/>
      <w:divBdr>
        <w:top w:val="none" w:sz="0" w:space="0" w:color="auto"/>
        <w:left w:val="none" w:sz="0" w:space="0" w:color="auto"/>
        <w:bottom w:val="none" w:sz="0" w:space="0" w:color="auto"/>
        <w:right w:val="none" w:sz="0" w:space="0" w:color="auto"/>
      </w:divBdr>
    </w:div>
    <w:div w:id="700203893">
      <w:bodyDiv w:val="1"/>
      <w:marLeft w:val="0"/>
      <w:marRight w:val="0"/>
      <w:marTop w:val="0"/>
      <w:marBottom w:val="0"/>
      <w:divBdr>
        <w:top w:val="none" w:sz="0" w:space="0" w:color="auto"/>
        <w:left w:val="none" w:sz="0" w:space="0" w:color="auto"/>
        <w:bottom w:val="none" w:sz="0" w:space="0" w:color="auto"/>
        <w:right w:val="none" w:sz="0" w:space="0" w:color="auto"/>
      </w:divBdr>
    </w:div>
    <w:div w:id="701321878">
      <w:bodyDiv w:val="1"/>
      <w:marLeft w:val="0"/>
      <w:marRight w:val="0"/>
      <w:marTop w:val="0"/>
      <w:marBottom w:val="0"/>
      <w:divBdr>
        <w:top w:val="none" w:sz="0" w:space="0" w:color="auto"/>
        <w:left w:val="none" w:sz="0" w:space="0" w:color="auto"/>
        <w:bottom w:val="none" w:sz="0" w:space="0" w:color="auto"/>
        <w:right w:val="none" w:sz="0" w:space="0" w:color="auto"/>
      </w:divBdr>
    </w:div>
    <w:div w:id="701366662">
      <w:bodyDiv w:val="1"/>
      <w:marLeft w:val="0"/>
      <w:marRight w:val="0"/>
      <w:marTop w:val="0"/>
      <w:marBottom w:val="0"/>
      <w:divBdr>
        <w:top w:val="none" w:sz="0" w:space="0" w:color="auto"/>
        <w:left w:val="none" w:sz="0" w:space="0" w:color="auto"/>
        <w:bottom w:val="none" w:sz="0" w:space="0" w:color="auto"/>
        <w:right w:val="none" w:sz="0" w:space="0" w:color="auto"/>
      </w:divBdr>
    </w:div>
    <w:div w:id="701368667">
      <w:bodyDiv w:val="1"/>
      <w:marLeft w:val="0"/>
      <w:marRight w:val="0"/>
      <w:marTop w:val="0"/>
      <w:marBottom w:val="0"/>
      <w:divBdr>
        <w:top w:val="none" w:sz="0" w:space="0" w:color="auto"/>
        <w:left w:val="none" w:sz="0" w:space="0" w:color="auto"/>
        <w:bottom w:val="none" w:sz="0" w:space="0" w:color="auto"/>
        <w:right w:val="none" w:sz="0" w:space="0" w:color="auto"/>
      </w:divBdr>
    </w:div>
    <w:div w:id="701633977">
      <w:bodyDiv w:val="1"/>
      <w:marLeft w:val="0"/>
      <w:marRight w:val="0"/>
      <w:marTop w:val="0"/>
      <w:marBottom w:val="0"/>
      <w:divBdr>
        <w:top w:val="none" w:sz="0" w:space="0" w:color="auto"/>
        <w:left w:val="none" w:sz="0" w:space="0" w:color="auto"/>
        <w:bottom w:val="none" w:sz="0" w:space="0" w:color="auto"/>
        <w:right w:val="none" w:sz="0" w:space="0" w:color="auto"/>
      </w:divBdr>
    </w:div>
    <w:div w:id="701635308">
      <w:bodyDiv w:val="1"/>
      <w:marLeft w:val="0"/>
      <w:marRight w:val="0"/>
      <w:marTop w:val="0"/>
      <w:marBottom w:val="0"/>
      <w:divBdr>
        <w:top w:val="none" w:sz="0" w:space="0" w:color="auto"/>
        <w:left w:val="none" w:sz="0" w:space="0" w:color="auto"/>
        <w:bottom w:val="none" w:sz="0" w:space="0" w:color="auto"/>
        <w:right w:val="none" w:sz="0" w:space="0" w:color="auto"/>
      </w:divBdr>
    </w:div>
    <w:div w:id="702292226">
      <w:bodyDiv w:val="1"/>
      <w:marLeft w:val="0"/>
      <w:marRight w:val="0"/>
      <w:marTop w:val="0"/>
      <w:marBottom w:val="0"/>
      <w:divBdr>
        <w:top w:val="none" w:sz="0" w:space="0" w:color="auto"/>
        <w:left w:val="none" w:sz="0" w:space="0" w:color="auto"/>
        <w:bottom w:val="none" w:sz="0" w:space="0" w:color="auto"/>
        <w:right w:val="none" w:sz="0" w:space="0" w:color="auto"/>
      </w:divBdr>
    </w:div>
    <w:div w:id="704065929">
      <w:bodyDiv w:val="1"/>
      <w:marLeft w:val="0"/>
      <w:marRight w:val="0"/>
      <w:marTop w:val="0"/>
      <w:marBottom w:val="0"/>
      <w:divBdr>
        <w:top w:val="none" w:sz="0" w:space="0" w:color="auto"/>
        <w:left w:val="none" w:sz="0" w:space="0" w:color="auto"/>
        <w:bottom w:val="none" w:sz="0" w:space="0" w:color="auto"/>
        <w:right w:val="none" w:sz="0" w:space="0" w:color="auto"/>
      </w:divBdr>
    </w:div>
    <w:div w:id="704407951">
      <w:bodyDiv w:val="1"/>
      <w:marLeft w:val="0"/>
      <w:marRight w:val="0"/>
      <w:marTop w:val="0"/>
      <w:marBottom w:val="0"/>
      <w:divBdr>
        <w:top w:val="none" w:sz="0" w:space="0" w:color="auto"/>
        <w:left w:val="none" w:sz="0" w:space="0" w:color="auto"/>
        <w:bottom w:val="none" w:sz="0" w:space="0" w:color="auto"/>
        <w:right w:val="none" w:sz="0" w:space="0" w:color="auto"/>
      </w:divBdr>
    </w:div>
    <w:div w:id="704452947">
      <w:bodyDiv w:val="1"/>
      <w:marLeft w:val="0"/>
      <w:marRight w:val="0"/>
      <w:marTop w:val="0"/>
      <w:marBottom w:val="0"/>
      <w:divBdr>
        <w:top w:val="none" w:sz="0" w:space="0" w:color="auto"/>
        <w:left w:val="none" w:sz="0" w:space="0" w:color="auto"/>
        <w:bottom w:val="none" w:sz="0" w:space="0" w:color="auto"/>
        <w:right w:val="none" w:sz="0" w:space="0" w:color="auto"/>
      </w:divBdr>
    </w:div>
    <w:div w:id="704910477">
      <w:bodyDiv w:val="1"/>
      <w:marLeft w:val="0"/>
      <w:marRight w:val="0"/>
      <w:marTop w:val="0"/>
      <w:marBottom w:val="0"/>
      <w:divBdr>
        <w:top w:val="none" w:sz="0" w:space="0" w:color="auto"/>
        <w:left w:val="none" w:sz="0" w:space="0" w:color="auto"/>
        <w:bottom w:val="none" w:sz="0" w:space="0" w:color="auto"/>
        <w:right w:val="none" w:sz="0" w:space="0" w:color="auto"/>
      </w:divBdr>
    </w:div>
    <w:div w:id="705376013">
      <w:bodyDiv w:val="1"/>
      <w:marLeft w:val="0"/>
      <w:marRight w:val="0"/>
      <w:marTop w:val="0"/>
      <w:marBottom w:val="0"/>
      <w:divBdr>
        <w:top w:val="none" w:sz="0" w:space="0" w:color="auto"/>
        <w:left w:val="none" w:sz="0" w:space="0" w:color="auto"/>
        <w:bottom w:val="none" w:sz="0" w:space="0" w:color="auto"/>
        <w:right w:val="none" w:sz="0" w:space="0" w:color="auto"/>
      </w:divBdr>
    </w:div>
    <w:div w:id="707801265">
      <w:bodyDiv w:val="1"/>
      <w:marLeft w:val="0"/>
      <w:marRight w:val="0"/>
      <w:marTop w:val="0"/>
      <w:marBottom w:val="0"/>
      <w:divBdr>
        <w:top w:val="none" w:sz="0" w:space="0" w:color="auto"/>
        <w:left w:val="none" w:sz="0" w:space="0" w:color="auto"/>
        <w:bottom w:val="none" w:sz="0" w:space="0" w:color="auto"/>
        <w:right w:val="none" w:sz="0" w:space="0" w:color="auto"/>
      </w:divBdr>
    </w:div>
    <w:div w:id="708142086">
      <w:bodyDiv w:val="1"/>
      <w:marLeft w:val="0"/>
      <w:marRight w:val="0"/>
      <w:marTop w:val="0"/>
      <w:marBottom w:val="0"/>
      <w:divBdr>
        <w:top w:val="none" w:sz="0" w:space="0" w:color="auto"/>
        <w:left w:val="none" w:sz="0" w:space="0" w:color="auto"/>
        <w:bottom w:val="none" w:sz="0" w:space="0" w:color="auto"/>
        <w:right w:val="none" w:sz="0" w:space="0" w:color="auto"/>
      </w:divBdr>
    </w:div>
    <w:div w:id="708771962">
      <w:bodyDiv w:val="1"/>
      <w:marLeft w:val="0"/>
      <w:marRight w:val="0"/>
      <w:marTop w:val="0"/>
      <w:marBottom w:val="0"/>
      <w:divBdr>
        <w:top w:val="none" w:sz="0" w:space="0" w:color="auto"/>
        <w:left w:val="none" w:sz="0" w:space="0" w:color="auto"/>
        <w:bottom w:val="none" w:sz="0" w:space="0" w:color="auto"/>
        <w:right w:val="none" w:sz="0" w:space="0" w:color="auto"/>
      </w:divBdr>
    </w:div>
    <w:div w:id="709842386">
      <w:bodyDiv w:val="1"/>
      <w:marLeft w:val="0"/>
      <w:marRight w:val="0"/>
      <w:marTop w:val="0"/>
      <w:marBottom w:val="0"/>
      <w:divBdr>
        <w:top w:val="none" w:sz="0" w:space="0" w:color="auto"/>
        <w:left w:val="none" w:sz="0" w:space="0" w:color="auto"/>
        <w:bottom w:val="none" w:sz="0" w:space="0" w:color="auto"/>
        <w:right w:val="none" w:sz="0" w:space="0" w:color="auto"/>
      </w:divBdr>
    </w:div>
    <w:div w:id="709915779">
      <w:bodyDiv w:val="1"/>
      <w:marLeft w:val="0"/>
      <w:marRight w:val="0"/>
      <w:marTop w:val="0"/>
      <w:marBottom w:val="0"/>
      <w:divBdr>
        <w:top w:val="none" w:sz="0" w:space="0" w:color="auto"/>
        <w:left w:val="none" w:sz="0" w:space="0" w:color="auto"/>
        <w:bottom w:val="none" w:sz="0" w:space="0" w:color="auto"/>
        <w:right w:val="none" w:sz="0" w:space="0" w:color="auto"/>
      </w:divBdr>
    </w:div>
    <w:div w:id="710308125">
      <w:bodyDiv w:val="1"/>
      <w:marLeft w:val="0"/>
      <w:marRight w:val="0"/>
      <w:marTop w:val="0"/>
      <w:marBottom w:val="0"/>
      <w:divBdr>
        <w:top w:val="none" w:sz="0" w:space="0" w:color="auto"/>
        <w:left w:val="none" w:sz="0" w:space="0" w:color="auto"/>
        <w:bottom w:val="none" w:sz="0" w:space="0" w:color="auto"/>
        <w:right w:val="none" w:sz="0" w:space="0" w:color="auto"/>
      </w:divBdr>
    </w:div>
    <w:div w:id="710541463">
      <w:bodyDiv w:val="1"/>
      <w:marLeft w:val="0"/>
      <w:marRight w:val="0"/>
      <w:marTop w:val="0"/>
      <w:marBottom w:val="0"/>
      <w:divBdr>
        <w:top w:val="none" w:sz="0" w:space="0" w:color="auto"/>
        <w:left w:val="none" w:sz="0" w:space="0" w:color="auto"/>
        <w:bottom w:val="none" w:sz="0" w:space="0" w:color="auto"/>
        <w:right w:val="none" w:sz="0" w:space="0" w:color="auto"/>
      </w:divBdr>
    </w:div>
    <w:div w:id="711613158">
      <w:bodyDiv w:val="1"/>
      <w:marLeft w:val="0"/>
      <w:marRight w:val="0"/>
      <w:marTop w:val="0"/>
      <w:marBottom w:val="0"/>
      <w:divBdr>
        <w:top w:val="none" w:sz="0" w:space="0" w:color="auto"/>
        <w:left w:val="none" w:sz="0" w:space="0" w:color="auto"/>
        <w:bottom w:val="none" w:sz="0" w:space="0" w:color="auto"/>
        <w:right w:val="none" w:sz="0" w:space="0" w:color="auto"/>
      </w:divBdr>
    </w:div>
    <w:div w:id="713507045">
      <w:bodyDiv w:val="1"/>
      <w:marLeft w:val="0"/>
      <w:marRight w:val="0"/>
      <w:marTop w:val="0"/>
      <w:marBottom w:val="0"/>
      <w:divBdr>
        <w:top w:val="none" w:sz="0" w:space="0" w:color="auto"/>
        <w:left w:val="none" w:sz="0" w:space="0" w:color="auto"/>
        <w:bottom w:val="none" w:sz="0" w:space="0" w:color="auto"/>
        <w:right w:val="none" w:sz="0" w:space="0" w:color="auto"/>
      </w:divBdr>
    </w:div>
    <w:div w:id="714894346">
      <w:bodyDiv w:val="1"/>
      <w:marLeft w:val="0"/>
      <w:marRight w:val="0"/>
      <w:marTop w:val="0"/>
      <w:marBottom w:val="0"/>
      <w:divBdr>
        <w:top w:val="none" w:sz="0" w:space="0" w:color="auto"/>
        <w:left w:val="none" w:sz="0" w:space="0" w:color="auto"/>
        <w:bottom w:val="none" w:sz="0" w:space="0" w:color="auto"/>
        <w:right w:val="none" w:sz="0" w:space="0" w:color="auto"/>
      </w:divBdr>
    </w:div>
    <w:div w:id="714933933">
      <w:bodyDiv w:val="1"/>
      <w:marLeft w:val="0"/>
      <w:marRight w:val="0"/>
      <w:marTop w:val="0"/>
      <w:marBottom w:val="0"/>
      <w:divBdr>
        <w:top w:val="none" w:sz="0" w:space="0" w:color="auto"/>
        <w:left w:val="none" w:sz="0" w:space="0" w:color="auto"/>
        <w:bottom w:val="none" w:sz="0" w:space="0" w:color="auto"/>
        <w:right w:val="none" w:sz="0" w:space="0" w:color="auto"/>
      </w:divBdr>
    </w:div>
    <w:div w:id="715666878">
      <w:bodyDiv w:val="1"/>
      <w:marLeft w:val="0"/>
      <w:marRight w:val="0"/>
      <w:marTop w:val="0"/>
      <w:marBottom w:val="0"/>
      <w:divBdr>
        <w:top w:val="none" w:sz="0" w:space="0" w:color="auto"/>
        <w:left w:val="none" w:sz="0" w:space="0" w:color="auto"/>
        <w:bottom w:val="none" w:sz="0" w:space="0" w:color="auto"/>
        <w:right w:val="none" w:sz="0" w:space="0" w:color="auto"/>
      </w:divBdr>
    </w:div>
    <w:div w:id="715738170">
      <w:bodyDiv w:val="1"/>
      <w:marLeft w:val="0"/>
      <w:marRight w:val="0"/>
      <w:marTop w:val="0"/>
      <w:marBottom w:val="0"/>
      <w:divBdr>
        <w:top w:val="none" w:sz="0" w:space="0" w:color="auto"/>
        <w:left w:val="none" w:sz="0" w:space="0" w:color="auto"/>
        <w:bottom w:val="none" w:sz="0" w:space="0" w:color="auto"/>
        <w:right w:val="none" w:sz="0" w:space="0" w:color="auto"/>
      </w:divBdr>
    </w:div>
    <w:div w:id="716515220">
      <w:bodyDiv w:val="1"/>
      <w:marLeft w:val="0"/>
      <w:marRight w:val="0"/>
      <w:marTop w:val="0"/>
      <w:marBottom w:val="0"/>
      <w:divBdr>
        <w:top w:val="none" w:sz="0" w:space="0" w:color="auto"/>
        <w:left w:val="none" w:sz="0" w:space="0" w:color="auto"/>
        <w:bottom w:val="none" w:sz="0" w:space="0" w:color="auto"/>
        <w:right w:val="none" w:sz="0" w:space="0" w:color="auto"/>
      </w:divBdr>
    </w:div>
    <w:div w:id="717125130">
      <w:bodyDiv w:val="1"/>
      <w:marLeft w:val="0"/>
      <w:marRight w:val="0"/>
      <w:marTop w:val="0"/>
      <w:marBottom w:val="0"/>
      <w:divBdr>
        <w:top w:val="none" w:sz="0" w:space="0" w:color="auto"/>
        <w:left w:val="none" w:sz="0" w:space="0" w:color="auto"/>
        <w:bottom w:val="none" w:sz="0" w:space="0" w:color="auto"/>
        <w:right w:val="none" w:sz="0" w:space="0" w:color="auto"/>
      </w:divBdr>
    </w:div>
    <w:div w:id="718019842">
      <w:bodyDiv w:val="1"/>
      <w:marLeft w:val="0"/>
      <w:marRight w:val="0"/>
      <w:marTop w:val="0"/>
      <w:marBottom w:val="0"/>
      <w:divBdr>
        <w:top w:val="none" w:sz="0" w:space="0" w:color="auto"/>
        <w:left w:val="none" w:sz="0" w:space="0" w:color="auto"/>
        <w:bottom w:val="none" w:sz="0" w:space="0" w:color="auto"/>
        <w:right w:val="none" w:sz="0" w:space="0" w:color="auto"/>
      </w:divBdr>
    </w:div>
    <w:div w:id="719330704">
      <w:bodyDiv w:val="1"/>
      <w:marLeft w:val="0"/>
      <w:marRight w:val="0"/>
      <w:marTop w:val="0"/>
      <w:marBottom w:val="0"/>
      <w:divBdr>
        <w:top w:val="none" w:sz="0" w:space="0" w:color="auto"/>
        <w:left w:val="none" w:sz="0" w:space="0" w:color="auto"/>
        <w:bottom w:val="none" w:sz="0" w:space="0" w:color="auto"/>
        <w:right w:val="none" w:sz="0" w:space="0" w:color="auto"/>
      </w:divBdr>
    </w:div>
    <w:div w:id="719520133">
      <w:bodyDiv w:val="1"/>
      <w:marLeft w:val="0"/>
      <w:marRight w:val="0"/>
      <w:marTop w:val="0"/>
      <w:marBottom w:val="0"/>
      <w:divBdr>
        <w:top w:val="none" w:sz="0" w:space="0" w:color="auto"/>
        <w:left w:val="none" w:sz="0" w:space="0" w:color="auto"/>
        <w:bottom w:val="none" w:sz="0" w:space="0" w:color="auto"/>
        <w:right w:val="none" w:sz="0" w:space="0" w:color="auto"/>
      </w:divBdr>
    </w:div>
    <w:div w:id="719597849">
      <w:bodyDiv w:val="1"/>
      <w:marLeft w:val="0"/>
      <w:marRight w:val="0"/>
      <w:marTop w:val="0"/>
      <w:marBottom w:val="0"/>
      <w:divBdr>
        <w:top w:val="none" w:sz="0" w:space="0" w:color="auto"/>
        <w:left w:val="none" w:sz="0" w:space="0" w:color="auto"/>
        <w:bottom w:val="none" w:sz="0" w:space="0" w:color="auto"/>
        <w:right w:val="none" w:sz="0" w:space="0" w:color="auto"/>
      </w:divBdr>
    </w:div>
    <w:div w:id="722757102">
      <w:bodyDiv w:val="1"/>
      <w:marLeft w:val="0"/>
      <w:marRight w:val="0"/>
      <w:marTop w:val="0"/>
      <w:marBottom w:val="0"/>
      <w:divBdr>
        <w:top w:val="none" w:sz="0" w:space="0" w:color="auto"/>
        <w:left w:val="none" w:sz="0" w:space="0" w:color="auto"/>
        <w:bottom w:val="none" w:sz="0" w:space="0" w:color="auto"/>
        <w:right w:val="none" w:sz="0" w:space="0" w:color="auto"/>
      </w:divBdr>
    </w:div>
    <w:div w:id="723022470">
      <w:bodyDiv w:val="1"/>
      <w:marLeft w:val="0"/>
      <w:marRight w:val="0"/>
      <w:marTop w:val="0"/>
      <w:marBottom w:val="0"/>
      <w:divBdr>
        <w:top w:val="none" w:sz="0" w:space="0" w:color="auto"/>
        <w:left w:val="none" w:sz="0" w:space="0" w:color="auto"/>
        <w:bottom w:val="none" w:sz="0" w:space="0" w:color="auto"/>
        <w:right w:val="none" w:sz="0" w:space="0" w:color="auto"/>
      </w:divBdr>
    </w:div>
    <w:div w:id="723866372">
      <w:bodyDiv w:val="1"/>
      <w:marLeft w:val="0"/>
      <w:marRight w:val="0"/>
      <w:marTop w:val="0"/>
      <w:marBottom w:val="0"/>
      <w:divBdr>
        <w:top w:val="none" w:sz="0" w:space="0" w:color="auto"/>
        <w:left w:val="none" w:sz="0" w:space="0" w:color="auto"/>
        <w:bottom w:val="none" w:sz="0" w:space="0" w:color="auto"/>
        <w:right w:val="none" w:sz="0" w:space="0" w:color="auto"/>
      </w:divBdr>
    </w:div>
    <w:div w:id="724262578">
      <w:bodyDiv w:val="1"/>
      <w:marLeft w:val="0"/>
      <w:marRight w:val="0"/>
      <w:marTop w:val="0"/>
      <w:marBottom w:val="0"/>
      <w:divBdr>
        <w:top w:val="none" w:sz="0" w:space="0" w:color="auto"/>
        <w:left w:val="none" w:sz="0" w:space="0" w:color="auto"/>
        <w:bottom w:val="none" w:sz="0" w:space="0" w:color="auto"/>
        <w:right w:val="none" w:sz="0" w:space="0" w:color="auto"/>
      </w:divBdr>
    </w:div>
    <w:div w:id="724721423">
      <w:bodyDiv w:val="1"/>
      <w:marLeft w:val="0"/>
      <w:marRight w:val="0"/>
      <w:marTop w:val="0"/>
      <w:marBottom w:val="0"/>
      <w:divBdr>
        <w:top w:val="none" w:sz="0" w:space="0" w:color="auto"/>
        <w:left w:val="none" w:sz="0" w:space="0" w:color="auto"/>
        <w:bottom w:val="none" w:sz="0" w:space="0" w:color="auto"/>
        <w:right w:val="none" w:sz="0" w:space="0" w:color="auto"/>
      </w:divBdr>
    </w:div>
    <w:div w:id="725110555">
      <w:bodyDiv w:val="1"/>
      <w:marLeft w:val="0"/>
      <w:marRight w:val="0"/>
      <w:marTop w:val="0"/>
      <w:marBottom w:val="0"/>
      <w:divBdr>
        <w:top w:val="none" w:sz="0" w:space="0" w:color="auto"/>
        <w:left w:val="none" w:sz="0" w:space="0" w:color="auto"/>
        <w:bottom w:val="none" w:sz="0" w:space="0" w:color="auto"/>
        <w:right w:val="none" w:sz="0" w:space="0" w:color="auto"/>
      </w:divBdr>
    </w:div>
    <w:div w:id="726302371">
      <w:bodyDiv w:val="1"/>
      <w:marLeft w:val="0"/>
      <w:marRight w:val="0"/>
      <w:marTop w:val="0"/>
      <w:marBottom w:val="0"/>
      <w:divBdr>
        <w:top w:val="none" w:sz="0" w:space="0" w:color="auto"/>
        <w:left w:val="none" w:sz="0" w:space="0" w:color="auto"/>
        <w:bottom w:val="none" w:sz="0" w:space="0" w:color="auto"/>
        <w:right w:val="none" w:sz="0" w:space="0" w:color="auto"/>
      </w:divBdr>
    </w:div>
    <w:div w:id="727264331">
      <w:bodyDiv w:val="1"/>
      <w:marLeft w:val="0"/>
      <w:marRight w:val="0"/>
      <w:marTop w:val="0"/>
      <w:marBottom w:val="0"/>
      <w:divBdr>
        <w:top w:val="none" w:sz="0" w:space="0" w:color="auto"/>
        <w:left w:val="none" w:sz="0" w:space="0" w:color="auto"/>
        <w:bottom w:val="none" w:sz="0" w:space="0" w:color="auto"/>
        <w:right w:val="none" w:sz="0" w:space="0" w:color="auto"/>
      </w:divBdr>
    </w:div>
    <w:div w:id="727803760">
      <w:bodyDiv w:val="1"/>
      <w:marLeft w:val="0"/>
      <w:marRight w:val="0"/>
      <w:marTop w:val="0"/>
      <w:marBottom w:val="0"/>
      <w:divBdr>
        <w:top w:val="none" w:sz="0" w:space="0" w:color="auto"/>
        <w:left w:val="none" w:sz="0" w:space="0" w:color="auto"/>
        <w:bottom w:val="none" w:sz="0" w:space="0" w:color="auto"/>
        <w:right w:val="none" w:sz="0" w:space="0" w:color="auto"/>
      </w:divBdr>
    </w:div>
    <w:div w:id="727917036">
      <w:bodyDiv w:val="1"/>
      <w:marLeft w:val="0"/>
      <w:marRight w:val="0"/>
      <w:marTop w:val="0"/>
      <w:marBottom w:val="0"/>
      <w:divBdr>
        <w:top w:val="none" w:sz="0" w:space="0" w:color="auto"/>
        <w:left w:val="none" w:sz="0" w:space="0" w:color="auto"/>
        <w:bottom w:val="none" w:sz="0" w:space="0" w:color="auto"/>
        <w:right w:val="none" w:sz="0" w:space="0" w:color="auto"/>
      </w:divBdr>
    </w:div>
    <w:div w:id="727918769">
      <w:bodyDiv w:val="1"/>
      <w:marLeft w:val="0"/>
      <w:marRight w:val="0"/>
      <w:marTop w:val="0"/>
      <w:marBottom w:val="0"/>
      <w:divBdr>
        <w:top w:val="none" w:sz="0" w:space="0" w:color="auto"/>
        <w:left w:val="none" w:sz="0" w:space="0" w:color="auto"/>
        <w:bottom w:val="none" w:sz="0" w:space="0" w:color="auto"/>
        <w:right w:val="none" w:sz="0" w:space="0" w:color="auto"/>
      </w:divBdr>
    </w:div>
    <w:div w:id="728767746">
      <w:bodyDiv w:val="1"/>
      <w:marLeft w:val="0"/>
      <w:marRight w:val="0"/>
      <w:marTop w:val="0"/>
      <w:marBottom w:val="0"/>
      <w:divBdr>
        <w:top w:val="none" w:sz="0" w:space="0" w:color="auto"/>
        <w:left w:val="none" w:sz="0" w:space="0" w:color="auto"/>
        <w:bottom w:val="none" w:sz="0" w:space="0" w:color="auto"/>
        <w:right w:val="none" w:sz="0" w:space="0" w:color="auto"/>
      </w:divBdr>
    </w:div>
    <w:div w:id="729306108">
      <w:bodyDiv w:val="1"/>
      <w:marLeft w:val="0"/>
      <w:marRight w:val="0"/>
      <w:marTop w:val="0"/>
      <w:marBottom w:val="0"/>
      <w:divBdr>
        <w:top w:val="none" w:sz="0" w:space="0" w:color="auto"/>
        <w:left w:val="none" w:sz="0" w:space="0" w:color="auto"/>
        <w:bottom w:val="none" w:sz="0" w:space="0" w:color="auto"/>
        <w:right w:val="none" w:sz="0" w:space="0" w:color="auto"/>
      </w:divBdr>
    </w:div>
    <w:div w:id="730542195">
      <w:bodyDiv w:val="1"/>
      <w:marLeft w:val="0"/>
      <w:marRight w:val="0"/>
      <w:marTop w:val="0"/>
      <w:marBottom w:val="0"/>
      <w:divBdr>
        <w:top w:val="none" w:sz="0" w:space="0" w:color="auto"/>
        <w:left w:val="none" w:sz="0" w:space="0" w:color="auto"/>
        <w:bottom w:val="none" w:sz="0" w:space="0" w:color="auto"/>
        <w:right w:val="none" w:sz="0" w:space="0" w:color="auto"/>
      </w:divBdr>
    </w:div>
    <w:div w:id="732239506">
      <w:bodyDiv w:val="1"/>
      <w:marLeft w:val="0"/>
      <w:marRight w:val="0"/>
      <w:marTop w:val="0"/>
      <w:marBottom w:val="0"/>
      <w:divBdr>
        <w:top w:val="none" w:sz="0" w:space="0" w:color="auto"/>
        <w:left w:val="none" w:sz="0" w:space="0" w:color="auto"/>
        <w:bottom w:val="none" w:sz="0" w:space="0" w:color="auto"/>
        <w:right w:val="none" w:sz="0" w:space="0" w:color="auto"/>
      </w:divBdr>
    </w:div>
    <w:div w:id="732700293">
      <w:bodyDiv w:val="1"/>
      <w:marLeft w:val="0"/>
      <w:marRight w:val="0"/>
      <w:marTop w:val="0"/>
      <w:marBottom w:val="0"/>
      <w:divBdr>
        <w:top w:val="none" w:sz="0" w:space="0" w:color="auto"/>
        <w:left w:val="none" w:sz="0" w:space="0" w:color="auto"/>
        <w:bottom w:val="none" w:sz="0" w:space="0" w:color="auto"/>
        <w:right w:val="none" w:sz="0" w:space="0" w:color="auto"/>
      </w:divBdr>
    </w:div>
    <w:div w:id="732855845">
      <w:bodyDiv w:val="1"/>
      <w:marLeft w:val="0"/>
      <w:marRight w:val="0"/>
      <w:marTop w:val="0"/>
      <w:marBottom w:val="0"/>
      <w:divBdr>
        <w:top w:val="none" w:sz="0" w:space="0" w:color="auto"/>
        <w:left w:val="none" w:sz="0" w:space="0" w:color="auto"/>
        <w:bottom w:val="none" w:sz="0" w:space="0" w:color="auto"/>
        <w:right w:val="none" w:sz="0" w:space="0" w:color="auto"/>
      </w:divBdr>
    </w:div>
    <w:div w:id="732895772">
      <w:bodyDiv w:val="1"/>
      <w:marLeft w:val="0"/>
      <w:marRight w:val="0"/>
      <w:marTop w:val="0"/>
      <w:marBottom w:val="0"/>
      <w:divBdr>
        <w:top w:val="none" w:sz="0" w:space="0" w:color="auto"/>
        <w:left w:val="none" w:sz="0" w:space="0" w:color="auto"/>
        <w:bottom w:val="none" w:sz="0" w:space="0" w:color="auto"/>
        <w:right w:val="none" w:sz="0" w:space="0" w:color="auto"/>
      </w:divBdr>
    </w:div>
    <w:div w:id="733159735">
      <w:bodyDiv w:val="1"/>
      <w:marLeft w:val="0"/>
      <w:marRight w:val="0"/>
      <w:marTop w:val="0"/>
      <w:marBottom w:val="0"/>
      <w:divBdr>
        <w:top w:val="none" w:sz="0" w:space="0" w:color="auto"/>
        <w:left w:val="none" w:sz="0" w:space="0" w:color="auto"/>
        <w:bottom w:val="none" w:sz="0" w:space="0" w:color="auto"/>
        <w:right w:val="none" w:sz="0" w:space="0" w:color="auto"/>
      </w:divBdr>
    </w:div>
    <w:div w:id="733509462">
      <w:bodyDiv w:val="1"/>
      <w:marLeft w:val="0"/>
      <w:marRight w:val="0"/>
      <w:marTop w:val="0"/>
      <w:marBottom w:val="0"/>
      <w:divBdr>
        <w:top w:val="none" w:sz="0" w:space="0" w:color="auto"/>
        <w:left w:val="none" w:sz="0" w:space="0" w:color="auto"/>
        <w:bottom w:val="none" w:sz="0" w:space="0" w:color="auto"/>
        <w:right w:val="none" w:sz="0" w:space="0" w:color="auto"/>
      </w:divBdr>
    </w:div>
    <w:div w:id="733891436">
      <w:bodyDiv w:val="1"/>
      <w:marLeft w:val="0"/>
      <w:marRight w:val="0"/>
      <w:marTop w:val="0"/>
      <w:marBottom w:val="0"/>
      <w:divBdr>
        <w:top w:val="none" w:sz="0" w:space="0" w:color="auto"/>
        <w:left w:val="none" w:sz="0" w:space="0" w:color="auto"/>
        <w:bottom w:val="none" w:sz="0" w:space="0" w:color="auto"/>
        <w:right w:val="none" w:sz="0" w:space="0" w:color="auto"/>
      </w:divBdr>
    </w:div>
    <w:div w:id="735275918">
      <w:bodyDiv w:val="1"/>
      <w:marLeft w:val="0"/>
      <w:marRight w:val="0"/>
      <w:marTop w:val="0"/>
      <w:marBottom w:val="0"/>
      <w:divBdr>
        <w:top w:val="none" w:sz="0" w:space="0" w:color="auto"/>
        <w:left w:val="none" w:sz="0" w:space="0" w:color="auto"/>
        <w:bottom w:val="none" w:sz="0" w:space="0" w:color="auto"/>
        <w:right w:val="none" w:sz="0" w:space="0" w:color="auto"/>
      </w:divBdr>
    </w:div>
    <w:div w:id="735395001">
      <w:bodyDiv w:val="1"/>
      <w:marLeft w:val="0"/>
      <w:marRight w:val="0"/>
      <w:marTop w:val="0"/>
      <w:marBottom w:val="0"/>
      <w:divBdr>
        <w:top w:val="none" w:sz="0" w:space="0" w:color="auto"/>
        <w:left w:val="none" w:sz="0" w:space="0" w:color="auto"/>
        <w:bottom w:val="none" w:sz="0" w:space="0" w:color="auto"/>
        <w:right w:val="none" w:sz="0" w:space="0" w:color="auto"/>
      </w:divBdr>
    </w:div>
    <w:div w:id="736053868">
      <w:bodyDiv w:val="1"/>
      <w:marLeft w:val="0"/>
      <w:marRight w:val="0"/>
      <w:marTop w:val="0"/>
      <w:marBottom w:val="0"/>
      <w:divBdr>
        <w:top w:val="none" w:sz="0" w:space="0" w:color="auto"/>
        <w:left w:val="none" w:sz="0" w:space="0" w:color="auto"/>
        <w:bottom w:val="none" w:sz="0" w:space="0" w:color="auto"/>
        <w:right w:val="none" w:sz="0" w:space="0" w:color="auto"/>
      </w:divBdr>
    </w:div>
    <w:div w:id="736367653">
      <w:bodyDiv w:val="1"/>
      <w:marLeft w:val="0"/>
      <w:marRight w:val="0"/>
      <w:marTop w:val="0"/>
      <w:marBottom w:val="0"/>
      <w:divBdr>
        <w:top w:val="none" w:sz="0" w:space="0" w:color="auto"/>
        <w:left w:val="none" w:sz="0" w:space="0" w:color="auto"/>
        <w:bottom w:val="none" w:sz="0" w:space="0" w:color="auto"/>
        <w:right w:val="none" w:sz="0" w:space="0" w:color="auto"/>
      </w:divBdr>
    </w:div>
    <w:div w:id="736710507">
      <w:bodyDiv w:val="1"/>
      <w:marLeft w:val="0"/>
      <w:marRight w:val="0"/>
      <w:marTop w:val="0"/>
      <w:marBottom w:val="0"/>
      <w:divBdr>
        <w:top w:val="none" w:sz="0" w:space="0" w:color="auto"/>
        <w:left w:val="none" w:sz="0" w:space="0" w:color="auto"/>
        <w:bottom w:val="none" w:sz="0" w:space="0" w:color="auto"/>
        <w:right w:val="none" w:sz="0" w:space="0" w:color="auto"/>
      </w:divBdr>
    </w:div>
    <w:div w:id="737751521">
      <w:bodyDiv w:val="1"/>
      <w:marLeft w:val="0"/>
      <w:marRight w:val="0"/>
      <w:marTop w:val="0"/>
      <w:marBottom w:val="0"/>
      <w:divBdr>
        <w:top w:val="none" w:sz="0" w:space="0" w:color="auto"/>
        <w:left w:val="none" w:sz="0" w:space="0" w:color="auto"/>
        <w:bottom w:val="none" w:sz="0" w:space="0" w:color="auto"/>
        <w:right w:val="none" w:sz="0" w:space="0" w:color="auto"/>
      </w:divBdr>
    </w:div>
    <w:div w:id="737753214">
      <w:bodyDiv w:val="1"/>
      <w:marLeft w:val="0"/>
      <w:marRight w:val="0"/>
      <w:marTop w:val="0"/>
      <w:marBottom w:val="0"/>
      <w:divBdr>
        <w:top w:val="none" w:sz="0" w:space="0" w:color="auto"/>
        <w:left w:val="none" w:sz="0" w:space="0" w:color="auto"/>
        <w:bottom w:val="none" w:sz="0" w:space="0" w:color="auto"/>
        <w:right w:val="none" w:sz="0" w:space="0" w:color="auto"/>
      </w:divBdr>
    </w:div>
    <w:div w:id="738673460">
      <w:bodyDiv w:val="1"/>
      <w:marLeft w:val="0"/>
      <w:marRight w:val="0"/>
      <w:marTop w:val="0"/>
      <w:marBottom w:val="0"/>
      <w:divBdr>
        <w:top w:val="none" w:sz="0" w:space="0" w:color="auto"/>
        <w:left w:val="none" w:sz="0" w:space="0" w:color="auto"/>
        <w:bottom w:val="none" w:sz="0" w:space="0" w:color="auto"/>
        <w:right w:val="none" w:sz="0" w:space="0" w:color="auto"/>
      </w:divBdr>
    </w:div>
    <w:div w:id="739913556">
      <w:bodyDiv w:val="1"/>
      <w:marLeft w:val="0"/>
      <w:marRight w:val="0"/>
      <w:marTop w:val="0"/>
      <w:marBottom w:val="0"/>
      <w:divBdr>
        <w:top w:val="none" w:sz="0" w:space="0" w:color="auto"/>
        <w:left w:val="none" w:sz="0" w:space="0" w:color="auto"/>
        <w:bottom w:val="none" w:sz="0" w:space="0" w:color="auto"/>
        <w:right w:val="none" w:sz="0" w:space="0" w:color="auto"/>
      </w:divBdr>
    </w:div>
    <w:div w:id="740298433">
      <w:bodyDiv w:val="1"/>
      <w:marLeft w:val="0"/>
      <w:marRight w:val="0"/>
      <w:marTop w:val="0"/>
      <w:marBottom w:val="0"/>
      <w:divBdr>
        <w:top w:val="none" w:sz="0" w:space="0" w:color="auto"/>
        <w:left w:val="none" w:sz="0" w:space="0" w:color="auto"/>
        <w:bottom w:val="none" w:sz="0" w:space="0" w:color="auto"/>
        <w:right w:val="none" w:sz="0" w:space="0" w:color="auto"/>
      </w:divBdr>
    </w:div>
    <w:div w:id="740714518">
      <w:bodyDiv w:val="1"/>
      <w:marLeft w:val="0"/>
      <w:marRight w:val="0"/>
      <w:marTop w:val="0"/>
      <w:marBottom w:val="0"/>
      <w:divBdr>
        <w:top w:val="none" w:sz="0" w:space="0" w:color="auto"/>
        <w:left w:val="none" w:sz="0" w:space="0" w:color="auto"/>
        <w:bottom w:val="none" w:sz="0" w:space="0" w:color="auto"/>
        <w:right w:val="none" w:sz="0" w:space="0" w:color="auto"/>
      </w:divBdr>
    </w:div>
    <w:div w:id="741021171">
      <w:bodyDiv w:val="1"/>
      <w:marLeft w:val="0"/>
      <w:marRight w:val="0"/>
      <w:marTop w:val="0"/>
      <w:marBottom w:val="0"/>
      <w:divBdr>
        <w:top w:val="none" w:sz="0" w:space="0" w:color="auto"/>
        <w:left w:val="none" w:sz="0" w:space="0" w:color="auto"/>
        <w:bottom w:val="none" w:sz="0" w:space="0" w:color="auto"/>
        <w:right w:val="none" w:sz="0" w:space="0" w:color="auto"/>
      </w:divBdr>
    </w:div>
    <w:div w:id="741753348">
      <w:bodyDiv w:val="1"/>
      <w:marLeft w:val="0"/>
      <w:marRight w:val="0"/>
      <w:marTop w:val="0"/>
      <w:marBottom w:val="0"/>
      <w:divBdr>
        <w:top w:val="none" w:sz="0" w:space="0" w:color="auto"/>
        <w:left w:val="none" w:sz="0" w:space="0" w:color="auto"/>
        <w:bottom w:val="none" w:sz="0" w:space="0" w:color="auto"/>
        <w:right w:val="none" w:sz="0" w:space="0" w:color="auto"/>
      </w:divBdr>
    </w:div>
    <w:div w:id="742217100">
      <w:bodyDiv w:val="1"/>
      <w:marLeft w:val="0"/>
      <w:marRight w:val="0"/>
      <w:marTop w:val="0"/>
      <w:marBottom w:val="0"/>
      <w:divBdr>
        <w:top w:val="none" w:sz="0" w:space="0" w:color="auto"/>
        <w:left w:val="none" w:sz="0" w:space="0" w:color="auto"/>
        <w:bottom w:val="none" w:sz="0" w:space="0" w:color="auto"/>
        <w:right w:val="none" w:sz="0" w:space="0" w:color="auto"/>
      </w:divBdr>
    </w:div>
    <w:div w:id="743837480">
      <w:bodyDiv w:val="1"/>
      <w:marLeft w:val="0"/>
      <w:marRight w:val="0"/>
      <w:marTop w:val="0"/>
      <w:marBottom w:val="0"/>
      <w:divBdr>
        <w:top w:val="none" w:sz="0" w:space="0" w:color="auto"/>
        <w:left w:val="none" w:sz="0" w:space="0" w:color="auto"/>
        <w:bottom w:val="none" w:sz="0" w:space="0" w:color="auto"/>
        <w:right w:val="none" w:sz="0" w:space="0" w:color="auto"/>
      </w:divBdr>
    </w:div>
    <w:div w:id="745609083">
      <w:bodyDiv w:val="1"/>
      <w:marLeft w:val="0"/>
      <w:marRight w:val="0"/>
      <w:marTop w:val="0"/>
      <w:marBottom w:val="0"/>
      <w:divBdr>
        <w:top w:val="none" w:sz="0" w:space="0" w:color="auto"/>
        <w:left w:val="none" w:sz="0" w:space="0" w:color="auto"/>
        <w:bottom w:val="none" w:sz="0" w:space="0" w:color="auto"/>
        <w:right w:val="none" w:sz="0" w:space="0" w:color="auto"/>
      </w:divBdr>
    </w:div>
    <w:div w:id="746150707">
      <w:bodyDiv w:val="1"/>
      <w:marLeft w:val="0"/>
      <w:marRight w:val="0"/>
      <w:marTop w:val="0"/>
      <w:marBottom w:val="0"/>
      <w:divBdr>
        <w:top w:val="none" w:sz="0" w:space="0" w:color="auto"/>
        <w:left w:val="none" w:sz="0" w:space="0" w:color="auto"/>
        <w:bottom w:val="none" w:sz="0" w:space="0" w:color="auto"/>
        <w:right w:val="none" w:sz="0" w:space="0" w:color="auto"/>
      </w:divBdr>
    </w:div>
    <w:div w:id="747386512">
      <w:bodyDiv w:val="1"/>
      <w:marLeft w:val="0"/>
      <w:marRight w:val="0"/>
      <w:marTop w:val="0"/>
      <w:marBottom w:val="0"/>
      <w:divBdr>
        <w:top w:val="none" w:sz="0" w:space="0" w:color="auto"/>
        <w:left w:val="none" w:sz="0" w:space="0" w:color="auto"/>
        <w:bottom w:val="none" w:sz="0" w:space="0" w:color="auto"/>
        <w:right w:val="none" w:sz="0" w:space="0" w:color="auto"/>
      </w:divBdr>
    </w:div>
    <w:div w:id="747533535">
      <w:bodyDiv w:val="1"/>
      <w:marLeft w:val="0"/>
      <w:marRight w:val="0"/>
      <w:marTop w:val="0"/>
      <w:marBottom w:val="0"/>
      <w:divBdr>
        <w:top w:val="none" w:sz="0" w:space="0" w:color="auto"/>
        <w:left w:val="none" w:sz="0" w:space="0" w:color="auto"/>
        <w:bottom w:val="none" w:sz="0" w:space="0" w:color="auto"/>
        <w:right w:val="none" w:sz="0" w:space="0" w:color="auto"/>
      </w:divBdr>
    </w:div>
    <w:div w:id="749543909">
      <w:bodyDiv w:val="1"/>
      <w:marLeft w:val="0"/>
      <w:marRight w:val="0"/>
      <w:marTop w:val="0"/>
      <w:marBottom w:val="0"/>
      <w:divBdr>
        <w:top w:val="none" w:sz="0" w:space="0" w:color="auto"/>
        <w:left w:val="none" w:sz="0" w:space="0" w:color="auto"/>
        <w:bottom w:val="none" w:sz="0" w:space="0" w:color="auto"/>
        <w:right w:val="none" w:sz="0" w:space="0" w:color="auto"/>
      </w:divBdr>
    </w:div>
    <w:div w:id="750196490">
      <w:bodyDiv w:val="1"/>
      <w:marLeft w:val="0"/>
      <w:marRight w:val="0"/>
      <w:marTop w:val="0"/>
      <w:marBottom w:val="0"/>
      <w:divBdr>
        <w:top w:val="none" w:sz="0" w:space="0" w:color="auto"/>
        <w:left w:val="none" w:sz="0" w:space="0" w:color="auto"/>
        <w:bottom w:val="none" w:sz="0" w:space="0" w:color="auto"/>
        <w:right w:val="none" w:sz="0" w:space="0" w:color="auto"/>
      </w:divBdr>
    </w:div>
    <w:div w:id="751320903">
      <w:bodyDiv w:val="1"/>
      <w:marLeft w:val="0"/>
      <w:marRight w:val="0"/>
      <w:marTop w:val="0"/>
      <w:marBottom w:val="0"/>
      <w:divBdr>
        <w:top w:val="none" w:sz="0" w:space="0" w:color="auto"/>
        <w:left w:val="none" w:sz="0" w:space="0" w:color="auto"/>
        <w:bottom w:val="none" w:sz="0" w:space="0" w:color="auto"/>
        <w:right w:val="none" w:sz="0" w:space="0" w:color="auto"/>
      </w:divBdr>
    </w:div>
    <w:div w:id="752044255">
      <w:bodyDiv w:val="1"/>
      <w:marLeft w:val="0"/>
      <w:marRight w:val="0"/>
      <w:marTop w:val="0"/>
      <w:marBottom w:val="0"/>
      <w:divBdr>
        <w:top w:val="none" w:sz="0" w:space="0" w:color="auto"/>
        <w:left w:val="none" w:sz="0" w:space="0" w:color="auto"/>
        <w:bottom w:val="none" w:sz="0" w:space="0" w:color="auto"/>
        <w:right w:val="none" w:sz="0" w:space="0" w:color="auto"/>
      </w:divBdr>
    </w:div>
    <w:div w:id="753357961">
      <w:bodyDiv w:val="1"/>
      <w:marLeft w:val="0"/>
      <w:marRight w:val="0"/>
      <w:marTop w:val="0"/>
      <w:marBottom w:val="0"/>
      <w:divBdr>
        <w:top w:val="none" w:sz="0" w:space="0" w:color="auto"/>
        <w:left w:val="none" w:sz="0" w:space="0" w:color="auto"/>
        <w:bottom w:val="none" w:sz="0" w:space="0" w:color="auto"/>
        <w:right w:val="none" w:sz="0" w:space="0" w:color="auto"/>
      </w:divBdr>
    </w:div>
    <w:div w:id="754089313">
      <w:bodyDiv w:val="1"/>
      <w:marLeft w:val="0"/>
      <w:marRight w:val="0"/>
      <w:marTop w:val="0"/>
      <w:marBottom w:val="0"/>
      <w:divBdr>
        <w:top w:val="none" w:sz="0" w:space="0" w:color="auto"/>
        <w:left w:val="none" w:sz="0" w:space="0" w:color="auto"/>
        <w:bottom w:val="none" w:sz="0" w:space="0" w:color="auto"/>
        <w:right w:val="none" w:sz="0" w:space="0" w:color="auto"/>
      </w:divBdr>
    </w:div>
    <w:div w:id="754784963">
      <w:bodyDiv w:val="1"/>
      <w:marLeft w:val="0"/>
      <w:marRight w:val="0"/>
      <w:marTop w:val="0"/>
      <w:marBottom w:val="0"/>
      <w:divBdr>
        <w:top w:val="none" w:sz="0" w:space="0" w:color="auto"/>
        <w:left w:val="none" w:sz="0" w:space="0" w:color="auto"/>
        <w:bottom w:val="none" w:sz="0" w:space="0" w:color="auto"/>
        <w:right w:val="none" w:sz="0" w:space="0" w:color="auto"/>
      </w:divBdr>
    </w:div>
    <w:div w:id="755320934">
      <w:bodyDiv w:val="1"/>
      <w:marLeft w:val="0"/>
      <w:marRight w:val="0"/>
      <w:marTop w:val="0"/>
      <w:marBottom w:val="0"/>
      <w:divBdr>
        <w:top w:val="none" w:sz="0" w:space="0" w:color="auto"/>
        <w:left w:val="none" w:sz="0" w:space="0" w:color="auto"/>
        <w:bottom w:val="none" w:sz="0" w:space="0" w:color="auto"/>
        <w:right w:val="none" w:sz="0" w:space="0" w:color="auto"/>
      </w:divBdr>
    </w:div>
    <w:div w:id="755437354">
      <w:bodyDiv w:val="1"/>
      <w:marLeft w:val="0"/>
      <w:marRight w:val="0"/>
      <w:marTop w:val="0"/>
      <w:marBottom w:val="0"/>
      <w:divBdr>
        <w:top w:val="none" w:sz="0" w:space="0" w:color="auto"/>
        <w:left w:val="none" w:sz="0" w:space="0" w:color="auto"/>
        <w:bottom w:val="none" w:sz="0" w:space="0" w:color="auto"/>
        <w:right w:val="none" w:sz="0" w:space="0" w:color="auto"/>
      </w:divBdr>
    </w:div>
    <w:div w:id="756367748">
      <w:bodyDiv w:val="1"/>
      <w:marLeft w:val="0"/>
      <w:marRight w:val="0"/>
      <w:marTop w:val="0"/>
      <w:marBottom w:val="0"/>
      <w:divBdr>
        <w:top w:val="none" w:sz="0" w:space="0" w:color="auto"/>
        <w:left w:val="none" w:sz="0" w:space="0" w:color="auto"/>
        <w:bottom w:val="none" w:sz="0" w:space="0" w:color="auto"/>
        <w:right w:val="none" w:sz="0" w:space="0" w:color="auto"/>
      </w:divBdr>
    </w:div>
    <w:div w:id="756488392">
      <w:bodyDiv w:val="1"/>
      <w:marLeft w:val="0"/>
      <w:marRight w:val="0"/>
      <w:marTop w:val="0"/>
      <w:marBottom w:val="0"/>
      <w:divBdr>
        <w:top w:val="none" w:sz="0" w:space="0" w:color="auto"/>
        <w:left w:val="none" w:sz="0" w:space="0" w:color="auto"/>
        <w:bottom w:val="none" w:sz="0" w:space="0" w:color="auto"/>
        <w:right w:val="none" w:sz="0" w:space="0" w:color="auto"/>
      </w:divBdr>
    </w:div>
    <w:div w:id="756902955">
      <w:bodyDiv w:val="1"/>
      <w:marLeft w:val="0"/>
      <w:marRight w:val="0"/>
      <w:marTop w:val="0"/>
      <w:marBottom w:val="0"/>
      <w:divBdr>
        <w:top w:val="none" w:sz="0" w:space="0" w:color="auto"/>
        <w:left w:val="none" w:sz="0" w:space="0" w:color="auto"/>
        <w:bottom w:val="none" w:sz="0" w:space="0" w:color="auto"/>
        <w:right w:val="none" w:sz="0" w:space="0" w:color="auto"/>
      </w:divBdr>
    </w:div>
    <w:div w:id="757021052">
      <w:bodyDiv w:val="1"/>
      <w:marLeft w:val="0"/>
      <w:marRight w:val="0"/>
      <w:marTop w:val="0"/>
      <w:marBottom w:val="0"/>
      <w:divBdr>
        <w:top w:val="none" w:sz="0" w:space="0" w:color="auto"/>
        <w:left w:val="none" w:sz="0" w:space="0" w:color="auto"/>
        <w:bottom w:val="none" w:sz="0" w:space="0" w:color="auto"/>
        <w:right w:val="none" w:sz="0" w:space="0" w:color="auto"/>
      </w:divBdr>
    </w:div>
    <w:div w:id="757487489">
      <w:bodyDiv w:val="1"/>
      <w:marLeft w:val="0"/>
      <w:marRight w:val="0"/>
      <w:marTop w:val="0"/>
      <w:marBottom w:val="0"/>
      <w:divBdr>
        <w:top w:val="none" w:sz="0" w:space="0" w:color="auto"/>
        <w:left w:val="none" w:sz="0" w:space="0" w:color="auto"/>
        <w:bottom w:val="none" w:sz="0" w:space="0" w:color="auto"/>
        <w:right w:val="none" w:sz="0" w:space="0" w:color="auto"/>
      </w:divBdr>
    </w:div>
    <w:div w:id="759527786">
      <w:bodyDiv w:val="1"/>
      <w:marLeft w:val="0"/>
      <w:marRight w:val="0"/>
      <w:marTop w:val="0"/>
      <w:marBottom w:val="0"/>
      <w:divBdr>
        <w:top w:val="none" w:sz="0" w:space="0" w:color="auto"/>
        <w:left w:val="none" w:sz="0" w:space="0" w:color="auto"/>
        <w:bottom w:val="none" w:sz="0" w:space="0" w:color="auto"/>
        <w:right w:val="none" w:sz="0" w:space="0" w:color="auto"/>
      </w:divBdr>
    </w:div>
    <w:div w:id="761339233">
      <w:bodyDiv w:val="1"/>
      <w:marLeft w:val="0"/>
      <w:marRight w:val="0"/>
      <w:marTop w:val="0"/>
      <w:marBottom w:val="0"/>
      <w:divBdr>
        <w:top w:val="none" w:sz="0" w:space="0" w:color="auto"/>
        <w:left w:val="none" w:sz="0" w:space="0" w:color="auto"/>
        <w:bottom w:val="none" w:sz="0" w:space="0" w:color="auto"/>
        <w:right w:val="none" w:sz="0" w:space="0" w:color="auto"/>
      </w:divBdr>
    </w:div>
    <w:div w:id="762342943">
      <w:bodyDiv w:val="1"/>
      <w:marLeft w:val="0"/>
      <w:marRight w:val="0"/>
      <w:marTop w:val="0"/>
      <w:marBottom w:val="0"/>
      <w:divBdr>
        <w:top w:val="none" w:sz="0" w:space="0" w:color="auto"/>
        <w:left w:val="none" w:sz="0" w:space="0" w:color="auto"/>
        <w:bottom w:val="none" w:sz="0" w:space="0" w:color="auto"/>
        <w:right w:val="none" w:sz="0" w:space="0" w:color="auto"/>
      </w:divBdr>
    </w:div>
    <w:div w:id="762451987">
      <w:bodyDiv w:val="1"/>
      <w:marLeft w:val="0"/>
      <w:marRight w:val="0"/>
      <w:marTop w:val="0"/>
      <w:marBottom w:val="0"/>
      <w:divBdr>
        <w:top w:val="none" w:sz="0" w:space="0" w:color="auto"/>
        <w:left w:val="none" w:sz="0" w:space="0" w:color="auto"/>
        <w:bottom w:val="none" w:sz="0" w:space="0" w:color="auto"/>
        <w:right w:val="none" w:sz="0" w:space="0" w:color="auto"/>
      </w:divBdr>
    </w:div>
    <w:div w:id="762651526">
      <w:bodyDiv w:val="1"/>
      <w:marLeft w:val="0"/>
      <w:marRight w:val="0"/>
      <w:marTop w:val="0"/>
      <w:marBottom w:val="0"/>
      <w:divBdr>
        <w:top w:val="none" w:sz="0" w:space="0" w:color="auto"/>
        <w:left w:val="none" w:sz="0" w:space="0" w:color="auto"/>
        <w:bottom w:val="none" w:sz="0" w:space="0" w:color="auto"/>
        <w:right w:val="none" w:sz="0" w:space="0" w:color="auto"/>
      </w:divBdr>
    </w:div>
    <w:div w:id="763498973">
      <w:bodyDiv w:val="1"/>
      <w:marLeft w:val="0"/>
      <w:marRight w:val="0"/>
      <w:marTop w:val="0"/>
      <w:marBottom w:val="0"/>
      <w:divBdr>
        <w:top w:val="none" w:sz="0" w:space="0" w:color="auto"/>
        <w:left w:val="none" w:sz="0" w:space="0" w:color="auto"/>
        <w:bottom w:val="none" w:sz="0" w:space="0" w:color="auto"/>
        <w:right w:val="none" w:sz="0" w:space="0" w:color="auto"/>
      </w:divBdr>
    </w:div>
    <w:div w:id="763499769">
      <w:bodyDiv w:val="1"/>
      <w:marLeft w:val="0"/>
      <w:marRight w:val="0"/>
      <w:marTop w:val="0"/>
      <w:marBottom w:val="0"/>
      <w:divBdr>
        <w:top w:val="none" w:sz="0" w:space="0" w:color="auto"/>
        <w:left w:val="none" w:sz="0" w:space="0" w:color="auto"/>
        <w:bottom w:val="none" w:sz="0" w:space="0" w:color="auto"/>
        <w:right w:val="none" w:sz="0" w:space="0" w:color="auto"/>
      </w:divBdr>
    </w:div>
    <w:div w:id="763840013">
      <w:bodyDiv w:val="1"/>
      <w:marLeft w:val="0"/>
      <w:marRight w:val="0"/>
      <w:marTop w:val="0"/>
      <w:marBottom w:val="0"/>
      <w:divBdr>
        <w:top w:val="none" w:sz="0" w:space="0" w:color="auto"/>
        <w:left w:val="none" w:sz="0" w:space="0" w:color="auto"/>
        <w:bottom w:val="none" w:sz="0" w:space="0" w:color="auto"/>
        <w:right w:val="none" w:sz="0" w:space="0" w:color="auto"/>
      </w:divBdr>
    </w:div>
    <w:div w:id="763920270">
      <w:bodyDiv w:val="1"/>
      <w:marLeft w:val="0"/>
      <w:marRight w:val="0"/>
      <w:marTop w:val="0"/>
      <w:marBottom w:val="0"/>
      <w:divBdr>
        <w:top w:val="none" w:sz="0" w:space="0" w:color="auto"/>
        <w:left w:val="none" w:sz="0" w:space="0" w:color="auto"/>
        <w:bottom w:val="none" w:sz="0" w:space="0" w:color="auto"/>
        <w:right w:val="none" w:sz="0" w:space="0" w:color="auto"/>
      </w:divBdr>
    </w:div>
    <w:div w:id="767241032">
      <w:bodyDiv w:val="1"/>
      <w:marLeft w:val="0"/>
      <w:marRight w:val="0"/>
      <w:marTop w:val="0"/>
      <w:marBottom w:val="0"/>
      <w:divBdr>
        <w:top w:val="none" w:sz="0" w:space="0" w:color="auto"/>
        <w:left w:val="none" w:sz="0" w:space="0" w:color="auto"/>
        <w:bottom w:val="none" w:sz="0" w:space="0" w:color="auto"/>
        <w:right w:val="none" w:sz="0" w:space="0" w:color="auto"/>
      </w:divBdr>
    </w:div>
    <w:div w:id="767579367">
      <w:bodyDiv w:val="1"/>
      <w:marLeft w:val="0"/>
      <w:marRight w:val="0"/>
      <w:marTop w:val="0"/>
      <w:marBottom w:val="0"/>
      <w:divBdr>
        <w:top w:val="none" w:sz="0" w:space="0" w:color="auto"/>
        <w:left w:val="none" w:sz="0" w:space="0" w:color="auto"/>
        <w:bottom w:val="none" w:sz="0" w:space="0" w:color="auto"/>
        <w:right w:val="none" w:sz="0" w:space="0" w:color="auto"/>
      </w:divBdr>
    </w:div>
    <w:div w:id="767970542">
      <w:bodyDiv w:val="1"/>
      <w:marLeft w:val="0"/>
      <w:marRight w:val="0"/>
      <w:marTop w:val="0"/>
      <w:marBottom w:val="0"/>
      <w:divBdr>
        <w:top w:val="none" w:sz="0" w:space="0" w:color="auto"/>
        <w:left w:val="none" w:sz="0" w:space="0" w:color="auto"/>
        <w:bottom w:val="none" w:sz="0" w:space="0" w:color="auto"/>
        <w:right w:val="none" w:sz="0" w:space="0" w:color="auto"/>
      </w:divBdr>
    </w:div>
    <w:div w:id="769397127">
      <w:bodyDiv w:val="1"/>
      <w:marLeft w:val="0"/>
      <w:marRight w:val="0"/>
      <w:marTop w:val="0"/>
      <w:marBottom w:val="0"/>
      <w:divBdr>
        <w:top w:val="none" w:sz="0" w:space="0" w:color="auto"/>
        <w:left w:val="none" w:sz="0" w:space="0" w:color="auto"/>
        <w:bottom w:val="none" w:sz="0" w:space="0" w:color="auto"/>
        <w:right w:val="none" w:sz="0" w:space="0" w:color="auto"/>
      </w:divBdr>
      <w:divsChild>
        <w:div w:id="1357730269">
          <w:marLeft w:val="274"/>
          <w:marRight w:val="0"/>
          <w:marTop w:val="0"/>
          <w:marBottom w:val="0"/>
          <w:divBdr>
            <w:top w:val="none" w:sz="0" w:space="0" w:color="auto"/>
            <w:left w:val="none" w:sz="0" w:space="0" w:color="auto"/>
            <w:bottom w:val="none" w:sz="0" w:space="0" w:color="auto"/>
            <w:right w:val="none" w:sz="0" w:space="0" w:color="auto"/>
          </w:divBdr>
        </w:div>
      </w:divsChild>
    </w:div>
    <w:div w:id="770199440">
      <w:bodyDiv w:val="1"/>
      <w:marLeft w:val="0"/>
      <w:marRight w:val="0"/>
      <w:marTop w:val="0"/>
      <w:marBottom w:val="0"/>
      <w:divBdr>
        <w:top w:val="none" w:sz="0" w:space="0" w:color="auto"/>
        <w:left w:val="none" w:sz="0" w:space="0" w:color="auto"/>
        <w:bottom w:val="none" w:sz="0" w:space="0" w:color="auto"/>
        <w:right w:val="none" w:sz="0" w:space="0" w:color="auto"/>
      </w:divBdr>
    </w:div>
    <w:div w:id="770586665">
      <w:bodyDiv w:val="1"/>
      <w:marLeft w:val="0"/>
      <w:marRight w:val="0"/>
      <w:marTop w:val="0"/>
      <w:marBottom w:val="0"/>
      <w:divBdr>
        <w:top w:val="none" w:sz="0" w:space="0" w:color="auto"/>
        <w:left w:val="none" w:sz="0" w:space="0" w:color="auto"/>
        <w:bottom w:val="none" w:sz="0" w:space="0" w:color="auto"/>
        <w:right w:val="none" w:sz="0" w:space="0" w:color="auto"/>
      </w:divBdr>
    </w:div>
    <w:div w:id="770971161">
      <w:bodyDiv w:val="1"/>
      <w:marLeft w:val="0"/>
      <w:marRight w:val="0"/>
      <w:marTop w:val="0"/>
      <w:marBottom w:val="0"/>
      <w:divBdr>
        <w:top w:val="none" w:sz="0" w:space="0" w:color="auto"/>
        <w:left w:val="none" w:sz="0" w:space="0" w:color="auto"/>
        <w:bottom w:val="none" w:sz="0" w:space="0" w:color="auto"/>
        <w:right w:val="none" w:sz="0" w:space="0" w:color="auto"/>
      </w:divBdr>
    </w:div>
    <w:div w:id="772747958">
      <w:bodyDiv w:val="1"/>
      <w:marLeft w:val="0"/>
      <w:marRight w:val="0"/>
      <w:marTop w:val="0"/>
      <w:marBottom w:val="0"/>
      <w:divBdr>
        <w:top w:val="none" w:sz="0" w:space="0" w:color="auto"/>
        <w:left w:val="none" w:sz="0" w:space="0" w:color="auto"/>
        <w:bottom w:val="none" w:sz="0" w:space="0" w:color="auto"/>
        <w:right w:val="none" w:sz="0" w:space="0" w:color="auto"/>
      </w:divBdr>
    </w:div>
    <w:div w:id="774793276">
      <w:bodyDiv w:val="1"/>
      <w:marLeft w:val="0"/>
      <w:marRight w:val="0"/>
      <w:marTop w:val="0"/>
      <w:marBottom w:val="0"/>
      <w:divBdr>
        <w:top w:val="none" w:sz="0" w:space="0" w:color="auto"/>
        <w:left w:val="none" w:sz="0" w:space="0" w:color="auto"/>
        <w:bottom w:val="none" w:sz="0" w:space="0" w:color="auto"/>
        <w:right w:val="none" w:sz="0" w:space="0" w:color="auto"/>
      </w:divBdr>
    </w:div>
    <w:div w:id="776143960">
      <w:bodyDiv w:val="1"/>
      <w:marLeft w:val="0"/>
      <w:marRight w:val="0"/>
      <w:marTop w:val="0"/>
      <w:marBottom w:val="0"/>
      <w:divBdr>
        <w:top w:val="none" w:sz="0" w:space="0" w:color="auto"/>
        <w:left w:val="none" w:sz="0" w:space="0" w:color="auto"/>
        <w:bottom w:val="none" w:sz="0" w:space="0" w:color="auto"/>
        <w:right w:val="none" w:sz="0" w:space="0" w:color="auto"/>
      </w:divBdr>
    </w:div>
    <w:div w:id="776753119">
      <w:bodyDiv w:val="1"/>
      <w:marLeft w:val="0"/>
      <w:marRight w:val="0"/>
      <w:marTop w:val="0"/>
      <w:marBottom w:val="0"/>
      <w:divBdr>
        <w:top w:val="none" w:sz="0" w:space="0" w:color="auto"/>
        <w:left w:val="none" w:sz="0" w:space="0" w:color="auto"/>
        <w:bottom w:val="none" w:sz="0" w:space="0" w:color="auto"/>
        <w:right w:val="none" w:sz="0" w:space="0" w:color="auto"/>
      </w:divBdr>
    </w:div>
    <w:div w:id="778988855">
      <w:bodyDiv w:val="1"/>
      <w:marLeft w:val="0"/>
      <w:marRight w:val="0"/>
      <w:marTop w:val="0"/>
      <w:marBottom w:val="0"/>
      <w:divBdr>
        <w:top w:val="none" w:sz="0" w:space="0" w:color="auto"/>
        <w:left w:val="none" w:sz="0" w:space="0" w:color="auto"/>
        <w:bottom w:val="none" w:sz="0" w:space="0" w:color="auto"/>
        <w:right w:val="none" w:sz="0" w:space="0" w:color="auto"/>
      </w:divBdr>
    </w:div>
    <w:div w:id="779111868">
      <w:bodyDiv w:val="1"/>
      <w:marLeft w:val="0"/>
      <w:marRight w:val="0"/>
      <w:marTop w:val="0"/>
      <w:marBottom w:val="0"/>
      <w:divBdr>
        <w:top w:val="none" w:sz="0" w:space="0" w:color="auto"/>
        <w:left w:val="none" w:sz="0" w:space="0" w:color="auto"/>
        <w:bottom w:val="none" w:sz="0" w:space="0" w:color="auto"/>
        <w:right w:val="none" w:sz="0" w:space="0" w:color="auto"/>
      </w:divBdr>
      <w:divsChild>
        <w:div w:id="45570559">
          <w:marLeft w:val="0"/>
          <w:marRight w:val="0"/>
          <w:marTop w:val="0"/>
          <w:marBottom w:val="0"/>
          <w:divBdr>
            <w:top w:val="none" w:sz="0" w:space="0" w:color="auto"/>
            <w:left w:val="none" w:sz="0" w:space="0" w:color="auto"/>
            <w:bottom w:val="none" w:sz="0" w:space="0" w:color="auto"/>
            <w:right w:val="none" w:sz="0" w:space="0" w:color="auto"/>
          </w:divBdr>
          <w:divsChild>
            <w:div w:id="504590981">
              <w:marLeft w:val="0"/>
              <w:marRight w:val="0"/>
              <w:marTop w:val="0"/>
              <w:marBottom w:val="0"/>
              <w:divBdr>
                <w:top w:val="none" w:sz="0" w:space="0" w:color="auto"/>
                <w:left w:val="none" w:sz="0" w:space="0" w:color="auto"/>
                <w:bottom w:val="none" w:sz="0" w:space="0" w:color="auto"/>
                <w:right w:val="none" w:sz="0" w:space="0" w:color="auto"/>
              </w:divBdr>
              <w:divsChild>
                <w:div w:id="16938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74450">
      <w:bodyDiv w:val="1"/>
      <w:marLeft w:val="0"/>
      <w:marRight w:val="0"/>
      <w:marTop w:val="0"/>
      <w:marBottom w:val="0"/>
      <w:divBdr>
        <w:top w:val="none" w:sz="0" w:space="0" w:color="auto"/>
        <w:left w:val="none" w:sz="0" w:space="0" w:color="auto"/>
        <w:bottom w:val="none" w:sz="0" w:space="0" w:color="auto"/>
        <w:right w:val="none" w:sz="0" w:space="0" w:color="auto"/>
      </w:divBdr>
    </w:div>
    <w:div w:id="780026478">
      <w:bodyDiv w:val="1"/>
      <w:marLeft w:val="0"/>
      <w:marRight w:val="0"/>
      <w:marTop w:val="0"/>
      <w:marBottom w:val="0"/>
      <w:divBdr>
        <w:top w:val="none" w:sz="0" w:space="0" w:color="auto"/>
        <w:left w:val="none" w:sz="0" w:space="0" w:color="auto"/>
        <w:bottom w:val="none" w:sz="0" w:space="0" w:color="auto"/>
        <w:right w:val="none" w:sz="0" w:space="0" w:color="auto"/>
      </w:divBdr>
    </w:div>
    <w:div w:id="783156485">
      <w:bodyDiv w:val="1"/>
      <w:marLeft w:val="0"/>
      <w:marRight w:val="0"/>
      <w:marTop w:val="0"/>
      <w:marBottom w:val="0"/>
      <w:divBdr>
        <w:top w:val="none" w:sz="0" w:space="0" w:color="auto"/>
        <w:left w:val="none" w:sz="0" w:space="0" w:color="auto"/>
        <w:bottom w:val="none" w:sz="0" w:space="0" w:color="auto"/>
        <w:right w:val="none" w:sz="0" w:space="0" w:color="auto"/>
      </w:divBdr>
    </w:div>
    <w:div w:id="783814259">
      <w:bodyDiv w:val="1"/>
      <w:marLeft w:val="0"/>
      <w:marRight w:val="0"/>
      <w:marTop w:val="0"/>
      <w:marBottom w:val="0"/>
      <w:divBdr>
        <w:top w:val="none" w:sz="0" w:space="0" w:color="auto"/>
        <w:left w:val="none" w:sz="0" w:space="0" w:color="auto"/>
        <w:bottom w:val="none" w:sz="0" w:space="0" w:color="auto"/>
        <w:right w:val="none" w:sz="0" w:space="0" w:color="auto"/>
      </w:divBdr>
    </w:div>
    <w:div w:id="784229862">
      <w:bodyDiv w:val="1"/>
      <w:marLeft w:val="0"/>
      <w:marRight w:val="0"/>
      <w:marTop w:val="0"/>
      <w:marBottom w:val="0"/>
      <w:divBdr>
        <w:top w:val="none" w:sz="0" w:space="0" w:color="auto"/>
        <w:left w:val="none" w:sz="0" w:space="0" w:color="auto"/>
        <w:bottom w:val="none" w:sz="0" w:space="0" w:color="auto"/>
        <w:right w:val="none" w:sz="0" w:space="0" w:color="auto"/>
      </w:divBdr>
    </w:div>
    <w:div w:id="785194589">
      <w:bodyDiv w:val="1"/>
      <w:marLeft w:val="0"/>
      <w:marRight w:val="0"/>
      <w:marTop w:val="0"/>
      <w:marBottom w:val="0"/>
      <w:divBdr>
        <w:top w:val="none" w:sz="0" w:space="0" w:color="auto"/>
        <w:left w:val="none" w:sz="0" w:space="0" w:color="auto"/>
        <w:bottom w:val="none" w:sz="0" w:space="0" w:color="auto"/>
        <w:right w:val="none" w:sz="0" w:space="0" w:color="auto"/>
      </w:divBdr>
    </w:div>
    <w:div w:id="786124668">
      <w:bodyDiv w:val="1"/>
      <w:marLeft w:val="0"/>
      <w:marRight w:val="0"/>
      <w:marTop w:val="0"/>
      <w:marBottom w:val="0"/>
      <w:divBdr>
        <w:top w:val="none" w:sz="0" w:space="0" w:color="auto"/>
        <w:left w:val="none" w:sz="0" w:space="0" w:color="auto"/>
        <w:bottom w:val="none" w:sz="0" w:space="0" w:color="auto"/>
        <w:right w:val="none" w:sz="0" w:space="0" w:color="auto"/>
      </w:divBdr>
    </w:div>
    <w:div w:id="786777034">
      <w:bodyDiv w:val="1"/>
      <w:marLeft w:val="0"/>
      <w:marRight w:val="0"/>
      <w:marTop w:val="0"/>
      <w:marBottom w:val="0"/>
      <w:divBdr>
        <w:top w:val="none" w:sz="0" w:space="0" w:color="auto"/>
        <w:left w:val="none" w:sz="0" w:space="0" w:color="auto"/>
        <w:bottom w:val="none" w:sz="0" w:space="0" w:color="auto"/>
        <w:right w:val="none" w:sz="0" w:space="0" w:color="auto"/>
      </w:divBdr>
    </w:div>
    <w:div w:id="788473805">
      <w:bodyDiv w:val="1"/>
      <w:marLeft w:val="0"/>
      <w:marRight w:val="0"/>
      <w:marTop w:val="0"/>
      <w:marBottom w:val="0"/>
      <w:divBdr>
        <w:top w:val="none" w:sz="0" w:space="0" w:color="auto"/>
        <w:left w:val="none" w:sz="0" w:space="0" w:color="auto"/>
        <w:bottom w:val="none" w:sz="0" w:space="0" w:color="auto"/>
        <w:right w:val="none" w:sz="0" w:space="0" w:color="auto"/>
      </w:divBdr>
    </w:div>
    <w:div w:id="788743574">
      <w:bodyDiv w:val="1"/>
      <w:marLeft w:val="0"/>
      <w:marRight w:val="0"/>
      <w:marTop w:val="0"/>
      <w:marBottom w:val="0"/>
      <w:divBdr>
        <w:top w:val="none" w:sz="0" w:space="0" w:color="auto"/>
        <w:left w:val="none" w:sz="0" w:space="0" w:color="auto"/>
        <w:bottom w:val="none" w:sz="0" w:space="0" w:color="auto"/>
        <w:right w:val="none" w:sz="0" w:space="0" w:color="auto"/>
      </w:divBdr>
    </w:div>
    <w:div w:id="788935380">
      <w:bodyDiv w:val="1"/>
      <w:marLeft w:val="0"/>
      <w:marRight w:val="0"/>
      <w:marTop w:val="0"/>
      <w:marBottom w:val="0"/>
      <w:divBdr>
        <w:top w:val="none" w:sz="0" w:space="0" w:color="auto"/>
        <w:left w:val="none" w:sz="0" w:space="0" w:color="auto"/>
        <w:bottom w:val="none" w:sz="0" w:space="0" w:color="auto"/>
        <w:right w:val="none" w:sz="0" w:space="0" w:color="auto"/>
      </w:divBdr>
    </w:div>
    <w:div w:id="789936254">
      <w:bodyDiv w:val="1"/>
      <w:marLeft w:val="0"/>
      <w:marRight w:val="0"/>
      <w:marTop w:val="0"/>
      <w:marBottom w:val="0"/>
      <w:divBdr>
        <w:top w:val="none" w:sz="0" w:space="0" w:color="auto"/>
        <w:left w:val="none" w:sz="0" w:space="0" w:color="auto"/>
        <w:bottom w:val="none" w:sz="0" w:space="0" w:color="auto"/>
        <w:right w:val="none" w:sz="0" w:space="0" w:color="auto"/>
      </w:divBdr>
    </w:div>
    <w:div w:id="789976915">
      <w:bodyDiv w:val="1"/>
      <w:marLeft w:val="0"/>
      <w:marRight w:val="0"/>
      <w:marTop w:val="0"/>
      <w:marBottom w:val="0"/>
      <w:divBdr>
        <w:top w:val="none" w:sz="0" w:space="0" w:color="auto"/>
        <w:left w:val="none" w:sz="0" w:space="0" w:color="auto"/>
        <w:bottom w:val="none" w:sz="0" w:space="0" w:color="auto"/>
        <w:right w:val="none" w:sz="0" w:space="0" w:color="auto"/>
      </w:divBdr>
    </w:div>
    <w:div w:id="790906226">
      <w:bodyDiv w:val="1"/>
      <w:marLeft w:val="0"/>
      <w:marRight w:val="0"/>
      <w:marTop w:val="0"/>
      <w:marBottom w:val="0"/>
      <w:divBdr>
        <w:top w:val="none" w:sz="0" w:space="0" w:color="auto"/>
        <w:left w:val="none" w:sz="0" w:space="0" w:color="auto"/>
        <w:bottom w:val="none" w:sz="0" w:space="0" w:color="auto"/>
        <w:right w:val="none" w:sz="0" w:space="0" w:color="auto"/>
      </w:divBdr>
    </w:div>
    <w:div w:id="790973714">
      <w:bodyDiv w:val="1"/>
      <w:marLeft w:val="0"/>
      <w:marRight w:val="0"/>
      <w:marTop w:val="0"/>
      <w:marBottom w:val="0"/>
      <w:divBdr>
        <w:top w:val="none" w:sz="0" w:space="0" w:color="auto"/>
        <w:left w:val="none" w:sz="0" w:space="0" w:color="auto"/>
        <w:bottom w:val="none" w:sz="0" w:space="0" w:color="auto"/>
        <w:right w:val="none" w:sz="0" w:space="0" w:color="auto"/>
      </w:divBdr>
    </w:div>
    <w:div w:id="791288797">
      <w:bodyDiv w:val="1"/>
      <w:marLeft w:val="0"/>
      <w:marRight w:val="0"/>
      <w:marTop w:val="0"/>
      <w:marBottom w:val="0"/>
      <w:divBdr>
        <w:top w:val="none" w:sz="0" w:space="0" w:color="auto"/>
        <w:left w:val="none" w:sz="0" w:space="0" w:color="auto"/>
        <w:bottom w:val="none" w:sz="0" w:space="0" w:color="auto"/>
        <w:right w:val="none" w:sz="0" w:space="0" w:color="auto"/>
      </w:divBdr>
    </w:div>
    <w:div w:id="791633053">
      <w:bodyDiv w:val="1"/>
      <w:marLeft w:val="0"/>
      <w:marRight w:val="0"/>
      <w:marTop w:val="0"/>
      <w:marBottom w:val="0"/>
      <w:divBdr>
        <w:top w:val="none" w:sz="0" w:space="0" w:color="auto"/>
        <w:left w:val="none" w:sz="0" w:space="0" w:color="auto"/>
        <w:bottom w:val="none" w:sz="0" w:space="0" w:color="auto"/>
        <w:right w:val="none" w:sz="0" w:space="0" w:color="auto"/>
      </w:divBdr>
    </w:div>
    <w:div w:id="791826841">
      <w:bodyDiv w:val="1"/>
      <w:marLeft w:val="0"/>
      <w:marRight w:val="0"/>
      <w:marTop w:val="0"/>
      <w:marBottom w:val="0"/>
      <w:divBdr>
        <w:top w:val="none" w:sz="0" w:space="0" w:color="auto"/>
        <w:left w:val="none" w:sz="0" w:space="0" w:color="auto"/>
        <w:bottom w:val="none" w:sz="0" w:space="0" w:color="auto"/>
        <w:right w:val="none" w:sz="0" w:space="0" w:color="auto"/>
      </w:divBdr>
    </w:div>
    <w:div w:id="792209905">
      <w:bodyDiv w:val="1"/>
      <w:marLeft w:val="0"/>
      <w:marRight w:val="0"/>
      <w:marTop w:val="0"/>
      <w:marBottom w:val="0"/>
      <w:divBdr>
        <w:top w:val="none" w:sz="0" w:space="0" w:color="auto"/>
        <w:left w:val="none" w:sz="0" w:space="0" w:color="auto"/>
        <w:bottom w:val="none" w:sz="0" w:space="0" w:color="auto"/>
        <w:right w:val="none" w:sz="0" w:space="0" w:color="auto"/>
      </w:divBdr>
    </w:div>
    <w:div w:id="792938405">
      <w:bodyDiv w:val="1"/>
      <w:marLeft w:val="0"/>
      <w:marRight w:val="0"/>
      <w:marTop w:val="0"/>
      <w:marBottom w:val="0"/>
      <w:divBdr>
        <w:top w:val="none" w:sz="0" w:space="0" w:color="auto"/>
        <w:left w:val="none" w:sz="0" w:space="0" w:color="auto"/>
        <w:bottom w:val="none" w:sz="0" w:space="0" w:color="auto"/>
        <w:right w:val="none" w:sz="0" w:space="0" w:color="auto"/>
      </w:divBdr>
    </w:div>
    <w:div w:id="793866065">
      <w:bodyDiv w:val="1"/>
      <w:marLeft w:val="0"/>
      <w:marRight w:val="0"/>
      <w:marTop w:val="0"/>
      <w:marBottom w:val="0"/>
      <w:divBdr>
        <w:top w:val="none" w:sz="0" w:space="0" w:color="auto"/>
        <w:left w:val="none" w:sz="0" w:space="0" w:color="auto"/>
        <w:bottom w:val="none" w:sz="0" w:space="0" w:color="auto"/>
        <w:right w:val="none" w:sz="0" w:space="0" w:color="auto"/>
      </w:divBdr>
    </w:div>
    <w:div w:id="795026099">
      <w:bodyDiv w:val="1"/>
      <w:marLeft w:val="0"/>
      <w:marRight w:val="0"/>
      <w:marTop w:val="0"/>
      <w:marBottom w:val="0"/>
      <w:divBdr>
        <w:top w:val="none" w:sz="0" w:space="0" w:color="auto"/>
        <w:left w:val="none" w:sz="0" w:space="0" w:color="auto"/>
        <w:bottom w:val="none" w:sz="0" w:space="0" w:color="auto"/>
        <w:right w:val="none" w:sz="0" w:space="0" w:color="auto"/>
      </w:divBdr>
    </w:div>
    <w:div w:id="795493340">
      <w:bodyDiv w:val="1"/>
      <w:marLeft w:val="0"/>
      <w:marRight w:val="0"/>
      <w:marTop w:val="0"/>
      <w:marBottom w:val="0"/>
      <w:divBdr>
        <w:top w:val="none" w:sz="0" w:space="0" w:color="auto"/>
        <w:left w:val="none" w:sz="0" w:space="0" w:color="auto"/>
        <w:bottom w:val="none" w:sz="0" w:space="0" w:color="auto"/>
        <w:right w:val="none" w:sz="0" w:space="0" w:color="auto"/>
      </w:divBdr>
    </w:div>
    <w:div w:id="795871263">
      <w:bodyDiv w:val="1"/>
      <w:marLeft w:val="0"/>
      <w:marRight w:val="0"/>
      <w:marTop w:val="0"/>
      <w:marBottom w:val="0"/>
      <w:divBdr>
        <w:top w:val="none" w:sz="0" w:space="0" w:color="auto"/>
        <w:left w:val="none" w:sz="0" w:space="0" w:color="auto"/>
        <w:bottom w:val="none" w:sz="0" w:space="0" w:color="auto"/>
        <w:right w:val="none" w:sz="0" w:space="0" w:color="auto"/>
      </w:divBdr>
    </w:div>
    <w:div w:id="796681830">
      <w:bodyDiv w:val="1"/>
      <w:marLeft w:val="0"/>
      <w:marRight w:val="0"/>
      <w:marTop w:val="0"/>
      <w:marBottom w:val="0"/>
      <w:divBdr>
        <w:top w:val="none" w:sz="0" w:space="0" w:color="auto"/>
        <w:left w:val="none" w:sz="0" w:space="0" w:color="auto"/>
        <w:bottom w:val="none" w:sz="0" w:space="0" w:color="auto"/>
        <w:right w:val="none" w:sz="0" w:space="0" w:color="auto"/>
      </w:divBdr>
    </w:div>
    <w:div w:id="797190274">
      <w:bodyDiv w:val="1"/>
      <w:marLeft w:val="0"/>
      <w:marRight w:val="0"/>
      <w:marTop w:val="0"/>
      <w:marBottom w:val="0"/>
      <w:divBdr>
        <w:top w:val="none" w:sz="0" w:space="0" w:color="auto"/>
        <w:left w:val="none" w:sz="0" w:space="0" w:color="auto"/>
        <w:bottom w:val="none" w:sz="0" w:space="0" w:color="auto"/>
        <w:right w:val="none" w:sz="0" w:space="0" w:color="auto"/>
      </w:divBdr>
    </w:div>
    <w:div w:id="798113952">
      <w:bodyDiv w:val="1"/>
      <w:marLeft w:val="0"/>
      <w:marRight w:val="0"/>
      <w:marTop w:val="0"/>
      <w:marBottom w:val="0"/>
      <w:divBdr>
        <w:top w:val="none" w:sz="0" w:space="0" w:color="auto"/>
        <w:left w:val="none" w:sz="0" w:space="0" w:color="auto"/>
        <w:bottom w:val="none" w:sz="0" w:space="0" w:color="auto"/>
        <w:right w:val="none" w:sz="0" w:space="0" w:color="auto"/>
      </w:divBdr>
    </w:div>
    <w:div w:id="799961761">
      <w:bodyDiv w:val="1"/>
      <w:marLeft w:val="0"/>
      <w:marRight w:val="0"/>
      <w:marTop w:val="0"/>
      <w:marBottom w:val="0"/>
      <w:divBdr>
        <w:top w:val="none" w:sz="0" w:space="0" w:color="auto"/>
        <w:left w:val="none" w:sz="0" w:space="0" w:color="auto"/>
        <w:bottom w:val="none" w:sz="0" w:space="0" w:color="auto"/>
        <w:right w:val="none" w:sz="0" w:space="0" w:color="auto"/>
      </w:divBdr>
    </w:div>
    <w:div w:id="800267310">
      <w:bodyDiv w:val="1"/>
      <w:marLeft w:val="0"/>
      <w:marRight w:val="0"/>
      <w:marTop w:val="0"/>
      <w:marBottom w:val="0"/>
      <w:divBdr>
        <w:top w:val="none" w:sz="0" w:space="0" w:color="auto"/>
        <w:left w:val="none" w:sz="0" w:space="0" w:color="auto"/>
        <w:bottom w:val="none" w:sz="0" w:space="0" w:color="auto"/>
        <w:right w:val="none" w:sz="0" w:space="0" w:color="auto"/>
      </w:divBdr>
    </w:div>
    <w:div w:id="800273146">
      <w:bodyDiv w:val="1"/>
      <w:marLeft w:val="0"/>
      <w:marRight w:val="0"/>
      <w:marTop w:val="0"/>
      <w:marBottom w:val="0"/>
      <w:divBdr>
        <w:top w:val="none" w:sz="0" w:space="0" w:color="auto"/>
        <w:left w:val="none" w:sz="0" w:space="0" w:color="auto"/>
        <w:bottom w:val="none" w:sz="0" w:space="0" w:color="auto"/>
        <w:right w:val="none" w:sz="0" w:space="0" w:color="auto"/>
      </w:divBdr>
    </w:div>
    <w:div w:id="801657694">
      <w:bodyDiv w:val="1"/>
      <w:marLeft w:val="0"/>
      <w:marRight w:val="0"/>
      <w:marTop w:val="0"/>
      <w:marBottom w:val="0"/>
      <w:divBdr>
        <w:top w:val="none" w:sz="0" w:space="0" w:color="auto"/>
        <w:left w:val="none" w:sz="0" w:space="0" w:color="auto"/>
        <w:bottom w:val="none" w:sz="0" w:space="0" w:color="auto"/>
        <w:right w:val="none" w:sz="0" w:space="0" w:color="auto"/>
      </w:divBdr>
    </w:div>
    <w:div w:id="801775059">
      <w:bodyDiv w:val="1"/>
      <w:marLeft w:val="0"/>
      <w:marRight w:val="0"/>
      <w:marTop w:val="0"/>
      <w:marBottom w:val="0"/>
      <w:divBdr>
        <w:top w:val="none" w:sz="0" w:space="0" w:color="auto"/>
        <w:left w:val="none" w:sz="0" w:space="0" w:color="auto"/>
        <w:bottom w:val="none" w:sz="0" w:space="0" w:color="auto"/>
        <w:right w:val="none" w:sz="0" w:space="0" w:color="auto"/>
      </w:divBdr>
    </w:div>
    <w:div w:id="802114840">
      <w:bodyDiv w:val="1"/>
      <w:marLeft w:val="0"/>
      <w:marRight w:val="0"/>
      <w:marTop w:val="0"/>
      <w:marBottom w:val="0"/>
      <w:divBdr>
        <w:top w:val="none" w:sz="0" w:space="0" w:color="auto"/>
        <w:left w:val="none" w:sz="0" w:space="0" w:color="auto"/>
        <w:bottom w:val="none" w:sz="0" w:space="0" w:color="auto"/>
        <w:right w:val="none" w:sz="0" w:space="0" w:color="auto"/>
      </w:divBdr>
    </w:div>
    <w:div w:id="803229845">
      <w:bodyDiv w:val="1"/>
      <w:marLeft w:val="0"/>
      <w:marRight w:val="0"/>
      <w:marTop w:val="0"/>
      <w:marBottom w:val="0"/>
      <w:divBdr>
        <w:top w:val="none" w:sz="0" w:space="0" w:color="auto"/>
        <w:left w:val="none" w:sz="0" w:space="0" w:color="auto"/>
        <w:bottom w:val="none" w:sz="0" w:space="0" w:color="auto"/>
        <w:right w:val="none" w:sz="0" w:space="0" w:color="auto"/>
      </w:divBdr>
    </w:div>
    <w:div w:id="807207832">
      <w:bodyDiv w:val="1"/>
      <w:marLeft w:val="0"/>
      <w:marRight w:val="0"/>
      <w:marTop w:val="0"/>
      <w:marBottom w:val="0"/>
      <w:divBdr>
        <w:top w:val="none" w:sz="0" w:space="0" w:color="auto"/>
        <w:left w:val="none" w:sz="0" w:space="0" w:color="auto"/>
        <w:bottom w:val="none" w:sz="0" w:space="0" w:color="auto"/>
        <w:right w:val="none" w:sz="0" w:space="0" w:color="auto"/>
      </w:divBdr>
    </w:div>
    <w:div w:id="807863742">
      <w:bodyDiv w:val="1"/>
      <w:marLeft w:val="0"/>
      <w:marRight w:val="0"/>
      <w:marTop w:val="0"/>
      <w:marBottom w:val="0"/>
      <w:divBdr>
        <w:top w:val="none" w:sz="0" w:space="0" w:color="auto"/>
        <w:left w:val="none" w:sz="0" w:space="0" w:color="auto"/>
        <w:bottom w:val="none" w:sz="0" w:space="0" w:color="auto"/>
        <w:right w:val="none" w:sz="0" w:space="0" w:color="auto"/>
      </w:divBdr>
    </w:div>
    <w:div w:id="808135753">
      <w:bodyDiv w:val="1"/>
      <w:marLeft w:val="0"/>
      <w:marRight w:val="0"/>
      <w:marTop w:val="0"/>
      <w:marBottom w:val="0"/>
      <w:divBdr>
        <w:top w:val="none" w:sz="0" w:space="0" w:color="auto"/>
        <w:left w:val="none" w:sz="0" w:space="0" w:color="auto"/>
        <w:bottom w:val="none" w:sz="0" w:space="0" w:color="auto"/>
        <w:right w:val="none" w:sz="0" w:space="0" w:color="auto"/>
      </w:divBdr>
    </w:div>
    <w:div w:id="809635231">
      <w:bodyDiv w:val="1"/>
      <w:marLeft w:val="0"/>
      <w:marRight w:val="0"/>
      <w:marTop w:val="0"/>
      <w:marBottom w:val="0"/>
      <w:divBdr>
        <w:top w:val="none" w:sz="0" w:space="0" w:color="auto"/>
        <w:left w:val="none" w:sz="0" w:space="0" w:color="auto"/>
        <w:bottom w:val="none" w:sz="0" w:space="0" w:color="auto"/>
        <w:right w:val="none" w:sz="0" w:space="0" w:color="auto"/>
      </w:divBdr>
    </w:div>
    <w:div w:id="812333173">
      <w:bodyDiv w:val="1"/>
      <w:marLeft w:val="0"/>
      <w:marRight w:val="0"/>
      <w:marTop w:val="0"/>
      <w:marBottom w:val="0"/>
      <w:divBdr>
        <w:top w:val="none" w:sz="0" w:space="0" w:color="auto"/>
        <w:left w:val="none" w:sz="0" w:space="0" w:color="auto"/>
        <w:bottom w:val="none" w:sz="0" w:space="0" w:color="auto"/>
        <w:right w:val="none" w:sz="0" w:space="0" w:color="auto"/>
      </w:divBdr>
    </w:div>
    <w:div w:id="813453407">
      <w:bodyDiv w:val="1"/>
      <w:marLeft w:val="0"/>
      <w:marRight w:val="0"/>
      <w:marTop w:val="0"/>
      <w:marBottom w:val="0"/>
      <w:divBdr>
        <w:top w:val="none" w:sz="0" w:space="0" w:color="auto"/>
        <w:left w:val="none" w:sz="0" w:space="0" w:color="auto"/>
        <w:bottom w:val="none" w:sz="0" w:space="0" w:color="auto"/>
        <w:right w:val="none" w:sz="0" w:space="0" w:color="auto"/>
      </w:divBdr>
    </w:div>
    <w:div w:id="813989590">
      <w:bodyDiv w:val="1"/>
      <w:marLeft w:val="0"/>
      <w:marRight w:val="0"/>
      <w:marTop w:val="0"/>
      <w:marBottom w:val="0"/>
      <w:divBdr>
        <w:top w:val="none" w:sz="0" w:space="0" w:color="auto"/>
        <w:left w:val="none" w:sz="0" w:space="0" w:color="auto"/>
        <w:bottom w:val="none" w:sz="0" w:space="0" w:color="auto"/>
        <w:right w:val="none" w:sz="0" w:space="0" w:color="auto"/>
      </w:divBdr>
    </w:div>
    <w:div w:id="814492758">
      <w:bodyDiv w:val="1"/>
      <w:marLeft w:val="0"/>
      <w:marRight w:val="0"/>
      <w:marTop w:val="0"/>
      <w:marBottom w:val="0"/>
      <w:divBdr>
        <w:top w:val="none" w:sz="0" w:space="0" w:color="auto"/>
        <w:left w:val="none" w:sz="0" w:space="0" w:color="auto"/>
        <w:bottom w:val="none" w:sz="0" w:space="0" w:color="auto"/>
        <w:right w:val="none" w:sz="0" w:space="0" w:color="auto"/>
      </w:divBdr>
    </w:div>
    <w:div w:id="814758476">
      <w:bodyDiv w:val="1"/>
      <w:marLeft w:val="0"/>
      <w:marRight w:val="0"/>
      <w:marTop w:val="0"/>
      <w:marBottom w:val="0"/>
      <w:divBdr>
        <w:top w:val="none" w:sz="0" w:space="0" w:color="auto"/>
        <w:left w:val="none" w:sz="0" w:space="0" w:color="auto"/>
        <w:bottom w:val="none" w:sz="0" w:space="0" w:color="auto"/>
        <w:right w:val="none" w:sz="0" w:space="0" w:color="auto"/>
      </w:divBdr>
    </w:div>
    <w:div w:id="815881262">
      <w:bodyDiv w:val="1"/>
      <w:marLeft w:val="0"/>
      <w:marRight w:val="0"/>
      <w:marTop w:val="0"/>
      <w:marBottom w:val="0"/>
      <w:divBdr>
        <w:top w:val="none" w:sz="0" w:space="0" w:color="auto"/>
        <w:left w:val="none" w:sz="0" w:space="0" w:color="auto"/>
        <w:bottom w:val="none" w:sz="0" w:space="0" w:color="auto"/>
        <w:right w:val="none" w:sz="0" w:space="0" w:color="auto"/>
      </w:divBdr>
    </w:div>
    <w:div w:id="816148690">
      <w:bodyDiv w:val="1"/>
      <w:marLeft w:val="0"/>
      <w:marRight w:val="0"/>
      <w:marTop w:val="0"/>
      <w:marBottom w:val="0"/>
      <w:divBdr>
        <w:top w:val="none" w:sz="0" w:space="0" w:color="auto"/>
        <w:left w:val="none" w:sz="0" w:space="0" w:color="auto"/>
        <w:bottom w:val="none" w:sz="0" w:space="0" w:color="auto"/>
        <w:right w:val="none" w:sz="0" w:space="0" w:color="auto"/>
      </w:divBdr>
    </w:div>
    <w:div w:id="816188007">
      <w:bodyDiv w:val="1"/>
      <w:marLeft w:val="0"/>
      <w:marRight w:val="0"/>
      <w:marTop w:val="0"/>
      <w:marBottom w:val="0"/>
      <w:divBdr>
        <w:top w:val="none" w:sz="0" w:space="0" w:color="auto"/>
        <w:left w:val="none" w:sz="0" w:space="0" w:color="auto"/>
        <w:bottom w:val="none" w:sz="0" w:space="0" w:color="auto"/>
        <w:right w:val="none" w:sz="0" w:space="0" w:color="auto"/>
      </w:divBdr>
    </w:div>
    <w:div w:id="816458667">
      <w:bodyDiv w:val="1"/>
      <w:marLeft w:val="0"/>
      <w:marRight w:val="0"/>
      <w:marTop w:val="0"/>
      <w:marBottom w:val="0"/>
      <w:divBdr>
        <w:top w:val="none" w:sz="0" w:space="0" w:color="auto"/>
        <w:left w:val="none" w:sz="0" w:space="0" w:color="auto"/>
        <w:bottom w:val="none" w:sz="0" w:space="0" w:color="auto"/>
        <w:right w:val="none" w:sz="0" w:space="0" w:color="auto"/>
      </w:divBdr>
    </w:div>
    <w:div w:id="817069380">
      <w:bodyDiv w:val="1"/>
      <w:marLeft w:val="0"/>
      <w:marRight w:val="0"/>
      <w:marTop w:val="0"/>
      <w:marBottom w:val="0"/>
      <w:divBdr>
        <w:top w:val="none" w:sz="0" w:space="0" w:color="auto"/>
        <w:left w:val="none" w:sz="0" w:space="0" w:color="auto"/>
        <w:bottom w:val="none" w:sz="0" w:space="0" w:color="auto"/>
        <w:right w:val="none" w:sz="0" w:space="0" w:color="auto"/>
      </w:divBdr>
    </w:div>
    <w:div w:id="817454302">
      <w:bodyDiv w:val="1"/>
      <w:marLeft w:val="0"/>
      <w:marRight w:val="0"/>
      <w:marTop w:val="0"/>
      <w:marBottom w:val="0"/>
      <w:divBdr>
        <w:top w:val="none" w:sz="0" w:space="0" w:color="auto"/>
        <w:left w:val="none" w:sz="0" w:space="0" w:color="auto"/>
        <w:bottom w:val="none" w:sz="0" w:space="0" w:color="auto"/>
        <w:right w:val="none" w:sz="0" w:space="0" w:color="auto"/>
      </w:divBdr>
    </w:div>
    <w:div w:id="818034300">
      <w:bodyDiv w:val="1"/>
      <w:marLeft w:val="0"/>
      <w:marRight w:val="0"/>
      <w:marTop w:val="0"/>
      <w:marBottom w:val="0"/>
      <w:divBdr>
        <w:top w:val="none" w:sz="0" w:space="0" w:color="auto"/>
        <w:left w:val="none" w:sz="0" w:space="0" w:color="auto"/>
        <w:bottom w:val="none" w:sz="0" w:space="0" w:color="auto"/>
        <w:right w:val="none" w:sz="0" w:space="0" w:color="auto"/>
      </w:divBdr>
    </w:div>
    <w:div w:id="818157886">
      <w:bodyDiv w:val="1"/>
      <w:marLeft w:val="0"/>
      <w:marRight w:val="0"/>
      <w:marTop w:val="0"/>
      <w:marBottom w:val="0"/>
      <w:divBdr>
        <w:top w:val="none" w:sz="0" w:space="0" w:color="auto"/>
        <w:left w:val="none" w:sz="0" w:space="0" w:color="auto"/>
        <w:bottom w:val="none" w:sz="0" w:space="0" w:color="auto"/>
        <w:right w:val="none" w:sz="0" w:space="0" w:color="auto"/>
      </w:divBdr>
    </w:div>
    <w:div w:id="818687686">
      <w:bodyDiv w:val="1"/>
      <w:marLeft w:val="0"/>
      <w:marRight w:val="0"/>
      <w:marTop w:val="0"/>
      <w:marBottom w:val="0"/>
      <w:divBdr>
        <w:top w:val="none" w:sz="0" w:space="0" w:color="auto"/>
        <w:left w:val="none" w:sz="0" w:space="0" w:color="auto"/>
        <w:bottom w:val="none" w:sz="0" w:space="0" w:color="auto"/>
        <w:right w:val="none" w:sz="0" w:space="0" w:color="auto"/>
      </w:divBdr>
    </w:div>
    <w:div w:id="818883977">
      <w:bodyDiv w:val="1"/>
      <w:marLeft w:val="0"/>
      <w:marRight w:val="0"/>
      <w:marTop w:val="0"/>
      <w:marBottom w:val="0"/>
      <w:divBdr>
        <w:top w:val="none" w:sz="0" w:space="0" w:color="auto"/>
        <w:left w:val="none" w:sz="0" w:space="0" w:color="auto"/>
        <w:bottom w:val="none" w:sz="0" w:space="0" w:color="auto"/>
        <w:right w:val="none" w:sz="0" w:space="0" w:color="auto"/>
      </w:divBdr>
    </w:div>
    <w:div w:id="819007130">
      <w:bodyDiv w:val="1"/>
      <w:marLeft w:val="0"/>
      <w:marRight w:val="0"/>
      <w:marTop w:val="0"/>
      <w:marBottom w:val="0"/>
      <w:divBdr>
        <w:top w:val="none" w:sz="0" w:space="0" w:color="auto"/>
        <w:left w:val="none" w:sz="0" w:space="0" w:color="auto"/>
        <w:bottom w:val="none" w:sz="0" w:space="0" w:color="auto"/>
        <w:right w:val="none" w:sz="0" w:space="0" w:color="auto"/>
      </w:divBdr>
    </w:div>
    <w:div w:id="820002210">
      <w:bodyDiv w:val="1"/>
      <w:marLeft w:val="0"/>
      <w:marRight w:val="0"/>
      <w:marTop w:val="0"/>
      <w:marBottom w:val="0"/>
      <w:divBdr>
        <w:top w:val="none" w:sz="0" w:space="0" w:color="auto"/>
        <w:left w:val="none" w:sz="0" w:space="0" w:color="auto"/>
        <w:bottom w:val="none" w:sz="0" w:space="0" w:color="auto"/>
        <w:right w:val="none" w:sz="0" w:space="0" w:color="auto"/>
      </w:divBdr>
    </w:div>
    <w:div w:id="820192335">
      <w:bodyDiv w:val="1"/>
      <w:marLeft w:val="0"/>
      <w:marRight w:val="0"/>
      <w:marTop w:val="0"/>
      <w:marBottom w:val="0"/>
      <w:divBdr>
        <w:top w:val="none" w:sz="0" w:space="0" w:color="auto"/>
        <w:left w:val="none" w:sz="0" w:space="0" w:color="auto"/>
        <w:bottom w:val="none" w:sz="0" w:space="0" w:color="auto"/>
        <w:right w:val="none" w:sz="0" w:space="0" w:color="auto"/>
      </w:divBdr>
    </w:div>
    <w:div w:id="820996930">
      <w:bodyDiv w:val="1"/>
      <w:marLeft w:val="0"/>
      <w:marRight w:val="0"/>
      <w:marTop w:val="0"/>
      <w:marBottom w:val="0"/>
      <w:divBdr>
        <w:top w:val="none" w:sz="0" w:space="0" w:color="auto"/>
        <w:left w:val="none" w:sz="0" w:space="0" w:color="auto"/>
        <w:bottom w:val="none" w:sz="0" w:space="0" w:color="auto"/>
        <w:right w:val="none" w:sz="0" w:space="0" w:color="auto"/>
      </w:divBdr>
    </w:div>
    <w:div w:id="822352661">
      <w:bodyDiv w:val="1"/>
      <w:marLeft w:val="0"/>
      <w:marRight w:val="0"/>
      <w:marTop w:val="0"/>
      <w:marBottom w:val="0"/>
      <w:divBdr>
        <w:top w:val="none" w:sz="0" w:space="0" w:color="auto"/>
        <w:left w:val="none" w:sz="0" w:space="0" w:color="auto"/>
        <w:bottom w:val="none" w:sz="0" w:space="0" w:color="auto"/>
        <w:right w:val="none" w:sz="0" w:space="0" w:color="auto"/>
      </w:divBdr>
    </w:div>
    <w:div w:id="823617830">
      <w:bodyDiv w:val="1"/>
      <w:marLeft w:val="0"/>
      <w:marRight w:val="0"/>
      <w:marTop w:val="0"/>
      <w:marBottom w:val="0"/>
      <w:divBdr>
        <w:top w:val="none" w:sz="0" w:space="0" w:color="auto"/>
        <w:left w:val="none" w:sz="0" w:space="0" w:color="auto"/>
        <w:bottom w:val="none" w:sz="0" w:space="0" w:color="auto"/>
        <w:right w:val="none" w:sz="0" w:space="0" w:color="auto"/>
      </w:divBdr>
    </w:div>
    <w:div w:id="824124384">
      <w:bodyDiv w:val="1"/>
      <w:marLeft w:val="0"/>
      <w:marRight w:val="0"/>
      <w:marTop w:val="0"/>
      <w:marBottom w:val="0"/>
      <w:divBdr>
        <w:top w:val="none" w:sz="0" w:space="0" w:color="auto"/>
        <w:left w:val="none" w:sz="0" w:space="0" w:color="auto"/>
        <w:bottom w:val="none" w:sz="0" w:space="0" w:color="auto"/>
        <w:right w:val="none" w:sz="0" w:space="0" w:color="auto"/>
      </w:divBdr>
    </w:div>
    <w:div w:id="825169425">
      <w:bodyDiv w:val="1"/>
      <w:marLeft w:val="0"/>
      <w:marRight w:val="0"/>
      <w:marTop w:val="0"/>
      <w:marBottom w:val="0"/>
      <w:divBdr>
        <w:top w:val="none" w:sz="0" w:space="0" w:color="auto"/>
        <w:left w:val="none" w:sz="0" w:space="0" w:color="auto"/>
        <w:bottom w:val="none" w:sz="0" w:space="0" w:color="auto"/>
        <w:right w:val="none" w:sz="0" w:space="0" w:color="auto"/>
      </w:divBdr>
    </w:div>
    <w:div w:id="825972536">
      <w:bodyDiv w:val="1"/>
      <w:marLeft w:val="0"/>
      <w:marRight w:val="0"/>
      <w:marTop w:val="0"/>
      <w:marBottom w:val="0"/>
      <w:divBdr>
        <w:top w:val="none" w:sz="0" w:space="0" w:color="auto"/>
        <w:left w:val="none" w:sz="0" w:space="0" w:color="auto"/>
        <w:bottom w:val="none" w:sz="0" w:space="0" w:color="auto"/>
        <w:right w:val="none" w:sz="0" w:space="0" w:color="auto"/>
      </w:divBdr>
    </w:div>
    <w:div w:id="826243395">
      <w:bodyDiv w:val="1"/>
      <w:marLeft w:val="0"/>
      <w:marRight w:val="0"/>
      <w:marTop w:val="0"/>
      <w:marBottom w:val="0"/>
      <w:divBdr>
        <w:top w:val="none" w:sz="0" w:space="0" w:color="auto"/>
        <w:left w:val="none" w:sz="0" w:space="0" w:color="auto"/>
        <w:bottom w:val="none" w:sz="0" w:space="0" w:color="auto"/>
        <w:right w:val="none" w:sz="0" w:space="0" w:color="auto"/>
      </w:divBdr>
    </w:div>
    <w:div w:id="826554149">
      <w:bodyDiv w:val="1"/>
      <w:marLeft w:val="0"/>
      <w:marRight w:val="0"/>
      <w:marTop w:val="0"/>
      <w:marBottom w:val="0"/>
      <w:divBdr>
        <w:top w:val="none" w:sz="0" w:space="0" w:color="auto"/>
        <w:left w:val="none" w:sz="0" w:space="0" w:color="auto"/>
        <w:bottom w:val="none" w:sz="0" w:space="0" w:color="auto"/>
        <w:right w:val="none" w:sz="0" w:space="0" w:color="auto"/>
      </w:divBdr>
    </w:div>
    <w:div w:id="827793708">
      <w:bodyDiv w:val="1"/>
      <w:marLeft w:val="0"/>
      <w:marRight w:val="0"/>
      <w:marTop w:val="0"/>
      <w:marBottom w:val="0"/>
      <w:divBdr>
        <w:top w:val="none" w:sz="0" w:space="0" w:color="auto"/>
        <w:left w:val="none" w:sz="0" w:space="0" w:color="auto"/>
        <w:bottom w:val="none" w:sz="0" w:space="0" w:color="auto"/>
        <w:right w:val="none" w:sz="0" w:space="0" w:color="auto"/>
      </w:divBdr>
    </w:div>
    <w:div w:id="828136560">
      <w:bodyDiv w:val="1"/>
      <w:marLeft w:val="0"/>
      <w:marRight w:val="0"/>
      <w:marTop w:val="0"/>
      <w:marBottom w:val="0"/>
      <w:divBdr>
        <w:top w:val="none" w:sz="0" w:space="0" w:color="auto"/>
        <w:left w:val="none" w:sz="0" w:space="0" w:color="auto"/>
        <w:bottom w:val="none" w:sz="0" w:space="0" w:color="auto"/>
        <w:right w:val="none" w:sz="0" w:space="0" w:color="auto"/>
      </w:divBdr>
    </w:div>
    <w:div w:id="828523605">
      <w:bodyDiv w:val="1"/>
      <w:marLeft w:val="0"/>
      <w:marRight w:val="0"/>
      <w:marTop w:val="0"/>
      <w:marBottom w:val="0"/>
      <w:divBdr>
        <w:top w:val="none" w:sz="0" w:space="0" w:color="auto"/>
        <w:left w:val="none" w:sz="0" w:space="0" w:color="auto"/>
        <w:bottom w:val="none" w:sz="0" w:space="0" w:color="auto"/>
        <w:right w:val="none" w:sz="0" w:space="0" w:color="auto"/>
      </w:divBdr>
    </w:div>
    <w:div w:id="829491201">
      <w:bodyDiv w:val="1"/>
      <w:marLeft w:val="0"/>
      <w:marRight w:val="0"/>
      <w:marTop w:val="0"/>
      <w:marBottom w:val="0"/>
      <w:divBdr>
        <w:top w:val="none" w:sz="0" w:space="0" w:color="auto"/>
        <w:left w:val="none" w:sz="0" w:space="0" w:color="auto"/>
        <w:bottom w:val="none" w:sz="0" w:space="0" w:color="auto"/>
        <w:right w:val="none" w:sz="0" w:space="0" w:color="auto"/>
      </w:divBdr>
    </w:div>
    <w:div w:id="829637398">
      <w:bodyDiv w:val="1"/>
      <w:marLeft w:val="0"/>
      <w:marRight w:val="0"/>
      <w:marTop w:val="0"/>
      <w:marBottom w:val="0"/>
      <w:divBdr>
        <w:top w:val="none" w:sz="0" w:space="0" w:color="auto"/>
        <w:left w:val="none" w:sz="0" w:space="0" w:color="auto"/>
        <w:bottom w:val="none" w:sz="0" w:space="0" w:color="auto"/>
        <w:right w:val="none" w:sz="0" w:space="0" w:color="auto"/>
      </w:divBdr>
    </w:div>
    <w:div w:id="832717931">
      <w:bodyDiv w:val="1"/>
      <w:marLeft w:val="0"/>
      <w:marRight w:val="0"/>
      <w:marTop w:val="0"/>
      <w:marBottom w:val="0"/>
      <w:divBdr>
        <w:top w:val="none" w:sz="0" w:space="0" w:color="auto"/>
        <w:left w:val="none" w:sz="0" w:space="0" w:color="auto"/>
        <w:bottom w:val="none" w:sz="0" w:space="0" w:color="auto"/>
        <w:right w:val="none" w:sz="0" w:space="0" w:color="auto"/>
      </w:divBdr>
    </w:div>
    <w:div w:id="834300772">
      <w:bodyDiv w:val="1"/>
      <w:marLeft w:val="0"/>
      <w:marRight w:val="0"/>
      <w:marTop w:val="0"/>
      <w:marBottom w:val="0"/>
      <w:divBdr>
        <w:top w:val="none" w:sz="0" w:space="0" w:color="auto"/>
        <w:left w:val="none" w:sz="0" w:space="0" w:color="auto"/>
        <w:bottom w:val="none" w:sz="0" w:space="0" w:color="auto"/>
        <w:right w:val="none" w:sz="0" w:space="0" w:color="auto"/>
      </w:divBdr>
    </w:div>
    <w:div w:id="834301664">
      <w:bodyDiv w:val="1"/>
      <w:marLeft w:val="0"/>
      <w:marRight w:val="0"/>
      <w:marTop w:val="0"/>
      <w:marBottom w:val="0"/>
      <w:divBdr>
        <w:top w:val="none" w:sz="0" w:space="0" w:color="auto"/>
        <w:left w:val="none" w:sz="0" w:space="0" w:color="auto"/>
        <w:bottom w:val="none" w:sz="0" w:space="0" w:color="auto"/>
        <w:right w:val="none" w:sz="0" w:space="0" w:color="auto"/>
      </w:divBdr>
    </w:div>
    <w:div w:id="834494348">
      <w:bodyDiv w:val="1"/>
      <w:marLeft w:val="0"/>
      <w:marRight w:val="0"/>
      <w:marTop w:val="0"/>
      <w:marBottom w:val="0"/>
      <w:divBdr>
        <w:top w:val="none" w:sz="0" w:space="0" w:color="auto"/>
        <w:left w:val="none" w:sz="0" w:space="0" w:color="auto"/>
        <w:bottom w:val="none" w:sz="0" w:space="0" w:color="auto"/>
        <w:right w:val="none" w:sz="0" w:space="0" w:color="auto"/>
      </w:divBdr>
    </w:div>
    <w:div w:id="835413769">
      <w:bodyDiv w:val="1"/>
      <w:marLeft w:val="0"/>
      <w:marRight w:val="0"/>
      <w:marTop w:val="0"/>
      <w:marBottom w:val="0"/>
      <w:divBdr>
        <w:top w:val="none" w:sz="0" w:space="0" w:color="auto"/>
        <w:left w:val="none" w:sz="0" w:space="0" w:color="auto"/>
        <w:bottom w:val="none" w:sz="0" w:space="0" w:color="auto"/>
        <w:right w:val="none" w:sz="0" w:space="0" w:color="auto"/>
      </w:divBdr>
    </w:div>
    <w:div w:id="835536353">
      <w:bodyDiv w:val="1"/>
      <w:marLeft w:val="0"/>
      <w:marRight w:val="0"/>
      <w:marTop w:val="0"/>
      <w:marBottom w:val="0"/>
      <w:divBdr>
        <w:top w:val="none" w:sz="0" w:space="0" w:color="auto"/>
        <w:left w:val="none" w:sz="0" w:space="0" w:color="auto"/>
        <w:bottom w:val="none" w:sz="0" w:space="0" w:color="auto"/>
        <w:right w:val="none" w:sz="0" w:space="0" w:color="auto"/>
      </w:divBdr>
    </w:div>
    <w:div w:id="836112960">
      <w:bodyDiv w:val="1"/>
      <w:marLeft w:val="0"/>
      <w:marRight w:val="0"/>
      <w:marTop w:val="0"/>
      <w:marBottom w:val="0"/>
      <w:divBdr>
        <w:top w:val="none" w:sz="0" w:space="0" w:color="auto"/>
        <w:left w:val="none" w:sz="0" w:space="0" w:color="auto"/>
        <w:bottom w:val="none" w:sz="0" w:space="0" w:color="auto"/>
        <w:right w:val="none" w:sz="0" w:space="0" w:color="auto"/>
      </w:divBdr>
    </w:div>
    <w:div w:id="836462649">
      <w:bodyDiv w:val="1"/>
      <w:marLeft w:val="0"/>
      <w:marRight w:val="0"/>
      <w:marTop w:val="0"/>
      <w:marBottom w:val="0"/>
      <w:divBdr>
        <w:top w:val="none" w:sz="0" w:space="0" w:color="auto"/>
        <w:left w:val="none" w:sz="0" w:space="0" w:color="auto"/>
        <w:bottom w:val="none" w:sz="0" w:space="0" w:color="auto"/>
        <w:right w:val="none" w:sz="0" w:space="0" w:color="auto"/>
      </w:divBdr>
    </w:div>
    <w:div w:id="837311260">
      <w:bodyDiv w:val="1"/>
      <w:marLeft w:val="0"/>
      <w:marRight w:val="0"/>
      <w:marTop w:val="0"/>
      <w:marBottom w:val="0"/>
      <w:divBdr>
        <w:top w:val="none" w:sz="0" w:space="0" w:color="auto"/>
        <w:left w:val="none" w:sz="0" w:space="0" w:color="auto"/>
        <w:bottom w:val="none" w:sz="0" w:space="0" w:color="auto"/>
        <w:right w:val="none" w:sz="0" w:space="0" w:color="auto"/>
      </w:divBdr>
    </w:div>
    <w:div w:id="838619115">
      <w:bodyDiv w:val="1"/>
      <w:marLeft w:val="0"/>
      <w:marRight w:val="0"/>
      <w:marTop w:val="0"/>
      <w:marBottom w:val="0"/>
      <w:divBdr>
        <w:top w:val="none" w:sz="0" w:space="0" w:color="auto"/>
        <w:left w:val="none" w:sz="0" w:space="0" w:color="auto"/>
        <w:bottom w:val="none" w:sz="0" w:space="0" w:color="auto"/>
        <w:right w:val="none" w:sz="0" w:space="0" w:color="auto"/>
      </w:divBdr>
    </w:div>
    <w:div w:id="840195684">
      <w:bodyDiv w:val="1"/>
      <w:marLeft w:val="0"/>
      <w:marRight w:val="0"/>
      <w:marTop w:val="0"/>
      <w:marBottom w:val="0"/>
      <w:divBdr>
        <w:top w:val="none" w:sz="0" w:space="0" w:color="auto"/>
        <w:left w:val="none" w:sz="0" w:space="0" w:color="auto"/>
        <w:bottom w:val="none" w:sz="0" w:space="0" w:color="auto"/>
        <w:right w:val="none" w:sz="0" w:space="0" w:color="auto"/>
      </w:divBdr>
    </w:div>
    <w:div w:id="842479159">
      <w:bodyDiv w:val="1"/>
      <w:marLeft w:val="0"/>
      <w:marRight w:val="0"/>
      <w:marTop w:val="0"/>
      <w:marBottom w:val="0"/>
      <w:divBdr>
        <w:top w:val="none" w:sz="0" w:space="0" w:color="auto"/>
        <w:left w:val="none" w:sz="0" w:space="0" w:color="auto"/>
        <w:bottom w:val="none" w:sz="0" w:space="0" w:color="auto"/>
        <w:right w:val="none" w:sz="0" w:space="0" w:color="auto"/>
      </w:divBdr>
    </w:div>
    <w:div w:id="843283660">
      <w:bodyDiv w:val="1"/>
      <w:marLeft w:val="0"/>
      <w:marRight w:val="0"/>
      <w:marTop w:val="0"/>
      <w:marBottom w:val="0"/>
      <w:divBdr>
        <w:top w:val="none" w:sz="0" w:space="0" w:color="auto"/>
        <w:left w:val="none" w:sz="0" w:space="0" w:color="auto"/>
        <w:bottom w:val="none" w:sz="0" w:space="0" w:color="auto"/>
        <w:right w:val="none" w:sz="0" w:space="0" w:color="auto"/>
      </w:divBdr>
    </w:div>
    <w:div w:id="843403156">
      <w:bodyDiv w:val="1"/>
      <w:marLeft w:val="0"/>
      <w:marRight w:val="0"/>
      <w:marTop w:val="0"/>
      <w:marBottom w:val="0"/>
      <w:divBdr>
        <w:top w:val="none" w:sz="0" w:space="0" w:color="auto"/>
        <w:left w:val="none" w:sz="0" w:space="0" w:color="auto"/>
        <w:bottom w:val="none" w:sz="0" w:space="0" w:color="auto"/>
        <w:right w:val="none" w:sz="0" w:space="0" w:color="auto"/>
      </w:divBdr>
      <w:divsChild>
        <w:div w:id="2040735111">
          <w:marLeft w:val="0"/>
          <w:marRight w:val="0"/>
          <w:marTop w:val="0"/>
          <w:marBottom w:val="0"/>
          <w:divBdr>
            <w:top w:val="none" w:sz="0" w:space="0" w:color="auto"/>
            <w:left w:val="none" w:sz="0" w:space="0" w:color="auto"/>
            <w:bottom w:val="none" w:sz="0" w:space="0" w:color="auto"/>
            <w:right w:val="none" w:sz="0" w:space="0" w:color="auto"/>
          </w:divBdr>
          <w:divsChild>
            <w:div w:id="7753693">
              <w:marLeft w:val="0"/>
              <w:marRight w:val="0"/>
              <w:marTop w:val="0"/>
              <w:marBottom w:val="0"/>
              <w:divBdr>
                <w:top w:val="none" w:sz="0" w:space="0" w:color="auto"/>
                <w:left w:val="none" w:sz="0" w:space="0" w:color="auto"/>
                <w:bottom w:val="none" w:sz="0" w:space="0" w:color="auto"/>
                <w:right w:val="none" w:sz="0" w:space="0" w:color="auto"/>
              </w:divBdr>
              <w:divsChild>
                <w:div w:id="16022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91068">
      <w:bodyDiv w:val="1"/>
      <w:marLeft w:val="0"/>
      <w:marRight w:val="0"/>
      <w:marTop w:val="0"/>
      <w:marBottom w:val="0"/>
      <w:divBdr>
        <w:top w:val="none" w:sz="0" w:space="0" w:color="auto"/>
        <w:left w:val="none" w:sz="0" w:space="0" w:color="auto"/>
        <w:bottom w:val="none" w:sz="0" w:space="0" w:color="auto"/>
        <w:right w:val="none" w:sz="0" w:space="0" w:color="auto"/>
      </w:divBdr>
    </w:div>
    <w:div w:id="843788765">
      <w:bodyDiv w:val="1"/>
      <w:marLeft w:val="0"/>
      <w:marRight w:val="0"/>
      <w:marTop w:val="0"/>
      <w:marBottom w:val="0"/>
      <w:divBdr>
        <w:top w:val="none" w:sz="0" w:space="0" w:color="auto"/>
        <w:left w:val="none" w:sz="0" w:space="0" w:color="auto"/>
        <w:bottom w:val="none" w:sz="0" w:space="0" w:color="auto"/>
        <w:right w:val="none" w:sz="0" w:space="0" w:color="auto"/>
      </w:divBdr>
    </w:div>
    <w:div w:id="844128275">
      <w:bodyDiv w:val="1"/>
      <w:marLeft w:val="0"/>
      <w:marRight w:val="0"/>
      <w:marTop w:val="0"/>
      <w:marBottom w:val="0"/>
      <w:divBdr>
        <w:top w:val="none" w:sz="0" w:space="0" w:color="auto"/>
        <w:left w:val="none" w:sz="0" w:space="0" w:color="auto"/>
        <w:bottom w:val="none" w:sz="0" w:space="0" w:color="auto"/>
        <w:right w:val="none" w:sz="0" w:space="0" w:color="auto"/>
      </w:divBdr>
    </w:div>
    <w:div w:id="845830413">
      <w:bodyDiv w:val="1"/>
      <w:marLeft w:val="0"/>
      <w:marRight w:val="0"/>
      <w:marTop w:val="0"/>
      <w:marBottom w:val="0"/>
      <w:divBdr>
        <w:top w:val="none" w:sz="0" w:space="0" w:color="auto"/>
        <w:left w:val="none" w:sz="0" w:space="0" w:color="auto"/>
        <w:bottom w:val="none" w:sz="0" w:space="0" w:color="auto"/>
        <w:right w:val="none" w:sz="0" w:space="0" w:color="auto"/>
      </w:divBdr>
    </w:div>
    <w:div w:id="846402539">
      <w:bodyDiv w:val="1"/>
      <w:marLeft w:val="0"/>
      <w:marRight w:val="0"/>
      <w:marTop w:val="0"/>
      <w:marBottom w:val="0"/>
      <w:divBdr>
        <w:top w:val="none" w:sz="0" w:space="0" w:color="auto"/>
        <w:left w:val="none" w:sz="0" w:space="0" w:color="auto"/>
        <w:bottom w:val="none" w:sz="0" w:space="0" w:color="auto"/>
        <w:right w:val="none" w:sz="0" w:space="0" w:color="auto"/>
      </w:divBdr>
    </w:div>
    <w:div w:id="848834229">
      <w:bodyDiv w:val="1"/>
      <w:marLeft w:val="0"/>
      <w:marRight w:val="0"/>
      <w:marTop w:val="0"/>
      <w:marBottom w:val="0"/>
      <w:divBdr>
        <w:top w:val="none" w:sz="0" w:space="0" w:color="auto"/>
        <w:left w:val="none" w:sz="0" w:space="0" w:color="auto"/>
        <w:bottom w:val="none" w:sz="0" w:space="0" w:color="auto"/>
        <w:right w:val="none" w:sz="0" w:space="0" w:color="auto"/>
      </w:divBdr>
    </w:div>
    <w:div w:id="850336138">
      <w:bodyDiv w:val="1"/>
      <w:marLeft w:val="0"/>
      <w:marRight w:val="0"/>
      <w:marTop w:val="0"/>
      <w:marBottom w:val="0"/>
      <w:divBdr>
        <w:top w:val="none" w:sz="0" w:space="0" w:color="auto"/>
        <w:left w:val="none" w:sz="0" w:space="0" w:color="auto"/>
        <w:bottom w:val="none" w:sz="0" w:space="0" w:color="auto"/>
        <w:right w:val="none" w:sz="0" w:space="0" w:color="auto"/>
      </w:divBdr>
    </w:div>
    <w:div w:id="850610276">
      <w:bodyDiv w:val="1"/>
      <w:marLeft w:val="0"/>
      <w:marRight w:val="0"/>
      <w:marTop w:val="0"/>
      <w:marBottom w:val="0"/>
      <w:divBdr>
        <w:top w:val="none" w:sz="0" w:space="0" w:color="auto"/>
        <w:left w:val="none" w:sz="0" w:space="0" w:color="auto"/>
        <w:bottom w:val="none" w:sz="0" w:space="0" w:color="auto"/>
        <w:right w:val="none" w:sz="0" w:space="0" w:color="auto"/>
      </w:divBdr>
    </w:div>
    <w:div w:id="851146506">
      <w:bodyDiv w:val="1"/>
      <w:marLeft w:val="0"/>
      <w:marRight w:val="0"/>
      <w:marTop w:val="0"/>
      <w:marBottom w:val="0"/>
      <w:divBdr>
        <w:top w:val="none" w:sz="0" w:space="0" w:color="auto"/>
        <w:left w:val="none" w:sz="0" w:space="0" w:color="auto"/>
        <w:bottom w:val="none" w:sz="0" w:space="0" w:color="auto"/>
        <w:right w:val="none" w:sz="0" w:space="0" w:color="auto"/>
      </w:divBdr>
    </w:div>
    <w:div w:id="853152382">
      <w:bodyDiv w:val="1"/>
      <w:marLeft w:val="0"/>
      <w:marRight w:val="0"/>
      <w:marTop w:val="0"/>
      <w:marBottom w:val="0"/>
      <w:divBdr>
        <w:top w:val="none" w:sz="0" w:space="0" w:color="auto"/>
        <w:left w:val="none" w:sz="0" w:space="0" w:color="auto"/>
        <w:bottom w:val="none" w:sz="0" w:space="0" w:color="auto"/>
        <w:right w:val="none" w:sz="0" w:space="0" w:color="auto"/>
      </w:divBdr>
      <w:divsChild>
        <w:div w:id="95643216">
          <w:marLeft w:val="547"/>
          <w:marRight w:val="0"/>
          <w:marTop w:val="0"/>
          <w:marBottom w:val="60"/>
          <w:divBdr>
            <w:top w:val="none" w:sz="0" w:space="0" w:color="auto"/>
            <w:left w:val="none" w:sz="0" w:space="0" w:color="auto"/>
            <w:bottom w:val="none" w:sz="0" w:space="0" w:color="auto"/>
            <w:right w:val="none" w:sz="0" w:space="0" w:color="auto"/>
          </w:divBdr>
        </w:div>
        <w:div w:id="157422560">
          <w:marLeft w:val="547"/>
          <w:marRight w:val="0"/>
          <w:marTop w:val="0"/>
          <w:marBottom w:val="60"/>
          <w:divBdr>
            <w:top w:val="none" w:sz="0" w:space="0" w:color="auto"/>
            <w:left w:val="none" w:sz="0" w:space="0" w:color="auto"/>
            <w:bottom w:val="none" w:sz="0" w:space="0" w:color="auto"/>
            <w:right w:val="none" w:sz="0" w:space="0" w:color="auto"/>
          </w:divBdr>
        </w:div>
        <w:div w:id="339233869">
          <w:marLeft w:val="547"/>
          <w:marRight w:val="0"/>
          <w:marTop w:val="0"/>
          <w:marBottom w:val="60"/>
          <w:divBdr>
            <w:top w:val="none" w:sz="0" w:space="0" w:color="auto"/>
            <w:left w:val="none" w:sz="0" w:space="0" w:color="auto"/>
            <w:bottom w:val="none" w:sz="0" w:space="0" w:color="auto"/>
            <w:right w:val="none" w:sz="0" w:space="0" w:color="auto"/>
          </w:divBdr>
        </w:div>
        <w:div w:id="348215781">
          <w:marLeft w:val="547"/>
          <w:marRight w:val="0"/>
          <w:marTop w:val="0"/>
          <w:marBottom w:val="60"/>
          <w:divBdr>
            <w:top w:val="none" w:sz="0" w:space="0" w:color="auto"/>
            <w:left w:val="none" w:sz="0" w:space="0" w:color="auto"/>
            <w:bottom w:val="none" w:sz="0" w:space="0" w:color="auto"/>
            <w:right w:val="none" w:sz="0" w:space="0" w:color="auto"/>
          </w:divBdr>
        </w:div>
        <w:div w:id="503934090">
          <w:marLeft w:val="547"/>
          <w:marRight w:val="0"/>
          <w:marTop w:val="0"/>
          <w:marBottom w:val="60"/>
          <w:divBdr>
            <w:top w:val="none" w:sz="0" w:space="0" w:color="auto"/>
            <w:left w:val="none" w:sz="0" w:space="0" w:color="auto"/>
            <w:bottom w:val="none" w:sz="0" w:space="0" w:color="auto"/>
            <w:right w:val="none" w:sz="0" w:space="0" w:color="auto"/>
          </w:divBdr>
        </w:div>
        <w:div w:id="1324119648">
          <w:marLeft w:val="547"/>
          <w:marRight w:val="0"/>
          <w:marTop w:val="0"/>
          <w:marBottom w:val="60"/>
          <w:divBdr>
            <w:top w:val="none" w:sz="0" w:space="0" w:color="auto"/>
            <w:left w:val="none" w:sz="0" w:space="0" w:color="auto"/>
            <w:bottom w:val="none" w:sz="0" w:space="0" w:color="auto"/>
            <w:right w:val="none" w:sz="0" w:space="0" w:color="auto"/>
          </w:divBdr>
        </w:div>
        <w:div w:id="1422533007">
          <w:marLeft w:val="547"/>
          <w:marRight w:val="0"/>
          <w:marTop w:val="0"/>
          <w:marBottom w:val="60"/>
          <w:divBdr>
            <w:top w:val="none" w:sz="0" w:space="0" w:color="auto"/>
            <w:left w:val="none" w:sz="0" w:space="0" w:color="auto"/>
            <w:bottom w:val="none" w:sz="0" w:space="0" w:color="auto"/>
            <w:right w:val="none" w:sz="0" w:space="0" w:color="auto"/>
          </w:divBdr>
        </w:div>
        <w:div w:id="1478647746">
          <w:marLeft w:val="547"/>
          <w:marRight w:val="0"/>
          <w:marTop w:val="0"/>
          <w:marBottom w:val="60"/>
          <w:divBdr>
            <w:top w:val="none" w:sz="0" w:space="0" w:color="auto"/>
            <w:left w:val="none" w:sz="0" w:space="0" w:color="auto"/>
            <w:bottom w:val="none" w:sz="0" w:space="0" w:color="auto"/>
            <w:right w:val="none" w:sz="0" w:space="0" w:color="auto"/>
          </w:divBdr>
        </w:div>
        <w:div w:id="1531138901">
          <w:marLeft w:val="547"/>
          <w:marRight w:val="0"/>
          <w:marTop w:val="0"/>
          <w:marBottom w:val="60"/>
          <w:divBdr>
            <w:top w:val="none" w:sz="0" w:space="0" w:color="auto"/>
            <w:left w:val="none" w:sz="0" w:space="0" w:color="auto"/>
            <w:bottom w:val="none" w:sz="0" w:space="0" w:color="auto"/>
            <w:right w:val="none" w:sz="0" w:space="0" w:color="auto"/>
          </w:divBdr>
        </w:div>
        <w:div w:id="1814250935">
          <w:marLeft w:val="547"/>
          <w:marRight w:val="0"/>
          <w:marTop w:val="0"/>
          <w:marBottom w:val="60"/>
          <w:divBdr>
            <w:top w:val="none" w:sz="0" w:space="0" w:color="auto"/>
            <w:left w:val="none" w:sz="0" w:space="0" w:color="auto"/>
            <w:bottom w:val="none" w:sz="0" w:space="0" w:color="auto"/>
            <w:right w:val="none" w:sz="0" w:space="0" w:color="auto"/>
          </w:divBdr>
        </w:div>
        <w:div w:id="2048798001">
          <w:marLeft w:val="547"/>
          <w:marRight w:val="0"/>
          <w:marTop w:val="0"/>
          <w:marBottom w:val="60"/>
          <w:divBdr>
            <w:top w:val="none" w:sz="0" w:space="0" w:color="auto"/>
            <w:left w:val="none" w:sz="0" w:space="0" w:color="auto"/>
            <w:bottom w:val="none" w:sz="0" w:space="0" w:color="auto"/>
            <w:right w:val="none" w:sz="0" w:space="0" w:color="auto"/>
          </w:divBdr>
        </w:div>
        <w:div w:id="2083870243">
          <w:marLeft w:val="547"/>
          <w:marRight w:val="0"/>
          <w:marTop w:val="0"/>
          <w:marBottom w:val="60"/>
          <w:divBdr>
            <w:top w:val="none" w:sz="0" w:space="0" w:color="auto"/>
            <w:left w:val="none" w:sz="0" w:space="0" w:color="auto"/>
            <w:bottom w:val="none" w:sz="0" w:space="0" w:color="auto"/>
            <w:right w:val="none" w:sz="0" w:space="0" w:color="auto"/>
          </w:divBdr>
        </w:div>
        <w:div w:id="2133670643">
          <w:marLeft w:val="547"/>
          <w:marRight w:val="0"/>
          <w:marTop w:val="0"/>
          <w:marBottom w:val="60"/>
          <w:divBdr>
            <w:top w:val="none" w:sz="0" w:space="0" w:color="auto"/>
            <w:left w:val="none" w:sz="0" w:space="0" w:color="auto"/>
            <w:bottom w:val="none" w:sz="0" w:space="0" w:color="auto"/>
            <w:right w:val="none" w:sz="0" w:space="0" w:color="auto"/>
          </w:divBdr>
        </w:div>
      </w:divsChild>
    </w:div>
    <w:div w:id="853345681">
      <w:bodyDiv w:val="1"/>
      <w:marLeft w:val="0"/>
      <w:marRight w:val="0"/>
      <w:marTop w:val="0"/>
      <w:marBottom w:val="0"/>
      <w:divBdr>
        <w:top w:val="none" w:sz="0" w:space="0" w:color="auto"/>
        <w:left w:val="none" w:sz="0" w:space="0" w:color="auto"/>
        <w:bottom w:val="none" w:sz="0" w:space="0" w:color="auto"/>
        <w:right w:val="none" w:sz="0" w:space="0" w:color="auto"/>
      </w:divBdr>
    </w:div>
    <w:div w:id="853954418">
      <w:bodyDiv w:val="1"/>
      <w:marLeft w:val="0"/>
      <w:marRight w:val="0"/>
      <w:marTop w:val="0"/>
      <w:marBottom w:val="0"/>
      <w:divBdr>
        <w:top w:val="none" w:sz="0" w:space="0" w:color="auto"/>
        <w:left w:val="none" w:sz="0" w:space="0" w:color="auto"/>
        <w:bottom w:val="none" w:sz="0" w:space="0" w:color="auto"/>
        <w:right w:val="none" w:sz="0" w:space="0" w:color="auto"/>
      </w:divBdr>
    </w:div>
    <w:div w:id="853961277">
      <w:bodyDiv w:val="1"/>
      <w:marLeft w:val="0"/>
      <w:marRight w:val="0"/>
      <w:marTop w:val="0"/>
      <w:marBottom w:val="0"/>
      <w:divBdr>
        <w:top w:val="none" w:sz="0" w:space="0" w:color="auto"/>
        <w:left w:val="none" w:sz="0" w:space="0" w:color="auto"/>
        <w:bottom w:val="none" w:sz="0" w:space="0" w:color="auto"/>
        <w:right w:val="none" w:sz="0" w:space="0" w:color="auto"/>
      </w:divBdr>
    </w:div>
    <w:div w:id="854031416">
      <w:bodyDiv w:val="1"/>
      <w:marLeft w:val="0"/>
      <w:marRight w:val="0"/>
      <w:marTop w:val="0"/>
      <w:marBottom w:val="0"/>
      <w:divBdr>
        <w:top w:val="none" w:sz="0" w:space="0" w:color="auto"/>
        <w:left w:val="none" w:sz="0" w:space="0" w:color="auto"/>
        <w:bottom w:val="none" w:sz="0" w:space="0" w:color="auto"/>
        <w:right w:val="none" w:sz="0" w:space="0" w:color="auto"/>
      </w:divBdr>
    </w:div>
    <w:div w:id="854348475">
      <w:bodyDiv w:val="1"/>
      <w:marLeft w:val="0"/>
      <w:marRight w:val="0"/>
      <w:marTop w:val="0"/>
      <w:marBottom w:val="0"/>
      <w:divBdr>
        <w:top w:val="none" w:sz="0" w:space="0" w:color="auto"/>
        <w:left w:val="none" w:sz="0" w:space="0" w:color="auto"/>
        <w:bottom w:val="none" w:sz="0" w:space="0" w:color="auto"/>
        <w:right w:val="none" w:sz="0" w:space="0" w:color="auto"/>
      </w:divBdr>
    </w:div>
    <w:div w:id="854465656">
      <w:bodyDiv w:val="1"/>
      <w:marLeft w:val="0"/>
      <w:marRight w:val="0"/>
      <w:marTop w:val="0"/>
      <w:marBottom w:val="0"/>
      <w:divBdr>
        <w:top w:val="none" w:sz="0" w:space="0" w:color="auto"/>
        <w:left w:val="none" w:sz="0" w:space="0" w:color="auto"/>
        <w:bottom w:val="none" w:sz="0" w:space="0" w:color="auto"/>
        <w:right w:val="none" w:sz="0" w:space="0" w:color="auto"/>
      </w:divBdr>
    </w:div>
    <w:div w:id="854803428">
      <w:bodyDiv w:val="1"/>
      <w:marLeft w:val="0"/>
      <w:marRight w:val="0"/>
      <w:marTop w:val="0"/>
      <w:marBottom w:val="0"/>
      <w:divBdr>
        <w:top w:val="none" w:sz="0" w:space="0" w:color="auto"/>
        <w:left w:val="none" w:sz="0" w:space="0" w:color="auto"/>
        <w:bottom w:val="none" w:sz="0" w:space="0" w:color="auto"/>
        <w:right w:val="none" w:sz="0" w:space="0" w:color="auto"/>
      </w:divBdr>
    </w:div>
    <w:div w:id="855118359">
      <w:bodyDiv w:val="1"/>
      <w:marLeft w:val="0"/>
      <w:marRight w:val="0"/>
      <w:marTop w:val="0"/>
      <w:marBottom w:val="0"/>
      <w:divBdr>
        <w:top w:val="none" w:sz="0" w:space="0" w:color="auto"/>
        <w:left w:val="none" w:sz="0" w:space="0" w:color="auto"/>
        <w:bottom w:val="none" w:sz="0" w:space="0" w:color="auto"/>
        <w:right w:val="none" w:sz="0" w:space="0" w:color="auto"/>
      </w:divBdr>
    </w:div>
    <w:div w:id="855773287">
      <w:bodyDiv w:val="1"/>
      <w:marLeft w:val="0"/>
      <w:marRight w:val="0"/>
      <w:marTop w:val="0"/>
      <w:marBottom w:val="0"/>
      <w:divBdr>
        <w:top w:val="none" w:sz="0" w:space="0" w:color="auto"/>
        <w:left w:val="none" w:sz="0" w:space="0" w:color="auto"/>
        <w:bottom w:val="none" w:sz="0" w:space="0" w:color="auto"/>
        <w:right w:val="none" w:sz="0" w:space="0" w:color="auto"/>
      </w:divBdr>
    </w:div>
    <w:div w:id="855924920">
      <w:bodyDiv w:val="1"/>
      <w:marLeft w:val="0"/>
      <w:marRight w:val="0"/>
      <w:marTop w:val="0"/>
      <w:marBottom w:val="0"/>
      <w:divBdr>
        <w:top w:val="none" w:sz="0" w:space="0" w:color="auto"/>
        <w:left w:val="none" w:sz="0" w:space="0" w:color="auto"/>
        <w:bottom w:val="none" w:sz="0" w:space="0" w:color="auto"/>
        <w:right w:val="none" w:sz="0" w:space="0" w:color="auto"/>
      </w:divBdr>
    </w:div>
    <w:div w:id="856818232">
      <w:bodyDiv w:val="1"/>
      <w:marLeft w:val="0"/>
      <w:marRight w:val="0"/>
      <w:marTop w:val="0"/>
      <w:marBottom w:val="0"/>
      <w:divBdr>
        <w:top w:val="none" w:sz="0" w:space="0" w:color="auto"/>
        <w:left w:val="none" w:sz="0" w:space="0" w:color="auto"/>
        <w:bottom w:val="none" w:sz="0" w:space="0" w:color="auto"/>
        <w:right w:val="none" w:sz="0" w:space="0" w:color="auto"/>
      </w:divBdr>
    </w:div>
    <w:div w:id="856962567">
      <w:bodyDiv w:val="1"/>
      <w:marLeft w:val="0"/>
      <w:marRight w:val="0"/>
      <w:marTop w:val="0"/>
      <w:marBottom w:val="0"/>
      <w:divBdr>
        <w:top w:val="none" w:sz="0" w:space="0" w:color="auto"/>
        <w:left w:val="none" w:sz="0" w:space="0" w:color="auto"/>
        <w:bottom w:val="none" w:sz="0" w:space="0" w:color="auto"/>
        <w:right w:val="none" w:sz="0" w:space="0" w:color="auto"/>
      </w:divBdr>
    </w:div>
    <w:div w:id="857230705">
      <w:bodyDiv w:val="1"/>
      <w:marLeft w:val="0"/>
      <w:marRight w:val="0"/>
      <w:marTop w:val="0"/>
      <w:marBottom w:val="0"/>
      <w:divBdr>
        <w:top w:val="none" w:sz="0" w:space="0" w:color="auto"/>
        <w:left w:val="none" w:sz="0" w:space="0" w:color="auto"/>
        <w:bottom w:val="none" w:sz="0" w:space="0" w:color="auto"/>
        <w:right w:val="none" w:sz="0" w:space="0" w:color="auto"/>
      </w:divBdr>
    </w:div>
    <w:div w:id="858395474">
      <w:bodyDiv w:val="1"/>
      <w:marLeft w:val="0"/>
      <w:marRight w:val="0"/>
      <w:marTop w:val="0"/>
      <w:marBottom w:val="0"/>
      <w:divBdr>
        <w:top w:val="none" w:sz="0" w:space="0" w:color="auto"/>
        <w:left w:val="none" w:sz="0" w:space="0" w:color="auto"/>
        <w:bottom w:val="none" w:sz="0" w:space="0" w:color="auto"/>
        <w:right w:val="none" w:sz="0" w:space="0" w:color="auto"/>
      </w:divBdr>
    </w:div>
    <w:div w:id="858397034">
      <w:bodyDiv w:val="1"/>
      <w:marLeft w:val="0"/>
      <w:marRight w:val="0"/>
      <w:marTop w:val="0"/>
      <w:marBottom w:val="0"/>
      <w:divBdr>
        <w:top w:val="none" w:sz="0" w:space="0" w:color="auto"/>
        <w:left w:val="none" w:sz="0" w:space="0" w:color="auto"/>
        <w:bottom w:val="none" w:sz="0" w:space="0" w:color="auto"/>
        <w:right w:val="none" w:sz="0" w:space="0" w:color="auto"/>
      </w:divBdr>
    </w:div>
    <w:div w:id="858809449">
      <w:bodyDiv w:val="1"/>
      <w:marLeft w:val="0"/>
      <w:marRight w:val="0"/>
      <w:marTop w:val="0"/>
      <w:marBottom w:val="0"/>
      <w:divBdr>
        <w:top w:val="none" w:sz="0" w:space="0" w:color="auto"/>
        <w:left w:val="none" w:sz="0" w:space="0" w:color="auto"/>
        <w:bottom w:val="none" w:sz="0" w:space="0" w:color="auto"/>
        <w:right w:val="none" w:sz="0" w:space="0" w:color="auto"/>
      </w:divBdr>
    </w:div>
    <w:div w:id="859323102">
      <w:bodyDiv w:val="1"/>
      <w:marLeft w:val="0"/>
      <w:marRight w:val="0"/>
      <w:marTop w:val="0"/>
      <w:marBottom w:val="0"/>
      <w:divBdr>
        <w:top w:val="none" w:sz="0" w:space="0" w:color="auto"/>
        <w:left w:val="none" w:sz="0" w:space="0" w:color="auto"/>
        <w:bottom w:val="none" w:sz="0" w:space="0" w:color="auto"/>
        <w:right w:val="none" w:sz="0" w:space="0" w:color="auto"/>
      </w:divBdr>
    </w:div>
    <w:div w:id="860358261">
      <w:bodyDiv w:val="1"/>
      <w:marLeft w:val="0"/>
      <w:marRight w:val="0"/>
      <w:marTop w:val="0"/>
      <w:marBottom w:val="0"/>
      <w:divBdr>
        <w:top w:val="none" w:sz="0" w:space="0" w:color="auto"/>
        <w:left w:val="none" w:sz="0" w:space="0" w:color="auto"/>
        <w:bottom w:val="none" w:sz="0" w:space="0" w:color="auto"/>
        <w:right w:val="none" w:sz="0" w:space="0" w:color="auto"/>
      </w:divBdr>
    </w:div>
    <w:div w:id="861237362">
      <w:bodyDiv w:val="1"/>
      <w:marLeft w:val="0"/>
      <w:marRight w:val="0"/>
      <w:marTop w:val="0"/>
      <w:marBottom w:val="0"/>
      <w:divBdr>
        <w:top w:val="none" w:sz="0" w:space="0" w:color="auto"/>
        <w:left w:val="none" w:sz="0" w:space="0" w:color="auto"/>
        <w:bottom w:val="none" w:sz="0" w:space="0" w:color="auto"/>
        <w:right w:val="none" w:sz="0" w:space="0" w:color="auto"/>
      </w:divBdr>
    </w:div>
    <w:div w:id="861865710">
      <w:bodyDiv w:val="1"/>
      <w:marLeft w:val="0"/>
      <w:marRight w:val="0"/>
      <w:marTop w:val="0"/>
      <w:marBottom w:val="0"/>
      <w:divBdr>
        <w:top w:val="none" w:sz="0" w:space="0" w:color="auto"/>
        <w:left w:val="none" w:sz="0" w:space="0" w:color="auto"/>
        <w:bottom w:val="none" w:sz="0" w:space="0" w:color="auto"/>
        <w:right w:val="none" w:sz="0" w:space="0" w:color="auto"/>
      </w:divBdr>
    </w:div>
    <w:div w:id="861867290">
      <w:bodyDiv w:val="1"/>
      <w:marLeft w:val="0"/>
      <w:marRight w:val="0"/>
      <w:marTop w:val="0"/>
      <w:marBottom w:val="0"/>
      <w:divBdr>
        <w:top w:val="none" w:sz="0" w:space="0" w:color="auto"/>
        <w:left w:val="none" w:sz="0" w:space="0" w:color="auto"/>
        <w:bottom w:val="none" w:sz="0" w:space="0" w:color="auto"/>
        <w:right w:val="none" w:sz="0" w:space="0" w:color="auto"/>
      </w:divBdr>
    </w:div>
    <w:div w:id="862014533">
      <w:bodyDiv w:val="1"/>
      <w:marLeft w:val="0"/>
      <w:marRight w:val="0"/>
      <w:marTop w:val="0"/>
      <w:marBottom w:val="0"/>
      <w:divBdr>
        <w:top w:val="none" w:sz="0" w:space="0" w:color="auto"/>
        <w:left w:val="none" w:sz="0" w:space="0" w:color="auto"/>
        <w:bottom w:val="none" w:sz="0" w:space="0" w:color="auto"/>
        <w:right w:val="none" w:sz="0" w:space="0" w:color="auto"/>
      </w:divBdr>
    </w:div>
    <w:div w:id="862403479">
      <w:bodyDiv w:val="1"/>
      <w:marLeft w:val="0"/>
      <w:marRight w:val="0"/>
      <w:marTop w:val="0"/>
      <w:marBottom w:val="0"/>
      <w:divBdr>
        <w:top w:val="none" w:sz="0" w:space="0" w:color="auto"/>
        <w:left w:val="none" w:sz="0" w:space="0" w:color="auto"/>
        <w:bottom w:val="none" w:sz="0" w:space="0" w:color="auto"/>
        <w:right w:val="none" w:sz="0" w:space="0" w:color="auto"/>
      </w:divBdr>
    </w:div>
    <w:div w:id="865950207">
      <w:bodyDiv w:val="1"/>
      <w:marLeft w:val="0"/>
      <w:marRight w:val="0"/>
      <w:marTop w:val="0"/>
      <w:marBottom w:val="0"/>
      <w:divBdr>
        <w:top w:val="none" w:sz="0" w:space="0" w:color="auto"/>
        <w:left w:val="none" w:sz="0" w:space="0" w:color="auto"/>
        <w:bottom w:val="none" w:sz="0" w:space="0" w:color="auto"/>
        <w:right w:val="none" w:sz="0" w:space="0" w:color="auto"/>
      </w:divBdr>
    </w:div>
    <w:div w:id="867764086">
      <w:bodyDiv w:val="1"/>
      <w:marLeft w:val="0"/>
      <w:marRight w:val="0"/>
      <w:marTop w:val="0"/>
      <w:marBottom w:val="0"/>
      <w:divBdr>
        <w:top w:val="none" w:sz="0" w:space="0" w:color="auto"/>
        <w:left w:val="none" w:sz="0" w:space="0" w:color="auto"/>
        <w:bottom w:val="none" w:sz="0" w:space="0" w:color="auto"/>
        <w:right w:val="none" w:sz="0" w:space="0" w:color="auto"/>
      </w:divBdr>
    </w:div>
    <w:div w:id="868878156">
      <w:bodyDiv w:val="1"/>
      <w:marLeft w:val="0"/>
      <w:marRight w:val="0"/>
      <w:marTop w:val="0"/>
      <w:marBottom w:val="0"/>
      <w:divBdr>
        <w:top w:val="none" w:sz="0" w:space="0" w:color="auto"/>
        <w:left w:val="none" w:sz="0" w:space="0" w:color="auto"/>
        <w:bottom w:val="none" w:sz="0" w:space="0" w:color="auto"/>
        <w:right w:val="none" w:sz="0" w:space="0" w:color="auto"/>
      </w:divBdr>
    </w:div>
    <w:div w:id="868907525">
      <w:bodyDiv w:val="1"/>
      <w:marLeft w:val="0"/>
      <w:marRight w:val="0"/>
      <w:marTop w:val="0"/>
      <w:marBottom w:val="0"/>
      <w:divBdr>
        <w:top w:val="none" w:sz="0" w:space="0" w:color="auto"/>
        <w:left w:val="none" w:sz="0" w:space="0" w:color="auto"/>
        <w:bottom w:val="none" w:sz="0" w:space="0" w:color="auto"/>
        <w:right w:val="none" w:sz="0" w:space="0" w:color="auto"/>
      </w:divBdr>
    </w:div>
    <w:div w:id="869879166">
      <w:bodyDiv w:val="1"/>
      <w:marLeft w:val="0"/>
      <w:marRight w:val="0"/>
      <w:marTop w:val="0"/>
      <w:marBottom w:val="0"/>
      <w:divBdr>
        <w:top w:val="none" w:sz="0" w:space="0" w:color="auto"/>
        <w:left w:val="none" w:sz="0" w:space="0" w:color="auto"/>
        <w:bottom w:val="none" w:sz="0" w:space="0" w:color="auto"/>
        <w:right w:val="none" w:sz="0" w:space="0" w:color="auto"/>
      </w:divBdr>
    </w:div>
    <w:div w:id="870529547">
      <w:bodyDiv w:val="1"/>
      <w:marLeft w:val="0"/>
      <w:marRight w:val="0"/>
      <w:marTop w:val="0"/>
      <w:marBottom w:val="0"/>
      <w:divBdr>
        <w:top w:val="none" w:sz="0" w:space="0" w:color="auto"/>
        <w:left w:val="none" w:sz="0" w:space="0" w:color="auto"/>
        <w:bottom w:val="none" w:sz="0" w:space="0" w:color="auto"/>
        <w:right w:val="none" w:sz="0" w:space="0" w:color="auto"/>
      </w:divBdr>
      <w:divsChild>
        <w:div w:id="355885371">
          <w:marLeft w:val="0"/>
          <w:marRight w:val="0"/>
          <w:marTop w:val="0"/>
          <w:marBottom w:val="0"/>
          <w:divBdr>
            <w:top w:val="none" w:sz="0" w:space="0" w:color="auto"/>
            <w:left w:val="none" w:sz="0" w:space="0" w:color="auto"/>
            <w:bottom w:val="none" w:sz="0" w:space="0" w:color="auto"/>
            <w:right w:val="none" w:sz="0" w:space="0" w:color="auto"/>
          </w:divBdr>
          <w:divsChild>
            <w:div w:id="232931570">
              <w:marLeft w:val="0"/>
              <w:marRight w:val="0"/>
              <w:marTop w:val="0"/>
              <w:marBottom w:val="0"/>
              <w:divBdr>
                <w:top w:val="single" w:sz="2" w:space="0" w:color="000000"/>
                <w:left w:val="single" w:sz="2" w:space="0" w:color="000000"/>
                <w:bottom w:val="single" w:sz="2" w:space="0" w:color="000000"/>
                <w:right w:val="single" w:sz="2" w:space="0" w:color="000000"/>
              </w:divBdr>
            </w:div>
            <w:div w:id="3927031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870727707">
      <w:bodyDiv w:val="1"/>
      <w:marLeft w:val="0"/>
      <w:marRight w:val="0"/>
      <w:marTop w:val="0"/>
      <w:marBottom w:val="0"/>
      <w:divBdr>
        <w:top w:val="none" w:sz="0" w:space="0" w:color="auto"/>
        <w:left w:val="none" w:sz="0" w:space="0" w:color="auto"/>
        <w:bottom w:val="none" w:sz="0" w:space="0" w:color="auto"/>
        <w:right w:val="none" w:sz="0" w:space="0" w:color="auto"/>
      </w:divBdr>
    </w:div>
    <w:div w:id="871498362">
      <w:bodyDiv w:val="1"/>
      <w:marLeft w:val="0"/>
      <w:marRight w:val="0"/>
      <w:marTop w:val="0"/>
      <w:marBottom w:val="0"/>
      <w:divBdr>
        <w:top w:val="none" w:sz="0" w:space="0" w:color="auto"/>
        <w:left w:val="none" w:sz="0" w:space="0" w:color="auto"/>
        <w:bottom w:val="none" w:sz="0" w:space="0" w:color="auto"/>
        <w:right w:val="none" w:sz="0" w:space="0" w:color="auto"/>
      </w:divBdr>
    </w:div>
    <w:div w:id="872157802">
      <w:bodyDiv w:val="1"/>
      <w:marLeft w:val="0"/>
      <w:marRight w:val="0"/>
      <w:marTop w:val="0"/>
      <w:marBottom w:val="0"/>
      <w:divBdr>
        <w:top w:val="none" w:sz="0" w:space="0" w:color="auto"/>
        <w:left w:val="none" w:sz="0" w:space="0" w:color="auto"/>
        <w:bottom w:val="none" w:sz="0" w:space="0" w:color="auto"/>
        <w:right w:val="none" w:sz="0" w:space="0" w:color="auto"/>
      </w:divBdr>
    </w:div>
    <w:div w:id="872963155">
      <w:bodyDiv w:val="1"/>
      <w:marLeft w:val="0"/>
      <w:marRight w:val="0"/>
      <w:marTop w:val="0"/>
      <w:marBottom w:val="0"/>
      <w:divBdr>
        <w:top w:val="none" w:sz="0" w:space="0" w:color="auto"/>
        <w:left w:val="none" w:sz="0" w:space="0" w:color="auto"/>
        <w:bottom w:val="none" w:sz="0" w:space="0" w:color="auto"/>
        <w:right w:val="none" w:sz="0" w:space="0" w:color="auto"/>
      </w:divBdr>
    </w:div>
    <w:div w:id="873274733">
      <w:bodyDiv w:val="1"/>
      <w:marLeft w:val="0"/>
      <w:marRight w:val="0"/>
      <w:marTop w:val="0"/>
      <w:marBottom w:val="0"/>
      <w:divBdr>
        <w:top w:val="none" w:sz="0" w:space="0" w:color="auto"/>
        <w:left w:val="none" w:sz="0" w:space="0" w:color="auto"/>
        <w:bottom w:val="none" w:sz="0" w:space="0" w:color="auto"/>
        <w:right w:val="none" w:sz="0" w:space="0" w:color="auto"/>
      </w:divBdr>
    </w:div>
    <w:div w:id="874346181">
      <w:bodyDiv w:val="1"/>
      <w:marLeft w:val="0"/>
      <w:marRight w:val="0"/>
      <w:marTop w:val="0"/>
      <w:marBottom w:val="0"/>
      <w:divBdr>
        <w:top w:val="none" w:sz="0" w:space="0" w:color="auto"/>
        <w:left w:val="none" w:sz="0" w:space="0" w:color="auto"/>
        <w:bottom w:val="none" w:sz="0" w:space="0" w:color="auto"/>
        <w:right w:val="none" w:sz="0" w:space="0" w:color="auto"/>
      </w:divBdr>
    </w:div>
    <w:div w:id="876816292">
      <w:bodyDiv w:val="1"/>
      <w:marLeft w:val="0"/>
      <w:marRight w:val="0"/>
      <w:marTop w:val="0"/>
      <w:marBottom w:val="0"/>
      <w:divBdr>
        <w:top w:val="none" w:sz="0" w:space="0" w:color="auto"/>
        <w:left w:val="none" w:sz="0" w:space="0" w:color="auto"/>
        <w:bottom w:val="none" w:sz="0" w:space="0" w:color="auto"/>
        <w:right w:val="none" w:sz="0" w:space="0" w:color="auto"/>
      </w:divBdr>
      <w:divsChild>
        <w:div w:id="299386826">
          <w:marLeft w:val="0"/>
          <w:marRight w:val="0"/>
          <w:marTop w:val="0"/>
          <w:marBottom w:val="0"/>
          <w:divBdr>
            <w:top w:val="none" w:sz="0" w:space="0" w:color="auto"/>
            <w:left w:val="none" w:sz="0" w:space="0" w:color="auto"/>
            <w:bottom w:val="none" w:sz="0" w:space="0" w:color="auto"/>
            <w:right w:val="none" w:sz="0" w:space="0" w:color="auto"/>
          </w:divBdr>
          <w:divsChild>
            <w:div w:id="492910803">
              <w:marLeft w:val="0"/>
              <w:marRight w:val="0"/>
              <w:marTop w:val="0"/>
              <w:marBottom w:val="0"/>
              <w:divBdr>
                <w:top w:val="none" w:sz="0" w:space="0" w:color="auto"/>
                <w:left w:val="none" w:sz="0" w:space="0" w:color="auto"/>
                <w:bottom w:val="none" w:sz="0" w:space="0" w:color="auto"/>
                <w:right w:val="none" w:sz="0" w:space="0" w:color="auto"/>
              </w:divBdr>
              <w:divsChild>
                <w:div w:id="16260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6900">
      <w:bodyDiv w:val="1"/>
      <w:marLeft w:val="0"/>
      <w:marRight w:val="0"/>
      <w:marTop w:val="0"/>
      <w:marBottom w:val="0"/>
      <w:divBdr>
        <w:top w:val="none" w:sz="0" w:space="0" w:color="auto"/>
        <w:left w:val="none" w:sz="0" w:space="0" w:color="auto"/>
        <w:bottom w:val="none" w:sz="0" w:space="0" w:color="auto"/>
        <w:right w:val="none" w:sz="0" w:space="0" w:color="auto"/>
      </w:divBdr>
    </w:div>
    <w:div w:id="877356627">
      <w:bodyDiv w:val="1"/>
      <w:marLeft w:val="0"/>
      <w:marRight w:val="0"/>
      <w:marTop w:val="0"/>
      <w:marBottom w:val="0"/>
      <w:divBdr>
        <w:top w:val="none" w:sz="0" w:space="0" w:color="auto"/>
        <w:left w:val="none" w:sz="0" w:space="0" w:color="auto"/>
        <w:bottom w:val="none" w:sz="0" w:space="0" w:color="auto"/>
        <w:right w:val="none" w:sz="0" w:space="0" w:color="auto"/>
      </w:divBdr>
    </w:div>
    <w:div w:id="878325400">
      <w:bodyDiv w:val="1"/>
      <w:marLeft w:val="0"/>
      <w:marRight w:val="0"/>
      <w:marTop w:val="0"/>
      <w:marBottom w:val="0"/>
      <w:divBdr>
        <w:top w:val="none" w:sz="0" w:space="0" w:color="auto"/>
        <w:left w:val="none" w:sz="0" w:space="0" w:color="auto"/>
        <w:bottom w:val="none" w:sz="0" w:space="0" w:color="auto"/>
        <w:right w:val="none" w:sz="0" w:space="0" w:color="auto"/>
      </w:divBdr>
    </w:div>
    <w:div w:id="878511674">
      <w:bodyDiv w:val="1"/>
      <w:marLeft w:val="0"/>
      <w:marRight w:val="0"/>
      <w:marTop w:val="0"/>
      <w:marBottom w:val="0"/>
      <w:divBdr>
        <w:top w:val="none" w:sz="0" w:space="0" w:color="auto"/>
        <w:left w:val="none" w:sz="0" w:space="0" w:color="auto"/>
        <w:bottom w:val="none" w:sz="0" w:space="0" w:color="auto"/>
        <w:right w:val="none" w:sz="0" w:space="0" w:color="auto"/>
      </w:divBdr>
    </w:div>
    <w:div w:id="879976776">
      <w:bodyDiv w:val="1"/>
      <w:marLeft w:val="0"/>
      <w:marRight w:val="0"/>
      <w:marTop w:val="0"/>
      <w:marBottom w:val="0"/>
      <w:divBdr>
        <w:top w:val="none" w:sz="0" w:space="0" w:color="auto"/>
        <w:left w:val="none" w:sz="0" w:space="0" w:color="auto"/>
        <w:bottom w:val="none" w:sz="0" w:space="0" w:color="auto"/>
        <w:right w:val="none" w:sz="0" w:space="0" w:color="auto"/>
      </w:divBdr>
    </w:div>
    <w:div w:id="880440584">
      <w:bodyDiv w:val="1"/>
      <w:marLeft w:val="0"/>
      <w:marRight w:val="0"/>
      <w:marTop w:val="0"/>
      <w:marBottom w:val="0"/>
      <w:divBdr>
        <w:top w:val="none" w:sz="0" w:space="0" w:color="auto"/>
        <w:left w:val="none" w:sz="0" w:space="0" w:color="auto"/>
        <w:bottom w:val="none" w:sz="0" w:space="0" w:color="auto"/>
        <w:right w:val="none" w:sz="0" w:space="0" w:color="auto"/>
      </w:divBdr>
    </w:div>
    <w:div w:id="880821256">
      <w:bodyDiv w:val="1"/>
      <w:marLeft w:val="0"/>
      <w:marRight w:val="0"/>
      <w:marTop w:val="0"/>
      <w:marBottom w:val="0"/>
      <w:divBdr>
        <w:top w:val="none" w:sz="0" w:space="0" w:color="auto"/>
        <w:left w:val="none" w:sz="0" w:space="0" w:color="auto"/>
        <w:bottom w:val="none" w:sz="0" w:space="0" w:color="auto"/>
        <w:right w:val="none" w:sz="0" w:space="0" w:color="auto"/>
      </w:divBdr>
    </w:div>
    <w:div w:id="881207711">
      <w:bodyDiv w:val="1"/>
      <w:marLeft w:val="0"/>
      <w:marRight w:val="0"/>
      <w:marTop w:val="0"/>
      <w:marBottom w:val="0"/>
      <w:divBdr>
        <w:top w:val="none" w:sz="0" w:space="0" w:color="auto"/>
        <w:left w:val="none" w:sz="0" w:space="0" w:color="auto"/>
        <w:bottom w:val="none" w:sz="0" w:space="0" w:color="auto"/>
        <w:right w:val="none" w:sz="0" w:space="0" w:color="auto"/>
      </w:divBdr>
    </w:div>
    <w:div w:id="881215413">
      <w:bodyDiv w:val="1"/>
      <w:marLeft w:val="0"/>
      <w:marRight w:val="0"/>
      <w:marTop w:val="0"/>
      <w:marBottom w:val="0"/>
      <w:divBdr>
        <w:top w:val="none" w:sz="0" w:space="0" w:color="auto"/>
        <w:left w:val="none" w:sz="0" w:space="0" w:color="auto"/>
        <w:bottom w:val="none" w:sz="0" w:space="0" w:color="auto"/>
        <w:right w:val="none" w:sz="0" w:space="0" w:color="auto"/>
      </w:divBdr>
    </w:div>
    <w:div w:id="881359131">
      <w:bodyDiv w:val="1"/>
      <w:marLeft w:val="0"/>
      <w:marRight w:val="0"/>
      <w:marTop w:val="0"/>
      <w:marBottom w:val="0"/>
      <w:divBdr>
        <w:top w:val="none" w:sz="0" w:space="0" w:color="auto"/>
        <w:left w:val="none" w:sz="0" w:space="0" w:color="auto"/>
        <w:bottom w:val="none" w:sz="0" w:space="0" w:color="auto"/>
        <w:right w:val="none" w:sz="0" w:space="0" w:color="auto"/>
      </w:divBdr>
    </w:div>
    <w:div w:id="881862227">
      <w:bodyDiv w:val="1"/>
      <w:marLeft w:val="0"/>
      <w:marRight w:val="0"/>
      <w:marTop w:val="0"/>
      <w:marBottom w:val="0"/>
      <w:divBdr>
        <w:top w:val="none" w:sz="0" w:space="0" w:color="auto"/>
        <w:left w:val="none" w:sz="0" w:space="0" w:color="auto"/>
        <w:bottom w:val="none" w:sz="0" w:space="0" w:color="auto"/>
        <w:right w:val="none" w:sz="0" w:space="0" w:color="auto"/>
      </w:divBdr>
    </w:div>
    <w:div w:id="882912476">
      <w:bodyDiv w:val="1"/>
      <w:marLeft w:val="0"/>
      <w:marRight w:val="0"/>
      <w:marTop w:val="0"/>
      <w:marBottom w:val="0"/>
      <w:divBdr>
        <w:top w:val="none" w:sz="0" w:space="0" w:color="auto"/>
        <w:left w:val="none" w:sz="0" w:space="0" w:color="auto"/>
        <w:bottom w:val="none" w:sz="0" w:space="0" w:color="auto"/>
        <w:right w:val="none" w:sz="0" w:space="0" w:color="auto"/>
      </w:divBdr>
    </w:div>
    <w:div w:id="883372322">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5141957">
      <w:bodyDiv w:val="1"/>
      <w:marLeft w:val="0"/>
      <w:marRight w:val="0"/>
      <w:marTop w:val="0"/>
      <w:marBottom w:val="0"/>
      <w:divBdr>
        <w:top w:val="none" w:sz="0" w:space="0" w:color="auto"/>
        <w:left w:val="none" w:sz="0" w:space="0" w:color="auto"/>
        <w:bottom w:val="none" w:sz="0" w:space="0" w:color="auto"/>
        <w:right w:val="none" w:sz="0" w:space="0" w:color="auto"/>
      </w:divBdr>
    </w:div>
    <w:div w:id="885142067">
      <w:bodyDiv w:val="1"/>
      <w:marLeft w:val="0"/>
      <w:marRight w:val="0"/>
      <w:marTop w:val="0"/>
      <w:marBottom w:val="0"/>
      <w:divBdr>
        <w:top w:val="none" w:sz="0" w:space="0" w:color="auto"/>
        <w:left w:val="none" w:sz="0" w:space="0" w:color="auto"/>
        <w:bottom w:val="none" w:sz="0" w:space="0" w:color="auto"/>
        <w:right w:val="none" w:sz="0" w:space="0" w:color="auto"/>
      </w:divBdr>
    </w:div>
    <w:div w:id="885412045">
      <w:bodyDiv w:val="1"/>
      <w:marLeft w:val="0"/>
      <w:marRight w:val="0"/>
      <w:marTop w:val="0"/>
      <w:marBottom w:val="0"/>
      <w:divBdr>
        <w:top w:val="none" w:sz="0" w:space="0" w:color="auto"/>
        <w:left w:val="none" w:sz="0" w:space="0" w:color="auto"/>
        <w:bottom w:val="none" w:sz="0" w:space="0" w:color="auto"/>
        <w:right w:val="none" w:sz="0" w:space="0" w:color="auto"/>
      </w:divBdr>
    </w:div>
    <w:div w:id="886987790">
      <w:bodyDiv w:val="1"/>
      <w:marLeft w:val="0"/>
      <w:marRight w:val="0"/>
      <w:marTop w:val="0"/>
      <w:marBottom w:val="0"/>
      <w:divBdr>
        <w:top w:val="none" w:sz="0" w:space="0" w:color="auto"/>
        <w:left w:val="none" w:sz="0" w:space="0" w:color="auto"/>
        <w:bottom w:val="none" w:sz="0" w:space="0" w:color="auto"/>
        <w:right w:val="none" w:sz="0" w:space="0" w:color="auto"/>
      </w:divBdr>
    </w:div>
    <w:div w:id="887061562">
      <w:bodyDiv w:val="1"/>
      <w:marLeft w:val="0"/>
      <w:marRight w:val="0"/>
      <w:marTop w:val="0"/>
      <w:marBottom w:val="0"/>
      <w:divBdr>
        <w:top w:val="none" w:sz="0" w:space="0" w:color="auto"/>
        <w:left w:val="none" w:sz="0" w:space="0" w:color="auto"/>
        <w:bottom w:val="none" w:sz="0" w:space="0" w:color="auto"/>
        <w:right w:val="none" w:sz="0" w:space="0" w:color="auto"/>
      </w:divBdr>
    </w:div>
    <w:div w:id="887303898">
      <w:bodyDiv w:val="1"/>
      <w:marLeft w:val="0"/>
      <w:marRight w:val="0"/>
      <w:marTop w:val="0"/>
      <w:marBottom w:val="0"/>
      <w:divBdr>
        <w:top w:val="none" w:sz="0" w:space="0" w:color="auto"/>
        <w:left w:val="none" w:sz="0" w:space="0" w:color="auto"/>
        <w:bottom w:val="none" w:sz="0" w:space="0" w:color="auto"/>
        <w:right w:val="none" w:sz="0" w:space="0" w:color="auto"/>
      </w:divBdr>
    </w:div>
    <w:div w:id="887641233">
      <w:bodyDiv w:val="1"/>
      <w:marLeft w:val="0"/>
      <w:marRight w:val="0"/>
      <w:marTop w:val="0"/>
      <w:marBottom w:val="0"/>
      <w:divBdr>
        <w:top w:val="none" w:sz="0" w:space="0" w:color="auto"/>
        <w:left w:val="none" w:sz="0" w:space="0" w:color="auto"/>
        <w:bottom w:val="none" w:sz="0" w:space="0" w:color="auto"/>
        <w:right w:val="none" w:sz="0" w:space="0" w:color="auto"/>
      </w:divBdr>
    </w:div>
    <w:div w:id="888027736">
      <w:bodyDiv w:val="1"/>
      <w:marLeft w:val="0"/>
      <w:marRight w:val="0"/>
      <w:marTop w:val="0"/>
      <w:marBottom w:val="0"/>
      <w:divBdr>
        <w:top w:val="none" w:sz="0" w:space="0" w:color="auto"/>
        <w:left w:val="none" w:sz="0" w:space="0" w:color="auto"/>
        <w:bottom w:val="none" w:sz="0" w:space="0" w:color="auto"/>
        <w:right w:val="none" w:sz="0" w:space="0" w:color="auto"/>
      </w:divBdr>
    </w:div>
    <w:div w:id="889463136">
      <w:bodyDiv w:val="1"/>
      <w:marLeft w:val="0"/>
      <w:marRight w:val="0"/>
      <w:marTop w:val="0"/>
      <w:marBottom w:val="0"/>
      <w:divBdr>
        <w:top w:val="none" w:sz="0" w:space="0" w:color="auto"/>
        <w:left w:val="none" w:sz="0" w:space="0" w:color="auto"/>
        <w:bottom w:val="none" w:sz="0" w:space="0" w:color="auto"/>
        <w:right w:val="none" w:sz="0" w:space="0" w:color="auto"/>
      </w:divBdr>
    </w:div>
    <w:div w:id="889800691">
      <w:bodyDiv w:val="1"/>
      <w:marLeft w:val="0"/>
      <w:marRight w:val="0"/>
      <w:marTop w:val="0"/>
      <w:marBottom w:val="0"/>
      <w:divBdr>
        <w:top w:val="none" w:sz="0" w:space="0" w:color="auto"/>
        <w:left w:val="none" w:sz="0" w:space="0" w:color="auto"/>
        <w:bottom w:val="none" w:sz="0" w:space="0" w:color="auto"/>
        <w:right w:val="none" w:sz="0" w:space="0" w:color="auto"/>
      </w:divBdr>
    </w:div>
    <w:div w:id="890847368">
      <w:bodyDiv w:val="1"/>
      <w:marLeft w:val="0"/>
      <w:marRight w:val="0"/>
      <w:marTop w:val="0"/>
      <w:marBottom w:val="0"/>
      <w:divBdr>
        <w:top w:val="none" w:sz="0" w:space="0" w:color="auto"/>
        <w:left w:val="none" w:sz="0" w:space="0" w:color="auto"/>
        <w:bottom w:val="none" w:sz="0" w:space="0" w:color="auto"/>
        <w:right w:val="none" w:sz="0" w:space="0" w:color="auto"/>
      </w:divBdr>
    </w:div>
    <w:div w:id="891816749">
      <w:bodyDiv w:val="1"/>
      <w:marLeft w:val="0"/>
      <w:marRight w:val="0"/>
      <w:marTop w:val="0"/>
      <w:marBottom w:val="0"/>
      <w:divBdr>
        <w:top w:val="none" w:sz="0" w:space="0" w:color="auto"/>
        <w:left w:val="none" w:sz="0" w:space="0" w:color="auto"/>
        <w:bottom w:val="none" w:sz="0" w:space="0" w:color="auto"/>
        <w:right w:val="none" w:sz="0" w:space="0" w:color="auto"/>
      </w:divBdr>
    </w:div>
    <w:div w:id="891891857">
      <w:bodyDiv w:val="1"/>
      <w:marLeft w:val="0"/>
      <w:marRight w:val="0"/>
      <w:marTop w:val="0"/>
      <w:marBottom w:val="0"/>
      <w:divBdr>
        <w:top w:val="none" w:sz="0" w:space="0" w:color="auto"/>
        <w:left w:val="none" w:sz="0" w:space="0" w:color="auto"/>
        <w:bottom w:val="none" w:sz="0" w:space="0" w:color="auto"/>
        <w:right w:val="none" w:sz="0" w:space="0" w:color="auto"/>
      </w:divBdr>
    </w:div>
    <w:div w:id="891967509">
      <w:bodyDiv w:val="1"/>
      <w:marLeft w:val="0"/>
      <w:marRight w:val="0"/>
      <w:marTop w:val="0"/>
      <w:marBottom w:val="0"/>
      <w:divBdr>
        <w:top w:val="none" w:sz="0" w:space="0" w:color="auto"/>
        <w:left w:val="none" w:sz="0" w:space="0" w:color="auto"/>
        <w:bottom w:val="none" w:sz="0" w:space="0" w:color="auto"/>
        <w:right w:val="none" w:sz="0" w:space="0" w:color="auto"/>
      </w:divBdr>
      <w:divsChild>
        <w:div w:id="1132988975">
          <w:marLeft w:val="274"/>
          <w:marRight w:val="0"/>
          <w:marTop w:val="0"/>
          <w:marBottom w:val="120"/>
          <w:divBdr>
            <w:top w:val="none" w:sz="0" w:space="0" w:color="auto"/>
            <w:left w:val="none" w:sz="0" w:space="0" w:color="auto"/>
            <w:bottom w:val="none" w:sz="0" w:space="0" w:color="auto"/>
            <w:right w:val="none" w:sz="0" w:space="0" w:color="auto"/>
          </w:divBdr>
        </w:div>
      </w:divsChild>
    </w:div>
    <w:div w:id="892425682">
      <w:bodyDiv w:val="1"/>
      <w:marLeft w:val="0"/>
      <w:marRight w:val="0"/>
      <w:marTop w:val="0"/>
      <w:marBottom w:val="0"/>
      <w:divBdr>
        <w:top w:val="none" w:sz="0" w:space="0" w:color="auto"/>
        <w:left w:val="none" w:sz="0" w:space="0" w:color="auto"/>
        <w:bottom w:val="none" w:sz="0" w:space="0" w:color="auto"/>
        <w:right w:val="none" w:sz="0" w:space="0" w:color="auto"/>
      </w:divBdr>
    </w:div>
    <w:div w:id="892735752">
      <w:bodyDiv w:val="1"/>
      <w:marLeft w:val="0"/>
      <w:marRight w:val="0"/>
      <w:marTop w:val="0"/>
      <w:marBottom w:val="0"/>
      <w:divBdr>
        <w:top w:val="none" w:sz="0" w:space="0" w:color="auto"/>
        <w:left w:val="none" w:sz="0" w:space="0" w:color="auto"/>
        <w:bottom w:val="none" w:sz="0" w:space="0" w:color="auto"/>
        <w:right w:val="none" w:sz="0" w:space="0" w:color="auto"/>
      </w:divBdr>
    </w:div>
    <w:div w:id="892741378">
      <w:bodyDiv w:val="1"/>
      <w:marLeft w:val="0"/>
      <w:marRight w:val="0"/>
      <w:marTop w:val="0"/>
      <w:marBottom w:val="0"/>
      <w:divBdr>
        <w:top w:val="none" w:sz="0" w:space="0" w:color="auto"/>
        <w:left w:val="none" w:sz="0" w:space="0" w:color="auto"/>
        <w:bottom w:val="none" w:sz="0" w:space="0" w:color="auto"/>
        <w:right w:val="none" w:sz="0" w:space="0" w:color="auto"/>
      </w:divBdr>
    </w:div>
    <w:div w:id="893469156">
      <w:bodyDiv w:val="1"/>
      <w:marLeft w:val="0"/>
      <w:marRight w:val="0"/>
      <w:marTop w:val="0"/>
      <w:marBottom w:val="0"/>
      <w:divBdr>
        <w:top w:val="none" w:sz="0" w:space="0" w:color="auto"/>
        <w:left w:val="none" w:sz="0" w:space="0" w:color="auto"/>
        <w:bottom w:val="none" w:sz="0" w:space="0" w:color="auto"/>
        <w:right w:val="none" w:sz="0" w:space="0" w:color="auto"/>
      </w:divBdr>
    </w:div>
    <w:div w:id="894127710">
      <w:bodyDiv w:val="1"/>
      <w:marLeft w:val="0"/>
      <w:marRight w:val="0"/>
      <w:marTop w:val="0"/>
      <w:marBottom w:val="0"/>
      <w:divBdr>
        <w:top w:val="none" w:sz="0" w:space="0" w:color="auto"/>
        <w:left w:val="none" w:sz="0" w:space="0" w:color="auto"/>
        <w:bottom w:val="none" w:sz="0" w:space="0" w:color="auto"/>
        <w:right w:val="none" w:sz="0" w:space="0" w:color="auto"/>
      </w:divBdr>
    </w:div>
    <w:div w:id="894242042">
      <w:bodyDiv w:val="1"/>
      <w:marLeft w:val="0"/>
      <w:marRight w:val="0"/>
      <w:marTop w:val="0"/>
      <w:marBottom w:val="0"/>
      <w:divBdr>
        <w:top w:val="none" w:sz="0" w:space="0" w:color="auto"/>
        <w:left w:val="none" w:sz="0" w:space="0" w:color="auto"/>
        <w:bottom w:val="none" w:sz="0" w:space="0" w:color="auto"/>
        <w:right w:val="none" w:sz="0" w:space="0" w:color="auto"/>
      </w:divBdr>
    </w:div>
    <w:div w:id="895314847">
      <w:bodyDiv w:val="1"/>
      <w:marLeft w:val="0"/>
      <w:marRight w:val="0"/>
      <w:marTop w:val="0"/>
      <w:marBottom w:val="0"/>
      <w:divBdr>
        <w:top w:val="none" w:sz="0" w:space="0" w:color="auto"/>
        <w:left w:val="none" w:sz="0" w:space="0" w:color="auto"/>
        <w:bottom w:val="none" w:sz="0" w:space="0" w:color="auto"/>
        <w:right w:val="none" w:sz="0" w:space="0" w:color="auto"/>
      </w:divBdr>
    </w:div>
    <w:div w:id="895971862">
      <w:bodyDiv w:val="1"/>
      <w:marLeft w:val="0"/>
      <w:marRight w:val="0"/>
      <w:marTop w:val="0"/>
      <w:marBottom w:val="0"/>
      <w:divBdr>
        <w:top w:val="none" w:sz="0" w:space="0" w:color="auto"/>
        <w:left w:val="none" w:sz="0" w:space="0" w:color="auto"/>
        <w:bottom w:val="none" w:sz="0" w:space="0" w:color="auto"/>
        <w:right w:val="none" w:sz="0" w:space="0" w:color="auto"/>
      </w:divBdr>
    </w:div>
    <w:div w:id="895975058">
      <w:bodyDiv w:val="1"/>
      <w:marLeft w:val="0"/>
      <w:marRight w:val="0"/>
      <w:marTop w:val="0"/>
      <w:marBottom w:val="0"/>
      <w:divBdr>
        <w:top w:val="none" w:sz="0" w:space="0" w:color="auto"/>
        <w:left w:val="none" w:sz="0" w:space="0" w:color="auto"/>
        <w:bottom w:val="none" w:sz="0" w:space="0" w:color="auto"/>
        <w:right w:val="none" w:sz="0" w:space="0" w:color="auto"/>
      </w:divBdr>
    </w:div>
    <w:div w:id="896743527">
      <w:bodyDiv w:val="1"/>
      <w:marLeft w:val="0"/>
      <w:marRight w:val="0"/>
      <w:marTop w:val="0"/>
      <w:marBottom w:val="0"/>
      <w:divBdr>
        <w:top w:val="none" w:sz="0" w:space="0" w:color="auto"/>
        <w:left w:val="none" w:sz="0" w:space="0" w:color="auto"/>
        <w:bottom w:val="none" w:sz="0" w:space="0" w:color="auto"/>
        <w:right w:val="none" w:sz="0" w:space="0" w:color="auto"/>
      </w:divBdr>
    </w:div>
    <w:div w:id="896940884">
      <w:bodyDiv w:val="1"/>
      <w:marLeft w:val="0"/>
      <w:marRight w:val="0"/>
      <w:marTop w:val="0"/>
      <w:marBottom w:val="0"/>
      <w:divBdr>
        <w:top w:val="none" w:sz="0" w:space="0" w:color="auto"/>
        <w:left w:val="none" w:sz="0" w:space="0" w:color="auto"/>
        <w:bottom w:val="none" w:sz="0" w:space="0" w:color="auto"/>
        <w:right w:val="none" w:sz="0" w:space="0" w:color="auto"/>
      </w:divBdr>
    </w:div>
    <w:div w:id="897320215">
      <w:bodyDiv w:val="1"/>
      <w:marLeft w:val="0"/>
      <w:marRight w:val="0"/>
      <w:marTop w:val="0"/>
      <w:marBottom w:val="0"/>
      <w:divBdr>
        <w:top w:val="none" w:sz="0" w:space="0" w:color="auto"/>
        <w:left w:val="none" w:sz="0" w:space="0" w:color="auto"/>
        <w:bottom w:val="none" w:sz="0" w:space="0" w:color="auto"/>
        <w:right w:val="none" w:sz="0" w:space="0" w:color="auto"/>
      </w:divBdr>
    </w:div>
    <w:div w:id="898051337">
      <w:bodyDiv w:val="1"/>
      <w:marLeft w:val="0"/>
      <w:marRight w:val="0"/>
      <w:marTop w:val="0"/>
      <w:marBottom w:val="0"/>
      <w:divBdr>
        <w:top w:val="none" w:sz="0" w:space="0" w:color="auto"/>
        <w:left w:val="none" w:sz="0" w:space="0" w:color="auto"/>
        <w:bottom w:val="none" w:sz="0" w:space="0" w:color="auto"/>
        <w:right w:val="none" w:sz="0" w:space="0" w:color="auto"/>
      </w:divBdr>
    </w:div>
    <w:div w:id="898250382">
      <w:bodyDiv w:val="1"/>
      <w:marLeft w:val="0"/>
      <w:marRight w:val="0"/>
      <w:marTop w:val="0"/>
      <w:marBottom w:val="0"/>
      <w:divBdr>
        <w:top w:val="none" w:sz="0" w:space="0" w:color="auto"/>
        <w:left w:val="none" w:sz="0" w:space="0" w:color="auto"/>
        <w:bottom w:val="none" w:sz="0" w:space="0" w:color="auto"/>
        <w:right w:val="none" w:sz="0" w:space="0" w:color="auto"/>
      </w:divBdr>
    </w:div>
    <w:div w:id="899246644">
      <w:bodyDiv w:val="1"/>
      <w:marLeft w:val="0"/>
      <w:marRight w:val="0"/>
      <w:marTop w:val="0"/>
      <w:marBottom w:val="0"/>
      <w:divBdr>
        <w:top w:val="none" w:sz="0" w:space="0" w:color="auto"/>
        <w:left w:val="none" w:sz="0" w:space="0" w:color="auto"/>
        <w:bottom w:val="none" w:sz="0" w:space="0" w:color="auto"/>
        <w:right w:val="none" w:sz="0" w:space="0" w:color="auto"/>
      </w:divBdr>
    </w:div>
    <w:div w:id="900091532">
      <w:bodyDiv w:val="1"/>
      <w:marLeft w:val="0"/>
      <w:marRight w:val="0"/>
      <w:marTop w:val="0"/>
      <w:marBottom w:val="0"/>
      <w:divBdr>
        <w:top w:val="none" w:sz="0" w:space="0" w:color="auto"/>
        <w:left w:val="none" w:sz="0" w:space="0" w:color="auto"/>
        <w:bottom w:val="none" w:sz="0" w:space="0" w:color="auto"/>
        <w:right w:val="none" w:sz="0" w:space="0" w:color="auto"/>
      </w:divBdr>
    </w:div>
    <w:div w:id="900365616">
      <w:bodyDiv w:val="1"/>
      <w:marLeft w:val="0"/>
      <w:marRight w:val="0"/>
      <w:marTop w:val="0"/>
      <w:marBottom w:val="0"/>
      <w:divBdr>
        <w:top w:val="none" w:sz="0" w:space="0" w:color="auto"/>
        <w:left w:val="none" w:sz="0" w:space="0" w:color="auto"/>
        <w:bottom w:val="none" w:sz="0" w:space="0" w:color="auto"/>
        <w:right w:val="none" w:sz="0" w:space="0" w:color="auto"/>
      </w:divBdr>
    </w:div>
    <w:div w:id="901528221">
      <w:bodyDiv w:val="1"/>
      <w:marLeft w:val="0"/>
      <w:marRight w:val="0"/>
      <w:marTop w:val="0"/>
      <w:marBottom w:val="0"/>
      <w:divBdr>
        <w:top w:val="none" w:sz="0" w:space="0" w:color="auto"/>
        <w:left w:val="none" w:sz="0" w:space="0" w:color="auto"/>
        <w:bottom w:val="none" w:sz="0" w:space="0" w:color="auto"/>
        <w:right w:val="none" w:sz="0" w:space="0" w:color="auto"/>
      </w:divBdr>
    </w:div>
    <w:div w:id="902059803">
      <w:bodyDiv w:val="1"/>
      <w:marLeft w:val="0"/>
      <w:marRight w:val="0"/>
      <w:marTop w:val="0"/>
      <w:marBottom w:val="0"/>
      <w:divBdr>
        <w:top w:val="none" w:sz="0" w:space="0" w:color="auto"/>
        <w:left w:val="none" w:sz="0" w:space="0" w:color="auto"/>
        <w:bottom w:val="none" w:sz="0" w:space="0" w:color="auto"/>
        <w:right w:val="none" w:sz="0" w:space="0" w:color="auto"/>
      </w:divBdr>
    </w:div>
    <w:div w:id="903641643">
      <w:bodyDiv w:val="1"/>
      <w:marLeft w:val="0"/>
      <w:marRight w:val="0"/>
      <w:marTop w:val="0"/>
      <w:marBottom w:val="0"/>
      <w:divBdr>
        <w:top w:val="none" w:sz="0" w:space="0" w:color="auto"/>
        <w:left w:val="none" w:sz="0" w:space="0" w:color="auto"/>
        <w:bottom w:val="none" w:sz="0" w:space="0" w:color="auto"/>
        <w:right w:val="none" w:sz="0" w:space="0" w:color="auto"/>
      </w:divBdr>
    </w:div>
    <w:div w:id="906107659">
      <w:bodyDiv w:val="1"/>
      <w:marLeft w:val="0"/>
      <w:marRight w:val="0"/>
      <w:marTop w:val="0"/>
      <w:marBottom w:val="0"/>
      <w:divBdr>
        <w:top w:val="none" w:sz="0" w:space="0" w:color="auto"/>
        <w:left w:val="none" w:sz="0" w:space="0" w:color="auto"/>
        <w:bottom w:val="none" w:sz="0" w:space="0" w:color="auto"/>
        <w:right w:val="none" w:sz="0" w:space="0" w:color="auto"/>
      </w:divBdr>
    </w:div>
    <w:div w:id="907885548">
      <w:bodyDiv w:val="1"/>
      <w:marLeft w:val="0"/>
      <w:marRight w:val="0"/>
      <w:marTop w:val="0"/>
      <w:marBottom w:val="0"/>
      <w:divBdr>
        <w:top w:val="none" w:sz="0" w:space="0" w:color="auto"/>
        <w:left w:val="none" w:sz="0" w:space="0" w:color="auto"/>
        <w:bottom w:val="none" w:sz="0" w:space="0" w:color="auto"/>
        <w:right w:val="none" w:sz="0" w:space="0" w:color="auto"/>
      </w:divBdr>
    </w:div>
    <w:div w:id="908731379">
      <w:bodyDiv w:val="1"/>
      <w:marLeft w:val="0"/>
      <w:marRight w:val="0"/>
      <w:marTop w:val="0"/>
      <w:marBottom w:val="0"/>
      <w:divBdr>
        <w:top w:val="none" w:sz="0" w:space="0" w:color="auto"/>
        <w:left w:val="none" w:sz="0" w:space="0" w:color="auto"/>
        <w:bottom w:val="none" w:sz="0" w:space="0" w:color="auto"/>
        <w:right w:val="none" w:sz="0" w:space="0" w:color="auto"/>
      </w:divBdr>
    </w:div>
    <w:div w:id="908928370">
      <w:bodyDiv w:val="1"/>
      <w:marLeft w:val="0"/>
      <w:marRight w:val="0"/>
      <w:marTop w:val="0"/>
      <w:marBottom w:val="0"/>
      <w:divBdr>
        <w:top w:val="none" w:sz="0" w:space="0" w:color="auto"/>
        <w:left w:val="none" w:sz="0" w:space="0" w:color="auto"/>
        <w:bottom w:val="none" w:sz="0" w:space="0" w:color="auto"/>
        <w:right w:val="none" w:sz="0" w:space="0" w:color="auto"/>
      </w:divBdr>
    </w:div>
    <w:div w:id="909844792">
      <w:bodyDiv w:val="1"/>
      <w:marLeft w:val="0"/>
      <w:marRight w:val="0"/>
      <w:marTop w:val="0"/>
      <w:marBottom w:val="0"/>
      <w:divBdr>
        <w:top w:val="none" w:sz="0" w:space="0" w:color="auto"/>
        <w:left w:val="none" w:sz="0" w:space="0" w:color="auto"/>
        <w:bottom w:val="none" w:sz="0" w:space="0" w:color="auto"/>
        <w:right w:val="none" w:sz="0" w:space="0" w:color="auto"/>
      </w:divBdr>
    </w:div>
    <w:div w:id="910623403">
      <w:bodyDiv w:val="1"/>
      <w:marLeft w:val="0"/>
      <w:marRight w:val="0"/>
      <w:marTop w:val="0"/>
      <w:marBottom w:val="0"/>
      <w:divBdr>
        <w:top w:val="none" w:sz="0" w:space="0" w:color="auto"/>
        <w:left w:val="none" w:sz="0" w:space="0" w:color="auto"/>
        <w:bottom w:val="none" w:sz="0" w:space="0" w:color="auto"/>
        <w:right w:val="none" w:sz="0" w:space="0" w:color="auto"/>
      </w:divBdr>
    </w:div>
    <w:div w:id="910775833">
      <w:bodyDiv w:val="1"/>
      <w:marLeft w:val="0"/>
      <w:marRight w:val="0"/>
      <w:marTop w:val="0"/>
      <w:marBottom w:val="0"/>
      <w:divBdr>
        <w:top w:val="none" w:sz="0" w:space="0" w:color="auto"/>
        <w:left w:val="none" w:sz="0" w:space="0" w:color="auto"/>
        <w:bottom w:val="none" w:sz="0" w:space="0" w:color="auto"/>
        <w:right w:val="none" w:sz="0" w:space="0" w:color="auto"/>
      </w:divBdr>
    </w:div>
    <w:div w:id="910967059">
      <w:bodyDiv w:val="1"/>
      <w:marLeft w:val="0"/>
      <w:marRight w:val="0"/>
      <w:marTop w:val="0"/>
      <w:marBottom w:val="0"/>
      <w:divBdr>
        <w:top w:val="none" w:sz="0" w:space="0" w:color="auto"/>
        <w:left w:val="none" w:sz="0" w:space="0" w:color="auto"/>
        <w:bottom w:val="none" w:sz="0" w:space="0" w:color="auto"/>
        <w:right w:val="none" w:sz="0" w:space="0" w:color="auto"/>
      </w:divBdr>
    </w:div>
    <w:div w:id="912130376">
      <w:bodyDiv w:val="1"/>
      <w:marLeft w:val="0"/>
      <w:marRight w:val="0"/>
      <w:marTop w:val="0"/>
      <w:marBottom w:val="0"/>
      <w:divBdr>
        <w:top w:val="none" w:sz="0" w:space="0" w:color="auto"/>
        <w:left w:val="none" w:sz="0" w:space="0" w:color="auto"/>
        <w:bottom w:val="none" w:sz="0" w:space="0" w:color="auto"/>
        <w:right w:val="none" w:sz="0" w:space="0" w:color="auto"/>
      </w:divBdr>
    </w:div>
    <w:div w:id="913127487">
      <w:bodyDiv w:val="1"/>
      <w:marLeft w:val="0"/>
      <w:marRight w:val="0"/>
      <w:marTop w:val="0"/>
      <w:marBottom w:val="0"/>
      <w:divBdr>
        <w:top w:val="none" w:sz="0" w:space="0" w:color="auto"/>
        <w:left w:val="none" w:sz="0" w:space="0" w:color="auto"/>
        <w:bottom w:val="none" w:sz="0" w:space="0" w:color="auto"/>
        <w:right w:val="none" w:sz="0" w:space="0" w:color="auto"/>
      </w:divBdr>
    </w:div>
    <w:div w:id="913322119">
      <w:bodyDiv w:val="1"/>
      <w:marLeft w:val="0"/>
      <w:marRight w:val="0"/>
      <w:marTop w:val="0"/>
      <w:marBottom w:val="0"/>
      <w:divBdr>
        <w:top w:val="none" w:sz="0" w:space="0" w:color="auto"/>
        <w:left w:val="none" w:sz="0" w:space="0" w:color="auto"/>
        <w:bottom w:val="none" w:sz="0" w:space="0" w:color="auto"/>
        <w:right w:val="none" w:sz="0" w:space="0" w:color="auto"/>
      </w:divBdr>
    </w:div>
    <w:div w:id="914167298">
      <w:bodyDiv w:val="1"/>
      <w:marLeft w:val="0"/>
      <w:marRight w:val="0"/>
      <w:marTop w:val="0"/>
      <w:marBottom w:val="0"/>
      <w:divBdr>
        <w:top w:val="none" w:sz="0" w:space="0" w:color="auto"/>
        <w:left w:val="none" w:sz="0" w:space="0" w:color="auto"/>
        <w:bottom w:val="none" w:sz="0" w:space="0" w:color="auto"/>
        <w:right w:val="none" w:sz="0" w:space="0" w:color="auto"/>
      </w:divBdr>
    </w:div>
    <w:div w:id="914511119">
      <w:bodyDiv w:val="1"/>
      <w:marLeft w:val="0"/>
      <w:marRight w:val="0"/>
      <w:marTop w:val="0"/>
      <w:marBottom w:val="0"/>
      <w:divBdr>
        <w:top w:val="none" w:sz="0" w:space="0" w:color="auto"/>
        <w:left w:val="none" w:sz="0" w:space="0" w:color="auto"/>
        <w:bottom w:val="none" w:sz="0" w:space="0" w:color="auto"/>
        <w:right w:val="none" w:sz="0" w:space="0" w:color="auto"/>
      </w:divBdr>
    </w:div>
    <w:div w:id="914515937">
      <w:bodyDiv w:val="1"/>
      <w:marLeft w:val="0"/>
      <w:marRight w:val="0"/>
      <w:marTop w:val="0"/>
      <w:marBottom w:val="0"/>
      <w:divBdr>
        <w:top w:val="none" w:sz="0" w:space="0" w:color="auto"/>
        <w:left w:val="none" w:sz="0" w:space="0" w:color="auto"/>
        <w:bottom w:val="none" w:sz="0" w:space="0" w:color="auto"/>
        <w:right w:val="none" w:sz="0" w:space="0" w:color="auto"/>
      </w:divBdr>
    </w:div>
    <w:div w:id="915551563">
      <w:bodyDiv w:val="1"/>
      <w:marLeft w:val="0"/>
      <w:marRight w:val="0"/>
      <w:marTop w:val="0"/>
      <w:marBottom w:val="0"/>
      <w:divBdr>
        <w:top w:val="none" w:sz="0" w:space="0" w:color="auto"/>
        <w:left w:val="none" w:sz="0" w:space="0" w:color="auto"/>
        <w:bottom w:val="none" w:sz="0" w:space="0" w:color="auto"/>
        <w:right w:val="none" w:sz="0" w:space="0" w:color="auto"/>
      </w:divBdr>
    </w:div>
    <w:div w:id="916667235">
      <w:bodyDiv w:val="1"/>
      <w:marLeft w:val="0"/>
      <w:marRight w:val="0"/>
      <w:marTop w:val="0"/>
      <w:marBottom w:val="0"/>
      <w:divBdr>
        <w:top w:val="none" w:sz="0" w:space="0" w:color="auto"/>
        <w:left w:val="none" w:sz="0" w:space="0" w:color="auto"/>
        <w:bottom w:val="none" w:sz="0" w:space="0" w:color="auto"/>
        <w:right w:val="none" w:sz="0" w:space="0" w:color="auto"/>
      </w:divBdr>
    </w:div>
    <w:div w:id="918560884">
      <w:bodyDiv w:val="1"/>
      <w:marLeft w:val="0"/>
      <w:marRight w:val="0"/>
      <w:marTop w:val="0"/>
      <w:marBottom w:val="0"/>
      <w:divBdr>
        <w:top w:val="none" w:sz="0" w:space="0" w:color="auto"/>
        <w:left w:val="none" w:sz="0" w:space="0" w:color="auto"/>
        <w:bottom w:val="none" w:sz="0" w:space="0" w:color="auto"/>
        <w:right w:val="none" w:sz="0" w:space="0" w:color="auto"/>
      </w:divBdr>
    </w:div>
    <w:div w:id="919633779">
      <w:bodyDiv w:val="1"/>
      <w:marLeft w:val="0"/>
      <w:marRight w:val="0"/>
      <w:marTop w:val="0"/>
      <w:marBottom w:val="0"/>
      <w:divBdr>
        <w:top w:val="none" w:sz="0" w:space="0" w:color="auto"/>
        <w:left w:val="none" w:sz="0" w:space="0" w:color="auto"/>
        <w:bottom w:val="none" w:sz="0" w:space="0" w:color="auto"/>
        <w:right w:val="none" w:sz="0" w:space="0" w:color="auto"/>
      </w:divBdr>
    </w:div>
    <w:div w:id="919869297">
      <w:bodyDiv w:val="1"/>
      <w:marLeft w:val="0"/>
      <w:marRight w:val="0"/>
      <w:marTop w:val="0"/>
      <w:marBottom w:val="0"/>
      <w:divBdr>
        <w:top w:val="none" w:sz="0" w:space="0" w:color="auto"/>
        <w:left w:val="none" w:sz="0" w:space="0" w:color="auto"/>
        <w:bottom w:val="none" w:sz="0" w:space="0" w:color="auto"/>
        <w:right w:val="none" w:sz="0" w:space="0" w:color="auto"/>
      </w:divBdr>
    </w:div>
    <w:div w:id="920598127">
      <w:bodyDiv w:val="1"/>
      <w:marLeft w:val="0"/>
      <w:marRight w:val="0"/>
      <w:marTop w:val="0"/>
      <w:marBottom w:val="0"/>
      <w:divBdr>
        <w:top w:val="none" w:sz="0" w:space="0" w:color="auto"/>
        <w:left w:val="none" w:sz="0" w:space="0" w:color="auto"/>
        <w:bottom w:val="none" w:sz="0" w:space="0" w:color="auto"/>
        <w:right w:val="none" w:sz="0" w:space="0" w:color="auto"/>
      </w:divBdr>
    </w:div>
    <w:div w:id="921139326">
      <w:bodyDiv w:val="1"/>
      <w:marLeft w:val="0"/>
      <w:marRight w:val="0"/>
      <w:marTop w:val="0"/>
      <w:marBottom w:val="0"/>
      <w:divBdr>
        <w:top w:val="none" w:sz="0" w:space="0" w:color="auto"/>
        <w:left w:val="none" w:sz="0" w:space="0" w:color="auto"/>
        <w:bottom w:val="none" w:sz="0" w:space="0" w:color="auto"/>
        <w:right w:val="none" w:sz="0" w:space="0" w:color="auto"/>
      </w:divBdr>
    </w:div>
    <w:div w:id="921571524">
      <w:bodyDiv w:val="1"/>
      <w:marLeft w:val="0"/>
      <w:marRight w:val="0"/>
      <w:marTop w:val="0"/>
      <w:marBottom w:val="0"/>
      <w:divBdr>
        <w:top w:val="none" w:sz="0" w:space="0" w:color="auto"/>
        <w:left w:val="none" w:sz="0" w:space="0" w:color="auto"/>
        <w:bottom w:val="none" w:sz="0" w:space="0" w:color="auto"/>
        <w:right w:val="none" w:sz="0" w:space="0" w:color="auto"/>
      </w:divBdr>
    </w:div>
    <w:div w:id="922252720">
      <w:bodyDiv w:val="1"/>
      <w:marLeft w:val="0"/>
      <w:marRight w:val="0"/>
      <w:marTop w:val="0"/>
      <w:marBottom w:val="0"/>
      <w:divBdr>
        <w:top w:val="none" w:sz="0" w:space="0" w:color="auto"/>
        <w:left w:val="none" w:sz="0" w:space="0" w:color="auto"/>
        <w:bottom w:val="none" w:sz="0" w:space="0" w:color="auto"/>
        <w:right w:val="none" w:sz="0" w:space="0" w:color="auto"/>
      </w:divBdr>
    </w:div>
    <w:div w:id="923104634">
      <w:bodyDiv w:val="1"/>
      <w:marLeft w:val="0"/>
      <w:marRight w:val="0"/>
      <w:marTop w:val="0"/>
      <w:marBottom w:val="0"/>
      <w:divBdr>
        <w:top w:val="none" w:sz="0" w:space="0" w:color="auto"/>
        <w:left w:val="none" w:sz="0" w:space="0" w:color="auto"/>
        <w:bottom w:val="none" w:sz="0" w:space="0" w:color="auto"/>
        <w:right w:val="none" w:sz="0" w:space="0" w:color="auto"/>
      </w:divBdr>
    </w:div>
    <w:div w:id="923757225">
      <w:bodyDiv w:val="1"/>
      <w:marLeft w:val="0"/>
      <w:marRight w:val="0"/>
      <w:marTop w:val="0"/>
      <w:marBottom w:val="0"/>
      <w:divBdr>
        <w:top w:val="none" w:sz="0" w:space="0" w:color="auto"/>
        <w:left w:val="none" w:sz="0" w:space="0" w:color="auto"/>
        <w:bottom w:val="none" w:sz="0" w:space="0" w:color="auto"/>
        <w:right w:val="none" w:sz="0" w:space="0" w:color="auto"/>
      </w:divBdr>
    </w:div>
    <w:div w:id="924991964">
      <w:bodyDiv w:val="1"/>
      <w:marLeft w:val="0"/>
      <w:marRight w:val="0"/>
      <w:marTop w:val="0"/>
      <w:marBottom w:val="0"/>
      <w:divBdr>
        <w:top w:val="none" w:sz="0" w:space="0" w:color="auto"/>
        <w:left w:val="none" w:sz="0" w:space="0" w:color="auto"/>
        <w:bottom w:val="none" w:sz="0" w:space="0" w:color="auto"/>
        <w:right w:val="none" w:sz="0" w:space="0" w:color="auto"/>
      </w:divBdr>
    </w:div>
    <w:div w:id="925455816">
      <w:bodyDiv w:val="1"/>
      <w:marLeft w:val="0"/>
      <w:marRight w:val="0"/>
      <w:marTop w:val="0"/>
      <w:marBottom w:val="0"/>
      <w:divBdr>
        <w:top w:val="none" w:sz="0" w:space="0" w:color="auto"/>
        <w:left w:val="none" w:sz="0" w:space="0" w:color="auto"/>
        <w:bottom w:val="none" w:sz="0" w:space="0" w:color="auto"/>
        <w:right w:val="none" w:sz="0" w:space="0" w:color="auto"/>
      </w:divBdr>
    </w:div>
    <w:div w:id="925962590">
      <w:bodyDiv w:val="1"/>
      <w:marLeft w:val="0"/>
      <w:marRight w:val="0"/>
      <w:marTop w:val="0"/>
      <w:marBottom w:val="0"/>
      <w:divBdr>
        <w:top w:val="none" w:sz="0" w:space="0" w:color="auto"/>
        <w:left w:val="none" w:sz="0" w:space="0" w:color="auto"/>
        <w:bottom w:val="none" w:sz="0" w:space="0" w:color="auto"/>
        <w:right w:val="none" w:sz="0" w:space="0" w:color="auto"/>
      </w:divBdr>
    </w:div>
    <w:div w:id="926160436">
      <w:bodyDiv w:val="1"/>
      <w:marLeft w:val="0"/>
      <w:marRight w:val="0"/>
      <w:marTop w:val="0"/>
      <w:marBottom w:val="0"/>
      <w:divBdr>
        <w:top w:val="none" w:sz="0" w:space="0" w:color="auto"/>
        <w:left w:val="none" w:sz="0" w:space="0" w:color="auto"/>
        <w:bottom w:val="none" w:sz="0" w:space="0" w:color="auto"/>
        <w:right w:val="none" w:sz="0" w:space="0" w:color="auto"/>
      </w:divBdr>
    </w:div>
    <w:div w:id="926693742">
      <w:bodyDiv w:val="1"/>
      <w:marLeft w:val="0"/>
      <w:marRight w:val="0"/>
      <w:marTop w:val="0"/>
      <w:marBottom w:val="0"/>
      <w:divBdr>
        <w:top w:val="none" w:sz="0" w:space="0" w:color="auto"/>
        <w:left w:val="none" w:sz="0" w:space="0" w:color="auto"/>
        <w:bottom w:val="none" w:sz="0" w:space="0" w:color="auto"/>
        <w:right w:val="none" w:sz="0" w:space="0" w:color="auto"/>
      </w:divBdr>
    </w:div>
    <w:div w:id="928199191">
      <w:bodyDiv w:val="1"/>
      <w:marLeft w:val="0"/>
      <w:marRight w:val="0"/>
      <w:marTop w:val="0"/>
      <w:marBottom w:val="0"/>
      <w:divBdr>
        <w:top w:val="none" w:sz="0" w:space="0" w:color="auto"/>
        <w:left w:val="none" w:sz="0" w:space="0" w:color="auto"/>
        <w:bottom w:val="none" w:sz="0" w:space="0" w:color="auto"/>
        <w:right w:val="none" w:sz="0" w:space="0" w:color="auto"/>
      </w:divBdr>
    </w:div>
    <w:div w:id="929050045">
      <w:bodyDiv w:val="1"/>
      <w:marLeft w:val="0"/>
      <w:marRight w:val="0"/>
      <w:marTop w:val="0"/>
      <w:marBottom w:val="0"/>
      <w:divBdr>
        <w:top w:val="none" w:sz="0" w:space="0" w:color="auto"/>
        <w:left w:val="none" w:sz="0" w:space="0" w:color="auto"/>
        <w:bottom w:val="none" w:sz="0" w:space="0" w:color="auto"/>
        <w:right w:val="none" w:sz="0" w:space="0" w:color="auto"/>
      </w:divBdr>
    </w:div>
    <w:div w:id="929435478">
      <w:bodyDiv w:val="1"/>
      <w:marLeft w:val="0"/>
      <w:marRight w:val="0"/>
      <w:marTop w:val="0"/>
      <w:marBottom w:val="0"/>
      <w:divBdr>
        <w:top w:val="none" w:sz="0" w:space="0" w:color="auto"/>
        <w:left w:val="none" w:sz="0" w:space="0" w:color="auto"/>
        <w:bottom w:val="none" w:sz="0" w:space="0" w:color="auto"/>
        <w:right w:val="none" w:sz="0" w:space="0" w:color="auto"/>
      </w:divBdr>
    </w:div>
    <w:div w:id="930626807">
      <w:bodyDiv w:val="1"/>
      <w:marLeft w:val="0"/>
      <w:marRight w:val="0"/>
      <w:marTop w:val="0"/>
      <w:marBottom w:val="0"/>
      <w:divBdr>
        <w:top w:val="none" w:sz="0" w:space="0" w:color="auto"/>
        <w:left w:val="none" w:sz="0" w:space="0" w:color="auto"/>
        <w:bottom w:val="none" w:sz="0" w:space="0" w:color="auto"/>
        <w:right w:val="none" w:sz="0" w:space="0" w:color="auto"/>
      </w:divBdr>
    </w:div>
    <w:div w:id="931233689">
      <w:bodyDiv w:val="1"/>
      <w:marLeft w:val="0"/>
      <w:marRight w:val="0"/>
      <w:marTop w:val="0"/>
      <w:marBottom w:val="0"/>
      <w:divBdr>
        <w:top w:val="none" w:sz="0" w:space="0" w:color="auto"/>
        <w:left w:val="none" w:sz="0" w:space="0" w:color="auto"/>
        <w:bottom w:val="none" w:sz="0" w:space="0" w:color="auto"/>
        <w:right w:val="none" w:sz="0" w:space="0" w:color="auto"/>
      </w:divBdr>
    </w:div>
    <w:div w:id="931354643">
      <w:bodyDiv w:val="1"/>
      <w:marLeft w:val="0"/>
      <w:marRight w:val="0"/>
      <w:marTop w:val="0"/>
      <w:marBottom w:val="0"/>
      <w:divBdr>
        <w:top w:val="none" w:sz="0" w:space="0" w:color="auto"/>
        <w:left w:val="none" w:sz="0" w:space="0" w:color="auto"/>
        <w:bottom w:val="none" w:sz="0" w:space="0" w:color="auto"/>
        <w:right w:val="none" w:sz="0" w:space="0" w:color="auto"/>
      </w:divBdr>
    </w:div>
    <w:div w:id="931738000">
      <w:bodyDiv w:val="1"/>
      <w:marLeft w:val="0"/>
      <w:marRight w:val="0"/>
      <w:marTop w:val="0"/>
      <w:marBottom w:val="0"/>
      <w:divBdr>
        <w:top w:val="none" w:sz="0" w:space="0" w:color="auto"/>
        <w:left w:val="none" w:sz="0" w:space="0" w:color="auto"/>
        <w:bottom w:val="none" w:sz="0" w:space="0" w:color="auto"/>
        <w:right w:val="none" w:sz="0" w:space="0" w:color="auto"/>
      </w:divBdr>
    </w:div>
    <w:div w:id="931930574">
      <w:bodyDiv w:val="1"/>
      <w:marLeft w:val="0"/>
      <w:marRight w:val="0"/>
      <w:marTop w:val="0"/>
      <w:marBottom w:val="0"/>
      <w:divBdr>
        <w:top w:val="none" w:sz="0" w:space="0" w:color="auto"/>
        <w:left w:val="none" w:sz="0" w:space="0" w:color="auto"/>
        <w:bottom w:val="none" w:sz="0" w:space="0" w:color="auto"/>
        <w:right w:val="none" w:sz="0" w:space="0" w:color="auto"/>
      </w:divBdr>
    </w:div>
    <w:div w:id="933124635">
      <w:bodyDiv w:val="1"/>
      <w:marLeft w:val="0"/>
      <w:marRight w:val="0"/>
      <w:marTop w:val="0"/>
      <w:marBottom w:val="0"/>
      <w:divBdr>
        <w:top w:val="none" w:sz="0" w:space="0" w:color="auto"/>
        <w:left w:val="none" w:sz="0" w:space="0" w:color="auto"/>
        <w:bottom w:val="none" w:sz="0" w:space="0" w:color="auto"/>
        <w:right w:val="none" w:sz="0" w:space="0" w:color="auto"/>
      </w:divBdr>
    </w:div>
    <w:div w:id="933174714">
      <w:bodyDiv w:val="1"/>
      <w:marLeft w:val="0"/>
      <w:marRight w:val="0"/>
      <w:marTop w:val="0"/>
      <w:marBottom w:val="0"/>
      <w:divBdr>
        <w:top w:val="none" w:sz="0" w:space="0" w:color="auto"/>
        <w:left w:val="none" w:sz="0" w:space="0" w:color="auto"/>
        <w:bottom w:val="none" w:sz="0" w:space="0" w:color="auto"/>
        <w:right w:val="none" w:sz="0" w:space="0" w:color="auto"/>
      </w:divBdr>
    </w:div>
    <w:div w:id="933518085">
      <w:bodyDiv w:val="1"/>
      <w:marLeft w:val="0"/>
      <w:marRight w:val="0"/>
      <w:marTop w:val="0"/>
      <w:marBottom w:val="0"/>
      <w:divBdr>
        <w:top w:val="none" w:sz="0" w:space="0" w:color="auto"/>
        <w:left w:val="none" w:sz="0" w:space="0" w:color="auto"/>
        <w:bottom w:val="none" w:sz="0" w:space="0" w:color="auto"/>
        <w:right w:val="none" w:sz="0" w:space="0" w:color="auto"/>
      </w:divBdr>
    </w:div>
    <w:div w:id="934631659">
      <w:bodyDiv w:val="1"/>
      <w:marLeft w:val="0"/>
      <w:marRight w:val="0"/>
      <w:marTop w:val="0"/>
      <w:marBottom w:val="0"/>
      <w:divBdr>
        <w:top w:val="none" w:sz="0" w:space="0" w:color="auto"/>
        <w:left w:val="none" w:sz="0" w:space="0" w:color="auto"/>
        <w:bottom w:val="none" w:sz="0" w:space="0" w:color="auto"/>
        <w:right w:val="none" w:sz="0" w:space="0" w:color="auto"/>
      </w:divBdr>
    </w:div>
    <w:div w:id="934705176">
      <w:bodyDiv w:val="1"/>
      <w:marLeft w:val="0"/>
      <w:marRight w:val="0"/>
      <w:marTop w:val="0"/>
      <w:marBottom w:val="0"/>
      <w:divBdr>
        <w:top w:val="none" w:sz="0" w:space="0" w:color="auto"/>
        <w:left w:val="none" w:sz="0" w:space="0" w:color="auto"/>
        <w:bottom w:val="none" w:sz="0" w:space="0" w:color="auto"/>
        <w:right w:val="none" w:sz="0" w:space="0" w:color="auto"/>
      </w:divBdr>
    </w:div>
    <w:div w:id="935478970">
      <w:bodyDiv w:val="1"/>
      <w:marLeft w:val="0"/>
      <w:marRight w:val="0"/>
      <w:marTop w:val="0"/>
      <w:marBottom w:val="0"/>
      <w:divBdr>
        <w:top w:val="none" w:sz="0" w:space="0" w:color="auto"/>
        <w:left w:val="none" w:sz="0" w:space="0" w:color="auto"/>
        <w:bottom w:val="none" w:sz="0" w:space="0" w:color="auto"/>
        <w:right w:val="none" w:sz="0" w:space="0" w:color="auto"/>
      </w:divBdr>
    </w:div>
    <w:div w:id="939794320">
      <w:bodyDiv w:val="1"/>
      <w:marLeft w:val="0"/>
      <w:marRight w:val="0"/>
      <w:marTop w:val="0"/>
      <w:marBottom w:val="0"/>
      <w:divBdr>
        <w:top w:val="none" w:sz="0" w:space="0" w:color="auto"/>
        <w:left w:val="none" w:sz="0" w:space="0" w:color="auto"/>
        <w:bottom w:val="none" w:sz="0" w:space="0" w:color="auto"/>
        <w:right w:val="none" w:sz="0" w:space="0" w:color="auto"/>
      </w:divBdr>
    </w:div>
    <w:div w:id="939949614">
      <w:bodyDiv w:val="1"/>
      <w:marLeft w:val="0"/>
      <w:marRight w:val="0"/>
      <w:marTop w:val="0"/>
      <w:marBottom w:val="0"/>
      <w:divBdr>
        <w:top w:val="none" w:sz="0" w:space="0" w:color="auto"/>
        <w:left w:val="none" w:sz="0" w:space="0" w:color="auto"/>
        <w:bottom w:val="none" w:sz="0" w:space="0" w:color="auto"/>
        <w:right w:val="none" w:sz="0" w:space="0" w:color="auto"/>
      </w:divBdr>
    </w:div>
    <w:div w:id="941229138">
      <w:bodyDiv w:val="1"/>
      <w:marLeft w:val="0"/>
      <w:marRight w:val="0"/>
      <w:marTop w:val="0"/>
      <w:marBottom w:val="0"/>
      <w:divBdr>
        <w:top w:val="none" w:sz="0" w:space="0" w:color="auto"/>
        <w:left w:val="none" w:sz="0" w:space="0" w:color="auto"/>
        <w:bottom w:val="none" w:sz="0" w:space="0" w:color="auto"/>
        <w:right w:val="none" w:sz="0" w:space="0" w:color="auto"/>
      </w:divBdr>
    </w:div>
    <w:div w:id="941260782">
      <w:bodyDiv w:val="1"/>
      <w:marLeft w:val="0"/>
      <w:marRight w:val="0"/>
      <w:marTop w:val="0"/>
      <w:marBottom w:val="0"/>
      <w:divBdr>
        <w:top w:val="none" w:sz="0" w:space="0" w:color="auto"/>
        <w:left w:val="none" w:sz="0" w:space="0" w:color="auto"/>
        <w:bottom w:val="none" w:sz="0" w:space="0" w:color="auto"/>
        <w:right w:val="none" w:sz="0" w:space="0" w:color="auto"/>
      </w:divBdr>
    </w:div>
    <w:div w:id="941841547">
      <w:bodyDiv w:val="1"/>
      <w:marLeft w:val="0"/>
      <w:marRight w:val="0"/>
      <w:marTop w:val="0"/>
      <w:marBottom w:val="0"/>
      <w:divBdr>
        <w:top w:val="none" w:sz="0" w:space="0" w:color="auto"/>
        <w:left w:val="none" w:sz="0" w:space="0" w:color="auto"/>
        <w:bottom w:val="none" w:sz="0" w:space="0" w:color="auto"/>
        <w:right w:val="none" w:sz="0" w:space="0" w:color="auto"/>
      </w:divBdr>
    </w:div>
    <w:div w:id="943801184">
      <w:bodyDiv w:val="1"/>
      <w:marLeft w:val="0"/>
      <w:marRight w:val="0"/>
      <w:marTop w:val="0"/>
      <w:marBottom w:val="0"/>
      <w:divBdr>
        <w:top w:val="none" w:sz="0" w:space="0" w:color="auto"/>
        <w:left w:val="none" w:sz="0" w:space="0" w:color="auto"/>
        <w:bottom w:val="none" w:sz="0" w:space="0" w:color="auto"/>
        <w:right w:val="none" w:sz="0" w:space="0" w:color="auto"/>
      </w:divBdr>
    </w:div>
    <w:div w:id="943997922">
      <w:bodyDiv w:val="1"/>
      <w:marLeft w:val="0"/>
      <w:marRight w:val="0"/>
      <w:marTop w:val="0"/>
      <w:marBottom w:val="0"/>
      <w:divBdr>
        <w:top w:val="none" w:sz="0" w:space="0" w:color="auto"/>
        <w:left w:val="none" w:sz="0" w:space="0" w:color="auto"/>
        <w:bottom w:val="none" w:sz="0" w:space="0" w:color="auto"/>
        <w:right w:val="none" w:sz="0" w:space="0" w:color="auto"/>
      </w:divBdr>
    </w:div>
    <w:div w:id="944926748">
      <w:bodyDiv w:val="1"/>
      <w:marLeft w:val="0"/>
      <w:marRight w:val="0"/>
      <w:marTop w:val="0"/>
      <w:marBottom w:val="0"/>
      <w:divBdr>
        <w:top w:val="none" w:sz="0" w:space="0" w:color="auto"/>
        <w:left w:val="none" w:sz="0" w:space="0" w:color="auto"/>
        <w:bottom w:val="none" w:sz="0" w:space="0" w:color="auto"/>
        <w:right w:val="none" w:sz="0" w:space="0" w:color="auto"/>
      </w:divBdr>
    </w:div>
    <w:div w:id="946813211">
      <w:bodyDiv w:val="1"/>
      <w:marLeft w:val="0"/>
      <w:marRight w:val="0"/>
      <w:marTop w:val="0"/>
      <w:marBottom w:val="0"/>
      <w:divBdr>
        <w:top w:val="none" w:sz="0" w:space="0" w:color="auto"/>
        <w:left w:val="none" w:sz="0" w:space="0" w:color="auto"/>
        <w:bottom w:val="none" w:sz="0" w:space="0" w:color="auto"/>
        <w:right w:val="none" w:sz="0" w:space="0" w:color="auto"/>
      </w:divBdr>
    </w:div>
    <w:div w:id="947587192">
      <w:bodyDiv w:val="1"/>
      <w:marLeft w:val="0"/>
      <w:marRight w:val="0"/>
      <w:marTop w:val="0"/>
      <w:marBottom w:val="0"/>
      <w:divBdr>
        <w:top w:val="none" w:sz="0" w:space="0" w:color="auto"/>
        <w:left w:val="none" w:sz="0" w:space="0" w:color="auto"/>
        <w:bottom w:val="none" w:sz="0" w:space="0" w:color="auto"/>
        <w:right w:val="none" w:sz="0" w:space="0" w:color="auto"/>
      </w:divBdr>
    </w:div>
    <w:div w:id="949360116">
      <w:bodyDiv w:val="1"/>
      <w:marLeft w:val="0"/>
      <w:marRight w:val="0"/>
      <w:marTop w:val="0"/>
      <w:marBottom w:val="0"/>
      <w:divBdr>
        <w:top w:val="none" w:sz="0" w:space="0" w:color="auto"/>
        <w:left w:val="none" w:sz="0" w:space="0" w:color="auto"/>
        <w:bottom w:val="none" w:sz="0" w:space="0" w:color="auto"/>
        <w:right w:val="none" w:sz="0" w:space="0" w:color="auto"/>
      </w:divBdr>
    </w:div>
    <w:div w:id="950631474">
      <w:bodyDiv w:val="1"/>
      <w:marLeft w:val="0"/>
      <w:marRight w:val="0"/>
      <w:marTop w:val="0"/>
      <w:marBottom w:val="0"/>
      <w:divBdr>
        <w:top w:val="none" w:sz="0" w:space="0" w:color="auto"/>
        <w:left w:val="none" w:sz="0" w:space="0" w:color="auto"/>
        <w:bottom w:val="none" w:sz="0" w:space="0" w:color="auto"/>
        <w:right w:val="none" w:sz="0" w:space="0" w:color="auto"/>
      </w:divBdr>
      <w:divsChild>
        <w:div w:id="1979601637">
          <w:marLeft w:val="274"/>
          <w:marRight w:val="0"/>
          <w:marTop w:val="0"/>
          <w:marBottom w:val="0"/>
          <w:divBdr>
            <w:top w:val="none" w:sz="0" w:space="0" w:color="auto"/>
            <w:left w:val="none" w:sz="0" w:space="0" w:color="auto"/>
            <w:bottom w:val="none" w:sz="0" w:space="0" w:color="auto"/>
            <w:right w:val="none" w:sz="0" w:space="0" w:color="auto"/>
          </w:divBdr>
        </w:div>
      </w:divsChild>
    </w:div>
    <w:div w:id="952395540">
      <w:bodyDiv w:val="1"/>
      <w:marLeft w:val="0"/>
      <w:marRight w:val="0"/>
      <w:marTop w:val="0"/>
      <w:marBottom w:val="0"/>
      <w:divBdr>
        <w:top w:val="none" w:sz="0" w:space="0" w:color="auto"/>
        <w:left w:val="none" w:sz="0" w:space="0" w:color="auto"/>
        <w:bottom w:val="none" w:sz="0" w:space="0" w:color="auto"/>
        <w:right w:val="none" w:sz="0" w:space="0" w:color="auto"/>
      </w:divBdr>
    </w:div>
    <w:div w:id="953829930">
      <w:bodyDiv w:val="1"/>
      <w:marLeft w:val="0"/>
      <w:marRight w:val="0"/>
      <w:marTop w:val="0"/>
      <w:marBottom w:val="0"/>
      <w:divBdr>
        <w:top w:val="none" w:sz="0" w:space="0" w:color="auto"/>
        <w:left w:val="none" w:sz="0" w:space="0" w:color="auto"/>
        <w:bottom w:val="none" w:sz="0" w:space="0" w:color="auto"/>
        <w:right w:val="none" w:sz="0" w:space="0" w:color="auto"/>
      </w:divBdr>
    </w:div>
    <w:div w:id="954363855">
      <w:bodyDiv w:val="1"/>
      <w:marLeft w:val="0"/>
      <w:marRight w:val="0"/>
      <w:marTop w:val="0"/>
      <w:marBottom w:val="0"/>
      <w:divBdr>
        <w:top w:val="none" w:sz="0" w:space="0" w:color="auto"/>
        <w:left w:val="none" w:sz="0" w:space="0" w:color="auto"/>
        <w:bottom w:val="none" w:sz="0" w:space="0" w:color="auto"/>
        <w:right w:val="none" w:sz="0" w:space="0" w:color="auto"/>
      </w:divBdr>
    </w:div>
    <w:div w:id="955209129">
      <w:bodyDiv w:val="1"/>
      <w:marLeft w:val="0"/>
      <w:marRight w:val="0"/>
      <w:marTop w:val="0"/>
      <w:marBottom w:val="0"/>
      <w:divBdr>
        <w:top w:val="none" w:sz="0" w:space="0" w:color="auto"/>
        <w:left w:val="none" w:sz="0" w:space="0" w:color="auto"/>
        <w:bottom w:val="none" w:sz="0" w:space="0" w:color="auto"/>
        <w:right w:val="none" w:sz="0" w:space="0" w:color="auto"/>
      </w:divBdr>
    </w:div>
    <w:div w:id="956906381">
      <w:bodyDiv w:val="1"/>
      <w:marLeft w:val="0"/>
      <w:marRight w:val="0"/>
      <w:marTop w:val="0"/>
      <w:marBottom w:val="0"/>
      <w:divBdr>
        <w:top w:val="none" w:sz="0" w:space="0" w:color="auto"/>
        <w:left w:val="none" w:sz="0" w:space="0" w:color="auto"/>
        <w:bottom w:val="none" w:sz="0" w:space="0" w:color="auto"/>
        <w:right w:val="none" w:sz="0" w:space="0" w:color="auto"/>
      </w:divBdr>
    </w:div>
    <w:div w:id="957644243">
      <w:bodyDiv w:val="1"/>
      <w:marLeft w:val="0"/>
      <w:marRight w:val="0"/>
      <w:marTop w:val="0"/>
      <w:marBottom w:val="0"/>
      <w:divBdr>
        <w:top w:val="none" w:sz="0" w:space="0" w:color="auto"/>
        <w:left w:val="none" w:sz="0" w:space="0" w:color="auto"/>
        <w:bottom w:val="none" w:sz="0" w:space="0" w:color="auto"/>
        <w:right w:val="none" w:sz="0" w:space="0" w:color="auto"/>
      </w:divBdr>
    </w:div>
    <w:div w:id="957838955">
      <w:bodyDiv w:val="1"/>
      <w:marLeft w:val="0"/>
      <w:marRight w:val="0"/>
      <w:marTop w:val="0"/>
      <w:marBottom w:val="0"/>
      <w:divBdr>
        <w:top w:val="none" w:sz="0" w:space="0" w:color="auto"/>
        <w:left w:val="none" w:sz="0" w:space="0" w:color="auto"/>
        <w:bottom w:val="none" w:sz="0" w:space="0" w:color="auto"/>
        <w:right w:val="none" w:sz="0" w:space="0" w:color="auto"/>
      </w:divBdr>
    </w:div>
    <w:div w:id="958340680">
      <w:bodyDiv w:val="1"/>
      <w:marLeft w:val="0"/>
      <w:marRight w:val="0"/>
      <w:marTop w:val="0"/>
      <w:marBottom w:val="0"/>
      <w:divBdr>
        <w:top w:val="none" w:sz="0" w:space="0" w:color="auto"/>
        <w:left w:val="none" w:sz="0" w:space="0" w:color="auto"/>
        <w:bottom w:val="none" w:sz="0" w:space="0" w:color="auto"/>
        <w:right w:val="none" w:sz="0" w:space="0" w:color="auto"/>
      </w:divBdr>
    </w:div>
    <w:div w:id="958604291">
      <w:bodyDiv w:val="1"/>
      <w:marLeft w:val="0"/>
      <w:marRight w:val="0"/>
      <w:marTop w:val="0"/>
      <w:marBottom w:val="0"/>
      <w:divBdr>
        <w:top w:val="none" w:sz="0" w:space="0" w:color="auto"/>
        <w:left w:val="none" w:sz="0" w:space="0" w:color="auto"/>
        <w:bottom w:val="none" w:sz="0" w:space="0" w:color="auto"/>
        <w:right w:val="none" w:sz="0" w:space="0" w:color="auto"/>
      </w:divBdr>
    </w:div>
    <w:div w:id="959066487">
      <w:bodyDiv w:val="1"/>
      <w:marLeft w:val="0"/>
      <w:marRight w:val="0"/>
      <w:marTop w:val="0"/>
      <w:marBottom w:val="0"/>
      <w:divBdr>
        <w:top w:val="none" w:sz="0" w:space="0" w:color="auto"/>
        <w:left w:val="none" w:sz="0" w:space="0" w:color="auto"/>
        <w:bottom w:val="none" w:sz="0" w:space="0" w:color="auto"/>
        <w:right w:val="none" w:sz="0" w:space="0" w:color="auto"/>
      </w:divBdr>
    </w:div>
    <w:div w:id="959335404">
      <w:bodyDiv w:val="1"/>
      <w:marLeft w:val="0"/>
      <w:marRight w:val="0"/>
      <w:marTop w:val="0"/>
      <w:marBottom w:val="0"/>
      <w:divBdr>
        <w:top w:val="none" w:sz="0" w:space="0" w:color="auto"/>
        <w:left w:val="none" w:sz="0" w:space="0" w:color="auto"/>
        <w:bottom w:val="none" w:sz="0" w:space="0" w:color="auto"/>
        <w:right w:val="none" w:sz="0" w:space="0" w:color="auto"/>
      </w:divBdr>
    </w:div>
    <w:div w:id="959529904">
      <w:bodyDiv w:val="1"/>
      <w:marLeft w:val="0"/>
      <w:marRight w:val="0"/>
      <w:marTop w:val="0"/>
      <w:marBottom w:val="0"/>
      <w:divBdr>
        <w:top w:val="none" w:sz="0" w:space="0" w:color="auto"/>
        <w:left w:val="none" w:sz="0" w:space="0" w:color="auto"/>
        <w:bottom w:val="none" w:sz="0" w:space="0" w:color="auto"/>
        <w:right w:val="none" w:sz="0" w:space="0" w:color="auto"/>
      </w:divBdr>
    </w:div>
    <w:div w:id="959725824">
      <w:bodyDiv w:val="1"/>
      <w:marLeft w:val="0"/>
      <w:marRight w:val="0"/>
      <w:marTop w:val="0"/>
      <w:marBottom w:val="0"/>
      <w:divBdr>
        <w:top w:val="none" w:sz="0" w:space="0" w:color="auto"/>
        <w:left w:val="none" w:sz="0" w:space="0" w:color="auto"/>
        <w:bottom w:val="none" w:sz="0" w:space="0" w:color="auto"/>
        <w:right w:val="none" w:sz="0" w:space="0" w:color="auto"/>
      </w:divBdr>
    </w:div>
    <w:div w:id="960694559">
      <w:bodyDiv w:val="1"/>
      <w:marLeft w:val="0"/>
      <w:marRight w:val="0"/>
      <w:marTop w:val="0"/>
      <w:marBottom w:val="0"/>
      <w:divBdr>
        <w:top w:val="none" w:sz="0" w:space="0" w:color="auto"/>
        <w:left w:val="none" w:sz="0" w:space="0" w:color="auto"/>
        <w:bottom w:val="none" w:sz="0" w:space="0" w:color="auto"/>
        <w:right w:val="none" w:sz="0" w:space="0" w:color="auto"/>
      </w:divBdr>
    </w:div>
    <w:div w:id="962423464">
      <w:bodyDiv w:val="1"/>
      <w:marLeft w:val="0"/>
      <w:marRight w:val="0"/>
      <w:marTop w:val="0"/>
      <w:marBottom w:val="0"/>
      <w:divBdr>
        <w:top w:val="none" w:sz="0" w:space="0" w:color="auto"/>
        <w:left w:val="none" w:sz="0" w:space="0" w:color="auto"/>
        <w:bottom w:val="none" w:sz="0" w:space="0" w:color="auto"/>
        <w:right w:val="none" w:sz="0" w:space="0" w:color="auto"/>
      </w:divBdr>
    </w:div>
    <w:div w:id="965038402">
      <w:bodyDiv w:val="1"/>
      <w:marLeft w:val="0"/>
      <w:marRight w:val="0"/>
      <w:marTop w:val="0"/>
      <w:marBottom w:val="0"/>
      <w:divBdr>
        <w:top w:val="none" w:sz="0" w:space="0" w:color="auto"/>
        <w:left w:val="none" w:sz="0" w:space="0" w:color="auto"/>
        <w:bottom w:val="none" w:sz="0" w:space="0" w:color="auto"/>
        <w:right w:val="none" w:sz="0" w:space="0" w:color="auto"/>
      </w:divBdr>
    </w:div>
    <w:div w:id="965088077">
      <w:bodyDiv w:val="1"/>
      <w:marLeft w:val="0"/>
      <w:marRight w:val="0"/>
      <w:marTop w:val="0"/>
      <w:marBottom w:val="0"/>
      <w:divBdr>
        <w:top w:val="none" w:sz="0" w:space="0" w:color="auto"/>
        <w:left w:val="none" w:sz="0" w:space="0" w:color="auto"/>
        <w:bottom w:val="none" w:sz="0" w:space="0" w:color="auto"/>
        <w:right w:val="none" w:sz="0" w:space="0" w:color="auto"/>
      </w:divBdr>
    </w:div>
    <w:div w:id="965163211">
      <w:bodyDiv w:val="1"/>
      <w:marLeft w:val="0"/>
      <w:marRight w:val="0"/>
      <w:marTop w:val="0"/>
      <w:marBottom w:val="0"/>
      <w:divBdr>
        <w:top w:val="none" w:sz="0" w:space="0" w:color="auto"/>
        <w:left w:val="none" w:sz="0" w:space="0" w:color="auto"/>
        <w:bottom w:val="none" w:sz="0" w:space="0" w:color="auto"/>
        <w:right w:val="none" w:sz="0" w:space="0" w:color="auto"/>
      </w:divBdr>
    </w:div>
    <w:div w:id="965550288">
      <w:bodyDiv w:val="1"/>
      <w:marLeft w:val="0"/>
      <w:marRight w:val="0"/>
      <w:marTop w:val="0"/>
      <w:marBottom w:val="0"/>
      <w:divBdr>
        <w:top w:val="none" w:sz="0" w:space="0" w:color="auto"/>
        <w:left w:val="none" w:sz="0" w:space="0" w:color="auto"/>
        <w:bottom w:val="none" w:sz="0" w:space="0" w:color="auto"/>
        <w:right w:val="none" w:sz="0" w:space="0" w:color="auto"/>
      </w:divBdr>
    </w:div>
    <w:div w:id="966816393">
      <w:bodyDiv w:val="1"/>
      <w:marLeft w:val="0"/>
      <w:marRight w:val="0"/>
      <w:marTop w:val="0"/>
      <w:marBottom w:val="0"/>
      <w:divBdr>
        <w:top w:val="none" w:sz="0" w:space="0" w:color="auto"/>
        <w:left w:val="none" w:sz="0" w:space="0" w:color="auto"/>
        <w:bottom w:val="none" w:sz="0" w:space="0" w:color="auto"/>
        <w:right w:val="none" w:sz="0" w:space="0" w:color="auto"/>
      </w:divBdr>
    </w:div>
    <w:div w:id="967052777">
      <w:bodyDiv w:val="1"/>
      <w:marLeft w:val="0"/>
      <w:marRight w:val="0"/>
      <w:marTop w:val="0"/>
      <w:marBottom w:val="0"/>
      <w:divBdr>
        <w:top w:val="none" w:sz="0" w:space="0" w:color="auto"/>
        <w:left w:val="none" w:sz="0" w:space="0" w:color="auto"/>
        <w:bottom w:val="none" w:sz="0" w:space="0" w:color="auto"/>
        <w:right w:val="none" w:sz="0" w:space="0" w:color="auto"/>
      </w:divBdr>
    </w:div>
    <w:div w:id="970132142">
      <w:bodyDiv w:val="1"/>
      <w:marLeft w:val="0"/>
      <w:marRight w:val="0"/>
      <w:marTop w:val="0"/>
      <w:marBottom w:val="0"/>
      <w:divBdr>
        <w:top w:val="none" w:sz="0" w:space="0" w:color="auto"/>
        <w:left w:val="none" w:sz="0" w:space="0" w:color="auto"/>
        <w:bottom w:val="none" w:sz="0" w:space="0" w:color="auto"/>
        <w:right w:val="none" w:sz="0" w:space="0" w:color="auto"/>
      </w:divBdr>
    </w:div>
    <w:div w:id="971327053">
      <w:bodyDiv w:val="1"/>
      <w:marLeft w:val="0"/>
      <w:marRight w:val="0"/>
      <w:marTop w:val="0"/>
      <w:marBottom w:val="0"/>
      <w:divBdr>
        <w:top w:val="none" w:sz="0" w:space="0" w:color="auto"/>
        <w:left w:val="none" w:sz="0" w:space="0" w:color="auto"/>
        <w:bottom w:val="none" w:sz="0" w:space="0" w:color="auto"/>
        <w:right w:val="none" w:sz="0" w:space="0" w:color="auto"/>
      </w:divBdr>
    </w:div>
    <w:div w:id="971401420">
      <w:bodyDiv w:val="1"/>
      <w:marLeft w:val="0"/>
      <w:marRight w:val="0"/>
      <w:marTop w:val="0"/>
      <w:marBottom w:val="0"/>
      <w:divBdr>
        <w:top w:val="none" w:sz="0" w:space="0" w:color="auto"/>
        <w:left w:val="none" w:sz="0" w:space="0" w:color="auto"/>
        <w:bottom w:val="none" w:sz="0" w:space="0" w:color="auto"/>
        <w:right w:val="none" w:sz="0" w:space="0" w:color="auto"/>
      </w:divBdr>
    </w:div>
    <w:div w:id="971905218">
      <w:bodyDiv w:val="1"/>
      <w:marLeft w:val="0"/>
      <w:marRight w:val="0"/>
      <w:marTop w:val="0"/>
      <w:marBottom w:val="0"/>
      <w:divBdr>
        <w:top w:val="none" w:sz="0" w:space="0" w:color="auto"/>
        <w:left w:val="none" w:sz="0" w:space="0" w:color="auto"/>
        <w:bottom w:val="none" w:sz="0" w:space="0" w:color="auto"/>
        <w:right w:val="none" w:sz="0" w:space="0" w:color="auto"/>
      </w:divBdr>
    </w:div>
    <w:div w:id="972103855">
      <w:bodyDiv w:val="1"/>
      <w:marLeft w:val="0"/>
      <w:marRight w:val="0"/>
      <w:marTop w:val="0"/>
      <w:marBottom w:val="0"/>
      <w:divBdr>
        <w:top w:val="none" w:sz="0" w:space="0" w:color="auto"/>
        <w:left w:val="none" w:sz="0" w:space="0" w:color="auto"/>
        <w:bottom w:val="none" w:sz="0" w:space="0" w:color="auto"/>
        <w:right w:val="none" w:sz="0" w:space="0" w:color="auto"/>
      </w:divBdr>
    </w:div>
    <w:div w:id="972447841">
      <w:bodyDiv w:val="1"/>
      <w:marLeft w:val="0"/>
      <w:marRight w:val="0"/>
      <w:marTop w:val="0"/>
      <w:marBottom w:val="0"/>
      <w:divBdr>
        <w:top w:val="none" w:sz="0" w:space="0" w:color="auto"/>
        <w:left w:val="none" w:sz="0" w:space="0" w:color="auto"/>
        <w:bottom w:val="none" w:sz="0" w:space="0" w:color="auto"/>
        <w:right w:val="none" w:sz="0" w:space="0" w:color="auto"/>
      </w:divBdr>
    </w:div>
    <w:div w:id="972830957">
      <w:bodyDiv w:val="1"/>
      <w:marLeft w:val="0"/>
      <w:marRight w:val="0"/>
      <w:marTop w:val="0"/>
      <w:marBottom w:val="0"/>
      <w:divBdr>
        <w:top w:val="none" w:sz="0" w:space="0" w:color="auto"/>
        <w:left w:val="none" w:sz="0" w:space="0" w:color="auto"/>
        <w:bottom w:val="none" w:sz="0" w:space="0" w:color="auto"/>
        <w:right w:val="none" w:sz="0" w:space="0" w:color="auto"/>
      </w:divBdr>
    </w:div>
    <w:div w:id="973025564">
      <w:bodyDiv w:val="1"/>
      <w:marLeft w:val="0"/>
      <w:marRight w:val="0"/>
      <w:marTop w:val="0"/>
      <w:marBottom w:val="0"/>
      <w:divBdr>
        <w:top w:val="none" w:sz="0" w:space="0" w:color="auto"/>
        <w:left w:val="none" w:sz="0" w:space="0" w:color="auto"/>
        <w:bottom w:val="none" w:sz="0" w:space="0" w:color="auto"/>
        <w:right w:val="none" w:sz="0" w:space="0" w:color="auto"/>
      </w:divBdr>
      <w:divsChild>
        <w:div w:id="1607689595">
          <w:marLeft w:val="0"/>
          <w:marRight w:val="0"/>
          <w:marTop w:val="0"/>
          <w:marBottom w:val="0"/>
          <w:divBdr>
            <w:top w:val="none" w:sz="0" w:space="0" w:color="auto"/>
            <w:left w:val="none" w:sz="0" w:space="0" w:color="auto"/>
            <w:bottom w:val="none" w:sz="0" w:space="0" w:color="auto"/>
            <w:right w:val="none" w:sz="0" w:space="0" w:color="auto"/>
          </w:divBdr>
          <w:divsChild>
            <w:div w:id="1630820350">
              <w:marLeft w:val="0"/>
              <w:marRight w:val="0"/>
              <w:marTop w:val="0"/>
              <w:marBottom w:val="0"/>
              <w:divBdr>
                <w:top w:val="none" w:sz="0" w:space="0" w:color="auto"/>
                <w:left w:val="none" w:sz="0" w:space="0" w:color="auto"/>
                <w:bottom w:val="none" w:sz="0" w:space="0" w:color="auto"/>
                <w:right w:val="none" w:sz="0" w:space="0" w:color="auto"/>
              </w:divBdr>
              <w:divsChild>
                <w:div w:id="1593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97450">
      <w:bodyDiv w:val="1"/>
      <w:marLeft w:val="0"/>
      <w:marRight w:val="0"/>
      <w:marTop w:val="0"/>
      <w:marBottom w:val="0"/>
      <w:divBdr>
        <w:top w:val="none" w:sz="0" w:space="0" w:color="auto"/>
        <w:left w:val="none" w:sz="0" w:space="0" w:color="auto"/>
        <w:bottom w:val="none" w:sz="0" w:space="0" w:color="auto"/>
        <w:right w:val="none" w:sz="0" w:space="0" w:color="auto"/>
      </w:divBdr>
    </w:div>
    <w:div w:id="973104159">
      <w:bodyDiv w:val="1"/>
      <w:marLeft w:val="0"/>
      <w:marRight w:val="0"/>
      <w:marTop w:val="0"/>
      <w:marBottom w:val="0"/>
      <w:divBdr>
        <w:top w:val="none" w:sz="0" w:space="0" w:color="auto"/>
        <w:left w:val="none" w:sz="0" w:space="0" w:color="auto"/>
        <w:bottom w:val="none" w:sz="0" w:space="0" w:color="auto"/>
        <w:right w:val="none" w:sz="0" w:space="0" w:color="auto"/>
      </w:divBdr>
    </w:div>
    <w:div w:id="974676449">
      <w:bodyDiv w:val="1"/>
      <w:marLeft w:val="0"/>
      <w:marRight w:val="0"/>
      <w:marTop w:val="0"/>
      <w:marBottom w:val="0"/>
      <w:divBdr>
        <w:top w:val="none" w:sz="0" w:space="0" w:color="auto"/>
        <w:left w:val="none" w:sz="0" w:space="0" w:color="auto"/>
        <w:bottom w:val="none" w:sz="0" w:space="0" w:color="auto"/>
        <w:right w:val="none" w:sz="0" w:space="0" w:color="auto"/>
      </w:divBdr>
    </w:div>
    <w:div w:id="974720596">
      <w:bodyDiv w:val="1"/>
      <w:marLeft w:val="0"/>
      <w:marRight w:val="0"/>
      <w:marTop w:val="0"/>
      <w:marBottom w:val="0"/>
      <w:divBdr>
        <w:top w:val="none" w:sz="0" w:space="0" w:color="auto"/>
        <w:left w:val="none" w:sz="0" w:space="0" w:color="auto"/>
        <w:bottom w:val="none" w:sz="0" w:space="0" w:color="auto"/>
        <w:right w:val="none" w:sz="0" w:space="0" w:color="auto"/>
      </w:divBdr>
    </w:div>
    <w:div w:id="976910303">
      <w:bodyDiv w:val="1"/>
      <w:marLeft w:val="0"/>
      <w:marRight w:val="0"/>
      <w:marTop w:val="0"/>
      <w:marBottom w:val="0"/>
      <w:divBdr>
        <w:top w:val="none" w:sz="0" w:space="0" w:color="auto"/>
        <w:left w:val="none" w:sz="0" w:space="0" w:color="auto"/>
        <w:bottom w:val="none" w:sz="0" w:space="0" w:color="auto"/>
        <w:right w:val="none" w:sz="0" w:space="0" w:color="auto"/>
      </w:divBdr>
    </w:div>
    <w:div w:id="977808364">
      <w:bodyDiv w:val="1"/>
      <w:marLeft w:val="0"/>
      <w:marRight w:val="0"/>
      <w:marTop w:val="0"/>
      <w:marBottom w:val="0"/>
      <w:divBdr>
        <w:top w:val="none" w:sz="0" w:space="0" w:color="auto"/>
        <w:left w:val="none" w:sz="0" w:space="0" w:color="auto"/>
        <w:bottom w:val="none" w:sz="0" w:space="0" w:color="auto"/>
        <w:right w:val="none" w:sz="0" w:space="0" w:color="auto"/>
      </w:divBdr>
    </w:div>
    <w:div w:id="978412200">
      <w:bodyDiv w:val="1"/>
      <w:marLeft w:val="0"/>
      <w:marRight w:val="0"/>
      <w:marTop w:val="0"/>
      <w:marBottom w:val="0"/>
      <w:divBdr>
        <w:top w:val="none" w:sz="0" w:space="0" w:color="auto"/>
        <w:left w:val="none" w:sz="0" w:space="0" w:color="auto"/>
        <w:bottom w:val="none" w:sz="0" w:space="0" w:color="auto"/>
        <w:right w:val="none" w:sz="0" w:space="0" w:color="auto"/>
      </w:divBdr>
    </w:div>
    <w:div w:id="979000824">
      <w:bodyDiv w:val="1"/>
      <w:marLeft w:val="0"/>
      <w:marRight w:val="0"/>
      <w:marTop w:val="0"/>
      <w:marBottom w:val="0"/>
      <w:divBdr>
        <w:top w:val="none" w:sz="0" w:space="0" w:color="auto"/>
        <w:left w:val="none" w:sz="0" w:space="0" w:color="auto"/>
        <w:bottom w:val="none" w:sz="0" w:space="0" w:color="auto"/>
        <w:right w:val="none" w:sz="0" w:space="0" w:color="auto"/>
      </w:divBdr>
    </w:div>
    <w:div w:id="979043385">
      <w:bodyDiv w:val="1"/>
      <w:marLeft w:val="0"/>
      <w:marRight w:val="0"/>
      <w:marTop w:val="0"/>
      <w:marBottom w:val="0"/>
      <w:divBdr>
        <w:top w:val="none" w:sz="0" w:space="0" w:color="auto"/>
        <w:left w:val="none" w:sz="0" w:space="0" w:color="auto"/>
        <w:bottom w:val="none" w:sz="0" w:space="0" w:color="auto"/>
        <w:right w:val="none" w:sz="0" w:space="0" w:color="auto"/>
      </w:divBdr>
    </w:div>
    <w:div w:id="979462773">
      <w:bodyDiv w:val="1"/>
      <w:marLeft w:val="0"/>
      <w:marRight w:val="0"/>
      <w:marTop w:val="0"/>
      <w:marBottom w:val="0"/>
      <w:divBdr>
        <w:top w:val="none" w:sz="0" w:space="0" w:color="auto"/>
        <w:left w:val="none" w:sz="0" w:space="0" w:color="auto"/>
        <w:bottom w:val="none" w:sz="0" w:space="0" w:color="auto"/>
        <w:right w:val="none" w:sz="0" w:space="0" w:color="auto"/>
      </w:divBdr>
    </w:div>
    <w:div w:id="979529491">
      <w:bodyDiv w:val="1"/>
      <w:marLeft w:val="0"/>
      <w:marRight w:val="0"/>
      <w:marTop w:val="0"/>
      <w:marBottom w:val="0"/>
      <w:divBdr>
        <w:top w:val="none" w:sz="0" w:space="0" w:color="auto"/>
        <w:left w:val="none" w:sz="0" w:space="0" w:color="auto"/>
        <w:bottom w:val="none" w:sz="0" w:space="0" w:color="auto"/>
        <w:right w:val="none" w:sz="0" w:space="0" w:color="auto"/>
      </w:divBdr>
    </w:div>
    <w:div w:id="979578363">
      <w:bodyDiv w:val="1"/>
      <w:marLeft w:val="0"/>
      <w:marRight w:val="0"/>
      <w:marTop w:val="0"/>
      <w:marBottom w:val="0"/>
      <w:divBdr>
        <w:top w:val="none" w:sz="0" w:space="0" w:color="auto"/>
        <w:left w:val="none" w:sz="0" w:space="0" w:color="auto"/>
        <w:bottom w:val="none" w:sz="0" w:space="0" w:color="auto"/>
        <w:right w:val="none" w:sz="0" w:space="0" w:color="auto"/>
      </w:divBdr>
    </w:div>
    <w:div w:id="980500247">
      <w:bodyDiv w:val="1"/>
      <w:marLeft w:val="0"/>
      <w:marRight w:val="0"/>
      <w:marTop w:val="0"/>
      <w:marBottom w:val="0"/>
      <w:divBdr>
        <w:top w:val="none" w:sz="0" w:space="0" w:color="auto"/>
        <w:left w:val="none" w:sz="0" w:space="0" w:color="auto"/>
        <w:bottom w:val="none" w:sz="0" w:space="0" w:color="auto"/>
        <w:right w:val="none" w:sz="0" w:space="0" w:color="auto"/>
      </w:divBdr>
    </w:div>
    <w:div w:id="983003069">
      <w:bodyDiv w:val="1"/>
      <w:marLeft w:val="0"/>
      <w:marRight w:val="0"/>
      <w:marTop w:val="0"/>
      <w:marBottom w:val="0"/>
      <w:divBdr>
        <w:top w:val="none" w:sz="0" w:space="0" w:color="auto"/>
        <w:left w:val="none" w:sz="0" w:space="0" w:color="auto"/>
        <w:bottom w:val="none" w:sz="0" w:space="0" w:color="auto"/>
        <w:right w:val="none" w:sz="0" w:space="0" w:color="auto"/>
      </w:divBdr>
    </w:div>
    <w:div w:id="983006756">
      <w:bodyDiv w:val="1"/>
      <w:marLeft w:val="0"/>
      <w:marRight w:val="0"/>
      <w:marTop w:val="0"/>
      <w:marBottom w:val="0"/>
      <w:divBdr>
        <w:top w:val="none" w:sz="0" w:space="0" w:color="auto"/>
        <w:left w:val="none" w:sz="0" w:space="0" w:color="auto"/>
        <w:bottom w:val="none" w:sz="0" w:space="0" w:color="auto"/>
        <w:right w:val="none" w:sz="0" w:space="0" w:color="auto"/>
      </w:divBdr>
    </w:div>
    <w:div w:id="983898018">
      <w:bodyDiv w:val="1"/>
      <w:marLeft w:val="0"/>
      <w:marRight w:val="0"/>
      <w:marTop w:val="0"/>
      <w:marBottom w:val="0"/>
      <w:divBdr>
        <w:top w:val="none" w:sz="0" w:space="0" w:color="auto"/>
        <w:left w:val="none" w:sz="0" w:space="0" w:color="auto"/>
        <w:bottom w:val="none" w:sz="0" w:space="0" w:color="auto"/>
        <w:right w:val="none" w:sz="0" w:space="0" w:color="auto"/>
      </w:divBdr>
    </w:div>
    <w:div w:id="984814442">
      <w:bodyDiv w:val="1"/>
      <w:marLeft w:val="0"/>
      <w:marRight w:val="0"/>
      <w:marTop w:val="0"/>
      <w:marBottom w:val="0"/>
      <w:divBdr>
        <w:top w:val="none" w:sz="0" w:space="0" w:color="auto"/>
        <w:left w:val="none" w:sz="0" w:space="0" w:color="auto"/>
        <w:bottom w:val="none" w:sz="0" w:space="0" w:color="auto"/>
        <w:right w:val="none" w:sz="0" w:space="0" w:color="auto"/>
      </w:divBdr>
    </w:div>
    <w:div w:id="985822917">
      <w:bodyDiv w:val="1"/>
      <w:marLeft w:val="0"/>
      <w:marRight w:val="0"/>
      <w:marTop w:val="0"/>
      <w:marBottom w:val="0"/>
      <w:divBdr>
        <w:top w:val="none" w:sz="0" w:space="0" w:color="auto"/>
        <w:left w:val="none" w:sz="0" w:space="0" w:color="auto"/>
        <w:bottom w:val="none" w:sz="0" w:space="0" w:color="auto"/>
        <w:right w:val="none" w:sz="0" w:space="0" w:color="auto"/>
      </w:divBdr>
      <w:divsChild>
        <w:div w:id="1883860177">
          <w:marLeft w:val="994"/>
          <w:marRight w:val="0"/>
          <w:marTop w:val="0"/>
          <w:marBottom w:val="120"/>
          <w:divBdr>
            <w:top w:val="none" w:sz="0" w:space="0" w:color="auto"/>
            <w:left w:val="none" w:sz="0" w:space="0" w:color="auto"/>
            <w:bottom w:val="none" w:sz="0" w:space="0" w:color="auto"/>
            <w:right w:val="none" w:sz="0" w:space="0" w:color="auto"/>
          </w:divBdr>
        </w:div>
      </w:divsChild>
    </w:div>
    <w:div w:id="985865238">
      <w:bodyDiv w:val="1"/>
      <w:marLeft w:val="0"/>
      <w:marRight w:val="0"/>
      <w:marTop w:val="0"/>
      <w:marBottom w:val="0"/>
      <w:divBdr>
        <w:top w:val="none" w:sz="0" w:space="0" w:color="auto"/>
        <w:left w:val="none" w:sz="0" w:space="0" w:color="auto"/>
        <w:bottom w:val="none" w:sz="0" w:space="0" w:color="auto"/>
        <w:right w:val="none" w:sz="0" w:space="0" w:color="auto"/>
      </w:divBdr>
    </w:div>
    <w:div w:id="985890451">
      <w:bodyDiv w:val="1"/>
      <w:marLeft w:val="0"/>
      <w:marRight w:val="0"/>
      <w:marTop w:val="0"/>
      <w:marBottom w:val="0"/>
      <w:divBdr>
        <w:top w:val="none" w:sz="0" w:space="0" w:color="auto"/>
        <w:left w:val="none" w:sz="0" w:space="0" w:color="auto"/>
        <w:bottom w:val="none" w:sz="0" w:space="0" w:color="auto"/>
        <w:right w:val="none" w:sz="0" w:space="0" w:color="auto"/>
      </w:divBdr>
    </w:div>
    <w:div w:id="986209590">
      <w:bodyDiv w:val="1"/>
      <w:marLeft w:val="0"/>
      <w:marRight w:val="0"/>
      <w:marTop w:val="0"/>
      <w:marBottom w:val="0"/>
      <w:divBdr>
        <w:top w:val="none" w:sz="0" w:space="0" w:color="auto"/>
        <w:left w:val="none" w:sz="0" w:space="0" w:color="auto"/>
        <w:bottom w:val="none" w:sz="0" w:space="0" w:color="auto"/>
        <w:right w:val="none" w:sz="0" w:space="0" w:color="auto"/>
      </w:divBdr>
    </w:div>
    <w:div w:id="986277510">
      <w:bodyDiv w:val="1"/>
      <w:marLeft w:val="0"/>
      <w:marRight w:val="0"/>
      <w:marTop w:val="0"/>
      <w:marBottom w:val="0"/>
      <w:divBdr>
        <w:top w:val="none" w:sz="0" w:space="0" w:color="auto"/>
        <w:left w:val="none" w:sz="0" w:space="0" w:color="auto"/>
        <w:bottom w:val="none" w:sz="0" w:space="0" w:color="auto"/>
        <w:right w:val="none" w:sz="0" w:space="0" w:color="auto"/>
      </w:divBdr>
    </w:div>
    <w:div w:id="987125176">
      <w:bodyDiv w:val="1"/>
      <w:marLeft w:val="0"/>
      <w:marRight w:val="0"/>
      <w:marTop w:val="0"/>
      <w:marBottom w:val="0"/>
      <w:divBdr>
        <w:top w:val="none" w:sz="0" w:space="0" w:color="auto"/>
        <w:left w:val="none" w:sz="0" w:space="0" w:color="auto"/>
        <w:bottom w:val="none" w:sz="0" w:space="0" w:color="auto"/>
        <w:right w:val="none" w:sz="0" w:space="0" w:color="auto"/>
      </w:divBdr>
    </w:div>
    <w:div w:id="988359274">
      <w:bodyDiv w:val="1"/>
      <w:marLeft w:val="0"/>
      <w:marRight w:val="0"/>
      <w:marTop w:val="0"/>
      <w:marBottom w:val="0"/>
      <w:divBdr>
        <w:top w:val="none" w:sz="0" w:space="0" w:color="auto"/>
        <w:left w:val="none" w:sz="0" w:space="0" w:color="auto"/>
        <w:bottom w:val="none" w:sz="0" w:space="0" w:color="auto"/>
        <w:right w:val="none" w:sz="0" w:space="0" w:color="auto"/>
      </w:divBdr>
    </w:div>
    <w:div w:id="988363105">
      <w:bodyDiv w:val="1"/>
      <w:marLeft w:val="0"/>
      <w:marRight w:val="0"/>
      <w:marTop w:val="0"/>
      <w:marBottom w:val="0"/>
      <w:divBdr>
        <w:top w:val="none" w:sz="0" w:space="0" w:color="auto"/>
        <w:left w:val="none" w:sz="0" w:space="0" w:color="auto"/>
        <w:bottom w:val="none" w:sz="0" w:space="0" w:color="auto"/>
        <w:right w:val="none" w:sz="0" w:space="0" w:color="auto"/>
      </w:divBdr>
    </w:div>
    <w:div w:id="989016993">
      <w:bodyDiv w:val="1"/>
      <w:marLeft w:val="0"/>
      <w:marRight w:val="0"/>
      <w:marTop w:val="0"/>
      <w:marBottom w:val="0"/>
      <w:divBdr>
        <w:top w:val="none" w:sz="0" w:space="0" w:color="auto"/>
        <w:left w:val="none" w:sz="0" w:space="0" w:color="auto"/>
        <w:bottom w:val="none" w:sz="0" w:space="0" w:color="auto"/>
        <w:right w:val="none" w:sz="0" w:space="0" w:color="auto"/>
      </w:divBdr>
    </w:div>
    <w:div w:id="989167006">
      <w:bodyDiv w:val="1"/>
      <w:marLeft w:val="0"/>
      <w:marRight w:val="0"/>
      <w:marTop w:val="0"/>
      <w:marBottom w:val="0"/>
      <w:divBdr>
        <w:top w:val="none" w:sz="0" w:space="0" w:color="auto"/>
        <w:left w:val="none" w:sz="0" w:space="0" w:color="auto"/>
        <w:bottom w:val="none" w:sz="0" w:space="0" w:color="auto"/>
        <w:right w:val="none" w:sz="0" w:space="0" w:color="auto"/>
      </w:divBdr>
    </w:div>
    <w:div w:id="989292383">
      <w:bodyDiv w:val="1"/>
      <w:marLeft w:val="0"/>
      <w:marRight w:val="0"/>
      <w:marTop w:val="0"/>
      <w:marBottom w:val="0"/>
      <w:divBdr>
        <w:top w:val="none" w:sz="0" w:space="0" w:color="auto"/>
        <w:left w:val="none" w:sz="0" w:space="0" w:color="auto"/>
        <w:bottom w:val="none" w:sz="0" w:space="0" w:color="auto"/>
        <w:right w:val="none" w:sz="0" w:space="0" w:color="auto"/>
      </w:divBdr>
    </w:div>
    <w:div w:id="989480391">
      <w:bodyDiv w:val="1"/>
      <w:marLeft w:val="0"/>
      <w:marRight w:val="0"/>
      <w:marTop w:val="0"/>
      <w:marBottom w:val="0"/>
      <w:divBdr>
        <w:top w:val="none" w:sz="0" w:space="0" w:color="auto"/>
        <w:left w:val="none" w:sz="0" w:space="0" w:color="auto"/>
        <w:bottom w:val="none" w:sz="0" w:space="0" w:color="auto"/>
        <w:right w:val="none" w:sz="0" w:space="0" w:color="auto"/>
      </w:divBdr>
    </w:div>
    <w:div w:id="990250026">
      <w:bodyDiv w:val="1"/>
      <w:marLeft w:val="0"/>
      <w:marRight w:val="0"/>
      <w:marTop w:val="0"/>
      <w:marBottom w:val="0"/>
      <w:divBdr>
        <w:top w:val="none" w:sz="0" w:space="0" w:color="auto"/>
        <w:left w:val="none" w:sz="0" w:space="0" w:color="auto"/>
        <w:bottom w:val="none" w:sz="0" w:space="0" w:color="auto"/>
        <w:right w:val="none" w:sz="0" w:space="0" w:color="auto"/>
      </w:divBdr>
    </w:div>
    <w:div w:id="991179129">
      <w:bodyDiv w:val="1"/>
      <w:marLeft w:val="0"/>
      <w:marRight w:val="0"/>
      <w:marTop w:val="0"/>
      <w:marBottom w:val="0"/>
      <w:divBdr>
        <w:top w:val="none" w:sz="0" w:space="0" w:color="auto"/>
        <w:left w:val="none" w:sz="0" w:space="0" w:color="auto"/>
        <w:bottom w:val="none" w:sz="0" w:space="0" w:color="auto"/>
        <w:right w:val="none" w:sz="0" w:space="0" w:color="auto"/>
      </w:divBdr>
    </w:div>
    <w:div w:id="991566299">
      <w:bodyDiv w:val="1"/>
      <w:marLeft w:val="0"/>
      <w:marRight w:val="0"/>
      <w:marTop w:val="0"/>
      <w:marBottom w:val="0"/>
      <w:divBdr>
        <w:top w:val="none" w:sz="0" w:space="0" w:color="auto"/>
        <w:left w:val="none" w:sz="0" w:space="0" w:color="auto"/>
        <w:bottom w:val="none" w:sz="0" w:space="0" w:color="auto"/>
        <w:right w:val="none" w:sz="0" w:space="0" w:color="auto"/>
      </w:divBdr>
    </w:div>
    <w:div w:id="992105806">
      <w:bodyDiv w:val="1"/>
      <w:marLeft w:val="0"/>
      <w:marRight w:val="0"/>
      <w:marTop w:val="0"/>
      <w:marBottom w:val="0"/>
      <w:divBdr>
        <w:top w:val="none" w:sz="0" w:space="0" w:color="auto"/>
        <w:left w:val="none" w:sz="0" w:space="0" w:color="auto"/>
        <w:bottom w:val="none" w:sz="0" w:space="0" w:color="auto"/>
        <w:right w:val="none" w:sz="0" w:space="0" w:color="auto"/>
      </w:divBdr>
    </w:div>
    <w:div w:id="992371392">
      <w:bodyDiv w:val="1"/>
      <w:marLeft w:val="0"/>
      <w:marRight w:val="0"/>
      <w:marTop w:val="0"/>
      <w:marBottom w:val="0"/>
      <w:divBdr>
        <w:top w:val="none" w:sz="0" w:space="0" w:color="auto"/>
        <w:left w:val="none" w:sz="0" w:space="0" w:color="auto"/>
        <w:bottom w:val="none" w:sz="0" w:space="0" w:color="auto"/>
        <w:right w:val="none" w:sz="0" w:space="0" w:color="auto"/>
      </w:divBdr>
    </w:div>
    <w:div w:id="993266489">
      <w:bodyDiv w:val="1"/>
      <w:marLeft w:val="0"/>
      <w:marRight w:val="0"/>
      <w:marTop w:val="0"/>
      <w:marBottom w:val="0"/>
      <w:divBdr>
        <w:top w:val="none" w:sz="0" w:space="0" w:color="auto"/>
        <w:left w:val="none" w:sz="0" w:space="0" w:color="auto"/>
        <w:bottom w:val="none" w:sz="0" w:space="0" w:color="auto"/>
        <w:right w:val="none" w:sz="0" w:space="0" w:color="auto"/>
      </w:divBdr>
    </w:div>
    <w:div w:id="993487801">
      <w:bodyDiv w:val="1"/>
      <w:marLeft w:val="0"/>
      <w:marRight w:val="0"/>
      <w:marTop w:val="0"/>
      <w:marBottom w:val="0"/>
      <w:divBdr>
        <w:top w:val="none" w:sz="0" w:space="0" w:color="auto"/>
        <w:left w:val="none" w:sz="0" w:space="0" w:color="auto"/>
        <w:bottom w:val="none" w:sz="0" w:space="0" w:color="auto"/>
        <w:right w:val="none" w:sz="0" w:space="0" w:color="auto"/>
      </w:divBdr>
    </w:div>
    <w:div w:id="993797071">
      <w:bodyDiv w:val="1"/>
      <w:marLeft w:val="0"/>
      <w:marRight w:val="0"/>
      <w:marTop w:val="0"/>
      <w:marBottom w:val="0"/>
      <w:divBdr>
        <w:top w:val="none" w:sz="0" w:space="0" w:color="auto"/>
        <w:left w:val="none" w:sz="0" w:space="0" w:color="auto"/>
        <w:bottom w:val="none" w:sz="0" w:space="0" w:color="auto"/>
        <w:right w:val="none" w:sz="0" w:space="0" w:color="auto"/>
      </w:divBdr>
    </w:div>
    <w:div w:id="993919250">
      <w:bodyDiv w:val="1"/>
      <w:marLeft w:val="0"/>
      <w:marRight w:val="0"/>
      <w:marTop w:val="0"/>
      <w:marBottom w:val="0"/>
      <w:divBdr>
        <w:top w:val="none" w:sz="0" w:space="0" w:color="auto"/>
        <w:left w:val="none" w:sz="0" w:space="0" w:color="auto"/>
        <w:bottom w:val="none" w:sz="0" w:space="0" w:color="auto"/>
        <w:right w:val="none" w:sz="0" w:space="0" w:color="auto"/>
      </w:divBdr>
      <w:divsChild>
        <w:div w:id="133721599">
          <w:marLeft w:val="994"/>
          <w:marRight w:val="0"/>
          <w:marTop w:val="0"/>
          <w:marBottom w:val="60"/>
          <w:divBdr>
            <w:top w:val="none" w:sz="0" w:space="0" w:color="auto"/>
            <w:left w:val="none" w:sz="0" w:space="0" w:color="auto"/>
            <w:bottom w:val="none" w:sz="0" w:space="0" w:color="auto"/>
            <w:right w:val="none" w:sz="0" w:space="0" w:color="auto"/>
          </w:divBdr>
        </w:div>
        <w:div w:id="384721561">
          <w:marLeft w:val="994"/>
          <w:marRight w:val="0"/>
          <w:marTop w:val="0"/>
          <w:marBottom w:val="60"/>
          <w:divBdr>
            <w:top w:val="none" w:sz="0" w:space="0" w:color="auto"/>
            <w:left w:val="none" w:sz="0" w:space="0" w:color="auto"/>
            <w:bottom w:val="none" w:sz="0" w:space="0" w:color="auto"/>
            <w:right w:val="none" w:sz="0" w:space="0" w:color="auto"/>
          </w:divBdr>
        </w:div>
        <w:div w:id="489951060">
          <w:marLeft w:val="994"/>
          <w:marRight w:val="0"/>
          <w:marTop w:val="0"/>
          <w:marBottom w:val="60"/>
          <w:divBdr>
            <w:top w:val="none" w:sz="0" w:space="0" w:color="auto"/>
            <w:left w:val="none" w:sz="0" w:space="0" w:color="auto"/>
            <w:bottom w:val="none" w:sz="0" w:space="0" w:color="auto"/>
            <w:right w:val="none" w:sz="0" w:space="0" w:color="auto"/>
          </w:divBdr>
        </w:div>
        <w:div w:id="1345285708">
          <w:marLeft w:val="994"/>
          <w:marRight w:val="0"/>
          <w:marTop w:val="0"/>
          <w:marBottom w:val="60"/>
          <w:divBdr>
            <w:top w:val="none" w:sz="0" w:space="0" w:color="auto"/>
            <w:left w:val="none" w:sz="0" w:space="0" w:color="auto"/>
            <w:bottom w:val="none" w:sz="0" w:space="0" w:color="auto"/>
            <w:right w:val="none" w:sz="0" w:space="0" w:color="auto"/>
          </w:divBdr>
        </w:div>
      </w:divsChild>
    </w:div>
    <w:div w:id="994184964">
      <w:bodyDiv w:val="1"/>
      <w:marLeft w:val="0"/>
      <w:marRight w:val="0"/>
      <w:marTop w:val="0"/>
      <w:marBottom w:val="0"/>
      <w:divBdr>
        <w:top w:val="none" w:sz="0" w:space="0" w:color="auto"/>
        <w:left w:val="none" w:sz="0" w:space="0" w:color="auto"/>
        <w:bottom w:val="none" w:sz="0" w:space="0" w:color="auto"/>
        <w:right w:val="none" w:sz="0" w:space="0" w:color="auto"/>
      </w:divBdr>
    </w:div>
    <w:div w:id="994333378">
      <w:bodyDiv w:val="1"/>
      <w:marLeft w:val="0"/>
      <w:marRight w:val="0"/>
      <w:marTop w:val="0"/>
      <w:marBottom w:val="0"/>
      <w:divBdr>
        <w:top w:val="none" w:sz="0" w:space="0" w:color="auto"/>
        <w:left w:val="none" w:sz="0" w:space="0" w:color="auto"/>
        <w:bottom w:val="none" w:sz="0" w:space="0" w:color="auto"/>
        <w:right w:val="none" w:sz="0" w:space="0" w:color="auto"/>
      </w:divBdr>
    </w:div>
    <w:div w:id="996766270">
      <w:bodyDiv w:val="1"/>
      <w:marLeft w:val="0"/>
      <w:marRight w:val="0"/>
      <w:marTop w:val="0"/>
      <w:marBottom w:val="0"/>
      <w:divBdr>
        <w:top w:val="none" w:sz="0" w:space="0" w:color="auto"/>
        <w:left w:val="none" w:sz="0" w:space="0" w:color="auto"/>
        <w:bottom w:val="none" w:sz="0" w:space="0" w:color="auto"/>
        <w:right w:val="none" w:sz="0" w:space="0" w:color="auto"/>
      </w:divBdr>
    </w:div>
    <w:div w:id="997029704">
      <w:bodyDiv w:val="1"/>
      <w:marLeft w:val="0"/>
      <w:marRight w:val="0"/>
      <w:marTop w:val="0"/>
      <w:marBottom w:val="0"/>
      <w:divBdr>
        <w:top w:val="none" w:sz="0" w:space="0" w:color="auto"/>
        <w:left w:val="none" w:sz="0" w:space="0" w:color="auto"/>
        <w:bottom w:val="none" w:sz="0" w:space="0" w:color="auto"/>
        <w:right w:val="none" w:sz="0" w:space="0" w:color="auto"/>
      </w:divBdr>
    </w:div>
    <w:div w:id="997883242">
      <w:bodyDiv w:val="1"/>
      <w:marLeft w:val="0"/>
      <w:marRight w:val="0"/>
      <w:marTop w:val="0"/>
      <w:marBottom w:val="0"/>
      <w:divBdr>
        <w:top w:val="none" w:sz="0" w:space="0" w:color="auto"/>
        <w:left w:val="none" w:sz="0" w:space="0" w:color="auto"/>
        <w:bottom w:val="none" w:sz="0" w:space="0" w:color="auto"/>
        <w:right w:val="none" w:sz="0" w:space="0" w:color="auto"/>
      </w:divBdr>
    </w:div>
    <w:div w:id="998003406">
      <w:bodyDiv w:val="1"/>
      <w:marLeft w:val="0"/>
      <w:marRight w:val="0"/>
      <w:marTop w:val="0"/>
      <w:marBottom w:val="0"/>
      <w:divBdr>
        <w:top w:val="none" w:sz="0" w:space="0" w:color="auto"/>
        <w:left w:val="none" w:sz="0" w:space="0" w:color="auto"/>
        <w:bottom w:val="none" w:sz="0" w:space="0" w:color="auto"/>
        <w:right w:val="none" w:sz="0" w:space="0" w:color="auto"/>
      </w:divBdr>
    </w:div>
    <w:div w:id="998390287">
      <w:bodyDiv w:val="1"/>
      <w:marLeft w:val="0"/>
      <w:marRight w:val="0"/>
      <w:marTop w:val="0"/>
      <w:marBottom w:val="0"/>
      <w:divBdr>
        <w:top w:val="none" w:sz="0" w:space="0" w:color="auto"/>
        <w:left w:val="none" w:sz="0" w:space="0" w:color="auto"/>
        <w:bottom w:val="none" w:sz="0" w:space="0" w:color="auto"/>
        <w:right w:val="none" w:sz="0" w:space="0" w:color="auto"/>
      </w:divBdr>
    </w:div>
    <w:div w:id="998919717">
      <w:bodyDiv w:val="1"/>
      <w:marLeft w:val="0"/>
      <w:marRight w:val="0"/>
      <w:marTop w:val="0"/>
      <w:marBottom w:val="0"/>
      <w:divBdr>
        <w:top w:val="none" w:sz="0" w:space="0" w:color="auto"/>
        <w:left w:val="none" w:sz="0" w:space="0" w:color="auto"/>
        <w:bottom w:val="none" w:sz="0" w:space="0" w:color="auto"/>
        <w:right w:val="none" w:sz="0" w:space="0" w:color="auto"/>
      </w:divBdr>
    </w:div>
    <w:div w:id="999112666">
      <w:bodyDiv w:val="1"/>
      <w:marLeft w:val="0"/>
      <w:marRight w:val="0"/>
      <w:marTop w:val="0"/>
      <w:marBottom w:val="0"/>
      <w:divBdr>
        <w:top w:val="none" w:sz="0" w:space="0" w:color="auto"/>
        <w:left w:val="none" w:sz="0" w:space="0" w:color="auto"/>
        <w:bottom w:val="none" w:sz="0" w:space="0" w:color="auto"/>
        <w:right w:val="none" w:sz="0" w:space="0" w:color="auto"/>
      </w:divBdr>
    </w:div>
    <w:div w:id="1000038058">
      <w:bodyDiv w:val="1"/>
      <w:marLeft w:val="0"/>
      <w:marRight w:val="0"/>
      <w:marTop w:val="0"/>
      <w:marBottom w:val="0"/>
      <w:divBdr>
        <w:top w:val="none" w:sz="0" w:space="0" w:color="auto"/>
        <w:left w:val="none" w:sz="0" w:space="0" w:color="auto"/>
        <w:bottom w:val="none" w:sz="0" w:space="0" w:color="auto"/>
        <w:right w:val="none" w:sz="0" w:space="0" w:color="auto"/>
      </w:divBdr>
    </w:div>
    <w:div w:id="1000305760">
      <w:bodyDiv w:val="1"/>
      <w:marLeft w:val="0"/>
      <w:marRight w:val="0"/>
      <w:marTop w:val="0"/>
      <w:marBottom w:val="0"/>
      <w:divBdr>
        <w:top w:val="none" w:sz="0" w:space="0" w:color="auto"/>
        <w:left w:val="none" w:sz="0" w:space="0" w:color="auto"/>
        <w:bottom w:val="none" w:sz="0" w:space="0" w:color="auto"/>
        <w:right w:val="none" w:sz="0" w:space="0" w:color="auto"/>
      </w:divBdr>
    </w:div>
    <w:div w:id="1003044733">
      <w:bodyDiv w:val="1"/>
      <w:marLeft w:val="0"/>
      <w:marRight w:val="0"/>
      <w:marTop w:val="0"/>
      <w:marBottom w:val="0"/>
      <w:divBdr>
        <w:top w:val="none" w:sz="0" w:space="0" w:color="auto"/>
        <w:left w:val="none" w:sz="0" w:space="0" w:color="auto"/>
        <w:bottom w:val="none" w:sz="0" w:space="0" w:color="auto"/>
        <w:right w:val="none" w:sz="0" w:space="0" w:color="auto"/>
      </w:divBdr>
    </w:div>
    <w:div w:id="1003240178">
      <w:bodyDiv w:val="1"/>
      <w:marLeft w:val="0"/>
      <w:marRight w:val="0"/>
      <w:marTop w:val="0"/>
      <w:marBottom w:val="0"/>
      <w:divBdr>
        <w:top w:val="none" w:sz="0" w:space="0" w:color="auto"/>
        <w:left w:val="none" w:sz="0" w:space="0" w:color="auto"/>
        <w:bottom w:val="none" w:sz="0" w:space="0" w:color="auto"/>
        <w:right w:val="none" w:sz="0" w:space="0" w:color="auto"/>
      </w:divBdr>
    </w:div>
    <w:div w:id="1003361328">
      <w:bodyDiv w:val="1"/>
      <w:marLeft w:val="0"/>
      <w:marRight w:val="0"/>
      <w:marTop w:val="0"/>
      <w:marBottom w:val="0"/>
      <w:divBdr>
        <w:top w:val="none" w:sz="0" w:space="0" w:color="auto"/>
        <w:left w:val="none" w:sz="0" w:space="0" w:color="auto"/>
        <w:bottom w:val="none" w:sz="0" w:space="0" w:color="auto"/>
        <w:right w:val="none" w:sz="0" w:space="0" w:color="auto"/>
      </w:divBdr>
    </w:div>
    <w:div w:id="1004816363">
      <w:bodyDiv w:val="1"/>
      <w:marLeft w:val="0"/>
      <w:marRight w:val="0"/>
      <w:marTop w:val="0"/>
      <w:marBottom w:val="0"/>
      <w:divBdr>
        <w:top w:val="none" w:sz="0" w:space="0" w:color="auto"/>
        <w:left w:val="none" w:sz="0" w:space="0" w:color="auto"/>
        <w:bottom w:val="none" w:sz="0" w:space="0" w:color="auto"/>
        <w:right w:val="none" w:sz="0" w:space="0" w:color="auto"/>
      </w:divBdr>
    </w:div>
    <w:div w:id="1004934477">
      <w:bodyDiv w:val="1"/>
      <w:marLeft w:val="0"/>
      <w:marRight w:val="0"/>
      <w:marTop w:val="0"/>
      <w:marBottom w:val="0"/>
      <w:divBdr>
        <w:top w:val="none" w:sz="0" w:space="0" w:color="auto"/>
        <w:left w:val="none" w:sz="0" w:space="0" w:color="auto"/>
        <w:bottom w:val="none" w:sz="0" w:space="0" w:color="auto"/>
        <w:right w:val="none" w:sz="0" w:space="0" w:color="auto"/>
      </w:divBdr>
    </w:div>
    <w:div w:id="1005550702">
      <w:bodyDiv w:val="1"/>
      <w:marLeft w:val="0"/>
      <w:marRight w:val="0"/>
      <w:marTop w:val="0"/>
      <w:marBottom w:val="0"/>
      <w:divBdr>
        <w:top w:val="none" w:sz="0" w:space="0" w:color="auto"/>
        <w:left w:val="none" w:sz="0" w:space="0" w:color="auto"/>
        <w:bottom w:val="none" w:sz="0" w:space="0" w:color="auto"/>
        <w:right w:val="none" w:sz="0" w:space="0" w:color="auto"/>
      </w:divBdr>
    </w:div>
    <w:div w:id="1005785880">
      <w:bodyDiv w:val="1"/>
      <w:marLeft w:val="0"/>
      <w:marRight w:val="0"/>
      <w:marTop w:val="0"/>
      <w:marBottom w:val="0"/>
      <w:divBdr>
        <w:top w:val="none" w:sz="0" w:space="0" w:color="auto"/>
        <w:left w:val="none" w:sz="0" w:space="0" w:color="auto"/>
        <w:bottom w:val="none" w:sz="0" w:space="0" w:color="auto"/>
        <w:right w:val="none" w:sz="0" w:space="0" w:color="auto"/>
      </w:divBdr>
    </w:div>
    <w:div w:id="1006398394">
      <w:bodyDiv w:val="1"/>
      <w:marLeft w:val="0"/>
      <w:marRight w:val="0"/>
      <w:marTop w:val="0"/>
      <w:marBottom w:val="0"/>
      <w:divBdr>
        <w:top w:val="none" w:sz="0" w:space="0" w:color="auto"/>
        <w:left w:val="none" w:sz="0" w:space="0" w:color="auto"/>
        <w:bottom w:val="none" w:sz="0" w:space="0" w:color="auto"/>
        <w:right w:val="none" w:sz="0" w:space="0" w:color="auto"/>
      </w:divBdr>
    </w:div>
    <w:div w:id="1007172112">
      <w:bodyDiv w:val="1"/>
      <w:marLeft w:val="0"/>
      <w:marRight w:val="0"/>
      <w:marTop w:val="0"/>
      <w:marBottom w:val="0"/>
      <w:divBdr>
        <w:top w:val="none" w:sz="0" w:space="0" w:color="auto"/>
        <w:left w:val="none" w:sz="0" w:space="0" w:color="auto"/>
        <w:bottom w:val="none" w:sz="0" w:space="0" w:color="auto"/>
        <w:right w:val="none" w:sz="0" w:space="0" w:color="auto"/>
      </w:divBdr>
    </w:div>
    <w:div w:id="1008560029">
      <w:bodyDiv w:val="1"/>
      <w:marLeft w:val="0"/>
      <w:marRight w:val="0"/>
      <w:marTop w:val="0"/>
      <w:marBottom w:val="0"/>
      <w:divBdr>
        <w:top w:val="none" w:sz="0" w:space="0" w:color="auto"/>
        <w:left w:val="none" w:sz="0" w:space="0" w:color="auto"/>
        <w:bottom w:val="none" w:sz="0" w:space="0" w:color="auto"/>
        <w:right w:val="none" w:sz="0" w:space="0" w:color="auto"/>
      </w:divBdr>
    </w:div>
    <w:div w:id="1010176852">
      <w:bodyDiv w:val="1"/>
      <w:marLeft w:val="0"/>
      <w:marRight w:val="0"/>
      <w:marTop w:val="0"/>
      <w:marBottom w:val="0"/>
      <w:divBdr>
        <w:top w:val="none" w:sz="0" w:space="0" w:color="auto"/>
        <w:left w:val="none" w:sz="0" w:space="0" w:color="auto"/>
        <w:bottom w:val="none" w:sz="0" w:space="0" w:color="auto"/>
        <w:right w:val="none" w:sz="0" w:space="0" w:color="auto"/>
      </w:divBdr>
      <w:divsChild>
        <w:div w:id="784278375">
          <w:marLeft w:val="994"/>
          <w:marRight w:val="0"/>
          <w:marTop w:val="0"/>
          <w:marBottom w:val="120"/>
          <w:divBdr>
            <w:top w:val="none" w:sz="0" w:space="0" w:color="auto"/>
            <w:left w:val="none" w:sz="0" w:space="0" w:color="auto"/>
            <w:bottom w:val="none" w:sz="0" w:space="0" w:color="auto"/>
            <w:right w:val="none" w:sz="0" w:space="0" w:color="auto"/>
          </w:divBdr>
        </w:div>
        <w:div w:id="1753309723">
          <w:marLeft w:val="994"/>
          <w:marRight w:val="0"/>
          <w:marTop w:val="0"/>
          <w:marBottom w:val="120"/>
          <w:divBdr>
            <w:top w:val="none" w:sz="0" w:space="0" w:color="auto"/>
            <w:left w:val="none" w:sz="0" w:space="0" w:color="auto"/>
            <w:bottom w:val="none" w:sz="0" w:space="0" w:color="auto"/>
            <w:right w:val="none" w:sz="0" w:space="0" w:color="auto"/>
          </w:divBdr>
        </w:div>
      </w:divsChild>
    </w:div>
    <w:div w:id="1011105395">
      <w:bodyDiv w:val="1"/>
      <w:marLeft w:val="0"/>
      <w:marRight w:val="0"/>
      <w:marTop w:val="0"/>
      <w:marBottom w:val="0"/>
      <w:divBdr>
        <w:top w:val="none" w:sz="0" w:space="0" w:color="auto"/>
        <w:left w:val="none" w:sz="0" w:space="0" w:color="auto"/>
        <w:bottom w:val="none" w:sz="0" w:space="0" w:color="auto"/>
        <w:right w:val="none" w:sz="0" w:space="0" w:color="auto"/>
      </w:divBdr>
    </w:div>
    <w:div w:id="1011374408">
      <w:bodyDiv w:val="1"/>
      <w:marLeft w:val="0"/>
      <w:marRight w:val="0"/>
      <w:marTop w:val="0"/>
      <w:marBottom w:val="0"/>
      <w:divBdr>
        <w:top w:val="none" w:sz="0" w:space="0" w:color="auto"/>
        <w:left w:val="none" w:sz="0" w:space="0" w:color="auto"/>
        <w:bottom w:val="none" w:sz="0" w:space="0" w:color="auto"/>
        <w:right w:val="none" w:sz="0" w:space="0" w:color="auto"/>
      </w:divBdr>
    </w:div>
    <w:div w:id="1011685748">
      <w:bodyDiv w:val="1"/>
      <w:marLeft w:val="0"/>
      <w:marRight w:val="0"/>
      <w:marTop w:val="0"/>
      <w:marBottom w:val="0"/>
      <w:divBdr>
        <w:top w:val="none" w:sz="0" w:space="0" w:color="auto"/>
        <w:left w:val="none" w:sz="0" w:space="0" w:color="auto"/>
        <w:bottom w:val="none" w:sz="0" w:space="0" w:color="auto"/>
        <w:right w:val="none" w:sz="0" w:space="0" w:color="auto"/>
      </w:divBdr>
    </w:div>
    <w:div w:id="1011950589">
      <w:bodyDiv w:val="1"/>
      <w:marLeft w:val="0"/>
      <w:marRight w:val="0"/>
      <w:marTop w:val="0"/>
      <w:marBottom w:val="0"/>
      <w:divBdr>
        <w:top w:val="none" w:sz="0" w:space="0" w:color="auto"/>
        <w:left w:val="none" w:sz="0" w:space="0" w:color="auto"/>
        <w:bottom w:val="none" w:sz="0" w:space="0" w:color="auto"/>
        <w:right w:val="none" w:sz="0" w:space="0" w:color="auto"/>
      </w:divBdr>
    </w:div>
    <w:div w:id="1012682897">
      <w:bodyDiv w:val="1"/>
      <w:marLeft w:val="0"/>
      <w:marRight w:val="0"/>
      <w:marTop w:val="0"/>
      <w:marBottom w:val="0"/>
      <w:divBdr>
        <w:top w:val="none" w:sz="0" w:space="0" w:color="auto"/>
        <w:left w:val="none" w:sz="0" w:space="0" w:color="auto"/>
        <w:bottom w:val="none" w:sz="0" w:space="0" w:color="auto"/>
        <w:right w:val="none" w:sz="0" w:space="0" w:color="auto"/>
      </w:divBdr>
    </w:div>
    <w:div w:id="1012683735">
      <w:bodyDiv w:val="1"/>
      <w:marLeft w:val="0"/>
      <w:marRight w:val="0"/>
      <w:marTop w:val="0"/>
      <w:marBottom w:val="0"/>
      <w:divBdr>
        <w:top w:val="none" w:sz="0" w:space="0" w:color="auto"/>
        <w:left w:val="none" w:sz="0" w:space="0" w:color="auto"/>
        <w:bottom w:val="none" w:sz="0" w:space="0" w:color="auto"/>
        <w:right w:val="none" w:sz="0" w:space="0" w:color="auto"/>
      </w:divBdr>
    </w:div>
    <w:div w:id="1013343092">
      <w:bodyDiv w:val="1"/>
      <w:marLeft w:val="0"/>
      <w:marRight w:val="0"/>
      <w:marTop w:val="0"/>
      <w:marBottom w:val="0"/>
      <w:divBdr>
        <w:top w:val="none" w:sz="0" w:space="0" w:color="auto"/>
        <w:left w:val="none" w:sz="0" w:space="0" w:color="auto"/>
        <w:bottom w:val="none" w:sz="0" w:space="0" w:color="auto"/>
        <w:right w:val="none" w:sz="0" w:space="0" w:color="auto"/>
      </w:divBdr>
    </w:div>
    <w:div w:id="1013453681">
      <w:bodyDiv w:val="1"/>
      <w:marLeft w:val="0"/>
      <w:marRight w:val="0"/>
      <w:marTop w:val="0"/>
      <w:marBottom w:val="0"/>
      <w:divBdr>
        <w:top w:val="none" w:sz="0" w:space="0" w:color="auto"/>
        <w:left w:val="none" w:sz="0" w:space="0" w:color="auto"/>
        <w:bottom w:val="none" w:sz="0" w:space="0" w:color="auto"/>
        <w:right w:val="none" w:sz="0" w:space="0" w:color="auto"/>
      </w:divBdr>
    </w:div>
    <w:div w:id="1013457586">
      <w:bodyDiv w:val="1"/>
      <w:marLeft w:val="0"/>
      <w:marRight w:val="0"/>
      <w:marTop w:val="0"/>
      <w:marBottom w:val="0"/>
      <w:divBdr>
        <w:top w:val="none" w:sz="0" w:space="0" w:color="auto"/>
        <w:left w:val="none" w:sz="0" w:space="0" w:color="auto"/>
        <w:bottom w:val="none" w:sz="0" w:space="0" w:color="auto"/>
        <w:right w:val="none" w:sz="0" w:space="0" w:color="auto"/>
      </w:divBdr>
    </w:div>
    <w:div w:id="1013844521">
      <w:bodyDiv w:val="1"/>
      <w:marLeft w:val="0"/>
      <w:marRight w:val="0"/>
      <w:marTop w:val="0"/>
      <w:marBottom w:val="0"/>
      <w:divBdr>
        <w:top w:val="none" w:sz="0" w:space="0" w:color="auto"/>
        <w:left w:val="none" w:sz="0" w:space="0" w:color="auto"/>
        <w:bottom w:val="none" w:sz="0" w:space="0" w:color="auto"/>
        <w:right w:val="none" w:sz="0" w:space="0" w:color="auto"/>
      </w:divBdr>
    </w:div>
    <w:div w:id="1014578167">
      <w:bodyDiv w:val="1"/>
      <w:marLeft w:val="0"/>
      <w:marRight w:val="0"/>
      <w:marTop w:val="0"/>
      <w:marBottom w:val="0"/>
      <w:divBdr>
        <w:top w:val="none" w:sz="0" w:space="0" w:color="auto"/>
        <w:left w:val="none" w:sz="0" w:space="0" w:color="auto"/>
        <w:bottom w:val="none" w:sz="0" w:space="0" w:color="auto"/>
        <w:right w:val="none" w:sz="0" w:space="0" w:color="auto"/>
      </w:divBdr>
    </w:div>
    <w:div w:id="1015689431">
      <w:bodyDiv w:val="1"/>
      <w:marLeft w:val="0"/>
      <w:marRight w:val="0"/>
      <w:marTop w:val="0"/>
      <w:marBottom w:val="0"/>
      <w:divBdr>
        <w:top w:val="none" w:sz="0" w:space="0" w:color="auto"/>
        <w:left w:val="none" w:sz="0" w:space="0" w:color="auto"/>
        <w:bottom w:val="none" w:sz="0" w:space="0" w:color="auto"/>
        <w:right w:val="none" w:sz="0" w:space="0" w:color="auto"/>
      </w:divBdr>
    </w:div>
    <w:div w:id="1016885446">
      <w:bodyDiv w:val="1"/>
      <w:marLeft w:val="0"/>
      <w:marRight w:val="0"/>
      <w:marTop w:val="0"/>
      <w:marBottom w:val="0"/>
      <w:divBdr>
        <w:top w:val="none" w:sz="0" w:space="0" w:color="auto"/>
        <w:left w:val="none" w:sz="0" w:space="0" w:color="auto"/>
        <w:bottom w:val="none" w:sz="0" w:space="0" w:color="auto"/>
        <w:right w:val="none" w:sz="0" w:space="0" w:color="auto"/>
      </w:divBdr>
    </w:div>
    <w:div w:id="1017077475">
      <w:bodyDiv w:val="1"/>
      <w:marLeft w:val="0"/>
      <w:marRight w:val="0"/>
      <w:marTop w:val="0"/>
      <w:marBottom w:val="0"/>
      <w:divBdr>
        <w:top w:val="none" w:sz="0" w:space="0" w:color="auto"/>
        <w:left w:val="none" w:sz="0" w:space="0" w:color="auto"/>
        <w:bottom w:val="none" w:sz="0" w:space="0" w:color="auto"/>
        <w:right w:val="none" w:sz="0" w:space="0" w:color="auto"/>
      </w:divBdr>
    </w:div>
    <w:div w:id="1017581985">
      <w:bodyDiv w:val="1"/>
      <w:marLeft w:val="0"/>
      <w:marRight w:val="0"/>
      <w:marTop w:val="0"/>
      <w:marBottom w:val="0"/>
      <w:divBdr>
        <w:top w:val="none" w:sz="0" w:space="0" w:color="auto"/>
        <w:left w:val="none" w:sz="0" w:space="0" w:color="auto"/>
        <w:bottom w:val="none" w:sz="0" w:space="0" w:color="auto"/>
        <w:right w:val="none" w:sz="0" w:space="0" w:color="auto"/>
      </w:divBdr>
    </w:div>
    <w:div w:id="1018392225">
      <w:bodyDiv w:val="1"/>
      <w:marLeft w:val="0"/>
      <w:marRight w:val="0"/>
      <w:marTop w:val="0"/>
      <w:marBottom w:val="0"/>
      <w:divBdr>
        <w:top w:val="none" w:sz="0" w:space="0" w:color="auto"/>
        <w:left w:val="none" w:sz="0" w:space="0" w:color="auto"/>
        <w:bottom w:val="none" w:sz="0" w:space="0" w:color="auto"/>
        <w:right w:val="none" w:sz="0" w:space="0" w:color="auto"/>
      </w:divBdr>
    </w:div>
    <w:div w:id="1019894384">
      <w:bodyDiv w:val="1"/>
      <w:marLeft w:val="0"/>
      <w:marRight w:val="0"/>
      <w:marTop w:val="0"/>
      <w:marBottom w:val="0"/>
      <w:divBdr>
        <w:top w:val="none" w:sz="0" w:space="0" w:color="auto"/>
        <w:left w:val="none" w:sz="0" w:space="0" w:color="auto"/>
        <w:bottom w:val="none" w:sz="0" w:space="0" w:color="auto"/>
        <w:right w:val="none" w:sz="0" w:space="0" w:color="auto"/>
      </w:divBdr>
    </w:div>
    <w:div w:id="1020352209">
      <w:bodyDiv w:val="1"/>
      <w:marLeft w:val="0"/>
      <w:marRight w:val="0"/>
      <w:marTop w:val="0"/>
      <w:marBottom w:val="0"/>
      <w:divBdr>
        <w:top w:val="none" w:sz="0" w:space="0" w:color="auto"/>
        <w:left w:val="none" w:sz="0" w:space="0" w:color="auto"/>
        <w:bottom w:val="none" w:sz="0" w:space="0" w:color="auto"/>
        <w:right w:val="none" w:sz="0" w:space="0" w:color="auto"/>
      </w:divBdr>
    </w:div>
    <w:div w:id="1020399151">
      <w:bodyDiv w:val="1"/>
      <w:marLeft w:val="0"/>
      <w:marRight w:val="0"/>
      <w:marTop w:val="0"/>
      <w:marBottom w:val="0"/>
      <w:divBdr>
        <w:top w:val="none" w:sz="0" w:space="0" w:color="auto"/>
        <w:left w:val="none" w:sz="0" w:space="0" w:color="auto"/>
        <w:bottom w:val="none" w:sz="0" w:space="0" w:color="auto"/>
        <w:right w:val="none" w:sz="0" w:space="0" w:color="auto"/>
      </w:divBdr>
    </w:div>
    <w:div w:id="1020862441">
      <w:bodyDiv w:val="1"/>
      <w:marLeft w:val="0"/>
      <w:marRight w:val="0"/>
      <w:marTop w:val="0"/>
      <w:marBottom w:val="0"/>
      <w:divBdr>
        <w:top w:val="none" w:sz="0" w:space="0" w:color="auto"/>
        <w:left w:val="none" w:sz="0" w:space="0" w:color="auto"/>
        <w:bottom w:val="none" w:sz="0" w:space="0" w:color="auto"/>
        <w:right w:val="none" w:sz="0" w:space="0" w:color="auto"/>
      </w:divBdr>
    </w:div>
    <w:div w:id="1021316446">
      <w:bodyDiv w:val="1"/>
      <w:marLeft w:val="0"/>
      <w:marRight w:val="0"/>
      <w:marTop w:val="0"/>
      <w:marBottom w:val="0"/>
      <w:divBdr>
        <w:top w:val="none" w:sz="0" w:space="0" w:color="auto"/>
        <w:left w:val="none" w:sz="0" w:space="0" w:color="auto"/>
        <w:bottom w:val="none" w:sz="0" w:space="0" w:color="auto"/>
        <w:right w:val="none" w:sz="0" w:space="0" w:color="auto"/>
      </w:divBdr>
    </w:div>
    <w:div w:id="1021668268">
      <w:bodyDiv w:val="1"/>
      <w:marLeft w:val="0"/>
      <w:marRight w:val="0"/>
      <w:marTop w:val="0"/>
      <w:marBottom w:val="0"/>
      <w:divBdr>
        <w:top w:val="none" w:sz="0" w:space="0" w:color="auto"/>
        <w:left w:val="none" w:sz="0" w:space="0" w:color="auto"/>
        <w:bottom w:val="none" w:sz="0" w:space="0" w:color="auto"/>
        <w:right w:val="none" w:sz="0" w:space="0" w:color="auto"/>
      </w:divBdr>
    </w:div>
    <w:div w:id="1022050656">
      <w:bodyDiv w:val="1"/>
      <w:marLeft w:val="0"/>
      <w:marRight w:val="0"/>
      <w:marTop w:val="0"/>
      <w:marBottom w:val="0"/>
      <w:divBdr>
        <w:top w:val="none" w:sz="0" w:space="0" w:color="auto"/>
        <w:left w:val="none" w:sz="0" w:space="0" w:color="auto"/>
        <w:bottom w:val="none" w:sz="0" w:space="0" w:color="auto"/>
        <w:right w:val="none" w:sz="0" w:space="0" w:color="auto"/>
      </w:divBdr>
    </w:div>
    <w:div w:id="1023046314">
      <w:bodyDiv w:val="1"/>
      <w:marLeft w:val="0"/>
      <w:marRight w:val="0"/>
      <w:marTop w:val="0"/>
      <w:marBottom w:val="0"/>
      <w:divBdr>
        <w:top w:val="none" w:sz="0" w:space="0" w:color="auto"/>
        <w:left w:val="none" w:sz="0" w:space="0" w:color="auto"/>
        <w:bottom w:val="none" w:sz="0" w:space="0" w:color="auto"/>
        <w:right w:val="none" w:sz="0" w:space="0" w:color="auto"/>
      </w:divBdr>
    </w:div>
    <w:div w:id="1023629170">
      <w:bodyDiv w:val="1"/>
      <w:marLeft w:val="0"/>
      <w:marRight w:val="0"/>
      <w:marTop w:val="0"/>
      <w:marBottom w:val="0"/>
      <w:divBdr>
        <w:top w:val="none" w:sz="0" w:space="0" w:color="auto"/>
        <w:left w:val="none" w:sz="0" w:space="0" w:color="auto"/>
        <w:bottom w:val="none" w:sz="0" w:space="0" w:color="auto"/>
        <w:right w:val="none" w:sz="0" w:space="0" w:color="auto"/>
      </w:divBdr>
    </w:div>
    <w:div w:id="1024213845">
      <w:bodyDiv w:val="1"/>
      <w:marLeft w:val="0"/>
      <w:marRight w:val="0"/>
      <w:marTop w:val="0"/>
      <w:marBottom w:val="0"/>
      <w:divBdr>
        <w:top w:val="none" w:sz="0" w:space="0" w:color="auto"/>
        <w:left w:val="none" w:sz="0" w:space="0" w:color="auto"/>
        <w:bottom w:val="none" w:sz="0" w:space="0" w:color="auto"/>
        <w:right w:val="none" w:sz="0" w:space="0" w:color="auto"/>
      </w:divBdr>
    </w:div>
    <w:div w:id="1024865355">
      <w:bodyDiv w:val="1"/>
      <w:marLeft w:val="0"/>
      <w:marRight w:val="0"/>
      <w:marTop w:val="0"/>
      <w:marBottom w:val="0"/>
      <w:divBdr>
        <w:top w:val="none" w:sz="0" w:space="0" w:color="auto"/>
        <w:left w:val="none" w:sz="0" w:space="0" w:color="auto"/>
        <w:bottom w:val="none" w:sz="0" w:space="0" w:color="auto"/>
        <w:right w:val="none" w:sz="0" w:space="0" w:color="auto"/>
      </w:divBdr>
    </w:div>
    <w:div w:id="1025592704">
      <w:bodyDiv w:val="1"/>
      <w:marLeft w:val="0"/>
      <w:marRight w:val="0"/>
      <w:marTop w:val="0"/>
      <w:marBottom w:val="0"/>
      <w:divBdr>
        <w:top w:val="none" w:sz="0" w:space="0" w:color="auto"/>
        <w:left w:val="none" w:sz="0" w:space="0" w:color="auto"/>
        <w:bottom w:val="none" w:sz="0" w:space="0" w:color="auto"/>
        <w:right w:val="none" w:sz="0" w:space="0" w:color="auto"/>
      </w:divBdr>
    </w:div>
    <w:div w:id="1026712526">
      <w:bodyDiv w:val="1"/>
      <w:marLeft w:val="0"/>
      <w:marRight w:val="0"/>
      <w:marTop w:val="0"/>
      <w:marBottom w:val="0"/>
      <w:divBdr>
        <w:top w:val="none" w:sz="0" w:space="0" w:color="auto"/>
        <w:left w:val="none" w:sz="0" w:space="0" w:color="auto"/>
        <w:bottom w:val="none" w:sz="0" w:space="0" w:color="auto"/>
        <w:right w:val="none" w:sz="0" w:space="0" w:color="auto"/>
      </w:divBdr>
      <w:divsChild>
        <w:div w:id="590890938">
          <w:marLeft w:val="274"/>
          <w:marRight w:val="0"/>
          <w:marTop w:val="0"/>
          <w:marBottom w:val="0"/>
          <w:divBdr>
            <w:top w:val="none" w:sz="0" w:space="0" w:color="auto"/>
            <w:left w:val="none" w:sz="0" w:space="0" w:color="auto"/>
            <w:bottom w:val="none" w:sz="0" w:space="0" w:color="auto"/>
            <w:right w:val="none" w:sz="0" w:space="0" w:color="auto"/>
          </w:divBdr>
        </w:div>
      </w:divsChild>
    </w:div>
    <w:div w:id="1028414513">
      <w:bodyDiv w:val="1"/>
      <w:marLeft w:val="0"/>
      <w:marRight w:val="0"/>
      <w:marTop w:val="0"/>
      <w:marBottom w:val="0"/>
      <w:divBdr>
        <w:top w:val="none" w:sz="0" w:space="0" w:color="auto"/>
        <w:left w:val="none" w:sz="0" w:space="0" w:color="auto"/>
        <w:bottom w:val="none" w:sz="0" w:space="0" w:color="auto"/>
        <w:right w:val="none" w:sz="0" w:space="0" w:color="auto"/>
      </w:divBdr>
    </w:div>
    <w:div w:id="1028917545">
      <w:bodyDiv w:val="1"/>
      <w:marLeft w:val="0"/>
      <w:marRight w:val="0"/>
      <w:marTop w:val="0"/>
      <w:marBottom w:val="0"/>
      <w:divBdr>
        <w:top w:val="none" w:sz="0" w:space="0" w:color="auto"/>
        <w:left w:val="none" w:sz="0" w:space="0" w:color="auto"/>
        <w:bottom w:val="none" w:sz="0" w:space="0" w:color="auto"/>
        <w:right w:val="none" w:sz="0" w:space="0" w:color="auto"/>
      </w:divBdr>
    </w:div>
    <w:div w:id="1028991480">
      <w:bodyDiv w:val="1"/>
      <w:marLeft w:val="0"/>
      <w:marRight w:val="0"/>
      <w:marTop w:val="0"/>
      <w:marBottom w:val="0"/>
      <w:divBdr>
        <w:top w:val="none" w:sz="0" w:space="0" w:color="auto"/>
        <w:left w:val="none" w:sz="0" w:space="0" w:color="auto"/>
        <w:bottom w:val="none" w:sz="0" w:space="0" w:color="auto"/>
        <w:right w:val="none" w:sz="0" w:space="0" w:color="auto"/>
      </w:divBdr>
    </w:div>
    <w:div w:id="1029259264">
      <w:bodyDiv w:val="1"/>
      <w:marLeft w:val="0"/>
      <w:marRight w:val="0"/>
      <w:marTop w:val="0"/>
      <w:marBottom w:val="0"/>
      <w:divBdr>
        <w:top w:val="none" w:sz="0" w:space="0" w:color="auto"/>
        <w:left w:val="none" w:sz="0" w:space="0" w:color="auto"/>
        <w:bottom w:val="none" w:sz="0" w:space="0" w:color="auto"/>
        <w:right w:val="none" w:sz="0" w:space="0" w:color="auto"/>
      </w:divBdr>
    </w:div>
    <w:div w:id="1029260493">
      <w:bodyDiv w:val="1"/>
      <w:marLeft w:val="0"/>
      <w:marRight w:val="0"/>
      <w:marTop w:val="0"/>
      <w:marBottom w:val="0"/>
      <w:divBdr>
        <w:top w:val="none" w:sz="0" w:space="0" w:color="auto"/>
        <w:left w:val="none" w:sz="0" w:space="0" w:color="auto"/>
        <w:bottom w:val="none" w:sz="0" w:space="0" w:color="auto"/>
        <w:right w:val="none" w:sz="0" w:space="0" w:color="auto"/>
      </w:divBdr>
    </w:div>
    <w:div w:id="1029718827">
      <w:bodyDiv w:val="1"/>
      <w:marLeft w:val="0"/>
      <w:marRight w:val="0"/>
      <w:marTop w:val="0"/>
      <w:marBottom w:val="0"/>
      <w:divBdr>
        <w:top w:val="none" w:sz="0" w:space="0" w:color="auto"/>
        <w:left w:val="none" w:sz="0" w:space="0" w:color="auto"/>
        <w:bottom w:val="none" w:sz="0" w:space="0" w:color="auto"/>
        <w:right w:val="none" w:sz="0" w:space="0" w:color="auto"/>
      </w:divBdr>
    </w:div>
    <w:div w:id="1031341176">
      <w:bodyDiv w:val="1"/>
      <w:marLeft w:val="0"/>
      <w:marRight w:val="0"/>
      <w:marTop w:val="0"/>
      <w:marBottom w:val="0"/>
      <w:divBdr>
        <w:top w:val="none" w:sz="0" w:space="0" w:color="auto"/>
        <w:left w:val="none" w:sz="0" w:space="0" w:color="auto"/>
        <w:bottom w:val="none" w:sz="0" w:space="0" w:color="auto"/>
        <w:right w:val="none" w:sz="0" w:space="0" w:color="auto"/>
      </w:divBdr>
    </w:div>
    <w:div w:id="1031952972">
      <w:bodyDiv w:val="1"/>
      <w:marLeft w:val="0"/>
      <w:marRight w:val="0"/>
      <w:marTop w:val="0"/>
      <w:marBottom w:val="0"/>
      <w:divBdr>
        <w:top w:val="none" w:sz="0" w:space="0" w:color="auto"/>
        <w:left w:val="none" w:sz="0" w:space="0" w:color="auto"/>
        <w:bottom w:val="none" w:sz="0" w:space="0" w:color="auto"/>
        <w:right w:val="none" w:sz="0" w:space="0" w:color="auto"/>
      </w:divBdr>
    </w:div>
    <w:div w:id="1034236838">
      <w:bodyDiv w:val="1"/>
      <w:marLeft w:val="0"/>
      <w:marRight w:val="0"/>
      <w:marTop w:val="0"/>
      <w:marBottom w:val="0"/>
      <w:divBdr>
        <w:top w:val="none" w:sz="0" w:space="0" w:color="auto"/>
        <w:left w:val="none" w:sz="0" w:space="0" w:color="auto"/>
        <w:bottom w:val="none" w:sz="0" w:space="0" w:color="auto"/>
        <w:right w:val="none" w:sz="0" w:space="0" w:color="auto"/>
      </w:divBdr>
    </w:div>
    <w:div w:id="1034382543">
      <w:bodyDiv w:val="1"/>
      <w:marLeft w:val="0"/>
      <w:marRight w:val="0"/>
      <w:marTop w:val="0"/>
      <w:marBottom w:val="0"/>
      <w:divBdr>
        <w:top w:val="none" w:sz="0" w:space="0" w:color="auto"/>
        <w:left w:val="none" w:sz="0" w:space="0" w:color="auto"/>
        <w:bottom w:val="none" w:sz="0" w:space="0" w:color="auto"/>
        <w:right w:val="none" w:sz="0" w:space="0" w:color="auto"/>
      </w:divBdr>
    </w:div>
    <w:div w:id="1035155830">
      <w:bodyDiv w:val="1"/>
      <w:marLeft w:val="0"/>
      <w:marRight w:val="0"/>
      <w:marTop w:val="0"/>
      <w:marBottom w:val="0"/>
      <w:divBdr>
        <w:top w:val="none" w:sz="0" w:space="0" w:color="auto"/>
        <w:left w:val="none" w:sz="0" w:space="0" w:color="auto"/>
        <w:bottom w:val="none" w:sz="0" w:space="0" w:color="auto"/>
        <w:right w:val="none" w:sz="0" w:space="0" w:color="auto"/>
      </w:divBdr>
    </w:div>
    <w:div w:id="1035348789">
      <w:bodyDiv w:val="1"/>
      <w:marLeft w:val="0"/>
      <w:marRight w:val="0"/>
      <w:marTop w:val="0"/>
      <w:marBottom w:val="0"/>
      <w:divBdr>
        <w:top w:val="none" w:sz="0" w:space="0" w:color="auto"/>
        <w:left w:val="none" w:sz="0" w:space="0" w:color="auto"/>
        <w:bottom w:val="none" w:sz="0" w:space="0" w:color="auto"/>
        <w:right w:val="none" w:sz="0" w:space="0" w:color="auto"/>
      </w:divBdr>
    </w:div>
    <w:div w:id="1035885690">
      <w:bodyDiv w:val="1"/>
      <w:marLeft w:val="0"/>
      <w:marRight w:val="0"/>
      <w:marTop w:val="0"/>
      <w:marBottom w:val="0"/>
      <w:divBdr>
        <w:top w:val="none" w:sz="0" w:space="0" w:color="auto"/>
        <w:left w:val="none" w:sz="0" w:space="0" w:color="auto"/>
        <w:bottom w:val="none" w:sz="0" w:space="0" w:color="auto"/>
        <w:right w:val="none" w:sz="0" w:space="0" w:color="auto"/>
      </w:divBdr>
    </w:div>
    <w:div w:id="1036194368">
      <w:bodyDiv w:val="1"/>
      <w:marLeft w:val="0"/>
      <w:marRight w:val="0"/>
      <w:marTop w:val="0"/>
      <w:marBottom w:val="0"/>
      <w:divBdr>
        <w:top w:val="none" w:sz="0" w:space="0" w:color="auto"/>
        <w:left w:val="none" w:sz="0" w:space="0" w:color="auto"/>
        <w:bottom w:val="none" w:sz="0" w:space="0" w:color="auto"/>
        <w:right w:val="none" w:sz="0" w:space="0" w:color="auto"/>
      </w:divBdr>
    </w:div>
    <w:div w:id="1036271441">
      <w:bodyDiv w:val="1"/>
      <w:marLeft w:val="0"/>
      <w:marRight w:val="0"/>
      <w:marTop w:val="0"/>
      <w:marBottom w:val="0"/>
      <w:divBdr>
        <w:top w:val="none" w:sz="0" w:space="0" w:color="auto"/>
        <w:left w:val="none" w:sz="0" w:space="0" w:color="auto"/>
        <w:bottom w:val="none" w:sz="0" w:space="0" w:color="auto"/>
        <w:right w:val="none" w:sz="0" w:space="0" w:color="auto"/>
      </w:divBdr>
    </w:div>
    <w:div w:id="1036732111">
      <w:bodyDiv w:val="1"/>
      <w:marLeft w:val="0"/>
      <w:marRight w:val="0"/>
      <w:marTop w:val="0"/>
      <w:marBottom w:val="0"/>
      <w:divBdr>
        <w:top w:val="none" w:sz="0" w:space="0" w:color="auto"/>
        <w:left w:val="none" w:sz="0" w:space="0" w:color="auto"/>
        <w:bottom w:val="none" w:sz="0" w:space="0" w:color="auto"/>
        <w:right w:val="none" w:sz="0" w:space="0" w:color="auto"/>
      </w:divBdr>
    </w:div>
    <w:div w:id="1038508123">
      <w:bodyDiv w:val="1"/>
      <w:marLeft w:val="0"/>
      <w:marRight w:val="0"/>
      <w:marTop w:val="0"/>
      <w:marBottom w:val="0"/>
      <w:divBdr>
        <w:top w:val="none" w:sz="0" w:space="0" w:color="auto"/>
        <w:left w:val="none" w:sz="0" w:space="0" w:color="auto"/>
        <w:bottom w:val="none" w:sz="0" w:space="0" w:color="auto"/>
        <w:right w:val="none" w:sz="0" w:space="0" w:color="auto"/>
      </w:divBdr>
    </w:div>
    <w:div w:id="1038626390">
      <w:bodyDiv w:val="1"/>
      <w:marLeft w:val="0"/>
      <w:marRight w:val="0"/>
      <w:marTop w:val="0"/>
      <w:marBottom w:val="0"/>
      <w:divBdr>
        <w:top w:val="none" w:sz="0" w:space="0" w:color="auto"/>
        <w:left w:val="none" w:sz="0" w:space="0" w:color="auto"/>
        <w:bottom w:val="none" w:sz="0" w:space="0" w:color="auto"/>
        <w:right w:val="none" w:sz="0" w:space="0" w:color="auto"/>
      </w:divBdr>
    </w:div>
    <w:div w:id="1038629058">
      <w:bodyDiv w:val="1"/>
      <w:marLeft w:val="0"/>
      <w:marRight w:val="0"/>
      <w:marTop w:val="0"/>
      <w:marBottom w:val="0"/>
      <w:divBdr>
        <w:top w:val="none" w:sz="0" w:space="0" w:color="auto"/>
        <w:left w:val="none" w:sz="0" w:space="0" w:color="auto"/>
        <w:bottom w:val="none" w:sz="0" w:space="0" w:color="auto"/>
        <w:right w:val="none" w:sz="0" w:space="0" w:color="auto"/>
      </w:divBdr>
    </w:div>
    <w:div w:id="1039433349">
      <w:bodyDiv w:val="1"/>
      <w:marLeft w:val="0"/>
      <w:marRight w:val="0"/>
      <w:marTop w:val="0"/>
      <w:marBottom w:val="0"/>
      <w:divBdr>
        <w:top w:val="none" w:sz="0" w:space="0" w:color="auto"/>
        <w:left w:val="none" w:sz="0" w:space="0" w:color="auto"/>
        <w:bottom w:val="none" w:sz="0" w:space="0" w:color="auto"/>
        <w:right w:val="none" w:sz="0" w:space="0" w:color="auto"/>
      </w:divBdr>
    </w:div>
    <w:div w:id="1040477325">
      <w:bodyDiv w:val="1"/>
      <w:marLeft w:val="0"/>
      <w:marRight w:val="0"/>
      <w:marTop w:val="0"/>
      <w:marBottom w:val="0"/>
      <w:divBdr>
        <w:top w:val="none" w:sz="0" w:space="0" w:color="auto"/>
        <w:left w:val="none" w:sz="0" w:space="0" w:color="auto"/>
        <w:bottom w:val="none" w:sz="0" w:space="0" w:color="auto"/>
        <w:right w:val="none" w:sz="0" w:space="0" w:color="auto"/>
      </w:divBdr>
    </w:div>
    <w:div w:id="1041051398">
      <w:bodyDiv w:val="1"/>
      <w:marLeft w:val="0"/>
      <w:marRight w:val="0"/>
      <w:marTop w:val="0"/>
      <w:marBottom w:val="0"/>
      <w:divBdr>
        <w:top w:val="none" w:sz="0" w:space="0" w:color="auto"/>
        <w:left w:val="none" w:sz="0" w:space="0" w:color="auto"/>
        <w:bottom w:val="none" w:sz="0" w:space="0" w:color="auto"/>
        <w:right w:val="none" w:sz="0" w:space="0" w:color="auto"/>
      </w:divBdr>
    </w:div>
    <w:div w:id="1042360769">
      <w:bodyDiv w:val="1"/>
      <w:marLeft w:val="0"/>
      <w:marRight w:val="0"/>
      <w:marTop w:val="0"/>
      <w:marBottom w:val="0"/>
      <w:divBdr>
        <w:top w:val="none" w:sz="0" w:space="0" w:color="auto"/>
        <w:left w:val="none" w:sz="0" w:space="0" w:color="auto"/>
        <w:bottom w:val="none" w:sz="0" w:space="0" w:color="auto"/>
        <w:right w:val="none" w:sz="0" w:space="0" w:color="auto"/>
      </w:divBdr>
    </w:div>
    <w:div w:id="1042554041">
      <w:bodyDiv w:val="1"/>
      <w:marLeft w:val="0"/>
      <w:marRight w:val="0"/>
      <w:marTop w:val="0"/>
      <w:marBottom w:val="0"/>
      <w:divBdr>
        <w:top w:val="none" w:sz="0" w:space="0" w:color="auto"/>
        <w:left w:val="none" w:sz="0" w:space="0" w:color="auto"/>
        <w:bottom w:val="none" w:sz="0" w:space="0" w:color="auto"/>
        <w:right w:val="none" w:sz="0" w:space="0" w:color="auto"/>
      </w:divBdr>
    </w:div>
    <w:div w:id="1044137893">
      <w:bodyDiv w:val="1"/>
      <w:marLeft w:val="0"/>
      <w:marRight w:val="0"/>
      <w:marTop w:val="0"/>
      <w:marBottom w:val="0"/>
      <w:divBdr>
        <w:top w:val="none" w:sz="0" w:space="0" w:color="auto"/>
        <w:left w:val="none" w:sz="0" w:space="0" w:color="auto"/>
        <w:bottom w:val="none" w:sz="0" w:space="0" w:color="auto"/>
        <w:right w:val="none" w:sz="0" w:space="0" w:color="auto"/>
      </w:divBdr>
    </w:div>
    <w:div w:id="1045183482">
      <w:bodyDiv w:val="1"/>
      <w:marLeft w:val="0"/>
      <w:marRight w:val="0"/>
      <w:marTop w:val="0"/>
      <w:marBottom w:val="0"/>
      <w:divBdr>
        <w:top w:val="none" w:sz="0" w:space="0" w:color="auto"/>
        <w:left w:val="none" w:sz="0" w:space="0" w:color="auto"/>
        <w:bottom w:val="none" w:sz="0" w:space="0" w:color="auto"/>
        <w:right w:val="none" w:sz="0" w:space="0" w:color="auto"/>
      </w:divBdr>
    </w:div>
    <w:div w:id="1045519731">
      <w:bodyDiv w:val="1"/>
      <w:marLeft w:val="0"/>
      <w:marRight w:val="0"/>
      <w:marTop w:val="0"/>
      <w:marBottom w:val="0"/>
      <w:divBdr>
        <w:top w:val="none" w:sz="0" w:space="0" w:color="auto"/>
        <w:left w:val="none" w:sz="0" w:space="0" w:color="auto"/>
        <w:bottom w:val="none" w:sz="0" w:space="0" w:color="auto"/>
        <w:right w:val="none" w:sz="0" w:space="0" w:color="auto"/>
      </w:divBdr>
    </w:div>
    <w:div w:id="1045527007">
      <w:bodyDiv w:val="1"/>
      <w:marLeft w:val="0"/>
      <w:marRight w:val="0"/>
      <w:marTop w:val="0"/>
      <w:marBottom w:val="0"/>
      <w:divBdr>
        <w:top w:val="none" w:sz="0" w:space="0" w:color="auto"/>
        <w:left w:val="none" w:sz="0" w:space="0" w:color="auto"/>
        <w:bottom w:val="none" w:sz="0" w:space="0" w:color="auto"/>
        <w:right w:val="none" w:sz="0" w:space="0" w:color="auto"/>
      </w:divBdr>
    </w:div>
    <w:div w:id="1045638938">
      <w:bodyDiv w:val="1"/>
      <w:marLeft w:val="0"/>
      <w:marRight w:val="0"/>
      <w:marTop w:val="0"/>
      <w:marBottom w:val="0"/>
      <w:divBdr>
        <w:top w:val="none" w:sz="0" w:space="0" w:color="auto"/>
        <w:left w:val="none" w:sz="0" w:space="0" w:color="auto"/>
        <w:bottom w:val="none" w:sz="0" w:space="0" w:color="auto"/>
        <w:right w:val="none" w:sz="0" w:space="0" w:color="auto"/>
      </w:divBdr>
    </w:div>
    <w:div w:id="1045720112">
      <w:bodyDiv w:val="1"/>
      <w:marLeft w:val="0"/>
      <w:marRight w:val="0"/>
      <w:marTop w:val="0"/>
      <w:marBottom w:val="0"/>
      <w:divBdr>
        <w:top w:val="none" w:sz="0" w:space="0" w:color="auto"/>
        <w:left w:val="none" w:sz="0" w:space="0" w:color="auto"/>
        <w:bottom w:val="none" w:sz="0" w:space="0" w:color="auto"/>
        <w:right w:val="none" w:sz="0" w:space="0" w:color="auto"/>
      </w:divBdr>
    </w:div>
    <w:div w:id="1046216906">
      <w:bodyDiv w:val="1"/>
      <w:marLeft w:val="0"/>
      <w:marRight w:val="0"/>
      <w:marTop w:val="0"/>
      <w:marBottom w:val="0"/>
      <w:divBdr>
        <w:top w:val="none" w:sz="0" w:space="0" w:color="auto"/>
        <w:left w:val="none" w:sz="0" w:space="0" w:color="auto"/>
        <w:bottom w:val="none" w:sz="0" w:space="0" w:color="auto"/>
        <w:right w:val="none" w:sz="0" w:space="0" w:color="auto"/>
      </w:divBdr>
    </w:div>
    <w:div w:id="1046952426">
      <w:bodyDiv w:val="1"/>
      <w:marLeft w:val="0"/>
      <w:marRight w:val="0"/>
      <w:marTop w:val="0"/>
      <w:marBottom w:val="0"/>
      <w:divBdr>
        <w:top w:val="none" w:sz="0" w:space="0" w:color="auto"/>
        <w:left w:val="none" w:sz="0" w:space="0" w:color="auto"/>
        <w:bottom w:val="none" w:sz="0" w:space="0" w:color="auto"/>
        <w:right w:val="none" w:sz="0" w:space="0" w:color="auto"/>
      </w:divBdr>
    </w:div>
    <w:div w:id="1047484497">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4580">
      <w:bodyDiv w:val="1"/>
      <w:marLeft w:val="0"/>
      <w:marRight w:val="0"/>
      <w:marTop w:val="0"/>
      <w:marBottom w:val="0"/>
      <w:divBdr>
        <w:top w:val="none" w:sz="0" w:space="0" w:color="auto"/>
        <w:left w:val="none" w:sz="0" w:space="0" w:color="auto"/>
        <w:bottom w:val="none" w:sz="0" w:space="0" w:color="auto"/>
        <w:right w:val="none" w:sz="0" w:space="0" w:color="auto"/>
      </w:divBdr>
    </w:div>
    <w:div w:id="1047873693">
      <w:bodyDiv w:val="1"/>
      <w:marLeft w:val="0"/>
      <w:marRight w:val="0"/>
      <w:marTop w:val="0"/>
      <w:marBottom w:val="0"/>
      <w:divBdr>
        <w:top w:val="none" w:sz="0" w:space="0" w:color="auto"/>
        <w:left w:val="none" w:sz="0" w:space="0" w:color="auto"/>
        <w:bottom w:val="none" w:sz="0" w:space="0" w:color="auto"/>
        <w:right w:val="none" w:sz="0" w:space="0" w:color="auto"/>
      </w:divBdr>
    </w:div>
    <w:div w:id="1049844249">
      <w:bodyDiv w:val="1"/>
      <w:marLeft w:val="0"/>
      <w:marRight w:val="0"/>
      <w:marTop w:val="0"/>
      <w:marBottom w:val="0"/>
      <w:divBdr>
        <w:top w:val="none" w:sz="0" w:space="0" w:color="auto"/>
        <w:left w:val="none" w:sz="0" w:space="0" w:color="auto"/>
        <w:bottom w:val="none" w:sz="0" w:space="0" w:color="auto"/>
        <w:right w:val="none" w:sz="0" w:space="0" w:color="auto"/>
      </w:divBdr>
    </w:div>
    <w:div w:id="1050226091">
      <w:bodyDiv w:val="1"/>
      <w:marLeft w:val="0"/>
      <w:marRight w:val="0"/>
      <w:marTop w:val="0"/>
      <w:marBottom w:val="0"/>
      <w:divBdr>
        <w:top w:val="none" w:sz="0" w:space="0" w:color="auto"/>
        <w:left w:val="none" w:sz="0" w:space="0" w:color="auto"/>
        <w:bottom w:val="none" w:sz="0" w:space="0" w:color="auto"/>
        <w:right w:val="none" w:sz="0" w:space="0" w:color="auto"/>
      </w:divBdr>
    </w:div>
    <w:div w:id="1050617082">
      <w:bodyDiv w:val="1"/>
      <w:marLeft w:val="0"/>
      <w:marRight w:val="0"/>
      <w:marTop w:val="0"/>
      <w:marBottom w:val="0"/>
      <w:divBdr>
        <w:top w:val="none" w:sz="0" w:space="0" w:color="auto"/>
        <w:left w:val="none" w:sz="0" w:space="0" w:color="auto"/>
        <w:bottom w:val="none" w:sz="0" w:space="0" w:color="auto"/>
        <w:right w:val="none" w:sz="0" w:space="0" w:color="auto"/>
      </w:divBdr>
    </w:div>
    <w:div w:id="1050878421">
      <w:bodyDiv w:val="1"/>
      <w:marLeft w:val="0"/>
      <w:marRight w:val="0"/>
      <w:marTop w:val="0"/>
      <w:marBottom w:val="0"/>
      <w:divBdr>
        <w:top w:val="none" w:sz="0" w:space="0" w:color="auto"/>
        <w:left w:val="none" w:sz="0" w:space="0" w:color="auto"/>
        <w:bottom w:val="none" w:sz="0" w:space="0" w:color="auto"/>
        <w:right w:val="none" w:sz="0" w:space="0" w:color="auto"/>
      </w:divBdr>
    </w:div>
    <w:div w:id="1051146959">
      <w:bodyDiv w:val="1"/>
      <w:marLeft w:val="0"/>
      <w:marRight w:val="0"/>
      <w:marTop w:val="0"/>
      <w:marBottom w:val="0"/>
      <w:divBdr>
        <w:top w:val="none" w:sz="0" w:space="0" w:color="auto"/>
        <w:left w:val="none" w:sz="0" w:space="0" w:color="auto"/>
        <w:bottom w:val="none" w:sz="0" w:space="0" w:color="auto"/>
        <w:right w:val="none" w:sz="0" w:space="0" w:color="auto"/>
      </w:divBdr>
    </w:div>
    <w:div w:id="1051199004">
      <w:bodyDiv w:val="1"/>
      <w:marLeft w:val="0"/>
      <w:marRight w:val="0"/>
      <w:marTop w:val="0"/>
      <w:marBottom w:val="0"/>
      <w:divBdr>
        <w:top w:val="none" w:sz="0" w:space="0" w:color="auto"/>
        <w:left w:val="none" w:sz="0" w:space="0" w:color="auto"/>
        <w:bottom w:val="none" w:sz="0" w:space="0" w:color="auto"/>
        <w:right w:val="none" w:sz="0" w:space="0" w:color="auto"/>
      </w:divBdr>
    </w:div>
    <w:div w:id="1051541893">
      <w:bodyDiv w:val="1"/>
      <w:marLeft w:val="0"/>
      <w:marRight w:val="0"/>
      <w:marTop w:val="0"/>
      <w:marBottom w:val="0"/>
      <w:divBdr>
        <w:top w:val="none" w:sz="0" w:space="0" w:color="auto"/>
        <w:left w:val="none" w:sz="0" w:space="0" w:color="auto"/>
        <w:bottom w:val="none" w:sz="0" w:space="0" w:color="auto"/>
        <w:right w:val="none" w:sz="0" w:space="0" w:color="auto"/>
      </w:divBdr>
    </w:div>
    <w:div w:id="1051811872">
      <w:bodyDiv w:val="1"/>
      <w:marLeft w:val="0"/>
      <w:marRight w:val="0"/>
      <w:marTop w:val="0"/>
      <w:marBottom w:val="0"/>
      <w:divBdr>
        <w:top w:val="none" w:sz="0" w:space="0" w:color="auto"/>
        <w:left w:val="none" w:sz="0" w:space="0" w:color="auto"/>
        <w:bottom w:val="none" w:sz="0" w:space="0" w:color="auto"/>
        <w:right w:val="none" w:sz="0" w:space="0" w:color="auto"/>
      </w:divBdr>
    </w:div>
    <w:div w:id="1052312400">
      <w:bodyDiv w:val="1"/>
      <w:marLeft w:val="0"/>
      <w:marRight w:val="0"/>
      <w:marTop w:val="0"/>
      <w:marBottom w:val="0"/>
      <w:divBdr>
        <w:top w:val="none" w:sz="0" w:space="0" w:color="auto"/>
        <w:left w:val="none" w:sz="0" w:space="0" w:color="auto"/>
        <w:bottom w:val="none" w:sz="0" w:space="0" w:color="auto"/>
        <w:right w:val="none" w:sz="0" w:space="0" w:color="auto"/>
      </w:divBdr>
    </w:div>
    <w:div w:id="1053584220">
      <w:bodyDiv w:val="1"/>
      <w:marLeft w:val="0"/>
      <w:marRight w:val="0"/>
      <w:marTop w:val="0"/>
      <w:marBottom w:val="0"/>
      <w:divBdr>
        <w:top w:val="none" w:sz="0" w:space="0" w:color="auto"/>
        <w:left w:val="none" w:sz="0" w:space="0" w:color="auto"/>
        <w:bottom w:val="none" w:sz="0" w:space="0" w:color="auto"/>
        <w:right w:val="none" w:sz="0" w:space="0" w:color="auto"/>
      </w:divBdr>
    </w:div>
    <w:div w:id="1054431646">
      <w:bodyDiv w:val="1"/>
      <w:marLeft w:val="0"/>
      <w:marRight w:val="0"/>
      <w:marTop w:val="0"/>
      <w:marBottom w:val="0"/>
      <w:divBdr>
        <w:top w:val="none" w:sz="0" w:space="0" w:color="auto"/>
        <w:left w:val="none" w:sz="0" w:space="0" w:color="auto"/>
        <w:bottom w:val="none" w:sz="0" w:space="0" w:color="auto"/>
        <w:right w:val="none" w:sz="0" w:space="0" w:color="auto"/>
      </w:divBdr>
    </w:div>
    <w:div w:id="1054814932">
      <w:bodyDiv w:val="1"/>
      <w:marLeft w:val="0"/>
      <w:marRight w:val="0"/>
      <w:marTop w:val="0"/>
      <w:marBottom w:val="0"/>
      <w:divBdr>
        <w:top w:val="none" w:sz="0" w:space="0" w:color="auto"/>
        <w:left w:val="none" w:sz="0" w:space="0" w:color="auto"/>
        <w:bottom w:val="none" w:sz="0" w:space="0" w:color="auto"/>
        <w:right w:val="none" w:sz="0" w:space="0" w:color="auto"/>
      </w:divBdr>
    </w:div>
    <w:div w:id="1055786173">
      <w:bodyDiv w:val="1"/>
      <w:marLeft w:val="0"/>
      <w:marRight w:val="0"/>
      <w:marTop w:val="0"/>
      <w:marBottom w:val="0"/>
      <w:divBdr>
        <w:top w:val="none" w:sz="0" w:space="0" w:color="auto"/>
        <w:left w:val="none" w:sz="0" w:space="0" w:color="auto"/>
        <w:bottom w:val="none" w:sz="0" w:space="0" w:color="auto"/>
        <w:right w:val="none" w:sz="0" w:space="0" w:color="auto"/>
      </w:divBdr>
    </w:div>
    <w:div w:id="1055855248">
      <w:bodyDiv w:val="1"/>
      <w:marLeft w:val="0"/>
      <w:marRight w:val="0"/>
      <w:marTop w:val="0"/>
      <w:marBottom w:val="0"/>
      <w:divBdr>
        <w:top w:val="none" w:sz="0" w:space="0" w:color="auto"/>
        <w:left w:val="none" w:sz="0" w:space="0" w:color="auto"/>
        <w:bottom w:val="none" w:sz="0" w:space="0" w:color="auto"/>
        <w:right w:val="none" w:sz="0" w:space="0" w:color="auto"/>
      </w:divBdr>
    </w:div>
    <w:div w:id="1057053100">
      <w:bodyDiv w:val="1"/>
      <w:marLeft w:val="0"/>
      <w:marRight w:val="0"/>
      <w:marTop w:val="0"/>
      <w:marBottom w:val="0"/>
      <w:divBdr>
        <w:top w:val="none" w:sz="0" w:space="0" w:color="auto"/>
        <w:left w:val="none" w:sz="0" w:space="0" w:color="auto"/>
        <w:bottom w:val="none" w:sz="0" w:space="0" w:color="auto"/>
        <w:right w:val="none" w:sz="0" w:space="0" w:color="auto"/>
      </w:divBdr>
    </w:div>
    <w:div w:id="1057508027">
      <w:bodyDiv w:val="1"/>
      <w:marLeft w:val="0"/>
      <w:marRight w:val="0"/>
      <w:marTop w:val="0"/>
      <w:marBottom w:val="0"/>
      <w:divBdr>
        <w:top w:val="none" w:sz="0" w:space="0" w:color="auto"/>
        <w:left w:val="none" w:sz="0" w:space="0" w:color="auto"/>
        <w:bottom w:val="none" w:sz="0" w:space="0" w:color="auto"/>
        <w:right w:val="none" w:sz="0" w:space="0" w:color="auto"/>
      </w:divBdr>
    </w:div>
    <w:div w:id="1057631392">
      <w:bodyDiv w:val="1"/>
      <w:marLeft w:val="0"/>
      <w:marRight w:val="0"/>
      <w:marTop w:val="0"/>
      <w:marBottom w:val="0"/>
      <w:divBdr>
        <w:top w:val="none" w:sz="0" w:space="0" w:color="auto"/>
        <w:left w:val="none" w:sz="0" w:space="0" w:color="auto"/>
        <w:bottom w:val="none" w:sz="0" w:space="0" w:color="auto"/>
        <w:right w:val="none" w:sz="0" w:space="0" w:color="auto"/>
      </w:divBdr>
    </w:div>
    <w:div w:id="1058014543">
      <w:bodyDiv w:val="1"/>
      <w:marLeft w:val="0"/>
      <w:marRight w:val="0"/>
      <w:marTop w:val="0"/>
      <w:marBottom w:val="0"/>
      <w:divBdr>
        <w:top w:val="none" w:sz="0" w:space="0" w:color="auto"/>
        <w:left w:val="none" w:sz="0" w:space="0" w:color="auto"/>
        <w:bottom w:val="none" w:sz="0" w:space="0" w:color="auto"/>
        <w:right w:val="none" w:sz="0" w:space="0" w:color="auto"/>
      </w:divBdr>
    </w:div>
    <w:div w:id="1058016128">
      <w:bodyDiv w:val="1"/>
      <w:marLeft w:val="0"/>
      <w:marRight w:val="0"/>
      <w:marTop w:val="0"/>
      <w:marBottom w:val="0"/>
      <w:divBdr>
        <w:top w:val="none" w:sz="0" w:space="0" w:color="auto"/>
        <w:left w:val="none" w:sz="0" w:space="0" w:color="auto"/>
        <w:bottom w:val="none" w:sz="0" w:space="0" w:color="auto"/>
        <w:right w:val="none" w:sz="0" w:space="0" w:color="auto"/>
      </w:divBdr>
    </w:div>
    <w:div w:id="1059015847">
      <w:bodyDiv w:val="1"/>
      <w:marLeft w:val="0"/>
      <w:marRight w:val="0"/>
      <w:marTop w:val="0"/>
      <w:marBottom w:val="0"/>
      <w:divBdr>
        <w:top w:val="none" w:sz="0" w:space="0" w:color="auto"/>
        <w:left w:val="none" w:sz="0" w:space="0" w:color="auto"/>
        <w:bottom w:val="none" w:sz="0" w:space="0" w:color="auto"/>
        <w:right w:val="none" w:sz="0" w:space="0" w:color="auto"/>
      </w:divBdr>
    </w:div>
    <w:div w:id="1060057217">
      <w:bodyDiv w:val="1"/>
      <w:marLeft w:val="0"/>
      <w:marRight w:val="0"/>
      <w:marTop w:val="0"/>
      <w:marBottom w:val="0"/>
      <w:divBdr>
        <w:top w:val="none" w:sz="0" w:space="0" w:color="auto"/>
        <w:left w:val="none" w:sz="0" w:space="0" w:color="auto"/>
        <w:bottom w:val="none" w:sz="0" w:space="0" w:color="auto"/>
        <w:right w:val="none" w:sz="0" w:space="0" w:color="auto"/>
      </w:divBdr>
    </w:div>
    <w:div w:id="1060320802">
      <w:bodyDiv w:val="1"/>
      <w:marLeft w:val="0"/>
      <w:marRight w:val="0"/>
      <w:marTop w:val="0"/>
      <w:marBottom w:val="0"/>
      <w:divBdr>
        <w:top w:val="none" w:sz="0" w:space="0" w:color="auto"/>
        <w:left w:val="none" w:sz="0" w:space="0" w:color="auto"/>
        <w:bottom w:val="none" w:sz="0" w:space="0" w:color="auto"/>
        <w:right w:val="none" w:sz="0" w:space="0" w:color="auto"/>
      </w:divBdr>
    </w:div>
    <w:div w:id="1060783292">
      <w:bodyDiv w:val="1"/>
      <w:marLeft w:val="0"/>
      <w:marRight w:val="0"/>
      <w:marTop w:val="0"/>
      <w:marBottom w:val="0"/>
      <w:divBdr>
        <w:top w:val="none" w:sz="0" w:space="0" w:color="auto"/>
        <w:left w:val="none" w:sz="0" w:space="0" w:color="auto"/>
        <w:bottom w:val="none" w:sz="0" w:space="0" w:color="auto"/>
        <w:right w:val="none" w:sz="0" w:space="0" w:color="auto"/>
      </w:divBdr>
    </w:div>
    <w:div w:id="1061637704">
      <w:bodyDiv w:val="1"/>
      <w:marLeft w:val="0"/>
      <w:marRight w:val="0"/>
      <w:marTop w:val="0"/>
      <w:marBottom w:val="0"/>
      <w:divBdr>
        <w:top w:val="none" w:sz="0" w:space="0" w:color="auto"/>
        <w:left w:val="none" w:sz="0" w:space="0" w:color="auto"/>
        <w:bottom w:val="none" w:sz="0" w:space="0" w:color="auto"/>
        <w:right w:val="none" w:sz="0" w:space="0" w:color="auto"/>
      </w:divBdr>
    </w:div>
    <w:div w:id="1062026531">
      <w:bodyDiv w:val="1"/>
      <w:marLeft w:val="0"/>
      <w:marRight w:val="0"/>
      <w:marTop w:val="0"/>
      <w:marBottom w:val="0"/>
      <w:divBdr>
        <w:top w:val="none" w:sz="0" w:space="0" w:color="auto"/>
        <w:left w:val="none" w:sz="0" w:space="0" w:color="auto"/>
        <w:bottom w:val="none" w:sz="0" w:space="0" w:color="auto"/>
        <w:right w:val="none" w:sz="0" w:space="0" w:color="auto"/>
      </w:divBdr>
    </w:div>
    <w:div w:id="1065836397">
      <w:bodyDiv w:val="1"/>
      <w:marLeft w:val="0"/>
      <w:marRight w:val="0"/>
      <w:marTop w:val="0"/>
      <w:marBottom w:val="0"/>
      <w:divBdr>
        <w:top w:val="none" w:sz="0" w:space="0" w:color="auto"/>
        <w:left w:val="none" w:sz="0" w:space="0" w:color="auto"/>
        <w:bottom w:val="none" w:sz="0" w:space="0" w:color="auto"/>
        <w:right w:val="none" w:sz="0" w:space="0" w:color="auto"/>
      </w:divBdr>
      <w:divsChild>
        <w:div w:id="497960159">
          <w:marLeft w:val="360"/>
          <w:marRight w:val="0"/>
          <w:marTop w:val="200"/>
          <w:marBottom w:val="0"/>
          <w:divBdr>
            <w:top w:val="none" w:sz="0" w:space="0" w:color="auto"/>
            <w:left w:val="none" w:sz="0" w:space="0" w:color="auto"/>
            <w:bottom w:val="none" w:sz="0" w:space="0" w:color="auto"/>
            <w:right w:val="none" w:sz="0" w:space="0" w:color="auto"/>
          </w:divBdr>
        </w:div>
      </w:divsChild>
    </w:div>
    <w:div w:id="1066341427">
      <w:bodyDiv w:val="1"/>
      <w:marLeft w:val="0"/>
      <w:marRight w:val="0"/>
      <w:marTop w:val="0"/>
      <w:marBottom w:val="0"/>
      <w:divBdr>
        <w:top w:val="none" w:sz="0" w:space="0" w:color="auto"/>
        <w:left w:val="none" w:sz="0" w:space="0" w:color="auto"/>
        <w:bottom w:val="none" w:sz="0" w:space="0" w:color="auto"/>
        <w:right w:val="none" w:sz="0" w:space="0" w:color="auto"/>
      </w:divBdr>
    </w:div>
    <w:div w:id="1066613152">
      <w:bodyDiv w:val="1"/>
      <w:marLeft w:val="0"/>
      <w:marRight w:val="0"/>
      <w:marTop w:val="0"/>
      <w:marBottom w:val="0"/>
      <w:divBdr>
        <w:top w:val="none" w:sz="0" w:space="0" w:color="auto"/>
        <w:left w:val="none" w:sz="0" w:space="0" w:color="auto"/>
        <w:bottom w:val="none" w:sz="0" w:space="0" w:color="auto"/>
        <w:right w:val="none" w:sz="0" w:space="0" w:color="auto"/>
      </w:divBdr>
    </w:div>
    <w:div w:id="1067220818">
      <w:bodyDiv w:val="1"/>
      <w:marLeft w:val="0"/>
      <w:marRight w:val="0"/>
      <w:marTop w:val="0"/>
      <w:marBottom w:val="0"/>
      <w:divBdr>
        <w:top w:val="none" w:sz="0" w:space="0" w:color="auto"/>
        <w:left w:val="none" w:sz="0" w:space="0" w:color="auto"/>
        <w:bottom w:val="none" w:sz="0" w:space="0" w:color="auto"/>
        <w:right w:val="none" w:sz="0" w:space="0" w:color="auto"/>
      </w:divBdr>
    </w:div>
    <w:div w:id="1067336822">
      <w:bodyDiv w:val="1"/>
      <w:marLeft w:val="0"/>
      <w:marRight w:val="0"/>
      <w:marTop w:val="0"/>
      <w:marBottom w:val="0"/>
      <w:divBdr>
        <w:top w:val="none" w:sz="0" w:space="0" w:color="auto"/>
        <w:left w:val="none" w:sz="0" w:space="0" w:color="auto"/>
        <w:bottom w:val="none" w:sz="0" w:space="0" w:color="auto"/>
        <w:right w:val="none" w:sz="0" w:space="0" w:color="auto"/>
      </w:divBdr>
    </w:div>
    <w:div w:id="1067723584">
      <w:bodyDiv w:val="1"/>
      <w:marLeft w:val="0"/>
      <w:marRight w:val="0"/>
      <w:marTop w:val="0"/>
      <w:marBottom w:val="0"/>
      <w:divBdr>
        <w:top w:val="none" w:sz="0" w:space="0" w:color="auto"/>
        <w:left w:val="none" w:sz="0" w:space="0" w:color="auto"/>
        <w:bottom w:val="none" w:sz="0" w:space="0" w:color="auto"/>
        <w:right w:val="none" w:sz="0" w:space="0" w:color="auto"/>
      </w:divBdr>
    </w:div>
    <w:div w:id="1067799490">
      <w:bodyDiv w:val="1"/>
      <w:marLeft w:val="0"/>
      <w:marRight w:val="0"/>
      <w:marTop w:val="0"/>
      <w:marBottom w:val="0"/>
      <w:divBdr>
        <w:top w:val="none" w:sz="0" w:space="0" w:color="auto"/>
        <w:left w:val="none" w:sz="0" w:space="0" w:color="auto"/>
        <w:bottom w:val="none" w:sz="0" w:space="0" w:color="auto"/>
        <w:right w:val="none" w:sz="0" w:space="0" w:color="auto"/>
      </w:divBdr>
    </w:div>
    <w:div w:id="1067845292">
      <w:bodyDiv w:val="1"/>
      <w:marLeft w:val="0"/>
      <w:marRight w:val="0"/>
      <w:marTop w:val="0"/>
      <w:marBottom w:val="0"/>
      <w:divBdr>
        <w:top w:val="none" w:sz="0" w:space="0" w:color="auto"/>
        <w:left w:val="none" w:sz="0" w:space="0" w:color="auto"/>
        <w:bottom w:val="none" w:sz="0" w:space="0" w:color="auto"/>
        <w:right w:val="none" w:sz="0" w:space="0" w:color="auto"/>
      </w:divBdr>
    </w:div>
    <w:div w:id="1070033183">
      <w:bodyDiv w:val="1"/>
      <w:marLeft w:val="0"/>
      <w:marRight w:val="0"/>
      <w:marTop w:val="0"/>
      <w:marBottom w:val="0"/>
      <w:divBdr>
        <w:top w:val="none" w:sz="0" w:space="0" w:color="auto"/>
        <w:left w:val="none" w:sz="0" w:space="0" w:color="auto"/>
        <w:bottom w:val="none" w:sz="0" w:space="0" w:color="auto"/>
        <w:right w:val="none" w:sz="0" w:space="0" w:color="auto"/>
      </w:divBdr>
    </w:div>
    <w:div w:id="1070544636">
      <w:bodyDiv w:val="1"/>
      <w:marLeft w:val="0"/>
      <w:marRight w:val="0"/>
      <w:marTop w:val="0"/>
      <w:marBottom w:val="0"/>
      <w:divBdr>
        <w:top w:val="none" w:sz="0" w:space="0" w:color="auto"/>
        <w:left w:val="none" w:sz="0" w:space="0" w:color="auto"/>
        <w:bottom w:val="none" w:sz="0" w:space="0" w:color="auto"/>
        <w:right w:val="none" w:sz="0" w:space="0" w:color="auto"/>
      </w:divBdr>
    </w:div>
    <w:div w:id="1070809284">
      <w:bodyDiv w:val="1"/>
      <w:marLeft w:val="0"/>
      <w:marRight w:val="0"/>
      <w:marTop w:val="0"/>
      <w:marBottom w:val="0"/>
      <w:divBdr>
        <w:top w:val="none" w:sz="0" w:space="0" w:color="auto"/>
        <w:left w:val="none" w:sz="0" w:space="0" w:color="auto"/>
        <w:bottom w:val="none" w:sz="0" w:space="0" w:color="auto"/>
        <w:right w:val="none" w:sz="0" w:space="0" w:color="auto"/>
      </w:divBdr>
    </w:div>
    <w:div w:id="1071730948">
      <w:bodyDiv w:val="1"/>
      <w:marLeft w:val="0"/>
      <w:marRight w:val="0"/>
      <w:marTop w:val="0"/>
      <w:marBottom w:val="0"/>
      <w:divBdr>
        <w:top w:val="none" w:sz="0" w:space="0" w:color="auto"/>
        <w:left w:val="none" w:sz="0" w:space="0" w:color="auto"/>
        <w:bottom w:val="none" w:sz="0" w:space="0" w:color="auto"/>
        <w:right w:val="none" w:sz="0" w:space="0" w:color="auto"/>
      </w:divBdr>
    </w:div>
    <w:div w:id="1071807492">
      <w:bodyDiv w:val="1"/>
      <w:marLeft w:val="0"/>
      <w:marRight w:val="0"/>
      <w:marTop w:val="0"/>
      <w:marBottom w:val="0"/>
      <w:divBdr>
        <w:top w:val="none" w:sz="0" w:space="0" w:color="auto"/>
        <w:left w:val="none" w:sz="0" w:space="0" w:color="auto"/>
        <w:bottom w:val="none" w:sz="0" w:space="0" w:color="auto"/>
        <w:right w:val="none" w:sz="0" w:space="0" w:color="auto"/>
      </w:divBdr>
    </w:div>
    <w:div w:id="1072659973">
      <w:bodyDiv w:val="1"/>
      <w:marLeft w:val="0"/>
      <w:marRight w:val="0"/>
      <w:marTop w:val="0"/>
      <w:marBottom w:val="0"/>
      <w:divBdr>
        <w:top w:val="none" w:sz="0" w:space="0" w:color="auto"/>
        <w:left w:val="none" w:sz="0" w:space="0" w:color="auto"/>
        <w:bottom w:val="none" w:sz="0" w:space="0" w:color="auto"/>
        <w:right w:val="none" w:sz="0" w:space="0" w:color="auto"/>
      </w:divBdr>
    </w:div>
    <w:div w:id="1074011529">
      <w:bodyDiv w:val="1"/>
      <w:marLeft w:val="0"/>
      <w:marRight w:val="0"/>
      <w:marTop w:val="0"/>
      <w:marBottom w:val="0"/>
      <w:divBdr>
        <w:top w:val="none" w:sz="0" w:space="0" w:color="auto"/>
        <w:left w:val="none" w:sz="0" w:space="0" w:color="auto"/>
        <w:bottom w:val="none" w:sz="0" w:space="0" w:color="auto"/>
        <w:right w:val="none" w:sz="0" w:space="0" w:color="auto"/>
      </w:divBdr>
    </w:div>
    <w:div w:id="1074668660">
      <w:bodyDiv w:val="1"/>
      <w:marLeft w:val="0"/>
      <w:marRight w:val="0"/>
      <w:marTop w:val="0"/>
      <w:marBottom w:val="0"/>
      <w:divBdr>
        <w:top w:val="none" w:sz="0" w:space="0" w:color="auto"/>
        <w:left w:val="none" w:sz="0" w:space="0" w:color="auto"/>
        <w:bottom w:val="none" w:sz="0" w:space="0" w:color="auto"/>
        <w:right w:val="none" w:sz="0" w:space="0" w:color="auto"/>
      </w:divBdr>
    </w:div>
    <w:div w:id="1076325316">
      <w:bodyDiv w:val="1"/>
      <w:marLeft w:val="0"/>
      <w:marRight w:val="0"/>
      <w:marTop w:val="0"/>
      <w:marBottom w:val="0"/>
      <w:divBdr>
        <w:top w:val="none" w:sz="0" w:space="0" w:color="auto"/>
        <w:left w:val="none" w:sz="0" w:space="0" w:color="auto"/>
        <w:bottom w:val="none" w:sz="0" w:space="0" w:color="auto"/>
        <w:right w:val="none" w:sz="0" w:space="0" w:color="auto"/>
      </w:divBdr>
    </w:div>
    <w:div w:id="1077947314">
      <w:bodyDiv w:val="1"/>
      <w:marLeft w:val="0"/>
      <w:marRight w:val="0"/>
      <w:marTop w:val="0"/>
      <w:marBottom w:val="0"/>
      <w:divBdr>
        <w:top w:val="none" w:sz="0" w:space="0" w:color="auto"/>
        <w:left w:val="none" w:sz="0" w:space="0" w:color="auto"/>
        <w:bottom w:val="none" w:sz="0" w:space="0" w:color="auto"/>
        <w:right w:val="none" w:sz="0" w:space="0" w:color="auto"/>
      </w:divBdr>
    </w:div>
    <w:div w:id="1078133896">
      <w:bodyDiv w:val="1"/>
      <w:marLeft w:val="0"/>
      <w:marRight w:val="0"/>
      <w:marTop w:val="0"/>
      <w:marBottom w:val="0"/>
      <w:divBdr>
        <w:top w:val="none" w:sz="0" w:space="0" w:color="auto"/>
        <w:left w:val="none" w:sz="0" w:space="0" w:color="auto"/>
        <w:bottom w:val="none" w:sz="0" w:space="0" w:color="auto"/>
        <w:right w:val="none" w:sz="0" w:space="0" w:color="auto"/>
      </w:divBdr>
    </w:div>
    <w:div w:id="1078134396">
      <w:bodyDiv w:val="1"/>
      <w:marLeft w:val="0"/>
      <w:marRight w:val="0"/>
      <w:marTop w:val="0"/>
      <w:marBottom w:val="0"/>
      <w:divBdr>
        <w:top w:val="none" w:sz="0" w:space="0" w:color="auto"/>
        <w:left w:val="none" w:sz="0" w:space="0" w:color="auto"/>
        <w:bottom w:val="none" w:sz="0" w:space="0" w:color="auto"/>
        <w:right w:val="none" w:sz="0" w:space="0" w:color="auto"/>
      </w:divBdr>
    </w:div>
    <w:div w:id="1078862286">
      <w:bodyDiv w:val="1"/>
      <w:marLeft w:val="0"/>
      <w:marRight w:val="0"/>
      <w:marTop w:val="0"/>
      <w:marBottom w:val="0"/>
      <w:divBdr>
        <w:top w:val="none" w:sz="0" w:space="0" w:color="auto"/>
        <w:left w:val="none" w:sz="0" w:space="0" w:color="auto"/>
        <w:bottom w:val="none" w:sz="0" w:space="0" w:color="auto"/>
        <w:right w:val="none" w:sz="0" w:space="0" w:color="auto"/>
      </w:divBdr>
    </w:div>
    <w:div w:id="1078867205">
      <w:bodyDiv w:val="1"/>
      <w:marLeft w:val="0"/>
      <w:marRight w:val="0"/>
      <w:marTop w:val="0"/>
      <w:marBottom w:val="0"/>
      <w:divBdr>
        <w:top w:val="none" w:sz="0" w:space="0" w:color="auto"/>
        <w:left w:val="none" w:sz="0" w:space="0" w:color="auto"/>
        <w:bottom w:val="none" w:sz="0" w:space="0" w:color="auto"/>
        <w:right w:val="none" w:sz="0" w:space="0" w:color="auto"/>
      </w:divBdr>
    </w:div>
    <w:div w:id="1080978115">
      <w:bodyDiv w:val="1"/>
      <w:marLeft w:val="0"/>
      <w:marRight w:val="0"/>
      <w:marTop w:val="0"/>
      <w:marBottom w:val="0"/>
      <w:divBdr>
        <w:top w:val="none" w:sz="0" w:space="0" w:color="auto"/>
        <w:left w:val="none" w:sz="0" w:space="0" w:color="auto"/>
        <w:bottom w:val="none" w:sz="0" w:space="0" w:color="auto"/>
        <w:right w:val="none" w:sz="0" w:space="0" w:color="auto"/>
      </w:divBdr>
    </w:div>
    <w:div w:id="1081679573">
      <w:bodyDiv w:val="1"/>
      <w:marLeft w:val="0"/>
      <w:marRight w:val="0"/>
      <w:marTop w:val="0"/>
      <w:marBottom w:val="0"/>
      <w:divBdr>
        <w:top w:val="none" w:sz="0" w:space="0" w:color="auto"/>
        <w:left w:val="none" w:sz="0" w:space="0" w:color="auto"/>
        <w:bottom w:val="none" w:sz="0" w:space="0" w:color="auto"/>
        <w:right w:val="none" w:sz="0" w:space="0" w:color="auto"/>
      </w:divBdr>
    </w:div>
    <w:div w:id="1082458400">
      <w:bodyDiv w:val="1"/>
      <w:marLeft w:val="0"/>
      <w:marRight w:val="0"/>
      <w:marTop w:val="0"/>
      <w:marBottom w:val="0"/>
      <w:divBdr>
        <w:top w:val="none" w:sz="0" w:space="0" w:color="auto"/>
        <w:left w:val="none" w:sz="0" w:space="0" w:color="auto"/>
        <w:bottom w:val="none" w:sz="0" w:space="0" w:color="auto"/>
        <w:right w:val="none" w:sz="0" w:space="0" w:color="auto"/>
      </w:divBdr>
    </w:div>
    <w:div w:id="1082525204">
      <w:bodyDiv w:val="1"/>
      <w:marLeft w:val="0"/>
      <w:marRight w:val="0"/>
      <w:marTop w:val="0"/>
      <w:marBottom w:val="0"/>
      <w:divBdr>
        <w:top w:val="none" w:sz="0" w:space="0" w:color="auto"/>
        <w:left w:val="none" w:sz="0" w:space="0" w:color="auto"/>
        <w:bottom w:val="none" w:sz="0" w:space="0" w:color="auto"/>
        <w:right w:val="none" w:sz="0" w:space="0" w:color="auto"/>
      </w:divBdr>
    </w:div>
    <w:div w:id="1083408100">
      <w:bodyDiv w:val="1"/>
      <w:marLeft w:val="0"/>
      <w:marRight w:val="0"/>
      <w:marTop w:val="0"/>
      <w:marBottom w:val="0"/>
      <w:divBdr>
        <w:top w:val="none" w:sz="0" w:space="0" w:color="auto"/>
        <w:left w:val="none" w:sz="0" w:space="0" w:color="auto"/>
        <w:bottom w:val="none" w:sz="0" w:space="0" w:color="auto"/>
        <w:right w:val="none" w:sz="0" w:space="0" w:color="auto"/>
      </w:divBdr>
    </w:div>
    <w:div w:id="1083528550">
      <w:bodyDiv w:val="1"/>
      <w:marLeft w:val="0"/>
      <w:marRight w:val="0"/>
      <w:marTop w:val="0"/>
      <w:marBottom w:val="0"/>
      <w:divBdr>
        <w:top w:val="none" w:sz="0" w:space="0" w:color="auto"/>
        <w:left w:val="none" w:sz="0" w:space="0" w:color="auto"/>
        <w:bottom w:val="none" w:sz="0" w:space="0" w:color="auto"/>
        <w:right w:val="none" w:sz="0" w:space="0" w:color="auto"/>
      </w:divBdr>
    </w:div>
    <w:div w:id="1083988080">
      <w:bodyDiv w:val="1"/>
      <w:marLeft w:val="0"/>
      <w:marRight w:val="0"/>
      <w:marTop w:val="0"/>
      <w:marBottom w:val="0"/>
      <w:divBdr>
        <w:top w:val="none" w:sz="0" w:space="0" w:color="auto"/>
        <w:left w:val="none" w:sz="0" w:space="0" w:color="auto"/>
        <w:bottom w:val="none" w:sz="0" w:space="0" w:color="auto"/>
        <w:right w:val="none" w:sz="0" w:space="0" w:color="auto"/>
      </w:divBdr>
    </w:div>
    <w:div w:id="1084256069">
      <w:bodyDiv w:val="1"/>
      <w:marLeft w:val="0"/>
      <w:marRight w:val="0"/>
      <w:marTop w:val="0"/>
      <w:marBottom w:val="0"/>
      <w:divBdr>
        <w:top w:val="none" w:sz="0" w:space="0" w:color="auto"/>
        <w:left w:val="none" w:sz="0" w:space="0" w:color="auto"/>
        <w:bottom w:val="none" w:sz="0" w:space="0" w:color="auto"/>
        <w:right w:val="none" w:sz="0" w:space="0" w:color="auto"/>
      </w:divBdr>
    </w:div>
    <w:div w:id="1084302137">
      <w:bodyDiv w:val="1"/>
      <w:marLeft w:val="0"/>
      <w:marRight w:val="0"/>
      <w:marTop w:val="0"/>
      <w:marBottom w:val="0"/>
      <w:divBdr>
        <w:top w:val="none" w:sz="0" w:space="0" w:color="auto"/>
        <w:left w:val="none" w:sz="0" w:space="0" w:color="auto"/>
        <w:bottom w:val="none" w:sz="0" w:space="0" w:color="auto"/>
        <w:right w:val="none" w:sz="0" w:space="0" w:color="auto"/>
      </w:divBdr>
    </w:div>
    <w:div w:id="1084495930">
      <w:bodyDiv w:val="1"/>
      <w:marLeft w:val="0"/>
      <w:marRight w:val="0"/>
      <w:marTop w:val="0"/>
      <w:marBottom w:val="0"/>
      <w:divBdr>
        <w:top w:val="none" w:sz="0" w:space="0" w:color="auto"/>
        <w:left w:val="none" w:sz="0" w:space="0" w:color="auto"/>
        <w:bottom w:val="none" w:sz="0" w:space="0" w:color="auto"/>
        <w:right w:val="none" w:sz="0" w:space="0" w:color="auto"/>
      </w:divBdr>
    </w:div>
    <w:div w:id="1084758908">
      <w:bodyDiv w:val="1"/>
      <w:marLeft w:val="0"/>
      <w:marRight w:val="0"/>
      <w:marTop w:val="0"/>
      <w:marBottom w:val="0"/>
      <w:divBdr>
        <w:top w:val="none" w:sz="0" w:space="0" w:color="auto"/>
        <w:left w:val="none" w:sz="0" w:space="0" w:color="auto"/>
        <w:bottom w:val="none" w:sz="0" w:space="0" w:color="auto"/>
        <w:right w:val="none" w:sz="0" w:space="0" w:color="auto"/>
      </w:divBdr>
    </w:div>
    <w:div w:id="1086145376">
      <w:bodyDiv w:val="1"/>
      <w:marLeft w:val="0"/>
      <w:marRight w:val="0"/>
      <w:marTop w:val="0"/>
      <w:marBottom w:val="0"/>
      <w:divBdr>
        <w:top w:val="none" w:sz="0" w:space="0" w:color="auto"/>
        <w:left w:val="none" w:sz="0" w:space="0" w:color="auto"/>
        <w:bottom w:val="none" w:sz="0" w:space="0" w:color="auto"/>
        <w:right w:val="none" w:sz="0" w:space="0" w:color="auto"/>
      </w:divBdr>
    </w:div>
    <w:div w:id="1086613587">
      <w:bodyDiv w:val="1"/>
      <w:marLeft w:val="0"/>
      <w:marRight w:val="0"/>
      <w:marTop w:val="0"/>
      <w:marBottom w:val="0"/>
      <w:divBdr>
        <w:top w:val="none" w:sz="0" w:space="0" w:color="auto"/>
        <w:left w:val="none" w:sz="0" w:space="0" w:color="auto"/>
        <w:bottom w:val="none" w:sz="0" w:space="0" w:color="auto"/>
        <w:right w:val="none" w:sz="0" w:space="0" w:color="auto"/>
      </w:divBdr>
    </w:div>
    <w:div w:id="1086921833">
      <w:bodyDiv w:val="1"/>
      <w:marLeft w:val="0"/>
      <w:marRight w:val="0"/>
      <w:marTop w:val="0"/>
      <w:marBottom w:val="0"/>
      <w:divBdr>
        <w:top w:val="none" w:sz="0" w:space="0" w:color="auto"/>
        <w:left w:val="none" w:sz="0" w:space="0" w:color="auto"/>
        <w:bottom w:val="none" w:sz="0" w:space="0" w:color="auto"/>
        <w:right w:val="none" w:sz="0" w:space="0" w:color="auto"/>
      </w:divBdr>
    </w:div>
    <w:div w:id="1087579235">
      <w:bodyDiv w:val="1"/>
      <w:marLeft w:val="0"/>
      <w:marRight w:val="0"/>
      <w:marTop w:val="0"/>
      <w:marBottom w:val="0"/>
      <w:divBdr>
        <w:top w:val="none" w:sz="0" w:space="0" w:color="auto"/>
        <w:left w:val="none" w:sz="0" w:space="0" w:color="auto"/>
        <w:bottom w:val="none" w:sz="0" w:space="0" w:color="auto"/>
        <w:right w:val="none" w:sz="0" w:space="0" w:color="auto"/>
      </w:divBdr>
    </w:div>
    <w:div w:id="1087846136">
      <w:bodyDiv w:val="1"/>
      <w:marLeft w:val="0"/>
      <w:marRight w:val="0"/>
      <w:marTop w:val="0"/>
      <w:marBottom w:val="0"/>
      <w:divBdr>
        <w:top w:val="none" w:sz="0" w:space="0" w:color="auto"/>
        <w:left w:val="none" w:sz="0" w:space="0" w:color="auto"/>
        <w:bottom w:val="none" w:sz="0" w:space="0" w:color="auto"/>
        <w:right w:val="none" w:sz="0" w:space="0" w:color="auto"/>
      </w:divBdr>
    </w:div>
    <w:div w:id="1087963844">
      <w:bodyDiv w:val="1"/>
      <w:marLeft w:val="0"/>
      <w:marRight w:val="0"/>
      <w:marTop w:val="0"/>
      <w:marBottom w:val="0"/>
      <w:divBdr>
        <w:top w:val="none" w:sz="0" w:space="0" w:color="auto"/>
        <w:left w:val="none" w:sz="0" w:space="0" w:color="auto"/>
        <w:bottom w:val="none" w:sz="0" w:space="0" w:color="auto"/>
        <w:right w:val="none" w:sz="0" w:space="0" w:color="auto"/>
      </w:divBdr>
    </w:div>
    <w:div w:id="1088190909">
      <w:bodyDiv w:val="1"/>
      <w:marLeft w:val="0"/>
      <w:marRight w:val="0"/>
      <w:marTop w:val="0"/>
      <w:marBottom w:val="0"/>
      <w:divBdr>
        <w:top w:val="none" w:sz="0" w:space="0" w:color="auto"/>
        <w:left w:val="none" w:sz="0" w:space="0" w:color="auto"/>
        <w:bottom w:val="none" w:sz="0" w:space="0" w:color="auto"/>
        <w:right w:val="none" w:sz="0" w:space="0" w:color="auto"/>
      </w:divBdr>
    </w:div>
    <w:div w:id="1088962557">
      <w:bodyDiv w:val="1"/>
      <w:marLeft w:val="0"/>
      <w:marRight w:val="0"/>
      <w:marTop w:val="0"/>
      <w:marBottom w:val="0"/>
      <w:divBdr>
        <w:top w:val="none" w:sz="0" w:space="0" w:color="auto"/>
        <w:left w:val="none" w:sz="0" w:space="0" w:color="auto"/>
        <w:bottom w:val="none" w:sz="0" w:space="0" w:color="auto"/>
        <w:right w:val="none" w:sz="0" w:space="0" w:color="auto"/>
      </w:divBdr>
    </w:div>
    <w:div w:id="1089237226">
      <w:bodyDiv w:val="1"/>
      <w:marLeft w:val="0"/>
      <w:marRight w:val="0"/>
      <w:marTop w:val="0"/>
      <w:marBottom w:val="0"/>
      <w:divBdr>
        <w:top w:val="none" w:sz="0" w:space="0" w:color="auto"/>
        <w:left w:val="none" w:sz="0" w:space="0" w:color="auto"/>
        <w:bottom w:val="none" w:sz="0" w:space="0" w:color="auto"/>
        <w:right w:val="none" w:sz="0" w:space="0" w:color="auto"/>
      </w:divBdr>
    </w:div>
    <w:div w:id="1089303298">
      <w:bodyDiv w:val="1"/>
      <w:marLeft w:val="0"/>
      <w:marRight w:val="0"/>
      <w:marTop w:val="0"/>
      <w:marBottom w:val="0"/>
      <w:divBdr>
        <w:top w:val="none" w:sz="0" w:space="0" w:color="auto"/>
        <w:left w:val="none" w:sz="0" w:space="0" w:color="auto"/>
        <w:bottom w:val="none" w:sz="0" w:space="0" w:color="auto"/>
        <w:right w:val="none" w:sz="0" w:space="0" w:color="auto"/>
      </w:divBdr>
    </w:div>
    <w:div w:id="1089349662">
      <w:bodyDiv w:val="1"/>
      <w:marLeft w:val="0"/>
      <w:marRight w:val="0"/>
      <w:marTop w:val="0"/>
      <w:marBottom w:val="0"/>
      <w:divBdr>
        <w:top w:val="none" w:sz="0" w:space="0" w:color="auto"/>
        <w:left w:val="none" w:sz="0" w:space="0" w:color="auto"/>
        <w:bottom w:val="none" w:sz="0" w:space="0" w:color="auto"/>
        <w:right w:val="none" w:sz="0" w:space="0" w:color="auto"/>
      </w:divBdr>
    </w:div>
    <w:div w:id="1090542842">
      <w:bodyDiv w:val="1"/>
      <w:marLeft w:val="0"/>
      <w:marRight w:val="0"/>
      <w:marTop w:val="0"/>
      <w:marBottom w:val="0"/>
      <w:divBdr>
        <w:top w:val="none" w:sz="0" w:space="0" w:color="auto"/>
        <w:left w:val="none" w:sz="0" w:space="0" w:color="auto"/>
        <w:bottom w:val="none" w:sz="0" w:space="0" w:color="auto"/>
        <w:right w:val="none" w:sz="0" w:space="0" w:color="auto"/>
      </w:divBdr>
    </w:div>
    <w:div w:id="1090851270">
      <w:bodyDiv w:val="1"/>
      <w:marLeft w:val="0"/>
      <w:marRight w:val="0"/>
      <w:marTop w:val="0"/>
      <w:marBottom w:val="0"/>
      <w:divBdr>
        <w:top w:val="none" w:sz="0" w:space="0" w:color="auto"/>
        <w:left w:val="none" w:sz="0" w:space="0" w:color="auto"/>
        <w:bottom w:val="none" w:sz="0" w:space="0" w:color="auto"/>
        <w:right w:val="none" w:sz="0" w:space="0" w:color="auto"/>
      </w:divBdr>
    </w:div>
    <w:div w:id="1091318464">
      <w:bodyDiv w:val="1"/>
      <w:marLeft w:val="0"/>
      <w:marRight w:val="0"/>
      <w:marTop w:val="0"/>
      <w:marBottom w:val="0"/>
      <w:divBdr>
        <w:top w:val="none" w:sz="0" w:space="0" w:color="auto"/>
        <w:left w:val="none" w:sz="0" w:space="0" w:color="auto"/>
        <w:bottom w:val="none" w:sz="0" w:space="0" w:color="auto"/>
        <w:right w:val="none" w:sz="0" w:space="0" w:color="auto"/>
      </w:divBdr>
    </w:div>
    <w:div w:id="1092164431">
      <w:bodyDiv w:val="1"/>
      <w:marLeft w:val="0"/>
      <w:marRight w:val="0"/>
      <w:marTop w:val="0"/>
      <w:marBottom w:val="0"/>
      <w:divBdr>
        <w:top w:val="none" w:sz="0" w:space="0" w:color="auto"/>
        <w:left w:val="none" w:sz="0" w:space="0" w:color="auto"/>
        <w:bottom w:val="none" w:sz="0" w:space="0" w:color="auto"/>
        <w:right w:val="none" w:sz="0" w:space="0" w:color="auto"/>
      </w:divBdr>
    </w:div>
    <w:div w:id="1093165221">
      <w:bodyDiv w:val="1"/>
      <w:marLeft w:val="0"/>
      <w:marRight w:val="0"/>
      <w:marTop w:val="0"/>
      <w:marBottom w:val="0"/>
      <w:divBdr>
        <w:top w:val="none" w:sz="0" w:space="0" w:color="auto"/>
        <w:left w:val="none" w:sz="0" w:space="0" w:color="auto"/>
        <w:bottom w:val="none" w:sz="0" w:space="0" w:color="auto"/>
        <w:right w:val="none" w:sz="0" w:space="0" w:color="auto"/>
      </w:divBdr>
    </w:div>
    <w:div w:id="1093866941">
      <w:bodyDiv w:val="1"/>
      <w:marLeft w:val="0"/>
      <w:marRight w:val="0"/>
      <w:marTop w:val="0"/>
      <w:marBottom w:val="0"/>
      <w:divBdr>
        <w:top w:val="none" w:sz="0" w:space="0" w:color="auto"/>
        <w:left w:val="none" w:sz="0" w:space="0" w:color="auto"/>
        <w:bottom w:val="none" w:sz="0" w:space="0" w:color="auto"/>
        <w:right w:val="none" w:sz="0" w:space="0" w:color="auto"/>
      </w:divBdr>
    </w:div>
    <w:div w:id="1094010803">
      <w:bodyDiv w:val="1"/>
      <w:marLeft w:val="0"/>
      <w:marRight w:val="0"/>
      <w:marTop w:val="0"/>
      <w:marBottom w:val="0"/>
      <w:divBdr>
        <w:top w:val="none" w:sz="0" w:space="0" w:color="auto"/>
        <w:left w:val="none" w:sz="0" w:space="0" w:color="auto"/>
        <w:bottom w:val="none" w:sz="0" w:space="0" w:color="auto"/>
        <w:right w:val="none" w:sz="0" w:space="0" w:color="auto"/>
      </w:divBdr>
    </w:div>
    <w:div w:id="1095129343">
      <w:bodyDiv w:val="1"/>
      <w:marLeft w:val="0"/>
      <w:marRight w:val="0"/>
      <w:marTop w:val="0"/>
      <w:marBottom w:val="0"/>
      <w:divBdr>
        <w:top w:val="none" w:sz="0" w:space="0" w:color="auto"/>
        <w:left w:val="none" w:sz="0" w:space="0" w:color="auto"/>
        <w:bottom w:val="none" w:sz="0" w:space="0" w:color="auto"/>
        <w:right w:val="none" w:sz="0" w:space="0" w:color="auto"/>
      </w:divBdr>
    </w:div>
    <w:div w:id="1095787784">
      <w:bodyDiv w:val="1"/>
      <w:marLeft w:val="0"/>
      <w:marRight w:val="0"/>
      <w:marTop w:val="0"/>
      <w:marBottom w:val="0"/>
      <w:divBdr>
        <w:top w:val="none" w:sz="0" w:space="0" w:color="auto"/>
        <w:left w:val="none" w:sz="0" w:space="0" w:color="auto"/>
        <w:bottom w:val="none" w:sz="0" w:space="0" w:color="auto"/>
        <w:right w:val="none" w:sz="0" w:space="0" w:color="auto"/>
      </w:divBdr>
    </w:div>
    <w:div w:id="1096093726">
      <w:bodyDiv w:val="1"/>
      <w:marLeft w:val="0"/>
      <w:marRight w:val="0"/>
      <w:marTop w:val="0"/>
      <w:marBottom w:val="0"/>
      <w:divBdr>
        <w:top w:val="none" w:sz="0" w:space="0" w:color="auto"/>
        <w:left w:val="none" w:sz="0" w:space="0" w:color="auto"/>
        <w:bottom w:val="none" w:sz="0" w:space="0" w:color="auto"/>
        <w:right w:val="none" w:sz="0" w:space="0" w:color="auto"/>
      </w:divBdr>
    </w:div>
    <w:div w:id="1096169990">
      <w:bodyDiv w:val="1"/>
      <w:marLeft w:val="0"/>
      <w:marRight w:val="0"/>
      <w:marTop w:val="0"/>
      <w:marBottom w:val="0"/>
      <w:divBdr>
        <w:top w:val="none" w:sz="0" w:space="0" w:color="auto"/>
        <w:left w:val="none" w:sz="0" w:space="0" w:color="auto"/>
        <w:bottom w:val="none" w:sz="0" w:space="0" w:color="auto"/>
        <w:right w:val="none" w:sz="0" w:space="0" w:color="auto"/>
      </w:divBdr>
    </w:div>
    <w:div w:id="1096361598">
      <w:bodyDiv w:val="1"/>
      <w:marLeft w:val="0"/>
      <w:marRight w:val="0"/>
      <w:marTop w:val="0"/>
      <w:marBottom w:val="0"/>
      <w:divBdr>
        <w:top w:val="none" w:sz="0" w:space="0" w:color="auto"/>
        <w:left w:val="none" w:sz="0" w:space="0" w:color="auto"/>
        <w:bottom w:val="none" w:sz="0" w:space="0" w:color="auto"/>
        <w:right w:val="none" w:sz="0" w:space="0" w:color="auto"/>
      </w:divBdr>
    </w:div>
    <w:div w:id="1097554966">
      <w:bodyDiv w:val="1"/>
      <w:marLeft w:val="0"/>
      <w:marRight w:val="0"/>
      <w:marTop w:val="0"/>
      <w:marBottom w:val="0"/>
      <w:divBdr>
        <w:top w:val="none" w:sz="0" w:space="0" w:color="auto"/>
        <w:left w:val="none" w:sz="0" w:space="0" w:color="auto"/>
        <w:bottom w:val="none" w:sz="0" w:space="0" w:color="auto"/>
        <w:right w:val="none" w:sz="0" w:space="0" w:color="auto"/>
      </w:divBdr>
    </w:div>
    <w:div w:id="1098410575">
      <w:bodyDiv w:val="1"/>
      <w:marLeft w:val="0"/>
      <w:marRight w:val="0"/>
      <w:marTop w:val="0"/>
      <w:marBottom w:val="0"/>
      <w:divBdr>
        <w:top w:val="none" w:sz="0" w:space="0" w:color="auto"/>
        <w:left w:val="none" w:sz="0" w:space="0" w:color="auto"/>
        <w:bottom w:val="none" w:sz="0" w:space="0" w:color="auto"/>
        <w:right w:val="none" w:sz="0" w:space="0" w:color="auto"/>
      </w:divBdr>
    </w:div>
    <w:div w:id="1100875937">
      <w:bodyDiv w:val="1"/>
      <w:marLeft w:val="0"/>
      <w:marRight w:val="0"/>
      <w:marTop w:val="0"/>
      <w:marBottom w:val="0"/>
      <w:divBdr>
        <w:top w:val="none" w:sz="0" w:space="0" w:color="auto"/>
        <w:left w:val="none" w:sz="0" w:space="0" w:color="auto"/>
        <w:bottom w:val="none" w:sz="0" w:space="0" w:color="auto"/>
        <w:right w:val="none" w:sz="0" w:space="0" w:color="auto"/>
      </w:divBdr>
    </w:div>
    <w:div w:id="1101224647">
      <w:bodyDiv w:val="1"/>
      <w:marLeft w:val="0"/>
      <w:marRight w:val="0"/>
      <w:marTop w:val="0"/>
      <w:marBottom w:val="0"/>
      <w:divBdr>
        <w:top w:val="none" w:sz="0" w:space="0" w:color="auto"/>
        <w:left w:val="none" w:sz="0" w:space="0" w:color="auto"/>
        <w:bottom w:val="none" w:sz="0" w:space="0" w:color="auto"/>
        <w:right w:val="none" w:sz="0" w:space="0" w:color="auto"/>
      </w:divBdr>
    </w:div>
    <w:div w:id="1101487615">
      <w:bodyDiv w:val="1"/>
      <w:marLeft w:val="0"/>
      <w:marRight w:val="0"/>
      <w:marTop w:val="0"/>
      <w:marBottom w:val="0"/>
      <w:divBdr>
        <w:top w:val="none" w:sz="0" w:space="0" w:color="auto"/>
        <w:left w:val="none" w:sz="0" w:space="0" w:color="auto"/>
        <w:bottom w:val="none" w:sz="0" w:space="0" w:color="auto"/>
        <w:right w:val="none" w:sz="0" w:space="0" w:color="auto"/>
      </w:divBdr>
    </w:div>
    <w:div w:id="1102532559">
      <w:bodyDiv w:val="1"/>
      <w:marLeft w:val="0"/>
      <w:marRight w:val="0"/>
      <w:marTop w:val="0"/>
      <w:marBottom w:val="0"/>
      <w:divBdr>
        <w:top w:val="none" w:sz="0" w:space="0" w:color="auto"/>
        <w:left w:val="none" w:sz="0" w:space="0" w:color="auto"/>
        <w:bottom w:val="none" w:sz="0" w:space="0" w:color="auto"/>
        <w:right w:val="none" w:sz="0" w:space="0" w:color="auto"/>
      </w:divBdr>
    </w:div>
    <w:div w:id="1102918129">
      <w:bodyDiv w:val="1"/>
      <w:marLeft w:val="0"/>
      <w:marRight w:val="0"/>
      <w:marTop w:val="0"/>
      <w:marBottom w:val="0"/>
      <w:divBdr>
        <w:top w:val="none" w:sz="0" w:space="0" w:color="auto"/>
        <w:left w:val="none" w:sz="0" w:space="0" w:color="auto"/>
        <w:bottom w:val="none" w:sz="0" w:space="0" w:color="auto"/>
        <w:right w:val="none" w:sz="0" w:space="0" w:color="auto"/>
      </w:divBdr>
    </w:div>
    <w:div w:id="1103458059">
      <w:bodyDiv w:val="1"/>
      <w:marLeft w:val="0"/>
      <w:marRight w:val="0"/>
      <w:marTop w:val="0"/>
      <w:marBottom w:val="0"/>
      <w:divBdr>
        <w:top w:val="none" w:sz="0" w:space="0" w:color="auto"/>
        <w:left w:val="none" w:sz="0" w:space="0" w:color="auto"/>
        <w:bottom w:val="none" w:sz="0" w:space="0" w:color="auto"/>
        <w:right w:val="none" w:sz="0" w:space="0" w:color="auto"/>
      </w:divBdr>
    </w:div>
    <w:div w:id="1103652397">
      <w:bodyDiv w:val="1"/>
      <w:marLeft w:val="0"/>
      <w:marRight w:val="0"/>
      <w:marTop w:val="0"/>
      <w:marBottom w:val="0"/>
      <w:divBdr>
        <w:top w:val="none" w:sz="0" w:space="0" w:color="auto"/>
        <w:left w:val="none" w:sz="0" w:space="0" w:color="auto"/>
        <w:bottom w:val="none" w:sz="0" w:space="0" w:color="auto"/>
        <w:right w:val="none" w:sz="0" w:space="0" w:color="auto"/>
      </w:divBdr>
    </w:div>
    <w:div w:id="1103720957">
      <w:bodyDiv w:val="1"/>
      <w:marLeft w:val="0"/>
      <w:marRight w:val="0"/>
      <w:marTop w:val="0"/>
      <w:marBottom w:val="0"/>
      <w:divBdr>
        <w:top w:val="none" w:sz="0" w:space="0" w:color="auto"/>
        <w:left w:val="none" w:sz="0" w:space="0" w:color="auto"/>
        <w:bottom w:val="none" w:sz="0" w:space="0" w:color="auto"/>
        <w:right w:val="none" w:sz="0" w:space="0" w:color="auto"/>
      </w:divBdr>
    </w:div>
    <w:div w:id="1103955082">
      <w:bodyDiv w:val="1"/>
      <w:marLeft w:val="0"/>
      <w:marRight w:val="0"/>
      <w:marTop w:val="0"/>
      <w:marBottom w:val="0"/>
      <w:divBdr>
        <w:top w:val="none" w:sz="0" w:space="0" w:color="auto"/>
        <w:left w:val="none" w:sz="0" w:space="0" w:color="auto"/>
        <w:bottom w:val="none" w:sz="0" w:space="0" w:color="auto"/>
        <w:right w:val="none" w:sz="0" w:space="0" w:color="auto"/>
      </w:divBdr>
    </w:div>
    <w:div w:id="1103963646">
      <w:bodyDiv w:val="1"/>
      <w:marLeft w:val="0"/>
      <w:marRight w:val="0"/>
      <w:marTop w:val="0"/>
      <w:marBottom w:val="0"/>
      <w:divBdr>
        <w:top w:val="none" w:sz="0" w:space="0" w:color="auto"/>
        <w:left w:val="none" w:sz="0" w:space="0" w:color="auto"/>
        <w:bottom w:val="none" w:sz="0" w:space="0" w:color="auto"/>
        <w:right w:val="none" w:sz="0" w:space="0" w:color="auto"/>
      </w:divBdr>
    </w:div>
    <w:div w:id="1104224204">
      <w:bodyDiv w:val="1"/>
      <w:marLeft w:val="0"/>
      <w:marRight w:val="0"/>
      <w:marTop w:val="0"/>
      <w:marBottom w:val="0"/>
      <w:divBdr>
        <w:top w:val="none" w:sz="0" w:space="0" w:color="auto"/>
        <w:left w:val="none" w:sz="0" w:space="0" w:color="auto"/>
        <w:bottom w:val="none" w:sz="0" w:space="0" w:color="auto"/>
        <w:right w:val="none" w:sz="0" w:space="0" w:color="auto"/>
      </w:divBdr>
    </w:div>
    <w:div w:id="1104424153">
      <w:bodyDiv w:val="1"/>
      <w:marLeft w:val="0"/>
      <w:marRight w:val="0"/>
      <w:marTop w:val="0"/>
      <w:marBottom w:val="0"/>
      <w:divBdr>
        <w:top w:val="none" w:sz="0" w:space="0" w:color="auto"/>
        <w:left w:val="none" w:sz="0" w:space="0" w:color="auto"/>
        <w:bottom w:val="none" w:sz="0" w:space="0" w:color="auto"/>
        <w:right w:val="none" w:sz="0" w:space="0" w:color="auto"/>
      </w:divBdr>
    </w:div>
    <w:div w:id="1104571041">
      <w:bodyDiv w:val="1"/>
      <w:marLeft w:val="0"/>
      <w:marRight w:val="0"/>
      <w:marTop w:val="0"/>
      <w:marBottom w:val="0"/>
      <w:divBdr>
        <w:top w:val="none" w:sz="0" w:space="0" w:color="auto"/>
        <w:left w:val="none" w:sz="0" w:space="0" w:color="auto"/>
        <w:bottom w:val="none" w:sz="0" w:space="0" w:color="auto"/>
        <w:right w:val="none" w:sz="0" w:space="0" w:color="auto"/>
      </w:divBdr>
    </w:div>
    <w:div w:id="1105079314">
      <w:bodyDiv w:val="1"/>
      <w:marLeft w:val="0"/>
      <w:marRight w:val="0"/>
      <w:marTop w:val="0"/>
      <w:marBottom w:val="0"/>
      <w:divBdr>
        <w:top w:val="none" w:sz="0" w:space="0" w:color="auto"/>
        <w:left w:val="none" w:sz="0" w:space="0" w:color="auto"/>
        <w:bottom w:val="none" w:sz="0" w:space="0" w:color="auto"/>
        <w:right w:val="none" w:sz="0" w:space="0" w:color="auto"/>
      </w:divBdr>
    </w:div>
    <w:div w:id="1106271230">
      <w:bodyDiv w:val="1"/>
      <w:marLeft w:val="0"/>
      <w:marRight w:val="0"/>
      <w:marTop w:val="0"/>
      <w:marBottom w:val="0"/>
      <w:divBdr>
        <w:top w:val="none" w:sz="0" w:space="0" w:color="auto"/>
        <w:left w:val="none" w:sz="0" w:space="0" w:color="auto"/>
        <w:bottom w:val="none" w:sz="0" w:space="0" w:color="auto"/>
        <w:right w:val="none" w:sz="0" w:space="0" w:color="auto"/>
      </w:divBdr>
    </w:div>
    <w:div w:id="1106389847">
      <w:bodyDiv w:val="1"/>
      <w:marLeft w:val="0"/>
      <w:marRight w:val="0"/>
      <w:marTop w:val="0"/>
      <w:marBottom w:val="0"/>
      <w:divBdr>
        <w:top w:val="none" w:sz="0" w:space="0" w:color="auto"/>
        <w:left w:val="none" w:sz="0" w:space="0" w:color="auto"/>
        <w:bottom w:val="none" w:sz="0" w:space="0" w:color="auto"/>
        <w:right w:val="none" w:sz="0" w:space="0" w:color="auto"/>
      </w:divBdr>
    </w:div>
    <w:div w:id="1106847615">
      <w:bodyDiv w:val="1"/>
      <w:marLeft w:val="0"/>
      <w:marRight w:val="0"/>
      <w:marTop w:val="0"/>
      <w:marBottom w:val="0"/>
      <w:divBdr>
        <w:top w:val="none" w:sz="0" w:space="0" w:color="auto"/>
        <w:left w:val="none" w:sz="0" w:space="0" w:color="auto"/>
        <w:bottom w:val="none" w:sz="0" w:space="0" w:color="auto"/>
        <w:right w:val="none" w:sz="0" w:space="0" w:color="auto"/>
      </w:divBdr>
    </w:div>
    <w:div w:id="1107237493">
      <w:bodyDiv w:val="1"/>
      <w:marLeft w:val="0"/>
      <w:marRight w:val="0"/>
      <w:marTop w:val="0"/>
      <w:marBottom w:val="0"/>
      <w:divBdr>
        <w:top w:val="none" w:sz="0" w:space="0" w:color="auto"/>
        <w:left w:val="none" w:sz="0" w:space="0" w:color="auto"/>
        <w:bottom w:val="none" w:sz="0" w:space="0" w:color="auto"/>
        <w:right w:val="none" w:sz="0" w:space="0" w:color="auto"/>
      </w:divBdr>
    </w:div>
    <w:div w:id="1107388741">
      <w:bodyDiv w:val="1"/>
      <w:marLeft w:val="0"/>
      <w:marRight w:val="0"/>
      <w:marTop w:val="0"/>
      <w:marBottom w:val="0"/>
      <w:divBdr>
        <w:top w:val="none" w:sz="0" w:space="0" w:color="auto"/>
        <w:left w:val="none" w:sz="0" w:space="0" w:color="auto"/>
        <w:bottom w:val="none" w:sz="0" w:space="0" w:color="auto"/>
        <w:right w:val="none" w:sz="0" w:space="0" w:color="auto"/>
      </w:divBdr>
    </w:div>
    <w:div w:id="1107624739">
      <w:bodyDiv w:val="1"/>
      <w:marLeft w:val="0"/>
      <w:marRight w:val="0"/>
      <w:marTop w:val="0"/>
      <w:marBottom w:val="0"/>
      <w:divBdr>
        <w:top w:val="none" w:sz="0" w:space="0" w:color="auto"/>
        <w:left w:val="none" w:sz="0" w:space="0" w:color="auto"/>
        <w:bottom w:val="none" w:sz="0" w:space="0" w:color="auto"/>
        <w:right w:val="none" w:sz="0" w:space="0" w:color="auto"/>
      </w:divBdr>
    </w:div>
    <w:div w:id="1107626214">
      <w:bodyDiv w:val="1"/>
      <w:marLeft w:val="0"/>
      <w:marRight w:val="0"/>
      <w:marTop w:val="0"/>
      <w:marBottom w:val="0"/>
      <w:divBdr>
        <w:top w:val="none" w:sz="0" w:space="0" w:color="auto"/>
        <w:left w:val="none" w:sz="0" w:space="0" w:color="auto"/>
        <w:bottom w:val="none" w:sz="0" w:space="0" w:color="auto"/>
        <w:right w:val="none" w:sz="0" w:space="0" w:color="auto"/>
      </w:divBdr>
    </w:div>
    <w:div w:id="1110585542">
      <w:bodyDiv w:val="1"/>
      <w:marLeft w:val="0"/>
      <w:marRight w:val="0"/>
      <w:marTop w:val="0"/>
      <w:marBottom w:val="0"/>
      <w:divBdr>
        <w:top w:val="none" w:sz="0" w:space="0" w:color="auto"/>
        <w:left w:val="none" w:sz="0" w:space="0" w:color="auto"/>
        <w:bottom w:val="none" w:sz="0" w:space="0" w:color="auto"/>
        <w:right w:val="none" w:sz="0" w:space="0" w:color="auto"/>
      </w:divBdr>
    </w:div>
    <w:div w:id="1111315211">
      <w:bodyDiv w:val="1"/>
      <w:marLeft w:val="0"/>
      <w:marRight w:val="0"/>
      <w:marTop w:val="0"/>
      <w:marBottom w:val="0"/>
      <w:divBdr>
        <w:top w:val="none" w:sz="0" w:space="0" w:color="auto"/>
        <w:left w:val="none" w:sz="0" w:space="0" w:color="auto"/>
        <w:bottom w:val="none" w:sz="0" w:space="0" w:color="auto"/>
        <w:right w:val="none" w:sz="0" w:space="0" w:color="auto"/>
      </w:divBdr>
    </w:div>
    <w:div w:id="1111826877">
      <w:bodyDiv w:val="1"/>
      <w:marLeft w:val="0"/>
      <w:marRight w:val="0"/>
      <w:marTop w:val="0"/>
      <w:marBottom w:val="0"/>
      <w:divBdr>
        <w:top w:val="none" w:sz="0" w:space="0" w:color="auto"/>
        <w:left w:val="none" w:sz="0" w:space="0" w:color="auto"/>
        <w:bottom w:val="none" w:sz="0" w:space="0" w:color="auto"/>
        <w:right w:val="none" w:sz="0" w:space="0" w:color="auto"/>
      </w:divBdr>
    </w:div>
    <w:div w:id="1114977008">
      <w:bodyDiv w:val="1"/>
      <w:marLeft w:val="0"/>
      <w:marRight w:val="0"/>
      <w:marTop w:val="0"/>
      <w:marBottom w:val="0"/>
      <w:divBdr>
        <w:top w:val="none" w:sz="0" w:space="0" w:color="auto"/>
        <w:left w:val="none" w:sz="0" w:space="0" w:color="auto"/>
        <w:bottom w:val="none" w:sz="0" w:space="0" w:color="auto"/>
        <w:right w:val="none" w:sz="0" w:space="0" w:color="auto"/>
      </w:divBdr>
    </w:div>
    <w:div w:id="1114986125">
      <w:bodyDiv w:val="1"/>
      <w:marLeft w:val="0"/>
      <w:marRight w:val="0"/>
      <w:marTop w:val="0"/>
      <w:marBottom w:val="0"/>
      <w:divBdr>
        <w:top w:val="none" w:sz="0" w:space="0" w:color="auto"/>
        <w:left w:val="none" w:sz="0" w:space="0" w:color="auto"/>
        <w:bottom w:val="none" w:sz="0" w:space="0" w:color="auto"/>
        <w:right w:val="none" w:sz="0" w:space="0" w:color="auto"/>
      </w:divBdr>
    </w:div>
    <w:div w:id="1115951919">
      <w:bodyDiv w:val="1"/>
      <w:marLeft w:val="0"/>
      <w:marRight w:val="0"/>
      <w:marTop w:val="0"/>
      <w:marBottom w:val="0"/>
      <w:divBdr>
        <w:top w:val="none" w:sz="0" w:space="0" w:color="auto"/>
        <w:left w:val="none" w:sz="0" w:space="0" w:color="auto"/>
        <w:bottom w:val="none" w:sz="0" w:space="0" w:color="auto"/>
        <w:right w:val="none" w:sz="0" w:space="0" w:color="auto"/>
      </w:divBdr>
    </w:div>
    <w:div w:id="1116563483">
      <w:bodyDiv w:val="1"/>
      <w:marLeft w:val="0"/>
      <w:marRight w:val="0"/>
      <w:marTop w:val="0"/>
      <w:marBottom w:val="0"/>
      <w:divBdr>
        <w:top w:val="none" w:sz="0" w:space="0" w:color="auto"/>
        <w:left w:val="none" w:sz="0" w:space="0" w:color="auto"/>
        <w:bottom w:val="none" w:sz="0" w:space="0" w:color="auto"/>
        <w:right w:val="none" w:sz="0" w:space="0" w:color="auto"/>
      </w:divBdr>
    </w:div>
    <w:div w:id="1116951434">
      <w:bodyDiv w:val="1"/>
      <w:marLeft w:val="0"/>
      <w:marRight w:val="0"/>
      <w:marTop w:val="0"/>
      <w:marBottom w:val="0"/>
      <w:divBdr>
        <w:top w:val="none" w:sz="0" w:space="0" w:color="auto"/>
        <w:left w:val="none" w:sz="0" w:space="0" w:color="auto"/>
        <w:bottom w:val="none" w:sz="0" w:space="0" w:color="auto"/>
        <w:right w:val="none" w:sz="0" w:space="0" w:color="auto"/>
      </w:divBdr>
    </w:div>
    <w:div w:id="1117139923">
      <w:bodyDiv w:val="1"/>
      <w:marLeft w:val="0"/>
      <w:marRight w:val="0"/>
      <w:marTop w:val="0"/>
      <w:marBottom w:val="0"/>
      <w:divBdr>
        <w:top w:val="none" w:sz="0" w:space="0" w:color="auto"/>
        <w:left w:val="none" w:sz="0" w:space="0" w:color="auto"/>
        <w:bottom w:val="none" w:sz="0" w:space="0" w:color="auto"/>
        <w:right w:val="none" w:sz="0" w:space="0" w:color="auto"/>
      </w:divBdr>
    </w:div>
    <w:div w:id="1117529318">
      <w:bodyDiv w:val="1"/>
      <w:marLeft w:val="0"/>
      <w:marRight w:val="0"/>
      <w:marTop w:val="0"/>
      <w:marBottom w:val="0"/>
      <w:divBdr>
        <w:top w:val="none" w:sz="0" w:space="0" w:color="auto"/>
        <w:left w:val="none" w:sz="0" w:space="0" w:color="auto"/>
        <w:bottom w:val="none" w:sz="0" w:space="0" w:color="auto"/>
        <w:right w:val="none" w:sz="0" w:space="0" w:color="auto"/>
      </w:divBdr>
    </w:div>
    <w:div w:id="1117680087">
      <w:bodyDiv w:val="1"/>
      <w:marLeft w:val="0"/>
      <w:marRight w:val="0"/>
      <w:marTop w:val="0"/>
      <w:marBottom w:val="0"/>
      <w:divBdr>
        <w:top w:val="none" w:sz="0" w:space="0" w:color="auto"/>
        <w:left w:val="none" w:sz="0" w:space="0" w:color="auto"/>
        <w:bottom w:val="none" w:sz="0" w:space="0" w:color="auto"/>
        <w:right w:val="none" w:sz="0" w:space="0" w:color="auto"/>
      </w:divBdr>
    </w:div>
    <w:div w:id="1118833529">
      <w:bodyDiv w:val="1"/>
      <w:marLeft w:val="0"/>
      <w:marRight w:val="0"/>
      <w:marTop w:val="0"/>
      <w:marBottom w:val="0"/>
      <w:divBdr>
        <w:top w:val="none" w:sz="0" w:space="0" w:color="auto"/>
        <w:left w:val="none" w:sz="0" w:space="0" w:color="auto"/>
        <w:bottom w:val="none" w:sz="0" w:space="0" w:color="auto"/>
        <w:right w:val="none" w:sz="0" w:space="0" w:color="auto"/>
      </w:divBdr>
    </w:div>
    <w:div w:id="1119490094">
      <w:bodyDiv w:val="1"/>
      <w:marLeft w:val="0"/>
      <w:marRight w:val="0"/>
      <w:marTop w:val="0"/>
      <w:marBottom w:val="0"/>
      <w:divBdr>
        <w:top w:val="none" w:sz="0" w:space="0" w:color="auto"/>
        <w:left w:val="none" w:sz="0" w:space="0" w:color="auto"/>
        <w:bottom w:val="none" w:sz="0" w:space="0" w:color="auto"/>
        <w:right w:val="none" w:sz="0" w:space="0" w:color="auto"/>
      </w:divBdr>
    </w:div>
    <w:div w:id="1119884011">
      <w:bodyDiv w:val="1"/>
      <w:marLeft w:val="0"/>
      <w:marRight w:val="0"/>
      <w:marTop w:val="0"/>
      <w:marBottom w:val="0"/>
      <w:divBdr>
        <w:top w:val="none" w:sz="0" w:space="0" w:color="auto"/>
        <w:left w:val="none" w:sz="0" w:space="0" w:color="auto"/>
        <w:bottom w:val="none" w:sz="0" w:space="0" w:color="auto"/>
        <w:right w:val="none" w:sz="0" w:space="0" w:color="auto"/>
      </w:divBdr>
    </w:div>
    <w:div w:id="1120757134">
      <w:bodyDiv w:val="1"/>
      <w:marLeft w:val="0"/>
      <w:marRight w:val="0"/>
      <w:marTop w:val="0"/>
      <w:marBottom w:val="0"/>
      <w:divBdr>
        <w:top w:val="none" w:sz="0" w:space="0" w:color="auto"/>
        <w:left w:val="none" w:sz="0" w:space="0" w:color="auto"/>
        <w:bottom w:val="none" w:sz="0" w:space="0" w:color="auto"/>
        <w:right w:val="none" w:sz="0" w:space="0" w:color="auto"/>
      </w:divBdr>
    </w:div>
    <w:div w:id="1122000417">
      <w:bodyDiv w:val="1"/>
      <w:marLeft w:val="0"/>
      <w:marRight w:val="0"/>
      <w:marTop w:val="0"/>
      <w:marBottom w:val="0"/>
      <w:divBdr>
        <w:top w:val="none" w:sz="0" w:space="0" w:color="auto"/>
        <w:left w:val="none" w:sz="0" w:space="0" w:color="auto"/>
        <w:bottom w:val="none" w:sz="0" w:space="0" w:color="auto"/>
        <w:right w:val="none" w:sz="0" w:space="0" w:color="auto"/>
      </w:divBdr>
    </w:div>
    <w:div w:id="1123883490">
      <w:bodyDiv w:val="1"/>
      <w:marLeft w:val="0"/>
      <w:marRight w:val="0"/>
      <w:marTop w:val="0"/>
      <w:marBottom w:val="0"/>
      <w:divBdr>
        <w:top w:val="none" w:sz="0" w:space="0" w:color="auto"/>
        <w:left w:val="none" w:sz="0" w:space="0" w:color="auto"/>
        <w:bottom w:val="none" w:sz="0" w:space="0" w:color="auto"/>
        <w:right w:val="none" w:sz="0" w:space="0" w:color="auto"/>
      </w:divBdr>
    </w:div>
    <w:div w:id="1123886728">
      <w:bodyDiv w:val="1"/>
      <w:marLeft w:val="0"/>
      <w:marRight w:val="0"/>
      <w:marTop w:val="0"/>
      <w:marBottom w:val="0"/>
      <w:divBdr>
        <w:top w:val="none" w:sz="0" w:space="0" w:color="auto"/>
        <w:left w:val="none" w:sz="0" w:space="0" w:color="auto"/>
        <w:bottom w:val="none" w:sz="0" w:space="0" w:color="auto"/>
        <w:right w:val="none" w:sz="0" w:space="0" w:color="auto"/>
      </w:divBdr>
    </w:div>
    <w:div w:id="1124076901">
      <w:bodyDiv w:val="1"/>
      <w:marLeft w:val="0"/>
      <w:marRight w:val="0"/>
      <w:marTop w:val="0"/>
      <w:marBottom w:val="0"/>
      <w:divBdr>
        <w:top w:val="none" w:sz="0" w:space="0" w:color="auto"/>
        <w:left w:val="none" w:sz="0" w:space="0" w:color="auto"/>
        <w:bottom w:val="none" w:sz="0" w:space="0" w:color="auto"/>
        <w:right w:val="none" w:sz="0" w:space="0" w:color="auto"/>
      </w:divBdr>
    </w:div>
    <w:div w:id="1124426770">
      <w:bodyDiv w:val="1"/>
      <w:marLeft w:val="0"/>
      <w:marRight w:val="0"/>
      <w:marTop w:val="0"/>
      <w:marBottom w:val="0"/>
      <w:divBdr>
        <w:top w:val="none" w:sz="0" w:space="0" w:color="auto"/>
        <w:left w:val="none" w:sz="0" w:space="0" w:color="auto"/>
        <w:bottom w:val="none" w:sz="0" w:space="0" w:color="auto"/>
        <w:right w:val="none" w:sz="0" w:space="0" w:color="auto"/>
      </w:divBdr>
    </w:div>
    <w:div w:id="1125008204">
      <w:bodyDiv w:val="1"/>
      <w:marLeft w:val="0"/>
      <w:marRight w:val="0"/>
      <w:marTop w:val="0"/>
      <w:marBottom w:val="0"/>
      <w:divBdr>
        <w:top w:val="none" w:sz="0" w:space="0" w:color="auto"/>
        <w:left w:val="none" w:sz="0" w:space="0" w:color="auto"/>
        <w:bottom w:val="none" w:sz="0" w:space="0" w:color="auto"/>
        <w:right w:val="none" w:sz="0" w:space="0" w:color="auto"/>
      </w:divBdr>
    </w:div>
    <w:div w:id="1125081105">
      <w:bodyDiv w:val="1"/>
      <w:marLeft w:val="0"/>
      <w:marRight w:val="0"/>
      <w:marTop w:val="0"/>
      <w:marBottom w:val="0"/>
      <w:divBdr>
        <w:top w:val="none" w:sz="0" w:space="0" w:color="auto"/>
        <w:left w:val="none" w:sz="0" w:space="0" w:color="auto"/>
        <w:bottom w:val="none" w:sz="0" w:space="0" w:color="auto"/>
        <w:right w:val="none" w:sz="0" w:space="0" w:color="auto"/>
      </w:divBdr>
    </w:div>
    <w:div w:id="1125466043">
      <w:bodyDiv w:val="1"/>
      <w:marLeft w:val="0"/>
      <w:marRight w:val="0"/>
      <w:marTop w:val="0"/>
      <w:marBottom w:val="0"/>
      <w:divBdr>
        <w:top w:val="none" w:sz="0" w:space="0" w:color="auto"/>
        <w:left w:val="none" w:sz="0" w:space="0" w:color="auto"/>
        <w:bottom w:val="none" w:sz="0" w:space="0" w:color="auto"/>
        <w:right w:val="none" w:sz="0" w:space="0" w:color="auto"/>
      </w:divBdr>
    </w:div>
    <w:div w:id="1126200048">
      <w:bodyDiv w:val="1"/>
      <w:marLeft w:val="0"/>
      <w:marRight w:val="0"/>
      <w:marTop w:val="0"/>
      <w:marBottom w:val="0"/>
      <w:divBdr>
        <w:top w:val="none" w:sz="0" w:space="0" w:color="auto"/>
        <w:left w:val="none" w:sz="0" w:space="0" w:color="auto"/>
        <w:bottom w:val="none" w:sz="0" w:space="0" w:color="auto"/>
        <w:right w:val="none" w:sz="0" w:space="0" w:color="auto"/>
      </w:divBdr>
    </w:div>
    <w:div w:id="1126778845">
      <w:bodyDiv w:val="1"/>
      <w:marLeft w:val="0"/>
      <w:marRight w:val="0"/>
      <w:marTop w:val="0"/>
      <w:marBottom w:val="0"/>
      <w:divBdr>
        <w:top w:val="none" w:sz="0" w:space="0" w:color="auto"/>
        <w:left w:val="none" w:sz="0" w:space="0" w:color="auto"/>
        <w:bottom w:val="none" w:sz="0" w:space="0" w:color="auto"/>
        <w:right w:val="none" w:sz="0" w:space="0" w:color="auto"/>
      </w:divBdr>
    </w:div>
    <w:div w:id="1127162241">
      <w:bodyDiv w:val="1"/>
      <w:marLeft w:val="0"/>
      <w:marRight w:val="0"/>
      <w:marTop w:val="0"/>
      <w:marBottom w:val="0"/>
      <w:divBdr>
        <w:top w:val="none" w:sz="0" w:space="0" w:color="auto"/>
        <w:left w:val="none" w:sz="0" w:space="0" w:color="auto"/>
        <w:bottom w:val="none" w:sz="0" w:space="0" w:color="auto"/>
        <w:right w:val="none" w:sz="0" w:space="0" w:color="auto"/>
      </w:divBdr>
    </w:div>
    <w:div w:id="1127504052">
      <w:bodyDiv w:val="1"/>
      <w:marLeft w:val="0"/>
      <w:marRight w:val="0"/>
      <w:marTop w:val="0"/>
      <w:marBottom w:val="0"/>
      <w:divBdr>
        <w:top w:val="none" w:sz="0" w:space="0" w:color="auto"/>
        <w:left w:val="none" w:sz="0" w:space="0" w:color="auto"/>
        <w:bottom w:val="none" w:sz="0" w:space="0" w:color="auto"/>
        <w:right w:val="none" w:sz="0" w:space="0" w:color="auto"/>
      </w:divBdr>
    </w:div>
    <w:div w:id="1127743838">
      <w:bodyDiv w:val="1"/>
      <w:marLeft w:val="0"/>
      <w:marRight w:val="0"/>
      <w:marTop w:val="0"/>
      <w:marBottom w:val="0"/>
      <w:divBdr>
        <w:top w:val="none" w:sz="0" w:space="0" w:color="auto"/>
        <w:left w:val="none" w:sz="0" w:space="0" w:color="auto"/>
        <w:bottom w:val="none" w:sz="0" w:space="0" w:color="auto"/>
        <w:right w:val="none" w:sz="0" w:space="0" w:color="auto"/>
      </w:divBdr>
    </w:div>
    <w:div w:id="1127745993">
      <w:bodyDiv w:val="1"/>
      <w:marLeft w:val="0"/>
      <w:marRight w:val="0"/>
      <w:marTop w:val="0"/>
      <w:marBottom w:val="0"/>
      <w:divBdr>
        <w:top w:val="none" w:sz="0" w:space="0" w:color="auto"/>
        <w:left w:val="none" w:sz="0" w:space="0" w:color="auto"/>
        <w:bottom w:val="none" w:sz="0" w:space="0" w:color="auto"/>
        <w:right w:val="none" w:sz="0" w:space="0" w:color="auto"/>
      </w:divBdr>
    </w:div>
    <w:div w:id="1128353948">
      <w:bodyDiv w:val="1"/>
      <w:marLeft w:val="0"/>
      <w:marRight w:val="0"/>
      <w:marTop w:val="0"/>
      <w:marBottom w:val="0"/>
      <w:divBdr>
        <w:top w:val="none" w:sz="0" w:space="0" w:color="auto"/>
        <w:left w:val="none" w:sz="0" w:space="0" w:color="auto"/>
        <w:bottom w:val="none" w:sz="0" w:space="0" w:color="auto"/>
        <w:right w:val="none" w:sz="0" w:space="0" w:color="auto"/>
      </w:divBdr>
    </w:div>
    <w:div w:id="1128621560">
      <w:bodyDiv w:val="1"/>
      <w:marLeft w:val="0"/>
      <w:marRight w:val="0"/>
      <w:marTop w:val="0"/>
      <w:marBottom w:val="0"/>
      <w:divBdr>
        <w:top w:val="none" w:sz="0" w:space="0" w:color="auto"/>
        <w:left w:val="none" w:sz="0" w:space="0" w:color="auto"/>
        <w:bottom w:val="none" w:sz="0" w:space="0" w:color="auto"/>
        <w:right w:val="none" w:sz="0" w:space="0" w:color="auto"/>
      </w:divBdr>
    </w:div>
    <w:div w:id="1128738035">
      <w:bodyDiv w:val="1"/>
      <w:marLeft w:val="0"/>
      <w:marRight w:val="0"/>
      <w:marTop w:val="0"/>
      <w:marBottom w:val="0"/>
      <w:divBdr>
        <w:top w:val="none" w:sz="0" w:space="0" w:color="auto"/>
        <w:left w:val="none" w:sz="0" w:space="0" w:color="auto"/>
        <w:bottom w:val="none" w:sz="0" w:space="0" w:color="auto"/>
        <w:right w:val="none" w:sz="0" w:space="0" w:color="auto"/>
      </w:divBdr>
    </w:div>
    <w:div w:id="1129666911">
      <w:bodyDiv w:val="1"/>
      <w:marLeft w:val="0"/>
      <w:marRight w:val="0"/>
      <w:marTop w:val="0"/>
      <w:marBottom w:val="0"/>
      <w:divBdr>
        <w:top w:val="none" w:sz="0" w:space="0" w:color="auto"/>
        <w:left w:val="none" w:sz="0" w:space="0" w:color="auto"/>
        <w:bottom w:val="none" w:sz="0" w:space="0" w:color="auto"/>
        <w:right w:val="none" w:sz="0" w:space="0" w:color="auto"/>
      </w:divBdr>
      <w:divsChild>
        <w:div w:id="314073784">
          <w:marLeft w:val="0"/>
          <w:marRight w:val="0"/>
          <w:marTop w:val="0"/>
          <w:marBottom w:val="0"/>
          <w:divBdr>
            <w:top w:val="none" w:sz="0" w:space="0" w:color="auto"/>
            <w:left w:val="none" w:sz="0" w:space="0" w:color="auto"/>
            <w:bottom w:val="none" w:sz="0" w:space="0" w:color="auto"/>
            <w:right w:val="none" w:sz="0" w:space="0" w:color="auto"/>
          </w:divBdr>
          <w:divsChild>
            <w:div w:id="1354765731">
              <w:marLeft w:val="0"/>
              <w:marRight w:val="0"/>
              <w:marTop w:val="0"/>
              <w:marBottom w:val="0"/>
              <w:divBdr>
                <w:top w:val="none" w:sz="0" w:space="0" w:color="auto"/>
                <w:left w:val="none" w:sz="0" w:space="0" w:color="auto"/>
                <w:bottom w:val="none" w:sz="0" w:space="0" w:color="auto"/>
                <w:right w:val="none" w:sz="0" w:space="0" w:color="auto"/>
              </w:divBdr>
              <w:divsChild>
                <w:div w:id="211466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4374">
      <w:bodyDiv w:val="1"/>
      <w:marLeft w:val="0"/>
      <w:marRight w:val="0"/>
      <w:marTop w:val="0"/>
      <w:marBottom w:val="0"/>
      <w:divBdr>
        <w:top w:val="none" w:sz="0" w:space="0" w:color="auto"/>
        <w:left w:val="none" w:sz="0" w:space="0" w:color="auto"/>
        <w:bottom w:val="none" w:sz="0" w:space="0" w:color="auto"/>
        <w:right w:val="none" w:sz="0" w:space="0" w:color="auto"/>
      </w:divBdr>
    </w:div>
    <w:div w:id="1129786950">
      <w:bodyDiv w:val="1"/>
      <w:marLeft w:val="0"/>
      <w:marRight w:val="0"/>
      <w:marTop w:val="0"/>
      <w:marBottom w:val="0"/>
      <w:divBdr>
        <w:top w:val="none" w:sz="0" w:space="0" w:color="auto"/>
        <w:left w:val="none" w:sz="0" w:space="0" w:color="auto"/>
        <w:bottom w:val="none" w:sz="0" w:space="0" w:color="auto"/>
        <w:right w:val="none" w:sz="0" w:space="0" w:color="auto"/>
      </w:divBdr>
    </w:div>
    <w:div w:id="1130125635">
      <w:bodyDiv w:val="1"/>
      <w:marLeft w:val="0"/>
      <w:marRight w:val="0"/>
      <w:marTop w:val="0"/>
      <w:marBottom w:val="0"/>
      <w:divBdr>
        <w:top w:val="none" w:sz="0" w:space="0" w:color="auto"/>
        <w:left w:val="none" w:sz="0" w:space="0" w:color="auto"/>
        <w:bottom w:val="none" w:sz="0" w:space="0" w:color="auto"/>
        <w:right w:val="none" w:sz="0" w:space="0" w:color="auto"/>
      </w:divBdr>
    </w:div>
    <w:div w:id="1131168435">
      <w:bodyDiv w:val="1"/>
      <w:marLeft w:val="0"/>
      <w:marRight w:val="0"/>
      <w:marTop w:val="0"/>
      <w:marBottom w:val="0"/>
      <w:divBdr>
        <w:top w:val="none" w:sz="0" w:space="0" w:color="auto"/>
        <w:left w:val="none" w:sz="0" w:space="0" w:color="auto"/>
        <w:bottom w:val="none" w:sz="0" w:space="0" w:color="auto"/>
        <w:right w:val="none" w:sz="0" w:space="0" w:color="auto"/>
      </w:divBdr>
    </w:div>
    <w:div w:id="1131173868">
      <w:bodyDiv w:val="1"/>
      <w:marLeft w:val="0"/>
      <w:marRight w:val="0"/>
      <w:marTop w:val="0"/>
      <w:marBottom w:val="0"/>
      <w:divBdr>
        <w:top w:val="none" w:sz="0" w:space="0" w:color="auto"/>
        <w:left w:val="none" w:sz="0" w:space="0" w:color="auto"/>
        <w:bottom w:val="none" w:sz="0" w:space="0" w:color="auto"/>
        <w:right w:val="none" w:sz="0" w:space="0" w:color="auto"/>
      </w:divBdr>
    </w:div>
    <w:div w:id="1131366065">
      <w:bodyDiv w:val="1"/>
      <w:marLeft w:val="0"/>
      <w:marRight w:val="0"/>
      <w:marTop w:val="0"/>
      <w:marBottom w:val="0"/>
      <w:divBdr>
        <w:top w:val="none" w:sz="0" w:space="0" w:color="auto"/>
        <w:left w:val="none" w:sz="0" w:space="0" w:color="auto"/>
        <w:bottom w:val="none" w:sz="0" w:space="0" w:color="auto"/>
        <w:right w:val="none" w:sz="0" w:space="0" w:color="auto"/>
      </w:divBdr>
    </w:div>
    <w:div w:id="1131435350">
      <w:bodyDiv w:val="1"/>
      <w:marLeft w:val="0"/>
      <w:marRight w:val="0"/>
      <w:marTop w:val="0"/>
      <w:marBottom w:val="0"/>
      <w:divBdr>
        <w:top w:val="none" w:sz="0" w:space="0" w:color="auto"/>
        <w:left w:val="none" w:sz="0" w:space="0" w:color="auto"/>
        <w:bottom w:val="none" w:sz="0" w:space="0" w:color="auto"/>
        <w:right w:val="none" w:sz="0" w:space="0" w:color="auto"/>
      </w:divBdr>
    </w:div>
    <w:div w:id="1131438520">
      <w:bodyDiv w:val="1"/>
      <w:marLeft w:val="0"/>
      <w:marRight w:val="0"/>
      <w:marTop w:val="0"/>
      <w:marBottom w:val="0"/>
      <w:divBdr>
        <w:top w:val="none" w:sz="0" w:space="0" w:color="auto"/>
        <w:left w:val="none" w:sz="0" w:space="0" w:color="auto"/>
        <w:bottom w:val="none" w:sz="0" w:space="0" w:color="auto"/>
        <w:right w:val="none" w:sz="0" w:space="0" w:color="auto"/>
      </w:divBdr>
    </w:div>
    <w:div w:id="1131830033">
      <w:bodyDiv w:val="1"/>
      <w:marLeft w:val="0"/>
      <w:marRight w:val="0"/>
      <w:marTop w:val="0"/>
      <w:marBottom w:val="0"/>
      <w:divBdr>
        <w:top w:val="none" w:sz="0" w:space="0" w:color="auto"/>
        <w:left w:val="none" w:sz="0" w:space="0" w:color="auto"/>
        <w:bottom w:val="none" w:sz="0" w:space="0" w:color="auto"/>
        <w:right w:val="none" w:sz="0" w:space="0" w:color="auto"/>
      </w:divBdr>
    </w:div>
    <w:div w:id="1131943399">
      <w:bodyDiv w:val="1"/>
      <w:marLeft w:val="0"/>
      <w:marRight w:val="0"/>
      <w:marTop w:val="0"/>
      <w:marBottom w:val="0"/>
      <w:divBdr>
        <w:top w:val="none" w:sz="0" w:space="0" w:color="auto"/>
        <w:left w:val="none" w:sz="0" w:space="0" w:color="auto"/>
        <w:bottom w:val="none" w:sz="0" w:space="0" w:color="auto"/>
        <w:right w:val="none" w:sz="0" w:space="0" w:color="auto"/>
      </w:divBdr>
    </w:div>
    <w:div w:id="1132481186">
      <w:bodyDiv w:val="1"/>
      <w:marLeft w:val="0"/>
      <w:marRight w:val="0"/>
      <w:marTop w:val="0"/>
      <w:marBottom w:val="0"/>
      <w:divBdr>
        <w:top w:val="none" w:sz="0" w:space="0" w:color="auto"/>
        <w:left w:val="none" w:sz="0" w:space="0" w:color="auto"/>
        <w:bottom w:val="none" w:sz="0" w:space="0" w:color="auto"/>
        <w:right w:val="none" w:sz="0" w:space="0" w:color="auto"/>
      </w:divBdr>
    </w:div>
    <w:div w:id="1132750740">
      <w:bodyDiv w:val="1"/>
      <w:marLeft w:val="0"/>
      <w:marRight w:val="0"/>
      <w:marTop w:val="0"/>
      <w:marBottom w:val="0"/>
      <w:divBdr>
        <w:top w:val="none" w:sz="0" w:space="0" w:color="auto"/>
        <w:left w:val="none" w:sz="0" w:space="0" w:color="auto"/>
        <w:bottom w:val="none" w:sz="0" w:space="0" w:color="auto"/>
        <w:right w:val="none" w:sz="0" w:space="0" w:color="auto"/>
      </w:divBdr>
    </w:div>
    <w:div w:id="1132937795">
      <w:bodyDiv w:val="1"/>
      <w:marLeft w:val="0"/>
      <w:marRight w:val="0"/>
      <w:marTop w:val="0"/>
      <w:marBottom w:val="0"/>
      <w:divBdr>
        <w:top w:val="none" w:sz="0" w:space="0" w:color="auto"/>
        <w:left w:val="none" w:sz="0" w:space="0" w:color="auto"/>
        <w:bottom w:val="none" w:sz="0" w:space="0" w:color="auto"/>
        <w:right w:val="none" w:sz="0" w:space="0" w:color="auto"/>
      </w:divBdr>
    </w:div>
    <w:div w:id="1132939425">
      <w:bodyDiv w:val="1"/>
      <w:marLeft w:val="0"/>
      <w:marRight w:val="0"/>
      <w:marTop w:val="0"/>
      <w:marBottom w:val="0"/>
      <w:divBdr>
        <w:top w:val="none" w:sz="0" w:space="0" w:color="auto"/>
        <w:left w:val="none" w:sz="0" w:space="0" w:color="auto"/>
        <w:bottom w:val="none" w:sz="0" w:space="0" w:color="auto"/>
        <w:right w:val="none" w:sz="0" w:space="0" w:color="auto"/>
      </w:divBdr>
    </w:div>
    <w:div w:id="1133257155">
      <w:bodyDiv w:val="1"/>
      <w:marLeft w:val="0"/>
      <w:marRight w:val="0"/>
      <w:marTop w:val="0"/>
      <w:marBottom w:val="0"/>
      <w:divBdr>
        <w:top w:val="none" w:sz="0" w:space="0" w:color="auto"/>
        <w:left w:val="none" w:sz="0" w:space="0" w:color="auto"/>
        <w:bottom w:val="none" w:sz="0" w:space="0" w:color="auto"/>
        <w:right w:val="none" w:sz="0" w:space="0" w:color="auto"/>
      </w:divBdr>
    </w:div>
    <w:div w:id="1136753936">
      <w:bodyDiv w:val="1"/>
      <w:marLeft w:val="0"/>
      <w:marRight w:val="0"/>
      <w:marTop w:val="0"/>
      <w:marBottom w:val="0"/>
      <w:divBdr>
        <w:top w:val="none" w:sz="0" w:space="0" w:color="auto"/>
        <w:left w:val="none" w:sz="0" w:space="0" w:color="auto"/>
        <w:bottom w:val="none" w:sz="0" w:space="0" w:color="auto"/>
        <w:right w:val="none" w:sz="0" w:space="0" w:color="auto"/>
      </w:divBdr>
    </w:div>
    <w:div w:id="1136796408">
      <w:bodyDiv w:val="1"/>
      <w:marLeft w:val="0"/>
      <w:marRight w:val="0"/>
      <w:marTop w:val="0"/>
      <w:marBottom w:val="0"/>
      <w:divBdr>
        <w:top w:val="none" w:sz="0" w:space="0" w:color="auto"/>
        <w:left w:val="none" w:sz="0" w:space="0" w:color="auto"/>
        <w:bottom w:val="none" w:sz="0" w:space="0" w:color="auto"/>
        <w:right w:val="none" w:sz="0" w:space="0" w:color="auto"/>
      </w:divBdr>
    </w:div>
    <w:div w:id="1137720030">
      <w:bodyDiv w:val="1"/>
      <w:marLeft w:val="0"/>
      <w:marRight w:val="0"/>
      <w:marTop w:val="0"/>
      <w:marBottom w:val="0"/>
      <w:divBdr>
        <w:top w:val="none" w:sz="0" w:space="0" w:color="auto"/>
        <w:left w:val="none" w:sz="0" w:space="0" w:color="auto"/>
        <w:bottom w:val="none" w:sz="0" w:space="0" w:color="auto"/>
        <w:right w:val="none" w:sz="0" w:space="0" w:color="auto"/>
      </w:divBdr>
    </w:div>
    <w:div w:id="1139877182">
      <w:bodyDiv w:val="1"/>
      <w:marLeft w:val="0"/>
      <w:marRight w:val="0"/>
      <w:marTop w:val="0"/>
      <w:marBottom w:val="0"/>
      <w:divBdr>
        <w:top w:val="none" w:sz="0" w:space="0" w:color="auto"/>
        <w:left w:val="none" w:sz="0" w:space="0" w:color="auto"/>
        <w:bottom w:val="none" w:sz="0" w:space="0" w:color="auto"/>
        <w:right w:val="none" w:sz="0" w:space="0" w:color="auto"/>
      </w:divBdr>
    </w:div>
    <w:div w:id="1139954433">
      <w:bodyDiv w:val="1"/>
      <w:marLeft w:val="0"/>
      <w:marRight w:val="0"/>
      <w:marTop w:val="0"/>
      <w:marBottom w:val="0"/>
      <w:divBdr>
        <w:top w:val="none" w:sz="0" w:space="0" w:color="auto"/>
        <w:left w:val="none" w:sz="0" w:space="0" w:color="auto"/>
        <w:bottom w:val="none" w:sz="0" w:space="0" w:color="auto"/>
        <w:right w:val="none" w:sz="0" w:space="0" w:color="auto"/>
      </w:divBdr>
    </w:div>
    <w:div w:id="1140072972">
      <w:bodyDiv w:val="1"/>
      <w:marLeft w:val="0"/>
      <w:marRight w:val="0"/>
      <w:marTop w:val="0"/>
      <w:marBottom w:val="0"/>
      <w:divBdr>
        <w:top w:val="none" w:sz="0" w:space="0" w:color="auto"/>
        <w:left w:val="none" w:sz="0" w:space="0" w:color="auto"/>
        <w:bottom w:val="none" w:sz="0" w:space="0" w:color="auto"/>
        <w:right w:val="none" w:sz="0" w:space="0" w:color="auto"/>
      </w:divBdr>
    </w:div>
    <w:div w:id="1141265952">
      <w:bodyDiv w:val="1"/>
      <w:marLeft w:val="0"/>
      <w:marRight w:val="0"/>
      <w:marTop w:val="0"/>
      <w:marBottom w:val="0"/>
      <w:divBdr>
        <w:top w:val="none" w:sz="0" w:space="0" w:color="auto"/>
        <w:left w:val="none" w:sz="0" w:space="0" w:color="auto"/>
        <w:bottom w:val="none" w:sz="0" w:space="0" w:color="auto"/>
        <w:right w:val="none" w:sz="0" w:space="0" w:color="auto"/>
      </w:divBdr>
    </w:div>
    <w:div w:id="1143157716">
      <w:bodyDiv w:val="1"/>
      <w:marLeft w:val="0"/>
      <w:marRight w:val="0"/>
      <w:marTop w:val="0"/>
      <w:marBottom w:val="0"/>
      <w:divBdr>
        <w:top w:val="none" w:sz="0" w:space="0" w:color="auto"/>
        <w:left w:val="none" w:sz="0" w:space="0" w:color="auto"/>
        <w:bottom w:val="none" w:sz="0" w:space="0" w:color="auto"/>
        <w:right w:val="none" w:sz="0" w:space="0" w:color="auto"/>
      </w:divBdr>
    </w:div>
    <w:div w:id="1143352052">
      <w:bodyDiv w:val="1"/>
      <w:marLeft w:val="0"/>
      <w:marRight w:val="0"/>
      <w:marTop w:val="0"/>
      <w:marBottom w:val="0"/>
      <w:divBdr>
        <w:top w:val="none" w:sz="0" w:space="0" w:color="auto"/>
        <w:left w:val="none" w:sz="0" w:space="0" w:color="auto"/>
        <w:bottom w:val="none" w:sz="0" w:space="0" w:color="auto"/>
        <w:right w:val="none" w:sz="0" w:space="0" w:color="auto"/>
      </w:divBdr>
    </w:div>
    <w:div w:id="1143814883">
      <w:bodyDiv w:val="1"/>
      <w:marLeft w:val="0"/>
      <w:marRight w:val="0"/>
      <w:marTop w:val="0"/>
      <w:marBottom w:val="0"/>
      <w:divBdr>
        <w:top w:val="none" w:sz="0" w:space="0" w:color="auto"/>
        <w:left w:val="none" w:sz="0" w:space="0" w:color="auto"/>
        <w:bottom w:val="none" w:sz="0" w:space="0" w:color="auto"/>
        <w:right w:val="none" w:sz="0" w:space="0" w:color="auto"/>
      </w:divBdr>
    </w:div>
    <w:div w:id="1144195729">
      <w:bodyDiv w:val="1"/>
      <w:marLeft w:val="0"/>
      <w:marRight w:val="0"/>
      <w:marTop w:val="0"/>
      <w:marBottom w:val="0"/>
      <w:divBdr>
        <w:top w:val="none" w:sz="0" w:space="0" w:color="auto"/>
        <w:left w:val="none" w:sz="0" w:space="0" w:color="auto"/>
        <w:bottom w:val="none" w:sz="0" w:space="0" w:color="auto"/>
        <w:right w:val="none" w:sz="0" w:space="0" w:color="auto"/>
      </w:divBdr>
    </w:div>
    <w:div w:id="1145197704">
      <w:bodyDiv w:val="1"/>
      <w:marLeft w:val="0"/>
      <w:marRight w:val="0"/>
      <w:marTop w:val="0"/>
      <w:marBottom w:val="0"/>
      <w:divBdr>
        <w:top w:val="none" w:sz="0" w:space="0" w:color="auto"/>
        <w:left w:val="none" w:sz="0" w:space="0" w:color="auto"/>
        <w:bottom w:val="none" w:sz="0" w:space="0" w:color="auto"/>
        <w:right w:val="none" w:sz="0" w:space="0" w:color="auto"/>
      </w:divBdr>
    </w:div>
    <w:div w:id="1145780306">
      <w:bodyDiv w:val="1"/>
      <w:marLeft w:val="0"/>
      <w:marRight w:val="0"/>
      <w:marTop w:val="0"/>
      <w:marBottom w:val="0"/>
      <w:divBdr>
        <w:top w:val="none" w:sz="0" w:space="0" w:color="auto"/>
        <w:left w:val="none" w:sz="0" w:space="0" w:color="auto"/>
        <w:bottom w:val="none" w:sz="0" w:space="0" w:color="auto"/>
        <w:right w:val="none" w:sz="0" w:space="0" w:color="auto"/>
      </w:divBdr>
    </w:div>
    <w:div w:id="1146555675">
      <w:bodyDiv w:val="1"/>
      <w:marLeft w:val="0"/>
      <w:marRight w:val="0"/>
      <w:marTop w:val="0"/>
      <w:marBottom w:val="0"/>
      <w:divBdr>
        <w:top w:val="none" w:sz="0" w:space="0" w:color="auto"/>
        <w:left w:val="none" w:sz="0" w:space="0" w:color="auto"/>
        <w:bottom w:val="none" w:sz="0" w:space="0" w:color="auto"/>
        <w:right w:val="none" w:sz="0" w:space="0" w:color="auto"/>
      </w:divBdr>
    </w:div>
    <w:div w:id="1147866396">
      <w:bodyDiv w:val="1"/>
      <w:marLeft w:val="0"/>
      <w:marRight w:val="0"/>
      <w:marTop w:val="0"/>
      <w:marBottom w:val="0"/>
      <w:divBdr>
        <w:top w:val="none" w:sz="0" w:space="0" w:color="auto"/>
        <w:left w:val="none" w:sz="0" w:space="0" w:color="auto"/>
        <w:bottom w:val="none" w:sz="0" w:space="0" w:color="auto"/>
        <w:right w:val="none" w:sz="0" w:space="0" w:color="auto"/>
      </w:divBdr>
    </w:div>
    <w:div w:id="1149054633">
      <w:bodyDiv w:val="1"/>
      <w:marLeft w:val="0"/>
      <w:marRight w:val="0"/>
      <w:marTop w:val="0"/>
      <w:marBottom w:val="0"/>
      <w:divBdr>
        <w:top w:val="none" w:sz="0" w:space="0" w:color="auto"/>
        <w:left w:val="none" w:sz="0" w:space="0" w:color="auto"/>
        <w:bottom w:val="none" w:sz="0" w:space="0" w:color="auto"/>
        <w:right w:val="none" w:sz="0" w:space="0" w:color="auto"/>
      </w:divBdr>
    </w:div>
    <w:div w:id="1149710542">
      <w:bodyDiv w:val="1"/>
      <w:marLeft w:val="0"/>
      <w:marRight w:val="0"/>
      <w:marTop w:val="0"/>
      <w:marBottom w:val="0"/>
      <w:divBdr>
        <w:top w:val="none" w:sz="0" w:space="0" w:color="auto"/>
        <w:left w:val="none" w:sz="0" w:space="0" w:color="auto"/>
        <w:bottom w:val="none" w:sz="0" w:space="0" w:color="auto"/>
        <w:right w:val="none" w:sz="0" w:space="0" w:color="auto"/>
      </w:divBdr>
    </w:div>
    <w:div w:id="1149907226">
      <w:bodyDiv w:val="1"/>
      <w:marLeft w:val="0"/>
      <w:marRight w:val="0"/>
      <w:marTop w:val="0"/>
      <w:marBottom w:val="0"/>
      <w:divBdr>
        <w:top w:val="none" w:sz="0" w:space="0" w:color="auto"/>
        <w:left w:val="none" w:sz="0" w:space="0" w:color="auto"/>
        <w:bottom w:val="none" w:sz="0" w:space="0" w:color="auto"/>
        <w:right w:val="none" w:sz="0" w:space="0" w:color="auto"/>
      </w:divBdr>
    </w:div>
    <w:div w:id="1152214383">
      <w:bodyDiv w:val="1"/>
      <w:marLeft w:val="0"/>
      <w:marRight w:val="0"/>
      <w:marTop w:val="0"/>
      <w:marBottom w:val="0"/>
      <w:divBdr>
        <w:top w:val="none" w:sz="0" w:space="0" w:color="auto"/>
        <w:left w:val="none" w:sz="0" w:space="0" w:color="auto"/>
        <w:bottom w:val="none" w:sz="0" w:space="0" w:color="auto"/>
        <w:right w:val="none" w:sz="0" w:space="0" w:color="auto"/>
      </w:divBdr>
    </w:div>
    <w:div w:id="1152647892">
      <w:bodyDiv w:val="1"/>
      <w:marLeft w:val="0"/>
      <w:marRight w:val="0"/>
      <w:marTop w:val="0"/>
      <w:marBottom w:val="0"/>
      <w:divBdr>
        <w:top w:val="none" w:sz="0" w:space="0" w:color="auto"/>
        <w:left w:val="none" w:sz="0" w:space="0" w:color="auto"/>
        <w:bottom w:val="none" w:sz="0" w:space="0" w:color="auto"/>
        <w:right w:val="none" w:sz="0" w:space="0" w:color="auto"/>
      </w:divBdr>
    </w:div>
    <w:div w:id="1153060708">
      <w:bodyDiv w:val="1"/>
      <w:marLeft w:val="0"/>
      <w:marRight w:val="0"/>
      <w:marTop w:val="0"/>
      <w:marBottom w:val="0"/>
      <w:divBdr>
        <w:top w:val="none" w:sz="0" w:space="0" w:color="auto"/>
        <w:left w:val="none" w:sz="0" w:space="0" w:color="auto"/>
        <w:bottom w:val="none" w:sz="0" w:space="0" w:color="auto"/>
        <w:right w:val="none" w:sz="0" w:space="0" w:color="auto"/>
      </w:divBdr>
    </w:div>
    <w:div w:id="1154031972">
      <w:bodyDiv w:val="1"/>
      <w:marLeft w:val="0"/>
      <w:marRight w:val="0"/>
      <w:marTop w:val="0"/>
      <w:marBottom w:val="0"/>
      <w:divBdr>
        <w:top w:val="none" w:sz="0" w:space="0" w:color="auto"/>
        <w:left w:val="none" w:sz="0" w:space="0" w:color="auto"/>
        <w:bottom w:val="none" w:sz="0" w:space="0" w:color="auto"/>
        <w:right w:val="none" w:sz="0" w:space="0" w:color="auto"/>
      </w:divBdr>
    </w:div>
    <w:div w:id="1154684060">
      <w:bodyDiv w:val="1"/>
      <w:marLeft w:val="0"/>
      <w:marRight w:val="0"/>
      <w:marTop w:val="0"/>
      <w:marBottom w:val="0"/>
      <w:divBdr>
        <w:top w:val="none" w:sz="0" w:space="0" w:color="auto"/>
        <w:left w:val="none" w:sz="0" w:space="0" w:color="auto"/>
        <w:bottom w:val="none" w:sz="0" w:space="0" w:color="auto"/>
        <w:right w:val="none" w:sz="0" w:space="0" w:color="auto"/>
      </w:divBdr>
    </w:div>
    <w:div w:id="1155412459">
      <w:bodyDiv w:val="1"/>
      <w:marLeft w:val="0"/>
      <w:marRight w:val="0"/>
      <w:marTop w:val="0"/>
      <w:marBottom w:val="0"/>
      <w:divBdr>
        <w:top w:val="none" w:sz="0" w:space="0" w:color="auto"/>
        <w:left w:val="none" w:sz="0" w:space="0" w:color="auto"/>
        <w:bottom w:val="none" w:sz="0" w:space="0" w:color="auto"/>
        <w:right w:val="none" w:sz="0" w:space="0" w:color="auto"/>
      </w:divBdr>
    </w:div>
    <w:div w:id="1155755485">
      <w:bodyDiv w:val="1"/>
      <w:marLeft w:val="0"/>
      <w:marRight w:val="0"/>
      <w:marTop w:val="0"/>
      <w:marBottom w:val="0"/>
      <w:divBdr>
        <w:top w:val="none" w:sz="0" w:space="0" w:color="auto"/>
        <w:left w:val="none" w:sz="0" w:space="0" w:color="auto"/>
        <w:bottom w:val="none" w:sz="0" w:space="0" w:color="auto"/>
        <w:right w:val="none" w:sz="0" w:space="0" w:color="auto"/>
      </w:divBdr>
    </w:div>
    <w:div w:id="1155950420">
      <w:bodyDiv w:val="1"/>
      <w:marLeft w:val="0"/>
      <w:marRight w:val="0"/>
      <w:marTop w:val="0"/>
      <w:marBottom w:val="0"/>
      <w:divBdr>
        <w:top w:val="none" w:sz="0" w:space="0" w:color="auto"/>
        <w:left w:val="none" w:sz="0" w:space="0" w:color="auto"/>
        <w:bottom w:val="none" w:sz="0" w:space="0" w:color="auto"/>
        <w:right w:val="none" w:sz="0" w:space="0" w:color="auto"/>
      </w:divBdr>
    </w:div>
    <w:div w:id="1156142703">
      <w:bodyDiv w:val="1"/>
      <w:marLeft w:val="0"/>
      <w:marRight w:val="0"/>
      <w:marTop w:val="0"/>
      <w:marBottom w:val="0"/>
      <w:divBdr>
        <w:top w:val="none" w:sz="0" w:space="0" w:color="auto"/>
        <w:left w:val="none" w:sz="0" w:space="0" w:color="auto"/>
        <w:bottom w:val="none" w:sz="0" w:space="0" w:color="auto"/>
        <w:right w:val="none" w:sz="0" w:space="0" w:color="auto"/>
      </w:divBdr>
    </w:div>
    <w:div w:id="1157108127">
      <w:bodyDiv w:val="1"/>
      <w:marLeft w:val="0"/>
      <w:marRight w:val="0"/>
      <w:marTop w:val="0"/>
      <w:marBottom w:val="0"/>
      <w:divBdr>
        <w:top w:val="none" w:sz="0" w:space="0" w:color="auto"/>
        <w:left w:val="none" w:sz="0" w:space="0" w:color="auto"/>
        <w:bottom w:val="none" w:sz="0" w:space="0" w:color="auto"/>
        <w:right w:val="none" w:sz="0" w:space="0" w:color="auto"/>
      </w:divBdr>
    </w:div>
    <w:div w:id="1157110980">
      <w:bodyDiv w:val="1"/>
      <w:marLeft w:val="0"/>
      <w:marRight w:val="0"/>
      <w:marTop w:val="0"/>
      <w:marBottom w:val="0"/>
      <w:divBdr>
        <w:top w:val="none" w:sz="0" w:space="0" w:color="auto"/>
        <w:left w:val="none" w:sz="0" w:space="0" w:color="auto"/>
        <w:bottom w:val="none" w:sz="0" w:space="0" w:color="auto"/>
        <w:right w:val="none" w:sz="0" w:space="0" w:color="auto"/>
      </w:divBdr>
    </w:div>
    <w:div w:id="1157182865">
      <w:bodyDiv w:val="1"/>
      <w:marLeft w:val="0"/>
      <w:marRight w:val="0"/>
      <w:marTop w:val="0"/>
      <w:marBottom w:val="0"/>
      <w:divBdr>
        <w:top w:val="none" w:sz="0" w:space="0" w:color="auto"/>
        <w:left w:val="none" w:sz="0" w:space="0" w:color="auto"/>
        <w:bottom w:val="none" w:sz="0" w:space="0" w:color="auto"/>
        <w:right w:val="none" w:sz="0" w:space="0" w:color="auto"/>
      </w:divBdr>
    </w:div>
    <w:div w:id="1157260981">
      <w:bodyDiv w:val="1"/>
      <w:marLeft w:val="0"/>
      <w:marRight w:val="0"/>
      <w:marTop w:val="0"/>
      <w:marBottom w:val="0"/>
      <w:divBdr>
        <w:top w:val="none" w:sz="0" w:space="0" w:color="auto"/>
        <w:left w:val="none" w:sz="0" w:space="0" w:color="auto"/>
        <w:bottom w:val="none" w:sz="0" w:space="0" w:color="auto"/>
        <w:right w:val="none" w:sz="0" w:space="0" w:color="auto"/>
      </w:divBdr>
    </w:div>
    <w:div w:id="1158224618">
      <w:bodyDiv w:val="1"/>
      <w:marLeft w:val="0"/>
      <w:marRight w:val="0"/>
      <w:marTop w:val="0"/>
      <w:marBottom w:val="0"/>
      <w:divBdr>
        <w:top w:val="none" w:sz="0" w:space="0" w:color="auto"/>
        <w:left w:val="none" w:sz="0" w:space="0" w:color="auto"/>
        <w:bottom w:val="none" w:sz="0" w:space="0" w:color="auto"/>
        <w:right w:val="none" w:sz="0" w:space="0" w:color="auto"/>
      </w:divBdr>
    </w:div>
    <w:div w:id="1158888892">
      <w:bodyDiv w:val="1"/>
      <w:marLeft w:val="0"/>
      <w:marRight w:val="0"/>
      <w:marTop w:val="0"/>
      <w:marBottom w:val="0"/>
      <w:divBdr>
        <w:top w:val="none" w:sz="0" w:space="0" w:color="auto"/>
        <w:left w:val="none" w:sz="0" w:space="0" w:color="auto"/>
        <w:bottom w:val="none" w:sz="0" w:space="0" w:color="auto"/>
        <w:right w:val="none" w:sz="0" w:space="0" w:color="auto"/>
      </w:divBdr>
    </w:div>
    <w:div w:id="1160006599">
      <w:bodyDiv w:val="1"/>
      <w:marLeft w:val="0"/>
      <w:marRight w:val="0"/>
      <w:marTop w:val="0"/>
      <w:marBottom w:val="0"/>
      <w:divBdr>
        <w:top w:val="none" w:sz="0" w:space="0" w:color="auto"/>
        <w:left w:val="none" w:sz="0" w:space="0" w:color="auto"/>
        <w:bottom w:val="none" w:sz="0" w:space="0" w:color="auto"/>
        <w:right w:val="none" w:sz="0" w:space="0" w:color="auto"/>
      </w:divBdr>
    </w:div>
    <w:div w:id="1160388310">
      <w:bodyDiv w:val="1"/>
      <w:marLeft w:val="0"/>
      <w:marRight w:val="0"/>
      <w:marTop w:val="0"/>
      <w:marBottom w:val="0"/>
      <w:divBdr>
        <w:top w:val="none" w:sz="0" w:space="0" w:color="auto"/>
        <w:left w:val="none" w:sz="0" w:space="0" w:color="auto"/>
        <w:bottom w:val="none" w:sz="0" w:space="0" w:color="auto"/>
        <w:right w:val="none" w:sz="0" w:space="0" w:color="auto"/>
      </w:divBdr>
    </w:div>
    <w:div w:id="1162282637">
      <w:bodyDiv w:val="1"/>
      <w:marLeft w:val="0"/>
      <w:marRight w:val="0"/>
      <w:marTop w:val="0"/>
      <w:marBottom w:val="0"/>
      <w:divBdr>
        <w:top w:val="none" w:sz="0" w:space="0" w:color="auto"/>
        <w:left w:val="none" w:sz="0" w:space="0" w:color="auto"/>
        <w:bottom w:val="none" w:sz="0" w:space="0" w:color="auto"/>
        <w:right w:val="none" w:sz="0" w:space="0" w:color="auto"/>
      </w:divBdr>
    </w:div>
    <w:div w:id="1163206525">
      <w:bodyDiv w:val="1"/>
      <w:marLeft w:val="0"/>
      <w:marRight w:val="0"/>
      <w:marTop w:val="0"/>
      <w:marBottom w:val="0"/>
      <w:divBdr>
        <w:top w:val="none" w:sz="0" w:space="0" w:color="auto"/>
        <w:left w:val="none" w:sz="0" w:space="0" w:color="auto"/>
        <w:bottom w:val="none" w:sz="0" w:space="0" w:color="auto"/>
        <w:right w:val="none" w:sz="0" w:space="0" w:color="auto"/>
      </w:divBdr>
    </w:div>
    <w:div w:id="1163886522">
      <w:bodyDiv w:val="1"/>
      <w:marLeft w:val="0"/>
      <w:marRight w:val="0"/>
      <w:marTop w:val="0"/>
      <w:marBottom w:val="0"/>
      <w:divBdr>
        <w:top w:val="none" w:sz="0" w:space="0" w:color="auto"/>
        <w:left w:val="none" w:sz="0" w:space="0" w:color="auto"/>
        <w:bottom w:val="none" w:sz="0" w:space="0" w:color="auto"/>
        <w:right w:val="none" w:sz="0" w:space="0" w:color="auto"/>
      </w:divBdr>
    </w:div>
    <w:div w:id="1164591604">
      <w:bodyDiv w:val="1"/>
      <w:marLeft w:val="0"/>
      <w:marRight w:val="0"/>
      <w:marTop w:val="0"/>
      <w:marBottom w:val="0"/>
      <w:divBdr>
        <w:top w:val="none" w:sz="0" w:space="0" w:color="auto"/>
        <w:left w:val="none" w:sz="0" w:space="0" w:color="auto"/>
        <w:bottom w:val="none" w:sz="0" w:space="0" w:color="auto"/>
        <w:right w:val="none" w:sz="0" w:space="0" w:color="auto"/>
      </w:divBdr>
    </w:div>
    <w:div w:id="1164662147">
      <w:bodyDiv w:val="1"/>
      <w:marLeft w:val="0"/>
      <w:marRight w:val="0"/>
      <w:marTop w:val="0"/>
      <w:marBottom w:val="0"/>
      <w:divBdr>
        <w:top w:val="none" w:sz="0" w:space="0" w:color="auto"/>
        <w:left w:val="none" w:sz="0" w:space="0" w:color="auto"/>
        <w:bottom w:val="none" w:sz="0" w:space="0" w:color="auto"/>
        <w:right w:val="none" w:sz="0" w:space="0" w:color="auto"/>
      </w:divBdr>
    </w:div>
    <w:div w:id="1166171625">
      <w:bodyDiv w:val="1"/>
      <w:marLeft w:val="0"/>
      <w:marRight w:val="0"/>
      <w:marTop w:val="0"/>
      <w:marBottom w:val="0"/>
      <w:divBdr>
        <w:top w:val="none" w:sz="0" w:space="0" w:color="auto"/>
        <w:left w:val="none" w:sz="0" w:space="0" w:color="auto"/>
        <w:bottom w:val="none" w:sz="0" w:space="0" w:color="auto"/>
        <w:right w:val="none" w:sz="0" w:space="0" w:color="auto"/>
      </w:divBdr>
    </w:div>
    <w:div w:id="1168180992">
      <w:bodyDiv w:val="1"/>
      <w:marLeft w:val="0"/>
      <w:marRight w:val="0"/>
      <w:marTop w:val="0"/>
      <w:marBottom w:val="0"/>
      <w:divBdr>
        <w:top w:val="none" w:sz="0" w:space="0" w:color="auto"/>
        <w:left w:val="none" w:sz="0" w:space="0" w:color="auto"/>
        <w:bottom w:val="none" w:sz="0" w:space="0" w:color="auto"/>
        <w:right w:val="none" w:sz="0" w:space="0" w:color="auto"/>
      </w:divBdr>
    </w:div>
    <w:div w:id="1168206494">
      <w:bodyDiv w:val="1"/>
      <w:marLeft w:val="0"/>
      <w:marRight w:val="0"/>
      <w:marTop w:val="0"/>
      <w:marBottom w:val="0"/>
      <w:divBdr>
        <w:top w:val="none" w:sz="0" w:space="0" w:color="auto"/>
        <w:left w:val="none" w:sz="0" w:space="0" w:color="auto"/>
        <w:bottom w:val="none" w:sz="0" w:space="0" w:color="auto"/>
        <w:right w:val="none" w:sz="0" w:space="0" w:color="auto"/>
      </w:divBdr>
    </w:div>
    <w:div w:id="1168329001">
      <w:bodyDiv w:val="1"/>
      <w:marLeft w:val="0"/>
      <w:marRight w:val="0"/>
      <w:marTop w:val="0"/>
      <w:marBottom w:val="0"/>
      <w:divBdr>
        <w:top w:val="none" w:sz="0" w:space="0" w:color="auto"/>
        <w:left w:val="none" w:sz="0" w:space="0" w:color="auto"/>
        <w:bottom w:val="none" w:sz="0" w:space="0" w:color="auto"/>
        <w:right w:val="none" w:sz="0" w:space="0" w:color="auto"/>
      </w:divBdr>
    </w:div>
    <w:div w:id="1169253848">
      <w:bodyDiv w:val="1"/>
      <w:marLeft w:val="0"/>
      <w:marRight w:val="0"/>
      <w:marTop w:val="0"/>
      <w:marBottom w:val="0"/>
      <w:divBdr>
        <w:top w:val="none" w:sz="0" w:space="0" w:color="auto"/>
        <w:left w:val="none" w:sz="0" w:space="0" w:color="auto"/>
        <w:bottom w:val="none" w:sz="0" w:space="0" w:color="auto"/>
        <w:right w:val="none" w:sz="0" w:space="0" w:color="auto"/>
      </w:divBdr>
    </w:div>
    <w:div w:id="1169254095">
      <w:bodyDiv w:val="1"/>
      <w:marLeft w:val="0"/>
      <w:marRight w:val="0"/>
      <w:marTop w:val="0"/>
      <w:marBottom w:val="0"/>
      <w:divBdr>
        <w:top w:val="none" w:sz="0" w:space="0" w:color="auto"/>
        <w:left w:val="none" w:sz="0" w:space="0" w:color="auto"/>
        <w:bottom w:val="none" w:sz="0" w:space="0" w:color="auto"/>
        <w:right w:val="none" w:sz="0" w:space="0" w:color="auto"/>
      </w:divBdr>
    </w:div>
    <w:div w:id="1169295183">
      <w:bodyDiv w:val="1"/>
      <w:marLeft w:val="0"/>
      <w:marRight w:val="0"/>
      <w:marTop w:val="0"/>
      <w:marBottom w:val="0"/>
      <w:divBdr>
        <w:top w:val="none" w:sz="0" w:space="0" w:color="auto"/>
        <w:left w:val="none" w:sz="0" w:space="0" w:color="auto"/>
        <w:bottom w:val="none" w:sz="0" w:space="0" w:color="auto"/>
        <w:right w:val="none" w:sz="0" w:space="0" w:color="auto"/>
      </w:divBdr>
    </w:div>
    <w:div w:id="1169439995">
      <w:bodyDiv w:val="1"/>
      <w:marLeft w:val="0"/>
      <w:marRight w:val="0"/>
      <w:marTop w:val="0"/>
      <w:marBottom w:val="0"/>
      <w:divBdr>
        <w:top w:val="none" w:sz="0" w:space="0" w:color="auto"/>
        <w:left w:val="none" w:sz="0" w:space="0" w:color="auto"/>
        <w:bottom w:val="none" w:sz="0" w:space="0" w:color="auto"/>
        <w:right w:val="none" w:sz="0" w:space="0" w:color="auto"/>
      </w:divBdr>
    </w:div>
    <w:div w:id="1169712316">
      <w:bodyDiv w:val="1"/>
      <w:marLeft w:val="0"/>
      <w:marRight w:val="0"/>
      <w:marTop w:val="0"/>
      <w:marBottom w:val="0"/>
      <w:divBdr>
        <w:top w:val="none" w:sz="0" w:space="0" w:color="auto"/>
        <w:left w:val="none" w:sz="0" w:space="0" w:color="auto"/>
        <w:bottom w:val="none" w:sz="0" w:space="0" w:color="auto"/>
        <w:right w:val="none" w:sz="0" w:space="0" w:color="auto"/>
      </w:divBdr>
    </w:div>
    <w:div w:id="1170175734">
      <w:bodyDiv w:val="1"/>
      <w:marLeft w:val="0"/>
      <w:marRight w:val="0"/>
      <w:marTop w:val="0"/>
      <w:marBottom w:val="0"/>
      <w:divBdr>
        <w:top w:val="none" w:sz="0" w:space="0" w:color="auto"/>
        <w:left w:val="none" w:sz="0" w:space="0" w:color="auto"/>
        <w:bottom w:val="none" w:sz="0" w:space="0" w:color="auto"/>
        <w:right w:val="none" w:sz="0" w:space="0" w:color="auto"/>
      </w:divBdr>
    </w:div>
    <w:div w:id="1170367355">
      <w:bodyDiv w:val="1"/>
      <w:marLeft w:val="0"/>
      <w:marRight w:val="0"/>
      <w:marTop w:val="0"/>
      <w:marBottom w:val="0"/>
      <w:divBdr>
        <w:top w:val="none" w:sz="0" w:space="0" w:color="auto"/>
        <w:left w:val="none" w:sz="0" w:space="0" w:color="auto"/>
        <w:bottom w:val="none" w:sz="0" w:space="0" w:color="auto"/>
        <w:right w:val="none" w:sz="0" w:space="0" w:color="auto"/>
      </w:divBdr>
    </w:div>
    <w:div w:id="1170439226">
      <w:bodyDiv w:val="1"/>
      <w:marLeft w:val="0"/>
      <w:marRight w:val="0"/>
      <w:marTop w:val="0"/>
      <w:marBottom w:val="0"/>
      <w:divBdr>
        <w:top w:val="none" w:sz="0" w:space="0" w:color="auto"/>
        <w:left w:val="none" w:sz="0" w:space="0" w:color="auto"/>
        <w:bottom w:val="none" w:sz="0" w:space="0" w:color="auto"/>
        <w:right w:val="none" w:sz="0" w:space="0" w:color="auto"/>
      </w:divBdr>
    </w:div>
    <w:div w:id="1170876586">
      <w:bodyDiv w:val="1"/>
      <w:marLeft w:val="0"/>
      <w:marRight w:val="0"/>
      <w:marTop w:val="0"/>
      <w:marBottom w:val="0"/>
      <w:divBdr>
        <w:top w:val="none" w:sz="0" w:space="0" w:color="auto"/>
        <w:left w:val="none" w:sz="0" w:space="0" w:color="auto"/>
        <w:bottom w:val="none" w:sz="0" w:space="0" w:color="auto"/>
        <w:right w:val="none" w:sz="0" w:space="0" w:color="auto"/>
      </w:divBdr>
    </w:div>
    <w:div w:id="1172139467">
      <w:bodyDiv w:val="1"/>
      <w:marLeft w:val="0"/>
      <w:marRight w:val="0"/>
      <w:marTop w:val="0"/>
      <w:marBottom w:val="0"/>
      <w:divBdr>
        <w:top w:val="none" w:sz="0" w:space="0" w:color="auto"/>
        <w:left w:val="none" w:sz="0" w:space="0" w:color="auto"/>
        <w:bottom w:val="none" w:sz="0" w:space="0" w:color="auto"/>
        <w:right w:val="none" w:sz="0" w:space="0" w:color="auto"/>
      </w:divBdr>
    </w:div>
    <w:div w:id="1172451168">
      <w:bodyDiv w:val="1"/>
      <w:marLeft w:val="0"/>
      <w:marRight w:val="0"/>
      <w:marTop w:val="0"/>
      <w:marBottom w:val="0"/>
      <w:divBdr>
        <w:top w:val="none" w:sz="0" w:space="0" w:color="auto"/>
        <w:left w:val="none" w:sz="0" w:space="0" w:color="auto"/>
        <w:bottom w:val="none" w:sz="0" w:space="0" w:color="auto"/>
        <w:right w:val="none" w:sz="0" w:space="0" w:color="auto"/>
      </w:divBdr>
    </w:div>
    <w:div w:id="1172988741">
      <w:bodyDiv w:val="1"/>
      <w:marLeft w:val="0"/>
      <w:marRight w:val="0"/>
      <w:marTop w:val="0"/>
      <w:marBottom w:val="0"/>
      <w:divBdr>
        <w:top w:val="none" w:sz="0" w:space="0" w:color="auto"/>
        <w:left w:val="none" w:sz="0" w:space="0" w:color="auto"/>
        <w:bottom w:val="none" w:sz="0" w:space="0" w:color="auto"/>
        <w:right w:val="none" w:sz="0" w:space="0" w:color="auto"/>
      </w:divBdr>
    </w:div>
    <w:div w:id="1173565174">
      <w:bodyDiv w:val="1"/>
      <w:marLeft w:val="0"/>
      <w:marRight w:val="0"/>
      <w:marTop w:val="0"/>
      <w:marBottom w:val="0"/>
      <w:divBdr>
        <w:top w:val="none" w:sz="0" w:space="0" w:color="auto"/>
        <w:left w:val="none" w:sz="0" w:space="0" w:color="auto"/>
        <w:bottom w:val="none" w:sz="0" w:space="0" w:color="auto"/>
        <w:right w:val="none" w:sz="0" w:space="0" w:color="auto"/>
      </w:divBdr>
    </w:div>
    <w:div w:id="1173833065">
      <w:bodyDiv w:val="1"/>
      <w:marLeft w:val="0"/>
      <w:marRight w:val="0"/>
      <w:marTop w:val="0"/>
      <w:marBottom w:val="0"/>
      <w:divBdr>
        <w:top w:val="none" w:sz="0" w:space="0" w:color="auto"/>
        <w:left w:val="none" w:sz="0" w:space="0" w:color="auto"/>
        <w:bottom w:val="none" w:sz="0" w:space="0" w:color="auto"/>
        <w:right w:val="none" w:sz="0" w:space="0" w:color="auto"/>
      </w:divBdr>
    </w:div>
    <w:div w:id="1173958460">
      <w:bodyDiv w:val="1"/>
      <w:marLeft w:val="0"/>
      <w:marRight w:val="0"/>
      <w:marTop w:val="0"/>
      <w:marBottom w:val="0"/>
      <w:divBdr>
        <w:top w:val="none" w:sz="0" w:space="0" w:color="auto"/>
        <w:left w:val="none" w:sz="0" w:space="0" w:color="auto"/>
        <w:bottom w:val="none" w:sz="0" w:space="0" w:color="auto"/>
        <w:right w:val="none" w:sz="0" w:space="0" w:color="auto"/>
      </w:divBdr>
    </w:div>
    <w:div w:id="1174689913">
      <w:bodyDiv w:val="1"/>
      <w:marLeft w:val="0"/>
      <w:marRight w:val="0"/>
      <w:marTop w:val="0"/>
      <w:marBottom w:val="0"/>
      <w:divBdr>
        <w:top w:val="none" w:sz="0" w:space="0" w:color="auto"/>
        <w:left w:val="none" w:sz="0" w:space="0" w:color="auto"/>
        <w:bottom w:val="none" w:sz="0" w:space="0" w:color="auto"/>
        <w:right w:val="none" w:sz="0" w:space="0" w:color="auto"/>
      </w:divBdr>
    </w:div>
    <w:div w:id="1175804497">
      <w:bodyDiv w:val="1"/>
      <w:marLeft w:val="0"/>
      <w:marRight w:val="0"/>
      <w:marTop w:val="0"/>
      <w:marBottom w:val="0"/>
      <w:divBdr>
        <w:top w:val="none" w:sz="0" w:space="0" w:color="auto"/>
        <w:left w:val="none" w:sz="0" w:space="0" w:color="auto"/>
        <w:bottom w:val="none" w:sz="0" w:space="0" w:color="auto"/>
        <w:right w:val="none" w:sz="0" w:space="0" w:color="auto"/>
      </w:divBdr>
    </w:div>
    <w:div w:id="1178500744">
      <w:bodyDiv w:val="1"/>
      <w:marLeft w:val="0"/>
      <w:marRight w:val="0"/>
      <w:marTop w:val="0"/>
      <w:marBottom w:val="0"/>
      <w:divBdr>
        <w:top w:val="none" w:sz="0" w:space="0" w:color="auto"/>
        <w:left w:val="none" w:sz="0" w:space="0" w:color="auto"/>
        <w:bottom w:val="none" w:sz="0" w:space="0" w:color="auto"/>
        <w:right w:val="none" w:sz="0" w:space="0" w:color="auto"/>
      </w:divBdr>
    </w:div>
    <w:div w:id="1178731979">
      <w:bodyDiv w:val="1"/>
      <w:marLeft w:val="0"/>
      <w:marRight w:val="0"/>
      <w:marTop w:val="0"/>
      <w:marBottom w:val="0"/>
      <w:divBdr>
        <w:top w:val="none" w:sz="0" w:space="0" w:color="auto"/>
        <w:left w:val="none" w:sz="0" w:space="0" w:color="auto"/>
        <w:bottom w:val="none" w:sz="0" w:space="0" w:color="auto"/>
        <w:right w:val="none" w:sz="0" w:space="0" w:color="auto"/>
      </w:divBdr>
    </w:div>
    <w:div w:id="1179151378">
      <w:bodyDiv w:val="1"/>
      <w:marLeft w:val="0"/>
      <w:marRight w:val="0"/>
      <w:marTop w:val="0"/>
      <w:marBottom w:val="0"/>
      <w:divBdr>
        <w:top w:val="none" w:sz="0" w:space="0" w:color="auto"/>
        <w:left w:val="none" w:sz="0" w:space="0" w:color="auto"/>
        <w:bottom w:val="none" w:sz="0" w:space="0" w:color="auto"/>
        <w:right w:val="none" w:sz="0" w:space="0" w:color="auto"/>
      </w:divBdr>
    </w:div>
    <w:div w:id="1179734078">
      <w:bodyDiv w:val="1"/>
      <w:marLeft w:val="0"/>
      <w:marRight w:val="0"/>
      <w:marTop w:val="0"/>
      <w:marBottom w:val="0"/>
      <w:divBdr>
        <w:top w:val="none" w:sz="0" w:space="0" w:color="auto"/>
        <w:left w:val="none" w:sz="0" w:space="0" w:color="auto"/>
        <w:bottom w:val="none" w:sz="0" w:space="0" w:color="auto"/>
        <w:right w:val="none" w:sz="0" w:space="0" w:color="auto"/>
      </w:divBdr>
    </w:div>
    <w:div w:id="1179855726">
      <w:bodyDiv w:val="1"/>
      <w:marLeft w:val="0"/>
      <w:marRight w:val="0"/>
      <w:marTop w:val="0"/>
      <w:marBottom w:val="0"/>
      <w:divBdr>
        <w:top w:val="none" w:sz="0" w:space="0" w:color="auto"/>
        <w:left w:val="none" w:sz="0" w:space="0" w:color="auto"/>
        <w:bottom w:val="none" w:sz="0" w:space="0" w:color="auto"/>
        <w:right w:val="none" w:sz="0" w:space="0" w:color="auto"/>
      </w:divBdr>
    </w:div>
    <w:div w:id="1182234816">
      <w:bodyDiv w:val="1"/>
      <w:marLeft w:val="0"/>
      <w:marRight w:val="0"/>
      <w:marTop w:val="0"/>
      <w:marBottom w:val="0"/>
      <w:divBdr>
        <w:top w:val="none" w:sz="0" w:space="0" w:color="auto"/>
        <w:left w:val="none" w:sz="0" w:space="0" w:color="auto"/>
        <w:bottom w:val="none" w:sz="0" w:space="0" w:color="auto"/>
        <w:right w:val="none" w:sz="0" w:space="0" w:color="auto"/>
      </w:divBdr>
    </w:div>
    <w:div w:id="1183282803">
      <w:bodyDiv w:val="1"/>
      <w:marLeft w:val="0"/>
      <w:marRight w:val="0"/>
      <w:marTop w:val="0"/>
      <w:marBottom w:val="0"/>
      <w:divBdr>
        <w:top w:val="none" w:sz="0" w:space="0" w:color="auto"/>
        <w:left w:val="none" w:sz="0" w:space="0" w:color="auto"/>
        <w:bottom w:val="none" w:sz="0" w:space="0" w:color="auto"/>
        <w:right w:val="none" w:sz="0" w:space="0" w:color="auto"/>
      </w:divBdr>
    </w:div>
    <w:div w:id="1183671670">
      <w:bodyDiv w:val="1"/>
      <w:marLeft w:val="0"/>
      <w:marRight w:val="0"/>
      <w:marTop w:val="0"/>
      <w:marBottom w:val="0"/>
      <w:divBdr>
        <w:top w:val="none" w:sz="0" w:space="0" w:color="auto"/>
        <w:left w:val="none" w:sz="0" w:space="0" w:color="auto"/>
        <w:bottom w:val="none" w:sz="0" w:space="0" w:color="auto"/>
        <w:right w:val="none" w:sz="0" w:space="0" w:color="auto"/>
      </w:divBdr>
    </w:div>
    <w:div w:id="1184250251">
      <w:bodyDiv w:val="1"/>
      <w:marLeft w:val="0"/>
      <w:marRight w:val="0"/>
      <w:marTop w:val="0"/>
      <w:marBottom w:val="0"/>
      <w:divBdr>
        <w:top w:val="none" w:sz="0" w:space="0" w:color="auto"/>
        <w:left w:val="none" w:sz="0" w:space="0" w:color="auto"/>
        <w:bottom w:val="none" w:sz="0" w:space="0" w:color="auto"/>
        <w:right w:val="none" w:sz="0" w:space="0" w:color="auto"/>
      </w:divBdr>
    </w:div>
    <w:div w:id="1184367795">
      <w:bodyDiv w:val="1"/>
      <w:marLeft w:val="0"/>
      <w:marRight w:val="0"/>
      <w:marTop w:val="0"/>
      <w:marBottom w:val="0"/>
      <w:divBdr>
        <w:top w:val="none" w:sz="0" w:space="0" w:color="auto"/>
        <w:left w:val="none" w:sz="0" w:space="0" w:color="auto"/>
        <w:bottom w:val="none" w:sz="0" w:space="0" w:color="auto"/>
        <w:right w:val="none" w:sz="0" w:space="0" w:color="auto"/>
      </w:divBdr>
    </w:div>
    <w:div w:id="1184435456">
      <w:bodyDiv w:val="1"/>
      <w:marLeft w:val="0"/>
      <w:marRight w:val="0"/>
      <w:marTop w:val="0"/>
      <w:marBottom w:val="0"/>
      <w:divBdr>
        <w:top w:val="none" w:sz="0" w:space="0" w:color="auto"/>
        <w:left w:val="none" w:sz="0" w:space="0" w:color="auto"/>
        <w:bottom w:val="none" w:sz="0" w:space="0" w:color="auto"/>
        <w:right w:val="none" w:sz="0" w:space="0" w:color="auto"/>
      </w:divBdr>
    </w:div>
    <w:div w:id="1184905773">
      <w:bodyDiv w:val="1"/>
      <w:marLeft w:val="0"/>
      <w:marRight w:val="0"/>
      <w:marTop w:val="0"/>
      <w:marBottom w:val="0"/>
      <w:divBdr>
        <w:top w:val="none" w:sz="0" w:space="0" w:color="auto"/>
        <w:left w:val="none" w:sz="0" w:space="0" w:color="auto"/>
        <w:bottom w:val="none" w:sz="0" w:space="0" w:color="auto"/>
        <w:right w:val="none" w:sz="0" w:space="0" w:color="auto"/>
      </w:divBdr>
    </w:div>
    <w:div w:id="1185437049">
      <w:bodyDiv w:val="1"/>
      <w:marLeft w:val="0"/>
      <w:marRight w:val="0"/>
      <w:marTop w:val="0"/>
      <w:marBottom w:val="0"/>
      <w:divBdr>
        <w:top w:val="none" w:sz="0" w:space="0" w:color="auto"/>
        <w:left w:val="none" w:sz="0" w:space="0" w:color="auto"/>
        <w:bottom w:val="none" w:sz="0" w:space="0" w:color="auto"/>
        <w:right w:val="none" w:sz="0" w:space="0" w:color="auto"/>
      </w:divBdr>
    </w:div>
    <w:div w:id="1186021961">
      <w:bodyDiv w:val="1"/>
      <w:marLeft w:val="0"/>
      <w:marRight w:val="0"/>
      <w:marTop w:val="0"/>
      <w:marBottom w:val="0"/>
      <w:divBdr>
        <w:top w:val="none" w:sz="0" w:space="0" w:color="auto"/>
        <w:left w:val="none" w:sz="0" w:space="0" w:color="auto"/>
        <w:bottom w:val="none" w:sz="0" w:space="0" w:color="auto"/>
        <w:right w:val="none" w:sz="0" w:space="0" w:color="auto"/>
      </w:divBdr>
    </w:div>
    <w:div w:id="1186942027">
      <w:bodyDiv w:val="1"/>
      <w:marLeft w:val="0"/>
      <w:marRight w:val="0"/>
      <w:marTop w:val="0"/>
      <w:marBottom w:val="0"/>
      <w:divBdr>
        <w:top w:val="none" w:sz="0" w:space="0" w:color="auto"/>
        <w:left w:val="none" w:sz="0" w:space="0" w:color="auto"/>
        <w:bottom w:val="none" w:sz="0" w:space="0" w:color="auto"/>
        <w:right w:val="none" w:sz="0" w:space="0" w:color="auto"/>
      </w:divBdr>
    </w:div>
    <w:div w:id="1187325015">
      <w:bodyDiv w:val="1"/>
      <w:marLeft w:val="0"/>
      <w:marRight w:val="0"/>
      <w:marTop w:val="0"/>
      <w:marBottom w:val="0"/>
      <w:divBdr>
        <w:top w:val="none" w:sz="0" w:space="0" w:color="auto"/>
        <w:left w:val="none" w:sz="0" w:space="0" w:color="auto"/>
        <w:bottom w:val="none" w:sz="0" w:space="0" w:color="auto"/>
        <w:right w:val="none" w:sz="0" w:space="0" w:color="auto"/>
      </w:divBdr>
    </w:div>
    <w:div w:id="1187477077">
      <w:bodyDiv w:val="1"/>
      <w:marLeft w:val="0"/>
      <w:marRight w:val="0"/>
      <w:marTop w:val="0"/>
      <w:marBottom w:val="0"/>
      <w:divBdr>
        <w:top w:val="none" w:sz="0" w:space="0" w:color="auto"/>
        <w:left w:val="none" w:sz="0" w:space="0" w:color="auto"/>
        <w:bottom w:val="none" w:sz="0" w:space="0" w:color="auto"/>
        <w:right w:val="none" w:sz="0" w:space="0" w:color="auto"/>
      </w:divBdr>
    </w:div>
    <w:div w:id="1188055986">
      <w:bodyDiv w:val="1"/>
      <w:marLeft w:val="0"/>
      <w:marRight w:val="0"/>
      <w:marTop w:val="0"/>
      <w:marBottom w:val="0"/>
      <w:divBdr>
        <w:top w:val="none" w:sz="0" w:space="0" w:color="auto"/>
        <w:left w:val="none" w:sz="0" w:space="0" w:color="auto"/>
        <w:bottom w:val="none" w:sz="0" w:space="0" w:color="auto"/>
        <w:right w:val="none" w:sz="0" w:space="0" w:color="auto"/>
      </w:divBdr>
    </w:div>
    <w:div w:id="1189290980">
      <w:bodyDiv w:val="1"/>
      <w:marLeft w:val="0"/>
      <w:marRight w:val="0"/>
      <w:marTop w:val="0"/>
      <w:marBottom w:val="0"/>
      <w:divBdr>
        <w:top w:val="none" w:sz="0" w:space="0" w:color="auto"/>
        <w:left w:val="none" w:sz="0" w:space="0" w:color="auto"/>
        <w:bottom w:val="none" w:sz="0" w:space="0" w:color="auto"/>
        <w:right w:val="none" w:sz="0" w:space="0" w:color="auto"/>
      </w:divBdr>
    </w:div>
    <w:div w:id="1189564476">
      <w:bodyDiv w:val="1"/>
      <w:marLeft w:val="0"/>
      <w:marRight w:val="0"/>
      <w:marTop w:val="0"/>
      <w:marBottom w:val="0"/>
      <w:divBdr>
        <w:top w:val="none" w:sz="0" w:space="0" w:color="auto"/>
        <w:left w:val="none" w:sz="0" w:space="0" w:color="auto"/>
        <w:bottom w:val="none" w:sz="0" w:space="0" w:color="auto"/>
        <w:right w:val="none" w:sz="0" w:space="0" w:color="auto"/>
      </w:divBdr>
    </w:div>
    <w:div w:id="1191188366">
      <w:bodyDiv w:val="1"/>
      <w:marLeft w:val="0"/>
      <w:marRight w:val="0"/>
      <w:marTop w:val="0"/>
      <w:marBottom w:val="0"/>
      <w:divBdr>
        <w:top w:val="none" w:sz="0" w:space="0" w:color="auto"/>
        <w:left w:val="none" w:sz="0" w:space="0" w:color="auto"/>
        <w:bottom w:val="none" w:sz="0" w:space="0" w:color="auto"/>
        <w:right w:val="none" w:sz="0" w:space="0" w:color="auto"/>
      </w:divBdr>
    </w:div>
    <w:div w:id="1192457330">
      <w:bodyDiv w:val="1"/>
      <w:marLeft w:val="0"/>
      <w:marRight w:val="0"/>
      <w:marTop w:val="0"/>
      <w:marBottom w:val="0"/>
      <w:divBdr>
        <w:top w:val="none" w:sz="0" w:space="0" w:color="auto"/>
        <w:left w:val="none" w:sz="0" w:space="0" w:color="auto"/>
        <w:bottom w:val="none" w:sz="0" w:space="0" w:color="auto"/>
        <w:right w:val="none" w:sz="0" w:space="0" w:color="auto"/>
      </w:divBdr>
    </w:div>
    <w:div w:id="1193155493">
      <w:bodyDiv w:val="1"/>
      <w:marLeft w:val="0"/>
      <w:marRight w:val="0"/>
      <w:marTop w:val="0"/>
      <w:marBottom w:val="0"/>
      <w:divBdr>
        <w:top w:val="none" w:sz="0" w:space="0" w:color="auto"/>
        <w:left w:val="none" w:sz="0" w:space="0" w:color="auto"/>
        <w:bottom w:val="none" w:sz="0" w:space="0" w:color="auto"/>
        <w:right w:val="none" w:sz="0" w:space="0" w:color="auto"/>
      </w:divBdr>
    </w:div>
    <w:div w:id="1193495584">
      <w:bodyDiv w:val="1"/>
      <w:marLeft w:val="0"/>
      <w:marRight w:val="0"/>
      <w:marTop w:val="0"/>
      <w:marBottom w:val="0"/>
      <w:divBdr>
        <w:top w:val="none" w:sz="0" w:space="0" w:color="auto"/>
        <w:left w:val="none" w:sz="0" w:space="0" w:color="auto"/>
        <w:bottom w:val="none" w:sz="0" w:space="0" w:color="auto"/>
        <w:right w:val="none" w:sz="0" w:space="0" w:color="auto"/>
      </w:divBdr>
    </w:div>
    <w:div w:id="1195264120">
      <w:bodyDiv w:val="1"/>
      <w:marLeft w:val="0"/>
      <w:marRight w:val="0"/>
      <w:marTop w:val="0"/>
      <w:marBottom w:val="0"/>
      <w:divBdr>
        <w:top w:val="none" w:sz="0" w:space="0" w:color="auto"/>
        <w:left w:val="none" w:sz="0" w:space="0" w:color="auto"/>
        <w:bottom w:val="none" w:sz="0" w:space="0" w:color="auto"/>
        <w:right w:val="none" w:sz="0" w:space="0" w:color="auto"/>
      </w:divBdr>
    </w:div>
    <w:div w:id="1195461664">
      <w:bodyDiv w:val="1"/>
      <w:marLeft w:val="0"/>
      <w:marRight w:val="0"/>
      <w:marTop w:val="0"/>
      <w:marBottom w:val="0"/>
      <w:divBdr>
        <w:top w:val="none" w:sz="0" w:space="0" w:color="auto"/>
        <w:left w:val="none" w:sz="0" w:space="0" w:color="auto"/>
        <w:bottom w:val="none" w:sz="0" w:space="0" w:color="auto"/>
        <w:right w:val="none" w:sz="0" w:space="0" w:color="auto"/>
      </w:divBdr>
    </w:div>
    <w:div w:id="1195734409">
      <w:bodyDiv w:val="1"/>
      <w:marLeft w:val="0"/>
      <w:marRight w:val="0"/>
      <w:marTop w:val="0"/>
      <w:marBottom w:val="0"/>
      <w:divBdr>
        <w:top w:val="none" w:sz="0" w:space="0" w:color="auto"/>
        <w:left w:val="none" w:sz="0" w:space="0" w:color="auto"/>
        <w:bottom w:val="none" w:sz="0" w:space="0" w:color="auto"/>
        <w:right w:val="none" w:sz="0" w:space="0" w:color="auto"/>
      </w:divBdr>
    </w:div>
    <w:div w:id="1196623059">
      <w:bodyDiv w:val="1"/>
      <w:marLeft w:val="0"/>
      <w:marRight w:val="0"/>
      <w:marTop w:val="0"/>
      <w:marBottom w:val="0"/>
      <w:divBdr>
        <w:top w:val="none" w:sz="0" w:space="0" w:color="auto"/>
        <w:left w:val="none" w:sz="0" w:space="0" w:color="auto"/>
        <w:bottom w:val="none" w:sz="0" w:space="0" w:color="auto"/>
        <w:right w:val="none" w:sz="0" w:space="0" w:color="auto"/>
      </w:divBdr>
    </w:div>
    <w:div w:id="1196850692">
      <w:bodyDiv w:val="1"/>
      <w:marLeft w:val="0"/>
      <w:marRight w:val="0"/>
      <w:marTop w:val="0"/>
      <w:marBottom w:val="0"/>
      <w:divBdr>
        <w:top w:val="none" w:sz="0" w:space="0" w:color="auto"/>
        <w:left w:val="none" w:sz="0" w:space="0" w:color="auto"/>
        <w:bottom w:val="none" w:sz="0" w:space="0" w:color="auto"/>
        <w:right w:val="none" w:sz="0" w:space="0" w:color="auto"/>
      </w:divBdr>
    </w:div>
    <w:div w:id="1197695503">
      <w:bodyDiv w:val="1"/>
      <w:marLeft w:val="0"/>
      <w:marRight w:val="0"/>
      <w:marTop w:val="0"/>
      <w:marBottom w:val="0"/>
      <w:divBdr>
        <w:top w:val="none" w:sz="0" w:space="0" w:color="auto"/>
        <w:left w:val="none" w:sz="0" w:space="0" w:color="auto"/>
        <w:bottom w:val="none" w:sz="0" w:space="0" w:color="auto"/>
        <w:right w:val="none" w:sz="0" w:space="0" w:color="auto"/>
      </w:divBdr>
    </w:div>
    <w:div w:id="1197810155">
      <w:bodyDiv w:val="1"/>
      <w:marLeft w:val="0"/>
      <w:marRight w:val="0"/>
      <w:marTop w:val="0"/>
      <w:marBottom w:val="0"/>
      <w:divBdr>
        <w:top w:val="none" w:sz="0" w:space="0" w:color="auto"/>
        <w:left w:val="none" w:sz="0" w:space="0" w:color="auto"/>
        <w:bottom w:val="none" w:sz="0" w:space="0" w:color="auto"/>
        <w:right w:val="none" w:sz="0" w:space="0" w:color="auto"/>
      </w:divBdr>
    </w:div>
    <w:div w:id="1199273966">
      <w:bodyDiv w:val="1"/>
      <w:marLeft w:val="0"/>
      <w:marRight w:val="0"/>
      <w:marTop w:val="0"/>
      <w:marBottom w:val="0"/>
      <w:divBdr>
        <w:top w:val="none" w:sz="0" w:space="0" w:color="auto"/>
        <w:left w:val="none" w:sz="0" w:space="0" w:color="auto"/>
        <w:bottom w:val="none" w:sz="0" w:space="0" w:color="auto"/>
        <w:right w:val="none" w:sz="0" w:space="0" w:color="auto"/>
      </w:divBdr>
    </w:div>
    <w:div w:id="1199275182">
      <w:bodyDiv w:val="1"/>
      <w:marLeft w:val="0"/>
      <w:marRight w:val="0"/>
      <w:marTop w:val="0"/>
      <w:marBottom w:val="0"/>
      <w:divBdr>
        <w:top w:val="none" w:sz="0" w:space="0" w:color="auto"/>
        <w:left w:val="none" w:sz="0" w:space="0" w:color="auto"/>
        <w:bottom w:val="none" w:sz="0" w:space="0" w:color="auto"/>
        <w:right w:val="none" w:sz="0" w:space="0" w:color="auto"/>
      </w:divBdr>
    </w:div>
    <w:div w:id="1200515230">
      <w:bodyDiv w:val="1"/>
      <w:marLeft w:val="0"/>
      <w:marRight w:val="0"/>
      <w:marTop w:val="0"/>
      <w:marBottom w:val="0"/>
      <w:divBdr>
        <w:top w:val="none" w:sz="0" w:space="0" w:color="auto"/>
        <w:left w:val="none" w:sz="0" w:space="0" w:color="auto"/>
        <w:bottom w:val="none" w:sz="0" w:space="0" w:color="auto"/>
        <w:right w:val="none" w:sz="0" w:space="0" w:color="auto"/>
      </w:divBdr>
    </w:div>
    <w:div w:id="1200778127">
      <w:bodyDiv w:val="1"/>
      <w:marLeft w:val="0"/>
      <w:marRight w:val="0"/>
      <w:marTop w:val="0"/>
      <w:marBottom w:val="0"/>
      <w:divBdr>
        <w:top w:val="none" w:sz="0" w:space="0" w:color="auto"/>
        <w:left w:val="none" w:sz="0" w:space="0" w:color="auto"/>
        <w:bottom w:val="none" w:sz="0" w:space="0" w:color="auto"/>
        <w:right w:val="none" w:sz="0" w:space="0" w:color="auto"/>
      </w:divBdr>
      <w:divsChild>
        <w:div w:id="979844510">
          <w:marLeft w:val="994"/>
          <w:marRight w:val="0"/>
          <w:marTop w:val="0"/>
          <w:marBottom w:val="60"/>
          <w:divBdr>
            <w:top w:val="none" w:sz="0" w:space="0" w:color="auto"/>
            <w:left w:val="none" w:sz="0" w:space="0" w:color="auto"/>
            <w:bottom w:val="none" w:sz="0" w:space="0" w:color="auto"/>
            <w:right w:val="none" w:sz="0" w:space="0" w:color="auto"/>
          </w:divBdr>
        </w:div>
        <w:div w:id="1065185316">
          <w:marLeft w:val="994"/>
          <w:marRight w:val="0"/>
          <w:marTop w:val="0"/>
          <w:marBottom w:val="60"/>
          <w:divBdr>
            <w:top w:val="none" w:sz="0" w:space="0" w:color="auto"/>
            <w:left w:val="none" w:sz="0" w:space="0" w:color="auto"/>
            <w:bottom w:val="none" w:sz="0" w:space="0" w:color="auto"/>
            <w:right w:val="none" w:sz="0" w:space="0" w:color="auto"/>
          </w:divBdr>
        </w:div>
      </w:divsChild>
    </w:div>
    <w:div w:id="1202203590">
      <w:bodyDiv w:val="1"/>
      <w:marLeft w:val="0"/>
      <w:marRight w:val="0"/>
      <w:marTop w:val="0"/>
      <w:marBottom w:val="0"/>
      <w:divBdr>
        <w:top w:val="none" w:sz="0" w:space="0" w:color="auto"/>
        <w:left w:val="none" w:sz="0" w:space="0" w:color="auto"/>
        <w:bottom w:val="none" w:sz="0" w:space="0" w:color="auto"/>
        <w:right w:val="none" w:sz="0" w:space="0" w:color="auto"/>
      </w:divBdr>
    </w:div>
    <w:div w:id="1202672952">
      <w:bodyDiv w:val="1"/>
      <w:marLeft w:val="0"/>
      <w:marRight w:val="0"/>
      <w:marTop w:val="0"/>
      <w:marBottom w:val="0"/>
      <w:divBdr>
        <w:top w:val="none" w:sz="0" w:space="0" w:color="auto"/>
        <w:left w:val="none" w:sz="0" w:space="0" w:color="auto"/>
        <w:bottom w:val="none" w:sz="0" w:space="0" w:color="auto"/>
        <w:right w:val="none" w:sz="0" w:space="0" w:color="auto"/>
      </w:divBdr>
    </w:div>
    <w:div w:id="1202787310">
      <w:bodyDiv w:val="1"/>
      <w:marLeft w:val="0"/>
      <w:marRight w:val="0"/>
      <w:marTop w:val="0"/>
      <w:marBottom w:val="0"/>
      <w:divBdr>
        <w:top w:val="none" w:sz="0" w:space="0" w:color="auto"/>
        <w:left w:val="none" w:sz="0" w:space="0" w:color="auto"/>
        <w:bottom w:val="none" w:sz="0" w:space="0" w:color="auto"/>
        <w:right w:val="none" w:sz="0" w:space="0" w:color="auto"/>
      </w:divBdr>
    </w:div>
    <w:div w:id="1203446145">
      <w:bodyDiv w:val="1"/>
      <w:marLeft w:val="0"/>
      <w:marRight w:val="0"/>
      <w:marTop w:val="0"/>
      <w:marBottom w:val="0"/>
      <w:divBdr>
        <w:top w:val="none" w:sz="0" w:space="0" w:color="auto"/>
        <w:left w:val="none" w:sz="0" w:space="0" w:color="auto"/>
        <w:bottom w:val="none" w:sz="0" w:space="0" w:color="auto"/>
        <w:right w:val="none" w:sz="0" w:space="0" w:color="auto"/>
      </w:divBdr>
    </w:div>
    <w:div w:id="1203595102">
      <w:bodyDiv w:val="1"/>
      <w:marLeft w:val="0"/>
      <w:marRight w:val="0"/>
      <w:marTop w:val="0"/>
      <w:marBottom w:val="0"/>
      <w:divBdr>
        <w:top w:val="none" w:sz="0" w:space="0" w:color="auto"/>
        <w:left w:val="none" w:sz="0" w:space="0" w:color="auto"/>
        <w:bottom w:val="none" w:sz="0" w:space="0" w:color="auto"/>
        <w:right w:val="none" w:sz="0" w:space="0" w:color="auto"/>
      </w:divBdr>
    </w:div>
    <w:div w:id="1203789553">
      <w:bodyDiv w:val="1"/>
      <w:marLeft w:val="0"/>
      <w:marRight w:val="0"/>
      <w:marTop w:val="0"/>
      <w:marBottom w:val="0"/>
      <w:divBdr>
        <w:top w:val="none" w:sz="0" w:space="0" w:color="auto"/>
        <w:left w:val="none" w:sz="0" w:space="0" w:color="auto"/>
        <w:bottom w:val="none" w:sz="0" w:space="0" w:color="auto"/>
        <w:right w:val="none" w:sz="0" w:space="0" w:color="auto"/>
      </w:divBdr>
    </w:div>
    <w:div w:id="1204320530">
      <w:bodyDiv w:val="1"/>
      <w:marLeft w:val="0"/>
      <w:marRight w:val="0"/>
      <w:marTop w:val="0"/>
      <w:marBottom w:val="0"/>
      <w:divBdr>
        <w:top w:val="none" w:sz="0" w:space="0" w:color="auto"/>
        <w:left w:val="none" w:sz="0" w:space="0" w:color="auto"/>
        <w:bottom w:val="none" w:sz="0" w:space="0" w:color="auto"/>
        <w:right w:val="none" w:sz="0" w:space="0" w:color="auto"/>
      </w:divBdr>
    </w:div>
    <w:div w:id="1204440350">
      <w:bodyDiv w:val="1"/>
      <w:marLeft w:val="0"/>
      <w:marRight w:val="0"/>
      <w:marTop w:val="0"/>
      <w:marBottom w:val="0"/>
      <w:divBdr>
        <w:top w:val="none" w:sz="0" w:space="0" w:color="auto"/>
        <w:left w:val="none" w:sz="0" w:space="0" w:color="auto"/>
        <w:bottom w:val="none" w:sz="0" w:space="0" w:color="auto"/>
        <w:right w:val="none" w:sz="0" w:space="0" w:color="auto"/>
      </w:divBdr>
    </w:div>
    <w:div w:id="1204710716">
      <w:bodyDiv w:val="1"/>
      <w:marLeft w:val="0"/>
      <w:marRight w:val="0"/>
      <w:marTop w:val="0"/>
      <w:marBottom w:val="0"/>
      <w:divBdr>
        <w:top w:val="none" w:sz="0" w:space="0" w:color="auto"/>
        <w:left w:val="none" w:sz="0" w:space="0" w:color="auto"/>
        <w:bottom w:val="none" w:sz="0" w:space="0" w:color="auto"/>
        <w:right w:val="none" w:sz="0" w:space="0" w:color="auto"/>
      </w:divBdr>
    </w:div>
    <w:div w:id="1205017794">
      <w:bodyDiv w:val="1"/>
      <w:marLeft w:val="0"/>
      <w:marRight w:val="0"/>
      <w:marTop w:val="0"/>
      <w:marBottom w:val="0"/>
      <w:divBdr>
        <w:top w:val="none" w:sz="0" w:space="0" w:color="auto"/>
        <w:left w:val="none" w:sz="0" w:space="0" w:color="auto"/>
        <w:bottom w:val="none" w:sz="0" w:space="0" w:color="auto"/>
        <w:right w:val="none" w:sz="0" w:space="0" w:color="auto"/>
      </w:divBdr>
    </w:div>
    <w:div w:id="1206063197">
      <w:bodyDiv w:val="1"/>
      <w:marLeft w:val="0"/>
      <w:marRight w:val="0"/>
      <w:marTop w:val="0"/>
      <w:marBottom w:val="0"/>
      <w:divBdr>
        <w:top w:val="none" w:sz="0" w:space="0" w:color="auto"/>
        <w:left w:val="none" w:sz="0" w:space="0" w:color="auto"/>
        <w:bottom w:val="none" w:sz="0" w:space="0" w:color="auto"/>
        <w:right w:val="none" w:sz="0" w:space="0" w:color="auto"/>
      </w:divBdr>
    </w:div>
    <w:div w:id="1208029996">
      <w:bodyDiv w:val="1"/>
      <w:marLeft w:val="0"/>
      <w:marRight w:val="0"/>
      <w:marTop w:val="0"/>
      <w:marBottom w:val="0"/>
      <w:divBdr>
        <w:top w:val="none" w:sz="0" w:space="0" w:color="auto"/>
        <w:left w:val="none" w:sz="0" w:space="0" w:color="auto"/>
        <w:bottom w:val="none" w:sz="0" w:space="0" w:color="auto"/>
        <w:right w:val="none" w:sz="0" w:space="0" w:color="auto"/>
      </w:divBdr>
    </w:div>
    <w:div w:id="1208569528">
      <w:bodyDiv w:val="1"/>
      <w:marLeft w:val="0"/>
      <w:marRight w:val="0"/>
      <w:marTop w:val="0"/>
      <w:marBottom w:val="0"/>
      <w:divBdr>
        <w:top w:val="none" w:sz="0" w:space="0" w:color="auto"/>
        <w:left w:val="none" w:sz="0" w:space="0" w:color="auto"/>
        <w:bottom w:val="none" w:sz="0" w:space="0" w:color="auto"/>
        <w:right w:val="none" w:sz="0" w:space="0" w:color="auto"/>
      </w:divBdr>
    </w:div>
    <w:div w:id="1209537650">
      <w:bodyDiv w:val="1"/>
      <w:marLeft w:val="0"/>
      <w:marRight w:val="0"/>
      <w:marTop w:val="0"/>
      <w:marBottom w:val="0"/>
      <w:divBdr>
        <w:top w:val="none" w:sz="0" w:space="0" w:color="auto"/>
        <w:left w:val="none" w:sz="0" w:space="0" w:color="auto"/>
        <w:bottom w:val="none" w:sz="0" w:space="0" w:color="auto"/>
        <w:right w:val="none" w:sz="0" w:space="0" w:color="auto"/>
      </w:divBdr>
    </w:div>
    <w:div w:id="1210647199">
      <w:bodyDiv w:val="1"/>
      <w:marLeft w:val="0"/>
      <w:marRight w:val="0"/>
      <w:marTop w:val="0"/>
      <w:marBottom w:val="0"/>
      <w:divBdr>
        <w:top w:val="none" w:sz="0" w:space="0" w:color="auto"/>
        <w:left w:val="none" w:sz="0" w:space="0" w:color="auto"/>
        <w:bottom w:val="none" w:sz="0" w:space="0" w:color="auto"/>
        <w:right w:val="none" w:sz="0" w:space="0" w:color="auto"/>
      </w:divBdr>
    </w:div>
    <w:div w:id="1211847870">
      <w:bodyDiv w:val="1"/>
      <w:marLeft w:val="0"/>
      <w:marRight w:val="0"/>
      <w:marTop w:val="0"/>
      <w:marBottom w:val="0"/>
      <w:divBdr>
        <w:top w:val="none" w:sz="0" w:space="0" w:color="auto"/>
        <w:left w:val="none" w:sz="0" w:space="0" w:color="auto"/>
        <w:bottom w:val="none" w:sz="0" w:space="0" w:color="auto"/>
        <w:right w:val="none" w:sz="0" w:space="0" w:color="auto"/>
      </w:divBdr>
    </w:div>
    <w:div w:id="1212225377">
      <w:bodyDiv w:val="1"/>
      <w:marLeft w:val="0"/>
      <w:marRight w:val="0"/>
      <w:marTop w:val="0"/>
      <w:marBottom w:val="0"/>
      <w:divBdr>
        <w:top w:val="none" w:sz="0" w:space="0" w:color="auto"/>
        <w:left w:val="none" w:sz="0" w:space="0" w:color="auto"/>
        <w:bottom w:val="none" w:sz="0" w:space="0" w:color="auto"/>
        <w:right w:val="none" w:sz="0" w:space="0" w:color="auto"/>
      </w:divBdr>
    </w:div>
    <w:div w:id="1212766895">
      <w:bodyDiv w:val="1"/>
      <w:marLeft w:val="0"/>
      <w:marRight w:val="0"/>
      <w:marTop w:val="0"/>
      <w:marBottom w:val="0"/>
      <w:divBdr>
        <w:top w:val="none" w:sz="0" w:space="0" w:color="auto"/>
        <w:left w:val="none" w:sz="0" w:space="0" w:color="auto"/>
        <w:bottom w:val="none" w:sz="0" w:space="0" w:color="auto"/>
        <w:right w:val="none" w:sz="0" w:space="0" w:color="auto"/>
      </w:divBdr>
    </w:div>
    <w:div w:id="1213035385">
      <w:bodyDiv w:val="1"/>
      <w:marLeft w:val="0"/>
      <w:marRight w:val="0"/>
      <w:marTop w:val="0"/>
      <w:marBottom w:val="0"/>
      <w:divBdr>
        <w:top w:val="none" w:sz="0" w:space="0" w:color="auto"/>
        <w:left w:val="none" w:sz="0" w:space="0" w:color="auto"/>
        <w:bottom w:val="none" w:sz="0" w:space="0" w:color="auto"/>
        <w:right w:val="none" w:sz="0" w:space="0" w:color="auto"/>
      </w:divBdr>
    </w:div>
    <w:div w:id="1214544146">
      <w:bodyDiv w:val="1"/>
      <w:marLeft w:val="0"/>
      <w:marRight w:val="0"/>
      <w:marTop w:val="0"/>
      <w:marBottom w:val="0"/>
      <w:divBdr>
        <w:top w:val="none" w:sz="0" w:space="0" w:color="auto"/>
        <w:left w:val="none" w:sz="0" w:space="0" w:color="auto"/>
        <w:bottom w:val="none" w:sz="0" w:space="0" w:color="auto"/>
        <w:right w:val="none" w:sz="0" w:space="0" w:color="auto"/>
      </w:divBdr>
    </w:div>
    <w:div w:id="1214586379">
      <w:bodyDiv w:val="1"/>
      <w:marLeft w:val="0"/>
      <w:marRight w:val="0"/>
      <w:marTop w:val="0"/>
      <w:marBottom w:val="0"/>
      <w:divBdr>
        <w:top w:val="none" w:sz="0" w:space="0" w:color="auto"/>
        <w:left w:val="none" w:sz="0" w:space="0" w:color="auto"/>
        <w:bottom w:val="none" w:sz="0" w:space="0" w:color="auto"/>
        <w:right w:val="none" w:sz="0" w:space="0" w:color="auto"/>
      </w:divBdr>
    </w:div>
    <w:div w:id="1214660883">
      <w:bodyDiv w:val="1"/>
      <w:marLeft w:val="0"/>
      <w:marRight w:val="0"/>
      <w:marTop w:val="0"/>
      <w:marBottom w:val="0"/>
      <w:divBdr>
        <w:top w:val="none" w:sz="0" w:space="0" w:color="auto"/>
        <w:left w:val="none" w:sz="0" w:space="0" w:color="auto"/>
        <w:bottom w:val="none" w:sz="0" w:space="0" w:color="auto"/>
        <w:right w:val="none" w:sz="0" w:space="0" w:color="auto"/>
      </w:divBdr>
    </w:div>
    <w:div w:id="1215310310">
      <w:bodyDiv w:val="1"/>
      <w:marLeft w:val="0"/>
      <w:marRight w:val="0"/>
      <w:marTop w:val="0"/>
      <w:marBottom w:val="0"/>
      <w:divBdr>
        <w:top w:val="none" w:sz="0" w:space="0" w:color="auto"/>
        <w:left w:val="none" w:sz="0" w:space="0" w:color="auto"/>
        <w:bottom w:val="none" w:sz="0" w:space="0" w:color="auto"/>
        <w:right w:val="none" w:sz="0" w:space="0" w:color="auto"/>
      </w:divBdr>
    </w:div>
    <w:div w:id="1215316468">
      <w:bodyDiv w:val="1"/>
      <w:marLeft w:val="0"/>
      <w:marRight w:val="0"/>
      <w:marTop w:val="0"/>
      <w:marBottom w:val="0"/>
      <w:divBdr>
        <w:top w:val="none" w:sz="0" w:space="0" w:color="auto"/>
        <w:left w:val="none" w:sz="0" w:space="0" w:color="auto"/>
        <w:bottom w:val="none" w:sz="0" w:space="0" w:color="auto"/>
        <w:right w:val="none" w:sz="0" w:space="0" w:color="auto"/>
      </w:divBdr>
    </w:div>
    <w:div w:id="1216432591">
      <w:bodyDiv w:val="1"/>
      <w:marLeft w:val="0"/>
      <w:marRight w:val="0"/>
      <w:marTop w:val="0"/>
      <w:marBottom w:val="0"/>
      <w:divBdr>
        <w:top w:val="none" w:sz="0" w:space="0" w:color="auto"/>
        <w:left w:val="none" w:sz="0" w:space="0" w:color="auto"/>
        <w:bottom w:val="none" w:sz="0" w:space="0" w:color="auto"/>
        <w:right w:val="none" w:sz="0" w:space="0" w:color="auto"/>
      </w:divBdr>
    </w:div>
    <w:div w:id="1216548166">
      <w:bodyDiv w:val="1"/>
      <w:marLeft w:val="0"/>
      <w:marRight w:val="0"/>
      <w:marTop w:val="0"/>
      <w:marBottom w:val="0"/>
      <w:divBdr>
        <w:top w:val="none" w:sz="0" w:space="0" w:color="auto"/>
        <w:left w:val="none" w:sz="0" w:space="0" w:color="auto"/>
        <w:bottom w:val="none" w:sz="0" w:space="0" w:color="auto"/>
        <w:right w:val="none" w:sz="0" w:space="0" w:color="auto"/>
      </w:divBdr>
    </w:div>
    <w:div w:id="1217351935">
      <w:bodyDiv w:val="1"/>
      <w:marLeft w:val="0"/>
      <w:marRight w:val="0"/>
      <w:marTop w:val="0"/>
      <w:marBottom w:val="0"/>
      <w:divBdr>
        <w:top w:val="none" w:sz="0" w:space="0" w:color="auto"/>
        <w:left w:val="none" w:sz="0" w:space="0" w:color="auto"/>
        <w:bottom w:val="none" w:sz="0" w:space="0" w:color="auto"/>
        <w:right w:val="none" w:sz="0" w:space="0" w:color="auto"/>
      </w:divBdr>
    </w:div>
    <w:div w:id="1217470339">
      <w:bodyDiv w:val="1"/>
      <w:marLeft w:val="0"/>
      <w:marRight w:val="0"/>
      <w:marTop w:val="0"/>
      <w:marBottom w:val="0"/>
      <w:divBdr>
        <w:top w:val="none" w:sz="0" w:space="0" w:color="auto"/>
        <w:left w:val="none" w:sz="0" w:space="0" w:color="auto"/>
        <w:bottom w:val="none" w:sz="0" w:space="0" w:color="auto"/>
        <w:right w:val="none" w:sz="0" w:space="0" w:color="auto"/>
      </w:divBdr>
    </w:div>
    <w:div w:id="1217548041">
      <w:bodyDiv w:val="1"/>
      <w:marLeft w:val="0"/>
      <w:marRight w:val="0"/>
      <w:marTop w:val="0"/>
      <w:marBottom w:val="0"/>
      <w:divBdr>
        <w:top w:val="none" w:sz="0" w:space="0" w:color="auto"/>
        <w:left w:val="none" w:sz="0" w:space="0" w:color="auto"/>
        <w:bottom w:val="none" w:sz="0" w:space="0" w:color="auto"/>
        <w:right w:val="none" w:sz="0" w:space="0" w:color="auto"/>
      </w:divBdr>
    </w:div>
    <w:div w:id="1218200605">
      <w:bodyDiv w:val="1"/>
      <w:marLeft w:val="0"/>
      <w:marRight w:val="0"/>
      <w:marTop w:val="0"/>
      <w:marBottom w:val="0"/>
      <w:divBdr>
        <w:top w:val="none" w:sz="0" w:space="0" w:color="auto"/>
        <w:left w:val="none" w:sz="0" w:space="0" w:color="auto"/>
        <w:bottom w:val="none" w:sz="0" w:space="0" w:color="auto"/>
        <w:right w:val="none" w:sz="0" w:space="0" w:color="auto"/>
      </w:divBdr>
    </w:div>
    <w:div w:id="1218708926">
      <w:bodyDiv w:val="1"/>
      <w:marLeft w:val="0"/>
      <w:marRight w:val="0"/>
      <w:marTop w:val="0"/>
      <w:marBottom w:val="0"/>
      <w:divBdr>
        <w:top w:val="none" w:sz="0" w:space="0" w:color="auto"/>
        <w:left w:val="none" w:sz="0" w:space="0" w:color="auto"/>
        <w:bottom w:val="none" w:sz="0" w:space="0" w:color="auto"/>
        <w:right w:val="none" w:sz="0" w:space="0" w:color="auto"/>
      </w:divBdr>
    </w:div>
    <w:div w:id="1219822285">
      <w:bodyDiv w:val="1"/>
      <w:marLeft w:val="0"/>
      <w:marRight w:val="0"/>
      <w:marTop w:val="0"/>
      <w:marBottom w:val="0"/>
      <w:divBdr>
        <w:top w:val="none" w:sz="0" w:space="0" w:color="auto"/>
        <w:left w:val="none" w:sz="0" w:space="0" w:color="auto"/>
        <w:bottom w:val="none" w:sz="0" w:space="0" w:color="auto"/>
        <w:right w:val="none" w:sz="0" w:space="0" w:color="auto"/>
      </w:divBdr>
    </w:div>
    <w:div w:id="1220366581">
      <w:bodyDiv w:val="1"/>
      <w:marLeft w:val="0"/>
      <w:marRight w:val="0"/>
      <w:marTop w:val="0"/>
      <w:marBottom w:val="0"/>
      <w:divBdr>
        <w:top w:val="none" w:sz="0" w:space="0" w:color="auto"/>
        <w:left w:val="none" w:sz="0" w:space="0" w:color="auto"/>
        <w:bottom w:val="none" w:sz="0" w:space="0" w:color="auto"/>
        <w:right w:val="none" w:sz="0" w:space="0" w:color="auto"/>
      </w:divBdr>
    </w:div>
    <w:div w:id="1220938757">
      <w:bodyDiv w:val="1"/>
      <w:marLeft w:val="0"/>
      <w:marRight w:val="0"/>
      <w:marTop w:val="0"/>
      <w:marBottom w:val="0"/>
      <w:divBdr>
        <w:top w:val="none" w:sz="0" w:space="0" w:color="auto"/>
        <w:left w:val="none" w:sz="0" w:space="0" w:color="auto"/>
        <w:bottom w:val="none" w:sz="0" w:space="0" w:color="auto"/>
        <w:right w:val="none" w:sz="0" w:space="0" w:color="auto"/>
      </w:divBdr>
    </w:div>
    <w:div w:id="1221282371">
      <w:bodyDiv w:val="1"/>
      <w:marLeft w:val="0"/>
      <w:marRight w:val="0"/>
      <w:marTop w:val="0"/>
      <w:marBottom w:val="0"/>
      <w:divBdr>
        <w:top w:val="none" w:sz="0" w:space="0" w:color="auto"/>
        <w:left w:val="none" w:sz="0" w:space="0" w:color="auto"/>
        <w:bottom w:val="none" w:sz="0" w:space="0" w:color="auto"/>
        <w:right w:val="none" w:sz="0" w:space="0" w:color="auto"/>
      </w:divBdr>
    </w:div>
    <w:div w:id="1222014506">
      <w:bodyDiv w:val="1"/>
      <w:marLeft w:val="0"/>
      <w:marRight w:val="0"/>
      <w:marTop w:val="0"/>
      <w:marBottom w:val="0"/>
      <w:divBdr>
        <w:top w:val="none" w:sz="0" w:space="0" w:color="auto"/>
        <w:left w:val="none" w:sz="0" w:space="0" w:color="auto"/>
        <w:bottom w:val="none" w:sz="0" w:space="0" w:color="auto"/>
        <w:right w:val="none" w:sz="0" w:space="0" w:color="auto"/>
      </w:divBdr>
    </w:div>
    <w:div w:id="1223716340">
      <w:bodyDiv w:val="1"/>
      <w:marLeft w:val="0"/>
      <w:marRight w:val="0"/>
      <w:marTop w:val="0"/>
      <w:marBottom w:val="0"/>
      <w:divBdr>
        <w:top w:val="none" w:sz="0" w:space="0" w:color="auto"/>
        <w:left w:val="none" w:sz="0" w:space="0" w:color="auto"/>
        <w:bottom w:val="none" w:sz="0" w:space="0" w:color="auto"/>
        <w:right w:val="none" w:sz="0" w:space="0" w:color="auto"/>
      </w:divBdr>
    </w:div>
    <w:div w:id="1223832228">
      <w:bodyDiv w:val="1"/>
      <w:marLeft w:val="0"/>
      <w:marRight w:val="0"/>
      <w:marTop w:val="0"/>
      <w:marBottom w:val="0"/>
      <w:divBdr>
        <w:top w:val="none" w:sz="0" w:space="0" w:color="auto"/>
        <w:left w:val="none" w:sz="0" w:space="0" w:color="auto"/>
        <w:bottom w:val="none" w:sz="0" w:space="0" w:color="auto"/>
        <w:right w:val="none" w:sz="0" w:space="0" w:color="auto"/>
      </w:divBdr>
    </w:div>
    <w:div w:id="1224177204">
      <w:bodyDiv w:val="1"/>
      <w:marLeft w:val="0"/>
      <w:marRight w:val="0"/>
      <w:marTop w:val="0"/>
      <w:marBottom w:val="0"/>
      <w:divBdr>
        <w:top w:val="none" w:sz="0" w:space="0" w:color="auto"/>
        <w:left w:val="none" w:sz="0" w:space="0" w:color="auto"/>
        <w:bottom w:val="none" w:sz="0" w:space="0" w:color="auto"/>
        <w:right w:val="none" w:sz="0" w:space="0" w:color="auto"/>
      </w:divBdr>
    </w:div>
    <w:div w:id="1225220994">
      <w:bodyDiv w:val="1"/>
      <w:marLeft w:val="0"/>
      <w:marRight w:val="0"/>
      <w:marTop w:val="0"/>
      <w:marBottom w:val="0"/>
      <w:divBdr>
        <w:top w:val="none" w:sz="0" w:space="0" w:color="auto"/>
        <w:left w:val="none" w:sz="0" w:space="0" w:color="auto"/>
        <w:bottom w:val="none" w:sz="0" w:space="0" w:color="auto"/>
        <w:right w:val="none" w:sz="0" w:space="0" w:color="auto"/>
      </w:divBdr>
    </w:div>
    <w:div w:id="1225290561">
      <w:bodyDiv w:val="1"/>
      <w:marLeft w:val="0"/>
      <w:marRight w:val="0"/>
      <w:marTop w:val="0"/>
      <w:marBottom w:val="0"/>
      <w:divBdr>
        <w:top w:val="none" w:sz="0" w:space="0" w:color="auto"/>
        <w:left w:val="none" w:sz="0" w:space="0" w:color="auto"/>
        <w:bottom w:val="none" w:sz="0" w:space="0" w:color="auto"/>
        <w:right w:val="none" w:sz="0" w:space="0" w:color="auto"/>
      </w:divBdr>
    </w:div>
    <w:div w:id="1226182702">
      <w:bodyDiv w:val="1"/>
      <w:marLeft w:val="0"/>
      <w:marRight w:val="0"/>
      <w:marTop w:val="0"/>
      <w:marBottom w:val="0"/>
      <w:divBdr>
        <w:top w:val="none" w:sz="0" w:space="0" w:color="auto"/>
        <w:left w:val="none" w:sz="0" w:space="0" w:color="auto"/>
        <w:bottom w:val="none" w:sz="0" w:space="0" w:color="auto"/>
        <w:right w:val="none" w:sz="0" w:space="0" w:color="auto"/>
      </w:divBdr>
    </w:div>
    <w:div w:id="1227643875">
      <w:bodyDiv w:val="1"/>
      <w:marLeft w:val="0"/>
      <w:marRight w:val="0"/>
      <w:marTop w:val="0"/>
      <w:marBottom w:val="0"/>
      <w:divBdr>
        <w:top w:val="none" w:sz="0" w:space="0" w:color="auto"/>
        <w:left w:val="none" w:sz="0" w:space="0" w:color="auto"/>
        <w:bottom w:val="none" w:sz="0" w:space="0" w:color="auto"/>
        <w:right w:val="none" w:sz="0" w:space="0" w:color="auto"/>
      </w:divBdr>
    </w:div>
    <w:div w:id="1227763527">
      <w:bodyDiv w:val="1"/>
      <w:marLeft w:val="0"/>
      <w:marRight w:val="0"/>
      <w:marTop w:val="0"/>
      <w:marBottom w:val="0"/>
      <w:divBdr>
        <w:top w:val="none" w:sz="0" w:space="0" w:color="auto"/>
        <w:left w:val="none" w:sz="0" w:space="0" w:color="auto"/>
        <w:bottom w:val="none" w:sz="0" w:space="0" w:color="auto"/>
        <w:right w:val="none" w:sz="0" w:space="0" w:color="auto"/>
      </w:divBdr>
    </w:div>
    <w:div w:id="1229000452">
      <w:bodyDiv w:val="1"/>
      <w:marLeft w:val="0"/>
      <w:marRight w:val="0"/>
      <w:marTop w:val="0"/>
      <w:marBottom w:val="0"/>
      <w:divBdr>
        <w:top w:val="none" w:sz="0" w:space="0" w:color="auto"/>
        <w:left w:val="none" w:sz="0" w:space="0" w:color="auto"/>
        <w:bottom w:val="none" w:sz="0" w:space="0" w:color="auto"/>
        <w:right w:val="none" w:sz="0" w:space="0" w:color="auto"/>
      </w:divBdr>
    </w:div>
    <w:div w:id="1229267002">
      <w:bodyDiv w:val="1"/>
      <w:marLeft w:val="0"/>
      <w:marRight w:val="0"/>
      <w:marTop w:val="0"/>
      <w:marBottom w:val="0"/>
      <w:divBdr>
        <w:top w:val="none" w:sz="0" w:space="0" w:color="auto"/>
        <w:left w:val="none" w:sz="0" w:space="0" w:color="auto"/>
        <w:bottom w:val="none" w:sz="0" w:space="0" w:color="auto"/>
        <w:right w:val="none" w:sz="0" w:space="0" w:color="auto"/>
      </w:divBdr>
    </w:div>
    <w:div w:id="1230194371">
      <w:bodyDiv w:val="1"/>
      <w:marLeft w:val="0"/>
      <w:marRight w:val="0"/>
      <w:marTop w:val="0"/>
      <w:marBottom w:val="0"/>
      <w:divBdr>
        <w:top w:val="none" w:sz="0" w:space="0" w:color="auto"/>
        <w:left w:val="none" w:sz="0" w:space="0" w:color="auto"/>
        <w:bottom w:val="none" w:sz="0" w:space="0" w:color="auto"/>
        <w:right w:val="none" w:sz="0" w:space="0" w:color="auto"/>
      </w:divBdr>
    </w:div>
    <w:div w:id="1233737606">
      <w:bodyDiv w:val="1"/>
      <w:marLeft w:val="0"/>
      <w:marRight w:val="0"/>
      <w:marTop w:val="0"/>
      <w:marBottom w:val="0"/>
      <w:divBdr>
        <w:top w:val="none" w:sz="0" w:space="0" w:color="auto"/>
        <w:left w:val="none" w:sz="0" w:space="0" w:color="auto"/>
        <w:bottom w:val="none" w:sz="0" w:space="0" w:color="auto"/>
        <w:right w:val="none" w:sz="0" w:space="0" w:color="auto"/>
      </w:divBdr>
    </w:div>
    <w:div w:id="1234393822">
      <w:bodyDiv w:val="1"/>
      <w:marLeft w:val="0"/>
      <w:marRight w:val="0"/>
      <w:marTop w:val="0"/>
      <w:marBottom w:val="0"/>
      <w:divBdr>
        <w:top w:val="none" w:sz="0" w:space="0" w:color="auto"/>
        <w:left w:val="none" w:sz="0" w:space="0" w:color="auto"/>
        <w:bottom w:val="none" w:sz="0" w:space="0" w:color="auto"/>
        <w:right w:val="none" w:sz="0" w:space="0" w:color="auto"/>
      </w:divBdr>
    </w:div>
    <w:div w:id="1234700961">
      <w:bodyDiv w:val="1"/>
      <w:marLeft w:val="0"/>
      <w:marRight w:val="0"/>
      <w:marTop w:val="0"/>
      <w:marBottom w:val="0"/>
      <w:divBdr>
        <w:top w:val="none" w:sz="0" w:space="0" w:color="auto"/>
        <w:left w:val="none" w:sz="0" w:space="0" w:color="auto"/>
        <w:bottom w:val="none" w:sz="0" w:space="0" w:color="auto"/>
        <w:right w:val="none" w:sz="0" w:space="0" w:color="auto"/>
      </w:divBdr>
    </w:div>
    <w:div w:id="1235972180">
      <w:bodyDiv w:val="1"/>
      <w:marLeft w:val="0"/>
      <w:marRight w:val="0"/>
      <w:marTop w:val="0"/>
      <w:marBottom w:val="0"/>
      <w:divBdr>
        <w:top w:val="none" w:sz="0" w:space="0" w:color="auto"/>
        <w:left w:val="none" w:sz="0" w:space="0" w:color="auto"/>
        <w:bottom w:val="none" w:sz="0" w:space="0" w:color="auto"/>
        <w:right w:val="none" w:sz="0" w:space="0" w:color="auto"/>
      </w:divBdr>
    </w:div>
    <w:div w:id="1236015382">
      <w:bodyDiv w:val="1"/>
      <w:marLeft w:val="0"/>
      <w:marRight w:val="0"/>
      <w:marTop w:val="0"/>
      <w:marBottom w:val="0"/>
      <w:divBdr>
        <w:top w:val="none" w:sz="0" w:space="0" w:color="auto"/>
        <w:left w:val="none" w:sz="0" w:space="0" w:color="auto"/>
        <w:bottom w:val="none" w:sz="0" w:space="0" w:color="auto"/>
        <w:right w:val="none" w:sz="0" w:space="0" w:color="auto"/>
      </w:divBdr>
    </w:div>
    <w:div w:id="1236667681">
      <w:bodyDiv w:val="1"/>
      <w:marLeft w:val="0"/>
      <w:marRight w:val="0"/>
      <w:marTop w:val="0"/>
      <w:marBottom w:val="0"/>
      <w:divBdr>
        <w:top w:val="none" w:sz="0" w:space="0" w:color="auto"/>
        <w:left w:val="none" w:sz="0" w:space="0" w:color="auto"/>
        <w:bottom w:val="none" w:sz="0" w:space="0" w:color="auto"/>
        <w:right w:val="none" w:sz="0" w:space="0" w:color="auto"/>
      </w:divBdr>
    </w:div>
    <w:div w:id="1236863040">
      <w:bodyDiv w:val="1"/>
      <w:marLeft w:val="0"/>
      <w:marRight w:val="0"/>
      <w:marTop w:val="0"/>
      <w:marBottom w:val="0"/>
      <w:divBdr>
        <w:top w:val="none" w:sz="0" w:space="0" w:color="auto"/>
        <w:left w:val="none" w:sz="0" w:space="0" w:color="auto"/>
        <w:bottom w:val="none" w:sz="0" w:space="0" w:color="auto"/>
        <w:right w:val="none" w:sz="0" w:space="0" w:color="auto"/>
      </w:divBdr>
    </w:div>
    <w:div w:id="1237201534">
      <w:bodyDiv w:val="1"/>
      <w:marLeft w:val="0"/>
      <w:marRight w:val="0"/>
      <w:marTop w:val="0"/>
      <w:marBottom w:val="0"/>
      <w:divBdr>
        <w:top w:val="none" w:sz="0" w:space="0" w:color="auto"/>
        <w:left w:val="none" w:sz="0" w:space="0" w:color="auto"/>
        <w:bottom w:val="none" w:sz="0" w:space="0" w:color="auto"/>
        <w:right w:val="none" w:sz="0" w:space="0" w:color="auto"/>
      </w:divBdr>
    </w:div>
    <w:div w:id="1238320852">
      <w:bodyDiv w:val="1"/>
      <w:marLeft w:val="0"/>
      <w:marRight w:val="0"/>
      <w:marTop w:val="0"/>
      <w:marBottom w:val="0"/>
      <w:divBdr>
        <w:top w:val="none" w:sz="0" w:space="0" w:color="auto"/>
        <w:left w:val="none" w:sz="0" w:space="0" w:color="auto"/>
        <w:bottom w:val="none" w:sz="0" w:space="0" w:color="auto"/>
        <w:right w:val="none" w:sz="0" w:space="0" w:color="auto"/>
      </w:divBdr>
    </w:div>
    <w:div w:id="1238438481">
      <w:bodyDiv w:val="1"/>
      <w:marLeft w:val="0"/>
      <w:marRight w:val="0"/>
      <w:marTop w:val="0"/>
      <w:marBottom w:val="0"/>
      <w:divBdr>
        <w:top w:val="none" w:sz="0" w:space="0" w:color="auto"/>
        <w:left w:val="none" w:sz="0" w:space="0" w:color="auto"/>
        <w:bottom w:val="none" w:sz="0" w:space="0" w:color="auto"/>
        <w:right w:val="none" w:sz="0" w:space="0" w:color="auto"/>
      </w:divBdr>
    </w:div>
    <w:div w:id="1239557386">
      <w:bodyDiv w:val="1"/>
      <w:marLeft w:val="0"/>
      <w:marRight w:val="0"/>
      <w:marTop w:val="0"/>
      <w:marBottom w:val="0"/>
      <w:divBdr>
        <w:top w:val="none" w:sz="0" w:space="0" w:color="auto"/>
        <w:left w:val="none" w:sz="0" w:space="0" w:color="auto"/>
        <w:bottom w:val="none" w:sz="0" w:space="0" w:color="auto"/>
        <w:right w:val="none" w:sz="0" w:space="0" w:color="auto"/>
      </w:divBdr>
    </w:div>
    <w:div w:id="1240821352">
      <w:bodyDiv w:val="1"/>
      <w:marLeft w:val="0"/>
      <w:marRight w:val="0"/>
      <w:marTop w:val="0"/>
      <w:marBottom w:val="0"/>
      <w:divBdr>
        <w:top w:val="none" w:sz="0" w:space="0" w:color="auto"/>
        <w:left w:val="none" w:sz="0" w:space="0" w:color="auto"/>
        <w:bottom w:val="none" w:sz="0" w:space="0" w:color="auto"/>
        <w:right w:val="none" w:sz="0" w:space="0" w:color="auto"/>
      </w:divBdr>
    </w:div>
    <w:div w:id="1241016060">
      <w:bodyDiv w:val="1"/>
      <w:marLeft w:val="0"/>
      <w:marRight w:val="0"/>
      <w:marTop w:val="0"/>
      <w:marBottom w:val="0"/>
      <w:divBdr>
        <w:top w:val="none" w:sz="0" w:space="0" w:color="auto"/>
        <w:left w:val="none" w:sz="0" w:space="0" w:color="auto"/>
        <w:bottom w:val="none" w:sz="0" w:space="0" w:color="auto"/>
        <w:right w:val="none" w:sz="0" w:space="0" w:color="auto"/>
      </w:divBdr>
    </w:div>
    <w:div w:id="1241258437">
      <w:bodyDiv w:val="1"/>
      <w:marLeft w:val="0"/>
      <w:marRight w:val="0"/>
      <w:marTop w:val="0"/>
      <w:marBottom w:val="0"/>
      <w:divBdr>
        <w:top w:val="none" w:sz="0" w:space="0" w:color="auto"/>
        <w:left w:val="none" w:sz="0" w:space="0" w:color="auto"/>
        <w:bottom w:val="none" w:sz="0" w:space="0" w:color="auto"/>
        <w:right w:val="none" w:sz="0" w:space="0" w:color="auto"/>
      </w:divBdr>
    </w:div>
    <w:div w:id="1241717737">
      <w:bodyDiv w:val="1"/>
      <w:marLeft w:val="0"/>
      <w:marRight w:val="0"/>
      <w:marTop w:val="0"/>
      <w:marBottom w:val="0"/>
      <w:divBdr>
        <w:top w:val="none" w:sz="0" w:space="0" w:color="auto"/>
        <w:left w:val="none" w:sz="0" w:space="0" w:color="auto"/>
        <w:bottom w:val="none" w:sz="0" w:space="0" w:color="auto"/>
        <w:right w:val="none" w:sz="0" w:space="0" w:color="auto"/>
      </w:divBdr>
    </w:div>
    <w:div w:id="1242179553">
      <w:bodyDiv w:val="1"/>
      <w:marLeft w:val="0"/>
      <w:marRight w:val="0"/>
      <w:marTop w:val="0"/>
      <w:marBottom w:val="0"/>
      <w:divBdr>
        <w:top w:val="none" w:sz="0" w:space="0" w:color="auto"/>
        <w:left w:val="none" w:sz="0" w:space="0" w:color="auto"/>
        <w:bottom w:val="none" w:sz="0" w:space="0" w:color="auto"/>
        <w:right w:val="none" w:sz="0" w:space="0" w:color="auto"/>
      </w:divBdr>
    </w:div>
    <w:div w:id="1244221682">
      <w:bodyDiv w:val="1"/>
      <w:marLeft w:val="0"/>
      <w:marRight w:val="0"/>
      <w:marTop w:val="0"/>
      <w:marBottom w:val="0"/>
      <w:divBdr>
        <w:top w:val="none" w:sz="0" w:space="0" w:color="auto"/>
        <w:left w:val="none" w:sz="0" w:space="0" w:color="auto"/>
        <w:bottom w:val="none" w:sz="0" w:space="0" w:color="auto"/>
        <w:right w:val="none" w:sz="0" w:space="0" w:color="auto"/>
      </w:divBdr>
    </w:div>
    <w:div w:id="1244485072">
      <w:bodyDiv w:val="1"/>
      <w:marLeft w:val="0"/>
      <w:marRight w:val="0"/>
      <w:marTop w:val="0"/>
      <w:marBottom w:val="0"/>
      <w:divBdr>
        <w:top w:val="none" w:sz="0" w:space="0" w:color="auto"/>
        <w:left w:val="none" w:sz="0" w:space="0" w:color="auto"/>
        <w:bottom w:val="none" w:sz="0" w:space="0" w:color="auto"/>
        <w:right w:val="none" w:sz="0" w:space="0" w:color="auto"/>
      </w:divBdr>
    </w:div>
    <w:div w:id="1244922417">
      <w:bodyDiv w:val="1"/>
      <w:marLeft w:val="0"/>
      <w:marRight w:val="0"/>
      <w:marTop w:val="0"/>
      <w:marBottom w:val="0"/>
      <w:divBdr>
        <w:top w:val="none" w:sz="0" w:space="0" w:color="auto"/>
        <w:left w:val="none" w:sz="0" w:space="0" w:color="auto"/>
        <w:bottom w:val="none" w:sz="0" w:space="0" w:color="auto"/>
        <w:right w:val="none" w:sz="0" w:space="0" w:color="auto"/>
      </w:divBdr>
    </w:div>
    <w:div w:id="1245065788">
      <w:bodyDiv w:val="1"/>
      <w:marLeft w:val="0"/>
      <w:marRight w:val="0"/>
      <w:marTop w:val="0"/>
      <w:marBottom w:val="0"/>
      <w:divBdr>
        <w:top w:val="none" w:sz="0" w:space="0" w:color="auto"/>
        <w:left w:val="none" w:sz="0" w:space="0" w:color="auto"/>
        <w:bottom w:val="none" w:sz="0" w:space="0" w:color="auto"/>
        <w:right w:val="none" w:sz="0" w:space="0" w:color="auto"/>
      </w:divBdr>
    </w:div>
    <w:div w:id="1245264623">
      <w:bodyDiv w:val="1"/>
      <w:marLeft w:val="0"/>
      <w:marRight w:val="0"/>
      <w:marTop w:val="0"/>
      <w:marBottom w:val="0"/>
      <w:divBdr>
        <w:top w:val="none" w:sz="0" w:space="0" w:color="auto"/>
        <w:left w:val="none" w:sz="0" w:space="0" w:color="auto"/>
        <w:bottom w:val="none" w:sz="0" w:space="0" w:color="auto"/>
        <w:right w:val="none" w:sz="0" w:space="0" w:color="auto"/>
      </w:divBdr>
    </w:div>
    <w:div w:id="1245531968">
      <w:bodyDiv w:val="1"/>
      <w:marLeft w:val="0"/>
      <w:marRight w:val="0"/>
      <w:marTop w:val="0"/>
      <w:marBottom w:val="0"/>
      <w:divBdr>
        <w:top w:val="none" w:sz="0" w:space="0" w:color="auto"/>
        <w:left w:val="none" w:sz="0" w:space="0" w:color="auto"/>
        <w:bottom w:val="none" w:sz="0" w:space="0" w:color="auto"/>
        <w:right w:val="none" w:sz="0" w:space="0" w:color="auto"/>
      </w:divBdr>
    </w:div>
    <w:div w:id="1246300382">
      <w:bodyDiv w:val="1"/>
      <w:marLeft w:val="0"/>
      <w:marRight w:val="0"/>
      <w:marTop w:val="0"/>
      <w:marBottom w:val="0"/>
      <w:divBdr>
        <w:top w:val="none" w:sz="0" w:space="0" w:color="auto"/>
        <w:left w:val="none" w:sz="0" w:space="0" w:color="auto"/>
        <w:bottom w:val="none" w:sz="0" w:space="0" w:color="auto"/>
        <w:right w:val="none" w:sz="0" w:space="0" w:color="auto"/>
      </w:divBdr>
    </w:div>
    <w:div w:id="1246383398">
      <w:bodyDiv w:val="1"/>
      <w:marLeft w:val="0"/>
      <w:marRight w:val="0"/>
      <w:marTop w:val="0"/>
      <w:marBottom w:val="0"/>
      <w:divBdr>
        <w:top w:val="none" w:sz="0" w:space="0" w:color="auto"/>
        <w:left w:val="none" w:sz="0" w:space="0" w:color="auto"/>
        <w:bottom w:val="none" w:sz="0" w:space="0" w:color="auto"/>
        <w:right w:val="none" w:sz="0" w:space="0" w:color="auto"/>
      </w:divBdr>
    </w:div>
    <w:div w:id="1248030704">
      <w:bodyDiv w:val="1"/>
      <w:marLeft w:val="0"/>
      <w:marRight w:val="0"/>
      <w:marTop w:val="0"/>
      <w:marBottom w:val="0"/>
      <w:divBdr>
        <w:top w:val="none" w:sz="0" w:space="0" w:color="auto"/>
        <w:left w:val="none" w:sz="0" w:space="0" w:color="auto"/>
        <w:bottom w:val="none" w:sz="0" w:space="0" w:color="auto"/>
        <w:right w:val="none" w:sz="0" w:space="0" w:color="auto"/>
      </w:divBdr>
    </w:div>
    <w:div w:id="1248420727">
      <w:bodyDiv w:val="1"/>
      <w:marLeft w:val="0"/>
      <w:marRight w:val="0"/>
      <w:marTop w:val="0"/>
      <w:marBottom w:val="0"/>
      <w:divBdr>
        <w:top w:val="none" w:sz="0" w:space="0" w:color="auto"/>
        <w:left w:val="none" w:sz="0" w:space="0" w:color="auto"/>
        <w:bottom w:val="none" w:sz="0" w:space="0" w:color="auto"/>
        <w:right w:val="none" w:sz="0" w:space="0" w:color="auto"/>
      </w:divBdr>
    </w:div>
    <w:div w:id="1249316458">
      <w:bodyDiv w:val="1"/>
      <w:marLeft w:val="0"/>
      <w:marRight w:val="0"/>
      <w:marTop w:val="0"/>
      <w:marBottom w:val="0"/>
      <w:divBdr>
        <w:top w:val="none" w:sz="0" w:space="0" w:color="auto"/>
        <w:left w:val="none" w:sz="0" w:space="0" w:color="auto"/>
        <w:bottom w:val="none" w:sz="0" w:space="0" w:color="auto"/>
        <w:right w:val="none" w:sz="0" w:space="0" w:color="auto"/>
      </w:divBdr>
    </w:div>
    <w:div w:id="1250382362">
      <w:bodyDiv w:val="1"/>
      <w:marLeft w:val="0"/>
      <w:marRight w:val="0"/>
      <w:marTop w:val="0"/>
      <w:marBottom w:val="0"/>
      <w:divBdr>
        <w:top w:val="none" w:sz="0" w:space="0" w:color="auto"/>
        <w:left w:val="none" w:sz="0" w:space="0" w:color="auto"/>
        <w:bottom w:val="none" w:sz="0" w:space="0" w:color="auto"/>
        <w:right w:val="none" w:sz="0" w:space="0" w:color="auto"/>
      </w:divBdr>
    </w:div>
    <w:div w:id="1250386088">
      <w:bodyDiv w:val="1"/>
      <w:marLeft w:val="0"/>
      <w:marRight w:val="0"/>
      <w:marTop w:val="0"/>
      <w:marBottom w:val="0"/>
      <w:divBdr>
        <w:top w:val="none" w:sz="0" w:space="0" w:color="auto"/>
        <w:left w:val="none" w:sz="0" w:space="0" w:color="auto"/>
        <w:bottom w:val="none" w:sz="0" w:space="0" w:color="auto"/>
        <w:right w:val="none" w:sz="0" w:space="0" w:color="auto"/>
      </w:divBdr>
    </w:div>
    <w:div w:id="1251429439">
      <w:bodyDiv w:val="1"/>
      <w:marLeft w:val="0"/>
      <w:marRight w:val="0"/>
      <w:marTop w:val="0"/>
      <w:marBottom w:val="0"/>
      <w:divBdr>
        <w:top w:val="none" w:sz="0" w:space="0" w:color="auto"/>
        <w:left w:val="none" w:sz="0" w:space="0" w:color="auto"/>
        <w:bottom w:val="none" w:sz="0" w:space="0" w:color="auto"/>
        <w:right w:val="none" w:sz="0" w:space="0" w:color="auto"/>
      </w:divBdr>
    </w:div>
    <w:div w:id="1251506853">
      <w:bodyDiv w:val="1"/>
      <w:marLeft w:val="0"/>
      <w:marRight w:val="0"/>
      <w:marTop w:val="0"/>
      <w:marBottom w:val="0"/>
      <w:divBdr>
        <w:top w:val="none" w:sz="0" w:space="0" w:color="auto"/>
        <w:left w:val="none" w:sz="0" w:space="0" w:color="auto"/>
        <w:bottom w:val="none" w:sz="0" w:space="0" w:color="auto"/>
        <w:right w:val="none" w:sz="0" w:space="0" w:color="auto"/>
      </w:divBdr>
    </w:div>
    <w:div w:id="1251814038">
      <w:bodyDiv w:val="1"/>
      <w:marLeft w:val="0"/>
      <w:marRight w:val="0"/>
      <w:marTop w:val="0"/>
      <w:marBottom w:val="0"/>
      <w:divBdr>
        <w:top w:val="none" w:sz="0" w:space="0" w:color="auto"/>
        <w:left w:val="none" w:sz="0" w:space="0" w:color="auto"/>
        <w:bottom w:val="none" w:sz="0" w:space="0" w:color="auto"/>
        <w:right w:val="none" w:sz="0" w:space="0" w:color="auto"/>
      </w:divBdr>
    </w:div>
    <w:div w:id="1251936020">
      <w:bodyDiv w:val="1"/>
      <w:marLeft w:val="0"/>
      <w:marRight w:val="0"/>
      <w:marTop w:val="0"/>
      <w:marBottom w:val="0"/>
      <w:divBdr>
        <w:top w:val="none" w:sz="0" w:space="0" w:color="auto"/>
        <w:left w:val="none" w:sz="0" w:space="0" w:color="auto"/>
        <w:bottom w:val="none" w:sz="0" w:space="0" w:color="auto"/>
        <w:right w:val="none" w:sz="0" w:space="0" w:color="auto"/>
      </w:divBdr>
    </w:div>
    <w:div w:id="1252466725">
      <w:bodyDiv w:val="1"/>
      <w:marLeft w:val="0"/>
      <w:marRight w:val="0"/>
      <w:marTop w:val="0"/>
      <w:marBottom w:val="0"/>
      <w:divBdr>
        <w:top w:val="none" w:sz="0" w:space="0" w:color="auto"/>
        <w:left w:val="none" w:sz="0" w:space="0" w:color="auto"/>
        <w:bottom w:val="none" w:sz="0" w:space="0" w:color="auto"/>
        <w:right w:val="none" w:sz="0" w:space="0" w:color="auto"/>
      </w:divBdr>
    </w:div>
    <w:div w:id="1252542404">
      <w:bodyDiv w:val="1"/>
      <w:marLeft w:val="0"/>
      <w:marRight w:val="0"/>
      <w:marTop w:val="0"/>
      <w:marBottom w:val="0"/>
      <w:divBdr>
        <w:top w:val="none" w:sz="0" w:space="0" w:color="auto"/>
        <w:left w:val="none" w:sz="0" w:space="0" w:color="auto"/>
        <w:bottom w:val="none" w:sz="0" w:space="0" w:color="auto"/>
        <w:right w:val="none" w:sz="0" w:space="0" w:color="auto"/>
      </w:divBdr>
    </w:div>
    <w:div w:id="1254125199">
      <w:bodyDiv w:val="1"/>
      <w:marLeft w:val="0"/>
      <w:marRight w:val="0"/>
      <w:marTop w:val="0"/>
      <w:marBottom w:val="0"/>
      <w:divBdr>
        <w:top w:val="none" w:sz="0" w:space="0" w:color="auto"/>
        <w:left w:val="none" w:sz="0" w:space="0" w:color="auto"/>
        <w:bottom w:val="none" w:sz="0" w:space="0" w:color="auto"/>
        <w:right w:val="none" w:sz="0" w:space="0" w:color="auto"/>
      </w:divBdr>
    </w:div>
    <w:div w:id="1255017211">
      <w:bodyDiv w:val="1"/>
      <w:marLeft w:val="0"/>
      <w:marRight w:val="0"/>
      <w:marTop w:val="0"/>
      <w:marBottom w:val="0"/>
      <w:divBdr>
        <w:top w:val="none" w:sz="0" w:space="0" w:color="auto"/>
        <w:left w:val="none" w:sz="0" w:space="0" w:color="auto"/>
        <w:bottom w:val="none" w:sz="0" w:space="0" w:color="auto"/>
        <w:right w:val="none" w:sz="0" w:space="0" w:color="auto"/>
      </w:divBdr>
    </w:div>
    <w:div w:id="1256522814">
      <w:bodyDiv w:val="1"/>
      <w:marLeft w:val="0"/>
      <w:marRight w:val="0"/>
      <w:marTop w:val="0"/>
      <w:marBottom w:val="0"/>
      <w:divBdr>
        <w:top w:val="none" w:sz="0" w:space="0" w:color="auto"/>
        <w:left w:val="none" w:sz="0" w:space="0" w:color="auto"/>
        <w:bottom w:val="none" w:sz="0" w:space="0" w:color="auto"/>
        <w:right w:val="none" w:sz="0" w:space="0" w:color="auto"/>
      </w:divBdr>
    </w:div>
    <w:div w:id="1256597042">
      <w:bodyDiv w:val="1"/>
      <w:marLeft w:val="0"/>
      <w:marRight w:val="0"/>
      <w:marTop w:val="0"/>
      <w:marBottom w:val="0"/>
      <w:divBdr>
        <w:top w:val="none" w:sz="0" w:space="0" w:color="auto"/>
        <w:left w:val="none" w:sz="0" w:space="0" w:color="auto"/>
        <w:bottom w:val="none" w:sz="0" w:space="0" w:color="auto"/>
        <w:right w:val="none" w:sz="0" w:space="0" w:color="auto"/>
      </w:divBdr>
    </w:div>
    <w:div w:id="1256744931">
      <w:bodyDiv w:val="1"/>
      <w:marLeft w:val="0"/>
      <w:marRight w:val="0"/>
      <w:marTop w:val="0"/>
      <w:marBottom w:val="0"/>
      <w:divBdr>
        <w:top w:val="none" w:sz="0" w:space="0" w:color="auto"/>
        <w:left w:val="none" w:sz="0" w:space="0" w:color="auto"/>
        <w:bottom w:val="none" w:sz="0" w:space="0" w:color="auto"/>
        <w:right w:val="none" w:sz="0" w:space="0" w:color="auto"/>
      </w:divBdr>
    </w:div>
    <w:div w:id="1257056642">
      <w:bodyDiv w:val="1"/>
      <w:marLeft w:val="0"/>
      <w:marRight w:val="0"/>
      <w:marTop w:val="0"/>
      <w:marBottom w:val="0"/>
      <w:divBdr>
        <w:top w:val="none" w:sz="0" w:space="0" w:color="auto"/>
        <w:left w:val="none" w:sz="0" w:space="0" w:color="auto"/>
        <w:bottom w:val="none" w:sz="0" w:space="0" w:color="auto"/>
        <w:right w:val="none" w:sz="0" w:space="0" w:color="auto"/>
      </w:divBdr>
    </w:div>
    <w:div w:id="1257321210">
      <w:bodyDiv w:val="1"/>
      <w:marLeft w:val="0"/>
      <w:marRight w:val="0"/>
      <w:marTop w:val="0"/>
      <w:marBottom w:val="0"/>
      <w:divBdr>
        <w:top w:val="none" w:sz="0" w:space="0" w:color="auto"/>
        <w:left w:val="none" w:sz="0" w:space="0" w:color="auto"/>
        <w:bottom w:val="none" w:sz="0" w:space="0" w:color="auto"/>
        <w:right w:val="none" w:sz="0" w:space="0" w:color="auto"/>
      </w:divBdr>
    </w:div>
    <w:div w:id="1257598144">
      <w:bodyDiv w:val="1"/>
      <w:marLeft w:val="0"/>
      <w:marRight w:val="0"/>
      <w:marTop w:val="0"/>
      <w:marBottom w:val="0"/>
      <w:divBdr>
        <w:top w:val="none" w:sz="0" w:space="0" w:color="auto"/>
        <w:left w:val="none" w:sz="0" w:space="0" w:color="auto"/>
        <w:bottom w:val="none" w:sz="0" w:space="0" w:color="auto"/>
        <w:right w:val="none" w:sz="0" w:space="0" w:color="auto"/>
      </w:divBdr>
    </w:div>
    <w:div w:id="1257638120">
      <w:bodyDiv w:val="1"/>
      <w:marLeft w:val="0"/>
      <w:marRight w:val="0"/>
      <w:marTop w:val="0"/>
      <w:marBottom w:val="0"/>
      <w:divBdr>
        <w:top w:val="none" w:sz="0" w:space="0" w:color="auto"/>
        <w:left w:val="none" w:sz="0" w:space="0" w:color="auto"/>
        <w:bottom w:val="none" w:sz="0" w:space="0" w:color="auto"/>
        <w:right w:val="none" w:sz="0" w:space="0" w:color="auto"/>
      </w:divBdr>
    </w:div>
    <w:div w:id="1257716059">
      <w:bodyDiv w:val="1"/>
      <w:marLeft w:val="0"/>
      <w:marRight w:val="0"/>
      <w:marTop w:val="0"/>
      <w:marBottom w:val="0"/>
      <w:divBdr>
        <w:top w:val="none" w:sz="0" w:space="0" w:color="auto"/>
        <w:left w:val="none" w:sz="0" w:space="0" w:color="auto"/>
        <w:bottom w:val="none" w:sz="0" w:space="0" w:color="auto"/>
        <w:right w:val="none" w:sz="0" w:space="0" w:color="auto"/>
      </w:divBdr>
    </w:div>
    <w:div w:id="1259212852">
      <w:bodyDiv w:val="1"/>
      <w:marLeft w:val="0"/>
      <w:marRight w:val="0"/>
      <w:marTop w:val="0"/>
      <w:marBottom w:val="0"/>
      <w:divBdr>
        <w:top w:val="none" w:sz="0" w:space="0" w:color="auto"/>
        <w:left w:val="none" w:sz="0" w:space="0" w:color="auto"/>
        <w:bottom w:val="none" w:sz="0" w:space="0" w:color="auto"/>
        <w:right w:val="none" w:sz="0" w:space="0" w:color="auto"/>
      </w:divBdr>
    </w:div>
    <w:div w:id="1260021680">
      <w:bodyDiv w:val="1"/>
      <w:marLeft w:val="0"/>
      <w:marRight w:val="0"/>
      <w:marTop w:val="0"/>
      <w:marBottom w:val="0"/>
      <w:divBdr>
        <w:top w:val="none" w:sz="0" w:space="0" w:color="auto"/>
        <w:left w:val="none" w:sz="0" w:space="0" w:color="auto"/>
        <w:bottom w:val="none" w:sz="0" w:space="0" w:color="auto"/>
        <w:right w:val="none" w:sz="0" w:space="0" w:color="auto"/>
      </w:divBdr>
    </w:div>
    <w:div w:id="1261719286">
      <w:bodyDiv w:val="1"/>
      <w:marLeft w:val="0"/>
      <w:marRight w:val="0"/>
      <w:marTop w:val="0"/>
      <w:marBottom w:val="0"/>
      <w:divBdr>
        <w:top w:val="none" w:sz="0" w:space="0" w:color="auto"/>
        <w:left w:val="none" w:sz="0" w:space="0" w:color="auto"/>
        <w:bottom w:val="none" w:sz="0" w:space="0" w:color="auto"/>
        <w:right w:val="none" w:sz="0" w:space="0" w:color="auto"/>
      </w:divBdr>
    </w:div>
    <w:div w:id="1262031365">
      <w:bodyDiv w:val="1"/>
      <w:marLeft w:val="0"/>
      <w:marRight w:val="0"/>
      <w:marTop w:val="0"/>
      <w:marBottom w:val="0"/>
      <w:divBdr>
        <w:top w:val="none" w:sz="0" w:space="0" w:color="auto"/>
        <w:left w:val="none" w:sz="0" w:space="0" w:color="auto"/>
        <w:bottom w:val="none" w:sz="0" w:space="0" w:color="auto"/>
        <w:right w:val="none" w:sz="0" w:space="0" w:color="auto"/>
      </w:divBdr>
    </w:div>
    <w:div w:id="1263027641">
      <w:bodyDiv w:val="1"/>
      <w:marLeft w:val="0"/>
      <w:marRight w:val="0"/>
      <w:marTop w:val="0"/>
      <w:marBottom w:val="0"/>
      <w:divBdr>
        <w:top w:val="none" w:sz="0" w:space="0" w:color="auto"/>
        <w:left w:val="none" w:sz="0" w:space="0" w:color="auto"/>
        <w:bottom w:val="none" w:sz="0" w:space="0" w:color="auto"/>
        <w:right w:val="none" w:sz="0" w:space="0" w:color="auto"/>
      </w:divBdr>
    </w:div>
    <w:div w:id="1263610456">
      <w:bodyDiv w:val="1"/>
      <w:marLeft w:val="0"/>
      <w:marRight w:val="0"/>
      <w:marTop w:val="0"/>
      <w:marBottom w:val="0"/>
      <w:divBdr>
        <w:top w:val="none" w:sz="0" w:space="0" w:color="auto"/>
        <w:left w:val="none" w:sz="0" w:space="0" w:color="auto"/>
        <w:bottom w:val="none" w:sz="0" w:space="0" w:color="auto"/>
        <w:right w:val="none" w:sz="0" w:space="0" w:color="auto"/>
      </w:divBdr>
    </w:div>
    <w:div w:id="1263997082">
      <w:bodyDiv w:val="1"/>
      <w:marLeft w:val="0"/>
      <w:marRight w:val="0"/>
      <w:marTop w:val="0"/>
      <w:marBottom w:val="0"/>
      <w:divBdr>
        <w:top w:val="none" w:sz="0" w:space="0" w:color="auto"/>
        <w:left w:val="none" w:sz="0" w:space="0" w:color="auto"/>
        <w:bottom w:val="none" w:sz="0" w:space="0" w:color="auto"/>
        <w:right w:val="none" w:sz="0" w:space="0" w:color="auto"/>
      </w:divBdr>
    </w:div>
    <w:div w:id="1264071094">
      <w:bodyDiv w:val="1"/>
      <w:marLeft w:val="0"/>
      <w:marRight w:val="0"/>
      <w:marTop w:val="0"/>
      <w:marBottom w:val="0"/>
      <w:divBdr>
        <w:top w:val="none" w:sz="0" w:space="0" w:color="auto"/>
        <w:left w:val="none" w:sz="0" w:space="0" w:color="auto"/>
        <w:bottom w:val="none" w:sz="0" w:space="0" w:color="auto"/>
        <w:right w:val="none" w:sz="0" w:space="0" w:color="auto"/>
      </w:divBdr>
    </w:div>
    <w:div w:id="1264801971">
      <w:bodyDiv w:val="1"/>
      <w:marLeft w:val="0"/>
      <w:marRight w:val="0"/>
      <w:marTop w:val="0"/>
      <w:marBottom w:val="0"/>
      <w:divBdr>
        <w:top w:val="none" w:sz="0" w:space="0" w:color="auto"/>
        <w:left w:val="none" w:sz="0" w:space="0" w:color="auto"/>
        <w:bottom w:val="none" w:sz="0" w:space="0" w:color="auto"/>
        <w:right w:val="none" w:sz="0" w:space="0" w:color="auto"/>
      </w:divBdr>
    </w:div>
    <w:div w:id="1265108594">
      <w:bodyDiv w:val="1"/>
      <w:marLeft w:val="0"/>
      <w:marRight w:val="0"/>
      <w:marTop w:val="0"/>
      <w:marBottom w:val="0"/>
      <w:divBdr>
        <w:top w:val="none" w:sz="0" w:space="0" w:color="auto"/>
        <w:left w:val="none" w:sz="0" w:space="0" w:color="auto"/>
        <w:bottom w:val="none" w:sz="0" w:space="0" w:color="auto"/>
        <w:right w:val="none" w:sz="0" w:space="0" w:color="auto"/>
      </w:divBdr>
    </w:div>
    <w:div w:id="1266571899">
      <w:bodyDiv w:val="1"/>
      <w:marLeft w:val="0"/>
      <w:marRight w:val="0"/>
      <w:marTop w:val="0"/>
      <w:marBottom w:val="0"/>
      <w:divBdr>
        <w:top w:val="none" w:sz="0" w:space="0" w:color="auto"/>
        <w:left w:val="none" w:sz="0" w:space="0" w:color="auto"/>
        <w:bottom w:val="none" w:sz="0" w:space="0" w:color="auto"/>
        <w:right w:val="none" w:sz="0" w:space="0" w:color="auto"/>
      </w:divBdr>
    </w:div>
    <w:div w:id="1267077252">
      <w:bodyDiv w:val="1"/>
      <w:marLeft w:val="0"/>
      <w:marRight w:val="0"/>
      <w:marTop w:val="0"/>
      <w:marBottom w:val="0"/>
      <w:divBdr>
        <w:top w:val="none" w:sz="0" w:space="0" w:color="auto"/>
        <w:left w:val="none" w:sz="0" w:space="0" w:color="auto"/>
        <w:bottom w:val="none" w:sz="0" w:space="0" w:color="auto"/>
        <w:right w:val="none" w:sz="0" w:space="0" w:color="auto"/>
      </w:divBdr>
    </w:div>
    <w:div w:id="1268080122">
      <w:bodyDiv w:val="1"/>
      <w:marLeft w:val="0"/>
      <w:marRight w:val="0"/>
      <w:marTop w:val="0"/>
      <w:marBottom w:val="0"/>
      <w:divBdr>
        <w:top w:val="none" w:sz="0" w:space="0" w:color="auto"/>
        <w:left w:val="none" w:sz="0" w:space="0" w:color="auto"/>
        <w:bottom w:val="none" w:sz="0" w:space="0" w:color="auto"/>
        <w:right w:val="none" w:sz="0" w:space="0" w:color="auto"/>
      </w:divBdr>
    </w:div>
    <w:div w:id="1268124196">
      <w:bodyDiv w:val="1"/>
      <w:marLeft w:val="0"/>
      <w:marRight w:val="0"/>
      <w:marTop w:val="0"/>
      <w:marBottom w:val="0"/>
      <w:divBdr>
        <w:top w:val="none" w:sz="0" w:space="0" w:color="auto"/>
        <w:left w:val="none" w:sz="0" w:space="0" w:color="auto"/>
        <w:bottom w:val="none" w:sz="0" w:space="0" w:color="auto"/>
        <w:right w:val="none" w:sz="0" w:space="0" w:color="auto"/>
      </w:divBdr>
    </w:div>
    <w:div w:id="1269658723">
      <w:bodyDiv w:val="1"/>
      <w:marLeft w:val="0"/>
      <w:marRight w:val="0"/>
      <w:marTop w:val="0"/>
      <w:marBottom w:val="0"/>
      <w:divBdr>
        <w:top w:val="none" w:sz="0" w:space="0" w:color="auto"/>
        <w:left w:val="none" w:sz="0" w:space="0" w:color="auto"/>
        <w:bottom w:val="none" w:sz="0" w:space="0" w:color="auto"/>
        <w:right w:val="none" w:sz="0" w:space="0" w:color="auto"/>
      </w:divBdr>
    </w:div>
    <w:div w:id="1269698185">
      <w:bodyDiv w:val="1"/>
      <w:marLeft w:val="0"/>
      <w:marRight w:val="0"/>
      <w:marTop w:val="0"/>
      <w:marBottom w:val="0"/>
      <w:divBdr>
        <w:top w:val="none" w:sz="0" w:space="0" w:color="auto"/>
        <w:left w:val="none" w:sz="0" w:space="0" w:color="auto"/>
        <w:bottom w:val="none" w:sz="0" w:space="0" w:color="auto"/>
        <w:right w:val="none" w:sz="0" w:space="0" w:color="auto"/>
      </w:divBdr>
    </w:div>
    <w:div w:id="1270355878">
      <w:bodyDiv w:val="1"/>
      <w:marLeft w:val="0"/>
      <w:marRight w:val="0"/>
      <w:marTop w:val="0"/>
      <w:marBottom w:val="0"/>
      <w:divBdr>
        <w:top w:val="none" w:sz="0" w:space="0" w:color="auto"/>
        <w:left w:val="none" w:sz="0" w:space="0" w:color="auto"/>
        <w:bottom w:val="none" w:sz="0" w:space="0" w:color="auto"/>
        <w:right w:val="none" w:sz="0" w:space="0" w:color="auto"/>
      </w:divBdr>
    </w:div>
    <w:div w:id="1271357750">
      <w:bodyDiv w:val="1"/>
      <w:marLeft w:val="0"/>
      <w:marRight w:val="0"/>
      <w:marTop w:val="0"/>
      <w:marBottom w:val="0"/>
      <w:divBdr>
        <w:top w:val="none" w:sz="0" w:space="0" w:color="auto"/>
        <w:left w:val="none" w:sz="0" w:space="0" w:color="auto"/>
        <w:bottom w:val="none" w:sz="0" w:space="0" w:color="auto"/>
        <w:right w:val="none" w:sz="0" w:space="0" w:color="auto"/>
      </w:divBdr>
    </w:div>
    <w:div w:id="1271543345">
      <w:bodyDiv w:val="1"/>
      <w:marLeft w:val="0"/>
      <w:marRight w:val="0"/>
      <w:marTop w:val="0"/>
      <w:marBottom w:val="0"/>
      <w:divBdr>
        <w:top w:val="none" w:sz="0" w:space="0" w:color="auto"/>
        <w:left w:val="none" w:sz="0" w:space="0" w:color="auto"/>
        <w:bottom w:val="none" w:sz="0" w:space="0" w:color="auto"/>
        <w:right w:val="none" w:sz="0" w:space="0" w:color="auto"/>
      </w:divBdr>
    </w:div>
    <w:div w:id="1272128243">
      <w:bodyDiv w:val="1"/>
      <w:marLeft w:val="0"/>
      <w:marRight w:val="0"/>
      <w:marTop w:val="0"/>
      <w:marBottom w:val="0"/>
      <w:divBdr>
        <w:top w:val="none" w:sz="0" w:space="0" w:color="auto"/>
        <w:left w:val="none" w:sz="0" w:space="0" w:color="auto"/>
        <w:bottom w:val="none" w:sz="0" w:space="0" w:color="auto"/>
        <w:right w:val="none" w:sz="0" w:space="0" w:color="auto"/>
      </w:divBdr>
    </w:div>
    <w:div w:id="1272204281">
      <w:bodyDiv w:val="1"/>
      <w:marLeft w:val="0"/>
      <w:marRight w:val="0"/>
      <w:marTop w:val="0"/>
      <w:marBottom w:val="0"/>
      <w:divBdr>
        <w:top w:val="none" w:sz="0" w:space="0" w:color="auto"/>
        <w:left w:val="none" w:sz="0" w:space="0" w:color="auto"/>
        <w:bottom w:val="none" w:sz="0" w:space="0" w:color="auto"/>
        <w:right w:val="none" w:sz="0" w:space="0" w:color="auto"/>
      </w:divBdr>
    </w:div>
    <w:div w:id="1274437747">
      <w:bodyDiv w:val="1"/>
      <w:marLeft w:val="0"/>
      <w:marRight w:val="0"/>
      <w:marTop w:val="0"/>
      <w:marBottom w:val="0"/>
      <w:divBdr>
        <w:top w:val="none" w:sz="0" w:space="0" w:color="auto"/>
        <w:left w:val="none" w:sz="0" w:space="0" w:color="auto"/>
        <w:bottom w:val="none" w:sz="0" w:space="0" w:color="auto"/>
        <w:right w:val="none" w:sz="0" w:space="0" w:color="auto"/>
      </w:divBdr>
    </w:div>
    <w:div w:id="1274703222">
      <w:bodyDiv w:val="1"/>
      <w:marLeft w:val="0"/>
      <w:marRight w:val="0"/>
      <w:marTop w:val="0"/>
      <w:marBottom w:val="0"/>
      <w:divBdr>
        <w:top w:val="none" w:sz="0" w:space="0" w:color="auto"/>
        <w:left w:val="none" w:sz="0" w:space="0" w:color="auto"/>
        <w:bottom w:val="none" w:sz="0" w:space="0" w:color="auto"/>
        <w:right w:val="none" w:sz="0" w:space="0" w:color="auto"/>
      </w:divBdr>
    </w:div>
    <w:div w:id="1275747804">
      <w:bodyDiv w:val="1"/>
      <w:marLeft w:val="0"/>
      <w:marRight w:val="0"/>
      <w:marTop w:val="0"/>
      <w:marBottom w:val="0"/>
      <w:divBdr>
        <w:top w:val="none" w:sz="0" w:space="0" w:color="auto"/>
        <w:left w:val="none" w:sz="0" w:space="0" w:color="auto"/>
        <w:bottom w:val="none" w:sz="0" w:space="0" w:color="auto"/>
        <w:right w:val="none" w:sz="0" w:space="0" w:color="auto"/>
      </w:divBdr>
    </w:div>
    <w:div w:id="1276134678">
      <w:bodyDiv w:val="1"/>
      <w:marLeft w:val="0"/>
      <w:marRight w:val="0"/>
      <w:marTop w:val="0"/>
      <w:marBottom w:val="0"/>
      <w:divBdr>
        <w:top w:val="none" w:sz="0" w:space="0" w:color="auto"/>
        <w:left w:val="none" w:sz="0" w:space="0" w:color="auto"/>
        <w:bottom w:val="none" w:sz="0" w:space="0" w:color="auto"/>
        <w:right w:val="none" w:sz="0" w:space="0" w:color="auto"/>
      </w:divBdr>
    </w:div>
    <w:div w:id="1276206661">
      <w:bodyDiv w:val="1"/>
      <w:marLeft w:val="0"/>
      <w:marRight w:val="0"/>
      <w:marTop w:val="0"/>
      <w:marBottom w:val="0"/>
      <w:divBdr>
        <w:top w:val="none" w:sz="0" w:space="0" w:color="auto"/>
        <w:left w:val="none" w:sz="0" w:space="0" w:color="auto"/>
        <w:bottom w:val="none" w:sz="0" w:space="0" w:color="auto"/>
        <w:right w:val="none" w:sz="0" w:space="0" w:color="auto"/>
      </w:divBdr>
    </w:div>
    <w:div w:id="1276250930">
      <w:bodyDiv w:val="1"/>
      <w:marLeft w:val="0"/>
      <w:marRight w:val="0"/>
      <w:marTop w:val="0"/>
      <w:marBottom w:val="0"/>
      <w:divBdr>
        <w:top w:val="none" w:sz="0" w:space="0" w:color="auto"/>
        <w:left w:val="none" w:sz="0" w:space="0" w:color="auto"/>
        <w:bottom w:val="none" w:sz="0" w:space="0" w:color="auto"/>
        <w:right w:val="none" w:sz="0" w:space="0" w:color="auto"/>
      </w:divBdr>
    </w:div>
    <w:div w:id="1277562522">
      <w:bodyDiv w:val="1"/>
      <w:marLeft w:val="0"/>
      <w:marRight w:val="0"/>
      <w:marTop w:val="0"/>
      <w:marBottom w:val="0"/>
      <w:divBdr>
        <w:top w:val="none" w:sz="0" w:space="0" w:color="auto"/>
        <w:left w:val="none" w:sz="0" w:space="0" w:color="auto"/>
        <w:bottom w:val="none" w:sz="0" w:space="0" w:color="auto"/>
        <w:right w:val="none" w:sz="0" w:space="0" w:color="auto"/>
      </w:divBdr>
    </w:div>
    <w:div w:id="1277712468">
      <w:bodyDiv w:val="1"/>
      <w:marLeft w:val="0"/>
      <w:marRight w:val="0"/>
      <w:marTop w:val="0"/>
      <w:marBottom w:val="0"/>
      <w:divBdr>
        <w:top w:val="none" w:sz="0" w:space="0" w:color="auto"/>
        <w:left w:val="none" w:sz="0" w:space="0" w:color="auto"/>
        <w:bottom w:val="none" w:sz="0" w:space="0" w:color="auto"/>
        <w:right w:val="none" w:sz="0" w:space="0" w:color="auto"/>
      </w:divBdr>
    </w:div>
    <w:div w:id="1278681322">
      <w:bodyDiv w:val="1"/>
      <w:marLeft w:val="0"/>
      <w:marRight w:val="0"/>
      <w:marTop w:val="0"/>
      <w:marBottom w:val="0"/>
      <w:divBdr>
        <w:top w:val="none" w:sz="0" w:space="0" w:color="auto"/>
        <w:left w:val="none" w:sz="0" w:space="0" w:color="auto"/>
        <w:bottom w:val="none" w:sz="0" w:space="0" w:color="auto"/>
        <w:right w:val="none" w:sz="0" w:space="0" w:color="auto"/>
      </w:divBdr>
    </w:div>
    <w:div w:id="1280256600">
      <w:bodyDiv w:val="1"/>
      <w:marLeft w:val="0"/>
      <w:marRight w:val="0"/>
      <w:marTop w:val="0"/>
      <w:marBottom w:val="0"/>
      <w:divBdr>
        <w:top w:val="none" w:sz="0" w:space="0" w:color="auto"/>
        <w:left w:val="none" w:sz="0" w:space="0" w:color="auto"/>
        <w:bottom w:val="none" w:sz="0" w:space="0" w:color="auto"/>
        <w:right w:val="none" w:sz="0" w:space="0" w:color="auto"/>
      </w:divBdr>
    </w:div>
    <w:div w:id="1280338671">
      <w:bodyDiv w:val="1"/>
      <w:marLeft w:val="0"/>
      <w:marRight w:val="0"/>
      <w:marTop w:val="0"/>
      <w:marBottom w:val="0"/>
      <w:divBdr>
        <w:top w:val="none" w:sz="0" w:space="0" w:color="auto"/>
        <w:left w:val="none" w:sz="0" w:space="0" w:color="auto"/>
        <w:bottom w:val="none" w:sz="0" w:space="0" w:color="auto"/>
        <w:right w:val="none" w:sz="0" w:space="0" w:color="auto"/>
      </w:divBdr>
    </w:div>
    <w:div w:id="1281573369">
      <w:bodyDiv w:val="1"/>
      <w:marLeft w:val="0"/>
      <w:marRight w:val="0"/>
      <w:marTop w:val="0"/>
      <w:marBottom w:val="0"/>
      <w:divBdr>
        <w:top w:val="none" w:sz="0" w:space="0" w:color="auto"/>
        <w:left w:val="none" w:sz="0" w:space="0" w:color="auto"/>
        <w:bottom w:val="none" w:sz="0" w:space="0" w:color="auto"/>
        <w:right w:val="none" w:sz="0" w:space="0" w:color="auto"/>
      </w:divBdr>
    </w:div>
    <w:div w:id="1282226638">
      <w:bodyDiv w:val="1"/>
      <w:marLeft w:val="0"/>
      <w:marRight w:val="0"/>
      <w:marTop w:val="0"/>
      <w:marBottom w:val="0"/>
      <w:divBdr>
        <w:top w:val="none" w:sz="0" w:space="0" w:color="auto"/>
        <w:left w:val="none" w:sz="0" w:space="0" w:color="auto"/>
        <w:bottom w:val="none" w:sz="0" w:space="0" w:color="auto"/>
        <w:right w:val="none" w:sz="0" w:space="0" w:color="auto"/>
      </w:divBdr>
    </w:div>
    <w:div w:id="1282303783">
      <w:bodyDiv w:val="1"/>
      <w:marLeft w:val="0"/>
      <w:marRight w:val="0"/>
      <w:marTop w:val="0"/>
      <w:marBottom w:val="0"/>
      <w:divBdr>
        <w:top w:val="none" w:sz="0" w:space="0" w:color="auto"/>
        <w:left w:val="none" w:sz="0" w:space="0" w:color="auto"/>
        <w:bottom w:val="none" w:sz="0" w:space="0" w:color="auto"/>
        <w:right w:val="none" w:sz="0" w:space="0" w:color="auto"/>
      </w:divBdr>
    </w:div>
    <w:div w:id="1282567999">
      <w:bodyDiv w:val="1"/>
      <w:marLeft w:val="0"/>
      <w:marRight w:val="0"/>
      <w:marTop w:val="0"/>
      <w:marBottom w:val="0"/>
      <w:divBdr>
        <w:top w:val="none" w:sz="0" w:space="0" w:color="auto"/>
        <w:left w:val="none" w:sz="0" w:space="0" w:color="auto"/>
        <w:bottom w:val="none" w:sz="0" w:space="0" w:color="auto"/>
        <w:right w:val="none" w:sz="0" w:space="0" w:color="auto"/>
      </w:divBdr>
    </w:div>
    <w:div w:id="1282686437">
      <w:bodyDiv w:val="1"/>
      <w:marLeft w:val="0"/>
      <w:marRight w:val="0"/>
      <w:marTop w:val="0"/>
      <w:marBottom w:val="0"/>
      <w:divBdr>
        <w:top w:val="none" w:sz="0" w:space="0" w:color="auto"/>
        <w:left w:val="none" w:sz="0" w:space="0" w:color="auto"/>
        <w:bottom w:val="none" w:sz="0" w:space="0" w:color="auto"/>
        <w:right w:val="none" w:sz="0" w:space="0" w:color="auto"/>
      </w:divBdr>
    </w:div>
    <w:div w:id="1284194679">
      <w:bodyDiv w:val="1"/>
      <w:marLeft w:val="0"/>
      <w:marRight w:val="0"/>
      <w:marTop w:val="0"/>
      <w:marBottom w:val="0"/>
      <w:divBdr>
        <w:top w:val="none" w:sz="0" w:space="0" w:color="auto"/>
        <w:left w:val="none" w:sz="0" w:space="0" w:color="auto"/>
        <w:bottom w:val="none" w:sz="0" w:space="0" w:color="auto"/>
        <w:right w:val="none" w:sz="0" w:space="0" w:color="auto"/>
      </w:divBdr>
    </w:div>
    <w:div w:id="1284506735">
      <w:bodyDiv w:val="1"/>
      <w:marLeft w:val="0"/>
      <w:marRight w:val="0"/>
      <w:marTop w:val="0"/>
      <w:marBottom w:val="0"/>
      <w:divBdr>
        <w:top w:val="none" w:sz="0" w:space="0" w:color="auto"/>
        <w:left w:val="none" w:sz="0" w:space="0" w:color="auto"/>
        <w:bottom w:val="none" w:sz="0" w:space="0" w:color="auto"/>
        <w:right w:val="none" w:sz="0" w:space="0" w:color="auto"/>
      </w:divBdr>
    </w:div>
    <w:div w:id="1286303495">
      <w:bodyDiv w:val="1"/>
      <w:marLeft w:val="0"/>
      <w:marRight w:val="0"/>
      <w:marTop w:val="0"/>
      <w:marBottom w:val="0"/>
      <w:divBdr>
        <w:top w:val="none" w:sz="0" w:space="0" w:color="auto"/>
        <w:left w:val="none" w:sz="0" w:space="0" w:color="auto"/>
        <w:bottom w:val="none" w:sz="0" w:space="0" w:color="auto"/>
        <w:right w:val="none" w:sz="0" w:space="0" w:color="auto"/>
      </w:divBdr>
    </w:div>
    <w:div w:id="1287009546">
      <w:bodyDiv w:val="1"/>
      <w:marLeft w:val="0"/>
      <w:marRight w:val="0"/>
      <w:marTop w:val="0"/>
      <w:marBottom w:val="0"/>
      <w:divBdr>
        <w:top w:val="none" w:sz="0" w:space="0" w:color="auto"/>
        <w:left w:val="none" w:sz="0" w:space="0" w:color="auto"/>
        <w:bottom w:val="none" w:sz="0" w:space="0" w:color="auto"/>
        <w:right w:val="none" w:sz="0" w:space="0" w:color="auto"/>
      </w:divBdr>
    </w:div>
    <w:div w:id="1287274254">
      <w:bodyDiv w:val="1"/>
      <w:marLeft w:val="0"/>
      <w:marRight w:val="0"/>
      <w:marTop w:val="0"/>
      <w:marBottom w:val="0"/>
      <w:divBdr>
        <w:top w:val="none" w:sz="0" w:space="0" w:color="auto"/>
        <w:left w:val="none" w:sz="0" w:space="0" w:color="auto"/>
        <w:bottom w:val="none" w:sz="0" w:space="0" w:color="auto"/>
        <w:right w:val="none" w:sz="0" w:space="0" w:color="auto"/>
      </w:divBdr>
    </w:div>
    <w:div w:id="1287347510">
      <w:bodyDiv w:val="1"/>
      <w:marLeft w:val="0"/>
      <w:marRight w:val="0"/>
      <w:marTop w:val="0"/>
      <w:marBottom w:val="0"/>
      <w:divBdr>
        <w:top w:val="none" w:sz="0" w:space="0" w:color="auto"/>
        <w:left w:val="none" w:sz="0" w:space="0" w:color="auto"/>
        <w:bottom w:val="none" w:sz="0" w:space="0" w:color="auto"/>
        <w:right w:val="none" w:sz="0" w:space="0" w:color="auto"/>
      </w:divBdr>
    </w:div>
    <w:div w:id="1287808685">
      <w:bodyDiv w:val="1"/>
      <w:marLeft w:val="0"/>
      <w:marRight w:val="0"/>
      <w:marTop w:val="0"/>
      <w:marBottom w:val="0"/>
      <w:divBdr>
        <w:top w:val="none" w:sz="0" w:space="0" w:color="auto"/>
        <w:left w:val="none" w:sz="0" w:space="0" w:color="auto"/>
        <w:bottom w:val="none" w:sz="0" w:space="0" w:color="auto"/>
        <w:right w:val="none" w:sz="0" w:space="0" w:color="auto"/>
      </w:divBdr>
    </w:div>
    <w:div w:id="1288586713">
      <w:bodyDiv w:val="1"/>
      <w:marLeft w:val="0"/>
      <w:marRight w:val="0"/>
      <w:marTop w:val="0"/>
      <w:marBottom w:val="0"/>
      <w:divBdr>
        <w:top w:val="none" w:sz="0" w:space="0" w:color="auto"/>
        <w:left w:val="none" w:sz="0" w:space="0" w:color="auto"/>
        <w:bottom w:val="none" w:sz="0" w:space="0" w:color="auto"/>
        <w:right w:val="none" w:sz="0" w:space="0" w:color="auto"/>
      </w:divBdr>
    </w:div>
    <w:div w:id="1288663364">
      <w:bodyDiv w:val="1"/>
      <w:marLeft w:val="0"/>
      <w:marRight w:val="0"/>
      <w:marTop w:val="0"/>
      <w:marBottom w:val="0"/>
      <w:divBdr>
        <w:top w:val="none" w:sz="0" w:space="0" w:color="auto"/>
        <w:left w:val="none" w:sz="0" w:space="0" w:color="auto"/>
        <w:bottom w:val="none" w:sz="0" w:space="0" w:color="auto"/>
        <w:right w:val="none" w:sz="0" w:space="0" w:color="auto"/>
      </w:divBdr>
    </w:div>
    <w:div w:id="1289360122">
      <w:bodyDiv w:val="1"/>
      <w:marLeft w:val="0"/>
      <w:marRight w:val="0"/>
      <w:marTop w:val="0"/>
      <w:marBottom w:val="0"/>
      <w:divBdr>
        <w:top w:val="none" w:sz="0" w:space="0" w:color="auto"/>
        <w:left w:val="none" w:sz="0" w:space="0" w:color="auto"/>
        <w:bottom w:val="none" w:sz="0" w:space="0" w:color="auto"/>
        <w:right w:val="none" w:sz="0" w:space="0" w:color="auto"/>
      </w:divBdr>
    </w:div>
    <w:div w:id="1289438512">
      <w:bodyDiv w:val="1"/>
      <w:marLeft w:val="0"/>
      <w:marRight w:val="0"/>
      <w:marTop w:val="0"/>
      <w:marBottom w:val="0"/>
      <w:divBdr>
        <w:top w:val="none" w:sz="0" w:space="0" w:color="auto"/>
        <w:left w:val="none" w:sz="0" w:space="0" w:color="auto"/>
        <w:bottom w:val="none" w:sz="0" w:space="0" w:color="auto"/>
        <w:right w:val="none" w:sz="0" w:space="0" w:color="auto"/>
      </w:divBdr>
    </w:div>
    <w:div w:id="1290161727">
      <w:bodyDiv w:val="1"/>
      <w:marLeft w:val="0"/>
      <w:marRight w:val="0"/>
      <w:marTop w:val="0"/>
      <w:marBottom w:val="0"/>
      <w:divBdr>
        <w:top w:val="none" w:sz="0" w:space="0" w:color="auto"/>
        <w:left w:val="none" w:sz="0" w:space="0" w:color="auto"/>
        <w:bottom w:val="none" w:sz="0" w:space="0" w:color="auto"/>
        <w:right w:val="none" w:sz="0" w:space="0" w:color="auto"/>
      </w:divBdr>
    </w:div>
    <w:div w:id="1290168987">
      <w:bodyDiv w:val="1"/>
      <w:marLeft w:val="0"/>
      <w:marRight w:val="0"/>
      <w:marTop w:val="0"/>
      <w:marBottom w:val="0"/>
      <w:divBdr>
        <w:top w:val="none" w:sz="0" w:space="0" w:color="auto"/>
        <w:left w:val="none" w:sz="0" w:space="0" w:color="auto"/>
        <w:bottom w:val="none" w:sz="0" w:space="0" w:color="auto"/>
        <w:right w:val="none" w:sz="0" w:space="0" w:color="auto"/>
      </w:divBdr>
    </w:div>
    <w:div w:id="1291475663">
      <w:bodyDiv w:val="1"/>
      <w:marLeft w:val="0"/>
      <w:marRight w:val="0"/>
      <w:marTop w:val="0"/>
      <w:marBottom w:val="0"/>
      <w:divBdr>
        <w:top w:val="none" w:sz="0" w:space="0" w:color="auto"/>
        <w:left w:val="none" w:sz="0" w:space="0" w:color="auto"/>
        <w:bottom w:val="none" w:sz="0" w:space="0" w:color="auto"/>
        <w:right w:val="none" w:sz="0" w:space="0" w:color="auto"/>
      </w:divBdr>
    </w:div>
    <w:div w:id="1292370005">
      <w:bodyDiv w:val="1"/>
      <w:marLeft w:val="0"/>
      <w:marRight w:val="0"/>
      <w:marTop w:val="0"/>
      <w:marBottom w:val="0"/>
      <w:divBdr>
        <w:top w:val="none" w:sz="0" w:space="0" w:color="auto"/>
        <w:left w:val="none" w:sz="0" w:space="0" w:color="auto"/>
        <w:bottom w:val="none" w:sz="0" w:space="0" w:color="auto"/>
        <w:right w:val="none" w:sz="0" w:space="0" w:color="auto"/>
      </w:divBdr>
      <w:divsChild>
        <w:div w:id="396048253">
          <w:marLeft w:val="0"/>
          <w:marRight w:val="0"/>
          <w:marTop w:val="0"/>
          <w:marBottom w:val="0"/>
          <w:divBdr>
            <w:top w:val="none" w:sz="0" w:space="0" w:color="auto"/>
            <w:left w:val="none" w:sz="0" w:space="0" w:color="auto"/>
            <w:bottom w:val="none" w:sz="0" w:space="0" w:color="auto"/>
            <w:right w:val="none" w:sz="0" w:space="0" w:color="auto"/>
          </w:divBdr>
          <w:divsChild>
            <w:div w:id="271207807">
              <w:marLeft w:val="0"/>
              <w:marRight w:val="0"/>
              <w:marTop w:val="0"/>
              <w:marBottom w:val="0"/>
              <w:divBdr>
                <w:top w:val="none" w:sz="0" w:space="0" w:color="auto"/>
                <w:left w:val="none" w:sz="0" w:space="0" w:color="auto"/>
                <w:bottom w:val="none" w:sz="0" w:space="0" w:color="auto"/>
                <w:right w:val="none" w:sz="0" w:space="0" w:color="auto"/>
              </w:divBdr>
              <w:divsChild>
                <w:div w:id="97710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08141">
      <w:bodyDiv w:val="1"/>
      <w:marLeft w:val="0"/>
      <w:marRight w:val="0"/>
      <w:marTop w:val="0"/>
      <w:marBottom w:val="0"/>
      <w:divBdr>
        <w:top w:val="none" w:sz="0" w:space="0" w:color="auto"/>
        <w:left w:val="none" w:sz="0" w:space="0" w:color="auto"/>
        <w:bottom w:val="none" w:sz="0" w:space="0" w:color="auto"/>
        <w:right w:val="none" w:sz="0" w:space="0" w:color="auto"/>
      </w:divBdr>
    </w:div>
    <w:div w:id="1292782920">
      <w:bodyDiv w:val="1"/>
      <w:marLeft w:val="0"/>
      <w:marRight w:val="0"/>
      <w:marTop w:val="0"/>
      <w:marBottom w:val="0"/>
      <w:divBdr>
        <w:top w:val="none" w:sz="0" w:space="0" w:color="auto"/>
        <w:left w:val="none" w:sz="0" w:space="0" w:color="auto"/>
        <w:bottom w:val="none" w:sz="0" w:space="0" w:color="auto"/>
        <w:right w:val="none" w:sz="0" w:space="0" w:color="auto"/>
      </w:divBdr>
    </w:div>
    <w:div w:id="1293170031">
      <w:bodyDiv w:val="1"/>
      <w:marLeft w:val="0"/>
      <w:marRight w:val="0"/>
      <w:marTop w:val="0"/>
      <w:marBottom w:val="0"/>
      <w:divBdr>
        <w:top w:val="none" w:sz="0" w:space="0" w:color="auto"/>
        <w:left w:val="none" w:sz="0" w:space="0" w:color="auto"/>
        <w:bottom w:val="none" w:sz="0" w:space="0" w:color="auto"/>
        <w:right w:val="none" w:sz="0" w:space="0" w:color="auto"/>
      </w:divBdr>
    </w:div>
    <w:div w:id="1293294571">
      <w:bodyDiv w:val="1"/>
      <w:marLeft w:val="0"/>
      <w:marRight w:val="0"/>
      <w:marTop w:val="0"/>
      <w:marBottom w:val="0"/>
      <w:divBdr>
        <w:top w:val="none" w:sz="0" w:space="0" w:color="auto"/>
        <w:left w:val="none" w:sz="0" w:space="0" w:color="auto"/>
        <w:bottom w:val="none" w:sz="0" w:space="0" w:color="auto"/>
        <w:right w:val="none" w:sz="0" w:space="0" w:color="auto"/>
      </w:divBdr>
    </w:div>
    <w:div w:id="1293827982">
      <w:bodyDiv w:val="1"/>
      <w:marLeft w:val="0"/>
      <w:marRight w:val="0"/>
      <w:marTop w:val="0"/>
      <w:marBottom w:val="0"/>
      <w:divBdr>
        <w:top w:val="none" w:sz="0" w:space="0" w:color="auto"/>
        <w:left w:val="none" w:sz="0" w:space="0" w:color="auto"/>
        <w:bottom w:val="none" w:sz="0" w:space="0" w:color="auto"/>
        <w:right w:val="none" w:sz="0" w:space="0" w:color="auto"/>
      </w:divBdr>
    </w:div>
    <w:div w:id="1294285080">
      <w:bodyDiv w:val="1"/>
      <w:marLeft w:val="0"/>
      <w:marRight w:val="0"/>
      <w:marTop w:val="0"/>
      <w:marBottom w:val="0"/>
      <w:divBdr>
        <w:top w:val="none" w:sz="0" w:space="0" w:color="auto"/>
        <w:left w:val="none" w:sz="0" w:space="0" w:color="auto"/>
        <w:bottom w:val="none" w:sz="0" w:space="0" w:color="auto"/>
        <w:right w:val="none" w:sz="0" w:space="0" w:color="auto"/>
      </w:divBdr>
    </w:div>
    <w:div w:id="1294288450">
      <w:bodyDiv w:val="1"/>
      <w:marLeft w:val="0"/>
      <w:marRight w:val="0"/>
      <w:marTop w:val="0"/>
      <w:marBottom w:val="0"/>
      <w:divBdr>
        <w:top w:val="none" w:sz="0" w:space="0" w:color="auto"/>
        <w:left w:val="none" w:sz="0" w:space="0" w:color="auto"/>
        <w:bottom w:val="none" w:sz="0" w:space="0" w:color="auto"/>
        <w:right w:val="none" w:sz="0" w:space="0" w:color="auto"/>
      </w:divBdr>
    </w:div>
    <w:div w:id="1294362122">
      <w:bodyDiv w:val="1"/>
      <w:marLeft w:val="0"/>
      <w:marRight w:val="0"/>
      <w:marTop w:val="0"/>
      <w:marBottom w:val="0"/>
      <w:divBdr>
        <w:top w:val="none" w:sz="0" w:space="0" w:color="auto"/>
        <w:left w:val="none" w:sz="0" w:space="0" w:color="auto"/>
        <w:bottom w:val="none" w:sz="0" w:space="0" w:color="auto"/>
        <w:right w:val="none" w:sz="0" w:space="0" w:color="auto"/>
      </w:divBdr>
    </w:div>
    <w:div w:id="1295334898">
      <w:bodyDiv w:val="1"/>
      <w:marLeft w:val="0"/>
      <w:marRight w:val="0"/>
      <w:marTop w:val="0"/>
      <w:marBottom w:val="0"/>
      <w:divBdr>
        <w:top w:val="none" w:sz="0" w:space="0" w:color="auto"/>
        <w:left w:val="none" w:sz="0" w:space="0" w:color="auto"/>
        <w:bottom w:val="none" w:sz="0" w:space="0" w:color="auto"/>
        <w:right w:val="none" w:sz="0" w:space="0" w:color="auto"/>
      </w:divBdr>
    </w:div>
    <w:div w:id="1296060325">
      <w:bodyDiv w:val="1"/>
      <w:marLeft w:val="0"/>
      <w:marRight w:val="0"/>
      <w:marTop w:val="0"/>
      <w:marBottom w:val="0"/>
      <w:divBdr>
        <w:top w:val="none" w:sz="0" w:space="0" w:color="auto"/>
        <w:left w:val="none" w:sz="0" w:space="0" w:color="auto"/>
        <w:bottom w:val="none" w:sz="0" w:space="0" w:color="auto"/>
        <w:right w:val="none" w:sz="0" w:space="0" w:color="auto"/>
      </w:divBdr>
    </w:div>
    <w:div w:id="1296180585">
      <w:bodyDiv w:val="1"/>
      <w:marLeft w:val="0"/>
      <w:marRight w:val="0"/>
      <w:marTop w:val="0"/>
      <w:marBottom w:val="0"/>
      <w:divBdr>
        <w:top w:val="none" w:sz="0" w:space="0" w:color="auto"/>
        <w:left w:val="none" w:sz="0" w:space="0" w:color="auto"/>
        <w:bottom w:val="none" w:sz="0" w:space="0" w:color="auto"/>
        <w:right w:val="none" w:sz="0" w:space="0" w:color="auto"/>
      </w:divBdr>
    </w:div>
    <w:div w:id="1296594585">
      <w:bodyDiv w:val="1"/>
      <w:marLeft w:val="0"/>
      <w:marRight w:val="0"/>
      <w:marTop w:val="0"/>
      <w:marBottom w:val="0"/>
      <w:divBdr>
        <w:top w:val="none" w:sz="0" w:space="0" w:color="auto"/>
        <w:left w:val="none" w:sz="0" w:space="0" w:color="auto"/>
        <w:bottom w:val="none" w:sz="0" w:space="0" w:color="auto"/>
        <w:right w:val="none" w:sz="0" w:space="0" w:color="auto"/>
      </w:divBdr>
    </w:div>
    <w:div w:id="1297295660">
      <w:bodyDiv w:val="1"/>
      <w:marLeft w:val="0"/>
      <w:marRight w:val="0"/>
      <w:marTop w:val="0"/>
      <w:marBottom w:val="0"/>
      <w:divBdr>
        <w:top w:val="none" w:sz="0" w:space="0" w:color="auto"/>
        <w:left w:val="none" w:sz="0" w:space="0" w:color="auto"/>
        <w:bottom w:val="none" w:sz="0" w:space="0" w:color="auto"/>
        <w:right w:val="none" w:sz="0" w:space="0" w:color="auto"/>
      </w:divBdr>
    </w:div>
    <w:div w:id="1297763775">
      <w:bodyDiv w:val="1"/>
      <w:marLeft w:val="0"/>
      <w:marRight w:val="0"/>
      <w:marTop w:val="0"/>
      <w:marBottom w:val="0"/>
      <w:divBdr>
        <w:top w:val="none" w:sz="0" w:space="0" w:color="auto"/>
        <w:left w:val="none" w:sz="0" w:space="0" w:color="auto"/>
        <w:bottom w:val="none" w:sz="0" w:space="0" w:color="auto"/>
        <w:right w:val="none" w:sz="0" w:space="0" w:color="auto"/>
      </w:divBdr>
      <w:divsChild>
        <w:div w:id="418915446">
          <w:marLeft w:val="0"/>
          <w:marRight w:val="0"/>
          <w:marTop w:val="0"/>
          <w:marBottom w:val="0"/>
          <w:divBdr>
            <w:top w:val="none" w:sz="0" w:space="0" w:color="auto"/>
            <w:left w:val="none" w:sz="0" w:space="0" w:color="auto"/>
            <w:bottom w:val="none" w:sz="0" w:space="0" w:color="auto"/>
            <w:right w:val="none" w:sz="0" w:space="0" w:color="auto"/>
          </w:divBdr>
          <w:divsChild>
            <w:div w:id="1210726858">
              <w:marLeft w:val="0"/>
              <w:marRight w:val="0"/>
              <w:marTop w:val="0"/>
              <w:marBottom w:val="0"/>
              <w:divBdr>
                <w:top w:val="none" w:sz="0" w:space="0" w:color="auto"/>
                <w:left w:val="none" w:sz="0" w:space="0" w:color="auto"/>
                <w:bottom w:val="none" w:sz="0" w:space="0" w:color="auto"/>
                <w:right w:val="none" w:sz="0" w:space="0" w:color="auto"/>
              </w:divBdr>
              <w:divsChild>
                <w:div w:id="10619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417763">
      <w:bodyDiv w:val="1"/>
      <w:marLeft w:val="0"/>
      <w:marRight w:val="0"/>
      <w:marTop w:val="0"/>
      <w:marBottom w:val="0"/>
      <w:divBdr>
        <w:top w:val="none" w:sz="0" w:space="0" w:color="auto"/>
        <w:left w:val="none" w:sz="0" w:space="0" w:color="auto"/>
        <w:bottom w:val="none" w:sz="0" w:space="0" w:color="auto"/>
        <w:right w:val="none" w:sz="0" w:space="0" w:color="auto"/>
      </w:divBdr>
    </w:div>
    <w:div w:id="1299186831">
      <w:bodyDiv w:val="1"/>
      <w:marLeft w:val="0"/>
      <w:marRight w:val="0"/>
      <w:marTop w:val="0"/>
      <w:marBottom w:val="0"/>
      <w:divBdr>
        <w:top w:val="none" w:sz="0" w:space="0" w:color="auto"/>
        <w:left w:val="none" w:sz="0" w:space="0" w:color="auto"/>
        <w:bottom w:val="none" w:sz="0" w:space="0" w:color="auto"/>
        <w:right w:val="none" w:sz="0" w:space="0" w:color="auto"/>
      </w:divBdr>
    </w:div>
    <w:div w:id="1299339727">
      <w:bodyDiv w:val="1"/>
      <w:marLeft w:val="0"/>
      <w:marRight w:val="0"/>
      <w:marTop w:val="0"/>
      <w:marBottom w:val="0"/>
      <w:divBdr>
        <w:top w:val="none" w:sz="0" w:space="0" w:color="auto"/>
        <w:left w:val="none" w:sz="0" w:space="0" w:color="auto"/>
        <w:bottom w:val="none" w:sz="0" w:space="0" w:color="auto"/>
        <w:right w:val="none" w:sz="0" w:space="0" w:color="auto"/>
      </w:divBdr>
    </w:div>
    <w:div w:id="1300068015">
      <w:bodyDiv w:val="1"/>
      <w:marLeft w:val="0"/>
      <w:marRight w:val="0"/>
      <w:marTop w:val="0"/>
      <w:marBottom w:val="0"/>
      <w:divBdr>
        <w:top w:val="none" w:sz="0" w:space="0" w:color="auto"/>
        <w:left w:val="none" w:sz="0" w:space="0" w:color="auto"/>
        <w:bottom w:val="none" w:sz="0" w:space="0" w:color="auto"/>
        <w:right w:val="none" w:sz="0" w:space="0" w:color="auto"/>
      </w:divBdr>
    </w:div>
    <w:div w:id="1300644609">
      <w:bodyDiv w:val="1"/>
      <w:marLeft w:val="0"/>
      <w:marRight w:val="0"/>
      <w:marTop w:val="0"/>
      <w:marBottom w:val="0"/>
      <w:divBdr>
        <w:top w:val="none" w:sz="0" w:space="0" w:color="auto"/>
        <w:left w:val="none" w:sz="0" w:space="0" w:color="auto"/>
        <w:bottom w:val="none" w:sz="0" w:space="0" w:color="auto"/>
        <w:right w:val="none" w:sz="0" w:space="0" w:color="auto"/>
      </w:divBdr>
    </w:div>
    <w:div w:id="1301769265">
      <w:bodyDiv w:val="1"/>
      <w:marLeft w:val="0"/>
      <w:marRight w:val="0"/>
      <w:marTop w:val="0"/>
      <w:marBottom w:val="0"/>
      <w:divBdr>
        <w:top w:val="none" w:sz="0" w:space="0" w:color="auto"/>
        <w:left w:val="none" w:sz="0" w:space="0" w:color="auto"/>
        <w:bottom w:val="none" w:sz="0" w:space="0" w:color="auto"/>
        <w:right w:val="none" w:sz="0" w:space="0" w:color="auto"/>
      </w:divBdr>
    </w:div>
    <w:div w:id="1302688799">
      <w:bodyDiv w:val="1"/>
      <w:marLeft w:val="0"/>
      <w:marRight w:val="0"/>
      <w:marTop w:val="0"/>
      <w:marBottom w:val="0"/>
      <w:divBdr>
        <w:top w:val="none" w:sz="0" w:space="0" w:color="auto"/>
        <w:left w:val="none" w:sz="0" w:space="0" w:color="auto"/>
        <w:bottom w:val="none" w:sz="0" w:space="0" w:color="auto"/>
        <w:right w:val="none" w:sz="0" w:space="0" w:color="auto"/>
      </w:divBdr>
    </w:div>
    <w:div w:id="1304197067">
      <w:bodyDiv w:val="1"/>
      <w:marLeft w:val="0"/>
      <w:marRight w:val="0"/>
      <w:marTop w:val="0"/>
      <w:marBottom w:val="0"/>
      <w:divBdr>
        <w:top w:val="none" w:sz="0" w:space="0" w:color="auto"/>
        <w:left w:val="none" w:sz="0" w:space="0" w:color="auto"/>
        <w:bottom w:val="none" w:sz="0" w:space="0" w:color="auto"/>
        <w:right w:val="none" w:sz="0" w:space="0" w:color="auto"/>
      </w:divBdr>
    </w:div>
    <w:div w:id="1305892448">
      <w:bodyDiv w:val="1"/>
      <w:marLeft w:val="0"/>
      <w:marRight w:val="0"/>
      <w:marTop w:val="0"/>
      <w:marBottom w:val="0"/>
      <w:divBdr>
        <w:top w:val="none" w:sz="0" w:space="0" w:color="auto"/>
        <w:left w:val="none" w:sz="0" w:space="0" w:color="auto"/>
        <w:bottom w:val="none" w:sz="0" w:space="0" w:color="auto"/>
        <w:right w:val="none" w:sz="0" w:space="0" w:color="auto"/>
      </w:divBdr>
    </w:div>
    <w:div w:id="1306085875">
      <w:bodyDiv w:val="1"/>
      <w:marLeft w:val="0"/>
      <w:marRight w:val="0"/>
      <w:marTop w:val="0"/>
      <w:marBottom w:val="0"/>
      <w:divBdr>
        <w:top w:val="none" w:sz="0" w:space="0" w:color="auto"/>
        <w:left w:val="none" w:sz="0" w:space="0" w:color="auto"/>
        <w:bottom w:val="none" w:sz="0" w:space="0" w:color="auto"/>
        <w:right w:val="none" w:sz="0" w:space="0" w:color="auto"/>
      </w:divBdr>
    </w:div>
    <w:div w:id="1306934669">
      <w:bodyDiv w:val="1"/>
      <w:marLeft w:val="0"/>
      <w:marRight w:val="0"/>
      <w:marTop w:val="0"/>
      <w:marBottom w:val="0"/>
      <w:divBdr>
        <w:top w:val="none" w:sz="0" w:space="0" w:color="auto"/>
        <w:left w:val="none" w:sz="0" w:space="0" w:color="auto"/>
        <w:bottom w:val="none" w:sz="0" w:space="0" w:color="auto"/>
        <w:right w:val="none" w:sz="0" w:space="0" w:color="auto"/>
      </w:divBdr>
    </w:div>
    <w:div w:id="1308169448">
      <w:bodyDiv w:val="1"/>
      <w:marLeft w:val="0"/>
      <w:marRight w:val="0"/>
      <w:marTop w:val="0"/>
      <w:marBottom w:val="0"/>
      <w:divBdr>
        <w:top w:val="none" w:sz="0" w:space="0" w:color="auto"/>
        <w:left w:val="none" w:sz="0" w:space="0" w:color="auto"/>
        <w:bottom w:val="none" w:sz="0" w:space="0" w:color="auto"/>
        <w:right w:val="none" w:sz="0" w:space="0" w:color="auto"/>
      </w:divBdr>
    </w:div>
    <w:div w:id="1308582423">
      <w:bodyDiv w:val="1"/>
      <w:marLeft w:val="0"/>
      <w:marRight w:val="0"/>
      <w:marTop w:val="0"/>
      <w:marBottom w:val="0"/>
      <w:divBdr>
        <w:top w:val="none" w:sz="0" w:space="0" w:color="auto"/>
        <w:left w:val="none" w:sz="0" w:space="0" w:color="auto"/>
        <w:bottom w:val="none" w:sz="0" w:space="0" w:color="auto"/>
        <w:right w:val="none" w:sz="0" w:space="0" w:color="auto"/>
      </w:divBdr>
    </w:div>
    <w:div w:id="1308706226">
      <w:bodyDiv w:val="1"/>
      <w:marLeft w:val="0"/>
      <w:marRight w:val="0"/>
      <w:marTop w:val="0"/>
      <w:marBottom w:val="0"/>
      <w:divBdr>
        <w:top w:val="none" w:sz="0" w:space="0" w:color="auto"/>
        <w:left w:val="none" w:sz="0" w:space="0" w:color="auto"/>
        <w:bottom w:val="none" w:sz="0" w:space="0" w:color="auto"/>
        <w:right w:val="none" w:sz="0" w:space="0" w:color="auto"/>
      </w:divBdr>
    </w:div>
    <w:div w:id="1308826022">
      <w:bodyDiv w:val="1"/>
      <w:marLeft w:val="0"/>
      <w:marRight w:val="0"/>
      <w:marTop w:val="0"/>
      <w:marBottom w:val="0"/>
      <w:divBdr>
        <w:top w:val="none" w:sz="0" w:space="0" w:color="auto"/>
        <w:left w:val="none" w:sz="0" w:space="0" w:color="auto"/>
        <w:bottom w:val="none" w:sz="0" w:space="0" w:color="auto"/>
        <w:right w:val="none" w:sz="0" w:space="0" w:color="auto"/>
      </w:divBdr>
    </w:div>
    <w:div w:id="1309047965">
      <w:bodyDiv w:val="1"/>
      <w:marLeft w:val="0"/>
      <w:marRight w:val="0"/>
      <w:marTop w:val="0"/>
      <w:marBottom w:val="0"/>
      <w:divBdr>
        <w:top w:val="none" w:sz="0" w:space="0" w:color="auto"/>
        <w:left w:val="none" w:sz="0" w:space="0" w:color="auto"/>
        <w:bottom w:val="none" w:sz="0" w:space="0" w:color="auto"/>
        <w:right w:val="none" w:sz="0" w:space="0" w:color="auto"/>
      </w:divBdr>
    </w:div>
    <w:div w:id="1311053176">
      <w:bodyDiv w:val="1"/>
      <w:marLeft w:val="0"/>
      <w:marRight w:val="0"/>
      <w:marTop w:val="0"/>
      <w:marBottom w:val="0"/>
      <w:divBdr>
        <w:top w:val="none" w:sz="0" w:space="0" w:color="auto"/>
        <w:left w:val="none" w:sz="0" w:space="0" w:color="auto"/>
        <w:bottom w:val="none" w:sz="0" w:space="0" w:color="auto"/>
        <w:right w:val="none" w:sz="0" w:space="0" w:color="auto"/>
      </w:divBdr>
    </w:div>
    <w:div w:id="1312901581">
      <w:bodyDiv w:val="1"/>
      <w:marLeft w:val="0"/>
      <w:marRight w:val="0"/>
      <w:marTop w:val="0"/>
      <w:marBottom w:val="0"/>
      <w:divBdr>
        <w:top w:val="none" w:sz="0" w:space="0" w:color="auto"/>
        <w:left w:val="none" w:sz="0" w:space="0" w:color="auto"/>
        <w:bottom w:val="none" w:sz="0" w:space="0" w:color="auto"/>
        <w:right w:val="none" w:sz="0" w:space="0" w:color="auto"/>
      </w:divBdr>
    </w:div>
    <w:div w:id="1313295937">
      <w:bodyDiv w:val="1"/>
      <w:marLeft w:val="0"/>
      <w:marRight w:val="0"/>
      <w:marTop w:val="0"/>
      <w:marBottom w:val="0"/>
      <w:divBdr>
        <w:top w:val="none" w:sz="0" w:space="0" w:color="auto"/>
        <w:left w:val="none" w:sz="0" w:space="0" w:color="auto"/>
        <w:bottom w:val="none" w:sz="0" w:space="0" w:color="auto"/>
        <w:right w:val="none" w:sz="0" w:space="0" w:color="auto"/>
      </w:divBdr>
    </w:div>
    <w:div w:id="1313831676">
      <w:bodyDiv w:val="1"/>
      <w:marLeft w:val="0"/>
      <w:marRight w:val="0"/>
      <w:marTop w:val="0"/>
      <w:marBottom w:val="0"/>
      <w:divBdr>
        <w:top w:val="none" w:sz="0" w:space="0" w:color="auto"/>
        <w:left w:val="none" w:sz="0" w:space="0" w:color="auto"/>
        <w:bottom w:val="none" w:sz="0" w:space="0" w:color="auto"/>
        <w:right w:val="none" w:sz="0" w:space="0" w:color="auto"/>
      </w:divBdr>
    </w:div>
    <w:div w:id="1314069565">
      <w:bodyDiv w:val="1"/>
      <w:marLeft w:val="0"/>
      <w:marRight w:val="0"/>
      <w:marTop w:val="0"/>
      <w:marBottom w:val="0"/>
      <w:divBdr>
        <w:top w:val="none" w:sz="0" w:space="0" w:color="auto"/>
        <w:left w:val="none" w:sz="0" w:space="0" w:color="auto"/>
        <w:bottom w:val="none" w:sz="0" w:space="0" w:color="auto"/>
        <w:right w:val="none" w:sz="0" w:space="0" w:color="auto"/>
      </w:divBdr>
    </w:div>
    <w:div w:id="1315452073">
      <w:bodyDiv w:val="1"/>
      <w:marLeft w:val="0"/>
      <w:marRight w:val="0"/>
      <w:marTop w:val="0"/>
      <w:marBottom w:val="0"/>
      <w:divBdr>
        <w:top w:val="none" w:sz="0" w:space="0" w:color="auto"/>
        <w:left w:val="none" w:sz="0" w:space="0" w:color="auto"/>
        <w:bottom w:val="none" w:sz="0" w:space="0" w:color="auto"/>
        <w:right w:val="none" w:sz="0" w:space="0" w:color="auto"/>
      </w:divBdr>
    </w:div>
    <w:div w:id="1315528273">
      <w:bodyDiv w:val="1"/>
      <w:marLeft w:val="0"/>
      <w:marRight w:val="0"/>
      <w:marTop w:val="0"/>
      <w:marBottom w:val="0"/>
      <w:divBdr>
        <w:top w:val="none" w:sz="0" w:space="0" w:color="auto"/>
        <w:left w:val="none" w:sz="0" w:space="0" w:color="auto"/>
        <w:bottom w:val="none" w:sz="0" w:space="0" w:color="auto"/>
        <w:right w:val="none" w:sz="0" w:space="0" w:color="auto"/>
      </w:divBdr>
    </w:div>
    <w:div w:id="1315573213">
      <w:bodyDiv w:val="1"/>
      <w:marLeft w:val="0"/>
      <w:marRight w:val="0"/>
      <w:marTop w:val="0"/>
      <w:marBottom w:val="0"/>
      <w:divBdr>
        <w:top w:val="none" w:sz="0" w:space="0" w:color="auto"/>
        <w:left w:val="none" w:sz="0" w:space="0" w:color="auto"/>
        <w:bottom w:val="none" w:sz="0" w:space="0" w:color="auto"/>
        <w:right w:val="none" w:sz="0" w:space="0" w:color="auto"/>
      </w:divBdr>
    </w:div>
    <w:div w:id="1316103729">
      <w:bodyDiv w:val="1"/>
      <w:marLeft w:val="0"/>
      <w:marRight w:val="0"/>
      <w:marTop w:val="0"/>
      <w:marBottom w:val="0"/>
      <w:divBdr>
        <w:top w:val="none" w:sz="0" w:space="0" w:color="auto"/>
        <w:left w:val="none" w:sz="0" w:space="0" w:color="auto"/>
        <w:bottom w:val="none" w:sz="0" w:space="0" w:color="auto"/>
        <w:right w:val="none" w:sz="0" w:space="0" w:color="auto"/>
      </w:divBdr>
    </w:div>
    <w:div w:id="1316566527">
      <w:bodyDiv w:val="1"/>
      <w:marLeft w:val="0"/>
      <w:marRight w:val="0"/>
      <w:marTop w:val="0"/>
      <w:marBottom w:val="0"/>
      <w:divBdr>
        <w:top w:val="none" w:sz="0" w:space="0" w:color="auto"/>
        <w:left w:val="none" w:sz="0" w:space="0" w:color="auto"/>
        <w:bottom w:val="none" w:sz="0" w:space="0" w:color="auto"/>
        <w:right w:val="none" w:sz="0" w:space="0" w:color="auto"/>
      </w:divBdr>
    </w:div>
    <w:div w:id="1316910379">
      <w:bodyDiv w:val="1"/>
      <w:marLeft w:val="0"/>
      <w:marRight w:val="0"/>
      <w:marTop w:val="0"/>
      <w:marBottom w:val="0"/>
      <w:divBdr>
        <w:top w:val="none" w:sz="0" w:space="0" w:color="auto"/>
        <w:left w:val="none" w:sz="0" w:space="0" w:color="auto"/>
        <w:bottom w:val="none" w:sz="0" w:space="0" w:color="auto"/>
        <w:right w:val="none" w:sz="0" w:space="0" w:color="auto"/>
      </w:divBdr>
    </w:div>
    <w:div w:id="1317106104">
      <w:bodyDiv w:val="1"/>
      <w:marLeft w:val="0"/>
      <w:marRight w:val="0"/>
      <w:marTop w:val="0"/>
      <w:marBottom w:val="0"/>
      <w:divBdr>
        <w:top w:val="none" w:sz="0" w:space="0" w:color="auto"/>
        <w:left w:val="none" w:sz="0" w:space="0" w:color="auto"/>
        <w:bottom w:val="none" w:sz="0" w:space="0" w:color="auto"/>
        <w:right w:val="none" w:sz="0" w:space="0" w:color="auto"/>
      </w:divBdr>
    </w:div>
    <w:div w:id="1317494073">
      <w:bodyDiv w:val="1"/>
      <w:marLeft w:val="0"/>
      <w:marRight w:val="0"/>
      <w:marTop w:val="0"/>
      <w:marBottom w:val="0"/>
      <w:divBdr>
        <w:top w:val="none" w:sz="0" w:space="0" w:color="auto"/>
        <w:left w:val="none" w:sz="0" w:space="0" w:color="auto"/>
        <w:bottom w:val="none" w:sz="0" w:space="0" w:color="auto"/>
        <w:right w:val="none" w:sz="0" w:space="0" w:color="auto"/>
      </w:divBdr>
    </w:div>
    <w:div w:id="1317535910">
      <w:bodyDiv w:val="1"/>
      <w:marLeft w:val="0"/>
      <w:marRight w:val="0"/>
      <w:marTop w:val="0"/>
      <w:marBottom w:val="0"/>
      <w:divBdr>
        <w:top w:val="none" w:sz="0" w:space="0" w:color="auto"/>
        <w:left w:val="none" w:sz="0" w:space="0" w:color="auto"/>
        <w:bottom w:val="none" w:sz="0" w:space="0" w:color="auto"/>
        <w:right w:val="none" w:sz="0" w:space="0" w:color="auto"/>
      </w:divBdr>
    </w:div>
    <w:div w:id="1317610577">
      <w:bodyDiv w:val="1"/>
      <w:marLeft w:val="0"/>
      <w:marRight w:val="0"/>
      <w:marTop w:val="0"/>
      <w:marBottom w:val="0"/>
      <w:divBdr>
        <w:top w:val="none" w:sz="0" w:space="0" w:color="auto"/>
        <w:left w:val="none" w:sz="0" w:space="0" w:color="auto"/>
        <w:bottom w:val="none" w:sz="0" w:space="0" w:color="auto"/>
        <w:right w:val="none" w:sz="0" w:space="0" w:color="auto"/>
      </w:divBdr>
    </w:div>
    <w:div w:id="1317806701">
      <w:bodyDiv w:val="1"/>
      <w:marLeft w:val="0"/>
      <w:marRight w:val="0"/>
      <w:marTop w:val="0"/>
      <w:marBottom w:val="0"/>
      <w:divBdr>
        <w:top w:val="none" w:sz="0" w:space="0" w:color="auto"/>
        <w:left w:val="none" w:sz="0" w:space="0" w:color="auto"/>
        <w:bottom w:val="none" w:sz="0" w:space="0" w:color="auto"/>
        <w:right w:val="none" w:sz="0" w:space="0" w:color="auto"/>
      </w:divBdr>
    </w:div>
    <w:div w:id="1320381768">
      <w:bodyDiv w:val="1"/>
      <w:marLeft w:val="0"/>
      <w:marRight w:val="0"/>
      <w:marTop w:val="0"/>
      <w:marBottom w:val="0"/>
      <w:divBdr>
        <w:top w:val="none" w:sz="0" w:space="0" w:color="auto"/>
        <w:left w:val="none" w:sz="0" w:space="0" w:color="auto"/>
        <w:bottom w:val="none" w:sz="0" w:space="0" w:color="auto"/>
        <w:right w:val="none" w:sz="0" w:space="0" w:color="auto"/>
      </w:divBdr>
    </w:div>
    <w:div w:id="1320886429">
      <w:bodyDiv w:val="1"/>
      <w:marLeft w:val="0"/>
      <w:marRight w:val="0"/>
      <w:marTop w:val="0"/>
      <w:marBottom w:val="0"/>
      <w:divBdr>
        <w:top w:val="none" w:sz="0" w:space="0" w:color="auto"/>
        <w:left w:val="none" w:sz="0" w:space="0" w:color="auto"/>
        <w:bottom w:val="none" w:sz="0" w:space="0" w:color="auto"/>
        <w:right w:val="none" w:sz="0" w:space="0" w:color="auto"/>
      </w:divBdr>
    </w:div>
    <w:div w:id="1321083825">
      <w:bodyDiv w:val="1"/>
      <w:marLeft w:val="0"/>
      <w:marRight w:val="0"/>
      <w:marTop w:val="0"/>
      <w:marBottom w:val="0"/>
      <w:divBdr>
        <w:top w:val="none" w:sz="0" w:space="0" w:color="auto"/>
        <w:left w:val="none" w:sz="0" w:space="0" w:color="auto"/>
        <w:bottom w:val="none" w:sz="0" w:space="0" w:color="auto"/>
        <w:right w:val="none" w:sz="0" w:space="0" w:color="auto"/>
      </w:divBdr>
    </w:div>
    <w:div w:id="1321545880">
      <w:bodyDiv w:val="1"/>
      <w:marLeft w:val="0"/>
      <w:marRight w:val="0"/>
      <w:marTop w:val="0"/>
      <w:marBottom w:val="0"/>
      <w:divBdr>
        <w:top w:val="none" w:sz="0" w:space="0" w:color="auto"/>
        <w:left w:val="none" w:sz="0" w:space="0" w:color="auto"/>
        <w:bottom w:val="none" w:sz="0" w:space="0" w:color="auto"/>
        <w:right w:val="none" w:sz="0" w:space="0" w:color="auto"/>
      </w:divBdr>
    </w:div>
    <w:div w:id="1321546263">
      <w:bodyDiv w:val="1"/>
      <w:marLeft w:val="0"/>
      <w:marRight w:val="0"/>
      <w:marTop w:val="0"/>
      <w:marBottom w:val="0"/>
      <w:divBdr>
        <w:top w:val="none" w:sz="0" w:space="0" w:color="auto"/>
        <w:left w:val="none" w:sz="0" w:space="0" w:color="auto"/>
        <w:bottom w:val="none" w:sz="0" w:space="0" w:color="auto"/>
        <w:right w:val="none" w:sz="0" w:space="0" w:color="auto"/>
      </w:divBdr>
    </w:div>
    <w:div w:id="1322268881">
      <w:bodyDiv w:val="1"/>
      <w:marLeft w:val="0"/>
      <w:marRight w:val="0"/>
      <w:marTop w:val="0"/>
      <w:marBottom w:val="0"/>
      <w:divBdr>
        <w:top w:val="none" w:sz="0" w:space="0" w:color="auto"/>
        <w:left w:val="none" w:sz="0" w:space="0" w:color="auto"/>
        <w:bottom w:val="none" w:sz="0" w:space="0" w:color="auto"/>
        <w:right w:val="none" w:sz="0" w:space="0" w:color="auto"/>
      </w:divBdr>
    </w:div>
    <w:div w:id="1322849139">
      <w:bodyDiv w:val="1"/>
      <w:marLeft w:val="0"/>
      <w:marRight w:val="0"/>
      <w:marTop w:val="0"/>
      <w:marBottom w:val="0"/>
      <w:divBdr>
        <w:top w:val="none" w:sz="0" w:space="0" w:color="auto"/>
        <w:left w:val="none" w:sz="0" w:space="0" w:color="auto"/>
        <w:bottom w:val="none" w:sz="0" w:space="0" w:color="auto"/>
        <w:right w:val="none" w:sz="0" w:space="0" w:color="auto"/>
      </w:divBdr>
    </w:div>
    <w:div w:id="1322999701">
      <w:bodyDiv w:val="1"/>
      <w:marLeft w:val="0"/>
      <w:marRight w:val="0"/>
      <w:marTop w:val="0"/>
      <w:marBottom w:val="0"/>
      <w:divBdr>
        <w:top w:val="none" w:sz="0" w:space="0" w:color="auto"/>
        <w:left w:val="none" w:sz="0" w:space="0" w:color="auto"/>
        <w:bottom w:val="none" w:sz="0" w:space="0" w:color="auto"/>
        <w:right w:val="none" w:sz="0" w:space="0" w:color="auto"/>
      </w:divBdr>
    </w:div>
    <w:div w:id="1323508387">
      <w:bodyDiv w:val="1"/>
      <w:marLeft w:val="0"/>
      <w:marRight w:val="0"/>
      <w:marTop w:val="0"/>
      <w:marBottom w:val="0"/>
      <w:divBdr>
        <w:top w:val="none" w:sz="0" w:space="0" w:color="auto"/>
        <w:left w:val="none" w:sz="0" w:space="0" w:color="auto"/>
        <w:bottom w:val="none" w:sz="0" w:space="0" w:color="auto"/>
        <w:right w:val="none" w:sz="0" w:space="0" w:color="auto"/>
      </w:divBdr>
    </w:div>
    <w:div w:id="1323587289">
      <w:bodyDiv w:val="1"/>
      <w:marLeft w:val="0"/>
      <w:marRight w:val="0"/>
      <w:marTop w:val="0"/>
      <w:marBottom w:val="0"/>
      <w:divBdr>
        <w:top w:val="none" w:sz="0" w:space="0" w:color="auto"/>
        <w:left w:val="none" w:sz="0" w:space="0" w:color="auto"/>
        <w:bottom w:val="none" w:sz="0" w:space="0" w:color="auto"/>
        <w:right w:val="none" w:sz="0" w:space="0" w:color="auto"/>
      </w:divBdr>
    </w:div>
    <w:div w:id="1325936738">
      <w:bodyDiv w:val="1"/>
      <w:marLeft w:val="0"/>
      <w:marRight w:val="0"/>
      <w:marTop w:val="0"/>
      <w:marBottom w:val="0"/>
      <w:divBdr>
        <w:top w:val="none" w:sz="0" w:space="0" w:color="auto"/>
        <w:left w:val="none" w:sz="0" w:space="0" w:color="auto"/>
        <w:bottom w:val="none" w:sz="0" w:space="0" w:color="auto"/>
        <w:right w:val="none" w:sz="0" w:space="0" w:color="auto"/>
      </w:divBdr>
    </w:div>
    <w:div w:id="1327368417">
      <w:bodyDiv w:val="1"/>
      <w:marLeft w:val="0"/>
      <w:marRight w:val="0"/>
      <w:marTop w:val="0"/>
      <w:marBottom w:val="0"/>
      <w:divBdr>
        <w:top w:val="none" w:sz="0" w:space="0" w:color="auto"/>
        <w:left w:val="none" w:sz="0" w:space="0" w:color="auto"/>
        <w:bottom w:val="none" w:sz="0" w:space="0" w:color="auto"/>
        <w:right w:val="none" w:sz="0" w:space="0" w:color="auto"/>
      </w:divBdr>
    </w:div>
    <w:div w:id="1327780032">
      <w:bodyDiv w:val="1"/>
      <w:marLeft w:val="0"/>
      <w:marRight w:val="0"/>
      <w:marTop w:val="0"/>
      <w:marBottom w:val="0"/>
      <w:divBdr>
        <w:top w:val="none" w:sz="0" w:space="0" w:color="auto"/>
        <w:left w:val="none" w:sz="0" w:space="0" w:color="auto"/>
        <w:bottom w:val="none" w:sz="0" w:space="0" w:color="auto"/>
        <w:right w:val="none" w:sz="0" w:space="0" w:color="auto"/>
      </w:divBdr>
    </w:div>
    <w:div w:id="1328443017">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
    <w:div w:id="1329560747">
      <w:bodyDiv w:val="1"/>
      <w:marLeft w:val="0"/>
      <w:marRight w:val="0"/>
      <w:marTop w:val="0"/>
      <w:marBottom w:val="0"/>
      <w:divBdr>
        <w:top w:val="none" w:sz="0" w:space="0" w:color="auto"/>
        <w:left w:val="none" w:sz="0" w:space="0" w:color="auto"/>
        <w:bottom w:val="none" w:sz="0" w:space="0" w:color="auto"/>
        <w:right w:val="none" w:sz="0" w:space="0" w:color="auto"/>
      </w:divBdr>
      <w:divsChild>
        <w:div w:id="58988812">
          <w:marLeft w:val="1080"/>
          <w:marRight w:val="0"/>
          <w:marTop w:val="100"/>
          <w:marBottom w:val="0"/>
          <w:divBdr>
            <w:top w:val="none" w:sz="0" w:space="0" w:color="auto"/>
            <w:left w:val="none" w:sz="0" w:space="0" w:color="auto"/>
            <w:bottom w:val="none" w:sz="0" w:space="0" w:color="auto"/>
            <w:right w:val="none" w:sz="0" w:space="0" w:color="auto"/>
          </w:divBdr>
        </w:div>
        <w:div w:id="490757339">
          <w:marLeft w:val="1080"/>
          <w:marRight w:val="0"/>
          <w:marTop w:val="100"/>
          <w:marBottom w:val="0"/>
          <w:divBdr>
            <w:top w:val="none" w:sz="0" w:space="0" w:color="auto"/>
            <w:left w:val="none" w:sz="0" w:space="0" w:color="auto"/>
            <w:bottom w:val="none" w:sz="0" w:space="0" w:color="auto"/>
            <w:right w:val="none" w:sz="0" w:space="0" w:color="auto"/>
          </w:divBdr>
        </w:div>
      </w:divsChild>
    </w:div>
    <w:div w:id="1330208483">
      <w:bodyDiv w:val="1"/>
      <w:marLeft w:val="0"/>
      <w:marRight w:val="0"/>
      <w:marTop w:val="0"/>
      <w:marBottom w:val="0"/>
      <w:divBdr>
        <w:top w:val="none" w:sz="0" w:space="0" w:color="auto"/>
        <w:left w:val="none" w:sz="0" w:space="0" w:color="auto"/>
        <w:bottom w:val="none" w:sz="0" w:space="0" w:color="auto"/>
        <w:right w:val="none" w:sz="0" w:space="0" w:color="auto"/>
      </w:divBdr>
    </w:div>
    <w:div w:id="1330602411">
      <w:bodyDiv w:val="1"/>
      <w:marLeft w:val="0"/>
      <w:marRight w:val="0"/>
      <w:marTop w:val="0"/>
      <w:marBottom w:val="0"/>
      <w:divBdr>
        <w:top w:val="none" w:sz="0" w:space="0" w:color="auto"/>
        <w:left w:val="none" w:sz="0" w:space="0" w:color="auto"/>
        <w:bottom w:val="none" w:sz="0" w:space="0" w:color="auto"/>
        <w:right w:val="none" w:sz="0" w:space="0" w:color="auto"/>
      </w:divBdr>
    </w:div>
    <w:div w:id="1330711283">
      <w:bodyDiv w:val="1"/>
      <w:marLeft w:val="0"/>
      <w:marRight w:val="0"/>
      <w:marTop w:val="0"/>
      <w:marBottom w:val="0"/>
      <w:divBdr>
        <w:top w:val="none" w:sz="0" w:space="0" w:color="auto"/>
        <w:left w:val="none" w:sz="0" w:space="0" w:color="auto"/>
        <w:bottom w:val="none" w:sz="0" w:space="0" w:color="auto"/>
        <w:right w:val="none" w:sz="0" w:space="0" w:color="auto"/>
      </w:divBdr>
    </w:div>
    <w:div w:id="1333491576">
      <w:bodyDiv w:val="1"/>
      <w:marLeft w:val="0"/>
      <w:marRight w:val="0"/>
      <w:marTop w:val="0"/>
      <w:marBottom w:val="0"/>
      <w:divBdr>
        <w:top w:val="none" w:sz="0" w:space="0" w:color="auto"/>
        <w:left w:val="none" w:sz="0" w:space="0" w:color="auto"/>
        <w:bottom w:val="none" w:sz="0" w:space="0" w:color="auto"/>
        <w:right w:val="none" w:sz="0" w:space="0" w:color="auto"/>
      </w:divBdr>
    </w:div>
    <w:div w:id="1333945564">
      <w:bodyDiv w:val="1"/>
      <w:marLeft w:val="0"/>
      <w:marRight w:val="0"/>
      <w:marTop w:val="0"/>
      <w:marBottom w:val="0"/>
      <w:divBdr>
        <w:top w:val="none" w:sz="0" w:space="0" w:color="auto"/>
        <w:left w:val="none" w:sz="0" w:space="0" w:color="auto"/>
        <w:bottom w:val="none" w:sz="0" w:space="0" w:color="auto"/>
        <w:right w:val="none" w:sz="0" w:space="0" w:color="auto"/>
      </w:divBdr>
    </w:div>
    <w:div w:id="1333994693">
      <w:bodyDiv w:val="1"/>
      <w:marLeft w:val="0"/>
      <w:marRight w:val="0"/>
      <w:marTop w:val="0"/>
      <w:marBottom w:val="0"/>
      <w:divBdr>
        <w:top w:val="none" w:sz="0" w:space="0" w:color="auto"/>
        <w:left w:val="none" w:sz="0" w:space="0" w:color="auto"/>
        <w:bottom w:val="none" w:sz="0" w:space="0" w:color="auto"/>
        <w:right w:val="none" w:sz="0" w:space="0" w:color="auto"/>
      </w:divBdr>
    </w:div>
    <w:div w:id="1334450893">
      <w:bodyDiv w:val="1"/>
      <w:marLeft w:val="0"/>
      <w:marRight w:val="0"/>
      <w:marTop w:val="0"/>
      <w:marBottom w:val="0"/>
      <w:divBdr>
        <w:top w:val="none" w:sz="0" w:space="0" w:color="auto"/>
        <w:left w:val="none" w:sz="0" w:space="0" w:color="auto"/>
        <w:bottom w:val="none" w:sz="0" w:space="0" w:color="auto"/>
        <w:right w:val="none" w:sz="0" w:space="0" w:color="auto"/>
      </w:divBdr>
    </w:div>
    <w:div w:id="1335455703">
      <w:bodyDiv w:val="1"/>
      <w:marLeft w:val="0"/>
      <w:marRight w:val="0"/>
      <w:marTop w:val="0"/>
      <w:marBottom w:val="0"/>
      <w:divBdr>
        <w:top w:val="none" w:sz="0" w:space="0" w:color="auto"/>
        <w:left w:val="none" w:sz="0" w:space="0" w:color="auto"/>
        <w:bottom w:val="none" w:sz="0" w:space="0" w:color="auto"/>
        <w:right w:val="none" w:sz="0" w:space="0" w:color="auto"/>
      </w:divBdr>
    </w:div>
    <w:div w:id="1336348326">
      <w:bodyDiv w:val="1"/>
      <w:marLeft w:val="0"/>
      <w:marRight w:val="0"/>
      <w:marTop w:val="0"/>
      <w:marBottom w:val="0"/>
      <w:divBdr>
        <w:top w:val="none" w:sz="0" w:space="0" w:color="auto"/>
        <w:left w:val="none" w:sz="0" w:space="0" w:color="auto"/>
        <w:bottom w:val="none" w:sz="0" w:space="0" w:color="auto"/>
        <w:right w:val="none" w:sz="0" w:space="0" w:color="auto"/>
      </w:divBdr>
    </w:div>
    <w:div w:id="1337347239">
      <w:bodyDiv w:val="1"/>
      <w:marLeft w:val="0"/>
      <w:marRight w:val="0"/>
      <w:marTop w:val="0"/>
      <w:marBottom w:val="0"/>
      <w:divBdr>
        <w:top w:val="none" w:sz="0" w:space="0" w:color="auto"/>
        <w:left w:val="none" w:sz="0" w:space="0" w:color="auto"/>
        <w:bottom w:val="none" w:sz="0" w:space="0" w:color="auto"/>
        <w:right w:val="none" w:sz="0" w:space="0" w:color="auto"/>
      </w:divBdr>
    </w:div>
    <w:div w:id="1337617279">
      <w:bodyDiv w:val="1"/>
      <w:marLeft w:val="0"/>
      <w:marRight w:val="0"/>
      <w:marTop w:val="0"/>
      <w:marBottom w:val="0"/>
      <w:divBdr>
        <w:top w:val="none" w:sz="0" w:space="0" w:color="auto"/>
        <w:left w:val="none" w:sz="0" w:space="0" w:color="auto"/>
        <w:bottom w:val="none" w:sz="0" w:space="0" w:color="auto"/>
        <w:right w:val="none" w:sz="0" w:space="0" w:color="auto"/>
      </w:divBdr>
    </w:div>
    <w:div w:id="1338536509">
      <w:bodyDiv w:val="1"/>
      <w:marLeft w:val="0"/>
      <w:marRight w:val="0"/>
      <w:marTop w:val="0"/>
      <w:marBottom w:val="0"/>
      <w:divBdr>
        <w:top w:val="none" w:sz="0" w:space="0" w:color="auto"/>
        <w:left w:val="none" w:sz="0" w:space="0" w:color="auto"/>
        <w:bottom w:val="none" w:sz="0" w:space="0" w:color="auto"/>
        <w:right w:val="none" w:sz="0" w:space="0" w:color="auto"/>
      </w:divBdr>
    </w:div>
    <w:div w:id="1338995218">
      <w:bodyDiv w:val="1"/>
      <w:marLeft w:val="0"/>
      <w:marRight w:val="0"/>
      <w:marTop w:val="0"/>
      <w:marBottom w:val="0"/>
      <w:divBdr>
        <w:top w:val="none" w:sz="0" w:space="0" w:color="auto"/>
        <w:left w:val="none" w:sz="0" w:space="0" w:color="auto"/>
        <w:bottom w:val="none" w:sz="0" w:space="0" w:color="auto"/>
        <w:right w:val="none" w:sz="0" w:space="0" w:color="auto"/>
      </w:divBdr>
    </w:div>
    <w:div w:id="1339577595">
      <w:bodyDiv w:val="1"/>
      <w:marLeft w:val="0"/>
      <w:marRight w:val="0"/>
      <w:marTop w:val="0"/>
      <w:marBottom w:val="0"/>
      <w:divBdr>
        <w:top w:val="none" w:sz="0" w:space="0" w:color="auto"/>
        <w:left w:val="none" w:sz="0" w:space="0" w:color="auto"/>
        <w:bottom w:val="none" w:sz="0" w:space="0" w:color="auto"/>
        <w:right w:val="none" w:sz="0" w:space="0" w:color="auto"/>
      </w:divBdr>
    </w:div>
    <w:div w:id="1340622561">
      <w:bodyDiv w:val="1"/>
      <w:marLeft w:val="0"/>
      <w:marRight w:val="0"/>
      <w:marTop w:val="0"/>
      <w:marBottom w:val="0"/>
      <w:divBdr>
        <w:top w:val="none" w:sz="0" w:space="0" w:color="auto"/>
        <w:left w:val="none" w:sz="0" w:space="0" w:color="auto"/>
        <w:bottom w:val="none" w:sz="0" w:space="0" w:color="auto"/>
        <w:right w:val="none" w:sz="0" w:space="0" w:color="auto"/>
      </w:divBdr>
    </w:div>
    <w:div w:id="1340963933">
      <w:bodyDiv w:val="1"/>
      <w:marLeft w:val="0"/>
      <w:marRight w:val="0"/>
      <w:marTop w:val="0"/>
      <w:marBottom w:val="0"/>
      <w:divBdr>
        <w:top w:val="none" w:sz="0" w:space="0" w:color="auto"/>
        <w:left w:val="none" w:sz="0" w:space="0" w:color="auto"/>
        <w:bottom w:val="none" w:sz="0" w:space="0" w:color="auto"/>
        <w:right w:val="none" w:sz="0" w:space="0" w:color="auto"/>
      </w:divBdr>
    </w:div>
    <w:div w:id="1340963950">
      <w:bodyDiv w:val="1"/>
      <w:marLeft w:val="0"/>
      <w:marRight w:val="0"/>
      <w:marTop w:val="0"/>
      <w:marBottom w:val="0"/>
      <w:divBdr>
        <w:top w:val="none" w:sz="0" w:space="0" w:color="auto"/>
        <w:left w:val="none" w:sz="0" w:space="0" w:color="auto"/>
        <w:bottom w:val="none" w:sz="0" w:space="0" w:color="auto"/>
        <w:right w:val="none" w:sz="0" w:space="0" w:color="auto"/>
      </w:divBdr>
    </w:div>
    <w:div w:id="1341614661">
      <w:bodyDiv w:val="1"/>
      <w:marLeft w:val="0"/>
      <w:marRight w:val="0"/>
      <w:marTop w:val="0"/>
      <w:marBottom w:val="0"/>
      <w:divBdr>
        <w:top w:val="none" w:sz="0" w:space="0" w:color="auto"/>
        <w:left w:val="none" w:sz="0" w:space="0" w:color="auto"/>
        <w:bottom w:val="none" w:sz="0" w:space="0" w:color="auto"/>
        <w:right w:val="none" w:sz="0" w:space="0" w:color="auto"/>
      </w:divBdr>
    </w:div>
    <w:div w:id="1341813819">
      <w:bodyDiv w:val="1"/>
      <w:marLeft w:val="0"/>
      <w:marRight w:val="0"/>
      <w:marTop w:val="0"/>
      <w:marBottom w:val="0"/>
      <w:divBdr>
        <w:top w:val="none" w:sz="0" w:space="0" w:color="auto"/>
        <w:left w:val="none" w:sz="0" w:space="0" w:color="auto"/>
        <w:bottom w:val="none" w:sz="0" w:space="0" w:color="auto"/>
        <w:right w:val="none" w:sz="0" w:space="0" w:color="auto"/>
      </w:divBdr>
    </w:div>
    <w:div w:id="1342273036">
      <w:bodyDiv w:val="1"/>
      <w:marLeft w:val="0"/>
      <w:marRight w:val="0"/>
      <w:marTop w:val="0"/>
      <w:marBottom w:val="0"/>
      <w:divBdr>
        <w:top w:val="none" w:sz="0" w:space="0" w:color="auto"/>
        <w:left w:val="none" w:sz="0" w:space="0" w:color="auto"/>
        <w:bottom w:val="none" w:sz="0" w:space="0" w:color="auto"/>
        <w:right w:val="none" w:sz="0" w:space="0" w:color="auto"/>
      </w:divBdr>
    </w:div>
    <w:div w:id="1343043425">
      <w:bodyDiv w:val="1"/>
      <w:marLeft w:val="0"/>
      <w:marRight w:val="0"/>
      <w:marTop w:val="0"/>
      <w:marBottom w:val="0"/>
      <w:divBdr>
        <w:top w:val="none" w:sz="0" w:space="0" w:color="auto"/>
        <w:left w:val="none" w:sz="0" w:space="0" w:color="auto"/>
        <w:bottom w:val="none" w:sz="0" w:space="0" w:color="auto"/>
        <w:right w:val="none" w:sz="0" w:space="0" w:color="auto"/>
      </w:divBdr>
    </w:div>
    <w:div w:id="1346782448">
      <w:bodyDiv w:val="1"/>
      <w:marLeft w:val="0"/>
      <w:marRight w:val="0"/>
      <w:marTop w:val="0"/>
      <w:marBottom w:val="0"/>
      <w:divBdr>
        <w:top w:val="none" w:sz="0" w:space="0" w:color="auto"/>
        <w:left w:val="none" w:sz="0" w:space="0" w:color="auto"/>
        <w:bottom w:val="none" w:sz="0" w:space="0" w:color="auto"/>
        <w:right w:val="none" w:sz="0" w:space="0" w:color="auto"/>
      </w:divBdr>
    </w:div>
    <w:div w:id="1347487197">
      <w:bodyDiv w:val="1"/>
      <w:marLeft w:val="0"/>
      <w:marRight w:val="0"/>
      <w:marTop w:val="0"/>
      <w:marBottom w:val="0"/>
      <w:divBdr>
        <w:top w:val="none" w:sz="0" w:space="0" w:color="auto"/>
        <w:left w:val="none" w:sz="0" w:space="0" w:color="auto"/>
        <w:bottom w:val="none" w:sz="0" w:space="0" w:color="auto"/>
        <w:right w:val="none" w:sz="0" w:space="0" w:color="auto"/>
      </w:divBdr>
    </w:div>
    <w:div w:id="1348556478">
      <w:bodyDiv w:val="1"/>
      <w:marLeft w:val="0"/>
      <w:marRight w:val="0"/>
      <w:marTop w:val="0"/>
      <w:marBottom w:val="0"/>
      <w:divBdr>
        <w:top w:val="none" w:sz="0" w:space="0" w:color="auto"/>
        <w:left w:val="none" w:sz="0" w:space="0" w:color="auto"/>
        <w:bottom w:val="none" w:sz="0" w:space="0" w:color="auto"/>
        <w:right w:val="none" w:sz="0" w:space="0" w:color="auto"/>
      </w:divBdr>
    </w:div>
    <w:div w:id="1349286040">
      <w:bodyDiv w:val="1"/>
      <w:marLeft w:val="0"/>
      <w:marRight w:val="0"/>
      <w:marTop w:val="0"/>
      <w:marBottom w:val="0"/>
      <w:divBdr>
        <w:top w:val="none" w:sz="0" w:space="0" w:color="auto"/>
        <w:left w:val="none" w:sz="0" w:space="0" w:color="auto"/>
        <w:bottom w:val="none" w:sz="0" w:space="0" w:color="auto"/>
        <w:right w:val="none" w:sz="0" w:space="0" w:color="auto"/>
      </w:divBdr>
    </w:div>
    <w:div w:id="1350332986">
      <w:bodyDiv w:val="1"/>
      <w:marLeft w:val="0"/>
      <w:marRight w:val="0"/>
      <w:marTop w:val="0"/>
      <w:marBottom w:val="0"/>
      <w:divBdr>
        <w:top w:val="none" w:sz="0" w:space="0" w:color="auto"/>
        <w:left w:val="none" w:sz="0" w:space="0" w:color="auto"/>
        <w:bottom w:val="none" w:sz="0" w:space="0" w:color="auto"/>
        <w:right w:val="none" w:sz="0" w:space="0" w:color="auto"/>
      </w:divBdr>
    </w:div>
    <w:div w:id="1351445620">
      <w:bodyDiv w:val="1"/>
      <w:marLeft w:val="0"/>
      <w:marRight w:val="0"/>
      <w:marTop w:val="0"/>
      <w:marBottom w:val="0"/>
      <w:divBdr>
        <w:top w:val="none" w:sz="0" w:space="0" w:color="auto"/>
        <w:left w:val="none" w:sz="0" w:space="0" w:color="auto"/>
        <w:bottom w:val="none" w:sz="0" w:space="0" w:color="auto"/>
        <w:right w:val="none" w:sz="0" w:space="0" w:color="auto"/>
      </w:divBdr>
    </w:div>
    <w:div w:id="1351566786">
      <w:bodyDiv w:val="1"/>
      <w:marLeft w:val="0"/>
      <w:marRight w:val="0"/>
      <w:marTop w:val="0"/>
      <w:marBottom w:val="0"/>
      <w:divBdr>
        <w:top w:val="none" w:sz="0" w:space="0" w:color="auto"/>
        <w:left w:val="none" w:sz="0" w:space="0" w:color="auto"/>
        <w:bottom w:val="none" w:sz="0" w:space="0" w:color="auto"/>
        <w:right w:val="none" w:sz="0" w:space="0" w:color="auto"/>
      </w:divBdr>
    </w:div>
    <w:div w:id="1352104268">
      <w:bodyDiv w:val="1"/>
      <w:marLeft w:val="0"/>
      <w:marRight w:val="0"/>
      <w:marTop w:val="0"/>
      <w:marBottom w:val="0"/>
      <w:divBdr>
        <w:top w:val="none" w:sz="0" w:space="0" w:color="auto"/>
        <w:left w:val="none" w:sz="0" w:space="0" w:color="auto"/>
        <w:bottom w:val="none" w:sz="0" w:space="0" w:color="auto"/>
        <w:right w:val="none" w:sz="0" w:space="0" w:color="auto"/>
      </w:divBdr>
    </w:div>
    <w:div w:id="1353385703">
      <w:bodyDiv w:val="1"/>
      <w:marLeft w:val="0"/>
      <w:marRight w:val="0"/>
      <w:marTop w:val="0"/>
      <w:marBottom w:val="0"/>
      <w:divBdr>
        <w:top w:val="none" w:sz="0" w:space="0" w:color="auto"/>
        <w:left w:val="none" w:sz="0" w:space="0" w:color="auto"/>
        <w:bottom w:val="none" w:sz="0" w:space="0" w:color="auto"/>
        <w:right w:val="none" w:sz="0" w:space="0" w:color="auto"/>
      </w:divBdr>
    </w:div>
    <w:div w:id="1354067034">
      <w:bodyDiv w:val="1"/>
      <w:marLeft w:val="0"/>
      <w:marRight w:val="0"/>
      <w:marTop w:val="0"/>
      <w:marBottom w:val="0"/>
      <w:divBdr>
        <w:top w:val="none" w:sz="0" w:space="0" w:color="auto"/>
        <w:left w:val="none" w:sz="0" w:space="0" w:color="auto"/>
        <w:bottom w:val="none" w:sz="0" w:space="0" w:color="auto"/>
        <w:right w:val="none" w:sz="0" w:space="0" w:color="auto"/>
      </w:divBdr>
    </w:div>
    <w:div w:id="1354377597">
      <w:bodyDiv w:val="1"/>
      <w:marLeft w:val="0"/>
      <w:marRight w:val="0"/>
      <w:marTop w:val="0"/>
      <w:marBottom w:val="0"/>
      <w:divBdr>
        <w:top w:val="none" w:sz="0" w:space="0" w:color="auto"/>
        <w:left w:val="none" w:sz="0" w:space="0" w:color="auto"/>
        <w:bottom w:val="none" w:sz="0" w:space="0" w:color="auto"/>
        <w:right w:val="none" w:sz="0" w:space="0" w:color="auto"/>
      </w:divBdr>
    </w:div>
    <w:div w:id="1354377967">
      <w:bodyDiv w:val="1"/>
      <w:marLeft w:val="0"/>
      <w:marRight w:val="0"/>
      <w:marTop w:val="0"/>
      <w:marBottom w:val="0"/>
      <w:divBdr>
        <w:top w:val="none" w:sz="0" w:space="0" w:color="auto"/>
        <w:left w:val="none" w:sz="0" w:space="0" w:color="auto"/>
        <w:bottom w:val="none" w:sz="0" w:space="0" w:color="auto"/>
        <w:right w:val="none" w:sz="0" w:space="0" w:color="auto"/>
      </w:divBdr>
    </w:div>
    <w:div w:id="1354768723">
      <w:bodyDiv w:val="1"/>
      <w:marLeft w:val="0"/>
      <w:marRight w:val="0"/>
      <w:marTop w:val="0"/>
      <w:marBottom w:val="0"/>
      <w:divBdr>
        <w:top w:val="none" w:sz="0" w:space="0" w:color="auto"/>
        <w:left w:val="none" w:sz="0" w:space="0" w:color="auto"/>
        <w:bottom w:val="none" w:sz="0" w:space="0" w:color="auto"/>
        <w:right w:val="none" w:sz="0" w:space="0" w:color="auto"/>
      </w:divBdr>
    </w:div>
    <w:div w:id="1355229131">
      <w:bodyDiv w:val="1"/>
      <w:marLeft w:val="0"/>
      <w:marRight w:val="0"/>
      <w:marTop w:val="0"/>
      <w:marBottom w:val="0"/>
      <w:divBdr>
        <w:top w:val="none" w:sz="0" w:space="0" w:color="auto"/>
        <w:left w:val="none" w:sz="0" w:space="0" w:color="auto"/>
        <w:bottom w:val="none" w:sz="0" w:space="0" w:color="auto"/>
        <w:right w:val="none" w:sz="0" w:space="0" w:color="auto"/>
      </w:divBdr>
    </w:div>
    <w:div w:id="1355232554">
      <w:bodyDiv w:val="1"/>
      <w:marLeft w:val="0"/>
      <w:marRight w:val="0"/>
      <w:marTop w:val="0"/>
      <w:marBottom w:val="0"/>
      <w:divBdr>
        <w:top w:val="none" w:sz="0" w:space="0" w:color="auto"/>
        <w:left w:val="none" w:sz="0" w:space="0" w:color="auto"/>
        <w:bottom w:val="none" w:sz="0" w:space="0" w:color="auto"/>
        <w:right w:val="none" w:sz="0" w:space="0" w:color="auto"/>
      </w:divBdr>
    </w:div>
    <w:div w:id="1355234223">
      <w:bodyDiv w:val="1"/>
      <w:marLeft w:val="0"/>
      <w:marRight w:val="0"/>
      <w:marTop w:val="0"/>
      <w:marBottom w:val="0"/>
      <w:divBdr>
        <w:top w:val="none" w:sz="0" w:space="0" w:color="auto"/>
        <w:left w:val="none" w:sz="0" w:space="0" w:color="auto"/>
        <w:bottom w:val="none" w:sz="0" w:space="0" w:color="auto"/>
        <w:right w:val="none" w:sz="0" w:space="0" w:color="auto"/>
      </w:divBdr>
    </w:div>
    <w:div w:id="1355768496">
      <w:bodyDiv w:val="1"/>
      <w:marLeft w:val="0"/>
      <w:marRight w:val="0"/>
      <w:marTop w:val="0"/>
      <w:marBottom w:val="0"/>
      <w:divBdr>
        <w:top w:val="none" w:sz="0" w:space="0" w:color="auto"/>
        <w:left w:val="none" w:sz="0" w:space="0" w:color="auto"/>
        <w:bottom w:val="none" w:sz="0" w:space="0" w:color="auto"/>
        <w:right w:val="none" w:sz="0" w:space="0" w:color="auto"/>
      </w:divBdr>
    </w:div>
    <w:div w:id="1356928959">
      <w:bodyDiv w:val="1"/>
      <w:marLeft w:val="0"/>
      <w:marRight w:val="0"/>
      <w:marTop w:val="0"/>
      <w:marBottom w:val="0"/>
      <w:divBdr>
        <w:top w:val="none" w:sz="0" w:space="0" w:color="auto"/>
        <w:left w:val="none" w:sz="0" w:space="0" w:color="auto"/>
        <w:bottom w:val="none" w:sz="0" w:space="0" w:color="auto"/>
        <w:right w:val="none" w:sz="0" w:space="0" w:color="auto"/>
      </w:divBdr>
      <w:divsChild>
        <w:div w:id="731662284">
          <w:marLeft w:val="0"/>
          <w:marRight w:val="0"/>
          <w:marTop w:val="0"/>
          <w:marBottom w:val="0"/>
          <w:divBdr>
            <w:top w:val="none" w:sz="0" w:space="0" w:color="auto"/>
            <w:left w:val="none" w:sz="0" w:space="0" w:color="auto"/>
            <w:bottom w:val="none" w:sz="0" w:space="0" w:color="auto"/>
            <w:right w:val="none" w:sz="0" w:space="0" w:color="auto"/>
          </w:divBdr>
        </w:div>
      </w:divsChild>
    </w:div>
    <w:div w:id="1358579415">
      <w:bodyDiv w:val="1"/>
      <w:marLeft w:val="0"/>
      <w:marRight w:val="0"/>
      <w:marTop w:val="0"/>
      <w:marBottom w:val="0"/>
      <w:divBdr>
        <w:top w:val="none" w:sz="0" w:space="0" w:color="auto"/>
        <w:left w:val="none" w:sz="0" w:space="0" w:color="auto"/>
        <w:bottom w:val="none" w:sz="0" w:space="0" w:color="auto"/>
        <w:right w:val="none" w:sz="0" w:space="0" w:color="auto"/>
      </w:divBdr>
    </w:div>
    <w:div w:id="1358970336">
      <w:bodyDiv w:val="1"/>
      <w:marLeft w:val="0"/>
      <w:marRight w:val="0"/>
      <w:marTop w:val="0"/>
      <w:marBottom w:val="0"/>
      <w:divBdr>
        <w:top w:val="none" w:sz="0" w:space="0" w:color="auto"/>
        <w:left w:val="none" w:sz="0" w:space="0" w:color="auto"/>
        <w:bottom w:val="none" w:sz="0" w:space="0" w:color="auto"/>
        <w:right w:val="none" w:sz="0" w:space="0" w:color="auto"/>
      </w:divBdr>
    </w:div>
    <w:div w:id="1360274536">
      <w:bodyDiv w:val="1"/>
      <w:marLeft w:val="0"/>
      <w:marRight w:val="0"/>
      <w:marTop w:val="0"/>
      <w:marBottom w:val="0"/>
      <w:divBdr>
        <w:top w:val="none" w:sz="0" w:space="0" w:color="auto"/>
        <w:left w:val="none" w:sz="0" w:space="0" w:color="auto"/>
        <w:bottom w:val="none" w:sz="0" w:space="0" w:color="auto"/>
        <w:right w:val="none" w:sz="0" w:space="0" w:color="auto"/>
      </w:divBdr>
    </w:div>
    <w:div w:id="1360399713">
      <w:bodyDiv w:val="1"/>
      <w:marLeft w:val="0"/>
      <w:marRight w:val="0"/>
      <w:marTop w:val="0"/>
      <w:marBottom w:val="0"/>
      <w:divBdr>
        <w:top w:val="none" w:sz="0" w:space="0" w:color="auto"/>
        <w:left w:val="none" w:sz="0" w:space="0" w:color="auto"/>
        <w:bottom w:val="none" w:sz="0" w:space="0" w:color="auto"/>
        <w:right w:val="none" w:sz="0" w:space="0" w:color="auto"/>
      </w:divBdr>
    </w:div>
    <w:div w:id="1360662454">
      <w:bodyDiv w:val="1"/>
      <w:marLeft w:val="0"/>
      <w:marRight w:val="0"/>
      <w:marTop w:val="0"/>
      <w:marBottom w:val="0"/>
      <w:divBdr>
        <w:top w:val="none" w:sz="0" w:space="0" w:color="auto"/>
        <w:left w:val="none" w:sz="0" w:space="0" w:color="auto"/>
        <w:bottom w:val="none" w:sz="0" w:space="0" w:color="auto"/>
        <w:right w:val="none" w:sz="0" w:space="0" w:color="auto"/>
      </w:divBdr>
    </w:div>
    <w:div w:id="1361203729">
      <w:bodyDiv w:val="1"/>
      <w:marLeft w:val="0"/>
      <w:marRight w:val="0"/>
      <w:marTop w:val="0"/>
      <w:marBottom w:val="0"/>
      <w:divBdr>
        <w:top w:val="none" w:sz="0" w:space="0" w:color="auto"/>
        <w:left w:val="none" w:sz="0" w:space="0" w:color="auto"/>
        <w:bottom w:val="none" w:sz="0" w:space="0" w:color="auto"/>
        <w:right w:val="none" w:sz="0" w:space="0" w:color="auto"/>
      </w:divBdr>
    </w:div>
    <w:div w:id="1361322422">
      <w:bodyDiv w:val="1"/>
      <w:marLeft w:val="0"/>
      <w:marRight w:val="0"/>
      <w:marTop w:val="0"/>
      <w:marBottom w:val="0"/>
      <w:divBdr>
        <w:top w:val="none" w:sz="0" w:space="0" w:color="auto"/>
        <w:left w:val="none" w:sz="0" w:space="0" w:color="auto"/>
        <w:bottom w:val="none" w:sz="0" w:space="0" w:color="auto"/>
        <w:right w:val="none" w:sz="0" w:space="0" w:color="auto"/>
      </w:divBdr>
      <w:divsChild>
        <w:div w:id="1555965016">
          <w:marLeft w:val="0"/>
          <w:marRight w:val="0"/>
          <w:marTop w:val="0"/>
          <w:marBottom w:val="0"/>
          <w:divBdr>
            <w:top w:val="none" w:sz="0" w:space="0" w:color="auto"/>
            <w:left w:val="none" w:sz="0" w:space="0" w:color="auto"/>
            <w:bottom w:val="none" w:sz="0" w:space="0" w:color="auto"/>
            <w:right w:val="none" w:sz="0" w:space="0" w:color="auto"/>
          </w:divBdr>
          <w:divsChild>
            <w:div w:id="200441617">
              <w:marLeft w:val="0"/>
              <w:marRight w:val="0"/>
              <w:marTop w:val="0"/>
              <w:marBottom w:val="0"/>
              <w:divBdr>
                <w:top w:val="single" w:sz="2" w:space="0" w:color="000000"/>
                <w:left w:val="single" w:sz="2" w:space="0" w:color="000000"/>
                <w:bottom w:val="single" w:sz="2" w:space="0" w:color="000000"/>
                <w:right w:val="single" w:sz="2" w:space="0" w:color="000000"/>
              </w:divBdr>
            </w:div>
            <w:div w:id="666903755">
              <w:marLeft w:val="0"/>
              <w:marRight w:val="0"/>
              <w:marTop w:val="0"/>
              <w:marBottom w:val="0"/>
              <w:divBdr>
                <w:top w:val="single" w:sz="2" w:space="0" w:color="000000"/>
                <w:left w:val="single" w:sz="2" w:space="0" w:color="000000"/>
                <w:bottom w:val="single" w:sz="2" w:space="0" w:color="000000"/>
                <w:right w:val="single" w:sz="2" w:space="0" w:color="000000"/>
              </w:divBdr>
            </w:div>
            <w:div w:id="1399941115">
              <w:marLeft w:val="0"/>
              <w:marRight w:val="0"/>
              <w:marTop w:val="0"/>
              <w:marBottom w:val="0"/>
              <w:divBdr>
                <w:top w:val="single" w:sz="2" w:space="0" w:color="000000"/>
                <w:left w:val="single" w:sz="2" w:space="0" w:color="000000"/>
                <w:bottom w:val="single" w:sz="2" w:space="0" w:color="000000"/>
                <w:right w:val="single" w:sz="2" w:space="0" w:color="000000"/>
              </w:divBdr>
            </w:div>
            <w:div w:id="1428648411">
              <w:marLeft w:val="0"/>
              <w:marRight w:val="0"/>
              <w:marTop w:val="0"/>
              <w:marBottom w:val="0"/>
              <w:divBdr>
                <w:top w:val="single" w:sz="2" w:space="0" w:color="000000"/>
                <w:left w:val="single" w:sz="2" w:space="0" w:color="000000"/>
                <w:bottom w:val="single" w:sz="2" w:space="0" w:color="000000"/>
                <w:right w:val="single" w:sz="2" w:space="0" w:color="000000"/>
              </w:divBdr>
            </w:div>
            <w:div w:id="1608153622">
              <w:marLeft w:val="0"/>
              <w:marRight w:val="0"/>
              <w:marTop w:val="0"/>
              <w:marBottom w:val="0"/>
              <w:divBdr>
                <w:top w:val="single" w:sz="2" w:space="0" w:color="000000"/>
                <w:left w:val="single" w:sz="2" w:space="0" w:color="000000"/>
                <w:bottom w:val="single" w:sz="2" w:space="0" w:color="000000"/>
                <w:right w:val="single" w:sz="2" w:space="0" w:color="000000"/>
              </w:divBdr>
            </w:div>
            <w:div w:id="19111144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62322207">
      <w:bodyDiv w:val="1"/>
      <w:marLeft w:val="0"/>
      <w:marRight w:val="0"/>
      <w:marTop w:val="0"/>
      <w:marBottom w:val="0"/>
      <w:divBdr>
        <w:top w:val="none" w:sz="0" w:space="0" w:color="auto"/>
        <w:left w:val="none" w:sz="0" w:space="0" w:color="auto"/>
        <w:bottom w:val="none" w:sz="0" w:space="0" w:color="auto"/>
        <w:right w:val="none" w:sz="0" w:space="0" w:color="auto"/>
      </w:divBdr>
    </w:div>
    <w:div w:id="1362703351">
      <w:bodyDiv w:val="1"/>
      <w:marLeft w:val="0"/>
      <w:marRight w:val="0"/>
      <w:marTop w:val="0"/>
      <w:marBottom w:val="0"/>
      <w:divBdr>
        <w:top w:val="none" w:sz="0" w:space="0" w:color="auto"/>
        <w:left w:val="none" w:sz="0" w:space="0" w:color="auto"/>
        <w:bottom w:val="none" w:sz="0" w:space="0" w:color="auto"/>
        <w:right w:val="none" w:sz="0" w:space="0" w:color="auto"/>
      </w:divBdr>
    </w:div>
    <w:div w:id="1363215254">
      <w:bodyDiv w:val="1"/>
      <w:marLeft w:val="0"/>
      <w:marRight w:val="0"/>
      <w:marTop w:val="0"/>
      <w:marBottom w:val="0"/>
      <w:divBdr>
        <w:top w:val="none" w:sz="0" w:space="0" w:color="auto"/>
        <w:left w:val="none" w:sz="0" w:space="0" w:color="auto"/>
        <w:bottom w:val="none" w:sz="0" w:space="0" w:color="auto"/>
        <w:right w:val="none" w:sz="0" w:space="0" w:color="auto"/>
      </w:divBdr>
    </w:div>
    <w:div w:id="1363241412">
      <w:bodyDiv w:val="1"/>
      <w:marLeft w:val="0"/>
      <w:marRight w:val="0"/>
      <w:marTop w:val="0"/>
      <w:marBottom w:val="0"/>
      <w:divBdr>
        <w:top w:val="none" w:sz="0" w:space="0" w:color="auto"/>
        <w:left w:val="none" w:sz="0" w:space="0" w:color="auto"/>
        <w:bottom w:val="none" w:sz="0" w:space="0" w:color="auto"/>
        <w:right w:val="none" w:sz="0" w:space="0" w:color="auto"/>
      </w:divBdr>
    </w:div>
    <w:div w:id="1363825639">
      <w:bodyDiv w:val="1"/>
      <w:marLeft w:val="0"/>
      <w:marRight w:val="0"/>
      <w:marTop w:val="0"/>
      <w:marBottom w:val="0"/>
      <w:divBdr>
        <w:top w:val="none" w:sz="0" w:space="0" w:color="auto"/>
        <w:left w:val="none" w:sz="0" w:space="0" w:color="auto"/>
        <w:bottom w:val="none" w:sz="0" w:space="0" w:color="auto"/>
        <w:right w:val="none" w:sz="0" w:space="0" w:color="auto"/>
      </w:divBdr>
    </w:div>
    <w:div w:id="1363899550">
      <w:bodyDiv w:val="1"/>
      <w:marLeft w:val="0"/>
      <w:marRight w:val="0"/>
      <w:marTop w:val="0"/>
      <w:marBottom w:val="0"/>
      <w:divBdr>
        <w:top w:val="none" w:sz="0" w:space="0" w:color="auto"/>
        <w:left w:val="none" w:sz="0" w:space="0" w:color="auto"/>
        <w:bottom w:val="none" w:sz="0" w:space="0" w:color="auto"/>
        <w:right w:val="none" w:sz="0" w:space="0" w:color="auto"/>
      </w:divBdr>
    </w:div>
    <w:div w:id="1364328636">
      <w:bodyDiv w:val="1"/>
      <w:marLeft w:val="0"/>
      <w:marRight w:val="0"/>
      <w:marTop w:val="0"/>
      <w:marBottom w:val="0"/>
      <w:divBdr>
        <w:top w:val="none" w:sz="0" w:space="0" w:color="auto"/>
        <w:left w:val="none" w:sz="0" w:space="0" w:color="auto"/>
        <w:bottom w:val="none" w:sz="0" w:space="0" w:color="auto"/>
        <w:right w:val="none" w:sz="0" w:space="0" w:color="auto"/>
      </w:divBdr>
    </w:div>
    <w:div w:id="1364592352">
      <w:bodyDiv w:val="1"/>
      <w:marLeft w:val="0"/>
      <w:marRight w:val="0"/>
      <w:marTop w:val="0"/>
      <w:marBottom w:val="0"/>
      <w:divBdr>
        <w:top w:val="none" w:sz="0" w:space="0" w:color="auto"/>
        <w:left w:val="none" w:sz="0" w:space="0" w:color="auto"/>
        <w:bottom w:val="none" w:sz="0" w:space="0" w:color="auto"/>
        <w:right w:val="none" w:sz="0" w:space="0" w:color="auto"/>
      </w:divBdr>
    </w:div>
    <w:div w:id="1367023891">
      <w:bodyDiv w:val="1"/>
      <w:marLeft w:val="0"/>
      <w:marRight w:val="0"/>
      <w:marTop w:val="0"/>
      <w:marBottom w:val="0"/>
      <w:divBdr>
        <w:top w:val="none" w:sz="0" w:space="0" w:color="auto"/>
        <w:left w:val="none" w:sz="0" w:space="0" w:color="auto"/>
        <w:bottom w:val="none" w:sz="0" w:space="0" w:color="auto"/>
        <w:right w:val="none" w:sz="0" w:space="0" w:color="auto"/>
      </w:divBdr>
    </w:div>
    <w:div w:id="1367177359">
      <w:bodyDiv w:val="1"/>
      <w:marLeft w:val="0"/>
      <w:marRight w:val="0"/>
      <w:marTop w:val="0"/>
      <w:marBottom w:val="0"/>
      <w:divBdr>
        <w:top w:val="none" w:sz="0" w:space="0" w:color="auto"/>
        <w:left w:val="none" w:sz="0" w:space="0" w:color="auto"/>
        <w:bottom w:val="none" w:sz="0" w:space="0" w:color="auto"/>
        <w:right w:val="none" w:sz="0" w:space="0" w:color="auto"/>
      </w:divBdr>
    </w:div>
    <w:div w:id="1367830236">
      <w:bodyDiv w:val="1"/>
      <w:marLeft w:val="0"/>
      <w:marRight w:val="0"/>
      <w:marTop w:val="0"/>
      <w:marBottom w:val="0"/>
      <w:divBdr>
        <w:top w:val="none" w:sz="0" w:space="0" w:color="auto"/>
        <w:left w:val="none" w:sz="0" w:space="0" w:color="auto"/>
        <w:bottom w:val="none" w:sz="0" w:space="0" w:color="auto"/>
        <w:right w:val="none" w:sz="0" w:space="0" w:color="auto"/>
      </w:divBdr>
      <w:divsChild>
        <w:div w:id="314189936">
          <w:marLeft w:val="1080"/>
          <w:marRight w:val="0"/>
          <w:marTop w:val="100"/>
          <w:marBottom w:val="0"/>
          <w:divBdr>
            <w:top w:val="none" w:sz="0" w:space="0" w:color="auto"/>
            <w:left w:val="none" w:sz="0" w:space="0" w:color="auto"/>
            <w:bottom w:val="none" w:sz="0" w:space="0" w:color="auto"/>
            <w:right w:val="none" w:sz="0" w:space="0" w:color="auto"/>
          </w:divBdr>
        </w:div>
      </w:divsChild>
    </w:div>
    <w:div w:id="1368333967">
      <w:bodyDiv w:val="1"/>
      <w:marLeft w:val="0"/>
      <w:marRight w:val="0"/>
      <w:marTop w:val="0"/>
      <w:marBottom w:val="0"/>
      <w:divBdr>
        <w:top w:val="none" w:sz="0" w:space="0" w:color="auto"/>
        <w:left w:val="none" w:sz="0" w:space="0" w:color="auto"/>
        <w:bottom w:val="none" w:sz="0" w:space="0" w:color="auto"/>
        <w:right w:val="none" w:sz="0" w:space="0" w:color="auto"/>
      </w:divBdr>
    </w:div>
    <w:div w:id="1368600200">
      <w:bodyDiv w:val="1"/>
      <w:marLeft w:val="0"/>
      <w:marRight w:val="0"/>
      <w:marTop w:val="0"/>
      <w:marBottom w:val="0"/>
      <w:divBdr>
        <w:top w:val="none" w:sz="0" w:space="0" w:color="auto"/>
        <w:left w:val="none" w:sz="0" w:space="0" w:color="auto"/>
        <w:bottom w:val="none" w:sz="0" w:space="0" w:color="auto"/>
        <w:right w:val="none" w:sz="0" w:space="0" w:color="auto"/>
      </w:divBdr>
    </w:div>
    <w:div w:id="1369527229">
      <w:bodyDiv w:val="1"/>
      <w:marLeft w:val="0"/>
      <w:marRight w:val="0"/>
      <w:marTop w:val="0"/>
      <w:marBottom w:val="0"/>
      <w:divBdr>
        <w:top w:val="none" w:sz="0" w:space="0" w:color="auto"/>
        <w:left w:val="none" w:sz="0" w:space="0" w:color="auto"/>
        <w:bottom w:val="none" w:sz="0" w:space="0" w:color="auto"/>
        <w:right w:val="none" w:sz="0" w:space="0" w:color="auto"/>
      </w:divBdr>
    </w:div>
    <w:div w:id="1370187074">
      <w:bodyDiv w:val="1"/>
      <w:marLeft w:val="0"/>
      <w:marRight w:val="0"/>
      <w:marTop w:val="0"/>
      <w:marBottom w:val="0"/>
      <w:divBdr>
        <w:top w:val="none" w:sz="0" w:space="0" w:color="auto"/>
        <w:left w:val="none" w:sz="0" w:space="0" w:color="auto"/>
        <w:bottom w:val="none" w:sz="0" w:space="0" w:color="auto"/>
        <w:right w:val="none" w:sz="0" w:space="0" w:color="auto"/>
      </w:divBdr>
    </w:div>
    <w:div w:id="1371342753">
      <w:bodyDiv w:val="1"/>
      <w:marLeft w:val="0"/>
      <w:marRight w:val="0"/>
      <w:marTop w:val="0"/>
      <w:marBottom w:val="0"/>
      <w:divBdr>
        <w:top w:val="none" w:sz="0" w:space="0" w:color="auto"/>
        <w:left w:val="none" w:sz="0" w:space="0" w:color="auto"/>
        <w:bottom w:val="none" w:sz="0" w:space="0" w:color="auto"/>
        <w:right w:val="none" w:sz="0" w:space="0" w:color="auto"/>
      </w:divBdr>
    </w:div>
    <w:div w:id="1372152070">
      <w:bodyDiv w:val="1"/>
      <w:marLeft w:val="0"/>
      <w:marRight w:val="0"/>
      <w:marTop w:val="0"/>
      <w:marBottom w:val="0"/>
      <w:divBdr>
        <w:top w:val="none" w:sz="0" w:space="0" w:color="auto"/>
        <w:left w:val="none" w:sz="0" w:space="0" w:color="auto"/>
        <w:bottom w:val="none" w:sz="0" w:space="0" w:color="auto"/>
        <w:right w:val="none" w:sz="0" w:space="0" w:color="auto"/>
      </w:divBdr>
    </w:div>
    <w:div w:id="1373968076">
      <w:bodyDiv w:val="1"/>
      <w:marLeft w:val="0"/>
      <w:marRight w:val="0"/>
      <w:marTop w:val="0"/>
      <w:marBottom w:val="0"/>
      <w:divBdr>
        <w:top w:val="none" w:sz="0" w:space="0" w:color="auto"/>
        <w:left w:val="none" w:sz="0" w:space="0" w:color="auto"/>
        <w:bottom w:val="none" w:sz="0" w:space="0" w:color="auto"/>
        <w:right w:val="none" w:sz="0" w:space="0" w:color="auto"/>
      </w:divBdr>
    </w:div>
    <w:div w:id="1374235079">
      <w:bodyDiv w:val="1"/>
      <w:marLeft w:val="0"/>
      <w:marRight w:val="0"/>
      <w:marTop w:val="0"/>
      <w:marBottom w:val="0"/>
      <w:divBdr>
        <w:top w:val="none" w:sz="0" w:space="0" w:color="auto"/>
        <w:left w:val="none" w:sz="0" w:space="0" w:color="auto"/>
        <w:bottom w:val="none" w:sz="0" w:space="0" w:color="auto"/>
        <w:right w:val="none" w:sz="0" w:space="0" w:color="auto"/>
      </w:divBdr>
    </w:div>
    <w:div w:id="1374303430">
      <w:bodyDiv w:val="1"/>
      <w:marLeft w:val="0"/>
      <w:marRight w:val="0"/>
      <w:marTop w:val="0"/>
      <w:marBottom w:val="0"/>
      <w:divBdr>
        <w:top w:val="none" w:sz="0" w:space="0" w:color="auto"/>
        <w:left w:val="none" w:sz="0" w:space="0" w:color="auto"/>
        <w:bottom w:val="none" w:sz="0" w:space="0" w:color="auto"/>
        <w:right w:val="none" w:sz="0" w:space="0" w:color="auto"/>
      </w:divBdr>
    </w:div>
    <w:div w:id="1374505529">
      <w:bodyDiv w:val="1"/>
      <w:marLeft w:val="0"/>
      <w:marRight w:val="0"/>
      <w:marTop w:val="0"/>
      <w:marBottom w:val="0"/>
      <w:divBdr>
        <w:top w:val="none" w:sz="0" w:space="0" w:color="auto"/>
        <w:left w:val="none" w:sz="0" w:space="0" w:color="auto"/>
        <w:bottom w:val="none" w:sz="0" w:space="0" w:color="auto"/>
        <w:right w:val="none" w:sz="0" w:space="0" w:color="auto"/>
      </w:divBdr>
    </w:div>
    <w:div w:id="1375303681">
      <w:bodyDiv w:val="1"/>
      <w:marLeft w:val="0"/>
      <w:marRight w:val="0"/>
      <w:marTop w:val="0"/>
      <w:marBottom w:val="0"/>
      <w:divBdr>
        <w:top w:val="none" w:sz="0" w:space="0" w:color="auto"/>
        <w:left w:val="none" w:sz="0" w:space="0" w:color="auto"/>
        <w:bottom w:val="none" w:sz="0" w:space="0" w:color="auto"/>
        <w:right w:val="none" w:sz="0" w:space="0" w:color="auto"/>
      </w:divBdr>
    </w:div>
    <w:div w:id="1375616672">
      <w:bodyDiv w:val="1"/>
      <w:marLeft w:val="0"/>
      <w:marRight w:val="0"/>
      <w:marTop w:val="0"/>
      <w:marBottom w:val="0"/>
      <w:divBdr>
        <w:top w:val="none" w:sz="0" w:space="0" w:color="auto"/>
        <w:left w:val="none" w:sz="0" w:space="0" w:color="auto"/>
        <w:bottom w:val="none" w:sz="0" w:space="0" w:color="auto"/>
        <w:right w:val="none" w:sz="0" w:space="0" w:color="auto"/>
      </w:divBdr>
    </w:div>
    <w:div w:id="1375695427">
      <w:bodyDiv w:val="1"/>
      <w:marLeft w:val="0"/>
      <w:marRight w:val="0"/>
      <w:marTop w:val="0"/>
      <w:marBottom w:val="0"/>
      <w:divBdr>
        <w:top w:val="none" w:sz="0" w:space="0" w:color="auto"/>
        <w:left w:val="none" w:sz="0" w:space="0" w:color="auto"/>
        <w:bottom w:val="none" w:sz="0" w:space="0" w:color="auto"/>
        <w:right w:val="none" w:sz="0" w:space="0" w:color="auto"/>
      </w:divBdr>
    </w:div>
    <w:div w:id="1375885032">
      <w:bodyDiv w:val="1"/>
      <w:marLeft w:val="0"/>
      <w:marRight w:val="0"/>
      <w:marTop w:val="0"/>
      <w:marBottom w:val="0"/>
      <w:divBdr>
        <w:top w:val="none" w:sz="0" w:space="0" w:color="auto"/>
        <w:left w:val="none" w:sz="0" w:space="0" w:color="auto"/>
        <w:bottom w:val="none" w:sz="0" w:space="0" w:color="auto"/>
        <w:right w:val="none" w:sz="0" w:space="0" w:color="auto"/>
      </w:divBdr>
    </w:div>
    <w:div w:id="1377926672">
      <w:bodyDiv w:val="1"/>
      <w:marLeft w:val="0"/>
      <w:marRight w:val="0"/>
      <w:marTop w:val="0"/>
      <w:marBottom w:val="0"/>
      <w:divBdr>
        <w:top w:val="none" w:sz="0" w:space="0" w:color="auto"/>
        <w:left w:val="none" w:sz="0" w:space="0" w:color="auto"/>
        <w:bottom w:val="none" w:sz="0" w:space="0" w:color="auto"/>
        <w:right w:val="none" w:sz="0" w:space="0" w:color="auto"/>
      </w:divBdr>
    </w:div>
    <w:div w:id="1378506605">
      <w:bodyDiv w:val="1"/>
      <w:marLeft w:val="0"/>
      <w:marRight w:val="0"/>
      <w:marTop w:val="0"/>
      <w:marBottom w:val="0"/>
      <w:divBdr>
        <w:top w:val="none" w:sz="0" w:space="0" w:color="auto"/>
        <w:left w:val="none" w:sz="0" w:space="0" w:color="auto"/>
        <w:bottom w:val="none" w:sz="0" w:space="0" w:color="auto"/>
        <w:right w:val="none" w:sz="0" w:space="0" w:color="auto"/>
      </w:divBdr>
    </w:div>
    <w:div w:id="1380205189">
      <w:bodyDiv w:val="1"/>
      <w:marLeft w:val="0"/>
      <w:marRight w:val="0"/>
      <w:marTop w:val="0"/>
      <w:marBottom w:val="0"/>
      <w:divBdr>
        <w:top w:val="none" w:sz="0" w:space="0" w:color="auto"/>
        <w:left w:val="none" w:sz="0" w:space="0" w:color="auto"/>
        <w:bottom w:val="none" w:sz="0" w:space="0" w:color="auto"/>
        <w:right w:val="none" w:sz="0" w:space="0" w:color="auto"/>
      </w:divBdr>
    </w:div>
    <w:div w:id="1381131395">
      <w:bodyDiv w:val="1"/>
      <w:marLeft w:val="0"/>
      <w:marRight w:val="0"/>
      <w:marTop w:val="0"/>
      <w:marBottom w:val="0"/>
      <w:divBdr>
        <w:top w:val="none" w:sz="0" w:space="0" w:color="auto"/>
        <w:left w:val="none" w:sz="0" w:space="0" w:color="auto"/>
        <w:bottom w:val="none" w:sz="0" w:space="0" w:color="auto"/>
        <w:right w:val="none" w:sz="0" w:space="0" w:color="auto"/>
      </w:divBdr>
    </w:div>
    <w:div w:id="1381132974">
      <w:bodyDiv w:val="1"/>
      <w:marLeft w:val="0"/>
      <w:marRight w:val="0"/>
      <w:marTop w:val="0"/>
      <w:marBottom w:val="0"/>
      <w:divBdr>
        <w:top w:val="none" w:sz="0" w:space="0" w:color="auto"/>
        <w:left w:val="none" w:sz="0" w:space="0" w:color="auto"/>
        <w:bottom w:val="none" w:sz="0" w:space="0" w:color="auto"/>
        <w:right w:val="none" w:sz="0" w:space="0" w:color="auto"/>
      </w:divBdr>
    </w:div>
    <w:div w:id="1382091454">
      <w:bodyDiv w:val="1"/>
      <w:marLeft w:val="0"/>
      <w:marRight w:val="0"/>
      <w:marTop w:val="0"/>
      <w:marBottom w:val="0"/>
      <w:divBdr>
        <w:top w:val="none" w:sz="0" w:space="0" w:color="auto"/>
        <w:left w:val="none" w:sz="0" w:space="0" w:color="auto"/>
        <w:bottom w:val="none" w:sz="0" w:space="0" w:color="auto"/>
        <w:right w:val="none" w:sz="0" w:space="0" w:color="auto"/>
      </w:divBdr>
    </w:div>
    <w:div w:id="1382242405">
      <w:bodyDiv w:val="1"/>
      <w:marLeft w:val="0"/>
      <w:marRight w:val="0"/>
      <w:marTop w:val="0"/>
      <w:marBottom w:val="0"/>
      <w:divBdr>
        <w:top w:val="none" w:sz="0" w:space="0" w:color="auto"/>
        <w:left w:val="none" w:sz="0" w:space="0" w:color="auto"/>
        <w:bottom w:val="none" w:sz="0" w:space="0" w:color="auto"/>
        <w:right w:val="none" w:sz="0" w:space="0" w:color="auto"/>
      </w:divBdr>
    </w:div>
    <w:div w:id="1382367022">
      <w:bodyDiv w:val="1"/>
      <w:marLeft w:val="0"/>
      <w:marRight w:val="0"/>
      <w:marTop w:val="0"/>
      <w:marBottom w:val="0"/>
      <w:divBdr>
        <w:top w:val="none" w:sz="0" w:space="0" w:color="auto"/>
        <w:left w:val="none" w:sz="0" w:space="0" w:color="auto"/>
        <w:bottom w:val="none" w:sz="0" w:space="0" w:color="auto"/>
        <w:right w:val="none" w:sz="0" w:space="0" w:color="auto"/>
      </w:divBdr>
    </w:div>
    <w:div w:id="1382826777">
      <w:bodyDiv w:val="1"/>
      <w:marLeft w:val="0"/>
      <w:marRight w:val="0"/>
      <w:marTop w:val="0"/>
      <w:marBottom w:val="0"/>
      <w:divBdr>
        <w:top w:val="none" w:sz="0" w:space="0" w:color="auto"/>
        <w:left w:val="none" w:sz="0" w:space="0" w:color="auto"/>
        <w:bottom w:val="none" w:sz="0" w:space="0" w:color="auto"/>
        <w:right w:val="none" w:sz="0" w:space="0" w:color="auto"/>
      </w:divBdr>
    </w:div>
    <w:div w:id="1383479484">
      <w:bodyDiv w:val="1"/>
      <w:marLeft w:val="0"/>
      <w:marRight w:val="0"/>
      <w:marTop w:val="0"/>
      <w:marBottom w:val="0"/>
      <w:divBdr>
        <w:top w:val="none" w:sz="0" w:space="0" w:color="auto"/>
        <w:left w:val="none" w:sz="0" w:space="0" w:color="auto"/>
        <w:bottom w:val="none" w:sz="0" w:space="0" w:color="auto"/>
        <w:right w:val="none" w:sz="0" w:space="0" w:color="auto"/>
      </w:divBdr>
    </w:div>
    <w:div w:id="1383990673">
      <w:bodyDiv w:val="1"/>
      <w:marLeft w:val="0"/>
      <w:marRight w:val="0"/>
      <w:marTop w:val="0"/>
      <w:marBottom w:val="0"/>
      <w:divBdr>
        <w:top w:val="none" w:sz="0" w:space="0" w:color="auto"/>
        <w:left w:val="none" w:sz="0" w:space="0" w:color="auto"/>
        <w:bottom w:val="none" w:sz="0" w:space="0" w:color="auto"/>
        <w:right w:val="none" w:sz="0" w:space="0" w:color="auto"/>
      </w:divBdr>
    </w:div>
    <w:div w:id="1384333570">
      <w:bodyDiv w:val="1"/>
      <w:marLeft w:val="0"/>
      <w:marRight w:val="0"/>
      <w:marTop w:val="0"/>
      <w:marBottom w:val="0"/>
      <w:divBdr>
        <w:top w:val="none" w:sz="0" w:space="0" w:color="auto"/>
        <w:left w:val="none" w:sz="0" w:space="0" w:color="auto"/>
        <w:bottom w:val="none" w:sz="0" w:space="0" w:color="auto"/>
        <w:right w:val="none" w:sz="0" w:space="0" w:color="auto"/>
      </w:divBdr>
    </w:div>
    <w:div w:id="1384450537">
      <w:bodyDiv w:val="1"/>
      <w:marLeft w:val="0"/>
      <w:marRight w:val="0"/>
      <w:marTop w:val="0"/>
      <w:marBottom w:val="0"/>
      <w:divBdr>
        <w:top w:val="none" w:sz="0" w:space="0" w:color="auto"/>
        <w:left w:val="none" w:sz="0" w:space="0" w:color="auto"/>
        <w:bottom w:val="none" w:sz="0" w:space="0" w:color="auto"/>
        <w:right w:val="none" w:sz="0" w:space="0" w:color="auto"/>
      </w:divBdr>
    </w:div>
    <w:div w:id="1384673670">
      <w:bodyDiv w:val="1"/>
      <w:marLeft w:val="0"/>
      <w:marRight w:val="0"/>
      <w:marTop w:val="0"/>
      <w:marBottom w:val="0"/>
      <w:divBdr>
        <w:top w:val="none" w:sz="0" w:space="0" w:color="auto"/>
        <w:left w:val="none" w:sz="0" w:space="0" w:color="auto"/>
        <w:bottom w:val="none" w:sz="0" w:space="0" w:color="auto"/>
        <w:right w:val="none" w:sz="0" w:space="0" w:color="auto"/>
      </w:divBdr>
    </w:div>
    <w:div w:id="1385956476">
      <w:bodyDiv w:val="1"/>
      <w:marLeft w:val="0"/>
      <w:marRight w:val="0"/>
      <w:marTop w:val="0"/>
      <w:marBottom w:val="0"/>
      <w:divBdr>
        <w:top w:val="none" w:sz="0" w:space="0" w:color="auto"/>
        <w:left w:val="none" w:sz="0" w:space="0" w:color="auto"/>
        <w:bottom w:val="none" w:sz="0" w:space="0" w:color="auto"/>
        <w:right w:val="none" w:sz="0" w:space="0" w:color="auto"/>
      </w:divBdr>
    </w:div>
    <w:div w:id="1385983481">
      <w:bodyDiv w:val="1"/>
      <w:marLeft w:val="0"/>
      <w:marRight w:val="0"/>
      <w:marTop w:val="0"/>
      <w:marBottom w:val="0"/>
      <w:divBdr>
        <w:top w:val="none" w:sz="0" w:space="0" w:color="auto"/>
        <w:left w:val="none" w:sz="0" w:space="0" w:color="auto"/>
        <w:bottom w:val="none" w:sz="0" w:space="0" w:color="auto"/>
        <w:right w:val="none" w:sz="0" w:space="0" w:color="auto"/>
      </w:divBdr>
    </w:div>
    <w:div w:id="1386755255">
      <w:bodyDiv w:val="1"/>
      <w:marLeft w:val="0"/>
      <w:marRight w:val="0"/>
      <w:marTop w:val="0"/>
      <w:marBottom w:val="0"/>
      <w:divBdr>
        <w:top w:val="none" w:sz="0" w:space="0" w:color="auto"/>
        <w:left w:val="none" w:sz="0" w:space="0" w:color="auto"/>
        <w:bottom w:val="none" w:sz="0" w:space="0" w:color="auto"/>
        <w:right w:val="none" w:sz="0" w:space="0" w:color="auto"/>
      </w:divBdr>
    </w:div>
    <w:div w:id="1388263582">
      <w:bodyDiv w:val="1"/>
      <w:marLeft w:val="0"/>
      <w:marRight w:val="0"/>
      <w:marTop w:val="0"/>
      <w:marBottom w:val="0"/>
      <w:divBdr>
        <w:top w:val="none" w:sz="0" w:space="0" w:color="auto"/>
        <w:left w:val="none" w:sz="0" w:space="0" w:color="auto"/>
        <w:bottom w:val="none" w:sz="0" w:space="0" w:color="auto"/>
        <w:right w:val="none" w:sz="0" w:space="0" w:color="auto"/>
      </w:divBdr>
    </w:div>
    <w:div w:id="1388263745">
      <w:bodyDiv w:val="1"/>
      <w:marLeft w:val="0"/>
      <w:marRight w:val="0"/>
      <w:marTop w:val="0"/>
      <w:marBottom w:val="0"/>
      <w:divBdr>
        <w:top w:val="none" w:sz="0" w:space="0" w:color="auto"/>
        <w:left w:val="none" w:sz="0" w:space="0" w:color="auto"/>
        <w:bottom w:val="none" w:sz="0" w:space="0" w:color="auto"/>
        <w:right w:val="none" w:sz="0" w:space="0" w:color="auto"/>
      </w:divBdr>
    </w:div>
    <w:div w:id="1388647109">
      <w:bodyDiv w:val="1"/>
      <w:marLeft w:val="0"/>
      <w:marRight w:val="0"/>
      <w:marTop w:val="0"/>
      <w:marBottom w:val="0"/>
      <w:divBdr>
        <w:top w:val="none" w:sz="0" w:space="0" w:color="auto"/>
        <w:left w:val="none" w:sz="0" w:space="0" w:color="auto"/>
        <w:bottom w:val="none" w:sz="0" w:space="0" w:color="auto"/>
        <w:right w:val="none" w:sz="0" w:space="0" w:color="auto"/>
      </w:divBdr>
    </w:div>
    <w:div w:id="1390030125">
      <w:bodyDiv w:val="1"/>
      <w:marLeft w:val="0"/>
      <w:marRight w:val="0"/>
      <w:marTop w:val="0"/>
      <w:marBottom w:val="0"/>
      <w:divBdr>
        <w:top w:val="none" w:sz="0" w:space="0" w:color="auto"/>
        <w:left w:val="none" w:sz="0" w:space="0" w:color="auto"/>
        <w:bottom w:val="none" w:sz="0" w:space="0" w:color="auto"/>
        <w:right w:val="none" w:sz="0" w:space="0" w:color="auto"/>
      </w:divBdr>
    </w:div>
    <w:div w:id="1390306607">
      <w:bodyDiv w:val="1"/>
      <w:marLeft w:val="0"/>
      <w:marRight w:val="0"/>
      <w:marTop w:val="0"/>
      <w:marBottom w:val="0"/>
      <w:divBdr>
        <w:top w:val="none" w:sz="0" w:space="0" w:color="auto"/>
        <w:left w:val="none" w:sz="0" w:space="0" w:color="auto"/>
        <w:bottom w:val="none" w:sz="0" w:space="0" w:color="auto"/>
        <w:right w:val="none" w:sz="0" w:space="0" w:color="auto"/>
      </w:divBdr>
    </w:div>
    <w:div w:id="1391005317">
      <w:bodyDiv w:val="1"/>
      <w:marLeft w:val="0"/>
      <w:marRight w:val="0"/>
      <w:marTop w:val="0"/>
      <w:marBottom w:val="0"/>
      <w:divBdr>
        <w:top w:val="none" w:sz="0" w:space="0" w:color="auto"/>
        <w:left w:val="none" w:sz="0" w:space="0" w:color="auto"/>
        <w:bottom w:val="none" w:sz="0" w:space="0" w:color="auto"/>
        <w:right w:val="none" w:sz="0" w:space="0" w:color="auto"/>
      </w:divBdr>
    </w:div>
    <w:div w:id="1391266243">
      <w:bodyDiv w:val="1"/>
      <w:marLeft w:val="0"/>
      <w:marRight w:val="0"/>
      <w:marTop w:val="0"/>
      <w:marBottom w:val="0"/>
      <w:divBdr>
        <w:top w:val="none" w:sz="0" w:space="0" w:color="auto"/>
        <w:left w:val="none" w:sz="0" w:space="0" w:color="auto"/>
        <w:bottom w:val="none" w:sz="0" w:space="0" w:color="auto"/>
        <w:right w:val="none" w:sz="0" w:space="0" w:color="auto"/>
      </w:divBdr>
    </w:div>
    <w:div w:id="1391341195">
      <w:bodyDiv w:val="1"/>
      <w:marLeft w:val="0"/>
      <w:marRight w:val="0"/>
      <w:marTop w:val="0"/>
      <w:marBottom w:val="0"/>
      <w:divBdr>
        <w:top w:val="none" w:sz="0" w:space="0" w:color="auto"/>
        <w:left w:val="none" w:sz="0" w:space="0" w:color="auto"/>
        <w:bottom w:val="none" w:sz="0" w:space="0" w:color="auto"/>
        <w:right w:val="none" w:sz="0" w:space="0" w:color="auto"/>
      </w:divBdr>
    </w:div>
    <w:div w:id="1391466485">
      <w:bodyDiv w:val="1"/>
      <w:marLeft w:val="0"/>
      <w:marRight w:val="0"/>
      <w:marTop w:val="0"/>
      <w:marBottom w:val="0"/>
      <w:divBdr>
        <w:top w:val="none" w:sz="0" w:space="0" w:color="auto"/>
        <w:left w:val="none" w:sz="0" w:space="0" w:color="auto"/>
        <w:bottom w:val="none" w:sz="0" w:space="0" w:color="auto"/>
        <w:right w:val="none" w:sz="0" w:space="0" w:color="auto"/>
      </w:divBdr>
    </w:div>
    <w:div w:id="1393387986">
      <w:bodyDiv w:val="1"/>
      <w:marLeft w:val="0"/>
      <w:marRight w:val="0"/>
      <w:marTop w:val="0"/>
      <w:marBottom w:val="0"/>
      <w:divBdr>
        <w:top w:val="none" w:sz="0" w:space="0" w:color="auto"/>
        <w:left w:val="none" w:sz="0" w:space="0" w:color="auto"/>
        <w:bottom w:val="none" w:sz="0" w:space="0" w:color="auto"/>
        <w:right w:val="none" w:sz="0" w:space="0" w:color="auto"/>
      </w:divBdr>
    </w:div>
    <w:div w:id="1394111856">
      <w:bodyDiv w:val="1"/>
      <w:marLeft w:val="0"/>
      <w:marRight w:val="0"/>
      <w:marTop w:val="0"/>
      <w:marBottom w:val="0"/>
      <w:divBdr>
        <w:top w:val="none" w:sz="0" w:space="0" w:color="auto"/>
        <w:left w:val="none" w:sz="0" w:space="0" w:color="auto"/>
        <w:bottom w:val="none" w:sz="0" w:space="0" w:color="auto"/>
        <w:right w:val="none" w:sz="0" w:space="0" w:color="auto"/>
      </w:divBdr>
    </w:div>
    <w:div w:id="1394432372">
      <w:bodyDiv w:val="1"/>
      <w:marLeft w:val="0"/>
      <w:marRight w:val="0"/>
      <w:marTop w:val="0"/>
      <w:marBottom w:val="0"/>
      <w:divBdr>
        <w:top w:val="none" w:sz="0" w:space="0" w:color="auto"/>
        <w:left w:val="none" w:sz="0" w:space="0" w:color="auto"/>
        <w:bottom w:val="none" w:sz="0" w:space="0" w:color="auto"/>
        <w:right w:val="none" w:sz="0" w:space="0" w:color="auto"/>
      </w:divBdr>
    </w:div>
    <w:div w:id="1397053439">
      <w:bodyDiv w:val="1"/>
      <w:marLeft w:val="0"/>
      <w:marRight w:val="0"/>
      <w:marTop w:val="0"/>
      <w:marBottom w:val="0"/>
      <w:divBdr>
        <w:top w:val="none" w:sz="0" w:space="0" w:color="auto"/>
        <w:left w:val="none" w:sz="0" w:space="0" w:color="auto"/>
        <w:bottom w:val="none" w:sz="0" w:space="0" w:color="auto"/>
        <w:right w:val="none" w:sz="0" w:space="0" w:color="auto"/>
      </w:divBdr>
    </w:div>
    <w:div w:id="1397583263">
      <w:bodyDiv w:val="1"/>
      <w:marLeft w:val="0"/>
      <w:marRight w:val="0"/>
      <w:marTop w:val="0"/>
      <w:marBottom w:val="0"/>
      <w:divBdr>
        <w:top w:val="none" w:sz="0" w:space="0" w:color="auto"/>
        <w:left w:val="none" w:sz="0" w:space="0" w:color="auto"/>
        <w:bottom w:val="none" w:sz="0" w:space="0" w:color="auto"/>
        <w:right w:val="none" w:sz="0" w:space="0" w:color="auto"/>
      </w:divBdr>
    </w:div>
    <w:div w:id="1398280855">
      <w:bodyDiv w:val="1"/>
      <w:marLeft w:val="0"/>
      <w:marRight w:val="0"/>
      <w:marTop w:val="0"/>
      <w:marBottom w:val="0"/>
      <w:divBdr>
        <w:top w:val="none" w:sz="0" w:space="0" w:color="auto"/>
        <w:left w:val="none" w:sz="0" w:space="0" w:color="auto"/>
        <w:bottom w:val="none" w:sz="0" w:space="0" w:color="auto"/>
        <w:right w:val="none" w:sz="0" w:space="0" w:color="auto"/>
      </w:divBdr>
    </w:div>
    <w:div w:id="1399593299">
      <w:bodyDiv w:val="1"/>
      <w:marLeft w:val="0"/>
      <w:marRight w:val="0"/>
      <w:marTop w:val="0"/>
      <w:marBottom w:val="0"/>
      <w:divBdr>
        <w:top w:val="none" w:sz="0" w:space="0" w:color="auto"/>
        <w:left w:val="none" w:sz="0" w:space="0" w:color="auto"/>
        <w:bottom w:val="none" w:sz="0" w:space="0" w:color="auto"/>
        <w:right w:val="none" w:sz="0" w:space="0" w:color="auto"/>
      </w:divBdr>
    </w:div>
    <w:div w:id="1400446127">
      <w:bodyDiv w:val="1"/>
      <w:marLeft w:val="0"/>
      <w:marRight w:val="0"/>
      <w:marTop w:val="0"/>
      <w:marBottom w:val="0"/>
      <w:divBdr>
        <w:top w:val="none" w:sz="0" w:space="0" w:color="auto"/>
        <w:left w:val="none" w:sz="0" w:space="0" w:color="auto"/>
        <w:bottom w:val="none" w:sz="0" w:space="0" w:color="auto"/>
        <w:right w:val="none" w:sz="0" w:space="0" w:color="auto"/>
      </w:divBdr>
    </w:div>
    <w:div w:id="1401635065">
      <w:bodyDiv w:val="1"/>
      <w:marLeft w:val="0"/>
      <w:marRight w:val="0"/>
      <w:marTop w:val="0"/>
      <w:marBottom w:val="0"/>
      <w:divBdr>
        <w:top w:val="none" w:sz="0" w:space="0" w:color="auto"/>
        <w:left w:val="none" w:sz="0" w:space="0" w:color="auto"/>
        <w:bottom w:val="none" w:sz="0" w:space="0" w:color="auto"/>
        <w:right w:val="none" w:sz="0" w:space="0" w:color="auto"/>
      </w:divBdr>
    </w:div>
    <w:div w:id="1402292215">
      <w:bodyDiv w:val="1"/>
      <w:marLeft w:val="0"/>
      <w:marRight w:val="0"/>
      <w:marTop w:val="0"/>
      <w:marBottom w:val="0"/>
      <w:divBdr>
        <w:top w:val="none" w:sz="0" w:space="0" w:color="auto"/>
        <w:left w:val="none" w:sz="0" w:space="0" w:color="auto"/>
        <w:bottom w:val="none" w:sz="0" w:space="0" w:color="auto"/>
        <w:right w:val="none" w:sz="0" w:space="0" w:color="auto"/>
      </w:divBdr>
    </w:div>
    <w:div w:id="1402370926">
      <w:bodyDiv w:val="1"/>
      <w:marLeft w:val="0"/>
      <w:marRight w:val="0"/>
      <w:marTop w:val="0"/>
      <w:marBottom w:val="0"/>
      <w:divBdr>
        <w:top w:val="none" w:sz="0" w:space="0" w:color="auto"/>
        <w:left w:val="none" w:sz="0" w:space="0" w:color="auto"/>
        <w:bottom w:val="none" w:sz="0" w:space="0" w:color="auto"/>
        <w:right w:val="none" w:sz="0" w:space="0" w:color="auto"/>
      </w:divBdr>
    </w:div>
    <w:div w:id="1403406817">
      <w:bodyDiv w:val="1"/>
      <w:marLeft w:val="0"/>
      <w:marRight w:val="0"/>
      <w:marTop w:val="0"/>
      <w:marBottom w:val="0"/>
      <w:divBdr>
        <w:top w:val="none" w:sz="0" w:space="0" w:color="auto"/>
        <w:left w:val="none" w:sz="0" w:space="0" w:color="auto"/>
        <w:bottom w:val="none" w:sz="0" w:space="0" w:color="auto"/>
        <w:right w:val="none" w:sz="0" w:space="0" w:color="auto"/>
      </w:divBdr>
    </w:div>
    <w:div w:id="1403676147">
      <w:bodyDiv w:val="1"/>
      <w:marLeft w:val="0"/>
      <w:marRight w:val="0"/>
      <w:marTop w:val="0"/>
      <w:marBottom w:val="0"/>
      <w:divBdr>
        <w:top w:val="none" w:sz="0" w:space="0" w:color="auto"/>
        <w:left w:val="none" w:sz="0" w:space="0" w:color="auto"/>
        <w:bottom w:val="none" w:sz="0" w:space="0" w:color="auto"/>
        <w:right w:val="none" w:sz="0" w:space="0" w:color="auto"/>
      </w:divBdr>
    </w:div>
    <w:div w:id="1403866924">
      <w:bodyDiv w:val="1"/>
      <w:marLeft w:val="0"/>
      <w:marRight w:val="0"/>
      <w:marTop w:val="0"/>
      <w:marBottom w:val="0"/>
      <w:divBdr>
        <w:top w:val="none" w:sz="0" w:space="0" w:color="auto"/>
        <w:left w:val="none" w:sz="0" w:space="0" w:color="auto"/>
        <w:bottom w:val="none" w:sz="0" w:space="0" w:color="auto"/>
        <w:right w:val="none" w:sz="0" w:space="0" w:color="auto"/>
      </w:divBdr>
    </w:div>
    <w:div w:id="1405952459">
      <w:bodyDiv w:val="1"/>
      <w:marLeft w:val="0"/>
      <w:marRight w:val="0"/>
      <w:marTop w:val="0"/>
      <w:marBottom w:val="0"/>
      <w:divBdr>
        <w:top w:val="none" w:sz="0" w:space="0" w:color="auto"/>
        <w:left w:val="none" w:sz="0" w:space="0" w:color="auto"/>
        <w:bottom w:val="none" w:sz="0" w:space="0" w:color="auto"/>
        <w:right w:val="none" w:sz="0" w:space="0" w:color="auto"/>
      </w:divBdr>
    </w:div>
    <w:div w:id="1406148641">
      <w:bodyDiv w:val="1"/>
      <w:marLeft w:val="0"/>
      <w:marRight w:val="0"/>
      <w:marTop w:val="0"/>
      <w:marBottom w:val="0"/>
      <w:divBdr>
        <w:top w:val="none" w:sz="0" w:space="0" w:color="auto"/>
        <w:left w:val="none" w:sz="0" w:space="0" w:color="auto"/>
        <w:bottom w:val="none" w:sz="0" w:space="0" w:color="auto"/>
        <w:right w:val="none" w:sz="0" w:space="0" w:color="auto"/>
      </w:divBdr>
    </w:div>
    <w:div w:id="1406537714">
      <w:bodyDiv w:val="1"/>
      <w:marLeft w:val="0"/>
      <w:marRight w:val="0"/>
      <w:marTop w:val="0"/>
      <w:marBottom w:val="0"/>
      <w:divBdr>
        <w:top w:val="none" w:sz="0" w:space="0" w:color="auto"/>
        <w:left w:val="none" w:sz="0" w:space="0" w:color="auto"/>
        <w:bottom w:val="none" w:sz="0" w:space="0" w:color="auto"/>
        <w:right w:val="none" w:sz="0" w:space="0" w:color="auto"/>
      </w:divBdr>
      <w:divsChild>
        <w:div w:id="49770931">
          <w:marLeft w:val="0"/>
          <w:marRight w:val="0"/>
          <w:marTop w:val="0"/>
          <w:marBottom w:val="0"/>
          <w:divBdr>
            <w:top w:val="none" w:sz="0" w:space="0" w:color="auto"/>
            <w:left w:val="none" w:sz="0" w:space="0" w:color="auto"/>
            <w:bottom w:val="none" w:sz="0" w:space="0" w:color="auto"/>
            <w:right w:val="none" w:sz="0" w:space="0" w:color="auto"/>
          </w:divBdr>
        </w:div>
      </w:divsChild>
    </w:div>
    <w:div w:id="1406762724">
      <w:bodyDiv w:val="1"/>
      <w:marLeft w:val="0"/>
      <w:marRight w:val="0"/>
      <w:marTop w:val="0"/>
      <w:marBottom w:val="0"/>
      <w:divBdr>
        <w:top w:val="none" w:sz="0" w:space="0" w:color="auto"/>
        <w:left w:val="none" w:sz="0" w:space="0" w:color="auto"/>
        <w:bottom w:val="none" w:sz="0" w:space="0" w:color="auto"/>
        <w:right w:val="none" w:sz="0" w:space="0" w:color="auto"/>
      </w:divBdr>
    </w:div>
    <w:div w:id="1407261274">
      <w:bodyDiv w:val="1"/>
      <w:marLeft w:val="0"/>
      <w:marRight w:val="0"/>
      <w:marTop w:val="0"/>
      <w:marBottom w:val="0"/>
      <w:divBdr>
        <w:top w:val="none" w:sz="0" w:space="0" w:color="auto"/>
        <w:left w:val="none" w:sz="0" w:space="0" w:color="auto"/>
        <w:bottom w:val="none" w:sz="0" w:space="0" w:color="auto"/>
        <w:right w:val="none" w:sz="0" w:space="0" w:color="auto"/>
      </w:divBdr>
    </w:div>
    <w:div w:id="1407721467">
      <w:bodyDiv w:val="1"/>
      <w:marLeft w:val="0"/>
      <w:marRight w:val="0"/>
      <w:marTop w:val="0"/>
      <w:marBottom w:val="0"/>
      <w:divBdr>
        <w:top w:val="none" w:sz="0" w:space="0" w:color="auto"/>
        <w:left w:val="none" w:sz="0" w:space="0" w:color="auto"/>
        <w:bottom w:val="none" w:sz="0" w:space="0" w:color="auto"/>
        <w:right w:val="none" w:sz="0" w:space="0" w:color="auto"/>
      </w:divBdr>
    </w:div>
    <w:div w:id="1408769418">
      <w:bodyDiv w:val="1"/>
      <w:marLeft w:val="0"/>
      <w:marRight w:val="0"/>
      <w:marTop w:val="0"/>
      <w:marBottom w:val="0"/>
      <w:divBdr>
        <w:top w:val="none" w:sz="0" w:space="0" w:color="auto"/>
        <w:left w:val="none" w:sz="0" w:space="0" w:color="auto"/>
        <w:bottom w:val="none" w:sz="0" w:space="0" w:color="auto"/>
        <w:right w:val="none" w:sz="0" w:space="0" w:color="auto"/>
      </w:divBdr>
    </w:div>
    <w:div w:id="1408769538">
      <w:bodyDiv w:val="1"/>
      <w:marLeft w:val="0"/>
      <w:marRight w:val="0"/>
      <w:marTop w:val="0"/>
      <w:marBottom w:val="0"/>
      <w:divBdr>
        <w:top w:val="none" w:sz="0" w:space="0" w:color="auto"/>
        <w:left w:val="none" w:sz="0" w:space="0" w:color="auto"/>
        <w:bottom w:val="none" w:sz="0" w:space="0" w:color="auto"/>
        <w:right w:val="none" w:sz="0" w:space="0" w:color="auto"/>
      </w:divBdr>
    </w:div>
    <w:div w:id="1409377246">
      <w:bodyDiv w:val="1"/>
      <w:marLeft w:val="0"/>
      <w:marRight w:val="0"/>
      <w:marTop w:val="0"/>
      <w:marBottom w:val="0"/>
      <w:divBdr>
        <w:top w:val="none" w:sz="0" w:space="0" w:color="auto"/>
        <w:left w:val="none" w:sz="0" w:space="0" w:color="auto"/>
        <w:bottom w:val="none" w:sz="0" w:space="0" w:color="auto"/>
        <w:right w:val="none" w:sz="0" w:space="0" w:color="auto"/>
      </w:divBdr>
    </w:div>
    <w:div w:id="1410931349">
      <w:bodyDiv w:val="1"/>
      <w:marLeft w:val="0"/>
      <w:marRight w:val="0"/>
      <w:marTop w:val="0"/>
      <w:marBottom w:val="0"/>
      <w:divBdr>
        <w:top w:val="none" w:sz="0" w:space="0" w:color="auto"/>
        <w:left w:val="none" w:sz="0" w:space="0" w:color="auto"/>
        <w:bottom w:val="none" w:sz="0" w:space="0" w:color="auto"/>
        <w:right w:val="none" w:sz="0" w:space="0" w:color="auto"/>
      </w:divBdr>
    </w:div>
    <w:div w:id="1412116401">
      <w:bodyDiv w:val="1"/>
      <w:marLeft w:val="0"/>
      <w:marRight w:val="0"/>
      <w:marTop w:val="0"/>
      <w:marBottom w:val="0"/>
      <w:divBdr>
        <w:top w:val="none" w:sz="0" w:space="0" w:color="auto"/>
        <w:left w:val="none" w:sz="0" w:space="0" w:color="auto"/>
        <w:bottom w:val="none" w:sz="0" w:space="0" w:color="auto"/>
        <w:right w:val="none" w:sz="0" w:space="0" w:color="auto"/>
      </w:divBdr>
    </w:div>
    <w:div w:id="1412237211">
      <w:bodyDiv w:val="1"/>
      <w:marLeft w:val="0"/>
      <w:marRight w:val="0"/>
      <w:marTop w:val="0"/>
      <w:marBottom w:val="0"/>
      <w:divBdr>
        <w:top w:val="none" w:sz="0" w:space="0" w:color="auto"/>
        <w:left w:val="none" w:sz="0" w:space="0" w:color="auto"/>
        <w:bottom w:val="none" w:sz="0" w:space="0" w:color="auto"/>
        <w:right w:val="none" w:sz="0" w:space="0" w:color="auto"/>
      </w:divBdr>
    </w:div>
    <w:div w:id="1412266141">
      <w:bodyDiv w:val="1"/>
      <w:marLeft w:val="0"/>
      <w:marRight w:val="0"/>
      <w:marTop w:val="0"/>
      <w:marBottom w:val="0"/>
      <w:divBdr>
        <w:top w:val="none" w:sz="0" w:space="0" w:color="auto"/>
        <w:left w:val="none" w:sz="0" w:space="0" w:color="auto"/>
        <w:bottom w:val="none" w:sz="0" w:space="0" w:color="auto"/>
        <w:right w:val="none" w:sz="0" w:space="0" w:color="auto"/>
      </w:divBdr>
    </w:div>
    <w:div w:id="1412383974">
      <w:bodyDiv w:val="1"/>
      <w:marLeft w:val="0"/>
      <w:marRight w:val="0"/>
      <w:marTop w:val="0"/>
      <w:marBottom w:val="0"/>
      <w:divBdr>
        <w:top w:val="none" w:sz="0" w:space="0" w:color="auto"/>
        <w:left w:val="none" w:sz="0" w:space="0" w:color="auto"/>
        <w:bottom w:val="none" w:sz="0" w:space="0" w:color="auto"/>
        <w:right w:val="none" w:sz="0" w:space="0" w:color="auto"/>
      </w:divBdr>
    </w:div>
    <w:div w:id="1413355616">
      <w:bodyDiv w:val="1"/>
      <w:marLeft w:val="0"/>
      <w:marRight w:val="0"/>
      <w:marTop w:val="0"/>
      <w:marBottom w:val="0"/>
      <w:divBdr>
        <w:top w:val="none" w:sz="0" w:space="0" w:color="auto"/>
        <w:left w:val="none" w:sz="0" w:space="0" w:color="auto"/>
        <w:bottom w:val="none" w:sz="0" w:space="0" w:color="auto"/>
        <w:right w:val="none" w:sz="0" w:space="0" w:color="auto"/>
      </w:divBdr>
    </w:div>
    <w:div w:id="1413699312">
      <w:bodyDiv w:val="1"/>
      <w:marLeft w:val="0"/>
      <w:marRight w:val="0"/>
      <w:marTop w:val="0"/>
      <w:marBottom w:val="0"/>
      <w:divBdr>
        <w:top w:val="none" w:sz="0" w:space="0" w:color="auto"/>
        <w:left w:val="none" w:sz="0" w:space="0" w:color="auto"/>
        <w:bottom w:val="none" w:sz="0" w:space="0" w:color="auto"/>
        <w:right w:val="none" w:sz="0" w:space="0" w:color="auto"/>
      </w:divBdr>
    </w:div>
    <w:div w:id="1413769910">
      <w:bodyDiv w:val="1"/>
      <w:marLeft w:val="0"/>
      <w:marRight w:val="0"/>
      <w:marTop w:val="0"/>
      <w:marBottom w:val="0"/>
      <w:divBdr>
        <w:top w:val="none" w:sz="0" w:space="0" w:color="auto"/>
        <w:left w:val="none" w:sz="0" w:space="0" w:color="auto"/>
        <w:bottom w:val="none" w:sz="0" w:space="0" w:color="auto"/>
        <w:right w:val="none" w:sz="0" w:space="0" w:color="auto"/>
      </w:divBdr>
    </w:div>
    <w:div w:id="1414232552">
      <w:bodyDiv w:val="1"/>
      <w:marLeft w:val="0"/>
      <w:marRight w:val="0"/>
      <w:marTop w:val="0"/>
      <w:marBottom w:val="0"/>
      <w:divBdr>
        <w:top w:val="none" w:sz="0" w:space="0" w:color="auto"/>
        <w:left w:val="none" w:sz="0" w:space="0" w:color="auto"/>
        <w:bottom w:val="none" w:sz="0" w:space="0" w:color="auto"/>
        <w:right w:val="none" w:sz="0" w:space="0" w:color="auto"/>
      </w:divBdr>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5469753">
      <w:bodyDiv w:val="1"/>
      <w:marLeft w:val="0"/>
      <w:marRight w:val="0"/>
      <w:marTop w:val="0"/>
      <w:marBottom w:val="0"/>
      <w:divBdr>
        <w:top w:val="none" w:sz="0" w:space="0" w:color="auto"/>
        <w:left w:val="none" w:sz="0" w:space="0" w:color="auto"/>
        <w:bottom w:val="none" w:sz="0" w:space="0" w:color="auto"/>
        <w:right w:val="none" w:sz="0" w:space="0" w:color="auto"/>
      </w:divBdr>
    </w:div>
    <w:div w:id="1416197910">
      <w:bodyDiv w:val="1"/>
      <w:marLeft w:val="0"/>
      <w:marRight w:val="0"/>
      <w:marTop w:val="0"/>
      <w:marBottom w:val="0"/>
      <w:divBdr>
        <w:top w:val="none" w:sz="0" w:space="0" w:color="auto"/>
        <w:left w:val="none" w:sz="0" w:space="0" w:color="auto"/>
        <w:bottom w:val="none" w:sz="0" w:space="0" w:color="auto"/>
        <w:right w:val="none" w:sz="0" w:space="0" w:color="auto"/>
      </w:divBdr>
    </w:div>
    <w:div w:id="1417825293">
      <w:bodyDiv w:val="1"/>
      <w:marLeft w:val="0"/>
      <w:marRight w:val="0"/>
      <w:marTop w:val="0"/>
      <w:marBottom w:val="0"/>
      <w:divBdr>
        <w:top w:val="none" w:sz="0" w:space="0" w:color="auto"/>
        <w:left w:val="none" w:sz="0" w:space="0" w:color="auto"/>
        <w:bottom w:val="none" w:sz="0" w:space="0" w:color="auto"/>
        <w:right w:val="none" w:sz="0" w:space="0" w:color="auto"/>
      </w:divBdr>
    </w:div>
    <w:div w:id="1418357700">
      <w:bodyDiv w:val="1"/>
      <w:marLeft w:val="0"/>
      <w:marRight w:val="0"/>
      <w:marTop w:val="0"/>
      <w:marBottom w:val="0"/>
      <w:divBdr>
        <w:top w:val="none" w:sz="0" w:space="0" w:color="auto"/>
        <w:left w:val="none" w:sz="0" w:space="0" w:color="auto"/>
        <w:bottom w:val="none" w:sz="0" w:space="0" w:color="auto"/>
        <w:right w:val="none" w:sz="0" w:space="0" w:color="auto"/>
      </w:divBdr>
    </w:div>
    <w:div w:id="1419399894">
      <w:bodyDiv w:val="1"/>
      <w:marLeft w:val="0"/>
      <w:marRight w:val="0"/>
      <w:marTop w:val="0"/>
      <w:marBottom w:val="0"/>
      <w:divBdr>
        <w:top w:val="none" w:sz="0" w:space="0" w:color="auto"/>
        <w:left w:val="none" w:sz="0" w:space="0" w:color="auto"/>
        <w:bottom w:val="none" w:sz="0" w:space="0" w:color="auto"/>
        <w:right w:val="none" w:sz="0" w:space="0" w:color="auto"/>
      </w:divBdr>
    </w:div>
    <w:div w:id="1420447164">
      <w:bodyDiv w:val="1"/>
      <w:marLeft w:val="0"/>
      <w:marRight w:val="0"/>
      <w:marTop w:val="0"/>
      <w:marBottom w:val="0"/>
      <w:divBdr>
        <w:top w:val="none" w:sz="0" w:space="0" w:color="auto"/>
        <w:left w:val="none" w:sz="0" w:space="0" w:color="auto"/>
        <w:bottom w:val="none" w:sz="0" w:space="0" w:color="auto"/>
        <w:right w:val="none" w:sz="0" w:space="0" w:color="auto"/>
      </w:divBdr>
    </w:div>
    <w:div w:id="1421368939">
      <w:bodyDiv w:val="1"/>
      <w:marLeft w:val="0"/>
      <w:marRight w:val="0"/>
      <w:marTop w:val="0"/>
      <w:marBottom w:val="0"/>
      <w:divBdr>
        <w:top w:val="none" w:sz="0" w:space="0" w:color="auto"/>
        <w:left w:val="none" w:sz="0" w:space="0" w:color="auto"/>
        <w:bottom w:val="none" w:sz="0" w:space="0" w:color="auto"/>
        <w:right w:val="none" w:sz="0" w:space="0" w:color="auto"/>
      </w:divBdr>
    </w:div>
    <w:div w:id="1421756732">
      <w:bodyDiv w:val="1"/>
      <w:marLeft w:val="0"/>
      <w:marRight w:val="0"/>
      <w:marTop w:val="0"/>
      <w:marBottom w:val="0"/>
      <w:divBdr>
        <w:top w:val="none" w:sz="0" w:space="0" w:color="auto"/>
        <w:left w:val="none" w:sz="0" w:space="0" w:color="auto"/>
        <w:bottom w:val="none" w:sz="0" w:space="0" w:color="auto"/>
        <w:right w:val="none" w:sz="0" w:space="0" w:color="auto"/>
      </w:divBdr>
    </w:div>
    <w:div w:id="1422143353">
      <w:bodyDiv w:val="1"/>
      <w:marLeft w:val="0"/>
      <w:marRight w:val="0"/>
      <w:marTop w:val="0"/>
      <w:marBottom w:val="0"/>
      <w:divBdr>
        <w:top w:val="none" w:sz="0" w:space="0" w:color="auto"/>
        <w:left w:val="none" w:sz="0" w:space="0" w:color="auto"/>
        <w:bottom w:val="none" w:sz="0" w:space="0" w:color="auto"/>
        <w:right w:val="none" w:sz="0" w:space="0" w:color="auto"/>
      </w:divBdr>
    </w:div>
    <w:div w:id="1422608149">
      <w:bodyDiv w:val="1"/>
      <w:marLeft w:val="0"/>
      <w:marRight w:val="0"/>
      <w:marTop w:val="0"/>
      <w:marBottom w:val="0"/>
      <w:divBdr>
        <w:top w:val="none" w:sz="0" w:space="0" w:color="auto"/>
        <w:left w:val="none" w:sz="0" w:space="0" w:color="auto"/>
        <w:bottom w:val="none" w:sz="0" w:space="0" w:color="auto"/>
        <w:right w:val="none" w:sz="0" w:space="0" w:color="auto"/>
      </w:divBdr>
    </w:div>
    <w:div w:id="1422608595">
      <w:bodyDiv w:val="1"/>
      <w:marLeft w:val="0"/>
      <w:marRight w:val="0"/>
      <w:marTop w:val="0"/>
      <w:marBottom w:val="0"/>
      <w:divBdr>
        <w:top w:val="none" w:sz="0" w:space="0" w:color="auto"/>
        <w:left w:val="none" w:sz="0" w:space="0" w:color="auto"/>
        <w:bottom w:val="none" w:sz="0" w:space="0" w:color="auto"/>
        <w:right w:val="none" w:sz="0" w:space="0" w:color="auto"/>
      </w:divBdr>
    </w:div>
    <w:div w:id="1424060622">
      <w:bodyDiv w:val="1"/>
      <w:marLeft w:val="0"/>
      <w:marRight w:val="0"/>
      <w:marTop w:val="0"/>
      <w:marBottom w:val="0"/>
      <w:divBdr>
        <w:top w:val="none" w:sz="0" w:space="0" w:color="auto"/>
        <w:left w:val="none" w:sz="0" w:space="0" w:color="auto"/>
        <w:bottom w:val="none" w:sz="0" w:space="0" w:color="auto"/>
        <w:right w:val="none" w:sz="0" w:space="0" w:color="auto"/>
      </w:divBdr>
      <w:divsChild>
        <w:div w:id="1865095736">
          <w:marLeft w:val="274"/>
          <w:marRight w:val="0"/>
          <w:marTop w:val="0"/>
          <w:marBottom w:val="0"/>
          <w:divBdr>
            <w:top w:val="none" w:sz="0" w:space="0" w:color="auto"/>
            <w:left w:val="none" w:sz="0" w:space="0" w:color="auto"/>
            <w:bottom w:val="none" w:sz="0" w:space="0" w:color="auto"/>
            <w:right w:val="none" w:sz="0" w:space="0" w:color="auto"/>
          </w:divBdr>
        </w:div>
      </w:divsChild>
    </w:div>
    <w:div w:id="1424257602">
      <w:bodyDiv w:val="1"/>
      <w:marLeft w:val="0"/>
      <w:marRight w:val="0"/>
      <w:marTop w:val="0"/>
      <w:marBottom w:val="0"/>
      <w:divBdr>
        <w:top w:val="none" w:sz="0" w:space="0" w:color="auto"/>
        <w:left w:val="none" w:sz="0" w:space="0" w:color="auto"/>
        <w:bottom w:val="none" w:sz="0" w:space="0" w:color="auto"/>
        <w:right w:val="none" w:sz="0" w:space="0" w:color="auto"/>
      </w:divBdr>
    </w:div>
    <w:div w:id="1425229335">
      <w:bodyDiv w:val="1"/>
      <w:marLeft w:val="0"/>
      <w:marRight w:val="0"/>
      <w:marTop w:val="0"/>
      <w:marBottom w:val="0"/>
      <w:divBdr>
        <w:top w:val="none" w:sz="0" w:space="0" w:color="auto"/>
        <w:left w:val="none" w:sz="0" w:space="0" w:color="auto"/>
        <w:bottom w:val="none" w:sz="0" w:space="0" w:color="auto"/>
        <w:right w:val="none" w:sz="0" w:space="0" w:color="auto"/>
      </w:divBdr>
    </w:div>
    <w:div w:id="1427339074">
      <w:bodyDiv w:val="1"/>
      <w:marLeft w:val="0"/>
      <w:marRight w:val="0"/>
      <w:marTop w:val="0"/>
      <w:marBottom w:val="0"/>
      <w:divBdr>
        <w:top w:val="none" w:sz="0" w:space="0" w:color="auto"/>
        <w:left w:val="none" w:sz="0" w:space="0" w:color="auto"/>
        <w:bottom w:val="none" w:sz="0" w:space="0" w:color="auto"/>
        <w:right w:val="none" w:sz="0" w:space="0" w:color="auto"/>
      </w:divBdr>
    </w:div>
    <w:div w:id="1427506520">
      <w:bodyDiv w:val="1"/>
      <w:marLeft w:val="0"/>
      <w:marRight w:val="0"/>
      <w:marTop w:val="0"/>
      <w:marBottom w:val="0"/>
      <w:divBdr>
        <w:top w:val="none" w:sz="0" w:space="0" w:color="auto"/>
        <w:left w:val="none" w:sz="0" w:space="0" w:color="auto"/>
        <w:bottom w:val="none" w:sz="0" w:space="0" w:color="auto"/>
        <w:right w:val="none" w:sz="0" w:space="0" w:color="auto"/>
      </w:divBdr>
    </w:div>
    <w:div w:id="1427775495">
      <w:bodyDiv w:val="1"/>
      <w:marLeft w:val="0"/>
      <w:marRight w:val="0"/>
      <w:marTop w:val="0"/>
      <w:marBottom w:val="0"/>
      <w:divBdr>
        <w:top w:val="none" w:sz="0" w:space="0" w:color="auto"/>
        <w:left w:val="none" w:sz="0" w:space="0" w:color="auto"/>
        <w:bottom w:val="none" w:sz="0" w:space="0" w:color="auto"/>
        <w:right w:val="none" w:sz="0" w:space="0" w:color="auto"/>
      </w:divBdr>
    </w:div>
    <w:div w:id="1427921756">
      <w:bodyDiv w:val="1"/>
      <w:marLeft w:val="0"/>
      <w:marRight w:val="0"/>
      <w:marTop w:val="0"/>
      <w:marBottom w:val="0"/>
      <w:divBdr>
        <w:top w:val="none" w:sz="0" w:space="0" w:color="auto"/>
        <w:left w:val="none" w:sz="0" w:space="0" w:color="auto"/>
        <w:bottom w:val="none" w:sz="0" w:space="0" w:color="auto"/>
        <w:right w:val="none" w:sz="0" w:space="0" w:color="auto"/>
      </w:divBdr>
    </w:div>
    <w:div w:id="1428622093">
      <w:bodyDiv w:val="1"/>
      <w:marLeft w:val="0"/>
      <w:marRight w:val="0"/>
      <w:marTop w:val="0"/>
      <w:marBottom w:val="0"/>
      <w:divBdr>
        <w:top w:val="none" w:sz="0" w:space="0" w:color="auto"/>
        <w:left w:val="none" w:sz="0" w:space="0" w:color="auto"/>
        <w:bottom w:val="none" w:sz="0" w:space="0" w:color="auto"/>
        <w:right w:val="none" w:sz="0" w:space="0" w:color="auto"/>
      </w:divBdr>
    </w:div>
    <w:div w:id="1429278442">
      <w:bodyDiv w:val="1"/>
      <w:marLeft w:val="0"/>
      <w:marRight w:val="0"/>
      <w:marTop w:val="0"/>
      <w:marBottom w:val="0"/>
      <w:divBdr>
        <w:top w:val="none" w:sz="0" w:space="0" w:color="auto"/>
        <w:left w:val="none" w:sz="0" w:space="0" w:color="auto"/>
        <w:bottom w:val="none" w:sz="0" w:space="0" w:color="auto"/>
        <w:right w:val="none" w:sz="0" w:space="0" w:color="auto"/>
      </w:divBdr>
    </w:div>
    <w:div w:id="1429426808">
      <w:bodyDiv w:val="1"/>
      <w:marLeft w:val="0"/>
      <w:marRight w:val="0"/>
      <w:marTop w:val="0"/>
      <w:marBottom w:val="0"/>
      <w:divBdr>
        <w:top w:val="none" w:sz="0" w:space="0" w:color="auto"/>
        <w:left w:val="none" w:sz="0" w:space="0" w:color="auto"/>
        <w:bottom w:val="none" w:sz="0" w:space="0" w:color="auto"/>
        <w:right w:val="none" w:sz="0" w:space="0" w:color="auto"/>
      </w:divBdr>
    </w:div>
    <w:div w:id="1430153904">
      <w:bodyDiv w:val="1"/>
      <w:marLeft w:val="0"/>
      <w:marRight w:val="0"/>
      <w:marTop w:val="0"/>
      <w:marBottom w:val="0"/>
      <w:divBdr>
        <w:top w:val="none" w:sz="0" w:space="0" w:color="auto"/>
        <w:left w:val="none" w:sz="0" w:space="0" w:color="auto"/>
        <w:bottom w:val="none" w:sz="0" w:space="0" w:color="auto"/>
        <w:right w:val="none" w:sz="0" w:space="0" w:color="auto"/>
      </w:divBdr>
    </w:div>
    <w:div w:id="1430154195">
      <w:bodyDiv w:val="1"/>
      <w:marLeft w:val="0"/>
      <w:marRight w:val="0"/>
      <w:marTop w:val="0"/>
      <w:marBottom w:val="0"/>
      <w:divBdr>
        <w:top w:val="none" w:sz="0" w:space="0" w:color="auto"/>
        <w:left w:val="none" w:sz="0" w:space="0" w:color="auto"/>
        <w:bottom w:val="none" w:sz="0" w:space="0" w:color="auto"/>
        <w:right w:val="none" w:sz="0" w:space="0" w:color="auto"/>
      </w:divBdr>
    </w:div>
    <w:div w:id="1430196604">
      <w:bodyDiv w:val="1"/>
      <w:marLeft w:val="0"/>
      <w:marRight w:val="0"/>
      <w:marTop w:val="0"/>
      <w:marBottom w:val="0"/>
      <w:divBdr>
        <w:top w:val="none" w:sz="0" w:space="0" w:color="auto"/>
        <w:left w:val="none" w:sz="0" w:space="0" w:color="auto"/>
        <w:bottom w:val="none" w:sz="0" w:space="0" w:color="auto"/>
        <w:right w:val="none" w:sz="0" w:space="0" w:color="auto"/>
      </w:divBdr>
    </w:div>
    <w:div w:id="1430466553">
      <w:bodyDiv w:val="1"/>
      <w:marLeft w:val="0"/>
      <w:marRight w:val="0"/>
      <w:marTop w:val="0"/>
      <w:marBottom w:val="0"/>
      <w:divBdr>
        <w:top w:val="none" w:sz="0" w:space="0" w:color="auto"/>
        <w:left w:val="none" w:sz="0" w:space="0" w:color="auto"/>
        <w:bottom w:val="none" w:sz="0" w:space="0" w:color="auto"/>
        <w:right w:val="none" w:sz="0" w:space="0" w:color="auto"/>
      </w:divBdr>
    </w:div>
    <w:div w:id="1431505390">
      <w:bodyDiv w:val="1"/>
      <w:marLeft w:val="0"/>
      <w:marRight w:val="0"/>
      <w:marTop w:val="0"/>
      <w:marBottom w:val="0"/>
      <w:divBdr>
        <w:top w:val="none" w:sz="0" w:space="0" w:color="auto"/>
        <w:left w:val="none" w:sz="0" w:space="0" w:color="auto"/>
        <w:bottom w:val="none" w:sz="0" w:space="0" w:color="auto"/>
        <w:right w:val="none" w:sz="0" w:space="0" w:color="auto"/>
      </w:divBdr>
    </w:div>
    <w:div w:id="1431513425">
      <w:bodyDiv w:val="1"/>
      <w:marLeft w:val="0"/>
      <w:marRight w:val="0"/>
      <w:marTop w:val="0"/>
      <w:marBottom w:val="0"/>
      <w:divBdr>
        <w:top w:val="none" w:sz="0" w:space="0" w:color="auto"/>
        <w:left w:val="none" w:sz="0" w:space="0" w:color="auto"/>
        <w:bottom w:val="none" w:sz="0" w:space="0" w:color="auto"/>
        <w:right w:val="none" w:sz="0" w:space="0" w:color="auto"/>
      </w:divBdr>
    </w:div>
    <w:div w:id="1431854012">
      <w:bodyDiv w:val="1"/>
      <w:marLeft w:val="0"/>
      <w:marRight w:val="0"/>
      <w:marTop w:val="0"/>
      <w:marBottom w:val="0"/>
      <w:divBdr>
        <w:top w:val="none" w:sz="0" w:space="0" w:color="auto"/>
        <w:left w:val="none" w:sz="0" w:space="0" w:color="auto"/>
        <w:bottom w:val="none" w:sz="0" w:space="0" w:color="auto"/>
        <w:right w:val="none" w:sz="0" w:space="0" w:color="auto"/>
      </w:divBdr>
    </w:div>
    <w:div w:id="1432435017">
      <w:bodyDiv w:val="1"/>
      <w:marLeft w:val="0"/>
      <w:marRight w:val="0"/>
      <w:marTop w:val="0"/>
      <w:marBottom w:val="0"/>
      <w:divBdr>
        <w:top w:val="none" w:sz="0" w:space="0" w:color="auto"/>
        <w:left w:val="none" w:sz="0" w:space="0" w:color="auto"/>
        <w:bottom w:val="none" w:sz="0" w:space="0" w:color="auto"/>
        <w:right w:val="none" w:sz="0" w:space="0" w:color="auto"/>
      </w:divBdr>
    </w:div>
    <w:div w:id="1432622941">
      <w:bodyDiv w:val="1"/>
      <w:marLeft w:val="0"/>
      <w:marRight w:val="0"/>
      <w:marTop w:val="0"/>
      <w:marBottom w:val="0"/>
      <w:divBdr>
        <w:top w:val="none" w:sz="0" w:space="0" w:color="auto"/>
        <w:left w:val="none" w:sz="0" w:space="0" w:color="auto"/>
        <w:bottom w:val="none" w:sz="0" w:space="0" w:color="auto"/>
        <w:right w:val="none" w:sz="0" w:space="0" w:color="auto"/>
      </w:divBdr>
    </w:div>
    <w:div w:id="1433546822">
      <w:bodyDiv w:val="1"/>
      <w:marLeft w:val="0"/>
      <w:marRight w:val="0"/>
      <w:marTop w:val="0"/>
      <w:marBottom w:val="0"/>
      <w:divBdr>
        <w:top w:val="none" w:sz="0" w:space="0" w:color="auto"/>
        <w:left w:val="none" w:sz="0" w:space="0" w:color="auto"/>
        <w:bottom w:val="none" w:sz="0" w:space="0" w:color="auto"/>
        <w:right w:val="none" w:sz="0" w:space="0" w:color="auto"/>
      </w:divBdr>
    </w:div>
    <w:div w:id="1435393355">
      <w:bodyDiv w:val="1"/>
      <w:marLeft w:val="0"/>
      <w:marRight w:val="0"/>
      <w:marTop w:val="0"/>
      <w:marBottom w:val="0"/>
      <w:divBdr>
        <w:top w:val="none" w:sz="0" w:space="0" w:color="auto"/>
        <w:left w:val="none" w:sz="0" w:space="0" w:color="auto"/>
        <w:bottom w:val="none" w:sz="0" w:space="0" w:color="auto"/>
        <w:right w:val="none" w:sz="0" w:space="0" w:color="auto"/>
      </w:divBdr>
    </w:div>
    <w:div w:id="1435587492">
      <w:bodyDiv w:val="1"/>
      <w:marLeft w:val="0"/>
      <w:marRight w:val="0"/>
      <w:marTop w:val="0"/>
      <w:marBottom w:val="0"/>
      <w:divBdr>
        <w:top w:val="none" w:sz="0" w:space="0" w:color="auto"/>
        <w:left w:val="none" w:sz="0" w:space="0" w:color="auto"/>
        <w:bottom w:val="none" w:sz="0" w:space="0" w:color="auto"/>
        <w:right w:val="none" w:sz="0" w:space="0" w:color="auto"/>
      </w:divBdr>
    </w:div>
    <w:div w:id="1436293058">
      <w:bodyDiv w:val="1"/>
      <w:marLeft w:val="0"/>
      <w:marRight w:val="0"/>
      <w:marTop w:val="0"/>
      <w:marBottom w:val="0"/>
      <w:divBdr>
        <w:top w:val="none" w:sz="0" w:space="0" w:color="auto"/>
        <w:left w:val="none" w:sz="0" w:space="0" w:color="auto"/>
        <w:bottom w:val="none" w:sz="0" w:space="0" w:color="auto"/>
        <w:right w:val="none" w:sz="0" w:space="0" w:color="auto"/>
      </w:divBdr>
    </w:div>
    <w:div w:id="1436948708">
      <w:bodyDiv w:val="1"/>
      <w:marLeft w:val="0"/>
      <w:marRight w:val="0"/>
      <w:marTop w:val="0"/>
      <w:marBottom w:val="0"/>
      <w:divBdr>
        <w:top w:val="none" w:sz="0" w:space="0" w:color="auto"/>
        <w:left w:val="none" w:sz="0" w:space="0" w:color="auto"/>
        <w:bottom w:val="none" w:sz="0" w:space="0" w:color="auto"/>
        <w:right w:val="none" w:sz="0" w:space="0" w:color="auto"/>
      </w:divBdr>
    </w:div>
    <w:div w:id="1438135136">
      <w:bodyDiv w:val="1"/>
      <w:marLeft w:val="0"/>
      <w:marRight w:val="0"/>
      <w:marTop w:val="0"/>
      <w:marBottom w:val="0"/>
      <w:divBdr>
        <w:top w:val="none" w:sz="0" w:space="0" w:color="auto"/>
        <w:left w:val="none" w:sz="0" w:space="0" w:color="auto"/>
        <w:bottom w:val="none" w:sz="0" w:space="0" w:color="auto"/>
        <w:right w:val="none" w:sz="0" w:space="0" w:color="auto"/>
      </w:divBdr>
    </w:div>
    <w:div w:id="1438255873">
      <w:bodyDiv w:val="1"/>
      <w:marLeft w:val="0"/>
      <w:marRight w:val="0"/>
      <w:marTop w:val="0"/>
      <w:marBottom w:val="0"/>
      <w:divBdr>
        <w:top w:val="none" w:sz="0" w:space="0" w:color="auto"/>
        <w:left w:val="none" w:sz="0" w:space="0" w:color="auto"/>
        <w:bottom w:val="none" w:sz="0" w:space="0" w:color="auto"/>
        <w:right w:val="none" w:sz="0" w:space="0" w:color="auto"/>
      </w:divBdr>
    </w:div>
    <w:div w:id="1439518785">
      <w:bodyDiv w:val="1"/>
      <w:marLeft w:val="0"/>
      <w:marRight w:val="0"/>
      <w:marTop w:val="0"/>
      <w:marBottom w:val="0"/>
      <w:divBdr>
        <w:top w:val="none" w:sz="0" w:space="0" w:color="auto"/>
        <w:left w:val="none" w:sz="0" w:space="0" w:color="auto"/>
        <w:bottom w:val="none" w:sz="0" w:space="0" w:color="auto"/>
        <w:right w:val="none" w:sz="0" w:space="0" w:color="auto"/>
      </w:divBdr>
    </w:div>
    <w:div w:id="1439788053">
      <w:bodyDiv w:val="1"/>
      <w:marLeft w:val="0"/>
      <w:marRight w:val="0"/>
      <w:marTop w:val="0"/>
      <w:marBottom w:val="0"/>
      <w:divBdr>
        <w:top w:val="none" w:sz="0" w:space="0" w:color="auto"/>
        <w:left w:val="none" w:sz="0" w:space="0" w:color="auto"/>
        <w:bottom w:val="none" w:sz="0" w:space="0" w:color="auto"/>
        <w:right w:val="none" w:sz="0" w:space="0" w:color="auto"/>
      </w:divBdr>
    </w:div>
    <w:div w:id="1440448135">
      <w:bodyDiv w:val="1"/>
      <w:marLeft w:val="0"/>
      <w:marRight w:val="0"/>
      <w:marTop w:val="0"/>
      <w:marBottom w:val="0"/>
      <w:divBdr>
        <w:top w:val="none" w:sz="0" w:space="0" w:color="auto"/>
        <w:left w:val="none" w:sz="0" w:space="0" w:color="auto"/>
        <w:bottom w:val="none" w:sz="0" w:space="0" w:color="auto"/>
        <w:right w:val="none" w:sz="0" w:space="0" w:color="auto"/>
      </w:divBdr>
    </w:div>
    <w:div w:id="1440762837">
      <w:bodyDiv w:val="1"/>
      <w:marLeft w:val="0"/>
      <w:marRight w:val="0"/>
      <w:marTop w:val="0"/>
      <w:marBottom w:val="0"/>
      <w:divBdr>
        <w:top w:val="none" w:sz="0" w:space="0" w:color="auto"/>
        <w:left w:val="none" w:sz="0" w:space="0" w:color="auto"/>
        <w:bottom w:val="none" w:sz="0" w:space="0" w:color="auto"/>
        <w:right w:val="none" w:sz="0" w:space="0" w:color="auto"/>
      </w:divBdr>
    </w:div>
    <w:div w:id="1440878827">
      <w:bodyDiv w:val="1"/>
      <w:marLeft w:val="0"/>
      <w:marRight w:val="0"/>
      <w:marTop w:val="0"/>
      <w:marBottom w:val="0"/>
      <w:divBdr>
        <w:top w:val="none" w:sz="0" w:space="0" w:color="auto"/>
        <w:left w:val="none" w:sz="0" w:space="0" w:color="auto"/>
        <w:bottom w:val="none" w:sz="0" w:space="0" w:color="auto"/>
        <w:right w:val="none" w:sz="0" w:space="0" w:color="auto"/>
      </w:divBdr>
    </w:div>
    <w:div w:id="1442721663">
      <w:bodyDiv w:val="1"/>
      <w:marLeft w:val="0"/>
      <w:marRight w:val="0"/>
      <w:marTop w:val="0"/>
      <w:marBottom w:val="0"/>
      <w:divBdr>
        <w:top w:val="none" w:sz="0" w:space="0" w:color="auto"/>
        <w:left w:val="none" w:sz="0" w:space="0" w:color="auto"/>
        <w:bottom w:val="none" w:sz="0" w:space="0" w:color="auto"/>
        <w:right w:val="none" w:sz="0" w:space="0" w:color="auto"/>
      </w:divBdr>
    </w:div>
    <w:div w:id="1444152694">
      <w:bodyDiv w:val="1"/>
      <w:marLeft w:val="0"/>
      <w:marRight w:val="0"/>
      <w:marTop w:val="0"/>
      <w:marBottom w:val="0"/>
      <w:divBdr>
        <w:top w:val="none" w:sz="0" w:space="0" w:color="auto"/>
        <w:left w:val="none" w:sz="0" w:space="0" w:color="auto"/>
        <w:bottom w:val="none" w:sz="0" w:space="0" w:color="auto"/>
        <w:right w:val="none" w:sz="0" w:space="0" w:color="auto"/>
      </w:divBdr>
    </w:div>
    <w:div w:id="1444570883">
      <w:bodyDiv w:val="1"/>
      <w:marLeft w:val="0"/>
      <w:marRight w:val="0"/>
      <w:marTop w:val="0"/>
      <w:marBottom w:val="0"/>
      <w:divBdr>
        <w:top w:val="none" w:sz="0" w:space="0" w:color="auto"/>
        <w:left w:val="none" w:sz="0" w:space="0" w:color="auto"/>
        <w:bottom w:val="none" w:sz="0" w:space="0" w:color="auto"/>
        <w:right w:val="none" w:sz="0" w:space="0" w:color="auto"/>
      </w:divBdr>
    </w:div>
    <w:div w:id="1444882442">
      <w:bodyDiv w:val="1"/>
      <w:marLeft w:val="0"/>
      <w:marRight w:val="0"/>
      <w:marTop w:val="0"/>
      <w:marBottom w:val="0"/>
      <w:divBdr>
        <w:top w:val="none" w:sz="0" w:space="0" w:color="auto"/>
        <w:left w:val="none" w:sz="0" w:space="0" w:color="auto"/>
        <w:bottom w:val="none" w:sz="0" w:space="0" w:color="auto"/>
        <w:right w:val="none" w:sz="0" w:space="0" w:color="auto"/>
      </w:divBdr>
    </w:div>
    <w:div w:id="1444882741">
      <w:bodyDiv w:val="1"/>
      <w:marLeft w:val="0"/>
      <w:marRight w:val="0"/>
      <w:marTop w:val="0"/>
      <w:marBottom w:val="0"/>
      <w:divBdr>
        <w:top w:val="none" w:sz="0" w:space="0" w:color="auto"/>
        <w:left w:val="none" w:sz="0" w:space="0" w:color="auto"/>
        <w:bottom w:val="none" w:sz="0" w:space="0" w:color="auto"/>
        <w:right w:val="none" w:sz="0" w:space="0" w:color="auto"/>
      </w:divBdr>
    </w:div>
    <w:div w:id="1445268238">
      <w:bodyDiv w:val="1"/>
      <w:marLeft w:val="0"/>
      <w:marRight w:val="0"/>
      <w:marTop w:val="0"/>
      <w:marBottom w:val="0"/>
      <w:divBdr>
        <w:top w:val="none" w:sz="0" w:space="0" w:color="auto"/>
        <w:left w:val="none" w:sz="0" w:space="0" w:color="auto"/>
        <w:bottom w:val="none" w:sz="0" w:space="0" w:color="auto"/>
        <w:right w:val="none" w:sz="0" w:space="0" w:color="auto"/>
      </w:divBdr>
    </w:div>
    <w:div w:id="1446925496">
      <w:bodyDiv w:val="1"/>
      <w:marLeft w:val="0"/>
      <w:marRight w:val="0"/>
      <w:marTop w:val="0"/>
      <w:marBottom w:val="0"/>
      <w:divBdr>
        <w:top w:val="none" w:sz="0" w:space="0" w:color="auto"/>
        <w:left w:val="none" w:sz="0" w:space="0" w:color="auto"/>
        <w:bottom w:val="none" w:sz="0" w:space="0" w:color="auto"/>
        <w:right w:val="none" w:sz="0" w:space="0" w:color="auto"/>
      </w:divBdr>
    </w:div>
    <w:div w:id="1447038172">
      <w:bodyDiv w:val="1"/>
      <w:marLeft w:val="0"/>
      <w:marRight w:val="0"/>
      <w:marTop w:val="0"/>
      <w:marBottom w:val="0"/>
      <w:divBdr>
        <w:top w:val="none" w:sz="0" w:space="0" w:color="auto"/>
        <w:left w:val="none" w:sz="0" w:space="0" w:color="auto"/>
        <w:bottom w:val="none" w:sz="0" w:space="0" w:color="auto"/>
        <w:right w:val="none" w:sz="0" w:space="0" w:color="auto"/>
      </w:divBdr>
    </w:div>
    <w:div w:id="1447119901">
      <w:bodyDiv w:val="1"/>
      <w:marLeft w:val="0"/>
      <w:marRight w:val="0"/>
      <w:marTop w:val="0"/>
      <w:marBottom w:val="0"/>
      <w:divBdr>
        <w:top w:val="none" w:sz="0" w:space="0" w:color="auto"/>
        <w:left w:val="none" w:sz="0" w:space="0" w:color="auto"/>
        <w:bottom w:val="none" w:sz="0" w:space="0" w:color="auto"/>
        <w:right w:val="none" w:sz="0" w:space="0" w:color="auto"/>
      </w:divBdr>
    </w:div>
    <w:div w:id="1447651059">
      <w:bodyDiv w:val="1"/>
      <w:marLeft w:val="0"/>
      <w:marRight w:val="0"/>
      <w:marTop w:val="0"/>
      <w:marBottom w:val="0"/>
      <w:divBdr>
        <w:top w:val="none" w:sz="0" w:space="0" w:color="auto"/>
        <w:left w:val="none" w:sz="0" w:space="0" w:color="auto"/>
        <w:bottom w:val="none" w:sz="0" w:space="0" w:color="auto"/>
        <w:right w:val="none" w:sz="0" w:space="0" w:color="auto"/>
      </w:divBdr>
    </w:div>
    <w:div w:id="1448355793">
      <w:bodyDiv w:val="1"/>
      <w:marLeft w:val="0"/>
      <w:marRight w:val="0"/>
      <w:marTop w:val="0"/>
      <w:marBottom w:val="0"/>
      <w:divBdr>
        <w:top w:val="none" w:sz="0" w:space="0" w:color="auto"/>
        <w:left w:val="none" w:sz="0" w:space="0" w:color="auto"/>
        <w:bottom w:val="none" w:sz="0" w:space="0" w:color="auto"/>
        <w:right w:val="none" w:sz="0" w:space="0" w:color="auto"/>
      </w:divBdr>
    </w:div>
    <w:div w:id="1449397109">
      <w:bodyDiv w:val="1"/>
      <w:marLeft w:val="0"/>
      <w:marRight w:val="0"/>
      <w:marTop w:val="0"/>
      <w:marBottom w:val="0"/>
      <w:divBdr>
        <w:top w:val="none" w:sz="0" w:space="0" w:color="auto"/>
        <w:left w:val="none" w:sz="0" w:space="0" w:color="auto"/>
        <w:bottom w:val="none" w:sz="0" w:space="0" w:color="auto"/>
        <w:right w:val="none" w:sz="0" w:space="0" w:color="auto"/>
      </w:divBdr>
    </w:div>
    <w:div w:id="1450079782">
      <w:bodyDiv w:val="1"/>
      <w:marLeft w:val="0"/>
      <w:marRight w:val="0"/>
      <w:marTop w:val="0"/>
      <w:marBottom w:val="0"/>
      <w:divBdr>
        <w:top w:val="none" w:sz="0" w:space="0" w:color="auto"/>
        <w:left w:val="none" w:sz="0" w:space="0" w:color="auto"/>
        <w:bottom w:val="none" w:sz="0" w:space="0" w:color="auto"/>
        <w:right w:val="none" w:sz="0" w:space="0" w:color="auto"/>
      </w:divBdr>
    </w:div>
    <w:div w:id="1451320327">
      <w:bodyDiv w:val="1"/>
      <w:marLeft w:val="0"/>
      <w:marRight w:val="0"/>
      <w:marTop w:val="0"/>
      <w:marBottom w:val="0"/>
      <w:divBdr>
        <w:top w:val="none" w:sz="0" w:space="0" w:color="auto"/>
        <w:left w:val="none" w:sz="0" w:space="0" w:color="auto"/>
        <w:bottom w:val="none" w:sz="0" w:space="0" w:color="auto"/>
        <w:right w:val="none" w:sz="0" w:space="0" w:color="auto"/>
      </w:divBdr>
    </w:div>
    <w:div w:id="1451775779">
      <w:bodyDiv w:val="1"/>
      <w:marLeft w:val="0"/>
      <w:marRight w:val="0"/>
      <w:marTop w:val="0"/>
      <w:marBottom w:val="0"/>
      <w:divBdr>
        <w:top w:val="none" w:sz="0" w:space="0" w:color="auto"/>
        <w:left w:val="none" w:sz="0" w:space="0" w:color="auto"/>
        <w:bottom w:val="none" w:sz="0" w:space="0" w:color="auto"/>
        <w:right w:val="none" w:sz="0" w:space="0" w:color="auto"/>
      </w:divBdr>
    </w:div>
    <w:div w:id="1452244141">
      <w:bodyDiv w:val="1"/>
      <w:marLeft w:val="0"/>
      <w:marRight w:val="0"/>
      <w:marTop w:val="0"/>
      <w:marBottom w:val="0"/>
      <w:divBdr>
        <w:top w:val="none" w:sz="0" w:space="0" w:color="auto"/>
        <w:left w:val="none" w:sz="0" w:space="0" w:color="auto"/>
        <w:bottom w:val="none" w:sz="0" w:space="0" w:color="auto"/>
        <w:right w:val="none" w:sz="0" w:space="0" w:color="auto"/>
      </w:divBdr>
    </w:div>
    <w:div w:id="1454061882">
      <w:bodyDiv w:val="1"/>
      <w:marLeft w:val="0"/>
      <w:marRight w:val="0"/>
      <w:marTop w:val="0"/>
      <w:marBottom w:val="0"/>
      <w:divBdr>
        <w:top w:val="none" w:sz="0" w:space="0" w:color="auto"/>
        <w:left w:val="none" w:sz="0" w:space="0" w:color="auto"/>
        <w:bottom w:val="none" w:sz="0" w:space="0" w:color="auto"/>
        <w:right w:val="none" w:sz="0" w:space="0" w:color="auto"/>
      </w:divBdr>
    </w:div>
    <w:div w:id="1454709393">
      <w:bodyDiv w:val="1"/>
      <w:marLeft w:val="0"/>
      <w:marRight w:val="0"/>
      <w:marTop w:val="0"/>
      <w:marBottom w:val="0"/>
      <w:divBdr>
        <w:top w:val="none" w:sz="0" w:space="0" w:color="auto"/>
        <w:left w:val="none" w:sz="0" w:space="0" w:color="auto"/>
        <w:bottom w:val="none" w:sz="0" w:space="0" w:color="auto"/>
        <w:right w:val="none" w:sz="0" w:space="0" w:color="auto"/>
      </w:divBdr>
    </w:div>
    <w:div w:id="1454981012">
      <w:bodyDiv w:val="1"/>
      <w:marLeft w:val="0"/>
      <w:marRight w:val="0"/>
      <w:marTop w:val="0"/>
      <w:marBottom w:val="0"/>
      <w:divBdr>
        <w:top w:val="none" w:sz="0" w:space="0" w:color="auto"/>
        <w:left w:val="none" w:sz="0" w:space="0" w:color="auto"/>
        <w:bottom w:val="none" w:sz="0" w:space="0" w:color="auto"/>
        <w:right w:val="none" w:sz="0" w:space="0" w:color="auto"/>
      </w:divBdr>
    </w:div>
    <w:div w:id="1455638662">
      <w:bodyDiv w:val="1"/>
      <w:marLeft w:val="0"/>
      <w:marRight w:val="0"/>
      <w:marTop w:val="0"/>
      <w:marBottom w:val="0"/>
      <w:divBdr>
        <w:top w:val="none" w:sz="0" w:space="0" w:color="auto"/>
        <w:left w:val="none" w:sz="0" w:space="0" w:color="auto"/>
        <w:bottom w:val="none" w:sz="0" w:space="0" w:color="auto"/>
        <w:right w:val="none" w:sz="0" w:space="0" w:color="auto"/>
      </w:divBdr>
    </w:div>
    <w:div w:id="1455951230">
      <w:bodyDiv w:val="1"/>
      <w:marLeft w:val="0"/>
      <w:marRight w:val="0"/>
      <w:marTop w:val="0"/>
      <w:marBottom w:val="0"/>
      <w:divBdr>
        <w:top w:val="none" w:sz="0" w:space="0" w:color="auto"/>
        <w:left w:val="none" w:sz="0" w:space="0" w:color="auto"/>
        <w:bottom w:val="none" w:sz="0" w:space="0" w:color="auto"/>
        <w:right w:val="none" w:sz="0" w:space="0" w:color="auto"/>
      </w:divBdr>
    </w:div>
    <w:div w:id="1456562834">
      <w:bodyDiv w:val="1"/>
      <w:marLeft w:val="0"/>
      <w:marRight w:val="0"/>
      <w:marTop w:val="0"/>
      <w:marBottom w:val="0"/>
      <w:divBdr>
        <w:top w:val="none" w:sz="0" w:space="0" w:color="auto"/>
        <w:left w:val="none" w:sz="0" w:space="0" w:color="auto"/>
        <w:bottom w:val="none" w:sz="0" w:space="0" w:color="auto"/>
        <w:right w:val="none" w:sz="0" w:space="0" w:color="auto"/>
      </w:divBdr>
    </w:div>
    <w:div w:id="1456634214">
      <w:bodyDiv w:val="1"/>
      <w:marLeft w:val="0"/>
      <w:marRight w:val="0"/>
      <w:marTop w:val="0"/>
      <w:marBottom w:val="0"/>
      <w:divBdr>
        <w:top w:val="none" w:sz="0" w:space="0" w:color="auto"/>
        <w:left w:val="none" w:sz="0" w:space="0" w:color="auto"/>
        <w:bottom w:val="none" w:sz="0" w:space="0" w:color="auto"/>
        <w:right w:val="none" w:sz="0" w:space="0" w:color="auto"/>
      </w:divBdr>
    </w:div>
    <w:div w:id="1457219303">
      <w:bodyDiv w:val="1"/>
      <w:marLeft w:val="0"/>
      <w:marRight w:val="0"/>
      <w:marTop w:val="0"/>
      <w:marBottom w:val="0"/>
      <w:divBdr>
        <w:top w:val="none" w:sz="0" w:space="0" w:color="auto"/>
        <w:left w:val="none" w:sz="0" w:space="0" w:color="auto"/>
        <w:bottom w:val="none" w:sz="0" w:space="0" w:color="auto"/>
        <w:right w:val="none" w:sz="0" w:space="0" w:color="auto"/>
      </w:divBdr>
    </w:div>
    <w:div w:id="1457331286">
      <w:bodyDiv w:val="1"/>
      <w:marLeft w:val="0"/>
      <w:marRight w:val="0"/>
      <w:marTop w:val="0"/>
      <w:marBottom w:val="0"/>
      <w:divBdr>
        <w:top w:val="none" w:sz="0" w:space="0" w:color="auto"/>
        <w:left w:val="none" w:sz="0" w:space="0" w:color="auto"/>
        <w:bottom w:val="none" w:sz="0" w:space="0" w:color="auto"/>
        <w:right w:val="none" w:sz="0" w:space="0" w:color="auto"/>
      </w:divBdr>
    </w:div>
    <w:div w:id="1457522750">
      <w:bodyDiv w:val="1"/>
      <w:marLeft w:val="0"/>
      <w:marRight w:val="0"/>
      <w:marTop w:val="0"/>
      <w:marBottom w:val="0"/>
      <w:divBdr>
        <w:top w:val="none" w:sz="0" w:space="0" w:color="auto"/>
        <w:left w:val="none" w:sz="0" w:space="0" w:color="auto"/>
        <w:bottom w:val="none" w:sz="0" w:space="0" w:color="auto"/>
        <w:right w:val="none" w:sz="0" w:space="0" w:color="auto"/>
      </w:divBdr>
    </w:div>
    <w:div w:id="1458907811">
      <w:bodyDiv w:val="1"/>
      <w:marLeft w:val="0"/>
      <w:marRight w:val="0"/>
      <w:marTop w:val="0"/>
      <w:marBottom w:val="0"/>
      <w:divBdr>
        <w:top w:val="none" w:sz="0" w:space="0" w:color="auto"/>
        <w:left w:val="none" w:sz="0" w:space="0" w:color="auto"/>
        <w:bottom w:val="none" w:sz="0" w:space="0" w:color="auto"/>
        <w:right w:val="none" w:sz="0" w:space="0" w:color="auto"/>
      </w:divBdr>
    </w:div>
    <w:div w:id="1458910272">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4731261">
      <w:bodyDiv w:val="1"/>
      <w:marLeft w:val="0"/>
      <w:marRight w:val="0"/>
      <w:marTop w:val="0"/>
      <w:marBottom w:val="0"/>
      <w:divBdr>
        <w:top w:val="none" w:sz="0" w:space="0" w:color="auto"/>
        <w:left w:val="none" w:sz="0" w:space="0" w:color="auto"/>
        <w:bottom w:val="none" w:sz="0" w:space="0" w:color="auto"/>
        <w:right w:val="none" w:sz="0" w:space="0" w:color="auto"/>
      </w:divBdr>
    </w:div>
    <w:div w:id="1465536415">
      <w:bodyDiv w:val="1"/>
      <w:marLeft w:val="0"/>
      <w:marRight w:val="0"/>
      <w:marTop w:val="0"/>
      <w:marBottom w:val="0"/>
      <w:divBdr>
        <w:top w:val="none" w:sz="0" w:space="0" w:color="auto"/>
        <w:left w:val="none" w:sz="0" w:space="0" w:color="auto"/>
        <w:bottom w:val="none" w:sz="0" w:space="0" w:color="auto"/>
        <w:right w:val="none" w:sz="0" w:space="0" w:color="auto"/>
      </w:divBdr>
    </w:div>
    <w:div w:id="1466434146">
      <w:bodyDiv w:val="1"/>
      <w:marLeft w:val="0"/>
      <w:marRight w:val="0"/>
      <w:marTop w:val="0"/>
      <w:marBottom w:val="0"/>
      <w:divBdr>
        <w:top w:val="none" w:sz="0" w:space="0" w:color="auto"/>
        <w:left w:val="none" w:sz="0" w:space="0" w:color="auto"/>
        <w:bottom w:val="none" w:sz="0" w:space="0" w:color="auto"/>
        <w:right w:val="none" w:sz="0" w:space="0" w:color="auto"/>
      </w:divBdr>
    </w:div>
    <w:div w:id="1467118689">
      <w:bodyDiv w:val="1"/>
      <w:marLeft w:val="0"/>
      <w:marRight w:val="0"/>
      <w:marTop w:val="0"/>
      <w:marBottom w:val="0"/>
      <w:divBdr>
        <w:top w:val="none" w:sz="0" w:space="0" w:color="auto"/>
        <w:left w:val="none" w:sz="0" w:space="0" w:color="auto"/>
        <w:bottom w:val="none" w:sz="0" w:space="0" w:color="auto"/>
        <w:right w:val="none" w:sz="0" w:space="0" w:color="auto"/>
      </w:divBdr>
    </w:div>
    <w:div w:id="1467434285">
      <w:bodyDiv w:val="1"/>
      <w:marLeft w:val="0"/>
      <w:marRight w:val="0"/>
      <w:marTop w:val="0"/>
      <w:marBottom w:val="0"/>
      <w:divBdr>
        <w:top w:val="none" w:sz="0" w:space="0" w:color="auto"/>
        <w:left w:val="none" w:sz="0" w:space="0" w:color="auto"/>
        <w:bottom w:val="none" w:sz="0" w:space="0" w:color="auto"/>
        <w:right w:val="none" w:sz="0" w:space="0" w:color="auto"/>
      </w:divBdr>
    </w:div>
    <w:div w:id="1467815492">
      <w:bodyDiv w:val="1"/>
      <w:marLeft w:val="0"/>
      <w:marRight w:val="0"/>
      <w:marTop w:val="0"/>
      <w:marBottom w:val="0"/>
      <w:divBdr>
        <w:top w:val="none" w:sz="0" w:space="0" w:color="auto"/>
        <w:left w:val="none" w:sz="0" w:space="0" w:color="auto"/>
        <w:bottom w:val="none" w:sz="0" w:space="0" w:color="auto"/>
        <w:right w:val="none" w:sz="0" w:space="0" w:color="auto"/>
      </w:divBdr>
    </w:div>
    <w:div w:id="1468814405">
      <w:bodyDiv w:val="1"/>
      <w:marLeft w:val="0"/>
      <w:marRight w:val="0"/>
      <w:marTop w:val="0"/>
      <w:marBottom w:val="0"/>
      <w:divBdr>
        <w:top w:val="none" w:sz="0" w:space="0" w:color="auto"/>
        <w:left w:val="none" w:sz="0" w:space="0" w:color="auto"/>
        <w:bottom w:val="none" w:sz="0" w:space="0" w:color="auto"/>
        <w:right w:val="none" w:sz="0" w:space="0" w:color="auto"/>
      </w:divBdr>
    </w:div>
    <w:div w:id="1469280007">
      <w:bodyDiv w:val="1"/>
      <w:marLeft w:val="0"/>
      <w:marRight w:val="0"/>
      <w:marTop w:val="0"/>
      <w:marBottom w:val="0"/>
      <w:divBdr>
        <w:top w:val="none" w:sz="0" w:space="0" w:color="auto"/>
        <w:left w:val="none" w:sz="0" w:space="0" w:color="auto"/>
        <w:bottom w:val="none" w:sz="0" w:space="0" w:color="auto"/>
        <w:right w:val="none" w:sz="0" w:space="0" w:color="auto"/>
      </w:divBdr>
    </w:div>
    <w:div w:id="1470972605">
      <w:bodyDiv w:val="1"/>
      <w:marLeft w:val="0"/>
      <w:marRight w:val="0"/>
      <w:marTop w:val="0"/>
      <w:marBottom w:val="0"/>
      <w:divBdr>
        <w:top w:val="none" w:sz="0" w:space="0" w:color="auto"/>
        <w:left w:val="none" w:sz="0" w:space="0" w:color="auto"/>
        <w:bottom w:val="none" w:sz="0" w:space="0" w:color="auto"/>
        <w:right w:val="none" w:sz="0" w:space="0" w:color="auto"/>
      </w:divBdr>
    </w:div>
    <w:div w:id="1471097490">
      <w:bodyDiv w:val="1"/>
      <w:marLeft w:val="0"/>
      <w:marRight w:val="0"/>
      <w:marTop w:val="0"/>
      <w:marBottom w:val="0"/>
      <w:divBdr>
        <w:top w:val="none" w:sz="0" w:space="0" w:color="auto"/>
        <w:left w:val="none" w:sz="0" w:space="0" w:color="auto"/>
        <w:bottom w:val="none" w:sz="0" w:space="0" w:color="auto"/>
        <w:right w:val="none" w:sz="0" w:space="0" w:color="auto"/>
      </w:divBdr>
    </w:div>
    <w:div w:id="1471437029">
      <w:bodyDiv w:val="1"/>
      <w:marLeft w:val="0"/>
      <w:marRight w:val="0"/>
      <w:marTop w:val="0"/>
      <w:marBottom w:val="0"/>
      <w:divBdr>
        <w:top w:val="none" w:sz="0" w:space="0" w:color="auto"/>
        <w:left w:val="none" w:sz="0" w:space="0" w:color="auto"/>
        <w:bottom w:val="none" w:sz="0" w:space="0" w:color="auto"/>
        <w:right w:val="none" w:sz="0" w:space="0" w:color="auto"/>
      </w:divBdr>
      <w:divsChild>
        <w:div w:id="961694317">
          <w:marLeft w:val="0"/>
          <w:marRight w:val="0"/>
          <w:marTop w:val="0"/>
          <w:marBottom w:val="0"/>
          <w:divBdr>
            <w:top w:val="none" w:sz="0" w:space="0" w:color="auto"/>
            <w:left w:val="none" w:sz="0" w:space="0" w:color="auto"/>
            <w:bottom w:val="none" w:sz="0" w:space="0" w:color="auto"/>
            <w:right w:val="none" w:sz="0" w:space="0" w:color="auto"/>
          </w:divBdr>
          <w:divsChild>
            <w:div w:id="571500382">
              <w:marLeft w:val="0"/>
              <w:marRight w:val="0"/>
              <w:marTop w:val="0"/>
              <w:marBottom w:val="0"/>
              <w:divBdr>
                <w:top w:val="none" w:sz="0" w:space="0" w:color="auto"/>
                <w:left w:val="none" w:sz="0" w:space="0" w:color="auto"/>
                <w:bottom w:val="none" w:sz="0" w:space="0" w:color="auto"/>
                <w:right w:val="none" w:sz="0" w:space="0" w:color="auto"/>
              </w:divBdr>
              <w:divsChild>
                <w:div w:id="17055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89494">
      <w:bodyDiv w:val="1"/>
      <w:marLeft w:val="0"/>
      <w:marRight w:val="0"/>
      <w:marTop w:val="0"/>
      <w:marBottom w:val="0"/>
      <w:divBdr>
        <w:top w:val="none" w:sz="0" w:space="0" w:color="auto"/>
        <w:left w:val="none" w:sz="0" w:space="0" w:color="auto"/>
        <w:bottom w:val="none" w:sz="0" w:space="0" w:color="auto"/>
        <w:right w:val="none" w:sz="0" w:space="0" w:color="auto"/>
      </w:divBdr>
    </w:div>
    <w:div w:id="1474248928">
      <w:bodyDiv w:val="1"/>
      <w:marLeft w:val="0"/>
      <w:marRight w:val="0"/>
      <w:marTop w:val="0"/>
      <w:marBottom w:val="0"/>
      <w:divBdr>
        <w:top w:val="none" w:sz="0" w:space="0" w:color="auto"/>
        <w:left w:val="none" w:sz="0" w:space="0" w:color="auto"/>
        <w:bottom w:val="none" w:sz="0" w:space="0" w:color="auto"/>
        <w:right w:val="none" w:sz="0" w:space="0" w:color="auto"/>
      </w:divBdr>
    </w:div>
    <w:div w:id="1474523166">
      <w:bodyDiv w:val="1"/>
      <w:marLeft w:val="0"/>
      <w:marRight w:val="0"/>
      <w:marTop w:val="0"/>
      <w:marBottom w:val="0"/>
      <w:divBdr>
        <w:top w:val="none" w:sz="0" w:space="0" w:color="auto"/>
        <w:left w:val="none" w:sz="0" w:space="0" w:color="auto"/>
        <w:bottom w:val="none" w:sz="0" w:space="0" w:color="auto"/>
        <w:right w:val="none" w:sz="0" w:space="0" w:color="auto"/>
      </w:divBdr>
    </w:div>
    <w:div w:id="1475413666">
      <w:bodyDiv w:val="1"/>
      <w:marLeft w:val="0"/>
      <w:marRight w:val="0"/>
      <w:marTop w:val="0"/>
      <w:marBottom w:val="0"/>
      <w:divBdr>
        <w:top w:val="none" w:sz="0" w:space="0" w:color="auto"/>
        <w:left w:val="none" w:sz="0" w:space="0" w:color="auto"/>
        <w:bottom w:val="none" w:sz="0" w:space="0" w:color="auto"/>
        <w:right w:val="none" w:sz="0" w:space="0" w:color="auto"/>
      </w:divBdr>
    </w:div>
    <w:div w:id="1475490043">
      <w:bodyDiv w:val="1"/>
      <w:marLeft w:val="0"/>
      <w:marRight w:val="0"/>
      <w:marTop w:val="0"/>
      <w:marBottom w:val="0"/>
      <w:divBdr>
        <w:top w:val="none" w:sz="0" w:space="0" w:color="auto"/>
        <w:left w:val="none" w:sz="0" w:space="0" w:color="auto"/>
        <w:bottom w:val="none" w:sz="0" w:space="0" w:color="auto"/>
        <w:right w:val="none" w:sz="0" w:space="0" w:color="auto"/>
      </w:divBdr>
    </w:div>
    <w:div w:id="1476338839">
      <w:bodyDiv w:val="1"/>
      <w:marLeft w:val="0"/>
      <w:marRight w:val="0"/>
      <w:marTop w:val="0"/>
      <w:marBottom w:val="0"/>
      <w:divBdr>
        <w:top w:val="none" w:sz="0" w:space="0" w:color="auto"/>
        <w:left w:val="none" w:sz="0" w:space="0" w:color="auto"/>
        <w:bottom w:val="none" w:sz="0" w:space="0" w:color="auto"/>
        <w:right w:val="none" w:sz="0" w:space="0" w:color="auto"/>
      </w:divBdr>
    </w:div>
    <w:div w:id="1476530869">
      <w:bodyDiv w:val="1"/>
      <w:marLeft w:val="0"/>
      <w:marRight w:val="0"/>
      <w:marTop w:val="0"/>
      <w:marBottom w:val="0"/>
      <w:divBdr>
        <w:top w:val="none" w:sz="0" w:space="0" w:color="auto"/>
        <w:left w:val="none" w:sz="0" w:space="0" w:color="auto"/>
        <w:bottom w:val="none" w:sz="0" w:space="0" w:color="auto"/>
        <w:right w:val="none" w:sz="0" w:space="0" w:color="auto"/>
      </w:divBdr>
    </w:div>
    <w:div w:id="1477066417">
      <w:bodyDiv w:val="1"/>
      <w:marLeft w:val="0"/>
      <w:marRight w:val="0"/>
      <w:marTop w:val="0"/>
      <w:marBottom w:val="0"/>
      <w:divBdr>
        <w:top w:val="none" w:sz="0" w:space="0" w:color="auto"/>
        <w:left w:val="none" w:sz="0" w:space="0" w:color="auto"/>
        <w:bottom w:val="none" w:sz="0" w:space="0" w:color="auto"/>
        <w:right w:val="none" w:sz="0" w:space="0" w:color="auto"/>
      </w:divBdr>
    </w:div>
    <w:div w:id="1477264894">
      <w:bodyDiv w:val="1"/>
      <w:marLeft w:val="0"/>
      <w:marRight w:val="0"/>
      <w:marTop w:val="0"/>
      <w:marBottom w:val="0"/>
      <w:divBdr>
        <w:top w:val="none" w:sz="0" w:space="0" w:color="auto"/>
        <w:left w:val="none" w:sz="0" w:space="0" w:color="auto"/>
        <w:bottom w:val="none" w:sz="0" w:space="0" w:color="auto"/>
        <w:right w:val="none" w:sz="0" w:space="0" w:color="auto"/>
      </w:divBdr>
    </w:div>
    <w:div w:id="1477335968">
      <w:bodyDiv w:val="1"/>
      <w:marLeft w:val="0"/>
      <w:marRight w:val="0"/>
      <w:marTop w:val="0"/>
      <w:marBottom w:val="0"/>
      <w:divBdr>
        <w:top w:val="none" w:sz="0" w:space="0" w:color="auto"/>
        <w:left w:val="none" w:sz="0" w:space="0" w:color="auto"/>
        <w:bottom w:val="none" w:sz="0" w:space="0" w:color="auto"/>
        <w:right w:val="none" w:sz="0" w:space="0" w:color="auto"/>
      </w:divBdr>
    </w:div>
    <w:div w:id="1479303795">
      <w:bodyDiv w:val="1"/>
      <w:marLeft w:val="0"/>
      <w:marRight w:val="0"/>
      <w:marTop w:val="0"/>
      <w:marBottom w:val="0"/>
      <w:divBdr>
        <w:top w:val="none" w:sz="0" w:space="0" w:color="auto"/>
        <w:left w:val="none" w:sz="0" w:space="0" w:color="auto"/>
        <w:bottom w:val="none" w:sz="0" w:space="0" w:color="auto"/>
        <w:right w:val="none" w:sz="0" w:space="0" w:color="auto"/>
      </w:divBdr>
    </w:div>
    <w:div w:id="1480345720">
      <w:bodyDiv w:val="1"/>
      <w:marLeft w:val="0"/>
      <w:marRight w:val="0"/>
      <w:marTop w:val="0"/>
      <w:marBottom w:val="0"/>
      <w:divBdr>
        <w:top w:val="none" w:sz="0" w:space="0" w:color="auto"/>
        <w:left w:val="none" w:sz="0" w:space="0" w:color="auto"/>
        <w:bottom w:val="none" w:sz="0" w:space="0" w:color="auto"/>
        <w:right w:val="none" w:sz="0" w:space="0" w:color="auto"/>
      </w:divBdr>
    </w:div>
    <w:div w:id="1480540559">
      <w:bodyDiv w:val="1"/>
      <w:marLeft w:val="0"/>
      <w:marRight w:val="0"/>
      <w:marTop w:val="0"/>
      <w:marBottom w:val="0"/>
      <w:divBdr>
        <w:top w:val="none" w:sz="0" w:space="0" w:color="auto"/>
        <w:left w:val="none" w:sz="0" w:space="0" w:color="auto"/>
        <w:bottom w:val="none" w:sz="0" w:space="0" w:color="auto"/>
        <w:right w:val="none" w:sz="0" w:space="0" w:color="auto"/>
      </w:divBdr>
    </w:div>
    <w:div w:id="1481193279">
      <w:bodyDiv w:val="1"/>
      <w:marLeft w:val="0"/>
      <w:marRight w:val="0"/>
      <w:marTop w:val="0"/>
      <w:marBottom w:val="0"/>
      <w:divBdr>
        <w:top w:val="none" w:sz="0" w:space="0" w:color="auto"/>
        <w:left w:val="none" w:sz="0" w:space="0" w:color="auto"/>
        <w:bottom w:val="none" w:sz="0" w:space="0" w:color="auto"/>
        <w:right w:val="none" w:sz="0" w:space="0" w:color="auto"/>
      </w:divBdr>
    </w:div>
    <w:div w:id="1481264477">
      <w:bodyDiv w:val="1"/>
      <w:marLeft w:val="0"/>
      <w:marRight w:val="0"/>
      <w:marTop w:val="0"/>
      <w:marBottom w:val="0"/>
      <w:divBdr>
        <w:top w:val="none" w:sz="0" w:space="0" w:color="auto"/>
        <w:left w:val="none" w:sz="0" w:space="0" w:color="auto"/>
        <w:bottom w:val="none" w:sz="0" w:space="0" w:color="auto"/>
        <w:right w:val="none" w:sz="0" w:space="0" w:color="auto"/>
      </w:divBdr>
    </w:div>
    <w:div w:id="1482162706">
      <w:bodyDiv w:val="1"/>
      <w:marLeft w:val="0"/>
      <w:marRight w:val="0"/>
      <w:marTop w:val="0"/>
      <w:marBottom w:val="0"/>
      <w:divBdr>
        <w:top w:val="none" w:sz="0" w:space="0" w:color="auto"/>
        <w:left w:val="none" w:sz="0" w:space="0" w:color="auto"/>
        <w:bottom w:val="none" w:sz="0" w:space="0" w:color="auto"/>
        <w:right w:val="none" w:sz="0" w:space="0" w:color="auto"/>
      </w:divBdr>
    </w:div>
    <w:div w:id="1482235288">
      <w:bodyDiv w:val="1"/>
      <w:marLeft w:val="0"/>
      <w:marRight w:val="0"/>
      <w:marTop w:val="0"/>
      <w:marBottom w:val="0"/>
      <w:divBdr>
        <w:top w:val="none" w:sz="0" w:space="0" w:color="auto"/>
        <w:left w:val="none" w:sz="0" w:space="0" w:color="auto"/>
        <w:bottom w:val="none" w:sz="0" w:space="0" w:color="auto"/>
        <w:right w:val="none" w:sz="0" w:space="0" w:color="auto"/>
      </w:divBdr>
    </w:div>
    <w:div w:id="1483352719">
      <w:bodyDiv w:val="1"/>
      <w:marLeft w:val="0"/>
      <w:marRight w:val="0"/>
      <w:marTop w:val="0"/>
      <w:marBottom w:val="0"/>
      <w:divBdr>
        <w:top w:val="none" w:sz="0" w:space="0" w:color="auto"/>
        <w:left w:val="none" w:sz="0" w:space="0" w:color="auto"/>
        <w:bottom w:val="none" w:sz="0" w:space="0" w:color="auto"/>
        <w:right w:val="none" w:sz="0" w:space="0" w:color="auto"/>
      </w:divBdr>
    </w:div>
    <w:div w:id="1483542846">
      <w:bodyDiv w:val="1"/>
      <w:marLeft w:val="0"/>
      <w:marRight w:val="0"/>
      <w:marTop w:val="0"/>
      <w:marBottom w:val="0"/>
      <w:divBdr>
        <w:top w:val="none" w:sz="0" w:space="0" w:color="auto"/>
        <w:left w:val="none" w:sz="0" w:space="0" w:color="auto"/>
        <w:bottom w:val="none" w:sz="0" w:space="0" w:color="auto"/>
        <w:right w:val="none" w:sz="0" w:space="0" w:color="auto"/>
      </w:divBdr>
    </w:div>
    <w:div w:id="1484080967">
      <w:bodyDiv w:val="1"/>
      <w:marLeft w:val="0"/>
      <w:marRight w:val="0"/>
      <w:marTop w:val="0"/>
      <w:marBottom w:val="0"/>
      <w:divBdr>
        <w:top w:val="none" w:sz="0" w:space="0" w:color="auto"/>
        <w:left w:val="none" w:sz="0" w:space="0" w:color="auto"/>
        <w:bottom w:val="none" w:sz="0" w:space="0" w:color="auto"/>
        <w:right w:val="none" w:sz="0" w:space="0" w:color="auto"/>
      </w:divBdr>
    </w:div>
    <w:div w:id="1485928208">
      <w:bodyDiv w:val="1"/>
      <w:marLeft w:val="0"/>
      <w:marRight w:val="0"/>
      <w:marTop w:val="0"/>
      <w:marBottom w:val="0"/>
      <w:divBdr>
        <w:top w:val="none" w:sz="0" w:space="0" w:color="auto"/>
        <w:left w:val="none" w:sz="0" w:space="0" w:color="auto"/>
        <w:bottom w:val="none" w:sz="0" w:space="0" w:color="auto"/>
        <w:right w:val="none" w:sz="0" w:space="0" w:color="auto"/>
      </w:divBdr>
    </w:div>
    <w:div w:id="1486386623">
      <w:bodyDiv w:val="1"/>
      <w:marLeft w:val="0"/>
      <w:marRight w:val="0"/>
      <w:marTop w:val="0"/>
      <w:marBottom w:val="0"/>
      <w:divBdr>
        <w:top w:val="none" w:sz="0" w:space="0" w:color="auto"/>
        <w:left w:val="none" w:sz="0" w:space="0" w:color="auto"/>
        <w:bottom w:val="none" w:sz="0" w:space="0" w:color="auto"/>
        <w:right w:val="none" w:sz="0" w:space="0" w:color="auto"/>
      </w:divBdr>
    </w:div>
    <w:div w:id="1486584691">
      <w:bodyDiv w:val="1"/>
      <w:marLeft w:val="0"/>
      <w:marRight w:val="0"/>
      <w:marTop w:val="0"/>
      <w:marBottom w:val="0"/>
      <w:divBdr>
        <w:top w:val="none" w:sz="0" w:space="0" w:color="auto"/>
        <w:left w:val="none" w:sz="0" w:space="0" w:color="auto"/>
        <w:bottom w:val="none" w:sz="0" w:space="0" w:color="auto"/>
        <w:right w:val="none" w:sz="0" w:space="0" w:color="auto"/>
      </w:divBdr>
    </w:div>
    <w:div w:id="1486699447">
      <w:bodyDiv w:val="1"/>
      <w:marLeft w:val="0"/>
      <w:marRight w:val="0"/>
      <w:marTop w:val="0"/>
      <w:marBottom w:val="0"/>
      <w:divBdr>
        <w:top w:val="none" w:sz="0" w:space="0" w:color="auto"/>
        <w:left w:val="none" w:sz="0" w:space="0" w:color="auto"/>
        <w:bottom w:val="none" w:sz="0" w:space="0" w:color="auto"/>
        <w:right w:val="none" w:sz="0" w:space="0" w:color="auto"/>
      </w:divBdr>
    </w:div>
    <w:div w:id="1487698412">
      <w:bodyDiv w:val="1"/>
      <w:marLeft w:val="0"/>
      <w:marRight w:val="0"/>
      <w:marTop w:val="0"/>
      <w:marBottom w:val="0"/>
      <w:divBdr>
        <w:top w:val="none" w:sz="0" w:space="0" w:color="auto"/>
        <w:left w:val="none" w:sz="0" w:space="0" w:color="auto"/>
        <w:bottom w:val="none" w:sz="0" w:space="0" w:color="auto"/>
        <w:right w:val="none" w:sz="0" w:space="0" w:color="auto"/>
      </w:divBdr>
    </w:div>
    <w:div w:id="1487819276">
      <w:bodyDiv w:val="1"/>
      <w:marLeft w:val="0"/>
      <w:marRight w:val="0"/>
      <w:marTop w:val="0"/>
      <w:marBottom w:val="0"/>
      <w:divBdr>
        <w:top w:val="none" w:sz="0" w:space="0" w:color="auto"/>
        <w:left w:val="none" w:sz="0" w:space="0" w:color="auto"/>
        <w:bottom w:val="none" w:sz="0" w:space="0" w:color="auto"/>
        <w:right w:val="none" w:sz="0" w:space="0" w:color="auto"/>
      </w:divBdr>
    </w:div>
    <w:div w:id="1488740646">
      <w:bodyDiv w:val="1"/>
      <w:marLeft w:val="0"/>
      <w:marRight w:val="0"/>
      <w:marTop w:val="0"/>
      <w:marBottom w:val="0"/>
      <w:divBdr>
        <w:top w:val="none" w:sz="0" w:space="0" w:color="auto"/>
        <w:left w:val="none" w:sz="0" w:space="0" w:color="auto"/>
        <w:bottom w:val="none" w:sz="0" w:space="0" w:color="auto"/>
        <w:right w:val="none" w:sz="0" w:space="0" w:color="auto"/>
      </w:divBdr>
    </w:div>
    <w:div w:id="1488857970">
      <w:bodyDiv w:val="1"/>
      <w:marLeft w:val="0"/>
      <w:marRight w:val="0"/>
      <w:marTop w:val="0"/>
      <w:marBottom w:val="0"/>
      <w:divBdr>
        <w:top w:val="none" w:sz="0" w:space="0" w:color="auto"/>
        <w:left w:val="none" w:sz="0" w:space="0" w:color="auto"/>
        <w:bottom w:val="none" w:sz="0" w:space="0" w:color="auto"/>
        <w:right w:val="none" w:sz="0" w:space="0" w:color="auto"/>
      </w:divBdr>
    </w:div>
    <w:div w:id="1488860292">
      <w:bodyDiv w:val="1"/>
      <w:marLeft w:val="0"/>
      <w:marRight w:val="0"/>
      <w:marTop w:val="0"/>
      <w:marBottom w:val="0"/>
      <w:divBdr>
        <w:top w:val="none" w:sz="0" w:space="0" w:color="auto"/>
        <w:left w:val="none" w:sz="0" w:space="0" w:color="auto"/>
        <w:bottom w:val="none" w:sz="0" w:space="0" w:color="auto"/>
        <w:right w:val="none" w:sz="0" w:space="0" w:color="auto"/>
      </w:divBdr>
    </w:div>
    <w:div w:id="1488861835">
      <w:bodyDiv w:val="1"/>
      <w:marLeft w:val="0"/>
      <w:marRight w:val="0"/>
      <w:marTop w:val="0"/>
      <w:marBottom w:val="0"/>
      <w:divBdr>
        <w:top w:val="none" w:sz="0" w:space="0" w:color="auto"/>
        <w:left w:val="none" w:sz="0" w:space="0" w:color="auto"/>
        <w:bottom w:val="none" w:sz="0" w:space="0" w:color="auto"/>
        <w:right w:val="none" w:sz="0" w:space="0" w:color="auto"/>
      </w:divBdr>
    </w:div>
    <w:div w:id="1489056693">
      <w:bodyDiv w:val="1"/>
      <w:marLeft w:val="0"/>
      <w:marRight w:val="0"/>
      <w:marTop w:val="0"/>
      <w:marBottom w:val="0"/>
      <w:divBdr>
        <w:top w:val="none" w:sz="0" w:space="0" w:color="auto"/>
        <w:left w:val="none" w:sz="0" w:space="0" w:color="auto"/>
        <w:bottom w:val="none" w:sz="0" w:space="0" w:color="auto"/>
        <w:right w:val="none" w:sz="0" w:space="0" w:color="auto"/>
      </w:divBdr>
    </w:div>
    <w:div w:id="1489133498">
      <w:bodyDiv w:val="1"/>
      <w:marLeft w:val="0"/>
      <w:marRight w:val="0"/>
      <w:marTop w:val="0"/>
      <w:marBottom w:val="0"/>
      <w:divBdr>
        <w:top w:val="none" w:sz="0" w:space="0" w:color="auto"/>
        <w:left w:val="none" w:sz="0" w:space="0" w:color="auto"/>
        <w:bottom w:val="none" w:sz="0" w:space="0" w:color="auto"/>
        <w:right w:val="none" w:sz="0" w:space="0" w:color="auto"/>
      </w:divBdr>
    </w:div>
    <w:div w:id="1489402737">
      <w:bodyDiv w:val="1"/>
      <w:marLeft w:val="0"/>
      <w:marRight w:val="0"/>
      <w:marTop w:val="0"/>
      <w:marBottom w:val="0"/>
      <w:divBdr>
        <w:top w:val="none" w:sz="0" w:space="0" w:color="auto"/>
        <w:left w:val="none" w:sz="0" w:space="0" w:color="auto"/>
        <w:bottom w:val="none" w:sz="0" w:space="0" w:color="auto"/>
        <w:right w:val="none" w:sz="0" w:space="0" w:color="auto"/>
      </w:divBdr>
    </w:div>
    <w:div w:id="1489595452">
      <w:bodyDiv w:val="1"/>
      <w:marLeft w:val="0"/>
      <w:marRight w:val="0"/>
      <w:marTop w:val="0"/>
      <w:marBottom w:val="0"/>
      <w:divBdr>
        <w:top w:val="none" w:sz="0" w:space="0" w:color="auto"/>
        <w:left w:val="none" w:sz="0" w:space="0" w:color="auto"/>
        <w:bottom w:val="none" w:sz="0" w:space="0" w:color="auto"/>
        <w:right w:val="none" w:sz="0" w:space="0" w:color="auto"/>
      </w:divBdr>
    </w:div>
    <w:div w:id="1489665386">
      <w:bodyDiv w:val="1"/>
      <w:marLeft w:val="0"/>
      <w:marRight w:val="0"/>
      <w:marTop w:val="0"/>
      <w:marBottom w:val="0"/>
      <w:divBdr>
        <w:top w:val="none" w:sz="0" w:space="0" w:color="auto"/>
        <w:left w:val="none" w:sz="0" w:space="0" w:color="auto"/>
        <w:bottom w:val="none" w:sz="0" w:space="0" w:color="auto"/>
        <w:right w:val="none" w:sz="0" w:space="0" w:color="auto"/>
      </w:divBdr>
    </w:div>
    <w:div w:id="1489710895">
      <w:bodyDiv w:val="1"/>
      <w:marLeft w:val="0"/>
      <w:marRight w:val="0"/>
      <w:marTop w:val="0"/>
      <w:marBottom w:val="0"/>
      <w:divBdr>
        <w:top w:val="none" w:sz="0" w:space="0" w:color="auto"/>
        <w:left w:val="none" w:sz="0" w:space="0" w:color="auto"/>
        <w:bottom w:val="none" w:sz="0" w:space="0" w:color="auto"/>
        <w:right w:val="none" w:sz="0" w:space="0" w:color="auto"/>
      </w:divBdr>
    </w:div>
    <w:div w:id="1490555415">
      <w:bodyDiv w:val="1"/>
      <w:marLeft w:val="0"/>
      <w:marRight w:val="0"/>
      <w:marTop w:val="0"/>
      <w:marBottom w:val="0"/>
      <w:divBdr>
        <w:top w:val="none" w:sz="0" w:space="0" w:color="auto"/>
        <w:left w:val="none" w:sz="0" w:space="0" w:color="auto"/>
        <w:bottom w:val="none" w:sz="0" w:space="0" w:color="auto"/>
        <w:right w:val="none" w:sz="0" w:space="0" w:color="auto"/>
      </w:divBdr>
    </w:div>
    <w:div w:id="1492405500">
      <w:bodyDiv w:val="1"/>
      <w:marLeft w:val="0"/>
      <w:marRight w:val="0"/>
      <w:marTop w:val="0"/>
      <w:marBottom w:val="0"/>
      <w:divBdr>
        <w:top w:val="none" w:sz="0" w:space="0" w:color="auto"/>
        <w:left w:val="none" w:sz="0" w:space="0" w:color="auto"/>
        <w:bottom w:val="none" w:sz="0" w:space="0" w:color="auto"/>
        <w:right w:val="none" w:sz="0" w:space="0" w:color="auto"/>
      </w:divBdr>
    </w:div>
    <w:div w:id="1492598206">
      <w:bodyDiv w:val="1"/>
      <w:marLeft w:val="0"/>
      <w:marRight w:val="0"/>
      <w:marTop w:val="0"/>
      <w:marBottom w:val="0"/>
      <w:divBdr>
        <w:top w:val="none" w:sz="0" w:space="0" w:color="auto"/>
        <w:left w:val="none" w:sz="0" w:space="0" w:color="auto"/>
        <w:bottom w:val="none" w:sz="0" w:space="0" w:color="auto"/>
        <w:right w:val="none" w:sz="0" w:space="0" w:color="auto"/>
      </w:divBdr>
    </w:div>
    <w:div w:id="1492670447">
      <w:bodyDiv w:val="1"/>
      <w:marLeft w:val="0"/>
      <w:marRight w:val="0"/>
      <w:marTop w:val="0"/>
      <w:marBottom w:val="0"/>
      <w:divBdr>
        <w:top w:val="none" w:sz="0" w:space="0" w:color="auto"/>
        <w:left w:val="none" w:sz="0" w:space="0" w:color="auto"/>
        <w:bottom w:val="none" w:sz="0" w:space="0" w:color="auto"/>
        <w:right w:val="none" w:sz="0" w:space="0" w:color="auto"/>
      </w:divBdr>
    </w:div>
    <w:div w:id="1493906935">
      <w:bodyDiv w:val="1"/>
      <w:marLeft w:val="0"/>
      <w:marRight w:val="0"/>
      <w:marTop w:val="0"/>
      <w:marBottom w:val="0"/>
      <w:divBdr>
        <w:top w:val="none" w:sz="0" w:space="0" w:color="auto"/>
        <w:left w:val="none" w:sz="0" w:space="0" w:color="auto"/>
        <w:bottom w:val="none" w:sz="0" w:space="0" w:color="auto"/>
        <w:right w:val="none" w:sz="0" w:space="0" w:color="auto"/>
      </w:divBdr>
    </w:div>
    <w:div w:id="1494175264">
      <w:bodyDiv w:val="1"/>
      <w:marLeft w:val="0"/>
      <w:marRight w:val="0"/>
      <w:marTop w:val="0"/>
      <w:marBottom w:val="0"/>
      <w:divBdr>
        <w:top w:val="none" w:sz="0" w:space="0" w:color="auto"/>
        <w:left w:val="none" w:sz="0" w:space="0" w:color="auto"/>
        <w:bottom w:val="none" w:sz="0" w:space="0" w:color="auto"/>
        <w:right w:val="none" w:sz="0" w:space="0" w:color="auto"/>
      </w:divBdr>
    </w:div>
    <w:div w:id="1494907807">
      <w:bodyDiv w:val="1"/>
      <w:marLeft w:val="0"/>
      <w:marRight w:val="0"/>
      <w:marTop w:val="0"/>
      <w:marBottom w:val="0"/>
      <w:divBdr>
        <w:top w:val="none" w:sz="0" w:space="0" w:color="auto"/>
        <w:left w:val="none" w:sz="0" w:space="0" w:color="auto"/>
        <w:bottom w:val="none" w:sz="0" w:space="0" w:color="auto"/>
        <w:right w:val="none" w:sz="0" w:space="0" w:color="auto"/>
      </w:divBdr>
    </w:div>
    <w:div w:id="1495219730">
      <w:bodyDiv w:val="1"/>
      <w:marLeft w:val="0"/>
      <w:marRight w:val="0"/>
      <w:marTop w:val="0"/>
      <w:marBottom w:val="0"/>
      <w:divBdr>
        <w:top w:val="none" w:sz="0" w:space="0" w:color="auto"/>
        <w:left w:val="none" w:sz="0" w:space="0" w:color="auto"/>
        <w:bottom w:val="none" w:sz="0" w:space="0" w:color="auto"/>
        <w:right w:val="none" w:sz="0" w:space="0" w:color="auto"/>
      </w:divBdr>
    </w:div>
    <w:div w:id="1495532075">
      <w:bodyDiv w:val="1"/>
      <w:marLeft w:val="0"/>
      <w:marRight w:val="0"/>
      <w:marTop w:val="0"/>
      <w:marBottom w:val="0"/>
      <w:divBdr>
        <w:top w:val="none" w:sz="0" w:space="0" w:color="auto"/>
        <w:left w:val="none" w:sz="0" w:space="0" w:color="auto"/>
        <w:bottom w:val="none" w:sz="0" w:space="0" w:color="auto"/>
        <w:right w:val="none" w:sz="0" w:space="0" w:color="auto"/>
      </w:divBdr>
    </w:div>
    <w:div w:id="1495798019">
      <w:bodyDiv w:val="1"/>
      <w:marLeft w:val="0"/>
      <w:marRight w:val="0"/>
      <w:marTop w:val="0"/>
      <w:marBottom w:val="0"/>
      <w:divBdr>
        <w:top w:val="none" w:sz="0" w:space="0" w:color="auto"/>
        <w:left w:val="none" w:sz="0" w:space="0" w:color="auto"/>
        <w:bottom w:val="none" w:sz="0" w:space="0" w:color="auto"/>
        <w:right w:val="none" w:sz="0" w:space="0" w:color="auto"/>
      </w:divBdr>
    </w:div>
    <w:div w:id="1497574479">
      <w:bodyDiv w:val="1"/>
      <w:marLeft w:val="0"/>
      <w:marRight w:val="0"/>
      <w:marTop w:val="0"/>
      <w:marBottom w:val="0"/>
      <w:divBdr>
        <w:top w:val="none" w:sz="0" w:space="0" w:color="auto"/>
        <w:left w:val="none" w:sz="0" w:space="0" w:color="auto"/>
        <w:bottom w:val="none" w:sz="0" w:space="0" w:color="auto"/>
        <w:right w:val="none" w:sz="0" w:space="0" w:color="auto"/>
      </w:divBdr>
    </w:div>
    <w:div w:id="1499350162">
      <w:bodyDiv w:val="1"/>
      <w:marLeft w:val="0"/>
      <w:marRight w:val="0"/>
      <w:marTop w:val="0"/>
      <w:marBottom w:val="0"/>
      <w:divBdr>
        <w:top w:val="none" w:sz="0" w:space="0" w:color="auto"/>
        <w:left w:val="none" w:sz="0" w:space="0" w:color="auto"/>
        <w:bottom w:val="none" w:sz="0" w:space="0" w:color="auto"/>
        <w:right w:val="none" w:sz="0" w:space="0" w:color="auto"/>
      </w:divBdr>
    </w:div>
    <w:div w:id="1499539173">
      <w:bodyDiv w:val="1"/>
      <w:marLeft w:val="0"/>
      <w:marRight w:val="0"/>
      <w:marTop w:val="0"/>
      <w:marBottom w:val="0"/>
      <w:divBdr>
        <w:top w:val="none" w:sz="0" w:space="0" w:color="auto"/>
        <w:left w:val="none" w:sz="0" w:space="0" w:color="auto"/>
        <w:bottom w:val="none" w:sz="0" w:space="0" w:color="auto"/>
        <w:right w:val="none" w:sz="0" w:space="0" w:color="auto"/>
      </w:divBdr>
      <w:divsChild>
        <w:div w:id="1858735457">
          <w:marLeft w:val="0"/>
          <w:marRight w:val="0"/>
          <w:marTop w:val="0"/>
          <w:marBottom w:val="0"/>
          <w:divBdr>
            <w:top w:val="none" w:sz="0" w:space="0" w:color="auto"/>
            <w:left w:val="none" w:sz="0" w:space="0" w:color="auto"/>
            <w:bottom w:val="none" w:sz="0" w:space="0" w:color="auto"/>
            <w:right w:val="none" w:sz="0" w:space="0" w:color="auto"/>
          </w:divBdr>
          <w:divsChild>
            <w:div w:id="1751853896">
              <w:marLeft w:val="0"/>
              <w:marRight w:val="0"/>
              <w:marTop w:val="0"/>
              <w:marBottom w:val="0"/>
              <w:divBdr>
                <w:top w:val="none" w:sz="0" w:space="0" w:color="auto"/>
                <w:left w:val="none" w:sz="0" w:space="0" w:color="auto"/>
                <w:bottom w:val="none" w:sz="0" w:space="0" w:color="auto"/>
                <w:right w:val="none" w:sz="0" w:space="0" w:color="auto"/>
              </w:divBdr>
              <w:divsChild>
                <w:div w:id="1107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732073">
      <w:bodyDiv w:val="1"/>
      <w:marLeft w:val="0"/>
      <w:marRight w:val="0"/>
      <w:marTop w:val="0"/>
      <w:marBottom w:val="0"/>
      <w:divBdr>
        <w:top w:val="none" w:sz="0" w:space="0" w:color="auto"/>
        <w:left w:val="none" w:sz="0" w:space="0" w:color="auto"/>
        <w:bottom w:val="none" w:sz="0" w:space="0" w:color="auto"/>
        <w:right w:val="none" w:sz="0" w:space="0" w:color="auto"/>
      </w:divBdr>
    </w:div>
    <w:div w:id="1499812077">
      <w:bodyDiv w:val="1"/>
      <w:marLeft w:val="0"/>
      <w:marRight w:val="0"/>
      <w:marTop w:val="0"/>
      <w:marBottom w:val="0"/>
      <w:divBdr>
        <w:top w:val="none" w:sz="0" w:space="0" w:color="auto"/>
        <w:left w:val="none" w:sz="0" w:space="0" w:color="auto"/>
        <w:bottom w:val="none" w:sz="0" w:space="0" w:color="auto"/>
        <w:right w:val="none" w:sz="0" w:space="0" w:color="auto"/>
      </w:divBdr>
    </w:div>
    <w:div w:id="1501190293">
      <w:bodyDiv w:val="1"/>
      <w:marLeft w:val="0"/>
      <w:marRight w:val="0"/>
      <w:marTop w:val="0"/>
      <w:marBottom w:val="0"/>
      <w:divBdr>
        <w:top w:val="none" w:sz="0" w:space="0" w:color="auto"/>
        <w:left w:val="none" w:sz="0" w:space="0" w:color="auto"/>
        <w:bottom w:val="none" w:sz="0" w:space="0" w:color="auto"/>
        <w:right w:val="none" w:sz="0" w:space="0" w:color="auto"/>
      </w:divBdr>
    </w:div>
    <w:div w:id="1501844646">
      <w:bodyDiv w:val="1"/>
      <w:marLeft w:val="0"/>
      <w:marRight w:val="0"/>
      <w:marTop w:val="0"/>
      <w:marBottom w:val="0"/>
      <w:divBdr>
        <w:top w:val="none" w:sz="0" w:space="0" w:color="auto"/>
        <w:left w:val="none" w:sz="0" w:space="0" w:color="auto"/>
        <w:bottom w:val="none" w:sz="0" w:space="0" w:color="auto"/>
        <w:right w:val="none" w:sz="0" w:space="0" w:color="auto"/>
      </w:divBdr>
    </w:div>
    <w:div w:id="1501890439">
      <w:bodyDiv w:val="1"/>
      <w:marLeft w:val="0"/>
      <w:marRight w:val="0"/>
      <w:marTop w:val="0"/>
      <w:marBottom w:val="0"/>
      <w:divBdr>
        <w:top w:val="none" w:sz="0" w:space="0" w:color="auto"/>
        <w:left w:val="none" w:sz="0" w:space="0" w:color="auto"/>
        <w:bottom w:val="none" w:sz="0" w:space="0" w:color="auto"/>
        <w:right w:val="none" w:sz="0" w:space="0" w:color="auto"/>
      </w:divBdr>
    </w:div>
    <w:div w:id="1501968357">
      <w:bodyDiv w:val="1"/>
      <w:marLeft w:val="0"/>
      <w:marRight w:val="0"/>
      <w:marTop w:val="0"/>
      <w:marBottom w:val="0"/>
      <w:divBdr>
        <w:top w:val="none" w:sz="0" w:space="0" w:color="auto"/>
        <w:left w:val="none" w:sz="0" w:space="0" w:color="auto"/>
        <w:bottom w:val="none" w:sz="0" w:space="0" w:color="auto"/>
        <w:right w:val="none" w:sz="0" w:space="0" w:color="auto"/>
      </w:divBdr>
    </w:div>
    <w:div w:id="1502230796">
      <w:bodyDiv w:val="1"/>
      <w:marLeft w:val="0"/>
      <w:marRight w:val="0"/>
      <w:marTop w:val="0"/>
      <w:marBottom w:val="0"/>
      <w:divBdr>
        <w:top w:val="none" w:sz="0" w:space="0" w:color="auto"/>
        <w:left w:val="none" w:sz="0" w:space="0" w:color="auto"/>
        <w:bottom w:val="none" w:sz="0" w:space="0" w:color="auto"/>
        <w:right w:val="none" w:sz="0" w:space="0" w:color="auto"/>
      </w:divBdr>
    </w:div>
    <w:div w:id="1502231074">
      <w:bodyDiv w:val="1"/>
      <w:marLeft w:val="0"/>
      <w:marRight w:val="0"/>
      <w:marTop w:val="0"/>
      <w:marBottom w:val="0"/>
      <w:divBdr>
        <w:top w:val="none" w:sz="0" w:space="0" w:color="auto"/>
        <w:left w:val="none" w:sz="0" w:space="0" w:color="auto"/>
        <w:bottom w:val="none" w:sz="0" w:space="0" w:color="auto"/>
        <w:right w:val="none" w:sz="0" w:space="0" w:color="auto"/>
      </w:divBdr>
    </w:div>
    <w:div w:id="1502813005">
      <w:bodyDiv w:val="1"/>
      <w:marLeft w:val="0"/>
      <w:marRight w:val="0"/>
      <w:marTop w:val="0"/>
      <w:marBottom w:val="0"/>
      <w:divBdr>
        <w:top w:val="none" w:sz="0" w:space="0" w:color="auto"/>
        <w:left w:val="none" w:sz="0" w:space="0" w:color="auto"/>
        <w:bottom w:val="none" w:sz="0" w:space="0" w:color="auto"/>
        <w:right w:val="none" w:sz="0" w:space="0" w:color="auto"/>
      </w:divBdr>
    </w:div>
    <w:div w:id="1503738326">
      <w:bodyDiv w:val="1"/>
      <w:marLeft w:val="0"/>
      <w:marRight w:val="0"/>
      <w:marTop w:val="0"/>
      <w:marBottom w:val="0"/>
      <w:divBdr>
        <w:top w:val="none" w:sz="0" w:space="0" w:color="auto"/>
        <w:left w:val="none" w:sz="0" w:space="0" w:color="auto"/>
        <w:bottom w:val="none" w:sz="0" w:space="0" w:color="auto"/>
        <w:right w:val="none" w:sz="0" w:space="0" w:color="auto"/>
      </w:divBdr>
    </w:div>
    <w:div w:id="1504585002">
      <w:bodyDiv w:val="1"/>
      <w:marLeft w:val="0"/>
      <w:marRight w:val="0"/>
      <w:marTop w:val="0"/>
      <w:marBottom w:val="0"/>
      <w:divBdr>
        <w:top w:val="none" w:sz="0" w:space="0" w:color="auto"/>
        <w:left w:val="none" w:sz="0" w:space="0" w:color="auto"/>
        <w:bottom w:val="none" w:sz="0" w:space="0" w:color="auto"/>
        <w:right w:val="none" w:sz="0" w:space="0" w:color="auto"/>
      </w:divBdr>
    </w:div>
    <w:div w:id="1505045586">
      <w:bodyDiv w:val="1"/>
      <w:marLeft w:val="0"/>
      <w:marRight w:val="0"/>
      <w:marTop w:val="0"/>
      <w:marBottom w:val="0"/>
      <w:divBdr>
        <w:top w:val="none" w:sz="0" w:space="0" w:color="auto"/>
        <w:left w:val="none" w:sz="0" w:space="0" w:color="auto"/>
        <w:bottom w:val="none" w:sz="0" w:space="0" w:color="auto"/>
        <w:right w:val="none" w:sz="0" w:space="0" w:color="auto"/>
      </w:divBdr>
    </w:div>
    <w:div w:id="1505515396">
      <w:bodyDiv w:val="1"/>
      <w:marLeft w:val="0"/>
      <w:marRight w:val="0"/>
      <w:marTop w:val="0"/>
      <w:marBottom w:val="0"/>
      <w:divBdr>
        <w:top w:val="none" w:sz="0" w:space="0" w:color="auto"/>
        <w:left w:val="none" w:sz="0" w:space="0" w:color="auto"/>
        <w:bottom w:val="none" w:sz="0" w:space="0" w:color="auto"/>
        <w:right w:val="none" w:sz="0" w:space="0" w:color="auto"/>
      </w:divBdr>
    </w:div>
    <w:div w:id="1506045148">
      <w:bodyDiv w:val="1"/>
      <w:marLeft w:val="0"/>
      <w:marRight w:val="0"/>
      <w:marTop w:val="0"/>
      <w:marBottom w:val="0"/>
      <w:divBdr>
        <w:top w:val="none" w:sz="0" w:space="0" w:color="auto"/>
        <w:left w:val="none" w:sz="0" w:space="0" w:color="auto"/>
        <w:bottom w:val="none" w:sz="0" w:space="0" w:color="auto"/>
        <w:right w:val="none" w:sz="0" w:space="0" w:color="auto"/>
      </w:divBdr>
    </w:div>
    <w:div w:id="1506047833">
      <w:bodyDiv w:val="1"/>
      <w:marLeft w:val="0"/>
      <w:marRight w:val="0"/>
      <w:marTop w:val="0"/>
      <w:marBottom w:val="0"/>
      <w:divBdr>
        <w:top w:val="none" w:sz="0" w:space="0" w:color="auto"/>
        <w:left w:val="none" w:sz="0" w:space="0" w:color="auto"/>
        <w:bottom w:val="none" w:sz="0" w:space="0" w:color="auto"/>
        <w:right w:val="none" w:sz="0" w:space="0" w:color="auto"/>
      </w:divBdr>
    </w:div>
    <w:div w:id="1506555022">
      <w:bodyDiv w:val="1"/>
      <w:marLeft w:val="0"/>
      <w:marRight w:val="0"/>
      <w:marTop w:val="0"/>
      <w:marBottom w:val="0"/>
      <w:divBdr>
        <w:top w:val="none" w:sz="0" w:space="0" w:color="auto"/>
        <w:left w:val="none" w:sz="0" w:space="0" w:color="auto"/>
        <w:bottom w:val="none" w:sz="0" w:space="0" w:color="auto"/>
        <w:right w:val="none" w:sz="0" w:space="0" w:color="auto"/>
      </w:divBdr>
    </w:div>
    <w:div w:id="1507162777">
      <w:bodyDiv w:val="1"/>
      <w:marLeft w:val="0"/>
      <w:marRight w:val="0"/>
      <w:marTop w:val="0"/>
      <w:marBottom w:val="0"/>
      <w:divBdr>
        <w:top w:val="none" w:sz="0" w:space="0" w:color="auto"/>
        <w:left w:val="none" w:sz="0" w:space="0" w:color="auto"/>
        <w:bottom w:val="none" w:sz="0" w:space="0" w:color="auto"/>
        <w:right w:val="none" w:sz="0" w:space="0" w:color="auto"/>
      </w:divBdr>
    </w:div>
    <w:div w:id="1508325343">
      <w:bodyDiv w:val="1"/>
      <w:marLeft w:val="0"/>
      <w:marRight w:val="0"/>
      <w:marTop w:val="0"/>
      <w:marBottom w:val="0"/>
      <w:divBdr>
        <w:top w:val="none" w:sz="0" w:space="0" w:color="auto"/>
        <w:left w:val="none" w:sz="0" w:space="0" w:color="auto"/>
        <w:bottom w:val="none" w:sz="0" w:space="0" w:color="auto"/>
        <w:right w:val="none" w:sz="0" w:space="0" w:color="auto"/>
      </w:divBdr>
    </w:div>
    <w:div w:id="1509245613">
      <w:bodyDiv w:val="1"/>
      <w:marLeft w:val="0"/>
      <w:marRight w:val="0"/>
      <w:marTop w:val="0"/>
      <w:marBottom w:val="0"/>
      <w:divBdr>
        <w:top w:val="none" w:sz="0" w:space="0" w:color="auto"/>
        <w:left w:val="none" w:sz="0" w:space="0" w:color="auto"/>
        <w:bottom w:val="none" w:sz="0" w:space="0" w:color="auto"/>
        <w:right w:val="none" w:sz="0" w:space="0" w:color="auto"/>
      </w:divBdr>
    </w:div>
    <w:div w:id="1509758039">
      <w:bodyDiv w:val="1"/>
      <w:marLeft w:val="0"/>
      <w:marRight w:val="0"/>
      <w:marTop w:val="0"/>
      <w:marBottom w:val="0"/>
      <w:divBdr>
        <w:top w:val="none" w:sz="0" w:space="0" w:color="auto"/>
        <w:left w:val="none" w:sz="0" w:space="0" w:color="auto"/>
        <w:bottom w:val="none" w:sz="0" w:space="0" w:color="auto"/>
        <w:right w:val="none" w:sz="0" w:space="0" w:color="auto"/>
      </w:divBdr>
    </w:div>
    <w:div w:id="1510681162">
      <w:bodyDiv w:val="1"/>
      <w:marLeft w:val="0"/>
      <w:marRight w:val="0"/>
      <w:marTop w:val="0"/>
      <w:marBottom w:val="0"/>
      <w:divBdr>
        <w:top w:val="none" w:sz="0" w:space="0" w:color="auto"/>
        <w:left w:val="none" w:sz="0" w:space="0" w:color="auto"/>
        <w:bottom w:val="none" w:sz="0" w:space="0" w:color="auto"/>
        <w:right w:val="none" w:sz="0" w:space="0" w:color="auto"/>
      </w:divBdr>
    </w:div>
    <w:div w:id="1511066951">
      <w:bodyDiv w:val="1"/>
      <w:marLeft w:val="0"/>
      <w:marRight w:val="0"/>
      <w:marTop w:val="0"/>
      <w:marBottom w:val="0"/>
      <w:divBdr>
        <w:top w:val="none" w:sz="0" w:space="0" w:color="auto"/>
        <w:left w:val="none" w:sz="0" w:space="0" w:color="auto"/>
        <w:bottom w:val="none" w:sz="0" w:space="0" w:color="auto"/>
        <w:right w:val="none" w:sz="0" w:space="0" w:color="auto"/>
      </w:divBdr>
    </w:div>
    <w:div w:id="1511137058">
      <w:bodyDiv w:val="1"/>
      <w:marLeft w:val="0"/>
      <w:marRight w:val="0"/>
      <w:marTop w:val="0"/>
      <w:marBottom w:val="0"/>
      <w:divBdr>
        <w:top w:val="none" w:sz="0" w:space="0" w:color="auto"/>
        <w:left w:val="none" w:sz="0" w:space="0" w:color="auto"/>
        <w:bottom w:val="none" w:sz="0" w:space="0" w:color="auto"/>
        <w:right w:val="none" w:sz="0" w:space="0" w:color="auto"/>
      </w:divBdr>
    </w:div>
    <w:div w:id="1512833240">
      <w:bodyDiv w:val="1"/>
      <w:marLeft w:val="0"/>
      <w:marRight w:val="0"/>
      <w:marTop w:val="0"/>
      <w:marBottom w:val="0"/>
      <w:divBdr>
        <w:top w:val="none" w:sz="0" w:space="0" w:color="auto"/>
        <w:left w:val="none" w:sz="0" w:space="0" w:color="auto"/>
        <w:bottom w:val="none" w:sz="0" w:space="0" w:color="auto"/>
        <w:right w:val="none" w:sz="0" w:space="0" w:color="auto"/>
      </w:divBdr>
    </w:div>
    <w:div w:id="1514487639">
      <w:bodyDiv w:val="1"/>
      <w:marLeft w:val="0"/>
      <w:marRight w:val="0"/>
      <w:marTop w:val="0"/>
      <w:marBottom w:val="0"/>
      <w:divBdr>
        <w:top w:val="none" w:sz="0" w:space="0" w:color="auto"/>
        <w:left w:val="none" w:sz="0" w:space="0" w:color="auto"/>
        <w:bottom w:val="none" w:sz="0" w:space="0" w:color="auto"/>
        <w:right w:val="none" w:sz="0" w:space="0" w:color="auto"/>
      </w:divBdr>
    </w:div>
    <w:div w:id="1514688266">
      <w:bodyDiv w:val="1"/>
      <w:marLeft w:val="0"/>
      <w:marRight w:val="0"/>
      <w:marTop w:val="0"/>
      <w:marBottom w:val="0"/>
      <w:divBdr>
        <w:top w:val="none" w:sz="0" w:space="0" w:color="auto"/>
        <w:left w:val="none" w:sz="0" w:space="0" w:color="auto"/>
        <w:bottom w:val="none" w:sz="0" w:space="0" w:color="auto"/>
        <w:right w:val="none" w:sz="0" w:space="0" w:color="auto"/>
      </w:divBdr>
    </w:div>
    <w:div w:id="1515531906">
      <w:bodyDiv w:val="1"/>
      <w:marLeft w:val="0"/>
      <w:marRight w:val="0"/>
      <w:marTop w:val="0"/>
      <w:marBottom w:val="0"/>
      <w:divBdr>
        <w:top w:val="none" w:sz="0" w:space="0" w:color="auto"/>
        <w:left w:val="none" w:sz="0" w:space="0" w:color="auto"/>
        <w:bottom w:val="none" w:sz="0" w:space="0" w:color="auto"/>
        <w:right w:val="none" w:sz="0" w:space="0" w:color="auto"/>
      </w:divBdr>
    </w:div>
    <w:div w:id="1516338693">
      <w:bodyDiv w:val="1"/>
      <w:marLeft w:val="0"/>
      <w:marRight w:val="0"/>
      <w:marTop w:val="0"/>
      <w:marBottom w:val="0"/>
      <w:divBdr>
        <w:top w:val="none" w:sz="0" w:space="0" w:color="auto"/>
        <w:left w:val="none" w:sz="0" w:space="0" w:color="auto"/>
        <w:bottom w:val="none" w:sz="0" w:space="0" w:color="auto"/>
        <w:right w:val="none" w:sz="0" w:space="0" w:color="auto"/>
      </w:divBdr>
    </w:div>
    <w:div w:id="1516387602">
      <w:bodyDiv w:val="1"/>
      <w:marLeft w:val="0"/>
      <w:marRight w:val="0"/>
      <w:marTop w:val="0"/>
      <w:marBottom w:val="0"/>
      <w:divBdr>
        <w:top w:val="none" w:sz="0" w:space="0" w:color="auto"/>
        <w:left w:val="none" w:sz="0" w:space="0" w:color="auto"/>
        <w:bottom w:val="none" w:sz="0" w:space="0" w:color="auto"/>
        <w:right w:val="none" w:sz="0" w:space="0" w:color="auto"/>
      </w:divBdr>
    </w:div>
    <w:div w:id="1516531586">
      <w:bodyDiv w:val="1"/>
      <w:marLeft w:val="0"/>
      <w:marRight w:val="0"/>
      <w:marTop w:val="0"/>
      <w:marBottom w:val="0"/>
      <w:divBdr>
        <w:top w:val="none" w:sz="0" w:space="0" w:color="auto"/>
        <w:left w:val="none" w:sz="0" w:space="0" w:color="auto"/>
        <w:bottom w:val="none" w:sz="0" w:space="0" w:color="auto"/>
        <w:right w:val="none" w:sz="0" w:space="0" w:color="auto"/>
      </w:divBdr>
    </w:div>
    <w:div w:id="1517310707">
      <w:bodyDiv w:val="1"/>
      <w:marLeft w:val="0"/>
      <w:marRight w:val="0"/>
      <w:marTop w:val="0"/>
      <w:marBottom w:val="0"/>
      <w:divBdr>
        <w:top w:val="none" w:sz="0" w:space="0" w:color="auto"/>
        <w:left w:val="none" w:sz="0" w:space="0" w:color="auto"/>
        <w:bottom w:val="none" w:sz="0" w:space="0" w:color="auto"/>
        <w:right w:val="none" w:sz="0" w:space="0" w:color="auto"/>
      </w:divBdr>
    </w:div>
    <w:div w:id="1519730312">
      <w:bodyDiv w:val="1"/>
      <w:marLeft w:val="0"/>
      <w:marRight w:val="0"/>
      <w:marTop w:val="0"/>
      <w:marBottom w:val="0"/>
      <w:divBdr>
        <w:top w:val="none" w:sz="0" w:space="0" w:color="auto"/>
        <w:left w:val="none" w:sz="0" w:space="0" w:color="auto"/>
        <w:bottom w:val="none" w:sz="0" w:space="0" w:color="auto"/>
        <w:right w:val="none" w:sz="0" w:space="0" w:color="auto"/>
      </w:divBdr>
    </w:div>
    <w:div w:id="1520000680">
      <w:bodyDiv w:val="1"/>
      <w:marLeft w:val="0"/>
      <w:marRight w:val="0"/>
      <w:marTop w:val="0"/>
      <w:marBottom w:val="0"/>
      <w:divBdr>
        <w:top w:val="none" w:sz="0" w:space="0" w:color="auto"/>
        <w:left w:val="none" w:sz="0" w:space="0" w:color="auto"/>
        <w:bottom w:val="none" w:sz="0" w:space="0" w:color="auto"/>
        <w:right w:val="none" w:sz="0" w:space="0" w:color="auto"/>
      </w:divBdr>
    </w:div>
    <w:div w:id="1521318442">
      <w:bodyDiv w:val="1"/>
      <w:marLeft w:val="0"/>
      <w:marRight w:val="0"/>
      <w:marTop w:val="0"/>
      <w:marBottom w:val="0"/>
      <w:divBdr>
        <w:top w:val="none" w:sz="0" w:space="0" w:color="auto"/>
        <w:left w:val="none" w:sz="0" w:space="0" w:color="auto"/>
        <w:bottom w:val="none" w:sz="0" w:space="0" w:color="auto"/>
        <w:right w:val="none" w:sz="0" w:space="0" w:color="auto"/>
      </w:divBdr>
    </w:div>
    <w:div w:id="1521549430">
      <w:bodyDiv w:val="1"/>
      <w:marLeft w:val="0"/>
      <w:marRight w:val="0"/>
      <w:marTop w:val="0"/>
      <w:marBottom w:val="0"/>
      <w:divBdr>
        <w:top w:val="none" w:sz="0" w:space="0" w:color="auto"/>
        <w:left w:val="none" w:sz="0" w:space="0" w:color="auto"/>
        <w:bottom w:val="none" w:sz="0" w:space="0" w:color="auto"/>
        <w:right w:val="none" w:sz="0" w:space="0" w:color="auto"/>
      </w:divBdr>
    </w:div>
    <w:div w:id="1522232994">
      <w:bodyDiv w:val="1"/>
      <w:marLeft w:val="0"/>
      <w:marRight w:val="0"/>
      <w:marTop w:val="0"/>
      <w:marBottom w:val="0"/>
      <w:divBdr>
        <w:top w:val="none" w:sz="0" w:space="0" w:color="auto"/>
        <w:left w:val="none" w:sz="0" w:space="0" w:color="auto"/>
        <w:bottom w:val="none" w:sz="0" w:space="0" w:color="auto"/>
        <w:right w:val="none" w:sz="0" w:space="0" w:color="auto"/>
      </w:divBdr>
    </w:div>
    <w:div w:id="1523279008">
      <w:bodyDiv w:val="1"/>
      <w:marLeft w:val="0"/>
      <w:marRight w:val="0"/>
      <w:marTop w:val="0"/>
      <w:marBottom w:val="0"/>
      <w:divBdr>
        <w:top w:val="none" w:sz="0" w:space="0" w:color="auto"/>
        <w:left w:val="none" w:sz="0" w:space="0" w:color="auto"/>
        <w:bottom w:val="none" w:sz="0" w:space="0" w:color="auto"/>
        <w:right w:val="none" w:sz="0" w:space="0" w:color="auto"/>
      </w:divBdr>
    </w:div>
    <w:div w:id="1523859684">
      <w:bodyDiv w:val="1"/>
      <w:marLeft w:val="0"/>
      <w:marRight w:val="0"/>
      <w:marTop w:val="0"/>
      <w:marBottom w:val="0"/>
      <w:divBdr>
        <w:top w:val="none" w:sz="0" w:space="0" w:color="auto"/>
        <w:left w:val="none" w:sz="0" w:space="0" w:color="auto"/>
        <w:bottom w:val="none" w:sz="0" w:space="0" w:color="auto"/>
        <w:right w:val="none" w:sz="0" w:space="0" w:color="auto"/>
      </w:divBdr>
    </w:div>
    <w:div w:id="1525484748">
      <w:bodyDiv w:val="1"/>
      <w:marLeft w:val="0"/>
      <w:marRight w:val="0"/>
      <w:marTop w:val="0"/>
      <w:marBottom w:val="0"/>
      <w:divBdr>
        <w:top w:val="none" w:sz="0" w:space="0" w:color="auto"/>
        <w:left w:val="none" w:sz="0" w:space="0" w:color="auto"/>
        <w:bottom w:val="none" w:sz="0" w:space="0" w:color="auto"/>
        <w:right w:val="none" w:sz="0" w:space="0" w:color="auto"/>
      </w:divBdr>
    </w:div>
    <w:div w:id="1526553845">
      <w:bodyDiv w:val="1"/>
      <w:marLeft w:val="0"/>
      <w:marRight w:val="0"/>
      <w:marTop w:val="0"/>
      <w:marBottom w:val="0"/>
      <w:divBdr>
        <w:top w:val="none" w:sz="0" w:space="0" w:color="auto"/>
        <w:left w:val="none" w:sz="0" w:space="0" w:color="auto"/>
        <w:bottom w:val="none" w:sz="0" w:space="0" w:color="auto"/>
        <w:right w:val="none" w:sz="0" w:space="0" w:color="auto"/>
      </w:divBdr>
    </w:div>
    <w:div w:id="1527060697">
      <w:bodyDiv w:val="1"/>
      <w:marLeft w:val="0"/>
      <w:marRight w:val="0"/>
      <w:marTop w:val="0"/>
      <w:marBottom w:val="0"/>
      <w:divBdr>
        <w:top w:val="none" w:sz="0" w:space="0" w:color="auto"/>
        <w:left w:val="none" w:sz="0" w:space="0" w:color="auto"/>
        <w:bottom w:val="none" w:sz="0" w:space="0" w:color="auto"/>
        <w:right w:val="none" w:sz="0" w:space="0" w:color="auto"/>
      </w:divBdr>
    </w:div>
    <w:div w:id="1528134872">
      <w:bodyDiv w:val="1"/>
      <w:marLeft w:val="0"/>
      <w:marRight w:val="0"/>
      <w:marTop w:val="0"/>
      <w:marBottom w:val="0"/>
      <w:divBdr>
        <w:top w:val="none" w:sz="0" w:space="0" w:color="auto"/>
        <w:left w:val="none" w:sz="0" w:space="0" w:color="auto"/>
        <w:bottom w:val="none" w:sz="0" w:space="0" w:color="auto"/>
        <w:right w:val="none" w:sz="0" w:space="0" w:color="auto"/>
      </w:divBdr>
    </w:div>
    <w:div w:id="1528446227">
      <w:bodyDiv w:val="1"/>
      <w:marLeft w:val="0"/>
      <w:marRight w:val="0"/>
      <w:marTop w:val="0"/>
      <w:marBottom w:val="0"/>
      <w:divBdr>
        <w:top w:val="none" w:sz="0" w:space="0" w:color="auto"/>
        <w:left w:val="none" w:sz="0" w:space="0" w:color="auto"/>
        <w:bottom w:val="none" w:sz="0" w:space="0" w:color="auto"/>
        <w:right w:val="none" w:sz="0" w:space="0" w:color="auto"/>
      </w:divBdr>
    </w:div>
    <w:div w:id="1529752731">
      <w:bodyDiv w:val="1"/>
      <w:marLeft w:val="0"/>
      <w:marRight w:val="0"/>
      <w:marTop w:val="0"/>
      <w:marBottom w:val="0"/>
      <w:divBdr>
        <w:top w:val="none" w:sz="0" w:space="0" w:color="auto"/>
        <w:left w:val="none" w:sz="0" w:space="0" w:color="auto"/>
        <w:bottom w:val="none" w:sz="0" w:space="0" w:color="auto"/>
        <w:right w:val="none" w:sz="0" w:space="0" w:color="auto"/>
      </w:divBdr>
    </w:div>
    <w:div w:id="1529830084">
      <w:bodyDiv w:val="1"/>
      <w:marLeft w:val="0"/>
      <w:marRight w:val="0"/>
      <w:marTop w:val="0"/>
      <w:marBottom w:val="0"/>
      <w:divBdr>
        <w:top w:val="none" w:sz="0" w:space="0" w:color="auto"/>
        <w:left w:val="none" w:sz="0" w:space="0" w:color="auto"/>
        <w:bottom w:val="none" w:sz="0" w:space="0" w:color="auto"/>
        <w:right w:val="none" w:sz="0" w:space="0" w:color="auto"/>
      </w:divBdr>
    </w:div>
    <w:div w:id="1530332102">
      <w:bodyDiv w:val="1"/>
      <w:marLeft w:val="0"/>
      <w:marRight w:val="0"/>
      <w:marTop w:val="0"/>
      <w:marBottom w:val="0"/>
      <w:divBdr>
        <w:top w:val="none" w:sz="0" w:space="0" w:color="auto"/>
        <w:left w:val="none" w:sz="0" w:space="0" w:color="auto"/>
        <w:bottom w:val="none" w:sz="0" w:space="0" w:color="auto"/>
        <w:right w:val="none" w:sz="0" w:space="0" w:color="auto"/>
      </w:divBdr>
    </w:div>
    <w:div w:id="1530680722">
      <w:bodyDiv w:val="1"/>
      <w:marLeft w:val="0"/>
      <w:marRight w:val="0"/>
      <w:marTop w:val="0"/>
      <w:marBottom w:val="0"/>
      <w:divBdr>
        <w:top w:val="none" w:sz="0" w:space="0" w:color="auto"/>
        <w:left w:val="none" w:sz="0" w:space="0" w:color="auto"/>
        <w:bottom w:val="none" w:sz="0" w:space="0" w:color="auto"/>
        <w:right w:val="none" w:sz="0" w:space="0" w:color="auto"/>
      </w:divBdr>
    </w:div>
    <w:div w:id="1530795049">
      <w:bodyDiv w:val="1"/>
      <w:marLeft w:val="0"/>
      <w:marRight w:val="0"/>
      <w:marTop w:val="0"/>
      <w:marBottom w:val="0"/>
      <w:divBdr>
        <w:top w:val="none" w:sz="0" w:space="0" w:color="auto"/>
        <w:left w:val="none" w:sz="0" w:space="0" w:color="auto"/>
        <w:bottom w:val="none" w:sz="0" w:space="0" w:color="auto"/>
        <w:right w:val="none" w:sz="0" w:space="0" w:color="auto"/>
      </w:divBdr>
    </w:div>
    <w:div w:id="1531380939">
      <w:bodyDiv w:val="1"/>
      <w:marLeft w:val="0"/>
      <w:marRight w:val="0"/>
      <w:marTop w:val="0"/>
      <w:marBottom w:val="0"/>
      <w:divBdr>
        <w:top w:val="none" w:sz="0" w:space="0" w:color="auto"/>
        <w:left w:val="none" w:sz="0" w:space="0" w:color="auto"/>
        <w:bottom w:val="none" w:sz="0" w:space="0" w:color="auto"/>
        <w:right w:val="none" w:sz="0" w:space="0" w:color="auto"/>
      </w:divBdr>
    </w:div>
    <w:div w:id="1531796492">
      <w:bodyDiv w:val="1"/>
      <w:marLeft w:val="0"/>
      <w:marRight w:val="0"/>
      <w:marTop w:val="0"/>
      <w:marBottom w:val="0"/>
      <w:divBdr>
        <w:top w:val="none" w:sz="0" w:space="0" w:color="auto"/>
        <w:left w:val="none" w:sz="0" w:space="0" w:color="auto"/>
        <w:bottom w:val="none" w:sz="0" w:space="0" w:color="auto"/>
        <w:right w:val="none" w:sz="0" w:space="0" w:color="auto"/>
      </w:divBdr>
    </w:div>
    <w:div w:id="1531842002">
      <w:bodyDiv w:val="1"/>
      <w:marLeft w:val="0"/>
      <w:marRight w:val="0"/>
      <w:marTop w:val="0"/>
      <w:marBottom w:val="0"/>
      <w:divBdr>
        <w:top w:val="none" w:sz="0" w:space="0" w:color="auto"/>
        <w:left w:val="none" w:sz="0" w:space="0" w:color="auto"/>
        <w:bottom w:val="none" w:sz="0" w:space="0" w:color="auto"/>
        <w:right w:val="none" w:sz="0" w:space="0" w:color="auto"/>
      </w:divBdr>
    </w:div>
    <w:div w:id="1532768776">
      <w:bodyDiv w:val="1"/>
      <w:marLeft w:val="0"/>
      <w:marRight w:val="0"/>
      <w:marTop w:val="0"/>
      <w:marBottom w:val="0"/>
      <w:divBdr>
        <w:top w:val="none" w:sz="0" w:space="0" w:color="auto"/>
        <w:left w:val="none" w:sz="0" w:space="0" w:color="auto"/>
        <w:bottom w:val="none" w:sz="0" w:space="0" w:color="auto"/>
        <w:right w:val="none" w:sz="0" w:space="0" w:color="auto"/>
      </w:divBdr>
    </w:div>
    <w:div w:id="1532957310">
      <w:bodyDiv w:val="1"/>
      <w:marLeft w:val="0"/>
      <w:marRight w:val="0"/>
      <w:marTop w:val="0"/>
      <w:marBottom w:val="0"/>
      <w:divBdr>
        <w:top w:val="none" w:sz="0" w:space="0" w:color="auto"/>
        <w:left w:val="none" w:sz="0" w:space="0" w:color="auto"/>
        <w:bottom w:val="none" w:sz="0" w:space="0" w:color="auto"/>
        <w:right w:val="none" w:sz="0" w:space="0" w:color="auto"/>
      </w:divBdr>
    </w:div>
    <w:div w:id="1533228110">
      <w:bodyDiv w:val="1"/>
      <w:marLeft w:val="0"/>
      <w:marRight w:val="0"/>
      <w:marTop w:val="0"/>
      <w:marBottom w:val="0"/>
      <w:divBdr>
        <w:top w:val="none" w:sz="0" w:space="0" w:color="auto"/>
        <w:left w:val="none" w:sz="0" w:space="0" w:color="auto"/>
        <w:bottom w:val="none" w:sz="0" w:space="0" w:color="auto"/>
        <w:right w:val="none" w:sz="0" w:space="0" w:color="auto"/>
      </w:divBdr>
    </w:div>
    <w:div w:id="1533688574">
      <w:bodyDiv w:val="1"/>
      <w:marLeft w:val="0"/>
      <w:marRight w:val="0"/>
      <w:marTop w:val="0"/>
      <w:marBottom w:val="0"/>
      <w:divBdr>
        <w:top w:val="none" w:sz="0" w:space="0" w:color="auto"/>
        <w:left w:val="none" w:sz="0" w:space="0" w:color="auto"/>
        <w:bottom w:val="none" w:sz="0" w:space="0" w:color="auto"/>
        <w:right w:val="none" w:sz="0" w:space="0" w:color="auto"/>
      </w:divBdr>
    </w:div>
    <w:div w:id="1533880797">
      <w:bodyDiv w:val="1"/>
      <w:marLeft w:val="0"/>
      <w:marRight w:val="0"/>
      <w:marTop w:val="0"/>
      <w:marBottom w:val="0"/>
      <w:divBdr>
        <w:top w:val="none" w:sz="0" w:space="0" w:color="auto"/>
        <w:left w:val="none" w:sz="0" w:space="0" w:color="auto"/>
        <w:bottom w:val="none" w:sz="0" w:space="0" w:color="auto"/>
        <w:right w:val="none" w:sz="0" w:space="0" w:color="auto"/>
      </w:divBdr>
    </w:div>
    <w:div w:id="1534150023">
      <w:bodyDiv w:val="1"/>
      <w:marLeft w:val="0"/>
      <w:marRight w:val="0"/>
      <w:marTop w:val="0"/>
      <w:marBottom w:val="0"/>
      <w:divBdr>
        <w:top w:val="none" w:sz="0" w:space="0" w:color="auto"/>
        <w:left w:val="none" w:sz="0" w:space="0" w:color="auto"/>
        <w:bottom w:val="none" w:sz="0" w:space="0" w:color="auto"/>
        <w:right w:val="none" w:sz="0" w:space="0" w:color="auto"/>
      </w:divBdr>
    </w:div>
    <w:div w:id="1534415282">
      <w:bodyDiv w:val="1"/>
      <w:marLeft w:val="0"/>
      <w:marRight w:val="0"/>
      <w:marTop w:val="0"/>
      <w:marBottom w:val="0"/>
      <w:divBdr>
        <w:top w:val="none" w:sz="0" w:space="0" w:color="auto"/>
        <w:left w:val="none" w:sz="0" w:space="0" w:color="auto"/>
        <w:bottom w:val="none" w:sz="0" w:space="0" w:color="auto"/>
        <w:right w:val="none" w:sz="0" w:space="0" w:color="auto"/>
      </w:divBdr>
    </w:div>
    <w:div w:id="1536233979">
      <w:bodyDiv w:val="1"/>
      <w:marLeft w:val="0"/>
      <w:marRight w:val="0"/>
      <w:marTop w:val="0"/>
      <w:marBottom w:val="0"/>
      <w:divBdr>
        <w:top w:val="none" w:sz="0" w:space="0" w:color="auto"/>
        <w:left w:val="none" w:sz="0" w:space="0" w:color="auto"/>
        <w:bottom w:val="none" w:sz="0" w:space="0" w:color="auto"/>
        <w:right w:val="none" w:sz="0" w:space="0" w:color="auto"/>
      </w:divBdr>
    </w:div>
    <w:div w:id="1537893460">
      <w:bodyDiv w:val="1"/>
      <w:marLeft w:val="0"/>
      <w:marRight w:val="0"/>
      <w:marTop w:val="0"/>
      <w:marBottom w:val="0"/>
      <w:divBdr>
        <w:top w:val="none" w:sz="0" w:space="0" w:color="auto"/>
        <w:left w:val="none" w:sz="0" w:space="0" w:color="auto"/>
        <w:bottom w:val="none" w:sz="0" w:space="0" w:color="auto"/>
        <w:right w:val="none" w:sz="0" w:space="0" w:color="auto"/>
      </w:divBdr>
    </w:div>
    <w:div w:id="1538083578">
      <w:bodyDiv w:val="1"/>
      <w:marLeft w:val="0"/>
      <w:marRight w:val="0"/>
      <w:marTop w:val="0"/>
      <w:marBottom w:val="0"/>
      <w:divBdr>
        <w:top w:val="none" w:sz="0" w:space="0" w:color="auto"/>
        <w:left w:val="none" w:sz="0" w:space="0" w:color="auto"/>
        <w:bottom w:val="none" w:sz="0" w:space="0" w:color="auto"/>
        <w:right w:val="none" w:sz="0" w:space="0" w:color="auto"/>
      </w:divBdr>
    </w:div>
    <w:div w:id="1539127964">
      <w:bodyDiv w:val="1"/>
      <w:marLeft w:val="0"/>
      <w:marRight w:val="0"/>
      <w:marTop w:val="0"/>
      <w:marBottom w:val="0"/>
      <w:divBdr>
        <w:top w:val="none" w:sz="0" w:space="0" w:color="auto"/>
        <w:left w:val="none" w:sz="0" w:space="0" w:color="auto"/>
        <w:bottom w:val="none" w:sz="0" w:space="0" w:color="auto"/>
        <w:right w:val="none" w:sz="0" w:space="0" w:color="auto"/>
      </w:divBdr>
    </w:div>
    <w:div w:id="1540237533">
      <w:bodyDiv w:val="1"/>
      <w:marLeft w:val="0"/>
      <w:marRight w:val="0"/>
      <w:marTop w:val="0"/>
      <w:marBottom w:val="0"/>
      <w:divBdr>
        <w:top w:val="none" w:sz="0" w:space="0" w:color="auto"/>
        <w:left w:val="none" w:sz="0" w:space="0" w:color="auto"/>
        <w:bottom w:val="none" w:sz="0" w:space="0" w:color="auto"/>
        <w:right w:val="none" w:sz="0" w:space="0" w:color="auto"/>
      </w:divBdr>
    </w:div>
    <w:div w:id="1540320382">
      <w:bodyDiv w:val="1"/>
      <w:marLeft w:val="0"/>
      <w:marRight w:val="0"/>
      <w:marTop w:val="0"/>
      <w:marBottom w:val="0"/>
      <w:divBdr>
        <w:top w:val="none" w:sz="0" w:space="0" w:color="auto"/>
        <w:left w:val="none" w:sz="0" w:space="0" w:color="auto"/>
        <w:bottom w:val="none" w:sz="0" w:space="0" w:color="auto"/>
        <w:right w:val="none" w:sz="0" w:space="0" w:color="auto"/>
      </w:divBdr>
    </w:div>
    <w:div w:id="1541168185">
      <w:bodyDiv w:val="1"/>
      <w:marLeft w:val="0"/>
      <w:marRight w:val="0"/>
      <w:marTop w:val="0"/>
      <w:marBottom w:val="0"/>
      <w:divBdr>
        <w:top w:val="none" w:sz="0" w:space="0" w:color="auto"/>
        <w:left w:val="none" w:sz="0" w:space="0" w:color="auto"/>
        <w:bottom w:val="none" w:sz="0" w:space="0" w:color="auto"/>
        <w:right w:val="none" w:sz="0" w:space="0" w:color="auto"/>
      </w:divBdr>
    </w:div>
    <w:div w:id="1543594664">
      <w:bodyDiv w:val="1"/>
      <w:marLeft w:val="0"/>
      <w:marRight w:val="0"/>
      <w:marTop w:val="0"/>
      <w:marBottom w:val="0"/>
      <w:divBdr>
        <w:top w:val="none" w:sz="0" w:space="0" w:color="auto"/>
        <w:left w:val="none" w:sz="0" w:space="0" w:color="auto"/>
        <w:bottom w:val="none" w:sz="0" w:space="0" w:color="auto"/>
        <w:right w:val="none" w:sz="0" w:space="0" w:color="auto"/>
      </w:divBdr>
    </w:div>
    <w:div w:id="1544632644">
      <w:bodyDiv w:val="1"/>
      <w:marLeft w:val="0"/>
      <w:marRight w:val="0"/>
      <w:marTop w:val="0"/>
      <w:marBottom w:val="0"/>
      <w:divBdr>
        <w:top w:val="none" w:sz="0" w:space="0" w:color="auto"/>
        <w:left w:val="none" w:sz="0" w:space="0" w:color="auto"/>
        <w:bottom w:val="none" w:sz="0" w:space="0" w:color="auto"/>
        <w:right w:val="none" w:sz="0" w:space="0" w:color="auto"/>
      </w:divBdr>
    </w:div>
    <w:div w:id="1544901635">
      <w:bodyDiv w:val="1"/>
      <w:marLeft w:val="0"/>
      <w:marRight w:val="0"/>
      <w:marTop w:val="0"/>
      <w:marBottom w:val="0"/>
      <w:divBdr>
        <w:top w:val="none" w:sz="0" w:space="0" w:color="auto"/>
        <w:left w:val="none" w:sz="0" w:space="0" w:color="auto"/>
        <w:bottom w:val="none" w:sz="0" w:space="0" w:color="auto"/>
        <w:right w:val="none" w:sz="0" w:space="0" w:color="auto"/>
      </w:divBdr>
    </w:div>
    <w:div w:id="1544975475">
      <w:bodyDiv w:val="1"/>
      <w:marLeft w:val="0"/>
      <w:marRight w:val="0"/>
      <w:marTop w:val="0"/>
      <w:marBottom w:val="0"/>
      <w:divBdr>
        <w:top w:val="none" w:sz="0" w:space="0" w:color="auto"/>
        <w:left w:val="none" w:sz="0" w:space="0" w:color="auto"/>
        <w:bottom w:val="none" w:sz="0" w:space="0" w:color="auto"/>
        <w:right w:val="none" w:sz="0" w:space="0" w:color="auto"/>
      </w:divBdr>
    </w:div>
    <w:div w:id="1545285993">
      <w:bodyDiv w:val="1"/>
      <w:marLeft w:val="0"/>
      <w:marRight w:val="0"/>
      <w:marTop w:val="0"/>
      <w:marBottom w:val="0"/>
      <w:divBdr>
        <w:top w:val="none" w:sz="0" w:space="0" w:color="auto"/>
        <w:left w:val="none" w:sz="0" w:space="0" w:color="auto"/>
        <w:bottom w:val="none" w:sz="0" w:space="0" w:color="auto"/>
        <w:right w:val="none" w:sz="0" w:space="0" w:color="auto"/>
      </w:divBdr>
    </w:div>
    <w:div w:id="1545755940">
      <w:bodyDiv w:val="1"/>
      <w:marLeft w:val="0"/>
      <w:marRight w:val="0"/>
      <w:marTop w:val="0"/>
      <w:marBottom w:val="0"/>
      <w:divBdr>
        <w:top w:val="none" w:sz="0" w:space="0" w:color="auto"/>
        <w:left w:val="none" w:sz="0" w:space="0" w:color="auto"/>
        <w:bottom w:val="none" w:sz="0" w:space="0" w:color="auto"/>
        <w:right w:val="none" w:sz="0" w:space="0" w:color="auto"/>
      </w:divBdr>
    </w:div>
    <w:div w:id="1546673472">
      <w:bodyDiv w:val="1"/>
      <w:marLeft w:val="0"/>
      <w:marRight w:val="0"/>
      <w:marTop w:val="0"/>
      <w:marBottom w:val="0"/>
      <w:divBdr>
        <w:top w:val="none" w:sz="0" w:space="0" w:color="auto"/>
        <w:left w:val="none" w:sz="0" w:space="0" w:color="auto"/>
        <w:bottom w:val="none" w:sz="0" w:space="0" w:color="auto"/>
        <w:right w:val="none" w:sz="0" w:space="0" w:color="auto"/>
      </w:divBdr>
    </w:div>
    <w:div w:id="1548105141">
      <w:bodyDiv w:val="1"/>
      <w:marLeft w:val="0"/>
      <w:marRight w:val="0"/>
      <w:marTop w:val="0"/>
      <w:marBottom w:val="0"/>
      <w:divBdr>
        <w:top w:val="none" w:sz="0" w:space="0" w:color="auto"/>
        <w:left w:val="none" w:sz="0" w:space="0" w:color="auto"/>
        <w:bottom w:val="none" w:sz="0" w:space="0" w:color="auto"/>
        <w:right w:val="none" w:sz="0" w:space="0" w:color="auto"/>
      </w:divBdr>
    </w:div>
    <w:div w:id="1548646641">
      <w:bodyDiv w:val="1"/>
      <w:marLeft w:val="0"/>
      <w:marRight w:val="0"/>
      <w:marTop w:val="0"/>
      <w:marBottom w:val="0"/>
      <w:divBdr>
        <w:top w:val="none" w:sz="0" w:space="0" w:color="auto"/>
        <w:left w:val="none" w:sz="0" w:space="0" w:color="auto"/>
        <w:bottom w:val="none" w:sz="0" w:space="0" w:color="auto"/>
        <w:right w:val="none" w:sz="0" w:space="0" w:color="auto"/>
      </w:divBdr>
    </w:div>
    <w:div w:id="1549026063">
      <w:bodyDiv w:val="1"/>
      <w:marLeft w:val="0"/>
      <w:marRight w:val="0"/>
      <w:marTop w:val="0"/>
      <w:marBottom w:val="0"/>
      <w:divBdr>
        <w:top w:val="none" w:sz="0" w:space="0" w:color="auto"/>
        <w:left w:val="none" w:sz="0" w:space="0" w:color="auto"/>
        <w:bottom w:val="none" w:sz="0" w:space="0" w:color="auto"/>
        <w:right w:val="none" w:sz="0" w:space="0" w:color="auto"/>
      </w:divBdr>
    </w:div>
    <w:div w:id="1549033026">
      <w:bodyDiv w:val="1"/>
      <w:marLeft w:val="0"/>
      <w:marRight w:val="0"/>
      <w:marTop w:val="0"/>
      <w:marBottom w:val="0"/>
      <w:divBdr>
        <w:top w:val="none" w:sz="0" w:space="0" w:color="auto"/>
        <w:left w:val="none" w:sz="0" w:space="0" w:color="auto"/>
        <w:bottom w:val="none" w:sz="0" w:space="0" w:color="auto"/>
        <w:right w:val="none" w:sz="0" w:space="0" w:color="auto"/>
      </w:divBdr>
    </w:div>
    <w:div w:id="1549951670">
      <w:bodyDiv w:val="1"/>
      <w:marLeft w:val="0"/>
      <w:marRight w:val="0"/>
      <w:marTop w:val="0"/>
      <w:marBottom w:val="0"/>
      <w:divBdr>
        <w:top w:val="none" w:sz="0" w:space="0" w:color="auto"/>
        <w:left w:val="none" w:sz="0" w:space="0" w:color="auto"/>
        <w:bottom w:val="none" w:sz="0" w:space="0" w:color="auto"/>
        <w:right w:val="none" w:sz="0" w:space="0" w:color="auto"/>
      </w:divBdr>
    </w:div>
    <w:div w:id="1549954179">
      <w:bodyDiv w:val="1"/>
      <w:marLeft w:val="0"/>
      <w:marRight w:val="0"/>
      <w:marTop w:val="0"/>
      <w:marBottom w:val="0"/>
      <w:divBdr>
        <w:top w:val="none" w:sz="0" w:space="0" w:color="auto"/>
        <w:left w:val="none" w:sz="0" w:space="0" w:color="auto"/>
        <w:bottom w:val="none" w:sz="0" w:space="0" w:color="auto"/>
        <w:right w:val="none" w:sz="0" w:space="0" w:color="auto"/>
      </w:divBdr>
    </w:div>
    <w:div w:id="1549954323">
      <w:bodyDiv w:val="1"/>
      <w:marLeft w:val="0"/>
      <w:marRight w:val="0"/>
      <w:marTop w:val="0"/>
      <w:marBottom w:val="0"/>
      <w:divBdr>
        <w:top w:val="none" w:sz="0" w:space="0" w:color="auto"/>
        <w:left w:val="none" w:sz="0" w:space="0" w:color="auto"/>
        <w:bottom w:val="none" w:sz="0" w:space="0" w:color="auto"/>
        <w:right w:val="none" w:sz="0" w:space="0" w:color="auto"/>
      </w:divBdr>
    </w:div>
    <w:div w:id="1550023562">
      <w:bodyDiv w:val="1"/>
      <w:marLeft w:val="0"/>
      <w:marRight w:val="0"/>
      <w:marTop w:val="0"/>
      <w:marBottom w:val="0"/>
      <w:divBdr>
        <w:top w:val="none" w:sz="0" w:space="0" w:color="auto"/>
        <w:left w:val="none" w:sz="0" w:space="0" w:color="auto"/>
        <w:bottom w:val="none" w:sz="0" w:space="0" w:color="auto"/>
        <w:right w:val="none" w:sz="0" w:space="0" w:color="auto"/>
      </w:divBdr>
    </w:div>
    <w:div w:id="1551651929">
      <w:bodyDiv w:val="1"/>
      <w:marLeft w:val="0"/>
      <w:marRight w:val="0"/>
      <w:marTop w:val="0"/>
      <w:marBottom w:val="0"/>
      <w:divBdr>
        <w:top w:val="none" w:sz="0" w:space="0" w:color="auto"/>
        <w:left w:val="none" w:sz="0" w:space="0" w:color="auto"/>
        <w:bottom w:val="none" w:sz="0" w:space="0" w:color="auto"/>
        <w:right w:val="none" w:sz="0" w:space="0" w:color="auto"/>
      </w:divBdr>
    </w:div>
    <w:div w:id="1551652004">
      <w:bodyDiv w:val="1"/>
      <w:marLeft w:val="0"/>
      <w:marRight w:val="0"/>
      <w:marTop w:val="0"/>
      <w:marBottom w:val="0"/>
      <w:divBdr>
        <w:top w:val="none" w:sz="0" w:space="0" w:color="auto"/>
        <w:left w:val="none" w:sz="0" w:space="0" w:color="auto"/>
        <w:bottom w:val="none" w:sz="0" w:space="0" w:color="auto"/>
        <w:right w:val="none" w:sz="0" w:space="0" w:color="auto"/>
      </w:divBdr>
    </w:div>
    <w:div w:id="1551723064">
      <w:bodyDiv w:val="1"/>
      <w:marLeft w:val="0"/>
      <w:marRight w:val="0"/>
      <w:marTop w:val="0"/>
      <w:marBottom w:val="0"/>
      <w:divBdr>
        <w:top w:val="none" w:sz="0" w:space="0" w:color="auto"/>
        <w:left w:val="none" w:sz="0" w:space="0" w:color="auto"/>
        <w:bottom w:val="none" w:sz="0" w:space="0" w:color="auto"/>
        <w:right w:val="none" w:sz="0" w:space="0" w:color="auto"/>
      </w:divBdr>
    </w:div>
    <w:div w:id="1553347859">
      <w:bodyDiv w:val="1"/>
      <w:marLeft w:val="0"/>
      <w:marRight w:val="0"/>
      <w:marTop w:val="0"/>
      <w:marBottom w:val="0"/>
      <w:divBdr>
        <w:top w:val="none" w:sz="0" w:space="0" w:color="auto"/>
        <w:left w:val="none" w:sz="0" w:space="0" w:color="auto"/>
        <w:bottom w:val="none" w:sz="0" w:space="0" w:color="auto"/>
        <w:right w:val="none" w:sz="0" w:space="0" w:color="auto"/>
      </w:divBdr>
    </w:div>
    <w:div w:id="1553687343">
      <w:bodyDiv w:val="1"/>
      <w:marLeft w:val="0"/>
      <w:marRight w:val="0"/>
      <w:marTop w:val="0"/>
      <w:marBottom w:val="0"/>
      <w:divBdr>
        <w:top w:val="none" w:sz="0" w:space="0" w:color="auto"/>
        <w:left w:val="none" w:sz="0" w:space="0" w:color="auto"/>
        <w:bottom w:val="none" w:sz="0" w:space="0" w:color="auto"/>
        <w:right w:val="none" w:sz="0" w:space="0" w:color="auto"/>
      </w:divBdr>
    </w:div>
    <w:div w:id="1554803396">
      <w:bodyDiv w:val="1"/>
      <w:marLeft w:val="0"/>
      <w:marRight w:val="0"/>
      <w:marTop w:val="0"/>
      <w:marBottom w:val="0"/>
      <w:divBdr>
        <w:top w:val="none" w:sz="0" w:space="0" w:color="auto"/>
        <w:left w:val="none" w:sz="0" w:space="0" w:color="auto"/>
        <w:bottom w:val="none" w:sz="0" w:space="0" w:color="auto"/>
        <w:right w:val="none" w:sz="0" w:space="0" w:color="auto"/>
      </w:divBdr>
    </w:div>
    <w:div w:id="1555463525">
      <w:bodyDiv w:val="1"/>
      <w:marLeft w:val="0"/>
      <w:marRight w:val="0"/>
      <w:marTop w:val="0"/>
      <w:marBottom w:val="0"/>
      <w:divBdr>
        <w:top w:val="none" w:sz="0" w:space="0" w:color="auto"/>
        <w:left w:val="none" w:sz="0" w:space="0" w:color="auto"/>
        <w:bottom w:val="none" w:sz="0" w:space="0" w:color="auto"/>
        <w:right w:val="none" w:sz="0" w:space="0" w:color="auto"/>
      </w:divBdr>
    </w:div>
    <w:div w:id="1555849272">
      <w:bodyDiv w:val="1"/>
      <w:marLeft w:val="0"/>
      <w:marRight w:val="0"/>
      <w:marTop w:val="0"/>
      <w:marBottom w:val="0"/>
      <w:divBdr>
        <w:top w:val="none" w:sz="0" w:space="0" w:color="auto"/>
        <w:left w:val="none" w:sz="0" w:space="0" w:color="auto"/>
        <w:bottom w:val="none" w:sz="0" w:space="0" w:color="auto"/>
        <w:right w:val="none" w:sz="0" w:space="0" w:color="auto"/>
      </w:divBdr>
      <w:divsChild>
        <w:div w:id="1183324351">
          <w:marLeft w:val="446"/>
          <w:marRight w:val="0"/>
          <w:marTop w:val="0"/>
          <w:marBottom w:val="0"/>
          <w:divBdr>
            <w:top w:val="none" w:sz="0" w:space="0" w:color="auto"/>
            <w:left w:val="none" w:sz="0" w:space="0" w:color="auto"/>
            <w:bottom w:val="none" w:sz="0" w:space="0" w:color="auto"/>
            <w:right w:val="none" w:sz="0" w:space="0" w:color="auto"/>
          </w:divBdr>
        </w:div>
      </w:divsChild>
    </w:div>
    <w:div w:id="1555962870">
      <w:bodyDiv w:val="1"/>
      <w:marLeft w:val="0"/>
      <w:marRight w:val="0"/>
      <w:marTop w:val="0"/>
      <w:marBottom w:val="0"/>
      <w:divBdr>
        <w:top w:val="none" w:sz="0" w:space="0" w:color="auto"/>
        <w:left w:val="none" w:sz="0" w:space="0" w:color="auto"/>
        <w:bottom w:val="none" w:sz="0" w:space="0" w:color="auto"/>
        <w:right w:val="none" w:sz="0" w:space="0" w:color="auto"/>
      </w:divBdr>
    </w:div>
    <w:div w:id="1556812523">
      <w:bodyDiv w:val="1"/>
      <w:marLeft w:val="0"/>
      <w:marRight w:val="0"/>
      <w:marTop w:val="0"/>
      <w:marBottom w:val="0"/>
      <w:divBdr>
        <w:top w:val="none" w:sz="0" w:space="0" w:color="auto"/>
        <w:left w:val="none" w:sz="0" w:space="0" w:color="auto"/>
        <w:bottom w:val="none" w:sz="0" w:space="0" w:color="auto"/>
        <w:right w:val="none" w:sz="0" w:space="0" w:color="auto"/>
      </w:divBdr>
    </w:div>
    <w:div w:id="1557662948">
      <w:bodyDiv w:val="1"/>
      <w:marLeft w:val="0"/>
      <w:marRight w:val="0"/>
      <w:marTop w:val="0"/>
      <w:marBottom w:val="0"/>
      <w:divBdr>
        <w:top w:val="none" w:sz="0" w:space="0" w:color="auto"/>
        <w:left w:val="none" w:sz="0" w:space="0" w:color="auto"/>
        <w:bottom w:val="none" w:sz="0" w:space="0" w:color="auto"/>
        <w:right w:val="none" w:sz="0" w:space="0" w:color="auto"/>
      </w:divBdr>
    </w:div>
    <w:div w:id="1558197963">
      <w:bodyDiv w:val="1"/>
      <w:marLeft w:val="0"/>
      <w:marRight w:val="0"/>
      <w:marTop w:val="0"/>
      <w:marBottom w:val="0"/>
      <w:divBdr>
        <w:top w:val="none" w:sz="0" w:space="0" w:color="auto"/>
        <w:left w:val="none" w:sz="0" w:space="0" w:color="auto"/>
        <w:bottom w:val="none" w:sz="0" w:space="0" w:color="auto"/>
        <w:right w:val="none" w:sz="0" w:space="0" w:color="auto"/>
      </w:divBdr>
    </w:div>
    <w:div w:id="1559173572">
      <w:bodyDiv w:val="1"/>
      <w:marLeft w:val="0"/>
      <w:marRight w:val="0"/>
      <w:marTop w:val="0"/>
      <w:marBottom w:val="0"/>
      <w:divBdr>
        <w:top w:val="none" w:sz="0" w:space="0" w:color="auto"/>
        <w:left w:val="none" w:sz="0" w:space="0" w:color="auto"/>
        <w:bottom w:val="none" w:sz="0" w:space="0" w:color="auto"/>
        <w:right w:val="none" w:sz="0" w:space="0" w:color="auto"/>
      </w:divBdr>
    </w:div>
    <w:div w:id="1559437788">
      <w:bodyDiv w:val="1"/>
      <w:marLeft w:val="0"/>
      <w:marRight w:val="0"/>
      <w:marTop w:val="0"/>
      <w:marBottom w:val="0"/>
      <w:divBdr>
        <w:top w:val="none" w:sz="0" w:space="0" w:color="auto"/>
        <w:left w:val="none" w:sz="0" w:space="0" w:color="auto"/>
        <w:bottom w:val="none" w:sz="0" w:space="0" w:color="auto"/>
        <w:right w:val="none" w:sz="0" w:space="0" w:color="auto"/>
      </w:divBdr>
    </w:div>
    <w:div w:id="1561401333">
      <w:bodyDiv w:val="1"/>
      <w:marLeft w:val="0"/>
      <w:marRight w:val="0"/>
      <w:marTop w:val="0"/>
      <w:marBottom w:val="0"/>
      <w:divBdr>
        <w:top w:val="none" w:sz="0" w:space="0" w:color="auto"/>
        <w:left w:val="none" w:sz="0" w:space="0" w:color="auto"/>
        <w:bottom w:val="none" w:sz="0" w:space="0" w:color="auto"/>
        <w:right w:val="none" w:sz="0" w:space="0" w:color="auto"/>
      </w:divBdr>
    </w:div>
    <w:div w:id="1563100196">
      <w:bodyDiv w:val="1"/>
      <w:marLeft w:val="0"/>
      <w:marRight w:val="0"/>
      <w:marTop w:val="0"/>
      <w:marBottom w:val="0"/>
      <w:divBdr>
        <w:top w:val="none" w:sz="0" w:space="0" w:color="auto"/>
        <w:left w:val="none" w:sz="0" w:space="0" w:color="auto"/>
        <w:bottom w:val="none" w:sz="0" w:space="0" w:color="auto"/>
        <w:right w:val="none" w:sz="0" w:space="0" w:color="auto"/>
      </w:divBdr>
    </w:div>
    <w:div w:id="1563254777">
      <w:bodyDiv w:val="1"/>
      <w:marLeft w:val="0"/>
      <w:marRight w:val="0"/>
      <w:marTop w:val="0"/>
      <w:marBottom w:val="0"/>
      <w:divBdr>
        <w:top w:val="none" w:sz="0" w:space="0" w:color="auto"/>
        <w:left w:val="none" w:sz="0" w:space="0" w:color="auto"/>
        <w:bottom w:val="none" w:sz="0" w:space="0" w:color="auto"/>
        <w:right w:val="none" w:sz="0" w:space="0" w:color="auto"/>
      </w:divBdr>
    </w:div>
    <w:div w:id="1564559918">
      <w:bodyDiv w:val="1"/>
      <w:marLeft w:val="0"/>
      <w:marRight w:val="0"/>
      <w:marTop w:val="0"/>
      <w:marBottom w:val="0"/>
      <w:divBdr>
        <w:top w:val="none" w:sz="0" w:space="0" w:color="auto"/>
        <w:left w:val="none" w:sz="0" w:space="0" w:color="auto"/>
        <w:bottom w:val="none" w:sz="0" w:space="0" w:color="auto"/>
        <w:right w:val="none" w:sz="0" w:space="0" w:color="auto"/>
      </w:divBdr>
    </w:div>
    <w:div w:id="1566139685">
      <w:bodyDiv w:val="1"/>
      <w:marLeft w:val="0"/>
      <w:marRight w:val="0"/>
      <w:marTop w:val="0"/>
      <w:marBottom w:val="0"/>
      <w:divBdr>
        <w:top w:val="none" w:sz="0" w:space="0" w:color="auto"/>
        <w:left w:val="none" w:sz="0" w:space="0" w:color="auto"/>
        <w:bottom w:val="none" w:sz="0" w:space="0" w:color="auto"/>
        <w:right w:val="none" w:sz="0" w:space="0" w:color="auto"/>
      </w:divBdr>
    </w:div>
    <w:div w:id="1566330060">
      <w:bodyDiv w:val="1"/>
      <w:marLeft w:val="0"/>
      <w:marRight w:val="0"/>
      <w:marTop w:val="0"/>
      <w:marBottom w:val="0"/>
      <w:divBdr>
        <w:top w:val="none" w:sz="0" w:space="0" w:color="auto"/>
        <w:left w:val="none" w:sz="0" w:space="0" w:color="auto"/>
        <w:bottom w:val="none" w:sz="0" w:space="0" w:color="auto"/>
        <w:right w:val="none" w:sz="0" w:space="0" w:color="auto"/>
      </w:divBdr>
    </w:div>
    <w:div w:id="1566452574">
      <w:bodyDiv w:val="1"/>
      <w:marLeft w:val="0"/>
      <w:marRight w:val="0"/>
      <w:marTop w:val="0"/>
      <w:marBottom w:val="0"/>
      <w:divBdr>
        <w:top w:val="none" w:sz="0" w:space="0" w:color="auto"/>
        <w:left w:val="none" w:sz="0" w:space="0" w:color="auto"/>
        <w:bottom w:val="none" w:sz="0" w:space="0" w:color="auto"/>
        <w:right w:val="none" w:sz="0" w:space="0" w:color="auto"/>
      </w:divBdr>
    </w:div>
    <w:div w:id="1567646732">
      <w:bodyDiv w:val="1"/>
      <w:marLeft w:val="0"/>
      <w:marRight w:val="0"/>
      <w:marTop w:val="0"/>
      <w:marBottom w:val="0"/>
      <w:divBdr>
        <w:top w:val="none" w:sz="0" w:space="0" w:color="auto"/>
        <w:left w:val="none" w:sz="0" w:space="0" w:color="auto"/>
        <w:bottom w:val="none" w:sz="0" w:space="0" w:color="auto"/>
        <w:right w:val="none" w:sz="0" w:space="0" w:color="auto"/>
      </w:divBdr>
    </w:div>
    <w:div w:id="1570529573">
      <w:bodyDiv w:val="1"/>
      <w:marLeft w:val="0"/>
      <w:marRight w:val="0"/>
      <w:marTop w:val="0"/>
      <w:marBottom w:val="0"/>
      <w:divBdr>
        <w:top w:val="none" w:sz="0" w:space="0" w:color="auto"/>
        <w:left w:val="none" w:sz="0" w:space="0" w:color="auto"/>
        <w:bottom w:val="none" w:sz="0" w:space="0" w:color="auto"/>
        <w:right w:val="none" w:sz="0" w:space="0" w:color="auto"/>
      </w:divBdr>
    </w:div>
    <w:div w:id="1572353618">
      <w:bodyDiv w:val="1"/>
      <w:marLeft w:val="0"/>
      <w:marRight w:val="0"/>
      <w:marTop w:val="0"/>
      <w:marBottom w:val="0"/>
      <w:divBdr>
        <w:top w:val="none" w:sz="0" w:space="0" w:color="auto"/>
        <w:left w:val="none" w:sz="0" w:space="0" w:color="auto"/>
        <w:bottom w:val="none" w:sz="0" w:space="0" w:color="auto"/>
        <w:right w:val="none" w:sz="0" w:space="0" w:color="auto"/>
      </w:divBdr>
    </w:div>
    <w:div w:id="1573655447">
      <w:bodyDiv w:val="1"/>
      <w:marLeft w:val="0"/>
      <w:marRight w:val="0"/>
      <w:marTop w:val="0"/>
      <w:marBottom w:val="0"/>
      <w:divBdr>
        <w:top w:val="none" w:sz="0" w:space="0" w:color="auto"/>
        <w:left w:val="none" w:sz="0" w:space="0" w:color="auto"/>
        <w:bottom w:val="none" w:sz="0" w:space="0" w:color="auto"/>
        <w:right w:val="none" w:sz="0" w:space="0" w:color="auto"/>
      </w:divBdr>
    </w:div>
    <w:div w:id="1574587943">
      <w:bodyDiv w:val="1"/>
      <w:marLeft w:val="0"/>
      <w:marRight w:val="0"/>
      <w:marTop w:val="0"/>
      <w:marBottom w:val="0"/>
      <w:divBdr>
        <w:top w:val="none" w:sz="0" w:space="0" w:color="auto"/>
        <w:left w:val="none" w:sz="0" w:space="0" w:color="auto"/>
        <w:bottom w:val="none" w:sz="0" w:space="0" w:color="auto"/>
        <w:right w:val="none" w:sz="0" w:space="0" w:color="auto"/>
      </w:divBdr>
    </w:div>
    <w:div w:id="1574852683">
      <w:bodyDiv w:val="1"/>
      <w:marLeft w:val="0"/>
      <w:marRight w:val="0"/>
      <w:marTop w:val="0"/>
      <w:marBottom w:val="0"/>
      <w:divBdr>
        <w:top w:val="none" w:sz="0" w:space="0" w:color="auto"/>
        <w:left w:val="none" w:sz="0" w:space="0" w:color="auto"/>
        <w:bottom w:val="none" w:sz="0" w:space="0" w:color="auto"/>
        <w:right w:val="none" w:sz="0" w:space="0" w:color="auto"/>
      </w:divBdr>
    </w:div>
    <w:div w:id="1576210482">
      <w:bodyDiv w:val="1"/>
      <w:marLeft w:val="0"/>
      <w:marRight w:val="0"/>
      <w:marTop w:val="0"/>
      <w:marBottom w:val="0"/>
      <w:divBdr>
        <w:top w:val="none" w:sz="0" w:space="0" w:color="auto"/>
        <w:left w:val="none" w:sz="0" w:space="0" w:color="auto"/>
        <w:bottom w:val="none" w:sz="0" w:space="0" w:color="auto"/>
        <w:right w:val="none" w:sz="0" w:space="0" w:color="auto"/>
      </w:divBdr>
    </w:div>
    <w:div w:id="1577931310">
      <w:bodyDiv w:val="1"/>
      <w:marLeft w:val="0"/>
      <w:marRight w:val="0"/>
      <w:marTop w:val="0"/>
      <w:marBottom w:val="0"/>
      <w:divBdr>
        <w:top w:val="none" w:sz="0" w:space="0" w:color="auto"/>
        <w:left w:val="none" w:sz="0" w:space="0" w:color="auto"/>
        <w:bottom w:val="none" w:sz="0" w:space="0" w:color="auto"/>
        <w:right w:val="none" w:sz="0" w:space="0" w:color="auto"/>
      </w:divBdr>
    </w:div>
    <w:div w:id="1577932302">
      <w:bodyDiv w:val="1"/>
      <w:marLeft w:val="0"/>
      <w:marRight w:val="0"/>
      <w:marTop w:val="0"/>
      <w:marBottom w:val="0"/>
      <w:divBdr>
        <w:top w:val="none" w:sz="0" w:space="0" w:color="auto"/>
        <w:left w:val="none" w:sz="0" w:space="0" w:color="auto"/>
        <w:bottom w:val="none" w:sz="0" w:space="0" w:color="auto"/>
        <w:right w:val="none" w:sz="0" w:space="0" w:color="auto"/>
      </w:divBdr>
    </w:div>
    <w:div w:id="1579097375">
      <w:bodyDiv w:val="1"/>
      <w:marLeft w:val="0"/>
      <w:marRight w:val="0"/>
      <w:marTop w:val="0"/>
      <w:marBottom w:val="0"/>
      <w:divBdr>
        <w:top w:val="none" w:sz="0" w:space="0" w:color="auto"/>
        <w:left w:val="none" w:sz="0" w:space="0" w:color="auto"/>
        <w:bottom w:val="none" w:sz="0" w:space="0" w:color="auto"/>
        <w:right w:val="none" w:sz="0" w:space="0" w:color="auto"/>
      </w:divBdr>
    </w:div>
    <w:div w:id="1579628800">
      <w:bodyDiv w:val="1"/>
      <w:marLeft w:val="0"/>
      <w:marRight w:val="0"/>
      <w:marTop w:val="0"/>
      <w:marBottom w:val="0"/>
      <w:divBdr>
        <w:top w:val="none" w:sz="0" w:space="0" w:color="auto"/>
        <w:left w:val="none" w:sz="0" w:space="0" w:color="auto"/>
        <w:bottom w:val="none" w:sz="0" w:space="0" w:color="auto"/>
        <w:right w:val="none" w:sz="0" w:space="0" w:color="auto"/>
      </w:divBdr>
    </w:div>
    <w:div w:id="1580679183">
      <w:bodyDiv w:val="1"/>
      <w:marLeft w:val="0"/>
      <w:marRight w:val="0"/>
      <w:marTop w:val="0"/>
      <w:marBottom w:val="0"/>
      <w:divBdr>
        <w:top w:val="none" w:sz="0" w:space="0" w:color="auto"/>
        <w:left w:val="none" w:sz="0" w:space="0" w:color="auto"/>
        <w:bottom w:val="none" w:sz="0" w:space="0" w:color="auto"/>
        <w:right w:val="none" w:sz="0" w:space="0" w:color="auto"/>
      </w:divBdr>
    </w:div>
    <w:div w:id="1583100503">
      <w:bodyDiv w:val="1"/>
      <w:marLeft w:val="0"/>
      <w:marRight w:val="0"/>
      <w:marTop w:val="0"/>
      <w:marBottom w:val="0"/>
      <w:divBdr>
        <w:top w:val="none" w:sz="0" w:space="0" w:color="auto"/>
        <w:left w:val="none" w:sz="0" w:space="0" w:color="auto"/>
        <w:bottom w:val="none" w:sz="0" w:space="0" w:color="auto"/>
        <w:right w:val="none" w:sz="0" w:space="0" w:color="auto"/>
      </w:divBdr>
    </w:div>
    <w:div w:id="1585065453">
      <w:bodyDiv w:val="1"/>
      <w:marLeft w:val="0"/>
      <w:marRight w:val="0"/>
      <w:marTop w:val="0"/>
      <w:marBottom w:val="0"/>
      <w:divBdr>
        <w:top w:val="none" w:sz="0" w:space="0" w:color="auto"/>
        <w:left w:val="none" w:sz="0" w:space="0" w:color="auto"/>
        <w:bottom w:val="none" w:sz="0" w:space="0" w:color="auto"/>
        <w:right w:val="none" w:sz="0" w:space="0" w:color="auto"/>
      </w:divBdr>
    </w:div>
    <w:div w:id="1585148095">
      <w:bodyDiv w:val="1"/>
      <w:marLeft w:val="0"/>
      <w:marRight w:val="0"/>
      <w:marTop w:val="0"/>
      <w:marBottom w:val="0"/>
      <w:divBdr>
        <w:top w:val="none" w:sz="0" w:space="0" w:color="auto"/>
        <w:left w:val="none" w:sz="0" w:space="0" w:color="auto"/>
        <w:bottom w:val="none" w:sz="0" w:space="0" w:color="auto"/>
        <w:right w:val="none" w:sz="0" w:space="0" w:color="auto"/>
      </w:divBdr>
    </w:div>
    <w:div w:id="1585338274">
      <w:bodyDiv w:val="1"/>
      <w:marLeft w:val="0"/>
      <w:marRight w:val="0"/>
      <w:marTop w:val="0"/>
      <w:marBottom w:val="0"/>
      <w:divBdr>
        <w:top w:val="none" w:sz="0" w:space="0" w:color="auto"/>
        <w:left w:val="none" w:sz="0" w:space="0" w:color="auto"/>
        <w:bottom w:val="none" w:sz="0" w:space="0" w:color="auto"/>
        <w:right w:val="none" w:sz="0" w:space="0" w:color="auto"/>
      </w:divBdr>
    </w:div>
    <w:div w:id="1585339730">
      <w:bodyDiv w:val="1"/>
      <w:marLeft w:val="0"/>
      <w:marRight w:val="0"/>
      <w:marTop w:val="0"/>
      <w:marBottom w:val="0"/>
      <w:divBdr>
        <w:top w:val="none" w:sz="0" w:space="0" w:color="auto"/>
        <w:left w:val="none" w:sz="0" w:space="0" w:color="auto"/>
        <w:bottom w:val="none" w:sz="0" w:space="0" w:color="auto"/>
        <w:right w:val="none" w:sz="0" w:space="0" w:color="auto"/>
      </w:divBdr>
    </w:div>
    <w:div w:id="1588462984">
      <w:bodyDiv w:val="1"/>
      <w:marLeft w:val="0"/>
      <w:marRight w:val="0"/>
      <w:marTop w:val="0"/>
      <w:marBottom w:val="0"/>
      <w:divBdr>
        <w:top w:val="none" w:sz="0" w:space="0" w:color="auto"/>
        <w:left w:val="none" w:sz="0" w:space="0" w:color="auto"/>
        <w:bottom w:val="none" w:sz="0" w:space="0" w:color="auto"/>
        <w:right w:val="none" w:sz="0" w:space="0" w:color="auto"/>
      </w:divBdr>
    </w:div>
    <w:div w:id="1588804017">
      <w:bodyDiv w:val="1"/>
      <w:marLeft w:val="0"/>
      <w:marRight w:val="0"/>
      <w:marTop w:val="0"/>
      <w:marBottom w:val="0"/>
      <w:divBdr>
        <w:top w:val="none" w:sz="0" w:space="0" w:color="auto"/>
        <w:left w:val="none" w:sz="0" w:space="0" w:color="auto"/>
        <w:bottom w:val="none" w:sz="0" w:space="0" w:color="auto"/>
        <w:right w:val="none" w:sz="0" w:space="0" w:color="auto"/>
      </w:divBdr>
    </w:div>
    <w:div w:id="1589189373">
      <w:bodyDiv w:val="1"/>
      <w:marLeft w:val="0"/>
      <w:marRight w:val="0"/>
      <w:marTop w:val="0"/>
      <w:marBottom w:val="0"/>
      <w:divBdr>
        <w:top w:val="none" w:sz="0" w:space="0" w:color="auto"/>
        <w:left w:val="none" w:sz="0" w:space="0" w:color="auto"/>
        <w:bottom w:val="none" w:sz="0" w:space="0" w:color="auto"/>
        <w:right w:val="none" w:sz="0" w:space="0" w:color="auto"/>
      </w:divBdr>
    </w:div>
    <w:div w:id="1589580530">
      <w:bodyDiv w:val="1"/>
      <w:marLeft w:val="0"/>
      <w:marRight w:val="0"/>
      <w:marTop w:val="0"/>
      <w:marBottom w:val="0"/>
      <w:divBdr>
        <w:top w:val="none" w:sz="0" w:space="0" w:color="auto"/>
        <w:left w:val="none" w:sz="0" w:space="0" w:color="auto"/>
        <w:bottom w:val="none" w:sz="0" w:space="0" w:color="auto"/>
        <w:right w:val="none" w:sz="0" w:space="0" w:color="auto"/>
      </w:divBdr>
    </w:div>
    <w:div w:id="1589803539">
      <w:bodyDiv w:val="1"/>
      <w:marLeft w:val="0"/>
      <w:marRight w:val="0"/>
      <w:marTop w:val="0"/>
      <w:marBottom w:val="0"/>
      <w:divBdr>
        <w:top w:val="none" w:sz="0" w:space="0" w:color="auto"/>
        <w:left w:val="none" w:sz="0" w:space="0" w:color="auto"/>
        <w:bottom w:val="none" w:sz="0" w:space="0" w:color="auto"/>
        <w:right w:val="none" w:sz="0" w:space="0" w:color="auto"/>
      </w:divBdr>
    </w:div>
    <w:div w:id="1590696694">
      <w:bodyDiv w:val="1"/>
      <w:marLeft w:val="0"/>
      <w:marRight w:val="0"/>
      <w:marTop w:val="0"/>
      <w:marBottom w:val="0"/>
      <w:divBdr>
        <w:top w:val="none" w:sz="0" w:space="0" w:color="auto"/>
        <w:left w:val="none" w:sz="0" w:space="0" w:color="auto"/>
        <w:bottom w:val="none" w:sz="0" w:space="0" w:color="auto"/>
        <w:right w:val="none" w:sz="0" w:space="0" w:color="auto"/>
      </w:divBdr>
    </w:div>
    <w:div w:id="1590894572">
      <w:bodyDiv w:val="1"/>
      <w:marLeft w:val="0"/>
      <w:marRight w:val="0"/>
      <w:marTop w:val="0"/>
      <w:marBottom w:val="0"/>
      <w:divBdr>
        <w:top w:val="none" w:sz="0" w:space="0" w:color="auto"/>
        <w:left w:val="none" w:sz="0" w:space="0" w:color="auto"/>
        <w:bottom w:val="none" w:sz="0" w:space="0" w:color="auto"/>
        <w:right w:val="none" w:sz="0" w:space="0" w:color="auto"/>
      </w:divBdr>
    </w:div>
    <w:div w:id="1590918639">
      <w:bodyDiv w:val="1"/>
      <w:marLeft w:val="0"/>
      <w:marRight w:val="0"/>
      <w:marTop w:val="0"/>
      <w:marBottom w:val="0"/>
      <w:divBdr>
        <w:top w:val="none" w:sz="0" w:space="0" w:color="auto"/>
        <w:left w:val="none" w:sz="0" w:space="0" w:color="auto"/>
        <w:bottom w:val="none" w:sz="0" w:space="0" w:color="auto"/>
        <w:right w:val="none" w:sz="0" w:space="0" w:color="auto"/>
      </w:divBdr>
    </w:div>
    <w:div w:id="1591041416">
      <w:bodyDiv w:val="1"/>
      <w:marLeft w:val="0"/>
      <w:marRight w:val="0"/>
      <w:marTop w:val="0"/>
      <w:marBottom w:val="0"/>
      <w:divBdr>
        <w:top w:val="none" w:sz="0" w:space="0" w:color="auto"/>
        <w:left w:val="none" w:sz="0" w:space="0" w:color="auto"/>
        <w:bottom w:val="none" w:sz="0" w:space="0" w:color="auto"/>
        <w:right w:val="none" w:sz="0" w:space="0" w:color="auto"/>
      </w:divBdr>
    </w:div>
    <w:div w:id="1592474268">
      <w:bodyDiv w:val="1"/>
      <w:marLeft w:val="0"/>
      <w:marRight w:val="0"/>
      <w:marTop w:val="0"/>
      <w:marBottom w:val="0"/>
      <w:divBdr>
        <w:top w:val="none" w:sz="0" w:space="0" w:color="auto"/>
        <w:left w:val="none" w:sz="0" w:space="0" w:color="auto"/>
        <w:bottom w:val="none" w:sz="0" w:space="0" w:color="auto"/>
        <w:right w:val="none" w:sz="0" w:space="0" w:color="auto"/>
      </w:divBdr>
    </w:div>
    <w:div w:id="1593509015">
      <w:bodyDiv w:val="1"/>
      <w:marLeft w:val="0"/>
      <w:marRight w:val="0"/>
      <w:marTop w:val="0"/>
      <w:marBottom w:val="0"/>
      <w:divBdr>
        <w:top w:val="none" w:sz="0" w:space="0" w:color="auto"/>
        <w:left w:val="none" w:sz="0" w:space="0" w:color="auto"/>
        <w:bottom w:val="none" w:sz="0" w:space="0" w:color="auto"/>
        <w:right w:val="none" w:sz="0" w:space="0" w:color="auto"/>
      </w:divBdr>
    </w:div>
    <w:div w:id="1594168717">
      <w:bodyDiv w:val="1"/>
      <w:marLeft w:val="0"/>
      <w:marRight w:val="0"/>
      <w:marTop w:val="0"/>
      <w:marBottom w:val="0"/>
      <w:divBdr>
        <w:top w:val="none" w:sz="0" w:space="0" w:color="auto"/>
        <w:left w:val="none" w:sz="0" w:space="0" w:color="auto"/>
        <w:bottom w:val="none" w:sz="0" w:space="0" w:color="auto"/>
        <w:right w:val="none" w:sz="0" w:space="0" w:color="auto"/>
      </w:divBdr>
    </w:div>
    <w:div w:id="1594779282">
      <w:bodyDiv w:val="1"/>
      <w:marLeft w:val="0"/>
      <w:marRight w:val="0"/>
      <w:marTop w:val="0"/>
      <w:marBottom w:val="0"/>
      <w:divBdr>
        <w:top w:val="none" w:sz="0" w:space="0" w:color="auto"/>
        <w:left w:val="none" w:sz="0" w:space="0" w:color="auto"/>
        <w:bottom w:val="none" w:sz="0" w:space="0" w:color="auto"/>
        <w:right w:val="none" w:sz="0" w:space="0" w:color="auto"/>
      </w:divBdr>
    </w:div>
    <w:div w:id="1596937863">
      <w:bodyDiv w:val="1"/>
      <w:marLeft w:val="0"/>
      <w:marRight w:val="0"/>
      <w:marTop w:val="0"/>
      <w:marBottom w:val="0"/>
      <w:divBdr>
        <w:top w:val="none" w:sz="0" w:space="0" w:color="auto"/>
        <w:left w:val="none" w:sz="0" w:space="0" w:color="auto"/>
        <w:bottom w:val="none" w:sz="0" w:space="0" w:color="auto"/>
        <w:right w:val="none" w:sz="0" w:space="0" w:color="auto"/>
      </w:divBdr>
    </w:div>
    <w:div w:id="1598908090">
      <w:bodyDiv w:val="1"/>
      <w:marLeft w:val="0"/>
      <w:marRight w:val="0"/>
      <w:marTop w:val="0"/>
      <w:marBottom w:val="0"/>
      <w:divBdr>
        <w:top w:val="none" w:sz="0" w:space="0" w:color="auto"/>
        <w:left w:val="none" w:sz="0" w:space="0" w:color="auto"/>
        <w:bottom w:val="none" w:sz="0" w:space="0" w:color="auto"/>
        <w:right w:val="none" w:sz="0" w:space="0" w:color="auto"/>
      </w:divBdr>
    </w:div>
    <w:div w:id="1599558519">
      <w:bodyDiv w:val="1"/>
      <w:marLeft w:val="0"/>
      <w:marRight w:val="0"/>
      <w:marTop w:val="0"/>
      <w:marBottom w:val="0"/>
      <w:divBdr>
        <w:top w:val="none" w:sz="0" w:space="0" w:color="auto"/>
        <w:left w:val="none" w:sz="0" w:space="0" w:color="auto"/>
        <w:bottom w:val="none" w:sz="0" w:space="0" w:color="auto"/>
        <w:right w:val="none" w:sz="0" w:space="0" w:color="auto"/>
      </w:divBdr>
    </w:div>
    <w:div w:id="1600289156">
      <w:bodyDiv w:val="1"/>
      <w:marLeft w:val="0"/>
      <w:marRight w:val="0"/>
      <w:marTop w:val="0"/>
      <w:marBottom w:val="0"/>
      <w:divBdr>
        <w:top w:val="none" w:sz="0" w:space="0" w:color="auto"/>
        <w:left w:val="none" w:sz="0" w:space="0" w:color="auto"/>
        <w:bottom w:val="none" w:sz="0" w:space="0" w:color="auto"/>
        <w:right w:val="none" w:sz="0" w:space="0" w:color="auto"/>
      </w:divBdr>
    </w:div>
    <w:div w:id="1600990022">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147139">
      <w:bodyDiv w:val="1"/>
      <w:marLeft w:val="0"/>
      <w:marRight w:val="0"/>
      <w:marTop w:val="0"/>
      <w:marBottom w:val="0"/>
      <w:divBdr>
        <w:top w:val="none" w:sz="0" w:space="0" w:color="auto"/>
        <w:left w:val="none" w:sz="0" w:space="0" w:color="auto"/>
        <w:bottom w:val="none" w:sz="0" w:space="0" w:color="auto"/>
        <w:right w:val="none" w:sz="0" w:space="0" w:color="auto"/>
      </w:divBdr>
    </w:div>
    <w:div w:id="1604221761">
      <w:bodyDiv w:val="1"/>
      <w:marLeft w:val="0"/>
      <w:marRight w:val="0"/>
      <w:marTop w:val="0"/>
      <w:marBottom w:val="0"/>
      <w:divBdr>
        <w:top w:val="none" w:sz="0" w:space="0" w:color="auto"/>
        <w:left w:val="none" w:sz="0" w:space="0" w:color="auto"/>
        <w:bottom w:val="none" w:sz="0" w:space="0" w:color="auto"/>
        <w:right w:val="none" w:sz="0" w:space="0" w:color="auto"/>
      </w:divBdr>
    </w:div>
    <w:div w:id="1604417548">
      <w:bodyDiv w:val="1"/>
      <w:marLeft w:val="0"/>
      <w:marRight w:val="0"/>
      <w:marTop w:val="0"/>
      <w:marBottom w:val="0"/>
      <w:divBdr>
        <w:top w:val="none" w:sz="0" w:space="0" w:color="auto"/>
        <w:left w:val="none" w:sz="0" w:space="0" w:color="auto"/>
        <w:bottom w:val="none" w:sz="0" w:space="0" w:color="auto"/>
        <w:right w:val="none" w:sz="0" w:space="0" w:color="auto"/>
      </w:divBdr>
    </w:div>
    <w:div w:id="1604606152">
      <w:bodyDiv w:val="1"/>
      <w:marLeft w:val="0"/>
      <w:marRight w:val="0"/>
      <w:marTop w:val="0"/>
      <w:marBottom w:val="0"/>
      <w:divBdr>
        <w:top w:val="none" w:sz="0" w:space="0" w:color="auto"/>
        <w:left w:val="none" w:sz="0" w:space="0" w:color="auto"/>
        <w:bottom w:val="none" w:sz="0" w:space="0" w:color="auto"/>
        <w:right w:val="none" w:sz="0" w:space="0" w:color="auto"/>
      </w:divBdr>
    </w:div>
    <w:div w:id="1605307897">
      <w:bodyDiv w:val="1"/>
      <w:marLeft w:val="0"/>
      <w:marRight w:val="0"/>
      <w:marTop w:val="0"/>
      <w:marBottom w:val="0"/>
      <w:divBdr>
        <w:top w:val="none" w:sz="0" w:space="0" w:color="auto"/>
        <w:left w:val="none" w:sz="0" w:space="0" w:color="auto"/>
        <w:bottom w:val="none" w:sz="0" w:space="0" w:color="auto"/>
        <w:right w:val="none" w:sz="0" w:space="0" w:color="auto"/>
      </w:divBdr>
    </w:div>
    <w:div w:id="1607537064">
      <w:bodyDiv w:val="1"/>
      <w:marLeft w:val="0"/>
      <w:marRight w:val="0"/>
      <w:marTop w:val="0"/>
      <w:marBottom w:val="0"/>
      <w:divBdr>
        <w:top w:val="none" w:sz="0" w:space="0" w:color="auto"/>
        <w:left w:val="none" w:sz="0" w:space="0" w:color="auto"/>
        <w:bottom w:val="none" w:sz="0" w:space="0" w:color="auto"/>
        <w:right w:val="none" w:sz="0" w:space="0" w:color="auto"/>
      </w:divBdr>
    </w:div>
    <w:div w:id="1608735057">
      <w:bodyDiv w:val="1"/>
      <w:marLeft w:val="0"/>
      <w:marRight w:val="0"/>
      <w:marTop w:val="0"/>
      <w:marBottom w:val="0"/>
      <w:divBdr>
        <w:top w:val="none" w:sz="0" w:space="0" w:color="auto"/>
        <w:left w:val="none" w:sz="0" w:space="0" w:color="auto"/>
        <w:bottom w:val="none" w:sz="0" w:space="0" w:color="auto"/>
        <w:right w:val="none" w:sz="0" w:space="0" w:color="auto"/>
      </w:divBdr>
    </w:div>
    <w:div w:id="1608735255">
      <w:bodyDiv w:val="1"/>
      <w:marLeft w:val="0"/>
      <w:marRight w:val="0"/>
      <w:marTop w:val="0"/>
      <w:marBottom w:val="0"/>
      <w:divBdr>
        <w:top w:val="none" w:sz="0" w:space="0" w:color="auto"/>
        <w:left w:val="none" w:sz="0" w:space="0" w:color="auto"/>
        <w:bottom w:val="none" w:sz="0" w:space="0" w:color="auto"/>
        <w:right w:val="none" w:sz="0" w:space="0" w:color="auto"/>
      </w:divBdr>
    </w:div>
    <w:div w:id="1609433586">
      <w:bodyDiv w:val="1"/>
      <w:marLeft w:val="0"/>
      <w:marRight w:val="0"/>
      <w:marTop w:val="0"/>
      <w:marBottom w:val="0"/>
      <w:divBdr>
        <w:top w:val="none" w:sz="0" w:space="0" w:color="auto"/>
        <w:left w:val="none" w:sz="0" w:space="0" w:color="auto"/>
        <w:bottom w:val="none" w:sz="0" w:space="0" w:color="auto"/>
        <w:right w:val="none" w:sz="0" w:space="0" w:color="auto"/>
      </w:divBdr>
    </w:div>
    <w:div w:id="1610770690">
      <w:bodyDiv w:val="1"/>
      <w:marLeft w:val="0"/>
      <w:marRight w:val="0"/>
      <w:marTop w:val="0"/>
      <w:marBottom w:val="0"/>
      <w:divBdr>
        <w:top w:val="none" w:sz="0" w:space="0" w:color="auto"/>
        <w:left w:val="none" w:sz="0" w:space="0" w:color="auto"/>
        <w:bottom w:val="none" w:sz="0" w:space="0" w:color="auto"/>
        <w:right w:val="none" w:sz="0" w:space="0" w:color="auto"/>
      </w:divBdr>
      <w:divsChild>
        <w:div w:id="583803535">
          <w:marLeft w:val="0"/>
          <w:marRight w:val="0"/>
          <w:marTop w:val="0"/>
          <w:marBottom w:val="0"/>
          <w:divBdr>
            <w:top w:val="none" w:sz="0" w:space="0" w:color="auto"/>
            <w:left w:val="none" w:sz="0" w:space="0" w:color="auto"/>
            <w:bottom w:val="none" w:sz="0" w:space="0" w:color="auto"/>
            <w:right w:val="none" w:sz="0" w:space="0" w:color="auto"/>
          </w:divBdr>
          <w:divsChild>
            <w:div w:id="1610895316">
              <w:marLeft w:val="0"/>
              <w:marRight w:val="0"/>
              <w:marTop w:val="0"/>
              <w:marBottom w:val="0"/>
              <w:divBdr>
                <w:top w:val="none" w:sz="0" w:space="0" w:color="auto"/>
                <w:left w:val="none" w:sz="0" w:space="0" w:color="auto"/>
                <w:bottom w:val="none" w:sz="0" w:space="0" w:color="auto"/>
                <w:right w:val="none" w:sz="0" w:space="0" w:color="auto"/>
              </w:divBdr>
              <w:divsChild>
                <w:div w:id="148461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56445">
      <w:bodyDiv w:val="1"/>
      <w:marLeft w:val="0"/>
      <w:marRight w:val="0"/>
      <w:marTop w:val="0"/>
      <w:marBottom w:val="0"/>
      <w:divBdr>
        <w:top w:val="none" w:sz="0" w:space="0" w:color="auto"/>
        <w:left w:val="none" w:sz="0" w:space="0" w:color="auto"/>
        <w:bottom w:val="none" w:sz="0" w:space="0" w:color="auto"/>
        <w:right w:val="none" w:sz="0" w:space="0" w:color="auto"/>
      </w:divBdr>
    </w:div>
    <w:div w:id="1612856857">
      <w:bodyDiv w:val="1"/>
      <w:marLeft w:val="0"/>
      <w:marRight w:val="0"/>
      <w:marTop w:val="0"/>
      <w:marBottom w:val="0"/>
      <w:divBdr>
        <w:top w:val="none" w:sz="0" w:space="0" w:color="auto"/>
        <w:left w:val="none" w:sz="0" w:space="0" w:color="auto"/>
        <w:bottom w:val="none" w:sz="0" w:space="0" w:color="auto"/>
        <w:right w:val="none" w:sz="0" w:space="0" w:color="auto"/>
      </w:divBdr>
    </w:div>
    <w:div w:id="1613321261">
      <w:bodyDiv w:val="1"/>
      <w:marLeft w:val="0"/>
      <w:marRight w:val="0"/>
      <w:marTop w:val="0"/>
      <w:marBottom w:val="0"/>
      <w:divBdr>
        <w:top w:val="none" w:sz="0" w:space="0" w:color="auto"/>
        <w:left w:val="none" w:sz="0" w:space="0" w:color="auto"/>
        <w:bottom w:val="none" w:sz="0" w:space="0" w:color="auto"/>
        <w:right w:val="none" w:sz="0" w:space="0" w:color="auto"/>
      </w:divBdr>
    </w:div>
    <w:div w:id="1613396844">
      <w:bodyDiv w:val="1"/>
      <w:marLeft w:val="0"/>
      <w:marRight w:val="0"/>
      <w:marTop w:val="0"/>
      <w:marBottom w:val="0"/>
      <w:divBdr>
        <w:top w:val="none" w:sz="0" w:space="0" w:color="auto"/>
        <w:left w:val="none" w:sz="0" w:space="0" w:color="auto"/>
        <w:bottom w:val="none" w:sz="0" w:space="0" w:color="auto"/>
        <w:right w:val="none" w:sz="0" w:space="0" w:color="auto"/>
      </w:divBdr>
    </w:div>
    <w:div w:id="1613515564">
      <w:bodyDiv w:val="1"/>
      <w:marLeft w:val="0"/>
      <w:marRight w:val="0"/>
      <w:marTop w:val="0"/>
      <w:marBottom w:val="0"/>
      <w:divBdr>
        <w:top w:val="none" w:sz="0" w:space="0" w:color="auto"/>
        <w:left w:val="none" w:sz="0" w:space="0" w:color="auto"/>
        <w:bottom w:val="none" w:sz="0" w:space="0" w:color="auto"/>
        <w:right w:val="none" w:sz="0" w:space="0" w:color="auto"/>
      </w:divBdr>
    </w:div>
    <w:div w:id="1614049489">
      <w:bodyDiv w:val="1"/>
      <w:marLeft w:val="0"/>
      <w:marRight w:val="0"/>
      <w:marTop w:val="0"/>
      <w:marBottom w:val="0"/>
      <w:divBdr>
        <w:top w:val="none" w:sz="0" w:space="0" w:color="auto"/>
        <w:left w:val="none" w:sz="0" w:space="0" w:color="auto"/>
        <w:bottom w:val="none" w:sz="0" w:space="0" w:color="auto"/>
        <w:right w:val="none" w:sz="0" w:space="0" w:color="auto"/>
      </w:divBdr>
    </w:div>
    <w:div w:id="1614552826">
      <w:bodyDiv w:val="1"/>
      <w:marLeft w:val="0"/>
      <w:marRight w:val="0"/>
      <w:marTop w:val="0"/>
      <w:marBottom w:val="0"/>
      <w:divBdr>
        <w:top w:val="none" w:sz="0" w:space="0" w:color="auto"/>
        <w:left w:val="none" w:sz="0" w:space="0" w:color="auto"/>
        <w:bottom w:val="none" w:sz="0" w:space="0" w:color="auto"/>
        <w:right w:val="none" w:sz="0" w:space="0" w:color="auto"/>
      </w:divBdr>
    </w:div>
    <w:div w:id="1614942963">
      <w:bodyDiv w:val="1"/>
      <w:marLeft w:val="0"/>
      <w:marRight w:val="0"/>
      <w:marTop w:val="0"/>
      <w:marBottom w:val="0"/>
      <w:divBdr>
        <w:top w:val="none" w:sz="0" w:space="0" w:color="auto"/>
        <w:left w:val="none" w:sz="0" w:space="0" w:color="auto"/>
        <w:bottom w:val="none" w:sz="0" w:space="0" w:color="auto"/>
        <w:right w:val="none" w:sz="0" w:space="0" w:color="auto"/>
      </w:divBdr>
    </w:div>
    <w:div w:id="1615794629">
      <w:bodyDiv w:val="1"/>
      <w:marLeft w:val="0"/>
      <w:marRight w:val="0"/>
      <w:marTop w:val="0"/>
      <w:marBottom w:val="0"/>
      <w:divBdr>
        <w:top w:val="none" w:sz="0" w:space="0" w:color="auto"/>
        <w:left w:val="none" w:sz="0" w:space="0" w:color="auto"/>
        <w:bottom w:val="none" w:sz="0" w:space="0" w:color="auto"/>
        <w:right w:val="none" w:sz="0" w:space="0" w:color="auto"/>
      </w:divBdr>
    </w:div>
    <w:div w:id="1616055538">
      <w:bodyDiv w:val="1"/>
      <w:marLeft w:val="0"/>
      <w:marRight w:val="0"/>
      <w:marTop w:val="0"/>
      <w:marBottom w:val="0"/>
      <w:divBdr>
        <w:top w:val="none" w:sz="0" w:space="0" w:color="auto"/>
        <w:left w:val="none" w:sz="0" w:space="0" w:color="auto"/>
        <w:bottom w:val="none" w:sz="0" w:space="0" w:color="auto"/>
        <w:right w:val="none" w:sz="0" w:space="0" w:color="auto"/>
      </w:divBdr>
    </w:div>
    <w:div w:id="1618366308">
      <w:bodyDiv w:val="1"/>
      <w:marLeft w:val="0"/>
      <w:marRight w:val="0"/>
      <w:marTop w:val="0"/>
      <w:marBottom w:val="0"/>
      <w:divBdr>
        <w:top w:val="none" w:sz="0" w:space="0" w:color="auto"/>
        <w:left w:val="none" w:sz="0" w:space="0" w:color="auto"/>
        <w:bottom w:val="none" w:sz="0" w:space="0" w:color="auto"/>
        <w:right w:val="none" w:sz="0" w:space="0" w:color="auto"/>
      </w:divBdr>
    </w:div>
    <w:div w:id="1618441561">
      <w:bodyDiv w:val="1"/>
      <w:marLeft w:val="0"/>
      <w:marRight w:val="0"/>
      <w:marTop w:val="0"/>
      <w:marBottom w:val="0"/>
      <w:divBdr>
        <w:top w:val="none" w:sz="0" w:space="0" w:color="auto"/>
        <w:left w:val="none" w:sz="0" w:space="0" w:color="auto"/>
        <w:bottom w:val="none" w:sz="0" w:space="0" w:color="auto"/>
        <w:right w:val="none" w:sz="0" w:space="0" w:color="auto"/>
      </w:divBdr>
    </w:div>
    <w:div w:id="1618759867">
      <w:bodyDiv w:val="1"/>
      <w:marLeft w:val="0"/>
      <w:marRight w:val="0"/>
      <w:marTop w:val="0"/>
      <w:marBottom w:val="0"/>
      <w:divBdr>
        <w:top w:val="none" w:sz="0" w:space="0" w:color="auto"/>
        <w:left w:val="none" w:sz="0" w:space="0" w:color="auto"/>
        <w:bottom w:val="none" w:sz="0" w:space="0" w:color="auto"/>
        <w:right w:val="none" w:sz="0" w:space="0" w:color="auto"/>
      </w:divBdr>
    </w:div>
    <w:div w:id="1619213755">
      <w:bodyDiv w:val="1"/>
      <w:marLeft w:val="0"/>
      <w:marRight w:val="0"/>
      <w:marTop w:val="0"/>
      <w:marBottom w:val="0"/>
      <w:divBdr>
        <w:top w:val="none" w:sz="0" w:space="0" w:color="auto"/>
        <w:left w:val="none" w:sz="0" w:space="0" w:color="auto"/>
        <w:bottom w:val="none" w:sz="0" w:space="0" w:color="auto"/>
        <w:right w:val="none" w:sz="0" w:space="0" w:color="auto"/>
      </w:divBdr>
    </w:div>
    <w:div w:id="1619291866">
      <w:bodyDiv w:val="1"/>
      <w:marLeft w:val="0"/>
      <w:marRight w:val="0"/>
      <w:marTop w:val="0"/>
      <w:marBottom w:val="0"/>
      <w:divBdr>
        <w:top w:val="none" w:sz="0" w:space="0" w:color="auto"/>
        <w:left w:val="none" w:sz="0" w:space="0" w:color="auto"/>
        <w:bottom w:val="none" w:sz="0" w:space="0" w:color="auto"/>
        <w:right w:val="none" w:sz="0" w:space="0" w:color="auto"/>
      </w:divBdr>
    </w:div>
    <w:div w:id="1619750100">
      <w:bodyDiv w:val="1"/>
      <w:marLeft w:val="0"/>
      <w:marRight w:val="0"/>
      <w:marTop w:val="0"/>
      <w:marBottom w:val="0"/>
      <w:divBdr>
        <w:top w:val="none" w:sz="0" w:space="0" w:color="auto"/>
        <w:left w:val="none" w:sz="0" w:space="0" w:color="auto"/>
        <w:bottom w:val="none" w:sz="0" w:space="0" w:color="auto"/>
        <w:right w:val="none" w:sz="0" w:space="0" w:color="auto"/>
      </w:divBdr>
    </w:div>
    <w:div w:id="1621760602">
      <w:bodyDiv w:val="1"/>
      <w:marLeft w:val="0"/>
      <w:marRight w:val="0"/>
      <w:marTop w:val="0"/>
      <w:marBottom w:val="0"/>
      <w:divBdr>
        <w:top w:val="none" w:sz="0" w:space="0" w:color="auto"/>
        <w:left w:val="none" w:sz="0" w:space="0" w:color="auto"/>
        <w:bottom w:val="none" w:sz="0" w:space="0" w:color="auto"/>
        <w:right w:val="none" w:sz="0" w:space="0" w:color="auto"/>
      </w:divBdr>
    </w:div>
    <w:div w:id="1621763275">
      <w:bodyDiv w:val="1"/>
      <w:marLeft w:val="0"/>
      <w:marRight w:val="0"/>
      <w:marTop w:val="0"/>
      <w:marBottom w:val="0"/>
      <w:divBdr>
        <w:top w:val="none" w:sz="0" w:space="0" w:color="auto"/>
        <w:left w:val="none" w:sz="0" w:space="0" w:color="auto"/>
        <w:bottom w:val="none" w:sz="0" w:space="0" w:color="auto"/>
        <w:right w:val="none" w:sz="0" w:space="0" w:color="auto"/>
      </w:divBdr>
    </w:div>
    <w:div w:id="1622421334">
      <w:bodyDiv w:val="1"/>
      <w:marLeft w:val="0"/>
      <w:marRight w:val="0"/>
      <w:marTop w:val="0"/>
      <w:marBottom w:val="0"/>
      <w:divBdr>
        <w:top w:val="none" w:sz="0" w:space="0" w:color="auto"/>
        <w:left w:val="none" w:sz="0" w:space="0" w:color="auto"/>
        <w:bottom w:val="none" w:sz="0" w:space="0" w:color="auto"/>
        <w:right w:val="none" w:sz="0" w:space="0" w:color="auto"/>
      </w:divBdr>
    </w:div>
    <w:div w:id="1622958087">
      <w:bodyDiv w:val="1"/>
      <w:marLeft w:val="0"/>
      <w:marRight w:val="0"/>
      <w:marTop w:val="0"/>
      <w:marBottom w:val="0"/>
      <w:divBdr>
        <w:top w:val="none" w:sz="0" w:space="0" w:color="auto"/>
        <w:left w:val="none" w:sz="0" w:space="0" w:color="auto"/>
        <w:bottom w:val="none" w:sz="0" w:space="0" w:color="auto"/>
        <w:right w:val="none" w:sz="0" w:space="0" w:color="auto"/>
      </w:divBdr>
    </w:div>
    <w:div w:id="1623535099">
      <w:bodyDiv w:val="1"/>
      <w:marLeft w:val="0"/>
      <w:marRight w:val="0"/>
      <w:marTop w:val="0"/>
      <w:marBottom w:val="0"/>
      <w:divBdr>
        <w:top w:val="none" w:sz="0" w:space="0" w:color="auto"/>
        <w:left w:val="none" w:sz="0" w:space="0" w:color="auto"/>
        <w:bottom w:val="none" w:sz="0" w:space="0" w:color="auto"/>
        <w:right w:val="none" w:sz="0" w:space="0" w:color="auto"/>
      </w:divBdr>
    </w:div>
    <w:div w:id="1624651741">
      <w:bodyDiv w:val="1"/>
      <w:marLeft w:val="0"/>
      <w:marRight w:val="0"/>
      <w:marTop w:val="0"/>
      <w:marBottom w:val="0"/>
      <w:divBdr>
        <w:top w:val="none" w:sz="0" w:space="0" w:color="auto"/>
        <w:left w:val="none" w:sz="0" w:space="0" w:color="auto"/>
        <w:bottom w:val="none" w:sz="0" w:space="0" w:color="auto"/>
        <w:right w:val="none" w:sz="0" w:space="0" w:color="auto"/>
      </w:divBdr>
    </w:div>
    <w:div w:id="1625114843">
      <w:bodyDiv w:val="1"/>
      <w:marLeft w:val="0"/>
      <w:marRight w:val="0"/>
      <w:marTop w:val="0"/>
      <w:marBottom w:val="0"/>
      <w:divBdr>
        <w:top w:val="none" w:sz="0" w:space="0" w:color="auto"/>
        <w:left w:val="none" w:sz="0" w:space="0" w:color="auto"/>
        <w:bottom w:val="none" w:sz="0" w:space="0" w:color="auto"/>
        <w:right w:val="none" w:sz="0" w:space="0" w:color="auto"/>
      </w:divBdr>
    </w:div>
    <w:div w:id="1625306082">
      <w:bodyDiv w:val="1"/>
      <w:marLeft w:val="0"/>
      <w:marRight w:val="0"/>
      <w:marTop w:val="0"/>
      <w:marBottom w:val="0"/>
      <w:divBdr>
        <w:top w:val="none" w:sz="0" w:space="0" w:color="auto"/>
        <w:left w:val="none" w:sz="0" w:space="0" w:color="auto"/>
        <w:bottom w:val="none" w:sz="0" w:space="0" w:color="auto"/>
        <w:right w:val="none" w:sz="0" w:space="0" w:color="auto"/>
      </w:divBdr>
    </w:div>
    <w:div w:id="1626157495">
      <w:bodyDiv w:val="1"/>
      <w:marLeft w:val="0"/>
      <w:marRight w:val="0"/>
      <w:marTop w:val="0"/>
      <w:marBottom w:val="0"/>
      <w:divBdr>
        <w:top w:val="none" w:sz="0" w:space="0" w:color="auto"/>
        <w:left w:val="none" w:sz="0" w:space="0" w:color="auto"/>
        <w:bottom w:val="none" w:sz="0" w:space="0" w:color="auto"/>
        <w:right w:val="none" w:sz="0" w:space="0" w:color="auto"/>
      </w:divBdr>
    </w:div>
    <w:div w:id="1626738516">
      <w:bodyDiv w:val="1"/>
      <w:marLeft w:val="0"/>
      <w:marRight w:val="0"/>
      <w:marTop w:val="0"/>
      <w:marBottom w:val="0"/>
      <w:divBdr>
        <w:top w:val="none" w:sz="0" w:space="0" w:color="auto"/>
        <w:left w:val="none" w:sz="0" w:space="0" w:color="auto"/>
        <w:bottom w:val="none" w:sz="0" w:space="0" w:color="auto"/>
        <w:right w:val="none" w:sz="0" w:space="0" w:color="auto"/>
      </w:divBdr>
    </w:div>
    <w:div w:id="1626883050">
      <w:bodyDiv w:val="1"/>
      <w:marLeft w:val="0"/>
      <w:marRight w:val="0"/>
      <w:marTop w:val="0"/>
      <w:marBottom w:val="0"/>
      <w:divBdr>
        <w:top w:val="none" w:sz="0" w:space="0" w:color="auto"/>
        <w:left w:val="none" w:sz="0" w:space="0" w:color="auto"/>
        <w:bottom w:val="none" w:sz="0" w:space="0" w:color="auto"/>
        <w:right w:val="none" w:sz="0" w:space="0" w:color="auto"/>
      </w:divBdr>
    </w:div>
    <w:div w:id="1627393449">
      <w:bodyDiv w:val="1"/>
      <w:marLeft w:val="0"/>
      <w:marRight w:val="0"/>
      <w:marTop w:val="0"/>
      <w:marBottom w:val="0"/>
      <w:divBdr>
        <w:top w:val="none" w:sz="0" w:space="0" w:color="auto"/>
        <w:left w:val="none" w:sz="0" w:space="0" w:color="auto"/>
        <w:bottom w:val="none" w:sz="0" w:space="0" w:color="auto"/>
        <w:right w:val="none" w:sz="0" w:space="0" w:color="auto"/>
      </w:divBdr>
    </w:div>
    <w:div w:id="1627421307">
      <w:bodyDiv w:val="1"/>
      <w:marLeft w:val="0"/>
      <w:marRight w:val="0"/>
      <w:marTop w:val="0"/>
      <w:marBottom w:val="0"/>
      <w:divBdr>
        <w:top w:val="none" w:sz="0" w:space="0" w:color="auto"/>
        <w:left w:val="none" w:sz="0" w:space="0" w:color="auto"/>
        <w:bottom w:val="none" w:sz="0" w:space="0" w:color="auto"/>
        <w:right w:val="none" w:sz="0" w:space="0" w:color="auto"/>
      </w:divBdr>
    </w:div>
    <w:div w:id="1627656531">
      <w:bodyDiv w:val="1"/>
      <w:marLeft w:val="0"/>
      <w:marRight w:val="0"/>
      <w:marTop w:val="0"/>
      <w:marBottom w:val="0"/>
      <w:divBdr>
        <w:top w:val="none" w:sz="0" w:space="0" w:color="auto"/>
        <w:left w:val="none" w:sz="0" w:space="0" w:color="auto"/>
        <w:bottom w:val="none" w:sz="0" w:space="0" w:color="auto"/>
        <w:right w:val="none" w:sz="0" w:space="0" w:color="auto"/>
      </w:divBdr>
    </w:div>
    <w:div w:id="1628660051">
      <w:bodyDiv w:val="1"/>
      <w:marLeft w:val="0"/>
      <w:marRight w:val="0"/>
      <w:marTop w:val="0"/>
      <w:marBottom w:val="0"/>
      <w:divBdr>
        <w:top w:val="none" w:sz="0" w:space="0" w:color="auto"/>
        <w:left w:val="none" w:sz="0" w:space="0" w:color="auto"/>
        <w:bottom w:val="none" w:sz="0" w:space="0" w:color="auto"/>
        <w:right w:val="none" w:sz="0" w:space="0" w:color="auto"/>
      </w:divBdr>
    </w:div>
    <w:div w:id="1629237708">
      <w:bodyDiv w:val="1"/>
      <w:marLeft w:val="0"/>
      <w:marRight w:val="0"/>
      <w:marTop w:val="0"/>
      <w:marBottom w:val="0"/>
      <w:divBdr>
        <w:top w:val="none" w:sz="0" w:space="0" w:color="auto"/>
        <w:left w:val="none" w:sz="0" w:space="0" w:color="auto"/>
        <w:bottom w:val="none" w:sz="0" w:space="0" w:color="auto"/>
        <w:right w:val="none" w:sz="0" w:space="0" w:color="auto"/>
      </w:divBdr>
    </w:div>
    <w:div w:id="1629313718">
      <w:bodyDiv w:val="1"/>
      <w:marLeft w:val="0"/>
      <w:marRight w:val="0"/>
      <w:marTop w:val="0"/>
      <w:marBottom w:val="0"/>
      <w:divBdr>
        <w:top w:val="none" w:sz="0" w:space="0" w:color="auto"/>
        <w:left w:val="none" w:sz="0" w:space="0" w:color="auto"/>
        <w:bottom w:val="none" w:sz="0" w:space="0" w:color="auto"/>
        <w:right w:val="none" w:sz="0" w:space="0" w:color="auto"/>
      </w:divBdr>
    </w:div>
    <w:div w:id="1629815393">
      <w:bodyDiv w:val="1"/>
      <w:marLeft w:val="0"/>
      <w:marRight w:val="0"/>
      <w:marTop w:val="0"/>
      <w:marBottom w:val="0"/>
      <w:divBdr>
        <w:top w:val="none" w:sz="0" w:space="0" w:color="auto"/>
        <w:left w:val="none" w:sz="0" w:space="0" w:color="auto"/>
        <w:bottom w:val="none" w:sz="0" w:space="0" w:color="auto"/>
        <w:right w:val="none" w:sz="0" w:space="0" w:color="auto"/>
      </w:divBdr>
    </w:div>
    <w:div w:id="1629821515">
      <w:bodyDiv w:val="1"/>
      <w:marLeft w:val="0"/>
      <w:marRight w:val="0"/>
      <w:marTop w:val="0"/>
      <w:marBottom w:val="0"/>
      <w:divBdr>
        <w:top w:val="none" w:sz="0" w:space="0" w:color="auto"/>
        <w:left w:val="none" w:sz="0" w:space="0" w:color="auto"/>
        <w:bottom w:val="none" w:sz="0" w:space="0" w:color="auto"/>
        <w:right w:val="none" w:sz="0" w:space="0" w:color="auto"/>
      </w:divBdr>
    </w:div>
    <w:div w:id="1629972455">
      <w:bodyDiv w:val="1"/>
      <w:marLeft w:val="0"/>
      <w:marRight w:val="0"/>
      <w:marTop w:val="0"/>
      <w:marBottom w:val="0"/>
      <w:divBdr>
        <w:top w:val="none" w:sz="0" w:space="0" w:color="auto"/>
        <w:left w:val="none" w:sz="0" w:space="0" w:color="auto"/>
        <w:bottom w:val="none" w:sz="0" w:space="0" w:color="auto"/>
        <w:right w:val="none" w:sz="0" w:space="0" w:color="auto"/>
      </w:divBdr>
    </w:div>
    <w:div w:id="1630436225">
      <w:bodyDiv w:val="1"/>
      <w:marLeft w:val="0"/>
      <w:marRight w:val="0"/>
      <w:marTop w:val="0"/>
      <w:marBottom w:val="0"/>
      <w:divBdr>
        <w:top w:val="none" w:sz="0" w:space="0" w:color="auto"/>
        <w:left w:val="none" w:sz="0" w:space="0" w:color="auto"/>
        <w:bottom w:val="none" w:sz="0" w:space="0" w:color="auto"/>
        <w:right w:val="none" w:sz="0" w:space="0" w:color="auto"/>
      </w:divBdr>
    </w:div>
    <w:div w:id="1633100302">
      <w:bodyDiv w:val="1"/>
      <w:marLeft w:val="0"/>
      <w:marRight w:val="0"/>
      <w:marTop w:val="0"/>
      <w:marBottom w:val="0"/>
      <w:divBdr>
        <w:top w:val="none" w:sz="0" w:space="0" w:color="auto"/>
        <w:left w:val="none" w:sz="0" w:space="0" w:color="auto"/>
        <w:bottom w:val="none" w:sz="0" w:space="0" w:color="auto"/>
        <w:right w:val="none" w:sz="0" w:space="0" w:color="auto"/>
      </w:divBdr>
    </w:div>
    <w:div w:id="1633555682">
      <w:bodyDiv w:val="1"/>
      <w:marLeft w:val="0"/>
      <w:marRight w:val="0"/>
      <w:marTop w:val="0"/>
      <w:marBottom w:val="0"/>
      <w:divBdr>
        <w:top w:val="none" w:sz="0" w:space="0" w:color="auto"/>
        <w:left w:val="none" w:sz="0" w:space="0" w:color="auto"/>
        <w:bottom w:val="none" w:sz="0" w:space="0" w:color="auto"/>
        <w:right w:val="none" w:sz="0" w:space="0" w:color="auto"/>
      </w:divBdr>
    </w:div>
    <w:div w:id="1633948312">
      <w:bodyDiv w:val="1"/>
      <w:marLeft w:val="0"/>
      <w:marRight w:val="0"/>
      <w:marTop w:val="0"/>
      <w:marBottom w:val="0"/>
      <w:divBdr>
        <w:top w:val="none" w:sz="0" w:space="0" w:color="auto"/>
        <w:left w:val="none" w:sz="0" w:space="0" w:color="auto"/>
        <w:bottom w:val="none" w:sz="0" w:space="0" w:color="auto"/>
        <w:right w:val="none" w:sz="0" w:space="0" w:color="auto"/>
      </w:divBdr>
    </w:div>
    <w:div w:id="1634359504">
      <w:bodyDiv w:val="1"/>
      <w:marLeft w:val="0"/>
      <w:marRight w:val="0"/>
      <w:marTop w:val="0"/>
      <w:marBottom w:val="0"/>
      <w:divBdr>
        <w:top w:val="none" w:sz="0" w:space="0" w:color="auto"/>
        <w:left w:val="none" w:sz="0" w:space="0" w:color="auto"/>
        <w:bottom w:val="none" w:sz="0" w:space="0" w:color="auto"/>
        <w:right w:val="none" w:sz="0" w:space="0" w:color="auto"/>
      </w:divBdr>
    </w:div>
    <w:div w:id="1634824011">
      <w:bodyDiv w:val="1"/>
      <w:marLeft w:val="0"/>
      <w:marRight w:val="0"/>
      <w:marTop w:val="0"/>
      <w:marBottom w:val="0"/>
      <w:divBdr>
        <w:top w:val="none" w:sz="0" w:space="0" w:color="auto"/>
        <w:left w:val="none" w:sz="0" w:space="0" w:color="auto"/>
        <w:bottom w:val="none" w:sz="0" w:space="0" w:color="auto"/>
        <w:right w:val="none" w:sz="0" w:space="0" w:color="auto"/>
      </w:divBdr>
    </w:div>
    <w:div w:id="1635283357">
      <w:bodyDiv w:val="1"/>
      <w:marLeft w:val="0"/>
      <w:marRight w:val="0"/>
      <w:marTop w:val="0"/>
      <w:marBottom w:val="0"/>
      <w:divBdr>
        <w:top w:val="none" w:sz="0" w:space="0" w:color="auto"/>
        <w:left w:val="none" w:sz="0" w:space="0" w:color="auto"/>
        <w:bottom w:val="none" w:sz="0" w:space="0" w:color="auto"/>
        <w:right w:val="none" w:sz="0" w:space="0" w:color="auto"/>
      </w:divBdr>
    </w:div>
    <w:div w:id="1636370513">
      <w:bodyDiv w:val="1"/>
      <w:marLeft w:val="0"/>
      <w:marRight w:val="0"/>
      <w:marTop w:val="0"/>
      <w:marBottom w:val="0"/>
      <w:divBdr>
        <w:top w:val="none" w:sz="0" w:space="0" w:color="auto"/>
        <w:left w:val="none" w:sz="0" w:space="0" w:color="auto"/>
        <w:bottom w:val="none" w:sz="0" w:space="0" w:color="auto"/>
        <w:right w:val="none" w:sz="0" w:space="0" w:color="auto"/>
      </w:divBdr>
    </w:div>
    <w:div w:id="1636521328">
      <w:bodyDiv w:val="1"/>
      <w:marLeft w:val="0"/>
      <w:marRight w:val="0"/>
      <w:marTop w:val="0"/>
      <w:marBottom w:val="0"/>
      <w:divBdr>
        <w:top w:val="none" w:sz="0" w:space="0" w:color="auto"/>
        <w:left w:val="none" w:sz="0" w:space="0" w:color="auto"/>
        <w:bottom w:val="none" w:sz="0" w:space="0" w:color="auto"/>
        <w:right w:val="none" w:sz="0" w:space="0" w:color="auto"/>
      </w:divBdr>
    </w:div>
    <w:div w:id="1636831361">
      <w:bodyDiv w:val="1"/>
      <w:marLeft w:val="0"/>
      <w:marRight w:val="0"/>
      <w:marTop w:val="0"/>
      <w:marBottom w:val="0"/>
      <w:divBdr>
        <w:top w:val="none" w:sz="0" w:space="0" w:color="auto"/>
        <w:left w:val="none" w:sz="0" w:space="0" w:color="auto"/>
        <w:bottom w:val="none" w:sz="0" w:space="0" w:color="auto"/>
        <w:right w:val="none" w:sz="0" w:space="0" w:color="auto"/>
      </w:divBdr>
    </w:div>
    <w:div w:id="1637107400">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637769">
      <w:bodyDiv w:val="1"/>
      <w:marLeft w:val="0"/>
      <w:marRight w:val="0"/>
      <w:marTop w:val="0"/>
      <w:marBottom w:val="0"/>
      <w:divBdr>
        <w:top w:val="none" w:sz="0" w:space="0" w:color="auto"/>
        <w:left w:val="none" w:sz="0" w:space="0" w:color="auto"/>
        <w:bottom w:val="none" w:sz="0" w:space="0" w:color="auto"/>
        <w:right w:val="none" w:sz="0" w:space="0" w:color="auto"/>
      </w:divBdr>
    </w:div>
    <w:div w:id="1638341626">
      <w:bodyDiv w:val="1"/>
      <w:marLeft w:val="0"/>
      <w:marRight w:val="0"/>
      <w:marTop w:val="0"/>
      <w:marBottom w:val="0"/>
      <w:divBdr>
        <w:top w:val="none" w:sz="0" w:space="0" w:color="auto"/>
        <w:left w:val="none" w:sz="0" w:space="0" w:color="auto"/>
        <w:bottom w:val="none" w:sz="0" w:space="0" w:color="auto"/>
        <w:right w:val="none" w:sz="0" w:space="0" w:color="auto"/>
      </w:divBdr>
    </w:div>
    <w:div w:id="1639648244">
      <w:bodyDiv w:val="1"/>
      <w:marLeft w:val="0"/>
      <w:marRight w:val="0"/>
      <w:marTop w:val="0"/>
      <w:marBottom w:val="0"/>
      <w:divBdr>
        <w:top w:val="none" w:sz="0" w:space="0" w:color="auto"/>
        <w:left w:val="none" w:sz="0" w:space="0" w:color="auto"/>
        <w:bottom w:val="none" w:sz="0" w:space="0" w:color="auto"/>
        <w:right w:val="none" w:sz="0" w:space="0" w:color="auto"/>
      </w:divBdr>
    </w:div>
    <w:div w:id="1640108478">
      <w:bodyDiv w:val="1"/>
      <w:marLeft w:val="0"/>
      <w:marRight w:val="0"/>
      <w:marTop w:val="0"/>
      <w:marBottom w:val="0"/>
      <w:divBdr>
        <w:top w:val="none" w:sz="0" w:space="0" w:color="auto"/>
        <w:left w:val="none" w:sz="0" w:space="0" w:color="auto"/>
        <w:bottom w:val="none" w:sz="0" w:space="0" w:color="auto"/>
        <w:right w:val="none" w:sz="0" w:space="0" w:color="auto"/>
      </w:divBdr>
    </w:div>
    <w:div w:id="1640184092">
      <w:bodyDiv w:val="1"/>
      <w:marLeft w:val="0"/>
      <w:marRight w:val="0"/>
      <w:marTop w:val="0"/>
      <w:marBottom w:val="0"/>
      <w:divBdr>
        <w:top w:val="none" w:sz="0" w:space="0" w:color="auto"/>
        <w:left w:val="none" w:sz="0" w:space="0" w:color="auto"/>
        <w:bottom w:val="none" w:sz="0" w:space="0" w:color="auto"/>
        <w:right w:val="none" w:sz="0" w:space="0" w:color="auto"/>
      </w:divBdr>
    </w:div>
    <w:div w:id="1640572416">
      <w:bodyDiv w:val="1"/>
      <w:marLeft w:val="0"/>
      <w:marRight w:val="0"/>
      <w:marTop w:val="0"/>
      <w:marBottom w:val="0"/>
      <w:divBdr>
        <w:top w:val="none" w:sz="0" w:space="0" w:color="auto"/>
        <w:left w:val="none" w:sz="0" w:space="0" w:color="auto"/>
        <w:bottom w:val="none" w:sz="0" w:space="0" w:color="auto"/>
        <w:right w:val="none" w:sz="0" w:space="0" w:color="auto"/>
      </w:divBdr>
    </w:div>
    <w:div w:id="1640723686">
      <w:bodyDiv w:val="1"/>
      <w:marLeft w:val="0"/>
      <w:marRight w:val="0"/>
      <w:marTop w:val="0"/>
      <w:marBottom w:val="0"/>
      <w:divBdr>
        <w:top w:val="none" w:sz="0" w:space="0" w:color="auto"/>
        <w:left w:val="none" w:sz="0" w:space="0" w:color="auto"/>
        <w:bottom w:val="none" w:sz="0" w:space="0" w:color="auto"/>
        <w:right w:val="none" w:sz="0" w:space="0" w:color="auto"/>
      </w:divBdr>
    </w:div>
    <w:div w:id="1641228311">
      <w:bodyDiv w:val="1"/>
      <w:marLeft w:val="0"/>
      <w:marRight w:val="0"/>
      <w:marTop w:val="0"/>
      <w:marBottom w:val="0"/>
      <w:divBdr>
        <w:top w:val="none" w:sz="0" w:space="0" w:color="auto"/>
        <w:left w:val="none" w:sz="0" w:space="0" w:color="auto"/>
        <w:bottom w:val="none" w:sz="0" w:space="0" w:color="auto"/>
        <w:right w:val="none" w:sz="0" w:space="0" w:color="auto"/>
      </w:divBdr>
    </w:div>
    <w:div w:id="1642887177">
      <w:bodyDiv w:val="1"/>
      <w:marLeft w:val="0"/>
      <w:marRight w:val="0"/>
      <w:marTop w:val="0"/>
      <w:marBottom w:val="0"/>
      <w:divBdr>
        <w:top w:val="none" w:sz="0" w:space="0" w:color="auto"/>
        <w:left w:val="none" w:sz="0" w:space="0" w:color="auto"/>
        <w:bottom w:val="none" w:sz="0" w:space="0" w:color="auto"/>
        <w:right w:val="none" w:sz="0" w:space="0" w:color="auto"/>
      </w:divBdr>
    </w:div>
    <w:div w:id="1642927866">
      <w:bodyDiv w:val="1"/>
      <w:marLeft w:val="0"/>
      <w:marRight w:val="0"/>
      <w:marTop w:val="0"/>
      <w:marBottom w:val="0"/>
      <w:divBdr>
        <w:top w:val="none" w:sz="0" w:space="0" w:color="auto"/>
        <w:left w:val="none" w:sz="0" w:space="0" w:color="auto"/>
        <w:bottom w:val="none" w:sz="0" w:space="0" w:color="auto"/>
        <w:right w:val="none" w:sz="0" w:space="0" w:color="auto"/>
      </w:divBdr>
    </w:div>
    <w:div w:id="1643389260">
      <w:bodyDiv w:val="1"/>
      <w:marLeft w:val="0"/>
      <w:marRight w:val="0"/>
      <w:marTop w:val="0"/>
      <w:marBottom w:val="0"/>
      <w:divBdr>
        <w:top w:val="none" w:sz="0" w:space="0" w:color="auto"/>
        <w:left w:val="none" w:sz="0" w:space="0" w:color="auto"/>
        <w:bottom w:val="none" w:sz="0" w:space="0" w:color="auto"/>
        <w:right w:val="none" w:sz="0" w:space="0" w:color="auto"/>
      </w:divBdr>
    </w:div>
    <w:div w:id="1645354311">
      <w:bodyDiv w:val="1"/>
      <w:marLeft w:val="0"/>
      <w:marRight w:val="0"/>
      <w:marTop w:val="0"/>
      <w:marBottom w:val="0"/>
      <w:divBdr>
        <w:top w:val="none" w:sz="0" w:space="0" w:color="auto"/>
        <w:left w:val="none" w:sz="0" w:space="0" w:color="auto"/>
        <w:bottom w:val="none" w:sz="0" w:space="0" w:color="auto"/>
        <w:right w:val="none" w:sz="0" w:space="0" w:color="auto"/>
      </w:divBdr>
    </w:div>
    <w:div w:id="1645891021">
      <w:bodyDiv w:val="1"/>
      <w:marLeft w:val="0"/>
      <w:marRight w:val="0"/>
      <w:marTop w:val="0"/>
      <w:marBottom w:val="0"/>
      <w:divBdr>
        <w:top w:val="none" w:sz="0" w:space="0" w:color="auto"/>
        <w:left w:val="none" w:sz="0" w:space="0" w:color="auto"/>
        <w:bottom w:val="none" w:sz="0" w:space="0" w:color="auto"/>
        <w:right w:val="none" w:sz="0" w:space="0" w:color="auto"/>
      </w:divBdr>
    </w:div>
    <w:div w:id="1645891036">
      <w:bodyDiv w:val="1"/>
      <w:marLeft w:val="0"/>
      <w:marRight w:val="0"/>
      <w:marTop w:val="0"/>
      <w:marBottom w:val="0"/>
      <w:divBdr>
        <w:top w:val="none" w:sz="0" w:space="0" w:color="auto"/>
        <w:left w:val="none" w:sz="0" w:space="0" w:color="auto"/>
        <w:bottom w:val="none" w:sz="0" w:space="0" w:color="auto"/>
        <w:right w:val="none" w:sz="0" w:space="0" w:color="auto"/>
      </w:divBdr>
    </w:div>
    <w:div w:id="1646163761">
      <w:bodyDiv w:val="1"/>
      <w:marLeft w:val="0"/>
      <w:marRight w:val="0"/>
      <w:marTop w:val="0"/>
      <w:marBottom w:val="0"/>
      <w:divBdr>
        <w:top w:val="none" w:sz="0" w:space="0" w:color="auto"/>
        <w:left w:val="none" w:sz="0" w:space="0" w:color="auto"/>
        <w:bottom w:val="none" w:sz="0" w:space="0" w:color="auto"/>
        <w:right w:val="none" w:sz="0" w:space="0" w:color="auto"/>
      </w:divBdr>
    </w:div>
    <w:div w:id="1646424695">
      <w:bodyDiv w:val="1"/>
      <w:marLeft w:val="0"/>
      <w:marRight w:val="0"/>
      <w:marTop w:val="0"/>
      <w:marBottom w:val="0"/>
      <w:divBdr>
        <w:top w:val="none" w:sz="0" w:space="0" w:color="auto"/>
        <w:left w:val="none" w:sz="0" w:space="0" w:color="auto"/>
        <w:bottom w:val="none" w:sz="0" w:space="0" w:color="auto"/>
        <w:right w:val="none" w:sz="0" w:space="0" w:color="auto"/>
      </w:divBdr>
    </w:div>
    <w:div w:id="1646472079">
      <w:bodyDiv w:val="1"/>
      <w:marLeft w:val="0"/>
      <w:marRight w:val="0"/>
      <w:marTop w:val="0"/>
      <w:marBottom w:val="0"/>
      <w:divBdr>
        <w:top w:val="none" w:sz="0" w:space="0" w:color="auto"/>
        <w:left w:val="none" w:sz="0" w:space="0" w:color="auto"/>
        <w:bottom w:val="none" w:sz="0" w:space="0" w:color="auto"/>
        <w:right w:val="none" w:sz="0" w:space="0" w:color="auto"/>
      </w:divBdr>
    </w:div>
    <w:div w:id="1646933403">
      <w:bodyDiv w:val="1"/>
      <w:marLeft w:val="0"/>
      <w:marRight w:val="0"/>
      <w:marTop w:val="0"/>
      <w:marBottom w:val="0"/>
      <w:divBdr>
        <w:top w:val="none" w:sz="0" w:space="0" w:color="auto"/>
        <w:left w:val="none" w:sz="0" w:space="0" w:color="auto"/>
        <w:bottom w:val="none" w:sz="0" w:space="0" w:color="auto"/>
        <w:right w:val="none" w:sz="0" w:space="0" w:color="auto"/>
      </w:divBdr>
    </w:div>
    <w:div w:id="1647512225">
      <w:bodyDiv w:val="1"/>
      <w:marLeft w:val="0"/>
      <w:marRight w:val="0"/>
      <w:marTop w:val="0"/>
      <w:marBottom w:val="0"/>
      <w:divBdr>
        <w:top w:val="none" w:sz="0" w:space="0" w:color="auto"/>
        <w:left w:val="none" w:sz="0" w:space="0" w:color="auto"/>
        <w:bottom w:val="none" w:sz="0" w:space="0" w:color="auto"/>
        <w:right w:val="none" w:sz="0" w:space="0" w:color="auto"/>
      </w:divBdr>
    </w:div>
    <w:div w:id="1647587780">
      <w:bodyDiv w:val="1"/>
      <w:marLeft w:val="0"/>
      <w:marRight w:val="0"/>
      <w:marTop w:val="0"/>
      <w:marBottom w:val="0"/>
      <w:divBdr>
        <w:top w:val="none" w:sz="0" w:space="0" w:color="auto"/>
        <w:left w:val="none" w:sz="0" w:space="0" w:color="auto"/>
        <w:bottom w:val="none" w:sz="0" w:space="0" w:color="auto"/>
        <w:right w:val="none" w:sz="0" w:space="0" w:color="auto"/>
      </w:divBdr>
    </w:div>
    <w:div w:id="1647926750">
      <w:bodyDiv w:val="1"/>
      <w:marLeft w:val="0"/>
      <w:marRight w:val="0"/>
      <w:marTop w:val="0"/>
      <w:marBottom w:val="0"/>
      <w:divBdr>
        <w:top w:val="none" w:sz="0" w:space="0" w:color="auto"/>
        <w:left w:val="none" w:sz="0" w:space="0" w:color="auto"/>
        <w:bottom w:val="none" w:sz="0" w:space="0" w:color="auto"/>
        <w:right w:val="none" w:sz="0" w:space="0" w:color="auto"/>
      </w:divBdr>
    </w:div>
    <w:div w:id="1648364447">
      <w:bodyDiv w:val="1"/>
      <w:marLeft w:val="0"/>
      <w:marRight w:val="0"/>
      <w:marTop w:val="0"/>
      <w:marBottom w:val="0"/>
      <w:divBdr>
        <w:top w:val="none" w:sz="0" w:space="0" w:color="auto"/>
        <w:left w:val="none" w:sz="0" w:space="0" w:color="auto"/>
        <w:bottom w:val="none" w:sz="0" w:space="0" w:color="auto"/>
        <w:right w:val="none" w:sz="0" w:space="0" w:color="auto"/>
      </w:divBdr>
    </w:div>
    <w:div w:id="1648626431">
      <w:bodyDiv w:val="1"/>
      <w:marLeft w:val="0"/>
      <w:marRight w:val="0"/>
      <w:marTop w:val="0"/>
      <w:marBottom w:val="0"/>
      <w:divBdr>
        <w:top w:val="none" w:sz="0" w:space="0" w:color="auto"/>
        <w:left w:val="none" w:sz="0" w:space="0" w:color="auto"/>
        <w:bottom w:val="none" w:sz="0" w:space="0" w:color="auto"/>
        <w:right w:val="none" w:sz="0" w:space="0" w:color="auto"/>
      </w:divBdr>
    </w:div>
    <w:div w:id="1649742068">
      <w:bodyDiv w:val="1"/>
      <w:marLeft w:val="0"/>
      <w:marRight w:val="0"/>
      <w:marTop w:val="0"/>
      <w:marBottom w:val="0"/>
      <w:divBdr>
        <w:top w:val="none" w:sz="0" w:space="0" w:color="auto"/>
        <w:left w:val="none" w:sz="0" w:space="0" w:color="auto"/>
        <w:bottom w:val="none" w:sz="0" w:space="0" w:color="auto"/>
        <w:right w:val="none" w:sz="0" w:space="0" w:color="auto"/>
      </w:divBdr>
    </w:div>
    <w:div w:id="1650861868">
      <w:bodyDiv w:val="1"/>
      <w:marLeft w:val="0"/>
      <w:marRight w:val="0"/>
      <w:marTop w:val="0"/>
      <w:marBottom w:val="0"/>
      <w:divBdr>
        <w:top w:val="none" w:sz="0" w:space="0" w:color="auto"/>
        <w:left w:val="none" w:sz="0" w:space="0" w:color="auto"/>
        <w:bottom w:val="none" w:sz="0" w:space="0" w:color="auto"/>
        <w:right w:val="none" w:sz="0" w:space="0" w:color="auto"/>
      </w:divBdr>
    </w:div>
    <w:div w:id="1652057518">
      <w:bodyDiv w:val="1"/>
      <w:marLeft w:val="0"/>
      <w:marRight w:val="0"/>
      <w:marTop w:val="0"/>
      <w:marBottom w:val="0"/>
      <w:divBdr>
        <w:top w:val="none" w:sz="0" w:space="0" w:color="auto"/>
        <w:left w:val="none" w:sz="0" w:space="0" w:color="auto"/>
        <w:bottom w:val="none" w:sz="0" w:space="0" w:color="auto"/>
        <w:right w:val="none" w:sz="0" w:space="0" w:color="auto"/>
      </w:divBdr>
    </w:div>
    <w:div w:id="1652128902">
      <w:bodyDiv w:val="1"/>
      <w:marLeft w:val="0"/>
      <w:marRight w:val="0"/>
      <w:marTop w:val="0"/>
      <w:marBottom w:val="0"/>
      <w:divBdr>
        <w:top w:val="none" w:sz="0" w:space="0" w:color="auto"/>
        <w:left w:val="none" w:sz="0" w:space="0" w:color="auto"/>
        <w:bottom w:val="none" w:sz="0" w:space="0" w:color="auto"/>
        <w:right w:val="none" w:sz="0" w:space="0" w:color="auto"/>
      </w:divBdr>
    </w:div>
    <w:div w:id="1652633646">
      <w:bodyDiv w:val="1"/>
      <w:marLeft w:val="0"/>
      <w:marRight w:val="0"/>
      <w:marTop w:val="0"/>
      <w:marBottom w:val="0"/>
      <w:divBdr>
        <w:top w:val="none" w:sz="0" w:space="0" w:color="auto"/>
        <w:left w:val="none" w:sz="0" w:space="0" w:color="auto"/>
        <w:bottom w:val="none" w:sz="0" w:space="0" w:color="auto"/>
        <w:right w:val="none" w:sz="0" w:space="0" w:color="auto"/>
      </w:divBdr>
    </w:div>
    <w:div w:id="1652830287">
      <w:bodyDiv w:val="1"/>
      <w:marLeft w:val="0"/>
      <w:marRight w:val="0"/>
      <w:marTop w:val="0"/>
      <w:marBottom w:val="0"/>
      <w:divBdr>
        <w:top w:val="none" w:sz="0" w:space="0" w:color="auto"/>
        <w:left w:val="none" w:sz="0" w:space="0" w:color="auto"/>
        <w:bottom w:val="none" w:sz="0" w:space="0" w:color="auto"/>
        <w:right w:val="none" w:sz="0" w:space="0" w:color="auto"/>
      </w:divBdr>
    </w:div>
    <w:div w:id="1654984945">
      <w:bodyDiv w:val="1"/>
      <w:marLeft w:val="0"/>
      <w:marRight w:val="0"/>
      <w:marTop w:val="0"/>
      <w:marBottom w:val="0"/>
      <w:divBdr>
        <w:top w:val="none" w:sz="0" w:space="0" w:color="auto"/>
        <w:left w:val="none" w:sz="0" w:space="0" w:color="auto"/>
        <w:bottom w:val="none" w:sz="0" w:space="0" w:color="auto"/>
        <w:right w:val="none" w:sz="0" w:space="0" w:color="auto"/>
      </w:divBdr>
    </w:div>
    <w:div w:id="1656493575">
      <w:bodyDiv w:val="1"/>
      <w:marLeft w:val="0"/>
      <w:marRight w:val="0"/>
      <w:marTop w:val="0"/>
      <w:marBottom w:val="0"/>
      <w:divBdr>
        <w:top w:val="none" w:sz="0" w:space="0" w:color="auto"/>
        <w:left w:val="none" w:sz="0" w:space="0" w:color="auto"/>
        <w:bottom w:val="none" w:sz="0" w:space="0" w:color="auto"/>
        <w:right w:val="none" w:sz="0" w:space="0" w:color="auto"/>
      </w:divBdr>
    </w:div>
    <w:div w:id="1656957713">
      <w:bodyDiv w:val="1"/>
      <w:marLeft w:val="0"/>
      <w:marRight w:val="0"/>
      <w:marTop w:val="0"/>
      <w:marBottom w:val="0"/>
      <w:divBdr>
        <w:top w:val="none" w:sz="0" w:space="0" w:color="auto"/>
        <w:left w:val="none" w:sz="0" w:space="0" w:color="auto"/>
        <w:bottom w:val="none" w:sz="0" w:space="0" w:color="auto"/>
        <w:right w:val="none" w:sz="0" w:space="0" w:color="auto"/>
      </w:divBdr>
      <w:divsChild>
        <w:div w:id="1047997343">
          <w:marLeft w:val="1080"/>
          <w:marRight w:val="0"/>
          <w:marTop w:val="100"/>
          <w:marBottom w:val="0"/>
          <w:divBdr>
            <w:top w:val="none" w:sz="0" w:space="0" w:color="auto"/>
            <w:left w:val="none" w:sz="0" w:space="0" w:color="auto"/>
            <w:bottom w:val="none" w:sz="0" w:space="0" w:color="auto"/>
            <w:right w:val="none" w:sz="0" w:space="0" w:color="auto"/>
          </w:divBdr>
        </w:div>
        <w:div w:id="1415709305">
          <w:marLeft w:val="1080"/>
          <w:marRight w:val="0"/>
          <w:marTop w:val="100"/>
          <w:marBottom w:val="0"/>
          <w:divBdr>
            <w:top w:val="none" w:sz="0" w:space="0" w:color="auto"/>
            <w:left w:val="none" w:sz="0" w:space="0" w:color="auto"/>
            <w:bottom w:val="none" w:sz="0" w:space="0" w:color="auto"/>
            <w:right w:val="none" w:sz="0" w:space="0" w:color="auto"/>
          </w:divBdr>
        </w:div>
      </w:divsChild>
    </w:div>
    <w:div w:id="1658337327">
      <w:bodyDiv w:val="1"/>
      <w:marLeft w:val="0"/>
      <w:marRight w:val="0"/>
      <w:marTop w:val="0"/>
      <w:marBottom w:val="0"/>
      <w:divBdr>
        <w:top w:val="none" w:sz="0" w:space="0" w:color="auto"/>
        <w:left w:val="none" w:sz="0" w:space="0" w:color="auto"/>
        <w:bottom w:val="none" w:sz="0" w:space="0" w:color="auto"/>
        <w:right w:val="none" w:sz="0" w:space="0" w:color="auto"/>
      </w:divBdr>
    </w:div>
    <w:div w:id="1659261815">
      <w:bodyDiv w:val="1"/>
      <w:marLeft w:val="0"/>
      <w:marRight w:val="0"/>
      <w:marTop w:val="0"/>
      <w:marBottom w:val="0"/>
      <w:divBdr>
        <w:top w:val="none" w:sz="0" w:space="0" w:color="auto"/>
        <w:left w:val="none" w:sz="0" w:space="0" w:color="auto"/>
        <w:bottom w:val="none" w:sz="0" w:space="0" w:color="auto"/>
        <w:right w:val="none" w:sz="0" w:space="0" w:color="auto"/>
      </w:divBdr>
    </w:div>
    <w:div w:id="1659532914">
      <w:bodyDiv w:val="1"/>
      <w:marLeft w:val="0"/>
      <w:marRight w:val="0"/>
      <w:marTop w:val="0"/>
      <w:marBottom w:val="0"/>
      <w:divBdr>
        <w:top w:val="none" w:sz="0" w:space="0" w:color="auto"/>
        <w:left w:val="none" w:sz="0" w:space="0" w:color="auto"/>
        <w:bottom w:val="none" w:sz="0" w:space="0" w:color="auto"/>
        <w:right w:val="none" w:sz="0" w:space="0" w:color="auto"/>
      </w:divBdr>
    </w:div>
    <w:div w:id="1659654468">
      <w:bodyDiv w:val="1"/>
      <w:marLeft w:val="0"/>
      <w:marRight w:val="0"/>
      <w:marTop w:val="0"/>
      <w:marBottom w:val="0"/>
      <w:divBdr>
        <w:top w:val="none" w:sz="0" w:space="0" w:color="auto"/>
        <w:left w:val="none" w:sz="0" w:space="0" w:color="auto"/>
        <w:bottom w:val="none" w:sz="0" w:space="0" w:color="auto"/>
        <w:right w:val="none" w:sz="0" w:space="0" w:color="auto"/>
      </w:divBdr>
    </w:div>
    <w:div w:id="1659918487">
      <w:bodyDiv w:val="1"/>
      <w:marLeft w:val="0"/>
      <w:marRight w:val="0"/>
      <w:marTop w:val="0"/>
      <w:marBottom w:val="0"/>
      <w:divBdr>
        <w:top w:val="none" w:sz="0" w:space="0" w:color="auto"/>
        <w:left w:val="none" w:sz="0" w:space="0" w:color="auto"/>
        <w:bottom w:val="none" w:sz="0" w:space="0" w:color="auto"/>
        <w:right w:val="none" w:sz="0" w:space="0" w:color="auto"/>
      </w:divBdr>
    </w:div>
    <w:div w:id="1660229424">
      <w:bodyDiv w:val="1"/>
      <w:marLeft w:val="0"/>
      <w:marRight w:val="0"/>
      <w:marTop w:val="0"/>
      <w:marBottom w:val="0"/>
      <w:divBdr>
        <w:top w:val="none" w:sz="0" w:space="0" w:color="auto"/>
        <w:left w:val="none" w:sz="0" w:space="0" w:color="auto"/>
        <w:bottom w:val="none" w:sz="0" w:space="0" w:color="auto"/>
        <w:right w:val="none" w:sz="0" w:space="0" w:color="auto"/>
      </w:divBdr>
    </w:div>
    <w:div w:id="1662544737">
      <w:bodyDiv w:val="1"/>
      <w:marLeft w:val="0"/>
      <w:marRight w:val="0"/>
      <w:marTop w:val="0"/>
      <w:marBottom w:val="0"/>
      <w:divBdr>
        <w:top w:val="none" w:sz="0" w:space="0" w:color="auto"/>
        <w:left w:val="none" w:sz="0" w:space="0" w:color="auto"/>
        <w:bottom w:val="none" w:sz="0" w:space="0" w:color="auto"/>
        <w:right w:val="none" w:sz="0" w:space="0" w:color="auto"/>
      </w:divBdr>
    </w:div>
    <w:div w:id="1662654931">
      <w:bodyDiv w:val="1"/>
      <w:marLeft w:val="0"/>
      <w:marRight w:val="0"/>
      <w:marTop w:val="0"/>
      <w:marBottom w:val="0"/>
      <w:divBdr>
        <w:top w:val="none" w:sz="0" w:space="0" w:color="auto"/>
        <w:left w:val="none" w:sz="0" w:space="0" w:color="auto"/>
        <w:bottom w:val="none" w:sz="0" w:space="0" w:color="auto"/>
        <w:right w:val="none" w:sz="0" w:space="0" w:color="auto"/>
      </w:divBdr>
    </w:div>
    <w:div w:id="1665232565">
      <w:bodyDiv w:val="1"/>
      <w:marLeft w:val="0"/>
      <w:marRight w:val="0"/>
      <w:marTop w:val="0"/>
      <w:marBottom w:val="0"/>
      <w:divBdr>
        <w:top w:val="none" w:sz="0" w:space="0" w:color="auto"/>
        <w:left w:val="none" w:sz="0" w:space="0" w:color="auto"/>
        <w:bottom w:val="none" w:sz="0" w:space="0" w:color="auto"/>
        <w:right w:val="none" w:sz="0" w:space="0" w:color="auto"/>
      </w:divBdr>
    </w:div>
    <w:div w:id="1665546475">
      <w:bodyDiv w:val="1"/>
      <w:marLeft w:val="0"/>
      <w:marRight w:val="0"/>
      <w:marTop w:val="0"/>
      <w:marBottom w:val="0"/>
      <w:divBdr>
        <w:top w:val="none" w:sz="0" w:space="0" w:color="auto"/>
        <w:left w:val="none" w:sz="0" w:space="0" w:color="auto"/>
        <w:bottom w:val="none" w:sz="0" w:space="0" w:color="auto"/>
        <w:right w:val="none" w:sz="0" w:space="0" w:color="auto"/>
      </w:divBdr>
    </w:div>
    <w:div w:id="1665628330">
      <w:bodyDiv w:val="1"/>
      <w:marLeft w:val="0"/>
      <w:marRight w:val="0"/>
      <w:marTop w:val="0"/>
      <w:marBottom w:val="0"/>
      <w:divBdr>
        <w:top w:val="none" w:sz="0" w:space="0" w:color="auto"/>
        <w:left w:val="none" w:sz="0" w:space="0" w:color="auto"/>
        <w:bottom w:val="none" w:sz="0" w:space="0" w:color="auto"/>
        <w:right w:val="none" w:sz="0" w:space="0" w:color="auto"/>
      </w:divBdr>
    </w:div>
    <w:div w:id="1666935922">
      <w:bodyDiv w:val="1"/>
      <w:marLeft w:val="0"/>
      <w:marRight w:val="0"/>
      <w:marTop w:val="0"/>
      <w:marBottom w:val="0"/>
      <w:divBdr>
        <w:top w:val="none" w:sz="0" w:space="0" w:color="auto"/>
        <w:left w:val="none" w:sz="0" w:space="0" w:color="auto"/>
        <w:bottom w:val="none" w:sz="0" w:space="0" w:color="auto"/>
        <w:right w:val="none" w:sz="0" w:space="0" w:color="auto"/>
      </w:divBdr>
    </w:div>
    <w:div w:id="1667005260">
      <w:bodyDiv w:val="1"/>
      <w:marLeft w:val="0"/>
      <w:marRight w:val="0"/>
      <w:marTop w:val="0"/>
      <w:marBottom w:val="0"/>
      <w:divBdr>
        <w:top w:val="none" w:sz="0" w:space="0" w:color="auto"/>
        <w:left w:val="none" w:sz="0" w:space="0" w:color="auto"/>
        <w:bottom w:val="none" w:sz="0" w:space="0" w:color="auto"/>
        <w:right w:val="none" w:sz="0" w:space="0" w:color="auto"/>
      </w:divBdr>
    </w:div>
    <w:div w:id="1667245876">
      <w:bodyDiv w:val="1"/>
      <w:marLeft w:val="0"/>
      <w:marRight w:val="0"/>
      <w:marTop w:val="0"/>
      <w:marBottom w:val="0"/>
      <w:divBdr>
        <w:top w:val="none" w:sz="0" w:space="0" w:color="auto"/>
        <w:left w:val="none" w:sz="0" w:space="0" w:color="auto"/>
        <w:bottom w:val="none" w:sz="0" w:space="0" w:color="auto"/>
        <w:right w:val="none" w:sz="0" w:space="0" w:color="auto"/>
      </w:divBdr>
    </w:div>
    <w:div w:id="1667316372">
      <w:bodyDiv w:val="1"/>
      <w:marLeft w:val="0"/>
      <w:marRight w:val="0"/>
      <w:marTop w:val="0"/>
      <w:marBottom w:val="0"/>
      <w:divBdr>
        <w:top w:val="none" w:sz="0" w:space="0" w:color="auto"/>
        <w:left w:val="none" w:sz="0" w:space="0" w:color="auto"/>
        <w:bottom w:val="none" w:sz="0" w:space="0" w:color="auto"/>
        <w:right w:val="none" w:sz="0" w:space="0" w:color="auto"/>
      </w:divBdr>
    </w:div>
    <w:div w:id="1667399046">
      <w:bodyDiv w:val="1"/>
      <w:marLeft w:val="0"/>
      <w:marRight w:val="0"/>
      <w:marTop w:val="0"/>
      <w:marBottom w:val="0"/>
      <w:divBdr>
        <w:top w:val="none" w:sz="0" w:space="0" w:color="auto"/>
        <w:left w:val="none" w:sz="0" w:space="0" w:color="auto"/>
        <w:bottom w:val="none" w:sz="0" w:space="0" w:color="auto"/>
        <w:right w:val="none" w:sz="0" w:space="0" w:color="auto"/>
      </w:divBdr>
    </w:div>
    <w:div w:id="1668315879">
      <w:bodyDiv w:val="1"/>
      <w:marLeft w:val="0"/>
      <w:marRight w:val="0"/>
      <w:marTop w:val="0"/>
      <w:marBottom w:val="0"/>
      <w:divBdr>
        <w:top w:val="none" w:sz="0" w:space="0" w:color="auto"/>
        <w:left w:val="none" w:sz="0" w:space="0" w:color="auto"/>
        <w:bottom w:val="none" w:sz="0" w:space="0" w:color="auto"/>
        <w:right w:val="none" w:sz="0" w:space="0" w:color="auto"/>
      </w:divBdr>
    </w:div>
    <w:div w:id="1669020761">
      <w:bodyDiv w:val="1"/>
      <w:marLeft w:val="0"/>
      <w:marRight w:val="0"/>
      <w:marTop w:val="0"/>
      <w:marBottom w:val="0"/>
      <w:divBdr>
        <w:top w:val="none" w:sz="0" w:space="0" w:color="auto"/>
        <w:left w:val="none" w:sz="0" w:space="0" w:color="auto"/>
        <w:bottom w:val="none" w:sz="0" w:space="0" w:color="auto"/>
        <w:right w:val="none" w:sz="0" w:space="0" w:color="auto"/>
      </w:divBdr>
    </w:div>
    <w:div w:id="1669363409">
      <w:bodyDiv w:val="1"/>
      <w:marLeft w:val="0"/>
      <w:marRight w:val="0"/>
      <w:marTop w:val="0"/>
      <w:marBottom w:val="0"/>
      <w:divBdr>
        <w:top w:val="none" w:sz="0" w:space="0" w:color="auto"/>
        <w:left w:val="none" w:sz="0" w:space="0" w:color="auto"/>
        <w:bottom w:val="none" w:sz="0" w:space="0" w:color="auto"/>
        <w:right w:val="none" w:sz="0" w:space="0" w:color="auto"/>
      </w:divBdr>
    </w:div>
    <w:div w:id="1670064305">
      <w:bodyDiv w:val="1"/>
      <w:marLeft w:val="0"/>
      <w:marRight w:val="0"/>
      <w:marTop w:val="0"/>
      <w:marBottom w:val="0"/>
      <w:divBdr>
        <w:top w:val="none" w:sz="0" w:space="0" w:color="auto"/>
        <w:left w:val="none" w:sz="0" w:space="0" w:color="auto"/>
        <w:bottom w:val="none" w:sz="0" w:space="0" w:color="auto"/>
        <w:right w:val="none" w:sz="0" w:space="0" w:color="auto"/>
      </w:divBdr>
    </w:div>
    <w:div w:id="1670332839">
      <w:bodyDiv w:val="1"/>
      <w:marLeft w:val="0"/>
      <w:marRight w:val="0"/>
      <w:marTop w:val="0"/>
      <w:marBottom w:val="0"/>
      <w:divBdr>
        <w:top w:val="none" w:sz="0" w:space="0" w:color="auto"/>
        <w:left w:val="none" w:sz="0" w:space="0" w:color="auto"/>
        <w:bottom w:val="none" w:sz="0" w:space="0" w:color="auto"/>
        <w:right w:val="none" w:sz="0" w:space="0" w:color="auto"/>
      </w:divBdr>
    </w:div>
    <w:div w:id="1673415488">
      <w:bodyDiv w:val="1"/>
      <w:marLeft w:val="0"/>
      <w:marRight w:val="0"/>
      <w:marTop w:val="0"/>
      <w:marBottom w:val="0"/>
      <w:divBdr>
        <w:top w:val="none" w:sz="0" w:space="0" w:color="auto"/>
        <w:left w:val="none" w:sz="0" w:space="0" w:color="auto"/>
        <w:bottom w:val="none" w:sz="0" w:space="0" w:color="auto"/>
        <w:right w:val="none" w:sz="0" w:space="0" w:color="auto"/>
      </w:divBdr>
    </w:div>
    <w:div w:id="1673726824">
      <w:bodyDiv w:val="1"/>
      <w:marLeft w:val="0"/>
      <w:marRight w:val="0"/>
      <w:marTop w:val="0"/>
      <w:marBottom w:val="0"/>
      <w:divBdr>
        <w:top w:val="none" w:sz="0" w:space="0" w:color="auto"/>
        <w:left w:val="none" w:sz="0" w:space="0" w:color="auto"/>
        <w:bottom w:val="none" w:sz="0" w:space="0" w:color="auto"/>
        <w:right w:val="none" w:sz="0" w:space="0" w:color="auto"/>
      </w:divBdr>
    </w:div>
    <w:div w:id="1676149572">
      <w:bodyDiv w:val="1"/>
      <w:marLeft w:val="0"/>
      <w:marRight w:val="0"/>
      <w:marTop w:val="0"/>
      <w:marBottom w:val="0"/>
      <w:divBdr>
        <w:top w:val="none" w:sz="0" w:space="0" w:color="auto"/>
        <w:left w:val="none" w:sz="0" w:space="0" w:color="auto"/>
        <w:bottom w:val="none" w:sz="0" w:space="0" w:color="auto"/>
        <w:right w:val="none" w:sz="0" w:space="0" w:color="auto"/>
      </w:divBdr>
    </w:div>
    <w:div w:id="1676614575">
      <w:bodyDiv w:val="1"/>
      <w:marLeft w:val="0"/>
      <w:marRight w:val="0"/>
      <w:marTop w:val="0"/>
      <w:marBottom w:val="0"/>
      <w:divBdr>
        <w:top w:val="none" w:sz="0" w:space="0" w:color="auto"/>
        <w:left w:val="none" w:sz="0" w:space="0" w:color="auto"/>
        <w:bottom w:val="none" w:sz="0" w:space="0" w:color="auto"/>
        <w:right w:val="none" w:sz="0" w:space="0" w:color="auto"/>
      </w:divBdr>
    </w:div>
    <w:div w:id="1677460374">
      <w:bodyDiv w:val="1"/>
      <w:marLeft w:val="0"/>
      <w:marRight w:val="0"/>
      <w:marTop w:val="0"/>
      <w:marBottom w:val="0"/>
      <w:divBdr>
        <w:top w:val="none" w:sz="0" w:space="0" w:color="auto"/>
        <w:left w:val="none" w:sz="0" w:space="0" w:color="auto"/>
        <w:bottom w:val="none" w:sz="0" w:space="0" w:color="auto"/>
        <w:right w:val="none" w:sz="0" w:space="0" w:color="auto"/>
      </w:divBdr>
    </w:div>
    <w:div w:id="1677607108">
      <w:bodyDiv w:val="1"/>
      <w:marLeft w:val="0"/>
      <w:marRight w:val="0"/>
      <w:marTop w:val="0"/>
      <w:marBottom w:val="0"/>
      <w:divBdr>
        <w:top w:val="none" w:sz="0" w:space="0" w:color="auto"/>
        <w:left w:val="none" w:sz="0" w:space="0" w:color="auto"/>
        <w:bottom w:val="none" w:sz="0" w:space="0" w:color="auto"/>
        <w:right w:val="none" w:sz="0" w:space="0" w:color="auto"/>
      </w:divBdr>
    </w:div>
    <w:div w:id="1678121118">
      <w:bodyDiv w:val="1"/>
      <w:marLeft w:val="0"/>
      <w:marRight w:val="0"/>
      <w:marTop w:val="0"/>
      <w:marBottom w:val="0"/>
      <w:divBdr>
        <w:top w:val="none" w:sz="0" w:space="0" w:color="auto"/>
        <w:left w:val="none" w:sz="0" w:space="0" w:color="auto"/>
        <w:bottom w:val="none" w:sz="0" w:space="0" w:color="auto"/>
        <w:right w:val="none" w:sz="0" w:space="0" w:color="auto"/>
      </w:divBdr>
    </w:div>
    <w:div w:id="1678459757">
      <w:bodyDiv w:val="1"/>
      <w:marLeft w:val="0"/>
      <w:marRight w:val="0"/>
      <w:marTop w:val="0"/>
      <w:marBottom w:val="0"/>
      <w:divBdr>
        <w:top w:val="none" w:sz="0" w:space="0" w:color="auto"/>
        <w:left w:val="none" w:sz="0" w:space="0" w:color="auto"/>
        <w:bottom w:val="none" w:sz="0" w:space="0" w:color="auto"/>
        <w:right w:val="none" w:sz="0" w:space="0" w:color="auto"/>
      </w:divBdr>
    </w:div>
    <w:div w:id="1678848901">
      <w:bodyDiv w:val="1"/>
      <w:marLeft w:val="0"/>
      <w:marRight w:val="0"/>
      <w:marTop w:val="0"/>
      <w:marBottom w:val="0"/>
      <w:divBdr>
        <w:top w:val="none" w:sz="0" w:space="0" w:color="auto"/>
        <w:left w:val="none" w:sz="0" w:space="0" w:color="auto"/>
        <w:bottom w:val="none" w:sz="0" w:space="0" w:color="auto"/>
        <w:right w:val="none" w:sz="0" w:space="0" w:color="auto"/>
      </w:divBdr>
    </w:div>
    <w:div w:id="1679229506">
      <w:bodyDiv w:val="1"/>
      <w:marLeft w:val="0"/>
      <w:marRight w:val="0"/>
      <w:marTop w:val="0"/>
      <w:marBottom w:val="0"/>
      <w:divBdr>
        <w:top w:val="none" w:sz="0" w:space="0" w:color="auto"/>
        <w:left w:val="none" w:sz="0" w:space="0" w:color="auto"/>
        <w:bottom w:val="none" w:sz="0" w:space="0" w:color="auto"/>
        <w:right w:val="none" w:sz="0" w:space="0" w:color="auto"/>
      </w:divBdr>
    </w:div>
    <w:div w:id="1679649908">
      <w:bodyDiv w:val="1"/>
      <w:marLeft w:val="0"/>
      <w:marRight w:val="0"/>
      <w:marTop w:val="0"/>
      <w:marBottom w:val="0"/>
      <w:divBdr>
        <w:top w:val="none" w:sz="0" w:space="0" w:color="auto"/>
        <w:left w:val="none" w:sz="0" w:space="0" w:color="auto"/>
        <w:bottom w:val="none" w:sz="0" w:space="0" w:color="auto"/>
        <w:right w:val="none" w:sz="0" w:space="0" w:color="auto"/>
      </w:divBdr>
    </w:div>
    <w:div w:id="1679770721">
      <w:bodyDiv w:val="1"/>
      <w:marLeft w:val="0"/>
      <w:marRight w:val="0"/>
      <w:marTop w:val="0"/>
      <w:marBottom w:val="0"/>
      <w:divBdr>
        <w:top w:val="none" w:sz="0" w:space="0" w:color="auto"/>
        <w:left w:val="none" w:sz="0" w:space="0" w:color="auto"/>
        <w:bottom w:val="none" w:sz="0" w:space="0" w:color="auto"/>
        <w:right w:val="none" w:sz="0" w:space="0" w:color="auto"/>
      </w:divBdr>
    </w:div>
    <w:div w:id="1680623038">
      <w:bodyDiv w:val="1"/>
      <w:marLeft w:val="0"/>
      <w:marRight w:val="0"/>
      <w:marTop w:val="0"/>
      <w:marBottom w:val="0"/>
      <w:divBdr>
        <w:top w:val="none" w:sz="0" w:space="0" w:color="auto"/>
        <w:left w:val="none" w:sz="0" w:space="0" w:color="auto"/>
        <w:bottom w:val="none" w:sz="0" w:space="0" w:color="auto"/>
        <w:right w:val="none" w:sz="0" w:space="0" w:color="auto"/>
      </w:divBdr>
    </w:div>
    <w:div w:id="1681078242">
      <w:bodyDiv w:val="1"/>
      <w:marLeft w:val="0"/>
      <w:marRight w:val="0"/>
      <w:marTop w:val="0"/>
      <w:marBottom w:val="0"/>
      <w:divBdr>
        <w:top w:val="none" w:sz="0" w:space="0" w:color="auto"/>
        <w:left w:val="none" w:sz="0" w:space="0" w:color="auto"/>
        <w:bottom w:val="none" w:sz="0" w:space="0" w:color="auto"/>
        <w:right w:val="none" w:sz="0" w:space="0" w:color="auto"/>
      </w:divBdr>
    </w:div>
    <w:div w:id="1681354587">
      <w:bodyDiv w:val="1"/>
      <w:marLeft w:val="0"/>
      <w:marRight w:val="0"/>
      <w:marTop w:val="0"/>
      <w:marBottom w:val="0"/>
      <w:divBdr>
        <w:top w:val="none" w:sz="0" w:space="0" w:color="auto"/>
        <w:left w:val="none" w:sz="0" w:space="0" w:color="auto"/>
        <w:bottom w:val="none" w:sz="0" w:space="0" w:color="auto"/>
        <w:right w:val="none" w:sz="0" w:space="0" w:color="auto"/>
      </w:divBdr>
    </w:div>
    <w:div w:id="1681616706">
      <w:bodyDiv w:val="1"/>
      <w:marLeft w:val="0"/>
      <w:marRight w:val="0"/>
      <w:marTop w:val="0"/>
      <w:marBottom w:val="0"/>
      <w:divBdr>
        <w:top w:val="none" w:sz="0" w:space="0" w:color="auto"/>
        <w:left w:val="none" w:sz="0" w:space="0" w:color="auto"/>
        <w:bottom w:val="none" w:sz="0" w:space="0" w:color="auto"/>
        <w:right w:val="none" w:sz="0" w:space="0" w:color="auto"/>
      </w:divBdr>
    </w:div>
    <w:div w:id="1682274784">
      <w:bodyDiv w:val="1"/>
      <w:marLeft w:val="0"/>
      <w:marRight w:val="0"/>
      <w:marTop w:val="0"/>
      <w:marBottom w:val="0"/>
      <w:divBdr>
        <w:top w:val="none" w:sz="0" w:space="0" w:color="auto"/>
        <w:left w:val="none" w:sz="0" w:space="0" w:color="auto"/>
        <w:bottom w:val="none" w:sz="0" w:space="0" w:color="auto"/>
        <w:right w:val="none" w:sz="0" w:space="0" w:color="auto"/>
      </w:divBdr>
    </w:div>
    <w:div w:id="1682276188">
      <w:bodyDiv w:val="1"/>
      <w:marLeft w:val="0"/>
      <w:marRight w:val="0"/>
      <w:marTop w:val="0"/>
      <w:marBottom w:val="0"/>
      <w:divBdr>
        <w:top w:val="none" w:sz="0" w:space="0" w:color="auto"/>
        <w:left w:val="none" w:sz="0" w:space="0" w:color="auto"/>
        <w:bottom w:val="none" w:sz="0" w:space="0" w:color="auto"/>
        <w:right w:val="none" w:sz="0" w:space="0" w:color="auto"/>
      </w:divBdr>
    </w:div>
    <w:div w:id="1683126841">
      <w:bodyDiv w:val="1"/>
      <w:marLeft w:val="0"/>
      <w:marRight w:val="0"/>
      <w:marTop w:val="0"/>
      <w:marBottom w:val="0"/>
      <w:divBdr>
        <w:top w:val="none" w:sz="0" w:space="0" w:color="auto"/>
        <w:left w:val="none" w:sz="0" w:space="0" w:color="auto"/>
        <w:bottom w:val="none" w:sz="0" w:space="0" w:color="auto"/>
        <w:right w:val="none" w:sz="0" w:space="0" w:color="auto"/>
      </w:divBdr>
    </w:div>
    <w:div w:id="1683357741">
      <w:bodyDiv w:val="1"/>
      <w:marLeft w:val="0"/>
      <w:marRight w:val="0"/>
      <w:marTop w:val="0"/>
      <w:marBottom w:val="0"/>
      <w:divBdr>
        <w:top w:val="none" w:sz="0" w:space="0" w:color="auto"/>
        <w:left w:val="none" w:sz="0" w:space="0" w:color="auto"/>
        <w:bottom w:val="none" w:sz="0" w:space="0" w:color="auto"/>
        <w:right w:val="none" w:sz="0" w:space="0" w:color="auto"/>
      </w:divBdr>
    </w:div>
    <w:div w:id="1684548132">
      <w:bodyDiv w:val="1"/>
      <w:marLeft w:val="0"/>
      <w:marRight w:val="0"/>
      <w:marTop w:val="0"/>
      <w:marBottom w:val="0"/>
      <w:divBdr>
        <w:top w:val="none" w:sz="0" w:space="0" w:color="auto"/>
        <w:left w:val="none" w:sz="0" w:space="0" w:color="auto"/>
        <w:bottom w:val="none" w:sz="0" w:space="0" w:color="auto"/>
        <w:right w:val="none" w:sz="0" w:space="0" w:color="auto"/>
      </w:divBdr>
    </w:div>
    <w:div w:id="1685278168">
      <w:bodyDiv w:val="1"/>
      <w:marLeft w:val="0"/>
      <w:marRight w:val="0"/>
      <w:marTop w:val="0"/>
      <w:marBottom w:val="0"/>
      <w:divBdr>
        <w:top w:val="none" w:sz="0" w:space="0" w:color="auto"/>
        <w:left w:val="none" w:sz="0" w:space="0" w:color="auto"/>
        <w:bottom w:val="none" w:sz="0" w:space="0" w:color="auto"/>
        <w:right w:val="none" w:sz="0" w:space="0" w:color="auto"/>
      </w:divBdr>
    </w:div>
    <w:div w:id="1686326769">
      <w:bodyDiv w:val="1"/>
      <w:marLeft w:val="0"/>
      <w:marRight w:val="0"/>
      <w:marTop w:val="0"/>
      <w:marBottom w:val="0"/>
      <w:divBdr>
        <w:top w:val="none" w:sz="0" w:space="0" w:color="auto"/>
        <w:left w:val="none" w:sz="0" w:space="0" w:color="auto"/>
        <w:bottom w:val="none" w:sz="0" w:space="0" w:color="auto"/>
        <w:right w:val="none" w:sz="0" w:space="0" w:color="auto"/>
      </w:divBdr>
    </w:div>
    <w:div w:id="1687443826">
      <w:bodyDiv w:val="1"/>
      <w:marLeft w:val="0"/>
      <w:marRight w:val="0"/>
      <w:marTop w:val="0"/>
      <w:marBottom w:val="0"/>
      <w:divBdr>
        <w:top w:val="none" w:sz="0" w:space="0" w:color="auto"/>
        <w:left w:val="none" w:sz="0" w:space="0" w:color="auto"/>
        <w:bottom w:val="none" w:sz="0" w:space="0" w:color="auto"/>
        <w:right w:val="none" w:sz="0" w:space="0" w:color="auto"/>
      </w:divBdr>
    </w:div>
    <w:div w:id="1687560351">
      <w:bodyDiv w:val="1"/>
      <w:marLeft w:val="0"/>
      <w:marRight w:val="0"/>
      <w:marTop w:val="0"/>
      <w:marBottom w:val="0"/>
      <w:divBdr>
        <w:top w:val="none" w:sz="0" w:space="0" w:color="auto"/>
        <w:left w:val="none" w:sz="0" w:space="0" w:color="auto"/>
        <w:bottom w:val="none" w:sz="0" w:space="0" w:color="auto"/>
        <w:right w:val="none" w:sz="0" w:space="0" w:color="auto"/>
      </w:divBdr>
    </w:div>
    <w:div w:id="1687905626">
      <w:bodyDiv w:val="1"/>
      <w:marLeft w:val="0"/>
      <w:marRight w:val="0"/>
      <w:marTop w:val="0"/>
      <w:marBottom w:val="0"/>
      <w:divBdr>
        <w:top w:val="none" w:sz="0" w:space="0" w:color="auto"/>
        <w:left w:val="none" w:sz="0" w:space="0" w:color="auto"/>
        <w:bottom w:val="none" w:sz="0" w:space="0" w:color="auto"/>
        <w:right w:val="none" w:sz="0" w:space="0" w:color="auto"/>
      </w:divBdr>
    </w:div>
    <w:div w:id="1688210394">
      <w:bodyDiv w:val="1"/>
      <w:marLeft w:val="0"/>
      <w:marRight w:val="0"/>
      <w:marTop w:val="0"/>
      <w:marBottom w:val="0"/>
      <w:divBdr>
        <w:top w:val="none" w:sz="0" w:space="0" w:color="auto"/>
        <w:left w:val="none" w:sz="0" w:space="0" w:color="auto"/>
        <w:bottom w:val="none" w:sz="0" w:space="0" w:color="auto"/>
        <w:right w:val="none" w:sz="0" w:space="0" w:color="auto"/>
      </w:divBdr>
    </w:div>
    <w:div w:id="1688411717">
      <w:bodyDiv w:val="1"/>
      <w:marLeft w:val="0"/>
      <w:marRight w:val="0"/>
      <w:marTop w:val="0"/>
      <w:marBottom w:val="0"/>
      <w:divBdr>
        <w:top w:val="none" w:sz="0" w:space="0" w:color="auto"/>
        <w:left w:val="none" w:sz="0" w:space="0" w:color="auto"/>
        <w:bottom w:val="none" w:sz="0" w:space="0" w:color="auto"/>
        <w:right w:val="none" w:sz="0" w:space="0" w:color="auto"/>
      </w:divBdr>
    </w:div>
    <w:div w:id="1689284283">
      <w:bodyDiv w:val="1"/>
      <w:marLeft w:val="0"/>
      <w:marRight w:val="0"/>
      <w:marTop w:val="0"/>
      <w:marBottom w:val="0"/>
      <w:divBdr>
        <w:top w:val="none" w:sz="0" w:space="0" w:color="auto"/>
        <w:left w:val="none" w:sz="0" w:space="0" w:color="auto"/>
        <w:bottom w:val="none" w:sz="0" w:space="0" w:color="auto"/>
        <w:right w:val="none" w:sz="0" w:space="0" w:color="auto"/>
      </w:divBdr>
    </w:div>
    <w:div w:id="1690250900">
      <w:bodyDiv w:val="1"/>
      <w:marLeft w:val="0"/>
      <w:marRight w:val="0"/>
      <w:marTop w:val="0"/>
      <w:marBottom w:val="0"/>
      <w:divBdr>
        <w:top w:val="none" w:sz="0" w:space="0" w:color="auto"/>
        <w:left w:val="none" w:sz="0" w:space="0" w:color="auto"/>
        <w:bottom w:val="none" w:sz="0" w:space="0" w:color="auto"/>
        <w:right w:val="none" w:sz="0" w:space="0" w:color="auto"/>
      </w:divBdr>
    </w:div>
    <w:div w:id="1690641818">
      <w:bodyDiv w:val="1"/>
      <w:marLeft w:val="0"/>
      <w:marRight w:val="0"/>
      <w:marTop w:val="0"/>
      <w:marBottom w:val="0"/>
      <w:divBdr>
        <w:top w:val="none" w:sz="0" w:space="0" w:color="auto"/>
        <w:left w:val="none" w:sz="0" w:space="0" w:color="auto"/>
        <w:bottom w:val="none" w:sz="0" w:space="0" w:color="auto"/>
        <w:right w:val="none" w:sz="0" w:space="0" w:color="auto"/>
      </w:divBdr>
    </w:div>
    <w:div w:id="1693385780">
      <w:bodyDiv w:val="1"/>
      <w:marLeft w:val="0"/>
      <w:marRight w:val="0"/>
      <w:marTop w:val="0"/>
      <w:marBottom w:val="0"/>
      <w:divBdr>
        <w:top w:val="none" w:sz="0" w:space="0" w:color="auto"/>
        <w:left w:val="none" w:sz="0" w:space="0" w:color="auto"/>
        <w:bottom w:val="none" w:sz="0" w:space="0" w:color="auto"/>
        <w:right w:val="none" w:sz="0" w:space="0" w:color="auto"/>
      </w:divBdr>
    </w:div>
    <w:div w:id="1693532126">
      <w:bodyDiv w:val="1"/>
      <w:marLeft w:val="0"/>
      <w:marRight w:val="0"/>
      <w:marTop w:val="0"/>
      <w:marBottom w:val="0"/>
      <w:divBdr>
        <w:top w:val="none" w:sz="0" w:space="0" w:color="auto"/>
        <w:left w:val="none" w:sz="0" w:space="0" w:color="auto"/>
        <w:bottom w:val="none" w:sz="0" w:space="0" w:color="auto"/>
        <w:right w:val="none" w:sz="0" w:space="0" w:color="auto"/>
      </w:divBdr>
    </w:div>
    <w:div w:id="1693921950">
      <w:bodyDiv w:val="1"/>
      <w:marLeft w:val="0"/>
      <w:marRight w:val="0"/>
      <w:marTop w:val="0"/>
      <w:marBottom w:val="0"/>
      <w:divBdr>
        <w:top w:val="none" w:sz="0" w:space="0" w:color="auto"/>
        <w:left w:val="none" w:sz="0" w:space="0" w:color="auto"/>
        <w:bottom w:val="none" w:sz="0" w:space="0" w:color="auto"/>
        <w:right w:val="none" w:sz="0" w:space="0" w:color="auto"/>
      </w:divBdr>
    </w:div>
    <w:div w:id="1694645672">
      <w:bodyDiv w:val="1"/>
      <w:marLeft w:val="0"/>
      <w:marRight w:val="0"/>
      <w:marTop w:val="0"/>
      <w:marBottom w:val="0"/>
      <w:divBdr>
        <w:top w:val="none" w:sz="0" w:space="0" w:color="auto"/>
        <w:left w:val="none" w:sz="0" w:space="0" w:color="auto"/>
        <w:bottom w:val="none" w:sz="0" w:space="0" w:color="auto"/>
        <w:right w:val="none" w:sz="0" w:space="0" w:color="auto"/>
      </w:divBdr>
    </w:div>
    <w:div w:id="1694771508">
      <w:bodyDiv w:val="1"/>
      <w:marLeft w:val="0"/>
      <w:marRight w:val="0"/>
      <w:marTop w:val="0"/>
      <w:marBottom w:val="0"/>
      <w:divBdr>
        <w:top w:val="none" w:sz="0" w:space="0" w:color="auto"/>
        <w:left w:val="none" w:sz="0" w:space="0" w:color="auto"/>
        <w:bottom w:val="none" w:sz="0" w:space="0" w:color="auto"/>
        <w:right w:val="none" w:sz="0" w:space="0" w:color="auto"/>
      </w:divBdr>
    </w:div>
    <w:div w:id="1694913241">
      <w:bodyDiv w:val="1"/>
      <w:marLeft w:val="0"/>
      <w:marRight w:val="0"/>
      <w:marTop w:val="0"/>
      <w:marBottom w:val="0"/>
      <w:divBdr>
        <w:top w:val="none" w:sz="0" w:space="0" w:color="auto"/>
        <w:left w:val="none" w:sz="0" w:space="0" w:color="auto"/>
        <w:bottom w:val="none" w:sz="0" w:space="0" w:color="auto"/>
        <w:right w:val="none" w:sz="0" w:space="0" w:color="auto"/>
      </w:divBdr>
    </w:div>
    <w:div w:id="1695378846">
      <w:bodyDiv w:val="1"/>
      <w:marLeft w:val="0"/>
      <w:marRight w:val="0"/>
      <w:marTop w:val="0"/>
      <w:marBottom w:val="0"/>
      <w:divBdr>
        <w:top w:val="none" w:sz="0" w:space="0" w:color="auto"/>
        <w:left w:val="none" w:sz="0" w:space="0" w:color="auto"/>
        <w:bottom w:val="none" w:sz="0" w:space="0" w:color="auto"/>
        <w:right w:val="none" w:sz="0" w:space="0" w:color="auto"/>
      </w:divBdr>
    </w:div>
    <w:div w:id="1696157022">
      <w:bodyDiv w:val="1"/>
      <w:marLeft w:val="0"/>
      <w:marRight w:val="0"/>
      <w:marTop w:val="0"/>
      <w:marBottom w:val="0"/>
      <w:divBdr>
        <w:top w:val="none" w:sz="0" w:space="0" w:color="auto"/>
        <w:left w:val="none" w:sz="0" w:space="0" w:color="auto"/>
        <w:bottom w:val="none" w:sz="0" w:space="0" w:color="auto"/>
        <w:right w:val="none" w:sz="0" w:space="0" w:color="auto"/>
      </w:divBdr>
      <w:divsChild>
        <w:div w:id="572551322">
          <w:marLeft w:val="0"/>
          <w:marRight w:val="0"/>
          <w:marTop w:val="0"/>
          <w:marBottom w:val="0"/>
          <w:divBdr>
            <w:top w:val="none" w:sz="0" w:space="0" w:color="auto"/>
            <w:left w:val="none" w:sz="0" w:space="0" w:color="auto"/>
            <w:bottom w:val="none" w:sz="0" w:space="0" w:color="auto"/>
            <w:right w:val="none" w:sz="0" w:space="0" w:color="auto"/>
          </w:divBdr>
          <w:divsChild>
            <w:div w:id="2025665534">
              <w:marLeft w:val="0"/>
              <w:marRight w:val="0"/>
              <w:marTop w:val="0"/>
              <w:marBottom w:val="0"/>
              <w:divBdr>
                <w:top w:val="none" w:sz="0" w:space="0" w:color="auto"/>
                <w:left w:val="none" w:sz="0" w:space="0" w:color="auto"/>
                <w:bottom w:val="none" w:sz="0" w:space="0" w:color="auto"/>
                <w:right w:val="none" w:sz="0" w:space="0" w:color="auto"/>
              </w:divBdr>
              <w:divsChild>
                <w:div w:id="19632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66590">
      <w:bodyDiv w:val="1"/>
      <w:marLeft w:val="0"/>
      <w:marRight w:val="0"/>
      <w:marTop w:val="0"/>
      <w:marBottom w:val="0"/>
      <w:divBdr>
        <w:top w:val="none" w:sz="0" w:space="0" w:color="auto"/>
        <w:left w:val="none" w:sz="0" w:space="0" w:color="auto"/>
        <w:bottom w:val="none" w:sz="0" w:space="0" w:color="auto"/>
        <w:right w:val="none" w:sz="0" w:space="0" w:color="auto"/>
      </w:divBdr>
    </w:div>
    <w:div w:id="1696613134">
      <w:bodyDiv w:val="1"/>
      <w:marLeft w:val="0"/>
      <w:marRight w:val="0"/>
      <w:marTop w:val="0"/>
      <w:marBottom w:val="0"/>
      <w:divBdr>
        <w:top w:val="none" w:sz="0" w:space="0" w:color="auto"/>
        <w:left w:val="none" w:sz="0" w:space="0" w:color="auto"/>
        <w:bottom w:val="none" w:sz="0" w:space="0" w:color="auto"/>
        <w:right w:val="none" w:sz="0" w:space="0" w:color="auto"/>
      </w:divBdr>
    </w:div>
    <w:div w:id="1696886229">
      <w:bodyDiv w:val="1"/>
      <w:marLeft w:val="0"/>
      <w:marRight w:val="0"/>
      <w:marTop w:val="0"/>
      <w:marBottom w:val="0"/>
      <w:divBdr>
        <w:top w:val="none" w:sz="0" w:space="0" w:color="auto"/>
        <w:left w:val="none" w:sz="0" w:space="0" w:color="auto"/>
        <w:bottom w:val="none" w:sz="0" w:space="0" w:color="auto"/>
        <w:right w:val="none" w:sz="0" w:space="0" w:color="auto"/>
      </w:divBdr>
    </w:div>
    <w:div w:id="1697847292">
      <w:bodyDiv w:val="1"/>
      <w:marLeft w:val="0"/>
      <w:marRight w:val="0"/>
      <w:marTop w:val="0"/>
      <w:marBottom w:val="0"/>
      <w:divBdr>
        <w:top w:val="none" w:sz="0" w:space="0" w:color="auto"/>
        <w:left w:val="none" w:sz="0" w:space="0" w:color="auto"/>
        <w:bottom w:val="none" w:sz="0" w:space="0" w:color="auto"/>
        <w:right w:val="none" w:sz="0" w:space="0" w:color="auto"/>
      </w:divBdr>
    </w:div>
    <w:div w:id="1698431761">
      <w:bodyDiv w:val="1"/>
      <w:marLeft w:val="0"/>
      <w:marRight w:val="0"/>
      <w:marTop w:val="0"/>
      <w:marBottom w:val="0"/>
      <w:divBdr>
        <w:top w:val="none" w:sz="0" w:space="0" w:color="auto"/>
        <w:left w:val="none" w:sz="0" w:space="0" w:color="auto"/>
        <w:bottom w:val="none" w:sz="0" w:space="0" w:color="auto"/>
        <w:right w:val="none" w:sz="0" w:space="0" w:color="auto"/>
      </w:divBdr>
    </w:div>
    <w:div w:id="1699891329">
      <w:bodyDiv w:val="1"/>
      <w:marLeft w:val="0"/>
      <w:marRight w:val="0"/>
      <w:marTop w:val="0"/>
      <w:marBottom w:val="0"/>
      <w:divBdr>
        <w:top w:val="none" w:sz="0" w:space="0" w:color="auto"/>
        <w:left w:val="none" w:sz="0" w:space="0" w:color="auto"/>
        <w:bottom w:val="none" w:sz="0" w:space="0" w:color="auto"/>
        <w:right w:val="none" w:sz="0" w:space="0" w:color="auto"/>
      </w:divBdr>
    </w:div>
    <w:div w:id="1700473274">
      <w:bodyDiv w:val="1"/>
      <w:marLeft w:val="0"/>
      <w:marRight w:val="0"/>
      <w:marTop w:val="0"/>
      <w:marBottom w:val="0"/>
      <w:divBdr>
        <w:top w:val="none" w:sz="0" w:space="0" w:color="auto"/>
        <w:left w:val="none" w:sz="0" w:space="0" w:color="auto"/>
        <w:bottom w:val="none" w:sz="0" w:space="0" w:color="auto"/>
        <w:right w:val="none" w:sz="0" w:space="0" w:color="auto"/>
      </w:divBdr>
    </w:div>
    <w:div w:id="1701012764">
      <w:bodyDiv w:val="1"/>
      <w:marLeft w:val="0"/>
      <w:marRight w:val="0"/>
      <w:marTop w:val="0"/>
      <w:marBottom w:val="0"/>
      <w:divBdr>
        <w:top w:val="none" w:sz="0" w:space="0" w:color="auto"/>
        <w:left w:val="none" w:sz="0" w:space="0" w:color="auto"/>
        <w:bottom w:val="none" w:sz="0" w:space="0" w:color="auto"/>
        <w:right w:val="none" w:sz="0" w:space="0" w:color="auto"/>
      </w:divBdr>
    </w:div>
    <w:div w:id="1701275586">
      <w:bodyDiv w:val="1"/>
      <w:marLeft w:val="0"/>
      <w:marRight w:val="0"/>
      <w:marTop w:val="0"/>
      <w:marBottom w:val="0"/>
      <w:divBdr>
        <w:top w:val="none" w:sz="0" w:space="0" w:color="auto"/>
        <w:left w:val="none" w:sz="0" w:space="0" w:color="auto"/>
        <w:bottom w:val="none" w:sz="0" w:space="0" w:color="auto"/>
        <w:right w:val="none" w:sz="0" w:space="0" w:color="auto"/>
      </w:divBdr>
    </w:div>
    <w:div w:id="1702045447">
      <w:bodyDiv w:val="1"/>
      <w:marLeft w:val="0"/>
      <w:marRight w:val="0"/>
      <w:marTop w:val="0"/>
      <w:marBottom w:val="0"/>
      <w:divBdr>
        <w:top w:val="none" w:sz="0" w:space="0" w:color="auto"/>
        <w:left w:val="none" w:sz="0" w:space="0" w:color="auto"/>
        <w:bottom w:val="none" w:sz="0" w:space="0" w:color="auto"/>
        <w:right w:val="none" w:sz="0" w:space="0" w:color="auto"/>
      </w:divBdr>
    </w:div>
    <w:div w:id="1702050142">
      <w:bodyDiv w:val="1"/>
      <w:marLeft w:val="0"/>
      <w:marRight w:val="0"/>
      <w:marTop w:val="0"/>
      <w:marBottom w:val="0"/>
      <w:divBdr>
        <w:top w:val="none" w:sz="0" w:space="0" w:color="auto"/>
        <w:left w:val="none" w:sz="0" w:space="0" w:color="auto"/>
        <w:bottom w:val="none" w:sz="0" w:space="0" w:color="auto"/>
        <w:right w:val="none" w:sz="0" w:space="0" w:color="auto"/>
      </w:divBdr>
    </w:div>
    <w:div w:id="1702628655">
      <w:bodyDiv w:val="1"/>
      <w:marLeft w:val="0"/>
      <w:marRight w:val="0"/>
      <w:marTop w:val="0"/>
      <w:marBottom w:val="0"/>
      <w:divBdr>
        <w:top w:val="none" w:sz="0" w:space="0" w:color="auto"/>
        <w:left w:val="none" w:sz="0" w:space="0" w:color="auto"/>
        <w:bottom w:val="none" w:sz="0" w:space="0" w:color="auto"/>
        <w:right w:val="none" w:sz="0" w:space="0" w:color="auto"/>
      </w:divBdr>
    </w:div>
    <w:div w:id="1703283911">
      <w:bodyDiv w:val="1"/>
      <w:marLeft w:val="0"/>
      <w:marRight w:val="0"/>
      <w:marTop w:val="0"/>
      <w:marBottom w:val="0"/>
      <w:divBdr>
        <w:top w:val="none" w:sz="0" w:space="0" w:color="auto"/>
        <w:left w:val="none" w:sz="0" w:space="0" w:color="auto"/>
        <w:bottom w:val="none" w:sz="0" w:space="0" w:color="auto"/>
        <w:right w:val="none" w:sz="0" w:space="0" w:color="auto"/>
      </w:divBdr>
    </w:div>
    <w:div w:id="1703826016">
      <w:bodyDiv w:val="1"/>
      <w:marLeft w:val="0"/>
      <w:marRight w:val="0"/>
      <w:marTop w:val="0"/>
      <w:marBottom w:val="0"/>
      <w:divBdr>
        <w:top w:val="none" w:sz="0" w:space="0" w:color="auto"/>
        <w:left w:val="none" w:sz="0" w:space="0" w:color="auto"/>
        <w:bottom w:val="none" w:sz="0" w:space="0" w:color="auto"/>
        <w:right w:val="none" w:sz="0" w:space="0" w:color="auto"/>
      </w:divBdr>
    </w:div>
    <w:div w:id="1704817171">
      <w:bodyDiv w:val="1"/>
      <w:marLeft w:val="0"/>
      <w:marRight w:val="0"/>
      <w:marTop w:val="0"/>
      <w:marBottom w:val="0"/>
      <w:divBdr>
        <w:top w:val="none" w:sz="0" w:space="0" w:color="auto"/>
        <w:left w:val="none" w:sz="0" w:space="0" w:color="auto"/>
        <w:bottom w:val="none" w:sz="0" w:space="0" w:color="auto"/>
        <w:right w:val="none" w:sz="0" w:space="0" w:color="auto"/>
      </w:divBdr>
    </w:div>
    <w:div w:id="1705903657">
      <w:bodyDiv w:val="1"/>
      <w:marLeft w:val="0"/>
      <w:marRight w:val="0"/>
      <w:marTop w:val="0"/>
      <w:marBottom w:val="0"/>
      <w:divBdr>
        <w:top w:val="none" w:sz="0" w:space="0" w:color="auto"/>
        <w:left w:val="none" w:sz="0" w:space="0" w:color="auto"/>
        <w:bottom w:val="none" w:sz="0" w:space="0" w:color="auto"/>
        <w:right w:val="none" w:sz="0" w:space="0" w:color="auto"/>
      </w:divBdr>
    </w:div>
    <w:div w:id="1707214130">
      <w:bodyDiv w:val="1"/>
      <w:marLeft w:val="0"/>
      <w:marRight w:val="0"/>
      <w:marTop w:val="0"/>
      <w:marBottom w:val="0"/>
      <w:divBdr>
        <w:top w:val="none" w:sz="0" w:space="0" w:color="auto"/>
        <w:left w:val="none" w:sz="0" w:space="0" w:color="auto"/>
        <w:bottom w:val="none" w:sz="0" w:space="0" w:color="auto"/>
        <w:right w:val="none" w:sz="0" w:space="0" w:color="auto"/>
      </w:divBdr>
    </w:div>
    <w:div w:id="1708214015">
      <w:bodyDiv w:val="1"/>
      <w:marLeft w:val="0"/>
      <w:marRight w:val="0"/>
      <w:marTop w:val="0"/>
      <w:marBottom w:val="0"/>
      <w:divBdr>
        <w:top w:val="none" w:sz="0" w:space="0" w:color="auto"/>
        <w:left w:val="none" w:sz="0" w:space="0" w:color="auto"/>
        <w:bottom w:val="none" w:sz="0" w:space="0" w:color="auto"/>
        <w:right w:val="none" w:sz="0" w:space="0" w:color="auto"/>
      </w:divBdr>
    </w:div>
    <w:div w:id="1709185382">
      <w:bodyDiv w:val="1"/>
      <w:marLeft w:val="0"/>
      <w:marRight w:val="0"/>
      <w:marTop w:val="0"/>
      <w:marBottom w:val="0"/>
      <w:divBdr>
        <w:top w:val="none" w:sz="0" w:space="0" w:color="auto"/>
        <w:left w:val="none" w:sz="0" w:space="0" w:color="auto"/>
        <w:bottom w:val="none" w:sz="0" w:space="0" w:color="auto"/>
        <w:right w:val="none" w:sz="0" w:space="0" w:color="auto"/>
      </w:divBdr>
    </w:div>
    <w:div w:id="1709261092">
      <w:bodyDiv w:val="1"/>
      <w:marLeft w:val="0"/>
      <w:marRight w:val="0"/>
      <w:marTop w:val="0"/>
      <w:marBottom w:val="0"/>
      <w:divBdr>
        <w:top w:val="none" w:sz="0" w:space="0" w:color="auto"/>
        <w:left w:val="none" w:sz="0" w:space="0" w:color="auto"/>
        <w:bottom w:val="none" w:sz="0" w:space="0" w:color="auto"/>
        <w:right w:val="none" w:sz="0" w:space="0" w:color="auto"/>
      </w:divBdr>
    </w:div>
    <w:div w:id="1710639623">
      <w:bodyDiv w:val="1"/>
      <w:marLeft w:val="0"/>
      <w:marRight w:val="0"/>
      <w:marTop w:val="0"/>
      <w:marBottom w:val="0"/>
      <w:divBdr>
        <w:top w:val="none" w:sz="0" w:space="0" w:color="auto"/>
        <w:left w:val="none" w:sz="0" w:space="0" w:color="auto"/>
        <w:bottom w:val="none" w:sz="0" w:space="0" w:color="auto"/>
        <w:right w:val="none" w:sz="0" w:space="0" w:color="auto"/>
      </w:divBdr>
    </w:div>
    <w:div w:id="1711104434">
      <w:bodyDiv w:val="1"/>
      <w:marLeft w:val="0"/>
      <w:marRight w:val="0"/>
      <w:marTop w:val="0"/>
      <w:marBottom w:val="0"/>
      <w:divBdr>
        <w:top w:val="none" w:sz="0" w:space="0" w:color="auto"/>
        <w:left w:val="none" w:sz="0" w:space="0" w:color="auto"/>
        <w:bottom w:val="none" w:sz="0" w:space="0" w:color="auto"/>
        <w:right w:val="none" w:sz="0" w:space="0" w:color="auto"/>
      </w:divBdr>
    </w:div>
    <w:div w:id="1712261047">
      <w:bodyDiv w:val="1"/>
      <w:marLeft w:val="0"/>
      <w:marRight w:val="0"/>
      <w:marTop w:val="0"/>
      <w:marBottom w:val="0"/>
      <w:divBdr>
        <w:top w:val="none" w:sz="0" w:space="0" w:color="auto"/>
        <w:left w:val="none" w:sz="0" w:space="0" w:color="auto"/>
        <w:bottom w:val="none" w:sz="0" w:space="0" w:color="auto"/>
        <w:right w:val="none" w:sz="0" w:space="0" w:color="auto"/>
      </w:divBdr>
    </w:div>
    <w:div w:id="1713574917">
      <w:bodyDiv w:val="1"/>
      <w:marLeft w:val="0"/>
      <w:marRight w:val="0"/>
      <w:marTop w:val="0"/>
      <w:marBottom w:val="0"/>
      <w:divBdr>
        <w:top w:val="none" w:sz="0" w:space="0" w:color="auto"/>
        <w:left w:val="none" w:sz="0" w:space="0" w:color="auto"/>
        <w:bottom w:val="none" w:sz="0" w:space="0" w:color="auto"/>
        <w:right w:val="none" w:sz="0" w:space="0" w:color="auto"/>
      </w:divBdr>
    </w:div>
    <w:div w:id="1713726110">
      <w:bodyDiv w:val="1"/>
      <w:marLeft w:val="0"/>
      <w:marRight w:val="0"/>
      <w:marTop w:val="0"/>
      <w:marBottom w:val="0"/>
      <w:divBdr>
        <w:top w:val="none" w:sz="0" w:space="0" w:color="auto"/>
        <w:left w:val="none" w:sz="0" w:space="0" w:color="auto"/>
        <w:bottom w:val="none" w:sz="0" w:space="0" w:color="auto"/>
        <w:right w:val="none" w:sz="0" w:space="0" w:color="auto"/>
      </w:divBdr>
    </w:div>
    <w:div w:id="1713843735">
      <w:bodyDiv w:val="1"/>
      <w:marLeft w:val="0"/>
      <w:marRight w:val="0"/>
      <w:marTop w:val="0"/>
      <w:marBottom w:val="0"/>
      <w:divBdr>
        <w:top w:val="none" w:sz="0" w:space="0" w:color="auto"/>
        <w:left w:val="none" w:sz="0" w:space="0" w:color="auto"/>
        <w:bottom w:val="none" w:sz="0" w:space="0" w:color="auto"/>
        <w:right w:val="none" w:sz="0" w:space="0" w:color="auto"/>
      </w:divBdr>
    </w:div>
    <w:div w:id="1713845232">
      <w:bodyDiv w:val="1"/>
      <w:marLeft w:val="0"/>
      <w:marRight w:val="0"/>
      <w:marTop w:val="0"/>
      <w:marBottom w:val="0"/>
      <w:divBdr>
        <w:top w:val="none" w:sz="0" w:space="0" w:color="auto"/>
        <w:left w:val="none" w:sz="0" w:space="0" w:color="auto"/>
        <w:bottom w:val="none" w:sz="0" w:space="0" w:color="auto"/>
        <w:right w:val="none" w:sz="0" w:space="0" w:color="auto"/>
      </w:divBdr>
    </w:div>
    <w:div w:id="1714379326">
      <w:bodyDiv w:val="1"/>
      <w:marLeft w:val="0"/>
      <w:marRight w:val="0"/>
      <w:marTop w:val="0"/>
      <w:marBottom w:val="0"/>
      <w:divBdr>
        <w:top w:val="none" w:sz="0" w:space="0" w:color="auto"/>
        <w:left w:val="none" w:sz="0" w:space="0" w:color="auto"/>
        <w:bottom w:val="none" w:sz="0" w:space="0" w:color="auto"/>
        <w:right w:val="none" w:sz="0" w:space="0" w:color="auto"/>
      </w:divBdr>
    </w:div>
    <w:div w:id="1715542020">
      <w:bodyDiv w:val="1"/>
      <w:marLeft w:val="0"/>
      <w:marRight w:val="0"/>
      <w:marTop w:val="0"/>
      <w:marBottom w:val="0"/>
      <w:divBdr>
        <w:top w:val="none" w:sz="0" w:space="0" w:color="auto"/>
        <w:left w:val="none" w:sz="0" w:space="0" w:color="auto"/>
        <w:bottom w:val="none" w:sz="0" w:space="0" w:color="auto"/>
        <w:right w:val="none" w:sz="0" w:space="0" w:color="auto"/>
      </w:divBdr>
    </w:div>
    <w:div w:id="1715812983">
      <w:bodyDiv w:val="1"/>
      <w:marLeft w:val="0"/>
      <w:marRight w:val="0"/>
      <w:marTop w:val="0"/>
      <w:marBottom w:val="0"/>
      <w:divBdr>
        <w:top w:val="none" w:sz="0" w:space="0" w:color="auto"/>
        <w:left w:val="none" w:sz="0" w:space="0" w:color="auto"/>
        <w:bottom w:val="none" w:sz="0" w:space="0" w:color="auto"/>
        <w:right w:val="none" w:sz="0" w:space="0" w:color="auto"/>
      </w:divBdr>
    </w:div>
    <w:div w:id="1716585790">
      <w:bodyDiv w:val="1"/>
      <w:marLeft w:val="0"/>
      <w:marRight w:val="0"/>
      <w:marTop w:val="0"/>
      <w:marBottom w:val="0"/>
      <w:divBdr>
        <w:top w:val="none" w:sz="0" w:space="0" w:color="auto"/>
        <w:left w:val="none" w:sz="0" w:space="0" w:color="auto"/>
        <w:bottom w:val="none" w:sz="0" w:space="0" w:color="auto"/>
        <w:right w:val="none" w:sz="0" w:space="0" w:color="auto"/>
      </w:divBdr>
    </w:div>
    <w:div w:id="1716927111">
      <w:bodyDiv w:val="1"/>
      <w:marLeft w:val="0"/>
      <w:marRight w:val="0"/>
      <w:marTop w:val="0"/>
      <w:marBottom w:val="0"/>
      <w:divBdr>
        <w:top w:val="none" w:sz="0" w:space="0" w:color="auto"/>
        <w:left w:val="none" w:sz="0" w:space="0" w:color="auto"/>
        <w:bottom w:val="none" w:sz="0" w:space="0" w:color="auto"/>
        <w:right w:val="none" w:sz="0" w:space="0" w:color="auto"/>
      </w:divBdr>
    </w:div>
    <w:div w:id="1717074425">
      <w:bodyDiv w:val="1"/>
      <w:marLeft w:val="0"/>
      <w:marRight w:val="0"/>
      <w:marTop w:val="0"/>
      <w:marBottom w:val="0"/>
      <w:divBdr>
        <w:top w:val="none" w:sz="0" w:space="0" w:color="auto"/>
        <w:left w:val="none" w:sz="0" w:space="0" w:color="auto"/>
        <w:bottom w:val="none" w:sz="0" w:space="0" w:color="auto"/>
        <w:right w:val="none" w:sz="0" w:space="0" w:color="auto"/>
      </w:divBdr>
    </w:div>
    <w:div w:id="1718235586">
      <w:bodyDiv w:val="1"/>
      <w:marLeft w:val="0"/>
      <w:marRight w:val="0"/>
      <w:marTop w:val="0"/>
      <w:marBottom w:val="0"/>
      <w:divBdr>
        <w:top w:val="none" w:sz="0" w:space="0" w:color="auto"/>
        <w:left w:val="none" w:sz="0" w:space="0" w:color="auto"/>
        <w:bottom w:val="none" w:sz="0" w:space="0" w:color="auto"/>
        <w:right w:val="none" w:sz="0" w:space="0" w:color="auto"/>
      </w:divBdr>
    </w:div>
    <w:div w:id="1719159152">
      <w:bodyDiv w:val="1"/>
      <w:marLeft w:val="0"/>
      <w:marRight w:val="0"/>
      <w:marTop w:val="0"/>
      <w:marBottom w:val="0"/>
      <w:divBdr>
        <w:top w:val="none" w:sz="0" w:space="0" w:color="auto"/>
        <w:left w:val="none" w:sz="0" w:space="0" w:color="auto"/>
        <w:bottom w:val="none" w:sz="0" w:space="0" w:color="auto"/>
        <w:right w:val="none" w:sz="0" w:space="0" w:color="auto"/>
      </w:divBdr>
    </w:div>
    <w:div w:id="1719743552">
      <w:bodyDiv w:val="1"/>
      <w:marLeft w:val="0"/>
      <w:marRight w:val="0"/>
      <w:marTop w:val="0"/>
      <w:marBottom w:val="0"/>
      <w:divBdr>
        <w:top w:val="none" w:sz="0" w:space="0" w:color="auto"/>
        <w:left w:val="none" w:sz="0" w:space="0" w:color="auto"/>
        <w:bottom w:val="none" w:sz="0" w:space="0" w:color="auto"/>
        <w:right w:val="none" w:sz="0" w:space="0" w:color="auto"/>
      </w:divBdr>
    </w:div>
    <w:div w:id="1719935714">
      <w:bodyDiv w:val="1"/>
      <w:marLeft w:val="0"/>
      <w:marRight w:val="0"/>
      <w:marTop w:val="0"/>
      <w:marBottom w:val="0"/>
      <w:divBdr>
        <w:top w:val="none" w:sz="0" w:space="0" w:color="auto"/>
        <w:left w:val="none" w:sz="0" w:space="0" w:color="auto"/>
        <w:bottom w:val="none" w:sz="0" w:space="0" w:color="auto"/>
        <w:right w:val="none" w:sz="0" w:space="0" w:color="auto"/>
      </w:divBdr>
    </w:div>
    <w:div w:id="1721199244">
      <w:bodyDiv w:val="1"/>
      <w:marLeft w:val="0"/>
      <w:marRight w:val="0"/>
      <w:marTop w:val="0"/>
      <w:marBottom w:val="0"/>
      <w:divBdr>
        <w:top w:val="none" w:sz="0" w:space="0" w:color="auto"/>
        <w:left w:val="none" w:sz="0" w:space="0" w:color="auto"/>
        <w:bottom w:val="none" w:sz="0" w:space="0" w:color="auto"/>
        <w:right w:val="none" w:sz="0" w:space="0" w:color="auto"/>
      </w:divBdr>
    </w:div>
    <w:div w:id="1721711791">
      <w:bodyDiv w:val="1"/>
      <w:marLeft w:val="0"/>
      <w:marRight w:val="0"/>
      <w:marTop w:val="0"/>
      <w:marBottom w:val="0"/>
      <w:divBdr>
        <w:top w:val="none" w:sz="0" w:space="0" w:color="auto"/>
        <w:left w:val="none" w:sz="0" w:space="0" w:color="auto"/>
        <w:bottom w:val="none" w:sz="0" w:space="0" w:color="auto"/>
        <w:right w:val="none" w:sz="0" w:space="0" w:color="auto"/>
      </w:divBdr>
    </w:div>
    <w:div w:id="1724140463">
      <w:bodyDiv w:val="1"/>
      <w:marLeft w:val="0"/>
      <w:marRight w:val="0"/>
      <w:marTop w:val="0"/>
      <w:marBottom w:val="0"/>
      <w:divBdr>
        <w:top w:val="none" w:sz="0" w:space="0" w:color="auto"/>
        <w:left w:val="none" w:sz="0" w:space="0" w:color="auto"/>
        <w:bottom w:val="none" w:sz="0" w:space="0" w:color="auto"/>
        <w:right w:val="none" w:sz="0" w:space="0" w:color="auto"/>
      </w:divBdr>
    </w:div>
    <w:div w:id="1724985242">
      <w:bodyDiv w:val="1"/>
      <w:marLeft w:val="0"/>
      <w:marRight w:val="0"/>
      <w:marTop w:val="0"/>
      <w:marBottom w:val="0"/>
      <w:divBdr>
        <w:top w:val="none" w:sz="0" w:space="0" w:color="auto"/>
        <w:left w:val="none" w:sz="0" w:space="0" w:color="auto"/>
        <w:bottom w:val="none" w:sz="0" w:space="0" w:color="auto"/>
        <w:right w:val="none" w:sz="0" w:space="0" w:color="auto"/>
      </w:divBdr>
    </w:div>
    <w:div w:id="1725761471">
      <w:bodyDiv w:val="1"/>
      <w:marLeft w:val="0"/>
      <w:marRight w:val="0"/>
      <w:marTop w:val="0"/>
      <w:marBottom w:val="0"/>
      <w:divBdr>
        <w:top w:val="none" w:sz="0" w:space="0" w:color="auto"/>
        <w:left w:val="none" w:sz="0" w:space="0" w:color="auto"/>
        <w:bottom w:val="none" w:sz="0" w:space="0" w:color="auto"/>
        <w:right w:val="none" w:sz="0" w:space="0" w:color="auto"/>
      </w:divBdr>
    </w:div>
    <w:div w:id="1726444533">
      <w:bodyDiv w:val="1"/>
      <w:marLeft w:val="0"/>
      <w:marRight w:val="0"/>
      <w:marTop w:val="0"/>
      <w:marBottom w:val="0"/>
      <w:divBdr>
        <w:top w:val="none" w:sz="0" w:space="0" w:color="auto"/>
        <w:left w:val="none" w:sz="0" w:space="0" w:color="auto"/>
        <w:bottom w:val="none" w:sz="0" w:space="0" w:color="auto"/>
        <w:right w:val="none" w:sz="0" w:space="0" w:color="auto"/>
      </w:divBdr>
    </w:div>
    <w:div w:id="1727220720">
      <w:bodyDiv w:val="1"/>
      <w:marLeft w:val="0"/>
      <w:marRight w:val="0"/>
      <w:marTop w:val="0"/>
      <w:marBottom w:val="0"/>
      <w:divBdr>
        <w:top w:val="none" w:sz="0" w:space="0" w:color="auto"/>
        <w:left w:val="none" w:sz="0" w:space="0" w:color="auto"/>
        <w:bottom w:val="none" w:sz="0" w:space="0" w:color="auto"/>
        <w:right w:val="none" w:sz="0" w:space="0" w:color="auto"/>
      </w:divBdr>
    </w:div>
    <w:div w:id="1727295801">
      <w:bodyDiv w:val="1"/>
      <w:marLeft w:val="0"/>
      <w:marRight w:val="0"/>
      <w:marTop w:val="0"/>
      <w:marBottom w:val="0"/>
      <w:divBdr>
        <w:top w:val="none" w:sz="0" w:space="0" w:color="auto"/>
        <w:left w:val="none" w:sz="0" w:space="0" w:color="auto"/>
        <w:bottom w:val="none" w:sz="0" w:space="0" w:color="auto"/>
        <w:right w:val="none" w:sz="0" w:space="0" w:color="auto"/>
      </w:divBdr>
      <w:divsChild>
        <w:div w:id="1280062357">
          <w:marLeft w:val="0"/>
          <w:marRight w:val="0"/>
          <w:marTop w:val="0"/>
          <w:marBottom w:val="0"/>
          <w:divBdr>
            <w:top w:val="none" w:sz="0" w:space="0" w:color="auto"/>
            <w:left w:val="none" w:sz="0" w:space="0" w:color="auto"/>
            <w:bottom w:val="none" w:sz="0" w:space="0" w:color="auto"/>
            <w:right w:val="none" w:sz="0" w:space="0" w:color="auto"/>
          </w:divBdr>
          <w:divsChild>
            <w:div w:id="288901380">
              <w:marLeft w:val="0"/>
              <w:marRight w:val="0"/>
              <w:marTop w:val="0"/>
              <w:marBottom w:val="0"/>
              <w:divBdr>
                <w:top w:val="none" w:sz="0" w:space="0" w:color="auto"/>
                <w:left w:val="none" w:sz="0" w:space="0" w:color="auto"/>
                <w:bottom w:val="none" w:sz="0" w:space="0" w:color="auto"/>
                <w:right w:val="none" w:sz="0" w:space="0" w:color="auto"/>
              </w:divBdr>
              <w:divsChild>
                <w:div w:id="8542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409212">
      <w:bodyDiv w:val="1"/>
      <w:marLeft w:val="0"/>
      <w:marRight w:val="0"/>
      <w:marTop w:val="0"/>
      <w:marBottom w:val="0"/>
      <w:divBdr>
        <w:top w:val="none" w:sz="0" w:space="0" w:color="auto"/>
        <w:left w:val="none" w:sz="0" w:space="0" w:color="auto"/>
        <w:bottom w:val="none" w:sz="0" w:space="0" w:color="auto"/>
        <w:right w:val="none" w:sz="0" w:space="0" w:color="auto"/>
      </w:divBdr>
    </w:div>
    <w:div w:id="1728918619">
      <w:bodyDiv w:val="1"/>
      <w:marLeft w:val="0"/>
      <w:marRight w:val="0"/>
      <w:marTop w:val="0"/>
      <w:marBottom w:val="0"/>
      <w:divBdr>
        <w:top w:val="none" w:sz="0" w:space="0" w:color="auto"/>
        <w:left w:val="none" w:sz="0" w:space="0" w:color="auto"/>
        <w:bottom w:val="none" w:sz="0" w:space="0" w:color="auto"/>
        <w:right w:val="none" w:sz="0" w:space="0" w:color="auto"/>
      </w:divBdr>
    </w:div>
    <w:div w:id="1729843221">
      <w:bodyDiv w:val="1"/>
      <w:marLeft w:val="0"/>
      <w:marRight w:val="0"/>
      <w:marTop w:val="0"/>
      <w:marBottom w:val="0"/>
      <w:divBdr>
        <w:top w:val="none" w:sz="0" w:space="0" w:color="auto"/>
        <w:left w:val="none" w:sz="0" w:space="0" w:color="auto"/>
        <w:bottom w:val="none" w:sz="0" w:space="0" w:color="auto"/>
        <w:right w:val="none" w:sz="0" w:space="0" w:color="auto"/>
      </w:divBdr>
    </w:div>
    <w:div w:id="1730031034">
      <w:bodyDiv w:val="1"/>
      <w:marLeft w:val="0"/>
      <w:marRight w:val="0"/>
      <w:marTop w:val="0"/>
      <w:marBottom w:val="0"/>
      <w:divBdr>
        <w:top w:val="none" w:sz="0" w:space="0" w:color="auto"/>
        <w:left w:val="none" w:sz="0" w:space="0" w:color="auto"/>
        <w:bottom w:val="none" w:sz="0" w:space="0" w:color="auto"/>
        <w:right w:val="none" w:sz="0" w:space="0" w:color="auto"/>
      </w:divBdr>
    </w:div>
    <w:div w:id="1730107968">
      <w:bodyDiv w:val="1"/>
      <w:marLeft w:val="0"/>
      <w:marRight w:val="0"/>
      <w:marTop w:val="0"/>
      <w:marBottom w:val="0"/>
      <w:divBdr>
        <w:top w:val="none" w:sz="0" w:space="0" w:color="auto"/>
        <w:left w:val="none" w:sz="0" w:space="0" w:color="auto"/>
        <w:bottom w:val="none" w:sz="0" w:space="0" w:color="auto"/>
        <w:right w:val="none" w:sz="0" w:space="0" w:color="auto"/>
      </w:divBdr>
    </w:div>
    <w:div w:id="1730230198">
      <w:bodyDiv w:val="1"/>
      <w:marLeft w:val="0"/>
      <w:marRight w:val="0"/>
      <w:marTop w:val="0"/>
      <w:marBottom w:val="0"/>
      <w:divBdr>
        <w:top w:val="none" w:sz="0" w:space="0" w:color="auto"/>
        <w:left w:val="none" w:sz="0" w:space="0" w:color="auto"/>
        <w:bottom w:val="none" w:sz="0" w:space="0" w:color="auto"/>
        <w:right w:val="none" w:sz="0" w:space="0" w:color="auto"/>
      </w:divBdr>
    </w:div>
    <w:div w:id="1731028256">
      <w:bodyDiv w:val="1"/>
      <w:marLeft w:val="0"/>
      <w:marRight w:val="0"/>
      <w:marTop w:val="0"/>
      <w:marBottom w:val="0"/>
      <w:divBdr>
        <w:top w:val="none" w:sz="0" w:space="0" w:color="auto"/>
        <w:left w:val="none" w:sz="0" w:space="0" w:color="auto"/>
        <w:bottom w:val="none" w:sz="0" w:space="0" w:color="auto"/>
        <w:right w:val="none" w:sz="0" w:space="0" w:color="auto"/>
      </w:divBdr>
      <w:divsChild>
        <w:div w:id="600335943">
          <w:marLeft w:val="0"/>
          <w:marRight w:val="0"/>
          <w:marTop w:val="0"/>
          <w:marBottom w:val="0"/>
          <w:divBdr>
            <w:top w:val="none" w:sz="0" w:space="0" w:color="auto"/>
            <w:left w:val="none" w:sz="0" w:space="0" w:color="auto"/>
            <w:bottom w:val="none" w:sz="0" w:space="0" w:color="auto"/>
            <w:right w:val="none" w:sz="0" w:space="0" w:color="auto"/>
          </w:divBdr>
          <w:divsChild>
            <w:div w:id="1254897635">
              <w:marLeft w:val="0"/>
              <w:marRight w:val="0"/>
              <w:marTop w:val="0"/>
              <w:marBottom w:val="0"/>
              <w:divBdr>
                <w:top w:val="none" w:sz="0" w:space="0" w:color="auto"/>
                <w:left w:val="none" w:sz="0" w:space="0" w:color="auto"/>
                <w:bottom w:val="none" w:sz="0" w:space="0" w:color="auto"/>
                <w:right w:val="none" w:sz="0" w:space="0" w:color="auto"/>
              </w:divBdr>
              <w:divsChild>
                <w:div w:id="3071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71693">
      <w:bodyDiv w:val="1"/>
      <w:marLeft w:val="0"/>
      <w:marRight w:val="0"/>
      <w:marTop w:val="0"/>
      <w:marBottom w:val="0"/>
      <w:divBdr>
        <w:top w:val="none" w:sz="0" w:space="0" w:color="auto"/>
        <w:left w:val="none" w:sz="0" w:space="0" w:color="auto"/>
        <w:bottom w:val="none" w:sz="0" w:space="0" w:color="auto"/>
        <w:right w:val="none" w:sz="0" w:space="0" w:color="auto"/>
      </w:divBdr>
    </w:div>
    <w:div w:id="1731417236">
      <w:bodyDiv w:val="1"/>
      <w:marLeft w:val="0"/>
      <w:marRight w:val="0"/>
      <w:marTop w:val="0"/>
      <w:marBottom w:val="0"/>
      <w:divBdr>
        <w:top w:val="none" w:sz="0" w:space="0" w:color="auto"/>
        <w:left w:val="none" w:sz="0" w:space="0" w:color="auto"/>
        <w:bottom w:val="none" w:sz="0" w:space="0" w:color="auto"/>
        <w:right w:val="none" w:sz="0" w:space="0" w:color="auto"/>
      </w:divBdr>
    </w:div>
    <w:div w:id="1731533753">
      <w:bodyDiv w:val="1"/>
      <w:marLeft w:val="0"/>
      <w:marRight w:val="0"/>
      <w:marTop w:val="0"/>
      <w:marBottom w:val="0"/>
      <w:divBdr>
        <w:top w:val="none" w:sz="0" w:space="0" w:color="auto"/>
        <w:left w:val="none" w:sz="0" w:space="0" w:color="auto"/>
        <w:bottom w:val="none" w:sz="0" w:space="0" w:color="auto"/>
        <w:right w:val="none" w:sz="0" w:space="0" w:color="auto"/>
      </w:divBdr>
    </w:div>
    <w:div w:id="1731689462">
      <w:bodyDiv w:val="1"/>
      <w:marLeft w:val="0"/>
      <w:marRight w:val="0"/>
      <w:marTop w:val="0"/>
      <w:marBottom w:val="0"/>
      <w:divBdr>
        <w:top w:val="none" w:sz="0" w:space="0" w:color="auto"/>
        <w:left w:val="none" w:sz="0" w:space="0" w:color="auto"/>
        <w:bottom w:val="none" w:sz="0" w:space="0" w:color="auto"/>
        <w:right w:val="none" w:sz="0" w:space="0" w:color="auto"/>
      </w:divBdr>
    </w:div>
    <w:div w:id="1732076784">
      <w:bodyDiv w:val="1"/>
      <w:marLeft w:val="0"/>
      <w:marRight w:val="0"/>
      <w:marTop w:val="0"/>
      <w:marBottom w:val="0"/>
      <w:divBdr>
        <w:top w:val="none" w:sz="0" w:space="0" w:color="auto"/>
        <w:left w:val="none" w:sz="0" w:space="0" w:color="auto"/>
        <w:bottom w:val="none" w:sz="0" w:space="0" w:color="auto"/>
        <w:right w:val="none" w:sz="0" w:space="0" w:color="auto"/>
      </w:divBdr>
    </w:div>
    <w:div w:id="1733236401">
      <w:bodyDiv w:val="1"/>
      <w:marLeft w:val="0"/>
      <w:marRight w:val="0"/>
      <w:marTop w:val="0"/>
      <w:marBottom w:val="0"/>
      <w:divBdr>
        <w:top w:val="none" w:sz="0" w:space="0" w:color="auto"/>
        <w:left w:val="none" w:sz="0" w:space="0" w:color="auto"/>
        <w:bottom w:val="none" w:sz="0" w:space="0" w:color="auto"/>
        <w:right w:val="none" w:sz="0" w:space="0" w:color="auto"/>
      </w:divBdr>
    </w:div>
    <w:div w:id="1733306006">
      <w:bodyDiv w:val="1"/>
      <w:marLeft w:val="0"/>
      <w:marRight w:val="0"/>
      <w:marTop w:val="0"/>
      <w:marBottom w:val="0"/>
      <w:divBdr>
        <w:top w:val="none" w:sz="0" w:space="0" w:color="auto"/>
        <w:left w:val="none" w:sz="0" w:space="0" w:color="auto"/>
        <w:bottom w:val="none" w:sz="0" w:space="0" w:color="auto"/>
        <w:right w:val="none" w:sz="0" w:space="0" w:color="auto"/>
      </w:divBdr>
    </w:div>
    <w:div w:id="1733308084">
      <w:bodyDiv w:val="1"/>
      <w:marLeft w:val="0"/>
      <w:marRight w:val="0"/>
      <w:marTop w:val="0"/>
      <w:marBottom w:val="0"/>
      <w:divBdr>
        <w:top w:val="none" w:sz="0" w:space="0" w:color="auto"/>
        <w:left w:val="none" w:sz="0" w:space="0" w:color="auto"/>
        <w:bottom w:val="none" w:sz="0" w:space="0" w:color="auto"/>
        <w:right w:val="none" w:sz="0" w:space="0" w:color="auto"/>
      </w:divBdr>
    </w:div>
    <w:div w:id="1733431546">
      <w:bodyDiv w:val="1"/>
      <w:marLeft w:val="0"/>
      <w:marRight w:val="0"/>
      <w:marTop w:val="0"/>
      <w:marBottom w:val="0"/>
      <w:divBdr>
        <w:top w:val="none" w:sz="0" w:space="0" w:color="auto"/>
        <w:left w:val="none" w:sz="0" w:space="0" w:color="auto"/>
        <w:bottom w:val="none" w:sz="0" w:space="0" w:color="auto"/>
        <w:right w:val="none" w:sz="0" w:space="0" w:color="auto"/>
      </w:divBdr>
    </w:div>
    <w:div w:id="1733498491">
      <w:bodyDiv w:val="1"/>
      <w:marLeft w:val="0"/>
      <w:marRight w:val="0"/>
      <w:marTop w:val="0"/>
      <w:marBottom w:val="0"/>
      <w:divBdr>
        <w:top w:val="none" w:sz="0" w:space="0" w:color="auto"/>
        <w:left w:val="none" w:sz="0" w:space="0" w:color="auto"/>
        <w:bottom w:val="none" w:sz="0" w:space="0" w:color="auto"/>
        <w:right w:val="none" w:sz="0" w:space="0" w:color="auto"/>
      </w:divBdr>
    </w:div>
    <w:div w:id="1734810063">
      <w:bodyDiv w:val="1"/>
      <w:marLeft w:val="0"/>
      <w:marRight w:val="0"/>
      <w:marTop w:val="0"/>
      <w:marBottom w:val="0"/>
      <w:divBdr>
        <w:top w:val="none" w:sz="0" w:space="0" w:color="auto"/>
        <w:left w:val="none" w:sz="0" w:space="0" w:color="auto"/>
        <w:bottom w:val="none" w:sz="0" w:space="0" w:color="auto"/>
        <w:right w:val="none" w:sz="0" w:space="0" w:color="auto"/>
      </w:divBdr>
    </w:div>
    <w:div w:id="1735201725">
      <w:bodyDiv w:val="1"/>
      <w:marLeft w:val="0"/>
      <w:marRight w:val="0"/>
      <w:marTop w:val="0"/>
      <w:marBottom w:val="0"/>
      <w:divBdr>
        <w:top w:val="none" w:sz="0" w:space="0" w:color="auto"/>
        <w:left w:val="none" w:sz="0" w:space="0" w:color="auto"/>
        <w:bottom w:val="none" w:sz="0" w:space="0" w:color="auto"/>
        <w:right w:val="none" w:sz="0" w:space="0" w:color="auto"/>
      </w:divBdr>
    </w:div>
    <w:div w:id="1737437083">
      <w:bodyDiv w:val="1"/>
      <w:marLeft w:val="0"/>
      <w:marRight w:val="0"/>
      <w:marTop w:val="0"/>
      <w:marBottom w:val="0"/>
      <w:divBdr>
        <w:top w:val="none" w:sz="0" w:space="0" w:color="auto"/>
        <w:left w:val="none" w:sz="0" w:space="0" w:color="auto"/>
        <w:bottom w:val="none" w:sz="0" w:space="0" w:color="auto"/>
        <w:right w:val="none" w:sz="0" w:space="0" w:color="auto"/>
      </w:divBdr>
    </w:div>
    <w:div w:id="1738161801">
      <w:bodyDiv w:val="1"/>
      <w:marLeft w:val="0"/>
      <w:marRight w:val="0"/>
      <w:marTop w:val="0"/>
      <w:marBottom w:val="0"/>
      <w:divBdr>
        <w:top w:val="none" w:sz="0" w:space="0" w:color="auto"/>
        <w:left w:val="none" w:sz="0" w:space="0" w:color="auto"/>
        <w:bottom w:val="none" w:sz="0" w:space="0" w:color="auto"/>
        <w:right w:val="none" w:sz="0" w:space="0" w:color="auto"/>
      </w:divBdr>
    </w:div>
    <w:div w:id="1740012735">
      <w:bodyDiv w:val="1"/>
      <w:marLeft w:val="0"/>
      <w:marRight w:val="0"/>
      <w:marTop w:val="0"/>
      <w:marBottom w:val="0"/>
      <w:divBdr>
        <w:top w:val="none" w:sz="0" w:space="0" w:color="auto"/>
        <w:left w:val="none" w:sz="0" w:space="0" w:color="auto"/>
        <w:bottom w:val="none" w:sz="0" w:space="0" w:color="auto"/>
        <w:right w:val="none" w:sz="0" w:space="0" w:color="auto"/>
      </w:divBdr>
    </w:div>
    <w:div w:id="1740245776">
      <w:bodyDiv w:val="1"/>
      <w:marLeft w:val="0"/>
      <w:marRight w:val="0"/>
      <w:marTop w:val="0"/>
      <w:marBottom w:val="0"/>
      <w:divBdr>
        <w:top w:val="none" w:sz="0" w:space="0" w:color="auto"/>
        <w:left w:val="none" w:sz="0" w:space="0" w:color="auto"/>
        <w:bottom w:val="none" w:sz="0" w:space="0" w:color="auto"/>
        <w:right w:val="none" w:sz="0" w:space="0" w:color="auto"/>
      </w:divBdr>
    </w:div>
    <w:div w:id="1740782382">
      <w:bodyDiv w:val="1"/>
      <w:marLeft w:val="0"/>
      <w:marRight w:val="0"/>
      <w:marTop w:val="0"/>
      <w:marBottom w:val="0"/>
      <w:divBdr>
        <w:top w:val="none" w:sz="0" w:space="0" w:color="auto"/>
        <w:left w:val="none" w:sz="0" w:space="0" w:color="auto"/>
        <w:bottom w:val="none" w:sz="0" w:space="0" w:color="auto"/>
        <w:right w:val="none" w:sz="0" w:space="0" w:color="auto"/>
      </w:divBdr>
    </w:div>
    <w:div w:id="1741171723">
      <w:bodyDiv w:val="1"/>
      <w:marLeft w:val="0"/>
      <w:marRight w:val="0"/>
      <w:marTop w:val="0"/>
      <w:marBottom w:val="0"/>
      <w:divBdr>
        <w:top w:val="none" w:sz="0" w:space="0" w:color="auto"/>
        <w:left w:val="none" w:sz="0" w:space="0" w:color="auto"/>
        <w:bottom w:val="none" w:sz="0" w:space="0" w:color="auto"/>
        <w:right w:val="none" w:sz="0" w:space="0" w:color="auto"/>
      </w:divBdr>
    </w:div>
    <w:div w:id="1741711977">
      <w:bodyDiv w:val="1"/>
      <w:marLeft w:val="0"/>
      <w:marRight w:val="0"/>
      <w:marTop w:val="0"/>
      <w:marBottom w:val="0"/>
      <w:divBdr>
        <w:top w:val="none" w:sz="0" w:space="0" w:color="auto"/>
        <w:left w:val="none" w:sz="0" w:space="0" w:color="auto"/>
        <w:bottom w:val="none" w:sz="0" w:space="0" w:color="auto"/>
        <w:right w:val="none" w:sz="0" w:space="0" w:color="auto"/>
      </w:divBdr>
    </w:div>
    <w:div w:id="1742176191">
      <w:bodyDiv w:val="1"/>
      <w:marLeft w:val="0"/>
      <w:marRight w:val="0"/>
      <w:marTop w:val="0"/>
      <w:marBottom w:val="0"/>
      <w:divBdr>
        <w:top w:val="none" w:sz="0" w:space="0" w:color="auto"/>
        <w:left w:val="none" w:sz="0" w:space="0" w:color="auto"/>
        <w:bottom w:val="none" w:sz="0" w:space="0" w:color="auto"/>
        <w:right w:val="none" w:sz="0" w:space="0" w:color="auto"/>
      </w:divBdr>
    </w:div>
    <w:div w:id="1742288527">
      <w:bodyDiv w:val="1"/>
      <w:marLeft w:val="0"/>
      <w:marRight w:val="0"/>
      <w:marTop w:val="0"/>
      <w:marBottom w:val="0"/>
      <w:divBdr>
        <w:top w:val="none" w:sz="0" w:space="0" w:color="auto"/>
        <w:left w:val="none" w:sz="0" w:space="0" w:color="auto"/>
        <w:bottom w:val="none" w:sz="0" w:space="0" w:color="auto"/>
        <w:right w:val="none" w:sz="0" w:space="0" w:color="auto"/>
      </w:divBdr>
    </w:div>
    <w:div w:id="1743062753">
      <w:bodyDiv w:val="1"/>
      <w:marLeft w:val="0"/>
      <w:marRight w:val="0"/>
      <w:marTop w:val="0"/>
      <w:marBottom w:val="0"/>
      <w:divBdr>
        <w:top w:val="none" w:sz="0" w:space="0" w:color="auto"/>
        <w:left w:val="none" w:sz="0" w:space="0" w:color="auto"/>
        <w:bottom w:val="none" w:sz="0" w:space="0" w:color="auto"/>
        <w:right w:val="none" w:sz="0" w:space="0" w:color="auto"/>
      </w:divBdr>
    </w:div>
    <w:div w:id="1744570086">
      <w:bodyDiv w:val="1"/>
      <w:marLeft w:val="0"/>
      <w:marRight w:val="0"/>
      <w:marTop w:val="0"/>
      <w:marBottom w:val="0"/>
      <w:divBdr>
        <w:top w:val="none" w:sz="0" w:space="0" w:color="auto"/>
        <w:left w:val="none" w:sz="0" w:space="0" w:color="auto"/>
        <w:bottom w:val="none" w:sz="0" w:space="0" w:color="auto"/>
        <w:right w:val="none" w:sz="0" w:space="0" w:color="auto"/>
      </w:divBdr>
    </w:div>
    <w:div w:id="1744833015">
      <w:bodyDiv w:val="1"/>
      <w:marLeft w:val="0"/>
      <w:marRight w:val="0"/>
      <w:marTop w:val="0"/>
      <w:marBottom w:val="0"/>
      <w:divBdr>
        <w:top w:val="none" w:sz="0" w:space="0" w:color="auto"/>
        <w:left w:val="none" w:sz="0" w:space="0" w:color="auto"/>
        <w:bottom w:val="none" w:sz="0" w:space="0" w:color="auto"/>
        <w:right w:val="none" w:sz="0" w:space="0" w:color="auto"/>
      </w:divBdr>
    </w:div>
    <w:div w:id="1746796994">
      <w:bodyDiv w:val="1"/>
      <w:marLeft w:val="0"/>
      <w:marRight w:val="0"/>
      <w:marTop w:val="0"/>
      <w:marBottom w:val="0"/>
      <w:divBdr>
        <w:top w:val="none" w:sz="0" w:space="0" w:color="auto"/>
        <w:left w:val="none" w:sz="0" w:space="0" w:color="auto"/>
        <w:bottom w:val="none" w:sz="0" w:space="0" w:color="auto"/>
        <w:right w:val="none" w:sz="0" w:space="0" w:color="auto"/>
      </w:divBdr>
    </w:div>
    <w:div w:id="1747455824">
      <w:bodyDiv w:val="1"/>
      <w:marLeft w:val="0"/>
      <w:marRight w:val="0"/>
      <w:marTop w:val="0"/>
      <w:marBottom w:val="0"/>
      <w:divBdr>
        <w:top w:val="none" w:sz="0" w:space="0" w:color="auto"/>
        <w:left w:val="none" w:sz="0" w:space="0" w:color="auto"/>
        <w:bottom w:val="none" w:sz="0" w:space="0" w:color="auto"/>
        <w:right w:val="none" w:sz="0" w:space="0" w:color="auto"/>
      </w:divBdr>
    </w:div>
    <w:div w:id="1747678890">
      <w:bodyDiv w:val="1"/>
      <w:marLeft w:val="0"/>
      <w:marRight w:val="0"/>
      <w:marTop w:val="0"/>
      <w:marBottom w:val="0"/>
      <w:divBdr>
        <w:top w:val="none" w:sz="0" w:space="0" w:color="auto"/>
        <w:left w:val="none" w:sz="0" w:space="0" w:color="auto"/>
        <w:bottom w:val="none" w:sz="0" w:space="0" w:color="auto"/>
        <w:right w:val="none" w:sz="0" w:space="0" w:color="auto"/>
      </w:divBdr>
    </w:div>
    <w:div w:id="1747915347">
      <w:bodyDiv w:val="1"/>
      <w:marLeft w:val="0"/>
      <w:marRight w:val="0"/>
      <w:marTop w:val="0"/>
      <w:marBottom w:val="0"/>
      <w:divBdr>
        <w:top w:val="none" w:sz="0" w:space="0" w:color="auto"/>
        <w:left w:val="none" w:sz="0" w:space="0" w:color="auto"/>
        <w:bottom w:val="none" w:sz="0" w:space="0" w:color="auto"/>
        <w:right w:val="none" w:sz="0" w:space="0" w:color="auto"/>
      </w:divBdr>
    </w:div>
    <w:div w:id="1748457384">
      <w:bodyDiv w:val="1"/>
      <w:marLeft w:val="0"/>
      <w:marRight w:val="0"/>
      <w:marTop w:val="0"/>
      <w:marBottom w:val="0"/>
      <w:divBdr>
        <w:top w:val="none" w:sz="0" w:space="0" w:color="auto"/>
        <w:left w:val="none" w:sz="0" w:space="0" w:color="auto"/>
        <w:bottom w:val="none" w:sz="0" w:space="0" w:color="auto"/>
        <w:right w:val="none" w:sz="0" w:space="0" w:color="auto"/>
      </w:divBdr>
    </w:div>
    <w:div w:id="1748574834">
      <w:bodyDiv w:val="1"/>
      <w:marLeft w:val="0"/>
      <w:marRight w:val="0"/>
      <w:marTop w:val="0"/>
      <w:marBottom w:val="0"/>
      <w:divBdr>
        <w:top w:val="none" w:sz="0" w:space="0" w:color="auto"/>
        <w:left w:val="none" w:sz="0" w:space="0" w:color="auto"/>
        <w:bottom w:val="none" w:sz="0" w:space="0" w:color="auto"/>
        <w:right w:val="none" w:sz="0" w:space="0" w:color="auto"/>
      </w:divBdr>
    </w:div>
    <w:div w:id="1748913807">
      <w:bodyDiv w:val="1"/>
      <w:marLeft w:val="0"/>
      <w:marRight w:val="0"/>
      <w:marTop w:val="0"/>
      <w:marBottom w:val="0"/>
      <w:divBdr>
        <w:top w:val="none" w:sz="0" w:space="0" w:color="auto"/>
        <w:left w:val="none" w:sz="0" w:space="0" w:color="auto"/>
        <w:bottom w:val="none" w:sz="0" w:space="0" w:color="auto"/>
        <w:right w:val="none" w:sz="0" w:space="0" w:color="auto"/>
      </w:divBdr>
    </w:div>
    <w:div w:id="1750538106">
      <w:bodyDiv w:val="1"/>
      <w:marLeft w:val="0"/>
      <w:marRight w:val="0"/>
      <w:marTop w:val="0"/>
      <w:marBottom w:val="0"/>
      <w:divBdr>
        <w:top w:val="none" w:sz="0" w:space="0" w:color="auto"/>
        <w:left w:val="none" w:sz="0" w:space="0" w:color="auto"/>
        <w:bottom w:val="none" w:sz="0" w:space="0" w:color="auto"/>
        <w:right w:val="none" w:sz="0" w:space="0" w:color="auto"/>
      </w:divBdr>
    </w:div>
    <w:div w:id="1751000447">
      <w:bodyDiv w:val="1"/>
      <w:marLeft w:val="0"/>
      <w:marRight w:val="0"/>
      <w:marTop w:val="0"/>
      <w:marBottom w:val="0"/>
      <w:divBdr>
        <w:top w:val="none" w:sz="0" w:space="0" w:color="auto"/>
        <w:left w:val="none" w:sz="0" w:space="0" w:color="auto"/>
        <w:bottom w:val="none" w:sz="0" w:space="0" w:color="auto"/>
        <w:right w:val="none" w:sz="0" w:space="0" w:color="auto"/>
      </w:divBdr>
    </w:div>
    <w:div w:id="1753552585">
      <w:bodyDiv w:val="1"/>
      <w:marLeft w:val="0"/>
      <w:marRight w:val="0"/>
      <w:marTop w:val="0"/>
      <w:marBottom w:val="0"/>
      <w:divBdr>
        <w:top w:val="none" w:sz="0" w:space="0" w:color="auto"/>
        <w:left w:val="none" w:sz="0" w:space="0" w:color="auto"/>
        <w:bottom w:val="none" w:sz="0" w:space="0" w:color="auto"/>
        <w:right w:val="none" w:sz="0" w:space="0" w:color="auto"/>
      </w:divBdr>
    </w:div>
    <w:div w:id="1753888041">
      <w:bodyDiv w:val="1"/>
      <w:marLeft w:val="0"/>
      <w:marRight w:val="0"/>
      <w:marTop w:val="0"/>
      <w:marBottom w:val="0"/>
      <w:divBdr>
        <w:top w:val="none" w:sz="0" w:space="0" w:color="auto"/>
        <w:left w:val="none" w:sz="0" w:space="0" w:color="auto"/>
        <w:bottom w:val="none" w:sz="0" w:space="0" w:color="auto"/>
        <w:right w:val="none" w:sz="0" w:space="0" w:color="auto"/>
      </w:divBdr>
    </w:div>
    <w:div w:id="1754080777">
      <w:bodyDiv w:val="1"/>
      <w:marLeft w:val="0"/>
      <w:marRight w:val="0"/>
      <w:marTop w:val="0"/>
      <w:marBottom w:val="0"/>
      <w:divBdr>
        <w:top w:val="none" w:sz="0" w:space="0" w:color="auto"/>
        <w:left w:val="none" w:sz="0" w:space="0" w:color="auto"/>
        <w:bottom w:val="none" w:sz="0" w:space="0" w:color="auto"/>
        <w:right w:val="none" w:sz="0" w:space="0" w:color="auto"/>
      </w:divBdr>
    </w:div>
    <w:div w:id="1754349157">
      <w:bodyDiv w:val="1"/>
      <w:marLeft w:val="0"/>
      <w:marRight w:val="0"/>
      <w:marTop w:val="0"/>
      <w:marBottom w:val="0"/>
      <w:divBdr>
        <w:top w:val="none" w:sz="0" w:space="0" w:color="auto"/>
        <w:left w:val="none" w:sz="0" w:space="0" w:color="auto"/>
        <w:bottom w:val="none" w:sz="0" w:space="0" w:color="auto"/>
        <w:right w:val="none" w:sz="0" w:space="0" w:color="auto"/>
      </w:divBdr>
    </w:div>
    <w:div w:id="1755010396">
      <w:bodyDiv w:val="1"/>
      <w:marLeft w:val="0"/>
      <w:marRight w:val="0"/>
      <w:marTop w:val="0"/>
      <w:marBottom w:val="0"/>
      <w:divBdr>
        <w:top w:val="none" w:sz="0" w:space="0" w:color="auto"/>
        <w:left w:val="none" w:sz="0" w:space="0" w:color="auto"/>
        <w:bottom w:val="none" w:sz="0" w:space="0" w:color="auto"/>
        <w:right w:val="none" w:sz="0" w:space="0" w:color="auto"/>
      </w:divBdr>
    </w:div>
    <w:div w:id="1756592777">
      <w:bodyDiv w:val="1"/>
      <w:marLeft w:val="0"/>
      <w:marRight w:val="0"/>
      <w:marTop w:val="0"/>
      <w:marBottom w:val="0"/>
      <w:divBdr>
        <w:top w:val="none" w:sz="0" w:space="0" w:color="auto"/>
        <w:left w:val="none" w:sz="0" w:space="0" w:color="auto"/>
        <w:bottom w:val="none" w:sz="0" w:space="0" w:color="auto"/>
        <w:right w:val="none" w:sz="0" w:space="0" w:color="auto"/>
      </w:divBdr>
    </w:div>
    <w:div w:id="1756701785">
      <w:bodyDiv w:val="1"/>
      <w:marLeft w:val="0"/>
      <w:marRight w:val="0"/>
      <w:marTop w:val="0"/>
      <w:marBottom w:val="0"/>
      <w:divBdr>
        <w:top w:val="none" w:sz="0" w:space="0" w:color="auto"/>
        <w:left w:val="none" w:sz="0" w:space="0" w:color="auto"/>
        <w:bottom w:val="none" w:sz="0" w:space="0" w:color="auto"/>
        <w:right w:val="none" w:sz="0" w:space="0" w:color="auto"/>
      </w:divBdr>
    </w:div>
    <w:div w:id="1756972794">
      <w:bodyDiv w:val="1"/>
      <w:marLeft w:val="0"/>
      <w:marRight w:val="0"/>
      <w:marTop w:val="0"/>
      <w:marBottom w:val="0"/>
      <w:divBdr>
        <w:top w:val="none" w:sz="0" w:space="0" w:color="auto"/>
        <w:left w:val="none" w:sz="0" w:space="0" w:color="auto"/>
        <w:bottom w:val="none" w:sz="0" w:space="0" w:color="auto"/>
        <w:right w:val="none" w:sz="0" w:space="0" w:color="auto"/>
      </w:divBdr>
    </w:div>
    <w:div w:id="1757170945">
      <w:bodyDiv w:val="1"/>
      <w:marLeft w:val="0"/>
      <w:marRight w:val="0"/>
      <w:marTop w:val="0"/>
      <w:marBottom w:val="0"/>
      <w:divBdr>
        <w:top w:val="none" w:sz="0" w:space="0" w:color="auto"/>
        <w:left w:val="none" w:sz="0" w:space="0" w:color="auto"/>
        <w:bottom w:val="none" w:sz="0" w:space="0" w:color="auto"/>
        <w:right w:val="none" w:sz="0" w:space="0" w:color="auto"/>
      </w:divBdr>
    </w:div>
    <w:div w:id="1757743683">
      <w:bodyDiv w:val="1"/>
      <w:marLeft w:val="0"/>
      <w:marRight w:val="0"/>
      <w:marTop w:val="0"/>
      <w:marBottom w:val="0"/>
      <w:divBdr>
        <w:top w:val="none" w:sz="0" w:space="0" w:color="auto"/>
        <w:left w:val="none" w:sz="0" w:space="0" w:color="auto"/>
        <w:bottom w:val="none" w:sz="0" w:space="0" w:color="auto"/>
        <w:right w:val="none" w:sz="0" w:space="0" w:color="auto"/>
      </w:divBdr>
    </w:div>
    <w:div w:id="1758088207">
      <w:bodyDiv w:val="1"/>
      <w:marLeft w:val="0"/>
      <w:marRight w:val="0"/>
      <w:marTop w:val="0"/>
      <w:marBottom w:val="0"/>
      <w:divBdr>
        <w:top w:val="none" w:sz="0" w:space="0" w:color="auto"/>
        <w:left w:val="none" w:sz="0" w:space="0" w:color="auto"/>
        <w:bottom w:val="none" w:sz="0" w:space="0" w:color="auto"/>
        <w:right w:val="none" w:sz="0" w:space="0" w:color="auto"/>
      </w:divBdr>
    </w:div>
    <w:div w:id="1758552645">
      <w:bodyDiv w:val="1"/>
      <w:marLeft w:val="0"/>
      <w:marRight w:val="0"/>
      <w:marTop w:val="0"/>
      <w:marBottom w:val="0"/>
      <w:divBdr>
        <w:top w:val="none" w:sz="0" w:space="0" w:color="auto"/>
        <w:left w:val="none" w:sz="0" w:space="0" w:color="auto"/>
        <w:bottom w:val="none" w:sz="0" w:space="0" w:color="auto"/>
        <w:right w:val="none" w:sz="0" w:space="0" w:color="auto"/>
      </w:divBdr>
    </w:div>
    <w:div w:id="1759713904">
      <w:bodyDiv w:val="1"/>
      <w:marLeft w:val="0"/>
      <w:marRight w:val="0"/>
      <w:marTop w:val="0"/>
      <w:marBottom w:val="0"/>
      <w:divBdr>
        <w:top w:val="none" w:sz="0" w:space="0" w:color="auto"/>
        <w:left w:val="none" w:sz="0" w:space="0" w:color="auto"/>
        <w:bottom w:val="none" w:sz="0" w:space="0" w:color="auto"/>
        <w:right w:val="none" w:sz="0" w:space="0" w:color="auto"/>
      </w:divBdr>
    </w:div>
    <w:div w:id="1760253920">
      <w:bodyDiv w:val="1"/>
      <w:marLeft w:val="0"/>
      <w:marRight w:val="0"/>
      <w:marTop w:val="0"/>
      <w:marBottom w:val="0"/>
      <w:divBdr>
        <w:top w:val="none" w:sz="0" w:space="0" w:color="auto"/>
        <w:left w:val="none" w:sz="0" w:space="0" w:color="auto"/>
        <w:bottom w:val="none" w:sz="0" w:space="0" w:color="auto"/>
        <w:right w:val="none" w:sz="0" w:space="0" w:color="auto"/>
      </w:divBdr>
    </w:div>
    <w:div w:id="1760372195">
      <w:bodyDiv w:val="1"/>
      <w:marLeft w:val="0"/>
      <w:marRight w:val="0"/>
      <w:marTop w:val="0"/>
      <w:marBottom w:val="0"/>
      <w:divBdr>
        <w:top w:val="none" w:sz="0" w:space="0" w:color="auto"/>
        <w:left w:val="none" w:sz="0" w:space="0" w:color="auto"/>
        <w:bottom w:val="none" w:sz="0" w:space="0" w:color="auto"/>
        <w:right w:val="none" w:sz="0" w:space="0" w:color="auto"/>
      </w:divBdr>
    </w:div>
    <w:div w:id="1762531792">
      <w:bodyDiv w:val="1"/>
      <w:marLeft w:val="0"/>
      <w:marRight w:val="0"/>
      <w:marTop w:val="0"/>
      <w:marBottom w:val="0"/>
      <w:divBdr>
        <w:top w:val="none" w:sz="0" w:space="0" w:color="auto"/>
        <w:left w:val="none" w:sz="0" w:space="0" w:color="auto"/>
        <w:bottom w:val="none" w:sz="0" w:space="0" w:color="auto"/>
        <w:right w:val="none" w:sz="0" w:space="0" w:color="auto"/>
      </w:divBdr>
    </w:div>
    <w:div w:id="1763408254">
      <w:bodyDiv w:val="1"/>
      <w:marLeft w:val="0"/>
      <w:marRight w:val="0"/>
      <w:marTop w:val="0"/>
      <w:marBottom w:val="0"/>
      <w:divBdr>
        <w:top w:val="none" w:sz="0" w:space="0" w:color="auto"/>
        <w:left w:val="none" w:sz="0" w:space="0" w:color="auto"/>
        <w:bottom w:val="none" w:sz="0" w:space="0" w:color="auto"/>
        <w:right w:val="none" w:sz="0" w:space="0" w:color="auto"/>
      </w:divBdr>
    </w:div>
    <w:div w:id="1763447615">
      <w:bodyDiv w:val="1"/>
      <w:marLeft w:val="0"/>
      <w:marRight w:val="0"/>
      <w:marTop w:val="0"/>
      <w:marBottom w:val="0"/>
      <w:divBdr>
        <w:top w:val="none" w:sz="0" w:space="0" w:color="auto"/>
        <w:left w:val="none" w:sz="0" w:space="0" w:color="auto"/>
        <w:bottom w:val="none" w:sz="0" w:space="0" w:color="auto"/>
        <w:right w:val="none" w:sz="0" w:space="0" w:color="auto"/>
      </w:divBdr>
    </w:div>
    <w:div w:id="1763987479">
      <w:bodyDiv w:val="1"/>
      <w:marLeft w:val="0"/>
      <w:marRight w:val="0"/>
      <w:marTop w:val="0"/>
      <w:marBottom w:val="0"/>
      <w:divBdr>
        <w:top w:val="none" w:sz="0" w:space="0" w:color="auto"/>
        <w:left w:val="none" w:sz="0" w:space="0" w:color="auto"/>
        <w:bottom w:val="none" w:sz="0" w:space="0" w:color="auto"/>
        <w:right w:val="none" w:sz="0" w:space="0" w:color="auto"/>
      </w:divBdr>
    </w:div>
    <w:div w:id="1764033713">
      <w:bodyDiv w:val="1"/>
      <w:marLeft w:val="0"/>
      <w:marRight w:val="0"/>
      <w:marTop w:val="0"/>
      <w:marBottom w:val="0"/>
      <w:divBdr>
        <w:top w:val="none" w:sz="0" w:space="0" w:color="auto"/>
        <w:left w:val="none" w:sz="0" w:space="0" w:color="auto"/>
        <w:bottom w:val="none" w:sz="0" w:space="0" w:color="auto"/>
        <w:right w:val="none" w:sz="0" w:space="0" w:color="auto"/>
      </w:divBdr>
    </w:div>
    <w:div w:id="1765372669">
      <w:bodyDiv w:val="1"/>
      <w:marLeft w:val="0"/>
      <w:marRight w:val="0"/>
      <w:marTop w:val="0"/>
      <w:marBottom w:val="0"/>
      <w:divBdr>
        <w:top w:val="none" w:sz="0" w:space="0" w:color="auto"/>
        <w:left w:val="none" w:sz="0" w:space="0" w:color="auto"/>
        <w:bottom w:val="none" w:sz="0" w:space="0" w:color="auto"/>
        <w:right w:val="none" w:sz="0" w:space="0" w:color="auto"/>
      </w:divBdr>
    </w:div>
    <w:div w:id="1765882884">
      <w:bodyDiv w:val="1"/>
      <w:marLeft w:val="0"/>
      <w:marRight w:val="0"/>
      <w:marTop w:val="0"/>
      <w:marBottom w:val="0"/>
      <w:divBdr>
        <w:top w:val="none" w:sz="0" w:space="0" w:color="auto"/>
        <w:left w:val="none" w:sz="0" w:space="0" w:color="auto"/>
        <w:bottom w:val="none" w:sz="0" w:space="0" w:color="auto"/>
        <w:right w:val="none" w:sz="0" w:space="0" w:color="auto"/>
      </w:divBdr>
    </w:div>
    <w:div w:id="1768109551">
      <w:bodyDiv w:val="1"/>
      <w:marLeft w:val="0"/>
      <w:marRight w:val="0"/>
      <w:marTop w:val="0"/>
      <w:marBottom w:val="0"/>
      <w:divBdr>
        <w:top w:val="none" w:sz="0" w:space="0" w:color="auto"/>
        <w:left w:val="none" w:sz="0" w:space="0" w:color="auto"/>
        <w:bottom w:val="none" w:sz="0" w:space="0" w:color="auto"/>
        <w:right w:val="none" w:sz="0" w:space="0" w:color="auto"/>
      </w:divBdr>
      <w:divsChild>
        <w:div w:id="734812929">
          <w:marLeft w:val="0"/>
          <w:marRight w:val="0"/>
          <w:marTop w:val="0"/>
          <w:marBottom w:val="0"/>
          <w:divBdr>
            <w:top w:val="none" w:sz="0" w:space="0" w:color="auto"/>
            <w:left w:val="none" w:sz="0" w:space="0" w:color="auto"/>
            <w:bottom w:val="none" w:sz="0" w:space="0" w:color="auto"/>
            <w:right w:val="none" w:sz="0" w:space="0" w:color="auto"/>
          </w:divBdr>
        </w:div>
        <w:div w:id="1440103457">
          <w:marLeft w:val="0"/>
          <w:marRight w:val="0"/>
          <w:marTop w:val="0"/>
          <w:marBottom w:val="0"/>
          <w:divBdr>
            <w:top w:val="none" w:sz="0" w:space="0" w:color="auto"/>
            <w:left w:val="none" w:sz="0" w:space="0" w:color="auto"/>
            <w:bottom w:val="none" w:sz="0" w:space="0" w:color="auto"/>
            <w:right w:val="none" w:sz="0" w:space="0" w:color="auto"/>
          </w:divBdr>
        </w:div>
        <w:div w:id="1578977703">
          <w:marLeft w:val="0"/>
          <w:marRight w:val="0"/>
          <w:marTop w:val="0"/>
          <w:marBottom w:val="0"/>
          <w:divBdr>
            <w:top w:val="none" w:sz="0" w:space="0" w:color="auto"/>
            <w:left w:val="none" w:sz="0" w:space="0" w:color="auto"/>
            <w:bottom w:val="none" w:sz="0" w:space="0" w:color="auto"/>
            <w:right w:val="none" w:sz="0" w:space="0" w:color="auto"/>
          </w:divBdr>
        </w:div>
      </w:divsChild>
    </w:div>
    <w:div w:id="1768112511">
      <w:bodyDiv w:val="1"/>
      <w:marLeft w:val="0"/>
      <w:marRight w:val="0"/>
      <w:marTop w:val="0"/>
      <w:marBottom w:val="0"/>
      <w:divBdr>
        <w:top w:val="none" w:sz="0" w:space="0" w:color="auto"/>
        <w:left w:val="none" w:sz="0" w:space="0" w:color="auto"/>
        <w:bottom w:val="none" w:sz="0" w:space="0" w:color="auto"/>
        <w:right w:val="none" w:sz="0" w:space="0" w:color="auto"/>
      </w:divBdr>
    </w:div>
    <w:div w:id="1768114560">
      <w:bodyDiv w:val="1"/>
      <w:marLeft w:val="0"/>
      <w:marRight w:val="0"/>
      <w:marTop w:val="0"/>
      <w:marBottom w:val="0"/>
      <w:divBdr>
        <w:top w:val="none" w:sz="0" w:space="0" w:color="auto"/>
        <w:left w:val="none" w:sz="0" w:space="0" w:color="auto"/>
        <w:bottom w:val="none" w:sz="0" w:space="0" w:color="auto"/>
        <w:right w:val="none" w:sz="0" w:space="0" w:color="auto"/>
      </w:divBdr>
    </w:div>
    <w:div w:id="1770154014">
      <w:bodyDiv w:val="1"/>
      <w:marLeft w:val="0"/>
      <w:marRight w:val="0"/>
      <w:marTop w:val="0"/>
      <w:marBottom w:val="0"/>
      <w:divBdr>
        <w:top w:val="none" w:sz="0" w:space="0" w:color="auto"/>
        <w:left w:val="none" w:sz="0" w:space="0" w:color="auto"/>
        <w:bottom w:val="none" w:sz="0" w:space="0" w:color="auto"/>
        <w:right w:val="none" w:sz="0" w:space="0" w:color="auto"/>
      </w:divBdr>
    </w:div>
    <w:div w:id="1771504260">
      <w:bodyDiv w:val="1"/>
      <w:marLeft w:val="0"/>
      <w:marRight w:val="0"/>
      <w:marTop w:val="0"/>
      <w:marBottom w:val="0"/>
      <w:divBdr>
        <w:top w:val="none" w:sz="0" w:space="0" w:color="auto"/>
        <w:left w:val="none" w:sz="0" w:space="0" w:color="auto"/>
        <w:bottom w:val="none" w:sz="0" w:space="0" w:color="auto"/>
        <w:right w:val="none" w:sz="0" w:space="0" w:color="auto"/>
      </w:divBdr>
    </w:div>
    <w:div w:id="1773209068">
      <w:bodyDiv w:val="1"/>
      <w:marLeft w:val="0"/>
      <w:marRight w:val="0"/>
      <w:marTop w:val="0"/>
      <w:marBottom w:val="0"/>
      <w:divBdr>
        <w:top w:val="none" w:sz="0" w:space="0" w:color="auto"/>
        <w:left w:val="none" w:sz="0" w:space="0" w:color="auto"/>
        <w:bottom w:val="none" w:sz="0" w:space="0" w:color="auto"/>
        <w:right w:val="none" w:sz="0" w:space="0" w:color="auto"/>
      </w:divBdr>
    </w:div>
    <w:div w:id="1774353439">
      <w:bodyDiv w:val="1"/>
      <w:marLeft w:val="0"/>
      <w:marRight w:val="0"/>
      <w:marTop w:val="0"/>
      <w:marBottom w:val="0"/>
      <w:divBdr>
        <w:top w:val="none" w:sz="0" w:space="0" w:color="auto"/>
        <w:left w:val="none" w:sz="0" w:space="0" w:color="auto"/>
        <w:bottom w:val="none" w:sz="0" w:space="0" w:color="auto"/>
        <w:right w:val="none" w:sz="0" w:space="0" w:color="auto"/>
      </w:divBdr>
    </w:div>
    <w:div w:id="1775902957">
      <w:bodyDiv w:val="1"/>
      <w:marLeft w:val="0"/>
      <w:marRight w:val="0"/>
      <w:marTop w:val="0"/>
      <w:marBottom w:val="0"/>
      <w:divBdr>
        <w:top w:val="none" w:sz="0" w:space="0" w:color="auto"/>
        <w:left w:val="none" w:sz="0" w:space="0" w:color="auto"/>
        <w:bottom w:val="none" w:sz="0" w:space="0" w:color="auto"/>
        <w:right w:val="none" w:sz="0" w:space="0" w:color="auto"/>
      </w:divBdr>
    </w:div>
    <w:div w:id="1776317260">
      <w:bodyDiv w:val="1"/>
      <w:marLeft w:val="0"/>
      <w:marRight w:val="0"/>
      <w:marTop w:val="0"/>
      <w:marBottom w:val="0"/>
      <w:divBdr>
        <w:top w:val="none" w:sz="0" w:space="0" w:color="auto"/>
        <w:left w:val="none" w:sz="0" w:space="0" w:color="auto"/>
        <w:bottom w:val="none" w:sz="0" w:space="0" w:color="auto"/>
        <w:right w:val="none" w:sz="0" w:space="0" w:color="auto"/>
      </w:divBdr>
    </w:div>
    <w:div w:id="1777401922">
      <w:bodyDiv w:val="1"/>
      <w:marLeft w:val="0"/>
      <w:marRight w:val="0"/>
      <w:marTop w:val="0"/>
      <w:marBottom w:val="0"/>
      <w:divBdr>
        <w:top w:val="none" w:sz="0" w:space="0" w:color="auto"/>
        <w:left w:val="none" w:sz="0" w:space="0" w:color="auto"/>
        <w:bottom w:val="none" w:sz="0" w:space="0" w:color="auto"/>
        <w:right w:val="none" w:sz="0" w:space="0" w:color="auto"/>
      </w:divBdr>
    </w:div>
    <w:div w:id="1777556012">
      <w:bodyDiv w:val="1"/>
      <w:marLeft w:val="0"/>
      <w:marRight w:val="0"/>
      <w:marTop w:val="0"/>
      <w:marBottom w:val="0"/>
      <w:divBdr>
        <w:top w:val="none" w:sz="0" w:space="0" w:color="auto"/>
        <w:left w:val="none" w:sz="0" w:space="0" w:color="auto"/>
        <w:bottom w:val="none" w:sz="0" w:space="0" w:color="auto"/>
        <w:right w:val="none" w:sz="0" w:space="0" w:color="auto"/>
      </w:divBdr>
    </w:div>
    <w:div w:id="1778215796">
      <w:bodyDiv w:val="1"/>
      <w:marLeft w:val="0"/>
      <w:marRight w:val="0"/>
      <w:marTop w:val="0"/>
      <w:marBottom w:val="0"/>
      <w:divBdr>
        <w:top w:val="none" w:sz="0" w:space="0" w:color="auto"/>
        <w:left w:val="none" w:sz="0" w:space="0" w:color="auto"/>
        <w:bottom w:val="none" w:sz="0" w:space="0" w:color="auto"/>
        <w:right w:val="none" w:sz="0" w:space="0" w:color="auto"/>
      </w:divBdr>
    </w:div>
    <w:div w:id="1779059264">
      <w:bodyDiv w:val="1"/>
      <w:marLeft w:val="0"/>
      <w:marRight w:val="0"/>
      <w:marTop w:val="0"/>
      <w:marBottom w:val="0"/>
      <w:divBdr>
        <w:top w:val="none" w:sz="0" w:space="0" w:color="auto"/>
        <w:left w:val="none" w:sz="0" w:space="0" w:color="auto"/>
        <w:bottom w:val="none" w:sz="0" w:space="0" w:color="auto"/>
        <w:right w:val="none" w:sz="0" w:space="0" w:color="auto"/>
      </w:divBdr>
    </w:div>
    <w:div w:id="1779061069">
      <w:bodyDiv w:val="1"/>
      <w:marLeft w:val="0"/>
      <w:marRight w:val="0"/>
      <w:marTop w:val="0"/>
      <w:marBottom w:val="0"/>
      <w:divBdr>
        <w:top w:val="none" w:sz="0" w:space="0" w:color="auto"/>
        <w:left w:val="none" w:sz="0" w:space="0" w:color="auto"/>
        <w:bottom w:val="none" w:sz="0" w:space="0" w:color="auto"/>
        <w:right w:val="none" w:sz="0" w:space="0" w:color="auto"/>
      </w:divBdr>
    </w:div>
    <w:div w:id="1779252733">
      <w:bodyDiv w:val="1"/>
      <w:marLeft w:val="0"/>
      <w:marRight w:val="0"/>
      <w:marTop w:val="0"/>
      <w:marBottom w:val="0"/>
      <w:divBdr>
        <w:top w:val="none" w:sz="0" w:space="0" w:color="auto"/>
        <w:left w:val="none" w:sz="0" w:space="0" w:color="auto"/>
        <w:bottom w:val="none" w:sz="0" w:space="0" w:color="auto"/>
        <w:right w:val="none" w:sz="0" w:space="0" w:color="auto"/>
      </w:divBdr>
    </w:div>
    <w:div w:id="1779527209">
      <w:bodyDiv w:val="1"/>
      <w:marLeft w:val="0"/>
      <w:marRight w:val="0"/>
      <w:marTop w:val="0"/>
      <w:marBottom w:val="0"/>
      <w:divBdr>
        <w:top w:val="none" w:sz="0" w:space="0" w:color="auto"/>
        <w:left w:val="none" w:sz="0" w:space="0" w:color="auto"/>
        <w:bottom w:val="none" w:sz="0" w:space="0" w:color="auto"/>
        <w:right w:val="none" w:sz="0" w:space="0" w:color="auto"/>
      </w:divBdr>
    </w:div>
    <w:div w:id="1779836731">
      <w:bodyDiv w:val="1"/>
      <w:marLeft w:val="0"/>
      <w:marRight w:val="0"/>
      <w:marTop w:val="0"/>
      <w:marBottom w:val="0"/>
      <w:divBdr>
        <w:top w:val="none" w:sz="0" w:space="0" w:color="auto"/>
        <w:left w:val="none" w:sz="0" w:space="0" w:color="auto"/>
        <w:bottom w:val="none" w:sz="0" w:space="0" w:color="auto"/>
        <w:right w:val="none" w:sz="0" w:space="0" w:color="auto"/>
      </w:divBdr>
    </w:div>
    <w:div w:id="1780829598">
      <w:bodyDiv w:val="1"/>
      <w:marLeft w:val="0"/>
      <w:marRight w:val="0"/>
      <w:marTop w:val="0"/>
      <w:marBottom w:val="0"/>
      <w:divBdr>
        <w:top w:val="none" w:sz="0" w:space="0" w:color="auto"/>
        <w:left w:val="none" w:sz="0" w:space="0" w:color="auto"/>
        <w:bottom w:val="none" w:sz="0" w:space="0" w:color="auto"/>
        <w:right w:val="none" w:sz="0" w:space="0" w:color="auto"/>
      </w:divBdr>
    </w:div>
    <w:div w:id="1781341594">
      <w:bodyDiv w:val="1"/>
      <w:marLeft w:val="0"/>
      <w:marRight w:val="0"/>
      <w:marTop w:val="0"/>
      <w:marBottom w:val="0"/>
      <w:divBdr>
        <w:top w:val="none" w:sz="0" w:space="0" w:color="auto"/>
        <w:left w:val="none" w:sz="0" w:space="0" w:color="auto"/>
        <w:bottom w:val="none" w:sz="0" w:space="0" w:color="auto"/>
        <w:right w:val="none" w:sz="0" w:space="0" w:color="auto"/>
      </w:divBdr>
    </w:div>
    <w:div w:id="1783265704">
      <w:bodyDiv w:val="1"/>
      <w:marLeft w:val="0"/>
      <w:marRight w:val="0"/>
      <w:marTop w:val="0"/>
      <w:marBottom w:val="0"/>
      <w:divBdr>
        <w:top w:val="none" w:sz="0" w:space="0" w:color="auto"/>
        <w:left w:val="none" w:sz="0" w:space="0" w:color="auto"/>
        <w:bottom w:val="none" w:sz="0" w:space="0" w:color="auto"/>
        <w:right w:val="none" w:sz="0" w:space="0" w:color="auto"/>
      </w:divBdr>
    </w:div>
    <w:div w:id="1784613116">
      <w:bodyDiv w:val="1"/>
      <w:marLeft w:val="0"/>
      <w:marRight w:val="0"/>
      <w:marTop w:val="0"/>
      <w:marBottom w:val="0"/>
      <w:divBdr>
        <w:top w:val="none" w:sz="0" w:space="0" w:color="auto"/>
        <w:left w:val="none" w:sz="0" w:space="0" w:color="auto"/>
        <w:bottom w:val="none" w:sz="0" w:space="0" w:color="auto"/>
        <w:right w:val="none" w:sz="0" w:space="0" w:color="auto"/>
      </w:divBdr>
    </w:div>
    <w:div w:id="1786466350">
      <w:bodyDiv w:val="1"/>
      <w:marLeft w:val="0"/>
      <w:marRight w:val="0"/>
      <w:marTop w:val="0"/>
      <w:marBottom w:val="0"/>
      <w:divBdr>
        <w:top w:val="none" w:sz="0" w:space="0" w:color="auto"/>
        <w:left w:val="none" w:sz="0" w:space="0" w:color="auto"/>
        <w:bottom w:val="none" w:sz="0" w:space="0" w:color="auto"/>
        <w:right w:val="none" w:sz="0" w:space="0" w:color="auto"/>
      </w:divBdr>
    </w:div>
    <w:div w:id="1789354615">
      <w:bodyDiv w:val="1"/>
      <w:marLeft w:val="0"/>
      <w:marRight w:val="0"/>
      <w:marTop w:val="0"/>
      <w:marBottom w:val="0"/>
      <w:divBdr>
        <w:top w:val="none" w:sz="0" w:space="0" w:color="auto"/>
        <w:left w:val="none" w:sz="0" w:space="0" w:color="auto"/>
        <w:bottom w:val="none" w:sz="0" w:space="0" w:color="auto"/>
        <w:right w:val="none" w:sz="0" w:space="0" w:color="auto"/>
      </w:divBdr>
    </w:div>
    <w:div w:id="1789395400">
      <w:bodyDiv w:val="1"/>
      <w:marLeft w:val="0"/>
      <w:marRight w:val="0"/>
      <w:marTop w:val="0"/>
      <w:marBottom w:val="0"/>
      <w:divBdr>
        <w:top w:val="none" w:sz="0" w:space="0" w:color="auto"/>
        <w:left w:val="none" w:sz="0" w:space="0" w:color="auto"/>
        <w:bottom w:val="none" w:sz="0" w:space="0" w:color="auto"/>
        <w:right w:val="none" w:sz="0" w:space="0" w:color="auto"/>
      </w:divBdr>
    </w:div>
    <w:div w:id="1790926871">
      <w:bodyDiv w:val="1"/>
      <w:marLeft w:val="0"/>
      <w:marRight w:val="0"/>
      <w:marTop w:val="0"/>
      <w:marBottom w:val="0"/>
      <w:divBdr>
        <w:top w:val="none" w:sz="0" w:space="0" w:color="auto"/>
        <w:left w:val="none" w:sz="0" w:space="0" w:color="auto"/>
        <w:bottom w:val="none" w:sz="0" w:space="0" w:color="auto"/>
        <w:right w:val="none" w:sz="0" w:space="0" w:color="auto"/>
      </w:divBdr>
    </w:div>
    <w:div w:id="1792167864">
      <w:bodyDiv w:val="1"/>
      <w:marLeft w:val="0"/>
      <w:marRight w:val="0"/>
      <w:marTop w:val="0"/>
      <w:marBottom w:val="0"/>
      <w:divBdr>
        <w:top w:val="none" w:sz="0" w:space="0" w:color="auto"/>
        <w:left w:val="none" w:sz="0" w:space="0" w:color="auto"/>
        <w:bottom w:val="none" w:sz="0" w:space="0" w:color="auto"/>
        <w:right w:val="none" w:sz="0" w:space="0" w:color="auto"/>
      </w:divBdr>
    </w:div>
    <w:div w:id="1793090117">
      <w:bodyDiv w:val="1"/>
      <w:marLeft w:val="0"/>
      <w:marRight w:val="0"/>
      <w:marTop w:val="0"/>
      <w:marBottom w:val="0"/>
      <w:divBdr>
        <w:top w:val="none" w:sz="0" w:space="0" w:color="auto"/>
        <w:left w:val="none" w:sz="0" w:space="0" w:color="auto"/>
        <w:bottom w:val="none" w:sz="0" w:space="0" w:color="auto"/>
        <w:right w:val="none" w:sz="0" w:space="0" w:color="auto"/>
      </w:divBdr>
    </w:div>
    <w:div w:id="1793287088">
      <w:bodyDiv w:val="1"/>
      <w:marLeft w:val="0"/>
      <w:marRight w:val="0"/>
      <w:marTop w:val="0"/>
      <w:marBottom w:val="0"/>
      <w:divBdr>
        <w:top w:val="none" w:sz="0" w:space="0" w:color="auto"/>
        <w:left w:val="none" w:sz="0" w:space="0" w:color="auto"/>
        <w:bottom w:val="none" w:sz="0" w:space="0" w:color="auto"/>
        <w:right w:val="none" w:sz="0" w:space="0" w:color="auto"/>
      </w:divBdr>
    </w:div>
    <w:div w:id="1793595153">
      <w:bodyDiv w:val="1"/>
      <w:marLeft w:val="0"/>
      <w:marRight w:val="0"/>
      <w:marTop w:val="0"/>
      <w:marBottom w:val="0"/>
      <w:divBdr>
        <w:top w:val="none" w:sz="0" w:space="0" w:color="auto"/>
        <w:left w:val="none" w:sz="0" w:space="0" w:color="auto"/>
        <w:bottom w:val="none" w:sz="0" w:space="0" w:color="auto"/>
        <w:right w:val="none" w:sz="0" w:space="0" w:color="auto"/>
      </w:divBdr>
    </w:div>
    <w:div w:id="1793789457">
      <w:bodyDiv w:val="1"/>
      <w:marLeft w:val="0"/>
      <w:marRight w:val="0"/>
      <w:marTop w:val="0"/>
      <w:marBottom w:val="0"/>
      <w:divBdr>
        <w:top w:val="none" w:sz="0" w:space="0" w:color="auto"/>
        <w:left w:val="none" w:sz="0" w:space="0" w:color="auto"/>
        <w:bottom w:val="none" w:sz="0" w:space="0" w:color="auto"/>
        <w:right w:val="none" w:sz="0" w:space="0" w:color="auto"/>
      </w:divBdr>
    </w:div>
    <w:div w:id="1794247264">
      <w:bodyDiv w:val="1"/>
      <w:marLeft w:val="0"/>
      <w:marRight w:val="0"/>
      <w:marTop w:val="0"/>
      <w:marBottom w:val="0"/>
      <w:divBdr>
        <w:top w:val="none" w:sz="0" w:space="0" w:color="auto"/>
        <w:left w:val="none" w:sz="0" w:space="0" w:color="auto"/>
        <w:bottom w:val="none" w:sz="0" w:space="0" w:color="auto"/>
        <w:right w:val="none" w:sz="0" w:space="0" w:color="auto"/>
      </w:divBdr>
    </w:div>
    <w:div w:id="1794596852">
      <w:bodyDiv w:val="1"/>
      <w:marLeft w:val="0"/>
      <w:marRight w:val="0"/>
      <w:marTop w:val="0"/>
      <w:marBottom w:val="0"/>
      <w:divBdr>
        <w:top w:val="none" w:sz="0" w:space="0" w:color="auto"/>
        <w:left w:val="none" w:sz="0" w:space="0" w:color="auto"/>
        <w:bottom w:val="none" w:sz="0" w:space="0" w:color="auto"/>
        <w:right w:val="none" w:sz="0" w:space="0" w:color="auto"/>
      </w:divBdr>
    </w:div>
    <w:div w:id="1794668224">
      <w:bodyDiv w:val="1"/>
      <w:marLeft w:val="0"/>
      <w:marRight w:val="0"/>
      <w:marTop w:val="0"/>
      <w:marBottom w:val="0"/>
      <w:divBdr>
        <w:top w:val="none" w:sz="0" w:space="0" w:color="auto"/>
        <w:left w:val="none" w:sz="0" w:space="0" w:color="auto"/>
        <w:bottom w:val="none" w:sz="0" w:space="0" w:color="auto"/>
        <w:right w:val="none" w:sz="0" w:space="0" w:color="auto"/>
      </w:divBdr>
    </w:div>
    <w:div w:id="1795323709">
      <w:bodyDiv w:val="1"/>
      <w:marLeft w:val="0"/>
      <w:marRight w:val="0"/>
      <w:marTop w:val="0"/>
      <w:marBottom w:val="0"/>
      <w:divBdr>
        <w:top w:val="none" w:sz="0" w:space="0" w:color="auto"/>
        <w:left w:val="none" w:sz="0" w:space="0" w:color="auto"/>
        <w:bottom w:val="none" w:sz="0" w:space="0" w:color="auto"/>
        <w:right w:val="none" w:sz="0" w:space="0" w:color="auto"/>
      </w:divBdr>
    </w:div>
    <w:div w:id="1795829807">
      <w:bodyDiv w:val="1"/>
      <w:marLeft w:val="0"/>
      <w:marRight w:val="0"/>
      <w:marTop w:val="0"/>
      <w:marBottom w:val="0"/>
      <w:divBdr>
        <w:top w:val="none" w:sz="0" w:space="0" w:color="auto"/>
        <w:left w:val="none" w:sz="0" w:space="0" w:color="auto"/>
        <w:bottom w:val="none" w:sz="0" w:space="0" w:color="auto"/>
        <w:right w:val="none" w:sz="0" w:space="0" w:color="auto"/>
      </w:divBdr>
    </w:div>
    <w:div w:id="1797479791">
      <w:bodyDiv w:val="1"/>
      <w:marLeft w:val="0"/>
      <w:marRight w:val="0"/>
      <w:marTop w:val="0"/>
      <w:marBottom w:val="0"/>
      <w:divBdr>
        <w:top w:val="none" w:sz="0" w:space="0" w:color="auto"/>
        <w:left w:val="none" w:sz="0" w:space="0" w:color="auto"/>
        <w:bottom w:val="none" w:sz="0" w:space="0" w:color="auto"/>
        <w:right w:val="none" w:sz="0" w:space="0" w:color="auto"/>
      </w:divBdr>
    </w:div>
    <w:div w:id="1798136203">
      <w:bodyDiv w:val="1"/>
      <w:marLeft w:val="0"/>
      <w:marRight w:val="0"/>
      <w:marTop w:val="0"/>
      <w:marBottom w:val="0"/>
      <w:divBdr>
        <w:top w:val="none" w:sz="0" w:space="0" w:color="auto"/>
        <w:left w:val="none" w:sz="0" w:space="0" w:color="auto"/>
        <w:bottom w:val="none" w:sz="0" w:space="0" w:color="auto"/>
        <w:right w:val="none" w:sz="0" w:space="0" w:color="auto"/>
      </w:divBdr>
    </w:div>
    <w:div w:id="1799716363">
      <w:bodyDiv w:val="1"/>
      <w:marLeft w:val="0"/>
      <w:marRight w:val="0"/>
      <w:marTop w:val="0"/>
      <w:marBottom w:val="0"/>
      <w:divBdr>
        <w:top w:val="none" w:sz="0" w:space="0" w:color="auto"/>
        <w:left w:val="none" w:sz="0" w:space="0" w:color="auto"/>
        <w:bottom w:val="none" w:sz="0" w:space="0" w:color="auto"/>
        <w:right w:val="none" w:sz="0" w:space="0" w:color="auto"/>
      </w:divBdr>
    </w:div>
    <w:div w:id="1800218829">
      <w:bodyDiv w:val="1"/>
      <w:marLeft w:val="0"/>
      <w:marRight w:val="0"/>
      <w:marTop w:val="0"/>
      <w:marBottom w:val="0"/>
      <w:divBdr>
        <w:top w:val="none" w:sz="0" w:space="0" w:color="auto"/>
        <w:left w:val="none" w:sz="0" w:space="0" w:color="auto"/>
        <w:bottom w:val="none" w:sz="0" w:space="0" w:color="auto"/>
        <w:right w:val="none" w:sz="0" w:space="0" w:color="auto"/>
      </w:divBdr>
    </w:div>
    <w:div w:id="1800536331">
      <w:bodyDiv w:val="1"/>
      <w:marLeft w:val="0"/>
      <w:marRight w:val="0"/>
      <w:marTop w:val="0"/>
      <w:marBottom w:val="0"/>
      <w:divBdr>
        <w:top w:val="none" w:sz="0" w:space="0" w:color="auto"/>
        <w:left w:val="none" w:sz="0" w:space="0" w:color="auto"/>
        <w:bottom w:val="none" w:sz="0" w:space="0" w:color="auto"/>
        <w:right w:val="none" w:sz="0" w:space="0" w:color="auto"/>
      </w:divBdr>
    </w:div>
    <w:div w:id="1800688316">
      <w:bodyDiv w:val="1"/>
      <w:marLeft w:val="0"/>
      <w:marRight w:val="0"/>
      <w:marTop w:val="0"/>
      <w:marBottom w:val="0"/>
      <w:divBdr>
        <w:top w:val="none" w:sz="0" w:space="0" w:color="auto"/>
        <w:left w:val="none" w:sz="0" w:space="0" w:color="auto"/>
        <w:bottom w:val="none" w:sz="0" w:space="0" w:color="auto"/>
        <w:right w:val="none" w:sz="0" w:space="0" w:color="auto"/>
      </w:divBdr>
    </w:div>
    <w:div w:id="1802453460">
      <w:bodyDiv w:val="1"/>
      <w:marLeft w:val="0"/>
      <w:marRight w:val="0"/>
      <w:marTop w:val="0"/>
      <w:marBottom w:val="0"/>
      <w:divBdr>
        <w:top w:val="none" w:sz="0" w:space="0" w:color="auto"/>
        <w:left w:val="none" w:sz="0" w:space="0" w:color="auto"/>
        <w:bottom w:val="none" w:sz="0" w:space="0" w:color="auto"/>
        <w:right w:val="none" w:sz="0" w:space="0" w:color="auto"/>
      </w:divBdr>
    </w:div>
    <w:div w:id="1802723716">
      <w:bodyDiv w:val="1"/>
      <w:marLeft w:val="0"/>
      <w:marRight w:val="0"/>
      <w:marTop w:val="0"/>
      <w:marBottom w:val="0"/>
      <w:divBdr>
        <w:top w:val="none" w:sz="0" w:space="0" w:color="auto"/>
        <w:left w:val="none" w:sz="0" w:space="0" w:color="auto"/>
        <w:bottom w:val="none" w:sz="0" w:space="0" w:color="auto"/>
        <w:right w:val="none" w:sz="0" w:space="0" w:color="auto"/>
      </w:divBdr>
    </w:div>
    <w:div w:id="1802842613">
      <w:bodyDiv w:val="1"/>
      <w:marLeft w:val="0"/>
      <w:marRight w:val="0"/>
      <w:marTop w:val="0"/>
      <w:marBottom w:val="0"/>
      <w:divBdr>
        <w:top w:val="none" w:sz="0" w:space="0" w:color="auto"/>
        <w:left w:val="none" w:sz="0" w:space="0" w:color="auto"/>
        <w:bottom w:val="none" w:sz="0" w:space="0" w:color="auto"/>
        <w:right w:val="none" w:sz="0" w:space="0" w:color="auto"/>
      </w:divBdr>
    </w:div>
    <w:div w:id="1803890387">
      <w:bodyDiv w:val="1"/>
      <w:marLeft w:val="0"/>
      <w:marRight w:val="0"/>
      <w:marTop w:val="0"/>
      <w:marBottom w:val="0"/>
      <w:divBdr>
        <w:top w:val="none" w:sz="0" w:space="0" w:color="auto"/>
        <w:left w:val="none" w:sz="0" w:space="0" w:color="auto"/>
        <w:bottom w:val="none" w:sz="0" w:space="0" w:color="auto"/>
        <w:right w:val="none" w:sz="0" w:space="0" w:color="auto"/>
      </w:divBdr>
    </w:div>
    <w:div w:id="1804274968">
      <w:bodyDiv w:val="1"/>
      <w:marLeft w:val="0"/>
      <w:marRight w:val="0"/>
      <w:marTop w:val="0"/>
      <w:marBottom w:val="0"/>
      <w:divBdr>
        <w:top w:val="none" w:sz="0" w:space="0" w:color="auto"/>
        <w:left w:val="none" w:sz="0" w:space="0" w:color="auto"/>
        <w:bottom w:val="none" w:sz="0" w:space="0" w:color="auto"/>
        <w:right w:val="none" w:sz="0" w:space="0" w:color="auto"/>
      </w:divBdr>
    </w:div>
    <w:div w:id="1804691674">
      <w:bodyDiv w:val="1"/>
      <w:marLeft w:val="0"/>
      <w:marRight w:val="0"/>
      <w:marTop w:val="0"/>
      <w:marBottom w:val="0"/>
      <w:divBdr>
        <w:top w:val="none" w:sz="0" w:space="0" w:color="auto"/>
        <w:left w:val="none" w:sz="0" w:space="0" w:color="auto"/>
        <w:bottom w:val="none" w:sz="0" w:space="0" w:color="auto"/>
        <w:right w:val="none" w:sz="0" w:space="0" w:color="auto"/>
      </w:divBdr>
    </w:div>
    <w:div w:id="1809013956">
      <w:bodyDiv w:val="1"/>
      <w:marLeft w:val="0"/>
      <w:marRight w:val="0"/>
      <w:marTop w:val="0"/>
      <w:marBottom w:val="0"/>
      <w:divBdr>
        <w:top w:val="none" w:sz="0" w:space="0" w:color="auto"/>
        <w:left w:val="none" w:sz="0" w:space="0" w:color="auto"/>
        <w:bottom w:val="none" w:sz="0" w:space="0" w:color="auto"/>
        <w:right w:val="none" w:sz="0" w:space="0" w:color="auto"/>
      </w:divBdr>
    </w:div>
    <w:div w:id="1810513619">
      <w:bodyDiv w:val="1"/>
      <w:marLeft w:val="0"/>
      <w:marRight w:val="0"/>
      <w:marTop w:val="0"/>
      <w:marBottom w:val="0"/>
      <w:divBdr>
        <w:top w:val="none" w:sz="0" w:space="0" w:color="auto"/>
        <w:left w:val="none" w:sz="0" w:space="0" w:color="auto"/>
        <w:bottom w:val="none" w:sz="0" w:space="0" w:color="auto"/>
        <w:right w:val="none" w:sz="0" w:space="0" w:color="auto"/>
      </w:divBdr>
    </w:div>
    <w:div w:id="1813138851">
      <w:bodyDiv w:val="1"/>
      <w:marLeft w:val="0"/>
      <w:marRight w:val="0"/>
      <w:marTop w:val="0"/>
      <w:marBottom w:val="0"/>
      <w:divBdr>
        <w:top w:val="none" w:sz="0" w:space="0" w:color="auto"/>
        <w:left w:val="none" w:sz="0" w:space="0" w:color="auto"/>
        <w:bottom w:val="none" w:sz="0" w:space="0" w:color="auto"/>
        <w:right w:val="none" w:sz="0" w:space="0" w:color="auto"/>
      </w:divBdr>
    </w:div>
    <w:div w:id="1813596155">
      <w:bodyDiv w:val="1"/>
      <w:marLeft w:val="0"/>
      <w:marRight w:val="0"/>
      <w:marTop w:val="0"/>
      <w:marBottom w:val="0"/>
      <w:divBdr>
        <w:top w:val="none" w:sz="0" w:space="0" w:color="auto"/>
        <w:left w:val="none" w:sz="0" w:space="0" w:color="auto"/>
        <w:bottom w:val="none" w:sz="0" w:space="0" w:color="auto"/>
        <w:right w:val="none" w:sz="0" w:space="0" w:color="auto"/>
      </w:divBdr>
    </w:div>
    <w:div w:id="1814760958">
      <w:bodyDiv w:val="1"/>
      <w:marLeft w:val="0"/>
      <w:marRight w:val="0"/>
      <w:marTop w:val="0"/>
      <w:marBottom w:val="0"/>
      <w:divBdr>
        <w:top w:val="none" w:sz="0" w:space="0" w:color="auto"/>
        <w:left w:val="none" w:sz="0" w:space="0" w:color="auto"/>
        <w:bottom w:val="none" w:sz="0" w:space="0" w:color="auto"/>
        <w:right w:val="none" w:sz="0" w:space="0" w:color="auto"/>
      </w:divBdr>
    </w:div>
    <w:div w:id="1814832361">
      <w:bodyDiv w:val="1"/>
      <w:marLeft w:val="0"/>
      <w:marRight w:val="0"/>
      <w:marTop w:val="0"/>
      <w:marBottom w:val="0"/>
      <w:divBdr>
        <w:top w:val="none" w:sz="0" w:space="0" w:color="auto"/>
        <w:left w:val="none" w:sz="0" w:space="0" w:color="auto"/>
        <w:bottom w:val="none" w:sz="0" w:space="0" w:color="auto"/>
        <w:right w:val="none" w:sz="0" w:space="0" w:color="auto"/>
      </w:divBdr>
    </w:div>
    <w:div w:id="1817187344">
      <w:bodyDiv w:val="1"/>
      <w:marLeft w:val="0"/>
      <w:marRight w:val="0"/>
      <w:marTop w:val="0"/>
      <w:marBottom w:val="0"/>
      <w:divBdr>
        <w:top w:val="none" w:sz="0" w:space="0" w:color="auto"/>
        <w:left w:val="none" w:sz="0" w:space="0" w:color="auto"/>
        <w:bottom w:val="none" w:sz="0" w:space="0" w:color="auto"/>
        <w:right w:val="none" w:sz="0" w:space="0" w:color="auto"/>
      </w:divBdr>
      <w:divsChild>
        <w:div w:id="1669752028">
          <w:marLeft w:val="360"/>
          <w:marRight w:val="0"/>
          <w:marTop w:val="200"/>
          <w:marBottom w:val="0"/>
          <w:divBdr>
            <w:top w:val="none" w:sz="0" w:space="0" w:color="auto"/>
            <w:left w:val="none" w:sz="0" w:space="0" w:color="auto"/>
            <w:bottom w:val="none" w:sz="0" w:space="0" w:color="auto"/>
            <w:right w:val="none" w:sz="0" w:space="0" w:color="auto"/>
          </w:divBdr>
        </w:div>
      </w:divsChild>
    </w:div>
    <w:div w:id="1817255042">
      <w:bodyDiv w:val="1"/>
      <w:marLeft w:val="0"/>
      <w:marRight w:val="0"/>
      <w:marTop w:val="0"/>
      <w:marBottom w:val="0"/>
      <w:divBdr>
        <w:top w:val="none" w:sz="0" w:space="0" w:color="auto"/>
        <w:left w:val="none" w:sz="0" w:space="0" w:color="auto"/>
        <w:bottom w:val="none" w:sz="0" w:space="0" w:color="auto"/>
        <w:right w:val="none" w:sz="0" w:space="0" w:color="auto"/>
      </w:divBdr>
    </w:div>
    <w:div w:id="1817527306">
      <w:bodyDiv w:val="1"/>
      <w:marLeft w:val="0"/>
      <w:marRight w:val="0"/>
      <w:marTop w:val="0"/>
      <w:marBottom w:val="0"/>
      <w:divBdr>
        <w:top w:val="none" w:sz="0" w:space="0" w:color="auto"/>
        <w:left w:val="none" w:sz="0" w:space="0" w:color="auto"/>
        <w:bottom w:val="none" w:sz="0" w:space="0" w:color="auto"/>
        <w:right w:val="none" w:sz="0" w:space="0" w:color="auto"/>
      </w:divBdr>
    </w:div>
    <w:div w:id="1818498907">
      <w:bodyDiv w:val="1"/>
      <w:marLeft w:val="0"/>
      <w:marRight w:val="0"/>
      <w:marTop w:val="0"/>
      <w:marBottom w:val="0"/>
      <w:divBdr>
        <w:top w:val="none" w:sz="0" w:space="0" w:color="auto"/>
        <w:left w:val="none" w:sz="0" w:space="0" w:color="auto"/>
        <w:bottom w:val="none" w:sz="0" w:space="0" w:color="auto"/>
        <w:right w:val="none" w:sz="0" w:space="0" w:color="auto"/>
      </w:divBdr>
    </w:div>
    <w:div w:id="1818642131">
      <w:bodyDiv w:val="1"/>
      <w:marLeft w:val="0"/>
      <w:marRight w:val="0"/>
      <w:marTop w:val="0"/>
      <w:marBottom w:val="0"/>
      <w:divBdr>
        <w:top w:val="none" w:sz="0" w:space="0" w:color="auto"/>
        <w:left w:val="none" w:sz="0" w:space="0" w:color="auto"/>
        <w:bottom w:val="none" w:sz="0" w:space="0" w:color="auto"/>
        <w:right w:val="none" w:sz="0" w:space="0" w:color="auto"/>
      </w:divBdr>
    </w:div>
    <w:div w:id="1820073984">
      <w:bodyDiv w:val="1"/>
      <w:marLeft w:val="0"/>
      <w:marRight w:val="0"/>
      <w:marTop w:val="0"/>
      <w:marBottom w:val="0"/>
      <w:divBdr>
        <w:top w:val="none" w:sz="0" w:space="0" w:color="auto"/>
        <w:left w:val="none" w:sz="0" w:space="0" w:color="auto"/>
        <w:bottom w:val="none" w:sz="0" w:space="0" w:color="auto"/>
        <w:right w:val="none" w:sz="0" w:space="0" w:color="auto"/>
      </w:divBdr>
    </w:div>
    <w:div w:id="1820683502">
      <w:bodyDiv w:val="1"/>
      <w:marLeft w:val="0"/>
      <w:marRight w:val="0"/>
      <w:marTop w:val="0"/>
      <w:marBottom w:val="0"/>
      <w:divBdr>
        <w:top w:val="none" w:sz="0" w:space="0" w:color="auto"/>
        <w:left w:val="none" w:sz="0" w:space="0" w:color="auto"/>
        <w:bottom w:val="none" w:sz="0" w:space="0" w:color="auto"/>
        <w:right w:val="none" w:sz="0" w:space="0" w:color="auto"/>
      </w:divBdr>
    </w:div>
    <w:div w:id="1820685327">
      <w:bodyDiv w:val="1"/>
      <w:marLeft w:val="0"/>
      <w:marRight w:val="0"/>
      <w:marTop w:val="0"/>
      <w:marBottom w:val="0"/>
      <w:divBdr>
        <w:top w:val="none" w:sz="0" w:space="0" w:color="auto"/>
        <w:left w:val="none" w:sz="0" w:space="0" w:color="auto"/>
        <w:bottom w:val="none" w:sz="0" w:space="0" w:color="auto"/>
        <w:right w:val="none" w:sz="0" w:space="0" w:color="auto"/>
      </w:divBdr>
      <w:divsChild>
        <w:div w:id="988902638">
          <w:marLeft w:val="0"/>
          <w:marRight w:val="0"/>
          <w:marTop w:val="0"/>
          <w:marBottom w:val="0"/>
          <w:divBdr>
            <w:top w:val="none" w:sz="0" w:space="0" w:color="auto"/>
            <w:left w:val="none" w:sz="0" w:space="0" w:color="auto"/>
            <w:bottom w:val="none" w:sz="0" w:space="0" w:color="auto"/>
            <w:right w:val="none" w:sz="0" w:space="0" w:color="auto"/>
          </w:divBdr>
          <w:divsChild>
            <w:div w:id="194079536">
              <w:marLeft w:val="0"/>
              <w:marRight w:val="0"/>
              <w:marTop w:val="0"/>
              <w:marBottom w:val="0"/>
              <w:divBdr>
                <w:top w:val="single" w:sz="2" w:space="0" w:color="000000"/>
                <w:left w:val="single" w:sz="2" w:space="0" w:color="000000"/>
                <w:bottom w:val="single" w:sz="2" w:space="0" w:color="000000"/>
                <w:right w:val="single" w:sz="2" w:space="0" w:color="000000"/>
              </w:divBdr>
            </w:div>
            <w:div w:id="222831579">
              <w:marLeft w:val="0"/>
              <w:marRight w:val="0"/>
              <w:marTop w:val="0"/>
              <w:marBottom w:val="0"/>
              <w:divBdr>
                <w:top w:val="single" w:sz="2" w:space="0" w:color="000000"/>
                <w:left w:val="single" w:sz="2" w:space="0" w:color="000000"/>
                <w:bottom w:val="single" w:sz="2" w:space="0" w:color="000000"/>
                <w:right w:val="single" w:sz="2" w:space="0" w:color="000000"/>
              </w:divBdr>
            </w:div>
            <w:div w:id="298146530">
              <w:marLeft w:val="0"/>
              <w:marRight w:val="0"/>
              <w:marTop w:val="0"/>
              <w:marBottom w:val="0"/>
              <w:divBdr>
                <w:top w:val="single" w:sz="2" w:space="0" w:color="000000"/>
                <w:left w:val="single" w:sz="2" w:space="0" w:color="000000"/>
                <w:bottom w:val="single" w:sz="2" w:space="0" w:color="000000"/>
                <w:right w:val="single" w:sz="2" w:space="0" w:color="000000"/>
              </w:divBdr>
            </w:div>
            <w:div w:id="326052717">
              <w:marLeft w:val="0"/>
              <w:marRight w:val="0"/>
              <w:marTop w:val="0"/>
              <w:marBottom w:val="0"/>
              <w:divBdr>
                <w:top w:val="single" w:sz="2" w:space="0" w:color="000000"/>
                <w:left w:val="single" w:sz="2" w:space="0" w:color="000000"/>
                <w:bottom w:val="single" w:sz="2" w:space="0" w:color="000000"/>
                <w:right w:val="single" w:sz="2" w:space="0" w:color="000000"/>
              </w:divBdr>
            </w:div>
            <w:div w:id="626157796">
              <w:marLeft w:val="0"/>
              <w:marRight w:val="0"/>
              <w:marTop w:val="0"/>
              <w:marBottom w:val="0"/>
              <w:divBdr>
                <w:top w:val="single" w:sz="2" w:space="0" w:color="000000"/>
                <w:left w:val="single" w:sz="2" w:space="0" w:color="000000"/>
                <w:bottom w:val="single" w:sz="2" w:space="0" w:color="000000"/>
                <w:right w:val="single" w:sz="2" w:space="0" w:color="000000"/>
              </w:divBdr>
            </w:div>
            <w:div w:id="786584835">
              <w:marLeft w:val="0"/>
              <w:marRight w:val="0"/>
              <w:marTop w:val="0"/>
              <w:marBottom w:val="0"/>
              <w:divBdr>
                <w:top w:val="single" w:sz="2" w:space="0" w:color="000000"/>
                <w:left w:val="single" w:sz="2" w:space="0" w:color="000000"/>
                <w:bottom w:val="single" w:sz="2" w:space="0" w:color="000000"/>
                <w:right w:val="single" w:sz="2" w:space="0" w:color="000000"/>
              </w:divBdr>
            </w:div>
            <w:div w:id="919174543">
              <w:marLeft w:val="0"/>
              <w:marRight w:val="0"/>
              <w:marTop w:val="312"/>
              <w:marBottom w:val="144"/>
              <w:divBdr>
                <w:top w:val="single" w:sz="2" w:space="0" w:color="000000"/>
                <w:left w:val="single" w:sz="2" w:space="0" w:color="000000"/>
                <w:bottom w:val="single" w:sz="2" w:space="0" w:color="000000"/>
                <w:right w:val="single" w:sz="2" w:space="0" w:color="000000"/>
              </w:divBdr>
            </w:div>
            <w:div w:id="1158690549">
              <w:marLeft w:val="0"/>
              <w:marRight w:val="0"/>
              <w:marTop w:val="0"/>
              <w:marBottom w:val="0"/>
              <w:divBdr>
                <w:top w:val="single" w:sz="2" w:space="0" w:color="000000"/>
                <w:left w:val="single" w:sz="2" w:space="0" w:color="000000"/>
                <w:bottom w:val="single" w:sz="2" w:space="0" w:color="000000"/>
                <w:right w:val="single" w:sz="2" w:space="0" w:color="000000"/>
              </w:divBdr>
            </w:div>
            <w:div w:id="19069873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20998627">
      <w:bodyDiv w:val="1"/>
      <w:marLeft w:val="0"/>
      <w:marRight w:val="0"/>
      <w:marTop w:val="0"/>
      <w:marBottom w:val="0"/>
      <w:divBdr>
        <w:top w:val="none" w:sz="0" w:space="0" w:color="auto"/>
        <w:left w:val="none" w:sz="0" w:space="0" w:color="auto"/>
        <w:bottom w:val="none" w:sz="0" w:space="0" w:color="auto"/>
        <w:right w:val="none" w:sz="0" w:space="0" w:color="auto"/>
      </w:divBdr>
    </w:div>
    <w:div w:id="1821312363">
      <w:bodyDiv w:val="1"/>
      <w:marLeft w:val="0"/>
      <w:marRight w:val="0"/>
      <w:marTop w:val="0"/>
      <w:marBottom w:val="0"/>
      <w:divBdr>
        <w:top w:val="none" w:sz="0" w:space="0" w:color="auto"/>
        <w:left w:val="none" w:sz="0" w:space="0" w:color="auto"/>
        <w:bottom w:val="none" w:sz="0" w:space="0" w:color="auto"/>
        <w:right w:val="none" w:sz="0" w:space="0" w:color="auto"/>
      </w:divBdr>
    </w:div>
    <w:div w:id="1821655578">
      <w:bodyDiv w:val="1"/>
      <w:marLeft w:val="0"/>
      <w:marRight w:val="0"/>
      <w:marTop w:val="0"/>
      <w:marBottom w:val="0"/>
      <w:divBdr>
        <w:top w:val="none" w:sz="0" w:space="0" w:color="auto"/>
        <w:left w:val="none" w:sz="0" w:space="0" w:color="auto"/>
        <w:bottom w:val="none" w:sz="0" w:space="0" w:color="auto"/>
        <w:right w:val="none" w:sz="0" w:space="0" w:color="auto"/>
      </w:divBdr>
    </w:div>
    <w:div w:id="1821968593">
      <w:bodyDiv w:val="1"/>
      <w:marLeft w:val="0"/>
      <w:marRight w:val="0"/>
      <w:marTop w:val="0"/>
      <w:marBottom w:val="0"/>
      <w:divBdr>
        <w:top w:val="none" w:sz="0" w:space="0" w:color="auto"/>
        <w:left w:val="none" w:sz="0" w:space="0" w:color="auto"/>
        <w:bottom w:val="none" w:sz="0" w:space="0" w:color="auto"/>
        <w:right w:val="none" w:sz="0" w:space="0" w:color="auto"/>
      </w:divBdr>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24008983">
      <w:bodyDiv w:val="1"/>
      <w:marLeft w:val="0"/>
      <w:marRight w:val="0"/>
      <w:marTop w:val="0"/>
      <w:marBottom w:val="0"/>
      <w:divBdr>
        <w:top w:val="none" w:sz="0" w:space="0" w:color="auto"/>
        <w:left w:val="none" w:sz="0" w:space="0" w:color="auto"/>
        <w:bottom w:val="none" w:sz="0" w:space="0" w:color="auto"/>
        <w:right w:val="none" w:sz="0" w:space="0" w:color="auto"/>
      </w:divBdr>
    </w:div>
    <w:div w:id="1824009042">
      <w:bodyDiv w:val="1"/>
      <w:marLeft w:val="0"/>
      <w:marRight w:val="0"/>
      <w:marTop w:val="0"/>
      <w:marBottom w:val="0"/>
      <w:divBdr>
        <w:top w:val="none" w:sz="0" w:space="0" w:color="auto"/>
        <w:left w:val="none" w:sz="0" w:space="0" w:color="auto"/>
        <w:bottom w:val="none" w:sz="0" w:space="0" w:color="auto"/>
        <w:right w:val="none" w:sz="0" w:space="0" w:color="auto"/>
      </w:divBdr>
    </w:div>
    <w:div w:id="1824350037">
      <w:bodyDiv w:val="1"/>
      <w:marLeft w:val="0"/>
      <w:marRight w:val="0"/>
      <w:marTop w:val="0"/>
      <w:marBottom w:val="0"/>
      <w:divBdr>
        <w:top w:val="none" w:sz="0" w:space="0" w:color="auto"/>
        <w:left w:val="none" w:sz="0" w:space="0" w:color="auto"/>
        <w:bottom w:val="none" w:sz="0" w:space="0" w:color="auto"/>
        <w:right w:val="none" w:sz="0" w:space="0" w:color="auto"/>
      </w:divBdr>
    </w:div>
    <w:div w:id="1825126801">
      <w:bodyDiv w:val="1"/>
      <w:marLeft w:val="0"/>
      <w:marRight w:val="0"/>
      <w:marTop w:val="0"/>
      <w:marBottom w:val="0"/>
      <w:divBdr>
        <w:top w:val="none" w:sz="0" w:space="0" w:color="auto"/>
        <w:left w:val="none" w:sz="0" w:space="0" w:color="auto"/>
        <w:bottom w:val="none" w:sz="0" w:space="0" w:color="auto"/>
        <w:right w:val="none" w:sz="0" w:space="0" w:color="auto"/>
      </w:divBdr>
    </w:div>
    <w:div w:id="1825971965">
      <w:bodyDiv w:val="1"/>
      <w:marLeft w:val="0"/>
      <w:marRight w:val="0"/>
      <w:marTop w:val="0"/>
      <w:marBottom w:val="0"/>
      <w:divBdr>
        <w:top w:val="none" w:sz="0" w:space="0" w:color="auto"/>
        <w:left w:val="none" w:sz="0" w:space="0" w:color="auto"/>
        <w:bottom w:val="none" w:sz="0" w:space="0" w:color="auto"/>
        <w:right w:val="none" w:sz="0" w:space="0" w:color="auto"/>
      </w:divBdr>
    </w:div>
    <w:div w:id="1826436351">
      <w:bodyDiv w:val="1"/>
      <w:marLeft w:val="0"/>
      <w:marRight w:val="0"/>
      <w:marTop w:val="0"/>
      <w:marBottom w:val="0"/>
      <w:divBdr>
        <w:top w:val="none" w:sz="0" w:space="0" w:color="auto"/>
        <w:left w:val="none" w:sz="0" w:space="0" w:color="auto"/>
        <w:bottom w:val="none" w:sz="0" w:space="0" w:color="auto"/>
        <w:right w:val="none" w:sz="0" w:space="0" w:color="auto"/>
      </w:divBdr>
    </w:div>
    <w:div w:id="1826969748">
      <w:bodyDiv w:val="1"/>
      <w:marLeft w:val="0"/>
      <w:marRight w:val="0"/>
      <w:marTop w:val="0"/>
      <w:marBottom w:val="0"/>
      <w:divBdr>
        <w:top w:val="none" w:sz="0" w:space="0" w:color="auto"/>
        <w:left w:val="none" w:sz="0" w:space="0" w:color="auto"/>
        <w:bottom w:val="none" w:sz="0" w:space="0" w:color="auto"/>
        <w:right w:val="none" w:sz="0" w:space="0" w:color="auto"/>
      </w:divBdr>
    </w:div>
    <w:div w:id="1827160391">
      <w:bodyDiv w:val="1"/>
      <w:marLeft w:val="0"/>
      <w:marRight w:val="0"/>
      <w:marTop w:val="0"/>
      <w:marBottom w:val="0"/>
      <w:divBdr>
        <w:top w:val="none" w:sz="0" w:space="0" w:color="auto"/>
        <w:left w:val="none" w:sz="0" w:space="0" w:color="auto"/>
        <w:bottom w:val="none" w:sz="0" w:space="0" w:color="auto"/>
        <w:right w:val="none" w:sz="0" w:space="0" w:color="auto"/>
      </w:divBdr>
    </w:div>
    <w:div w:id="1827821108">
      <w:bodyDiv w:val="1"/>
      <w:marLeft w:val="0"/>
      <w:marRight w:val="0"/>
      <w:marTop w:val="0"/>
      <w:marBottom w:val="0"/>
      <w:divBdr>
        <w:top w:val="none" w:sz="0" w:space="0" w:color="auto"/>
        <w:left w:val="none" w:sz="0" w:space="0" w:color="auto"/>
        <w:bottom w:val="none" w:sz="0" w:space="0" w:color="auto"/>
        <w:right w:val="none" w:sz="0" w:space="0" w:color="auto"/>
      </w:divBdr>
    </w:div>
    <w:div w:id="1828203221">
      <w:bodyDiv w:val="1"/>
      <w:marLeft w:val="0"/>
      <w:marRight w:val="0"/>
      <w:marTop w:val="0"/>
      <w:marBottom w:val="0"/>
      <w:divBdr>
        <w:top w:val="none" w:sz="0" w:space="0" w:color="auto"/>
        <w:left w:val="none" w:sz="0" w:space="0" w:color="auto"/>
        <w:bottom w:val="none" w:sz="0" w:space="0" w:color="auto"/>
        <w:right w:val="none" w:sz="0" w:space="0" w:color="auto"/>
      </w:divBdr>
    </w:div>
    <w:div w:id="1828865137">
      <w:bodyDiv w:val="1"/>
      <w:marLeft w:val="0"/>
      <w:marRight w:val="0"/>
      <w:marTop w:val="0"/>
      <w:marBottom w:val="0"/>
      <w:divBdr>
        <w:top w:val="none" w:sz="0" w:space="0" w:color="auto"/>
        <w:left w:val="none" w:sz="0" w:space="0" w:color="auto"/>
        <w:bottom w:val="none" w:sz="0" w:space="0" w:color="auto"/>
        <w:right w:val="none" w:sz="0" w:space="0" w:color="auto"/>
      </w:divBdr>
    </w:div>
    <w:div w:id="1828939812">
      <w:bodyDiv w:val="1"/>
      <w:marLeft w:val="0"/>
      <w:marRight w:val="0"/>
      <w:marTop w:val="0"/>
      <w:marBottom w:val="0"/>
      <w:divBdr>
        <w:top w:val="none" w:sz="0" w:space="0" w:color="auto"/>
        <w:left w:val="none" w:sz="0" w:space="0" w:color="auto"/>
        <w:bottom w:val="none" w:sz="0" w:space="0" w:color="auto"/>
        <w:right w:val="none" w:sz="0" w:space="0" w:color="auto"/>
      </w:divBdr>
    </w:div>
    <w:div w:id="1829319679">
      <w:bodyDiv w:val="1"/>
      <w:marLeft w:val="0"/>
      <w:marRight w:val="0"/>
      <w:marTop w:val="0"/>
      <w:marBottom w:val="0"/>
      <w:divBdr>
        <w:top w:val="none" w:sz="0" w:space="0" w:color="auto"/>
        <w:left w:val="none" w:sz="0" w:space="0" w:color="auto"/>
        <w:bottom w:val="none" w:sz="0" w:space="0" w:color="auto"/>
        <w:right w:val="none" w:sz="0" w:space="0" w:color="auto"/>
      </w:divBdr>
    </w:div>
    <w:div w:id="1830058023">
      <w:bodyDiv w:val="1"/>
      <w:marLeft w:val="0"/>
      <w:marRight w:val="0"/>
      <w:marTop w:val="0"/>
      <w:marBottom w:val="0"/>
      <w:divBdr>
        <w:top w:val="none" w:sz="0" w:space="0" w:color="auto"/>
        <w:left w:val="none" w:sz="0" w:space="0" w:color="auto"/>
        <w:bottom w:val="none" w:sz="0" w:space="0" w:color="auto"/>
        <w:right w:val="none" w:sz="0" w:space="0" w:color="auto"/>
      </w:divBdr>
    </w:div>
    <w:div w:id="1830125173">
      <w:bodyDiv w:val="1"/>
      <w:marLeft w:val="0"/>
      <w:marRight w:val="0"/>
      <w:marTop w:val="0"/>
      <w:marBottom w:val="0"/>
      <w:divBdr>
        <w:top w:val="none" w:sz="0" w:space="0" w:color="auto"/>
        <w:left w:val="none" w:sz="0" w:space="0" w:color="auto"/>
        <w:bottom w:val="none" w:sz="0" w:space="0" w:color="auto"/>
        <w:right w:val="none" w:sz="0" w:space="0" w:color="auto"/>
      </w:divBdr>
    </w:div>
    <w:div w:id="1830822657">
      <w:bodyDiv w:val="1"/>
      <w:marLeft w:val="0"/>
      <w:marRight w:val="0"/>
      <w:marTop w:val="0"/>
      <w:marBottom w:val="0"/>
      <w:divBdr>
        <w:top w:val="none" w:sz="0" w:space="0" w:color="auto"/>
        <w:left w:val="none" w:sz="0" w:space="0" w:color="auto"/>
        <w:bottom w:val="none" w:sz="0" w:space="0" w:color="auto"/>
        <w:right w:val="none" w:sz="0" w:space="0" w:color="auto"/>
      </w:divBdr>
      <w:divsChild>
        <w:div w:id="895239522">
          <w:marLeft w:val="0"/>
          <w:marRight w:val="0"/>
          <w:marTop w:val="0"/>
          <w:marBottom w:val="0"/>
          <w:divBdr>
            <w:top w:val="none" w:sz="0" w:space="0" w:color="auto"/>
            <w:left w:val="none" w:sz="0" w:space="0" w:color="auto"/>
            <w:bottom w:val="none" w:sz="0" w:space="0" w:color="auto"/>
            <w:right w:val="none" w:sz="0" w:space="0" w:color="auto"/>
          </w:divBdr>
          <w:divsChild>
            <w:div w:id="598372081">
              <w:marLeft w:val="0"/>
              <w:marRight w:val="0"/>
              <w:marTop w:val="0"/>
              <w:marBottom w:val="0"/>
              <w:divBdr>
                <w:top w:val="single" w:sz="2" w:space="0" w:color="000000"/>
                <w:left w:val="single" w:sz="2" w:space="0" w:color="000000"/>
                <w:bottom w:val="single" w:sz="2" w:space="0" w:color="000000"/>
                <w:right w:val="single" w:sz="2" w:space="0" w:color="000000"/>
              </w:divBdr>
            </w:div>
            <w:div w:id="12481509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31368900">
      <w:bodyDiv w:val="1"/>
      <w:marLeft w:val="0"/>
      <w:marRight w:val="0"/>
      <w:marTop w:val="0"/>
      <w:marBottom w:val="0"/>
      <w:divBdr>
        <w:top w:val="none" w:sz="0" w:space="0" w:color="auto"/>
        <w:left w:val="none" w:sz="0" w:space="0" w:color="auto"/>
        <w:bottom w:val="none" w:sz="0" w:space="0" w:color="auto"/>
        <w:right w:val="none" w:sz="0" w:space="0" w:color="auto"/>
      </w:divBdr>
    </w:div>
    <w:div w:id="1832286763">
      <w:bodyDiv w:val="1"/>
      <w:marLeft w:val="0"/>
      <w:marRight w:val="0"/>
      <w:marTop w:val="0"/>
      <w:marBottom w:val="0"/>
      <w:divBdr>
        <w:top w:val="none" w:sz="0" w:space="0" w:color="auto"/>
        <w:left w:val="none" w:sz="0" w:space="0" w:color="auto"/>
        <w:bottom w:val="none" w:sz="0" w:space="0" w:color="auto"/>
        <w:right w:val="none" w:sz="0" w:space="0" w:color="auto"/>
      </w:divBdr>
    </w:div>
    <w:div w:id="1832982333">
      <w:bodyDiv w:val="1"/>
      <w:marLeft w:val="0"/>
      <w:marRight w:val="0"/>
      <w:marTop w:val="0"/>
      <w:marBottom w:val="0"/>
      <w:divBdr>
        <w:top w:val="none" w:sz="0" w:space="0" w:color="auto"/>
        <w:left w:val="none" w:sz="0" w:space="0" w:color="auto"/>
        <w:bottom w:val="none" w:sz="0" w:space="0" w:color="auto"/>
        <w:right w:val="none" w:sz="0" w:space="0" w:color="auto"/>
      </w:divBdr>
    </w:div>
    <w:div w:id="1834368790">
      <w:bodyDiv w:val="1"/>
      <w:marLeft w:val="0"/>
      <w:marRight w:val="0"/>
      <w:marTop w:val="0"/>
      <w:marBottom w:val="0"/>
      <w:divBdr>
        <w:top w:val="none" w:sz="0" w:space="0" w:color="auto"/>
        <w:left w:val="none" w:sz="0" w:space="0" w:color="auto"/>
        <w:bottom w:val="none" w:sz="0" w:space="0" w:color="auto"/>
        <w:right w:val="none" w:sz="0" w:space="0" w:color="auto"/>
      </w:divBdr>
    </w:div>
    <w:div w:id="1834565500">
      <w:bodyDiv w:val="1"/>
      <w:marLeft w:val="0"/>
      <w:marRight w:val="0"/>
      <w:marTop w:val="0"/>
      <w:marBottom w:val="0"/>
      <w:divBdr>
        <w:top w:val="none" w:sz="0" w:space="0" w:color="auto"/>
        <w:left w:val="none" w:sz="0" w:space="0" w:color="auto"/>
        <w:bottom w:val="none" w:sz="0" w:space="0" w:color="auto"/>
        <w:right w:val="none" w:sz="0" w:space="0" w:color="auto"/>
      </w:divBdr>
    </w:div>
    <w:div w:id="1835486688">
      <w:bodyDiv w:val="1"/>
      <w:marLeft w:val="0"/>
      <w:marRight w:val="0"/>
      <w:marTop w:val="0"/>
      <w:marBottom w:val="0"/>
      <w:divBdr>
        <w:top w:val="none" w:sz="0" w:space="0" w:color="auto"/>
        <w:left w:val="none" w:sz="0" w:space="0" w:color="auto"/>
        <w:bottom w:val="none" w:sz="0" w:space="0" w:color="auto"/>
        <w:right w:val="none" w:sz="0" w:space="0" w:color="auto"/>
      </w:divBdr>
    </w:div>
    <w:div w:id="1836265384">
      <w:bodyDiv w:val="1"/>
      <w:marLeft w:val="0"/>
      <w:marRight w:val="0"/>
      <w:marTop w:val="0"/>
      <w:marBottom w:val="0"/>
      <w:divBdr>
        <w:top w:val="none" w:sz="0" w:space="0" w:color="auto"/>
        <w:left w:val="none" w:sz="0" w:space="0" w:color="auto"/>
        <w:bottom w:val="none" w:sz="0" w:space="0" w:color="auto"/>
        <w:right w:val="none" w:sz="0" w:space="0" w:color="auto"/>
      </w:divBdr>
    </w:div>
    <w:div w:id="1836412141">
      <w:bodyDiv w:val="1"/>
      <w:marLeft w:val="0"/>
      <w:marRight w:val="0"/>
      <w:marTop w:val="0"/>
      <w:marBottom w:val="0"/>
      <w:divBdr>
        <w:top w:val="none" w:sz="0" w:space="0" w:color="auto"/>
        <w:left w:val="none" w:sz="0" w:space="0" w:color="auto"/>
        <w:bottom w:val="none" w:sz="0" w:space="0" w:color="auto"/>
        <w:right w:val="none" w:sz="0" w:space="0" w:color="auto"/>
      </w:divBdr>
    </w:div>
    <w:div w:id="1836800324">
      <w:bodyDiv w:val="1"/>
      <w:marLeft w:val="0"/>
      <w:marRight w:val="0"/>
      <w:marTop w:val="0"/>
      <w:marBottom w:val="0"/>
      <w:divBdr>
        <w:top w:val="none" w:sz="0" w:space="0" w:color="auto"/>
        <w:left w:val="none" w:sz="0" w:space="0" w:color="auto"/>
        <w:bottom w:val="none" w:sz="0" w:space="0" w:color="auto"/>
        <w:right w:val="none" w:sz="0" w:space="0" w:color="auto"/>
      </w:divBdr>
    </w:div>
    <w:div w:id="1836845556">
      <w:bodyDiv w:val="1"/>
      <w:marLeft w:val="0"/>
      <w:marRight w:val="0"/>
      <w:marTop w:val="0"/>
      <w:marBottom w:val="0"/>
      <w:divBdr>
        <w:top w:val="none" w:sz="0" w:space="0" w:color="auto"/>
        <w:left w:val="none" w:sz="0" w:space="0" w:color="auto"/>
        <w:bottom w:val="none" w:sz="0" w:space="0" w:color="auto"/>
        <w:right w:val="none" w:sz="0" w:space="0" w:color="auto"/>
      </w:divBdr>
    </w:div>
    <w:div w:id="1837381362">
      <w:bodyDiv w:val="1"/>
      <w:marLeft w:val="0"/>
      <w:marRight w:val="0"/>
      <w:marTop w:val="0"/>
      <w:marBottom w:val="0"/>
      <w:divBdr>
        <w:top w:val="none" w:sz="0" w:space="0" w:color="auto"/>
        <w:left w:val="none" w:sz="0" w:space="0" w:color="auto"/>
        <w:bottom w:val="none" w:sz="0" w:space="0" w:color="auto"/>
        <w:right w:val="none" w:sz="0" w:space="0" w:color="auto"/>
      </w:divBdr>
    </w:div>
    <w:div w:id="1837529054">
      <w:bodyDiv w:val="1"/>
      <w:marLeft w:val="0"/>
      <w:marRight w:val="0"/>
      <w:marTop w:val="0"/>
      <w:marBottom w:val="0"/>
      <w:divBdr>
        <w:top w:val="none" w:sz="0" w:space="0" w:color="auto"/>
        <w:left w:val="none" w:sz="0" w:space="0" w:color="auto"/>
        <w:bottom w:val="none" w:sz="0" w:space="0" w:color="auto"/>
        <w:right w:val="none" w:sz="0" w:space="0" w:color="auto"/>
      </w:divBdr>
    </w:div>
    <w:div w:id="1839494618">
      <w:bodyDiv w:val="1"/>
      <w:marLeft w:val="0"/>
      <w:marRight w:val="0"/>
      <w:marTop w:val="0"/>
      <w:marBottom w:val="0"/>
      <w:divBdr>
        <w:top w:val="none" w:sz="0" w:space="0" w:color="auto"/>
        <w:left w:val="none" w:sz="0" w:space="0" w:color="auto"/>
        <w:bottom w:val="none" w:sz="0" w:space="0" w:color="auto"/>
        <w:right w:val="none" w:sz="0" w:space="0" w:color="auto"/>
      </w:divBdr>
    </w:div>
    <w:div w:id="1839615616">
      <w:bodyDiv w:val="1"/>
      <w:marLeft w:val="0"/>
      <w:marRight w:val="0"/>
      <w:marTop w:val="0"/>
      <w:marBottom w:val="0"/>
      <w:divBdr>
        <w:top w:val="none" w:sz="0" w:space="0" w:color="auto"/>
        <w:left w:val="none" w:sz="0" w:space="0" w:color="auto"/>
        <w:bottom w:val="none" w:sz="0" w:space="0" w:color="auto"/>
        <w:right w:val="none" w:sz="0" w:space="0" w:color="auto"/>
      </w:divBdr>
    </w:div>
    <w:div w:id="1840193523">
      <w:bodyDiv w:val="1"/>
      <w:marLeft w:val="0"/>
      <w:marRight w:val="0"/>
      <w:marTop w:val="0"/>
      <w:marBottom w:val="0"/>
      <w:divBdr>
        <w:top w:val="none" w:sz="0" w:space="0" w:color="auto"/>
        <w:left w:val="none" w:sz="0" w:space="0" w:color="auto"/>
        <w:bottom w:val="none" w:sz="0" w:space="0" w:color="auto"/>
        <w:right w:val="none" w:sz="0" w:space="0" w:color="auto"/>
      </w:divBdr>
    </w:div>
    <w:div w:id="1840655155">
      <w:bodyDiv w:val="1"/>
      <w:marLeft w:val="0"/>
      <w:marRight w:val="0"/>
      <w:marTop w:val="0"/>
      <w:marBottom w:val="0"/>
      <w:divBdr>
        <w:top w:val="none" w:sz="0" w:space="0" w:color="auto"/>
        <w:left w:val="none" w:sz="0" w:space="0" w:color="auto"/>
        <w:bottom w:val="none" w:sz="0" w:space="0" w:color="auto"/>
        <w:right w:val="none" w:sz="0" w:space="0" w:color="auto"/>
      </w:divBdr>
    </w:div>
    <w:div w:id="1842768699">
      <w:bodyDiv w:val="1"/>
      <w:marLeft w:val="0"/>
      <w:marRight w:val="0"/>
      <w:marTop w:val="0"/>
      <w:marBottom w:val="0"/>
      <w:divBdr>
        <w:top w:val="none" w:sz="0" w:space="0" w:color="auto"/>
        <w:left w:val="none" w:sz="0" w:space="0" w:color="auto"/>
        <w:bottom w:val="none" w:sz="0" w:space="0" w:color="auto"/>
        <w:right w:val="none" w:sz="0" w:space="0" w:color="auto"/>
      </w:divBdr>
    </w:div>
    <w:div w:id="1843473758">
      <w:bodyDiv w:val="1"/>
      <w:marLeft w:val="0"/>
      <w:marRight w:val="0"/>
      <w:marTop w:val="0"/>
      <w:marBottom w:val="0"/>
      <w:divBdr>
        <w:top w:val="none" w:sz="0" w:space="0" w:color="auto"/>
        <w:left w:val="none" w:sz="0" w:space="0" w:color="auto"/>
        <w:bottom w:val="none" w:sz="0" w:space="0" w:color="auto"/>
        <w:right w:val="none" w:sz="0" w:space="0" w:color="auto"/>
      </w:divBdr>
    </w:div>
    <w:div w:id="1843474651">
      <w:bodyDiv w:val="1"/>
      <w:marLeft w:val="0"/>
      <w:marRight w:val="0"/>
      <w:marTop w:val="0"/>
      <w:marBottom w:val="0"/>
      <w:divBdr>
        <w:top w:val="none" w:sz="0" w:space="0" w:color="auto"/>
        <w:left w:val="none" w:sz="0" w:space="0" w:color="auto"/>
        <w:bottom w:val="none" w:sz="0" w:space="0" w:color="auto"/>
        <w:right w:val="none" w:sz="0" w:space="0" w:color="auto"/>
      </w:divBdr>
    </w:div>
    <w:div w:id="1843550189">
      <w:bodyDiv w:val="1"/>
      <w:marLeft w:val="0"/>
      <w:marRight w:val="0"/>
      <w:marTop w:val="0"/>
      <w:marBottom w:val="0"/>
      <w:divBdr>
        <w:top w:val="none" w:sz="0" w:space="0" w:color="auto"/>
        <w:left w:val="none" w:sz="0" w:space="0" w:color="auto"/>
        <w:bottom w:val="none" w:sz="0" w:space="0" w:color="auto"/>
        <w:right w:val="none" w:sz="0" w:space="0" w:color="auto"/>
      </w:divBdr>
    </w:div>
    <w:div w:id="1843741253">
      <w:bodyDiv w:val="1"/>
      <w:marLeft w:val="0"/>
      <w:marRight w:val="0"/>
      <w:marTop w:val="0"/>
      <w:marBottom w:val="0"/>
      <w:divBdr>
        <w:top w:val="none" w:sz="0" w:space="0" w:color="auto"/>
        <w:left w:val="none" w:sz="0" w:space="0" w:color="auto"/>
        <w:bottom w:val="none" w:sz="0" w:space="0" w:color="auto"/>
        <w:right w:val="none" w:sz="0" w:space="0" w:color="auto"/>
      </w:divBdr>
      <w:divsChild>
        <w:div w:id="1509903398">
          <w:marLeft w:val="0"/>
          <w:marRight w:val="0"/>
          <w:marTop w:val="0"/>
          <w:marBottom w:val="0"/>
          <w:divBdr>
            <w:top w:val="none" w:sz="0" w:space="0" w:color="auto"/>
            <w:left w:val="none" w:sz="0" w:space="0" w:color="auto"/>
            <w:bottom w:val="none" w:sz="0" w:space="0" w:color="auto"/>
            <w:right w:val="none" w:sz="0" w:space="0" w:color="auto"/>
          </w:divBdr>
          <w:divsChild>
            <w:div w:id="227499834">
              <w:marLeft w:val="0"/>
              <w:marRight w:val="0"/>
              <w:marTop w:val="0"/>
              <w:marBottom w:val="0"/>
              <w:divBdr>
                <w:top w:val="none" w:sz="0" w:space="0" w:color="auto"/>
                <w:left w:val="none" w:sz="0" w:space="0" w:color="auto"/>
                <w:bottom w:val="none" w:sz="0" w:space="0" w:color="auto"/>
                <w:right w:val="none" w:sz="0" w:space="0" w:color="auto"/>
              </w:divBdr>
              <w:divsChild>
                <w:div w:id="8685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659225">
      <w:bodyDiv w:val="1"/>
      <w:marLeft w:val="0"/>
      <w:marRight w:val="0"/>
      <w:marTop w:val="0"/>
      <w:marBottom w:val="0"/>
      <w:divBdr>
        <w:top w:val="none" w:sz="0" w:space="0" w:color="auto"/>
        <w:left w:val="none" w:sz="0" w:space="0" w:color="auto"/>
        <w:bottom w:val="none" w:sz="0" w:space="0" w:color="auto"/>
        <w:right w:val="none" w:sz="0" w:space="0" w:color="auto"/>
      </w:divBdr>
    </w:div>
    <w:div w:id="1845246451">
      <w:bodyDiv w:val="1"/>
      <w:marLeft w:val="0"/>
      <w:marRight w:val="0"/>
      <w:marTop w:val="0"/>
      <w:marBottom w:val="0"/>
      <w:divBdr>
        <w:top w:val="none" w:sz="0" w:space="0" w:color="auto"/>
        <w:left w:val="none" w:sz="0" w:space="0" w:color="auto"/>
        <w:bottom w:val="none" w:sz="0" w:space="0" w:color="auto"/>
        <w:right w:val="none" w:sz="0" w:space="0" w:color="auto"/>
      </w:divBdr>
    </w:div>
    <w:div w:id="1845365236">
      <w:bodyDiv w:val="1"/>
      <w:marLeft w:val="0"/>
      <w:marRight w:val="0"/>
      <w:marTop w:val="0"/>
      <w:marBottom w:val="0"/>
      <w:divBdr>
        <w:top w:val="none" w:sz="0" w:space="0" w:color="auto"/>
        <w:left w:val="none" w:sz="0" w:space="0" w:color="auto"/>
        <w:bottom w:val="none" w:sz="0" w:space="0" w:color="auto"/>
        <w:right w:val="none" w:sz="0" w:space="0" w:color="auto"/>
      </w:divBdr>
    </w:div>
    <w:div w:id="1848325578">
      <w:bodyDiv w:val="1"/>
      <w:marLeft w:val="0"/>
      <w:marRight w:val="0"/>
      <w:marTop w:val="0"/>
      <w:marBottom w:val="0"/>
      <w:divBdr>
        <w:top w:val="none" w:sz="0" w:space="0" w:color="auto"/>
        <w:left w:val="none" w:sz="0" w:space="0" w:color="auto"/>
        <w:bottom w:val="none" w:sz="0" w:space="0" w:color="auto"/>
        <w:right w:val="none" w:sz="0" w:space="0" w:color="auto"/>
      </w:divBdr>
    </w:div>
    <w:div w:id="1850410960">
      <w:bodyDiv w:val="1"/>
      <w:marLeft w:val="0"/>
      <w:marRight w:val="0"/>
      <w:marTop w:val="0"/>
      <w:marBottom w:val="0"/>
      <w:divBdr>
        <w:top w:val="none" w:sz="0" w:space="0" w:color="auto"/>
        <w:left w:val="none" w:sz="0" w:space="0" w:color="auto"/>
        <w:bottom w:val="none" w:sz="0" w:space="0" w:color="auto"/>
        <w:right w:val="none" w:sz="0" w:space="0" w:color="auto"/>
      </w:divBdr>
    </w:div>
    <w:div w:id="1851068165">
      <w:bodyDiv w:val="1"/>
      <w:marLeft w:val="0"/>
      <w:marRight w:val="0"/>
      <w:marTop w:val="0"/>
      <w:marBottom w:val="0"/>
      <w:divBdr>
        <w:top w:val="none" w:sz="0" w:space="0" w:color="auto"/>
        <w:left w:val="none" w:sz="0" w:space="0" w:color="auto"/>
        <w:bottom w:val="none" w:sz="0" w:space="0" w:color="auto"/>
        <w:right w:val="none" w:sz="0" w:space="0" w:color="auto"/>
      </w:divBdr>
      <w:divsChild>
        <w:div w:id="196742995">
          <w:marLeft w:val="994"/>
          <w:marRight w:val="0"/>
          <w:marTop w:val="0"/>
          <w:marBottom w:val="60"/>
          <w:divBdr>
            <w:top w:val="none" w:sz="0" w:space="0" w:color="auto"/>
            <w:left w:val="none" w:sz="0" w:space="0" w:color="auto"/>
            <w:bottom w:val="none" w:sz="0" w:space="0" w:color="auto"/>
            <w:right w:val="none" w:sz="0" w:space="0" w:color="auto"/>
          </w:divBdr>
        </w:div>
        <w:div w:id="270868448">
          <w:marLeft w:val="994"/>
          <w:marRight w:val="0"/>
          <w:marTop w:val="0"/>
          <w:marBottom w:val="60"/>
          <w:divBdr>
            <w:top w:val="none" w:sz="0" w:space="0" w:color="auto"/>
            <w:left w:val="none" w:sz="0" w:space="0" w:color="auto"/>
            <w:bottom w:val="none" w:sz="0" w:space="0" w:color="auto"/>
            <w:right w:val="none" w:sz="0" w:space="0" w:color="auto"/>
          </w:divBdr>
        </w:div>
        <w:div w:id="1913074690">
          <w:marLeft w:val="994"/>
          <w:marRight w:val="0"/>
          <w:marTop w:val="0"/>
          <w:marBottom w:val="60"/>
          <w:divBdr>
            <w:top w:val="none" w:sz="0" w:space="0" w:color="auto"/>
            <w:left w:val="none" w:sz="0" w:space="0" w:color="auto"/>
            <w:bottom w:val="none" w:sz="0" w:space="0" w:color="auto"/>
            <w:right w:val="none" w:sz="0" w:space="0" w:color="auto"/>
          </w:divBdr>
        </w:div>
      </w:divsChild>
    </w:div>
    <w:div w:id="1851139135">
      <w:bodyDiv w:val="1"/>
      <w:marLeft w:val="0"/>
      <w:marRight w:val="0"/>
      <w:marTop w:val="0"/>
      <w:marBottom w:val="0"/>
      <w:divBdr>
        <w:top w:val="none" w:sz="0" w:space="0" w:color="auto"/>
        <w:left w:val="none" w:sz="0" w:space="0" w:color="auto"/>
        <w:bottom w:val="none" w:sz="0" w:space="0" w:color="auto"/>
        <w:right w:val="none" w:sz="0" w:space="0" w:color="auto"/>
      </w:divBdr>
    </w:div>
    <w:div w:id="1851214139">
      <w:bodyDiv w:val="1"/>
      <w:marLeft w:val="0"/>
      <w:marRight w:val="0"/>
      <w:marTop w:val="0"/>
      <w:marBottom w:val="0"/>
      <w:divBdr>
        <w:top w:val="none" w:sz="0" w:space="0" w:color="auto"/>
        <w:left w:val="none" w:sz="0" w:space="0" w:color="auto"/>
        <w:bottom w:val="none" w:sz="0" w:space="0" w:color="auto"/>
        <w:right w:val="none" w:sz="0" w:space="0" w:color="auto"/>
      </w:divBdr>
    </w:div>
    <w:div w:id="1851330359">
      <w:bodyDiv w:val="1"/>
      <w:marLeft w:val="0"/>
      <w:marRight w:val="0"/>
      <w:marTop w:val="0"/>
      <w:marBottom w:val="0"/>
      <w:divBdr>
        <w:top w:val="none" w:sz="0" w:space="0" w:color="auto"/>
        <w:left w:val="none" w:sz="0" w:space="0" w:color="auto"/>
        <w:bottom w:val="none" w:sz="0" w:space="0" w:color="auto"/>
        <w:right w:val="none" w:sz="0" w:space="0" w:color="auto"/>
      </w:divBdr>
    </w:div>
    <w:div w:id="1851336684">
      <w:bodyDiv w:val="1"/>
      <w:marLeft w:val="0"/>
      <w:marRight w:val="0"/>
      <w:marTop w:val="0"/>
      <w:marBottom w:val="0"/>
      <w:divBdr>
        <w:top w:val="none" w:sz="0" w:space="0" w:color="auto"/>
        <w:left w:val="none" w:sz="0" w:space="0" w:color="auto"/>
        <w:bottom w:val="none" w:sz="0" w:space="0" w:color="auto"/>
        <w:right w:val="none" w:sz="0" w:space="0" w:color="auto"/>
      </w:divBdr>
    </w:div>
    <w:div w:id="1851530263">
      <w:bodyDiv w:val="1"/>
      <w:marLeft w:val="0"/>
      <w:marRight w:val="0"/>
      <w:marTop w:val="0"/>
      <w:marBottom w:val="0"/>
      <w:divBdr>
        <w:top w:val="none" w:sz="0" w:space="0" w:color="auto"/>
        <w:left w:val="none" w:sz="0" w:space="0" w:color="auto"/>
        <w:bottom w:val="none" w:sz="0" w:space="0" w:color="auto"/>
        <w:right w:val="none" w:sz="0" w:space="0" w:color="auto"/>
      </w:divBdr>
    </w:div>
    <w:div w:id="1853228483">
      <w:bodyDiv w:val="1"/>
      <w:marLeft w:val="0"/>
      <w:marRight w:val="0"/>
      <w:marTop w:val="0"/>
      <w:marBottom w:val="0"/>
      <w:divBdr>
        <w:top w:val="none" w:sz="0" w:space="0" w:color="auto"/>
        <w:left w:val="none" w:sz="0" w:space="0" w:color="auto"/>
        <w:bottom w:val="none" w:sz="0" w:space="0" w:color="auto"/>
        <w:right w:val="none" w:sz="0" w:space="0" w:color="auto"/>
      </w:divBdr>
    </w:div>
    <w:div w:id="1853837738">
      <w:bodyDiv w:val="1"/>
      <w:marLeft w:val="0"/>
      <w:marRight w:val="0"/>
      <w:marTop w:val="0"/>
      <w:marBottom w:val="0"/>
      <w:divBdr>
        <w:top w:val="none" w:sz="0" w:space="0" w:color="auto"/>
        <w:left w:val="none" w:sz="0" w:space="0" w:color="auto"/>
        <w:bottom w:val="none" w:sz="0" w:space="0" w:color="auto"/>
        <w:right w:val="none" w:sz="0" w:space="0" w:color="auto"/>
      </w:divBdr>
    </w:div>
    <w:div w:id="1856068362">
      <w:bodyDiv w:val="1"/>
      <w:marLeft w:val="0"/>
      <w:marRight w:val="0"/>
      <w:marTop w:val="0"/>
      <w:marBottom w:val="0"/>
      <w:divBdr>
        <w:top w:val="none" w:sz="0" w:space="0" w:color="auto"/>
        <w:left w:val="none" w:sz="0" w:space="0" w:color="auto"/>
        <w:bottom w:val="none" w:sz="0" w:space="0" w:color="auto"/>
        <w:right w:val="none" w:sz="0" w:space="0" w:color="auto"/>
      </w:divBdr>
    </w:div>
    <w:div w:id="1856071409">
      <w:bodyDiv w:val="1"/>
      <w:marLeft w:val="0"/>
      <w:marRight w:val="0"/>
      <w:marTop w:val="0"/>
      <w:marBottom w:val="0"/>
      <w:divBdr>
        <w:top w:val="none" w:sz="0" w:space="0" w:color="auto"/>
        <w:left w:val="none" w:sz="0" w:space="0" w:color="auto"/>
        <w:bottom w:val="none" w:sz="0" w:space="0" w:color="auto"/>
        <w:right w:val="none" w:sz="0" w:space="0" w:color="auto"/>
      </w:divBdr>
    </w:div>
    <w:div w:id="1856113311">
      <w:bodyDiv w:val="1"/>
      <w:marLeft w:val="0"/>
      <w:marRight w:val="0"/>
      <w:marTop w:val="0"/>
      <w:marBottom w:val="0"/>
      <w:divBdr>
        <w:top w:val="none" w:sz="0" w:space="0" w:color="auto"/>
        <w:left w:val="none" w:sz="0" w:space="0" w:color="auto"/>
        <w:bottom w:val="none" w:sz="0" w:space="0" w:color="auto"/>
        <w:right w:val="none" w:sz="0" w:space="0" w:color="auto"/>
      </w:divBdr>
    </w:div>
    <w:div w:id="1856184188">
      <w:bodyDiv w:val="1"/>
      <w:marLeft w:val="0"/>
      <w:marRight w:val="0"/>
      <w:marTop w:val="0"/>
      <w:marBottom w:val="0"/>
      <w:divBdr>
        <w:top w:val="none" w:sz="0" w:space="0" w:color="auto"/>
        <w:left w:val="none" w:sz="0" w:space="0" w:color="auto"/>
        <w:bottom w:val="none" w:sz="0" w:space="0" w:color="auto"/>
        <w:right w:val="none" w:sz="0" w:space="0" w:color="auto"/>
      </w:divBdr>
    </w:div>
    <w:div w:id="1857842795">
      <w:bodyDiv w:val="1"/>
      <w:marLeft w:val="0"/>
      <w:marRight w:val="0"/>
      <w:marTop w:val="0"/>
      <w:marBottom w:val="0"/>
      <w:divBdr>
        <w:top w:val="none" w:sz="0" w:space="0" w:color="auto"/>
        <w:left w:val="none" w:sz="0" w:space="0" w:color="auto"/>
        <w:bottom w:val="none" w:sz="0" w:space="0" w:color="auto"/>
        <w:right w:val="none" w:sz="0" w:space="0" w:color="auto"/>
      </w:divBdr>
    </w:div>
    <w:div w:id="1860120048">
      <w:bodyDiv w:val="1"/>
      <w:marLeft w:val="0"/>
      <w:marRight w:val="0"/>
      <w:marTop w:val="0"/>
      <w:marBottom w:val="0"/>
      <w:divBdr>
        <w:top w:val="none" w:sz="0" w:space="0" w:color="auto"/>
        <w:left w:val="none" w:sz="0" w:space="0" w:color="auto"/>
        <w:bottom w:val="none" w:sz="0" w:space="0" w:color="auto"/>
        <w:right w:val="none" w:sz="0" w:space="0" w:color="auto"/>
      </w:divBdr>
    </w:div>
    <w:div w:id="1860311969">
      <w:bodyDiv w:val="1"/>
      <w:marLeft w:val="0"/>
      <w:marRight w:val="0"/>
      <w:marTop w:val="0"/>
      <w:marBottom w:val="0"/>
      <w:divBdr>
        <w:top w:val="none" w:sz="0" w:space="0" w:color="auto"/>
        <w:left w:val="none" w:sz="0" w:space="0" w:color="auto"/>
        <w:bottom w:val="none" w:sz="0" w:space="0" w:color="auto"/>
        <w:right w:val="none" w:sz="0" w:space="0" w:color="auto"/>
      </w:divBdr>
    </w:div>
    <w:div w:id="1860970191">
      <w:bodyDiv w:val="1"/>
      <w:marLeft w:val="0"/>
      <w:marRight w:val="0"/>
      <w:marTop w:val="0"/>
      <w:marBottom w:val="0"/>
      <w:divBdr>
        <w:top w:val="none" w:sz="0" w:space="0" w:color="auto"/>
        <w:left w:val="none" w:sz="0" w:space="0" w:color="auto"/>
        <w:bottom w:val="none" w:sz="0" w:space="0" w:color="auto"/>
        <w:right w:val="none" w:sz="0" w:space="0" w:color="auto"/>
      </w:divBdr>
    </w:div>
    <w:div w:id="1861355722">
      <w:bodyDiv w:val="1"/>
      <w:marLeft w:val="0"/>
      <w:marRight w:val="0"/>
      <w:marTop w:val="0"/>
      <w:marBottom w:val="0"/>
      <w:divBdr>
        <w:top w:val="none" w:sz="0" w:space="0" w:color="auto"/>
        <w:left w:val="none" w:sz="0" w:space="0" w:color="auto"/>
        <w:bottom w:val="none" w:sz="0" w:space="0" w:color="auto"/>
        <w:right w:val="none" w:sz="0" w:space="0" w:color="auto"/>
      </w:divBdr>
    </w:div>
    <w:div w:id="1862814743">
      <w:bodyDiv w:val="1"/>
      <w:marLeft w:val="0"/>
      <w:marRight w:val="0"/>
      <w:marTop w:val="0"/>
      <w:marBottom w:val="0"/>
      <w:divBdr>
        <w:top w:val="none" w:sz="0" w:space="0" w:color="auto"/>
        <w:left w:val="none" w:sz="0" w:space="0" w:color="auto"/>
        <w:bottom w:val="none" w:sz="0" w:space="0" w:color="auto"/>
        <w:right w:val="none" w:sz="0" w:space="0" w:color="auto"/>
      </w:divBdr>
    </w:div>
    <w:div w:id="1863785131">
      <w:bodyDiv w:val="1"/>
      <w:marLeft w:val="0"/>
      <w:marRight w:val="0"/>
      <w:marTop w:val="0"/>
      <w:marBottom w:val="0"/>
      <w:divBdr>
        <w:top w:val="none" w:sz="0" w:space="0" w:color="auto"/>
        <w:left w:val="none" w:sz="0" w:space="0" w:color="auto"/>
        <w:bottom w:val="none" w:sz="0" w:space="0" w:color="auto"/>
        <w:right w:val="none" w:sz="0" w:space="0" w:color="auto"/>
      </w:divBdr>
    </w:div>
    <w:div w:id="1864055464">
      <w:bodyDiv w:val="1"/>
      <w:marLeft w:val="0"/>
      <w:marRight w:val="0"/>
      <w:marTop w:val="0"/>
      <w:marBottom w:val="0"/>
      <w:divBdr>
        <w:top w:val="none" w:sz="0" w:space="0" w:color="auto"/>
        <w:left w:val="none" w:sz="0" w:space="0" w:color="auto"/>
        <w:bottom w:val="none" w:sz="0" w:space="0" w:color="auto"/>
        <w:right w:val="none" w:sz="0" w:space="0" w:color="auto"/>
      </w:divBdr>
    </w:div>
    <w:div w:id="1864240982">
      <w:bodyDiv w:val="1"/>
      <w:marLeft w:val="0"/>
      <w:marRight w:val="0"/>
      <w:marTop w:val="0"/>
      <w:marBottom w:val="0"/>
      <w:divBdr>
        <w:top w:val="none" w:sz="0" w:space="0" w:color="auto"/>
        <w:left w:val="none" w:sz="0" w:space="0" w:color="auto"/>
        <w:bottom w:val="none" w:sz="0" w:space="0" w:color="auto"/>
        <w:right w:val="none" w:sz="0" w:space="0" w:color="auto"/>
      </w:divBdr>
    </w:div>
    <w:div w:id="1865753429">
      <w:bodyDiv w:val="1"/>
      <w:marLeft w:val="0"/>
      <w:marRight w:val="0"/>
      <w:marTop w:val="0"/>
      <w:marBottom w:val="0"/>
      <w:divBdr>
        <w:top w:val="none" w:sz="0" w:space="0" w:color="auto"/>
        <w:left w:val="none" w:sz="0" w:space="0" w:color="auto"/>
        <w:bottom w:val="none" w:sz="0" w:space="0" w:color="auto"/>
        <w:right w:val="none" w:sz="0" w:space="0" w:color="auto"/>
      </w:divBdr>
    </w:div>
    <w:div w:id="1867139087">
      <w:bodyDiv w:val="1"/>
      <w:marLeft w:val="0"/>
      <w:marRight w:val="0"/>
      <w:marTop w:val="0"/>
      <w:marBottom w:val="0"/>
      <w:divBdr>
        <w:top w:val="none" w:sz="0" w:space="0" w:color="auto"/>
        <w:left w:val="none" w:sz="0" w:space="0" w:color="auto"/>
        <w:bottom w:val="none" w:sz="0" w:space="0" w:color="auto"/>
        <w:right w:val="none" w:sz="0" w:space="0" w:color="auto"/>
      </w:divBdr>
    </w:div>
    <w:div w:id="1867282314">
      <w:bodyDiv w:val="1"/>
      <w:marLeft w:val="0"/>
      <w:marRight w:val="0"/>
      <w:marTop w:val="0"/>
      <w:marBottom w:val="0"/>
      <w:divBdr>
        <w:top w:val="none" w:sz="0" w:space="0" w:color="auto"/>
        <w:left w:val="none" w:sz="0" w:space="0" w:color="auto"/>
        <w:bottom w:val="none" w:sz="0" w:space="0" w:color="auto"/>
        <w:right w:val="none" w:sz="0" w:space="0" w:color="auto"/>
      </w:divBdr>
    </w:div>
    <w:div w:id="1868446866">
      <w:bodyDiv w:val="1"/>
      <w:marLeft w:val="0"/>
      <w:marRight w:val="0"/>
      <w:marTop w:val="0"/>
      <w:marBottom w:val="0"/>
      <w:divBdr>
        <w:top w:val="none" w:sz="0" w:space="0" w:color="auto"/>
        <w:left w:val="none" w:sz="0" w:space="0" w:color="auto"/>
        <w:bottom w:val="none" w:sz="0" w:space="0" w:color="auto"/>
        <w:right w:val="none" w:sz="0" w:space="0" w:color="auto"/>
      </w:divBdr>
    </w:div>
    <w:div w:id="1869025296">
      <w:bodyDiv w:val="1"/>
      <w:marLeft w:val="0"/>
      <w:marRight w:val="0"/>
      <w:marTop w:val="0"/>
      <w:marBottom w:val="0"/>
      <w:divBdr>
        <w:top w:val="none" w:sz="0" w:space="0" w:color="auto"/>
        <w:left w:val="none" w:sz="0" w:space="0" w:color="auto"/>
        <w:bottom w:val="none" w:sz="0" w:space="0" w:color="auto"/>
        <w:right w:val="none" w:sz="0" w:space="0" w:color="auto"/>
      </w:divBdr>
    </w:div>
    <w:div w:id="1869416459">
      <w:bodyDiv w:val="1"/>
      <w:marLeft w:val="0"/>
      <w:marRight w:val="0"/>
      <w:marTop w:val="0"/>
      <w:marBottom w:val="0"/>
      <w:divBdr>
        <w:top w:val="none" w:sz="0" w:space="0" w:color="auto"/>
        <w:left w:val="none" w:sz="0" w:space="0" w:color="auto"/>
        <w:bottom w:val="none" w:sz="0" w:space="0" w:color="auto"/>
        <w:right w:val="none" w:sz="0" w:space="0" w:color="auto"/>
      </w:divBdr>
    </w:div>
    <w:div w:id="1869756851">
      <w:bodyDiv w:val="1"/>
      <w:marLeft w:val="0"/>
      <w:marRight w:val="0"/>
      <w:marTop w:val="0"/>
      <w:marBottom w:val="0"/>
      <w:divBdr>
        <w:top w:val="none" w:sz="0" w:space="0" w:color="auto"/>
        <w:left w:val="none" w:sz="0" w:space="0" w:color="auto"/>
        <w:bottom w:val="none" w:sz="0" w:space="0" w:color="auto"/>
        <w:right w:val="none" w:sz="0" w:space="0" w:color="auto"/>
      </w:divBdr>
    </w:div>
    <w:div w:id="1870802515">
      <w:bodyDiv w:val="1"/>
      <w:marLeft w:val="0"/>
      <w:marRight w:val="0"/>
      <w:marTop w:val="0"/>
      <w:marBottom w:val="0"/>
      <w:divBdr>
        <w:top w:val="none" w:sz="0" w:space="0" w:color="auto"/>
        <w:left w:val="none" w:sz="0" w:space="0" w:color="auto"/>
        <w:bottom w:val="none" w:sz="0" w:space="0" w:color="auto"/>
        <w:right w:val="none" w:sz="0" w:space="0" w:color="auto"/>
      </w:divBdr>
    </w:div>
    <w:div w:id="1871258129">
      <w:bodyDiv w:val="1"/>
      <w:marLeft w:val="0"/>
      <w:marRight w:val="0"/>
      <w:marTop w:val="0"/>
      <w:marBottom w:val="0"/>
      <w:divBdr>
        <w:top w:val="none" w:sz="0" w:space="0" w:color="auto"/>
        <w:left w:val="none" w:sz="0" w:space="0" w:color="auto"/>
        <w:bottom w:val="none" w:sz="0" w:space="0" w:color="auto"/>
        <w:right w:val="none" w:sz="0" w:space="0" w:color="auto"/>
      </w:divBdr>
    </w:div>
    <w:div w:id="1871525960">
      <w:bodyDiv w:val="1"/>
      <w:marLeft w:val="0"/>
      <w:marRight w:val="0"/>
      <w:marTop w:val="0"/>
      <w:marBottom w:val="0"/>
      <w:divBdr>
        <w:top w:val="none" w:sz="0" w:space="0" w:color="auto"/>
        <w:left w:val="none" w:sz="0" w:space="0" w:color="auto"/>
        <w:bottom w:val="none" w:sz="0" w:space="0" w:color="auto"/>
        <w:right w:val="none" w:sz="0" w:space="0" w:color="auto"/>
      </w:divBdr>
    </w:div>
    <w:div w:id="1871841937">
      <w:bodyDiv w:val="1"/>
      <w:marLeft w:val="0"/>
      <w:marRight w:val="0"/>
      <w:marTop w:val="0"/>
      <w:marBottom w:val="0"/>
      <w:divBdr>
        <w:top w:val="none" w:sz="0" w:space="0" w:color="auto"/>
        <w:left w:val="none" w:sz="0" w:space="0" w:color="auto"/>
        <w:bottom w:val="none" w:sz="0" w:space="0" w:color="auto"/>
        <w:right w:val="none" w:sz="0" w:space="0" w:color="auto"/>
      </w:divBdr>
    </w:div>
    <w:div w:id="1871920268">
      <w:bodyDiv w:val="1"/>
      <w:marLeft w:val="0"/>
      <w:marRight w:val="0"/>
      <w:marTop w:val="0"/>
      <w:marBottom w:val="0"/>
      <w:divBdr>
        <w:top w:val="none" w:sz="0" w:space="0" w:color="auto"/>
        <w:left w:val="none" w:sz="0" w:space="0" w:color="auto"/>
        <w:bottom w:val="none" w:sz="0" w:space="0" w:color="auto"/>
        <w:right w:val="none" w:sz="0" w:space="0" w:color="auto"/>
      </w:divBdr>
    </w:div>
    <w:div w:id="1872299805">
      <w:bodyDiv w:val="1"/>
      <w:marLeft w:val="0"/>
      <w:marRight w:val="0"/>
      <w:marTop w:val="0"/>
      <w:marBottom w:val="0"/>
      <w:divBdr>
        <w:top w:val="none" w:sz="0" w:space="0" w:color="auto"/>
        <w:left w:val="none" w:sz="0" w:space="0" w:color="auto"/>
        <w:bottom w:val="none" w:sz="0" w:space="0" w:color="auto"/>
        <w:right w:val="none" w:sz="0" w:space="0" w:color="auto"/>
      </w:divBdr>
    </w:div>
    <w:div w:id="1872450615">
      <w:bodyDiv w:val="1"/>
      <w:marLeft w:val="0"/>
      <w:marRight w:val="0"/>
      <w:marTop w:val="0"/>
      <w:marBottom w:val="0"/>
      <w:divBdr>
        <w:top w:val="none" w:sz="0" w:space="0" w:color="auto"/>
        <w:left w:val="none" w:sz="0" w:space="0" w:color="auto"/>
        <w:bottom w:val="none" w:sz="0" w:space="0" w:color="auto"/>
        <w:right w:val="none" w:sz="0" w:space="0" w:color="auto"/>
      </w:divBdr>
    </w:div>
    <w:div w:id="1873154059">
      <w:bodyDiv w:val="1"/>
      <w:marLeft w:val="0"/>
      <w:marRight w:val="0"/>
      <w:marTop w:val="0"/>
      <w:marBottom w:val="0"/>
      <w:divBdr>
        <w:top w:val="none" w:sz="0" w:space="0" w:color="auto"/>
        <w:left w:val="none" w:sz="0" w:space="0" w:color="auto"/>
        <w:bottom w:val="none" w:sz="0" w:space="0" w:color="auto"/>
        <w:right w:val="none" w:sz="0" w:space="0" w:color="auto"/>
      </w:divBdr>
    </w:div>
    <w:div w:id="1873306343">
      <w:bodyDiv w:val="1"/>
      <w:marLeft w:val="0"/>
      <w:marRight w:val="0"/>
      <w:marTop w:val="0"/>
      <w:marBottom w:val="0"/>
      <w:divBdr>
        <w:top w:val="none" w:sz="0" w:space="0" w:color="auto"/>
        <w:left w:val="none" w:sz="0" w:space="0" w:color="auto"/>
        <w:bottom w:val="none" w:sz="0" w:space="0" w:color="auto"/>
        <w:right w:val="none" w:sz="0" w:space="0" w:color="auto"/>
      </w:divBdr>
    </w:div>
    <w:div w:id="1873372360">
      <w:bodyDiv w:val="1"/>
      <w:marLeft w:val="0"/>
      <w:marRight w:val="0"/>
      <w:marTop w:val="0"/>
      <w:marBottom w:val="0"/>
      <w:divBdr>
        <w:top w:val="none" w:sz="0" w:space="0" w:color="auto"/>
        <w:left w:val="none" w:sz="0" w:space="0" w:color="auto"/>
        <w:bottom w:val="none" w:sz="0" w:space="0" w:color="auto"/>
        <w:right w:val="none" w:sz="0" w:space="0" w:color="auto"/>
      </w:divBdr>
    </w:div>
    <w:div w:id="1873835093">
      <w:bodyDiv w:val="1"/>
      <w:marLeft w:val="0"/>
      <w:marRight w:val="0"/>
      <w:marTop w:val="0"/>
      <w:marBottom w:val="0"/>
      <w:divBdr>
        <w:top w:val="none" w:sz="0" w:space="0" w:color="auto"/>
        <w:left w:val="none" w:sz="0" w:space="0" w:color="auto"/>
        <w:bottom w:val="none" w:sz="0" w:space="0" w:color="auto"/>
        <w:right w:val="none" w:sz="0" w:space="0" w:color="auto"/>
      </w:divBdr>
    </w:div>
    <w:div w:id="1873883314">
      <w:bodyDiv w:val="1"/>
      <w:marLeft w:val="0"/>
      <w:marRight w:val="0"/>
      <w:marTop w:val="0"/>
      <w:marBottom w:val="0"/>
      <w:divBdr>
        <w:top w:val="none" w:sz="0" w:space="0" w:color="auto"/>
        <w:left w:val="none" w:sz="0" w:space="0" w:color="auto"/>
        <w:bottom w:val="none" w:sz="0" w:space="0" w:color="auto"/>
        <w:right w:val="none" w:sz="0" w:space="0" w:color="auto"/>
      </w:divBdr>
    </w:div>
    <w:div w:id="1874034218">
      <w:bodyDiv w:val="1"/>
      <w:marLeft w:val="0"/>
      <w:marRight w:val="0"/>
      <w:marTop w:val="0"/>
      <w:marBottom w:val="0"/>
      <w:divBdr>
        <w:top w:val="none" w:sz="0" w:space="0" w:color="auto"/>
        <w:left w:val="none" w:sz="0" w:space="0" w:color="auto"/>
        <w:bottom w:val="none" w:sz="0" w:space="0" w:color="auto"/>
        <w:right w:val="none" w:sz="0" w:space="0" w:color="auto"/>
      </w:divBdr>
    </w:div>
    <w:div w:id="1874076060">
      <w:bodyDiv w:val="1"/>
      <w:marLeft w:val="0"/>
      <w:marRight w:val="0"/>
      <w:marTop w:val="0"/>
      <w:marBottom w:val="0"/>
      <w:divBdr>
        <w:top w:val="none" w:sz="0" w:space="0" w:color="auto"/>
        <w:left w:val="none" w:sz="0" w:space="0" w:color="auto"/>
        <w:bottom w:val="none" w:sz="0" w:space="0" w:color="auto"/>
        <w:right w:val="none" w:sz="0" w:space="0" w:color="auto"/>
      </w:divBdr>
    </w:div>
    <w:div w:id="1874734814">
      <w:bodyDiv w:val="1"/>
      <w:marLeft w:val="0"/>
      <w:marRight w:val="0"/>
      <w:marTop w:val="0"/>
      <w:marBottom w:val="0"/>
      <w:divBdr>
        <w:top w:val="none" w:sz="0" w:space="0" w:color="auto"/>
        <w:left w:val="none" w:sz="0" w:space="0" w:color="auto"/>
        <w:bottom w:val="none" w:sz="0" w:space="0" w:color="auto"/>
        <w:right w:val="none" w:sz="0" w:space="0" w:color="auto"/>
      </w:divBdr>
    </w:div>
    <w:div w:id="1875073035">
      <w:bodyDiv w:val="1"/>
      <w:marLeft w:val="0"/>
      <w:marRight w:val="0"/>
      <w:marTop w:val="0"/>
      <w:marBottom w:val="0"/>
      <w:divBdr>
        <w:top w:val="none" w:sz="0" w:space="0" w:color="auto"/>
        <w:left w:val="none" w:sz="0" w:space="0" w:color="auto"/>
        <w:bottom w:val="none" w:sz="0" w:space="0" w:color="auto"/>
        <w:right w:val="none" w:sz="0" w:space="0" w:color="auto"/>
      </w:divBdr>
    </w:div>
    <w:div w:id="1875650132">
      <w:bodyDiv w:val="1"/>
      <w:marLeft w:val="0"/>
      <w:marRight w:val="0"/>
      <w:marTop w:val="0"/>
      <w:marBottom w:val="0"/>
      <w:divBdr>
        <w:top w:val="none" w:sz="0" w:space="0" w:color="auto"/>
        <w:left w:val="none" w:sz="0" w:space="0" w:color="auto"/>
        <w:bottom w:val="none" w:sz="0" w:space="0" w:color="auto"/>
        <w:right w:val="none" w:sz="0" w:space="0" w:color="auto"/>
      </w:divBdr>
    </w:div>
    <w:div w:id="1875724800">
      <w:bodyDiv w:val="1"/>
      <w:marLeft w:val="0"/>
      <w:marRight w:val="0"/>
      <w:marTop w:val="0"/>
      <w:marBottom w:val="0"/>
      <w:divBdr>
        <w:top w:val="none" w:sz="0" w:space="0" w:color="auto"/>
        <w:left w:val="none" w:sz="0" w:space="0" w:color="auto"/>
        <w:bottom w:val="none" w:sz="0" w:space="0" w:color="auto"/>
        <w:right w:val="none" w:sz="0" w:space="0" w:color="auto"/>
      </w:divBdr>
    </w:div>
    <w:div w:id="1877350012">
      <w:bodyDiv w:val="1"/>
      <w:marLeft w:val="0"/>
      <w:marRight w:val="0"/>
      <w:marTop w:val="0"/>
      <w:marBottom w:val="0"/>
      <w:divBdr>
        <w:top w:val="none" w:sz="0" w:space="0" w:color="auto"/>
        <w:left w:val="none" w:sz="0" w:space="0" w:color="auto"/>
        <w:bottom w:val="none" w:sz="0" w:space="0" w:color="auto"/>
        <w:right w:val="none" w:sz="0" w:space="0" w:color="auto"/>
      </w:divBdr>
    </w:div>
    <w:div w:id="1877542905">
      <w:bodyDiv w:val="1"/>
      <w:marLeft w:val="0"/>
      <w:marRight w:val="0"/>
      <w:marTop w:val="0"/>
      <w:marBottom w:val="0"/>
      <w:divBdr>
        <w:top w:val="none" w:sz="0" w:space="0" w:color="auto"/>
        <w:left w:val="none" w:sz="0" w:space="0" w:color="auto"/>
        <w:bottom w:val="none" w:sz="0" w:space="0" w:color="auto"/>
        <w:right w:val="none" w:sz="0" w:space="0" w:color="auto"/>
      </w:divBdr>
    </w:div>
    <w:div w:id="1878159550">
      <w:bodyDiv w:val="1"/>
      <w:marLeft w:val="0"/>
      <w:marRight w:val="0"/>
      <w:marTop w:val="0"/>
      <w:marBottom w:val="0"/>
      <w:divBdr>
        <w:top w:val="none" w:sz="0" w:space="0" w:color="auto"/>
        <w:left w:val="none" w:sz="0" w:space="0" w:color="auto"/>
        <w:bottom w:val="none" w:sz="0" w:space="0" w:color="auto"/>
        <w:right w:val="none" w:sz="0" w:space="0" w:color="auto"/>
      </w:divBdr>
    </w:div>
    <w:div w:id="1879664456">
      <w:bodyDiv w:val="1"/>
      <w:marLeft w:val="0"/>
      <w:marRight w:val="0"/>
      <w:marTop w:val="0"/>
      <w:marBottom w:val="0"/>
      <w:divBdr>
        <w:top w:val="none" w:sz="0" w:space="0" w:color="auto"/>
        <w:left w:val="none" w:sz="0" w:space="0" w:color="auto"/>
        <w:bottom w:val="none" w:sz="0" w:space="0" w:color="auto"/>
        <w:right w:val="none" w:sz="0" w:space="0" w:color="auto"/>
      </w:divBdr>
    </w:div>
    <w:div w:id="1880048268">
      <w:bodyDiv w:val="1"/>
      <w:marLeft w:val="0"/>
      <w:marRight w:val="0"/>
      <w:marTop w:val="0"/>
      <w:marBottom w:val="0"/>
      <w:divBdr>
        <w:top w:val="none" w:sz="0" w:space="0" w:color="auto"/>
        <w:left w:val="none" w:sz="0" w:space="0" w:color="auto"/>
        <w:bottom w:val="none" w:sz="0" w:space="0" w:color="auto"/>
        <w:right w:val="none" w:sz="0" w:space="0" w:color="auto"/>
      </w:divBdr>
    </w:div>
    <w:div w:id="1880194164">
      <w:bodyDiv w:val="1"/>
      <w:marLeft w:val="0"/>
      <w:marRight w:val="0"/>
      <w:marTop w:val="0"/>
      <w:marBottom w:val="0"/>
      <w:divBdr>
        <w:top w:val="none" w:sz="0" w:space="0" w:color="auto"/>
        <w:left w:val="none" w:sz="0" w:space="0" w:color="auto"/>
        <w:bottom w:val="none" w:sz="0" w:space="0" w:color="auto"/>
        <w:right w:val="none" w:sz="0" w:space="0" w:color="auto"/>
      </w:divBdr>
      <w:divsChild>
        <w:div w:id="258875537">
          <w:marLeft w:val="0"/>
          <w:marRight w:val="0"/>
          <w:marTop w:val="0"/>
          <w:marBottom w:val="0"/>
          <w:divBdr>
            <w:top w:val="none" w:sz="0" w:space="0" w:color="auto"/>
            <w:left w:val="none" w:sz="0" w:space="0" w:color="auto"/>
            <w:bottom w:val="none" w:sz="0" w:space="0" w:color="auto"/>
            <w:right w:val="none" w:sz="0" w:space="0" w:color="auto"/>
          </w:divBdr>
          <w:divsChild>
            <w:div w:id="213855562">
              <w:marLeft w:val="0"/>
              <w:marRight w:val="0"/>
              <w:marTop w:val="0"/>
              <w:marBottom w:val="0"/>
              <w:divBdr>
                <w:top w:val="none" w:sz="0" w:space="0" w:color="auto"/>
                <w:left w:val="none" w:sz="0" w:space="0" w:color="auto"/>
                <w:bottom w:val="none" w:sz="0" w:space="0" w:color="auto"/>
                <w:right w:val="none" w:sz="0" w:space="0" w:color="auto"/>
              </w:divBdr>
              <w:divsChild>
                <w:div w:id="14130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80773">
      <w:bodyDiv w:val="1"/>
      <w:marLeft w:val="0"/>
      <w:marRight w:val="0"/>
      <w:marTop w:val="0"/>
      <w:marBottom w:val="0"/>
      <w:divBdr>
        <w:top w:val="none" w:sz="0" w:space="0" w:color="auto"/>
        <w:left w:val="none" w:sz="0" w:space="0" w:color="auto"/>
        <w:bottom w:val="none" w:sz="0" w:space="0" w:color="auto"/>
        <w:right w:val="none" w:sz="0" w:space="0" w:color="auto"/>
      </w:divBdr>
    </w:div>
    <w:div w:id="1883012943">
      <w:bodyDiv w:val="1"/>
      <w:marLeft w:val="0"/>
      <w:marRight w:val="0"/>
      <w:marTop w:val="0"/>
      <w:marBottom w:val="0"/>
      <w:divBdr>
        <w:top w:val="none" w:sz="0" w:space="0" w:color="auto"/>
        <w:left w:val="none" w:sz="0" w:space="0" w:color="auto"/>
        <w:bottom w:val="none" w:sz="0" w:space="0" w:color="auto"/>
        <w:right w:val="none" w:sz="0" w:space="0" w:color="auto"/>
      </w:divBdr>
    </w:div>
    <w:div w:id="1883859588">
      <w:bodyDiv w:val="1"/>
      <w:marLeft w:val="0"/>
      <w:marRight w:val="0"/>
      <w:marTop w:val="0"/>
      <w:marBottom w:val="0"/>
      <w:divBdr>
        <w:top w:val="none" w:sz="0" w:space="0" w:color="auto"/>
        <w:left w:val="none" w:sz="0" w:space="0" w:color="auto"/>
        <w:bottom w:val="none" w:sz="0" w:space="0" w:color="auto"/>
        <w:right w:val="none" w:sz="0" w:space="0" w:color="auto"/>
      </w:divBdr>
    </w:div>
    <w:div w:id="1884095751">
      <w:bodyDiv w:val="1"/>
      <w:marLeft w:val="0"/>
      <w:marRight w:val="0"/>
      <w:marTop w:val="0"/>
      <w:marBottom w:val="0"/>
      <w:divBdr>
        <w:top w:val="none" w:sz="0" w:space="0" w:color="auto"/>
        <w:left w:val="none" w:sz="0" w:space="0" w:color="auto"/>
        <w:bottom w:val="none" w:sz="0" w:space="0" w:color="auto"/>
        <w:right w:val="none" w:sz="0" w:space="0" w:color="auto"/>
      </w:divBdr>
    </w:div>
    <w:div w:id="1884171105">
      <w:bodyDiv w:val="1"/>
      <w:marLeft w:val="0"/>
      <w:marRight w:val="0"/>
      <w:marTop w:val="0"/>
      <w:marBottom w:val="0"/>
      <w:divBdr>
        <w:top w:val="none" w:sz="0" w:space="0" w:color="auto"/>
        <w:left w:val="none" w:sz="0" w:space="0" w:color="auto"/>
        <w:bottom w:val="none" w:sz="0" w:space="0" w:color="auto"/>
        <w:right w:val="none" w:sz="0" w:space="0" w:color="auto"/>
      </w:divBdr>
    </w:div>
    <w:div w:id="1884560783">
      <w:bodyDiv w:val="1"/>
      <w:marLeft w:val="0"/>
      <w:marRight w:val="0"/>
      <w:marTop w:val="0"/>
      <w:marBottom w:val="0"/>
      <w:divBdr>
        <w:top w:val="none" w:sz="0" w:space="0" w:color="auto"/>
        <w:left w:val="none" w:sz="0" w:space="0" w:color="auto"/>
        <w:bottom w:val="none" w:sz="0" w:space="0" w:color="auto"/>
        <w:right w:val="none" w:sz="0" w:space="0" w:color="auto"/>
      </w:divBdr>
    </w:div>
    <w:div w:id="1884950059">
      <w:bodyDiv w:val="1"/>
      <w:marLeft w:val="0"/>
      <w:marRight w:val="0"/>
      <w:marTop w:val="0"/>
      <w:marBottom w:val="0"/>
      <w:divBdr>
        <w:top w:val="none" w:sz="0" w:space="0" w:color="auto"/>
        <w:left w:val="none" w:sz="0" w:space="0" w:color="auto"/>
        <w:bottom w:val="none" w:sz="0" w:space="0" w:color="auto"/>
        <w:right w:val="none" w:sz="0" w:space="0" w:color="auto"/>
      </w:divBdr>
    </w:div>
    <w:div w:id="1885174354">
      <w:bodyDiv w:val="1"/>
      <w:marLeft w:val="0"/>
      <w:marRight w:val="0"/>
      <w:marTop w:val="0"/>
      <w:marBottom w:val="0"/>
      <w:divBdr>
        <w:top w:val="none" w:sz="0" w:space="0" w:color="auto"/>
        <w:left w:val="none" w:sz="0" w:space="0" w:color="auto"/>
        <w:bottom w:val="none" w:sz="0" w:space="0" w:color="auto"/>
        <w:right w:val="none" w:sz="0" w:space="0" w:color="auto"/>
      </w:divBdr>
      <w:divsChild>
        <w:div w:id="244386943">
          <w:marLeft w:val="1080"/>
          <w:marRight w:val="0"/>
          <w:marTop w:val="100"/>
          <w:marBottom w:val="0"/>
          <w:divBdr>
            <w:top w:val="none" w:sz="0" w:space="0" w:color="auto"/>
            <w:left w:val="none" w:sz="0" w:space="0" w:color="auto"/>
            <w:bottom w:val="none" w:sz="0" w:space="0" w:color="auto"/>
            <w:right w:val="none" w:sz="0" w:space="0" w:color="auto"/>
          </w:divBdr>
        </w:div>
        <w:div w:id="2115782591">
          <w:marLeft w:val="1080"/>
          <w:marRight w:val="0"/>
          <w:marTop w:val="100"/>
          <w:marBottom w:val="0"/>
          <w:divBdr>
            <w:top w:val="none" w:sz="0" w:space="0" w:color="auto"/>
            <w:left w:val="none" w:sz="0" w:space="0" w:color="auto"/>
            <w:bottom w:val="none" w:sz="0" w:space="0" w:color="auto"/>
            <w:right w:val="none" w:sz="0" w:space="0" w:color="auto"/>
          </w:divBdr>
        </w:div>
      </w:divsChild>
    </w:div>
    <w:div w:id="1885368709">
      <w:bodyDiv w:val="1"/>
      <w:marLeft w:val="0"/>
      <w:marRight w:val="0"/>
      <w:marTop w:val="0"/>
      <w:marBottom w:val="0"/>
      <w:divBdr>
        <w:top w:val="none" w:sz="0" w:space="0" w:color="auto"/>
        <w:left w:val="none" w:sz="0" w:space="0" w:color="auto"/>
        <w:bottom w:val="none" w:sz="0" w:space="0" w:color="auto"/>
        <w:right w:val="none" w:sz="0" w:space="0" w:color="auto"/>
      </w:divBdr>
    </w:div>
    <w:div w:id="1887645750">
      <w:bodyDiv w:val="1"/>
      <w:marLeft w:val="0"/>
      <w:marRight w:val="0"/>
      <w:marTop w:val="0"/>
      <w:marBottom w:val="0"/>
      <w:divBdr>
        <w:top w:val="none" w:sz="0" w:space="0" w:color="auto"/>
        <w:left w:val="none" w:sz="0" w:space="0" w:color="auto"/>
        <w:bottom w:val="none" w:sz="0" w:space="0" w:color="auto"/>
        <w:right w:val="none" w:sz="0" w:space="0" w:color="auto"/>
      </w:divBdr>
    </w:div>
    <w:div w:id="1887714277">
      <w:bodyDiv w:val="1"/>
      <w:marLeft w:val="0"/>
      <w:marRight w:val="0"/>
      <w:marTop w:val="0"/>
      <w:marBottom w:val="0"/>
      <w:divBdr>
        <w:top w:val="none" w:sz="0" w:space="0" w:color="auto"/>
        <w:left w:val="none" w:sz="0" w:space="0" w:color="auto"/>
        <w:bottom w:val="none" w:sz="0" w:space="0" w:color="auto"/>
        <w:right w:val="none" w:sz="0" w:space="0" w:color="auto"/>
      </w:divBdr>
      <w:divsChild>
        <w:div w:id="1943685899">
          <w:marLeft w:val="0"/>
          <w:marRight w:val="0"/>
          <w:marTop w:val="0"/>
          <w:marBottom w:val="0"/>
          <w:divBdr>
            <w:top w:val="none" w:sz="0" w:space="0" w:color="auto"/>
            <w:left w:val="none" w:sz="0" w:space="0" w:color="auto"/>
            <w:bottom w:val="none" w:sz="0" w:space="0" w:color="auto"/>
            <w:right w:val="none" w:sz="0" w:space="0" w:color="auto"/>
          </w:divBdr>
          <w:divsChild>
            <w:div w:id="1369601866">
              <w:marLeft w:val="0"/>
              <w:marRight w:val="0"/>
              <w:marTop w:val="0"/>
              <w:marBottom w:val="0"/>
              <w:divBdr>
                <w:top w:val="none" w:sz="0" w:space="0" w:color="auto"/>
                <w:left w:val="none" w:sz="0" w:space="0" w:color="auto"/>
                <w:bottom w:val="none" w:sz="0" w:space="0" w:color="auto"/>
                <w:right w:val="none" w:sz="0" w:space="0" w:color="auto"/>
              </w:divBdr>
              <w:divsChild>
                <w:div w:id="7957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9394">
      <w:bodyDiv w:val="1"/>
      <w:marLeft w:val="0"/>
      <w:marRight w:val="0"/>
      <w:marTop w:val="0"/>
      <w:marBottom w:val="0"/>
      <w:divBdr>
        <w:top w:val="none" w:sz="0" w:space="0" w:color="auto"/>
        <w:left w:val="none" w:sz="0" w:space="0" w:color="auto"/>
        <w:bottom w:val="none" w:sz="0" w:space="0" w:color="auto"/>
        <w:right w:val="none" w:sz="0" w:space="0" w:color="auto"/>
      </w:divBdr>
    </w:div>
    <w:div w:id="1888951216">
      <w:bodyDiv w:val="1"/>
      <w:marLeft w:val="0"/>
      <w:marRight w:val="0"/>
      <w:marTop w:val="0"/>
      <w:marBottom w:val="0"/>
      <w:divBdr>
        <w:top w:val="none" w:sz="0" w:space="0" w:color="auto"/>
        <w:left w:val="none" w:sz="0" w:space="0" w:color="auto"/>
        <w:bottom w:val="none" w:sz="0" w:space="0" w:color="auto"/>
        <w:right w:val="none" w:sz="0" w:space="0" w:color="auto"/>
      </w:divBdr>
    </w:div>
    <w:div w:id="1890604911">
      <w:bodyDiv w:val="1"/>
      <w:marLeft w:val="0"/>
      <w:marRight w:val="0"/>
      <w:marTop w:val="0"/>
      <w:marBottom w:val="0"/>
      <w:divBdr>
        <w:top w:val="none" w:sz="0" w:space="0" w:color="auto"/>
        <w:left w:val="none" w:sz="0" w:space="0" w:color="auto"/>
        <w:bottom w:val="none" w:sz="0" w:space="0" w:color="auto"/>
        <w:right w:val="none" w:sz="0" w:space="0" w:color="auto"/>
      </w:divBdr>
    </w:div>
    <w:div w:id="1891065840">
      <w:bodyDiv w:val="1"/>
      <w:marLeft w:val="0"/>
      <w:marRight w:val="0"/>
      <w:marTop w:val="0"/>
      <w:marBottom w:val="0"/>
      <w:divBdr>
        <w:top w:val="none" w:sz="0" w:space="0" w:color="auto"/>
        <w:left w:val="none" w:sz="0" w:space="0" w:color="auto"/>
        <w:bottom w:val="none" w:sz="0" w:space="0" w:color="auto"/>
        <w:right w:val="none" w:sz="0" w:space="0" w:color="auto"/>
      </w:divBdr>
    </w:div>
    <w:div w:id="1893033677">
      <w:bodyDiv w:val="1"/>
      <w:marLeft w:val="0"/>
      <w:marRight w:val="0"/>
      <w:marTop w:val="0"/>
      <w:marBottom w:val="0"/>
      <w:divBdr>
        <w:top w:val="none" w:sz="0" w:space="0" w:color="auto"/>
        <w:left w:val="none" w:sz="0" w:space="0" w:color="auto"/>
        <w:bottom w:val="none" w:sz="0" w:space="0" w:color="auto"/>
        <w:right w:val="none" w:sz="0" w:space="0" w:color="auto"/>
      </w:divBdr>
    </w:div>
    <w:div w:id="1893954844">
      <w:bodyDiv w:val="1"/>
      <w:marLeft w:val="0"/>
      <w:marRight w:val="0"/>
      <w:marTop w:val="0"/>
      <w:marBottom w:val="0"/>
      <w:divBdr>
        <w:top w:val="none" w:sz="0" w:space="0" w:color="auto"/>
        <w:left w:val="none" w:sz="0" w:space="0" w:color="auto"/>
        <w:bottom w:val="none" w:sz="0" w:space="0" w:color="auto"/>
        <w:right w:val="none" w:sz="0" w:space="0" w:color="auto"/>
      </w:divBdr>
    </w:div>
    <w:div w:id="1894080345">
      <w:bodyDiv w:val="1"/>
      <w:marLeft w:val="0"/>
      <w:marRight w:val="0"/>
      <w:marTop w:val="0"/>
      <w:marBottom w:val="0"/>
      <w:divBdr>
        <w:top w:val="none" w:sz="0" w:space="0" w:color="auto"/>
        <w:left w:val="none" w:sz="0" w:space="0" w:color="auto"/>
        <w:bottom w:val="none" w:sz="0" w:space="0" w:color="auto"/>
        <w:right w:val="none" w:sz="0" w:space="0" w:color="auto"/>
      </w:divBdr>
    </w:div>
    <w:div w:id="1894148498">
      <w:bodyDiv w:val="1"/>
      <w:marLeft w:val="0"/>
      <w:marRight w:val="0"/>
      <w:marTop w:val="0"/>
      <w:marBottom w:val="0"/>
      <w:divBdr>
        <w:top w:val="none" w:sz="0" w:space="0" w:color="auto"/>
        <w:left w:val="none" w:sz="0" w:space="0" w:color="auto"/>
        <w:bottom w:val="none" w:sz="0" w:space="0" w:color="auto"/>
        <w:right w:val="none" w:sz="0" w:space="0" w:color="auto"/>
      </w:divBdr>
    </w:div>
    <w:div w:id="1895311599">
      <w:bodyDiv w:val="1"/>
      <w:marLeft w:val="0"/>
      <w:marRight w:val="0"/>
      <w:marTop w:val="0"/>
      <w:marBottom w:val="0"/>
      <w:divBdr>
        <w:top w:val="none" w:sz="0" w:space="0" w:color="auto"/>
        <w:left w:val="none" w:sz="0" w:space="0" w:color="auto"/>
        <w:bottom w:val="none" w:sz="0" w:space="0" w:color="auto"/>
        <w:right w:val="none" w:sz="0" w:space="0" w:color="auto"/>
      </w:divBdr>
    </w:div>
    <w:div w:id="1895384957">
      <w:bodyDiv w:val="1"/>
      <w:marLeft w:val="0"/>
      <w:marRight w:val="0"/>
      <w:marTop w:val="0"/>
      <w:marBottom w:val="0"/>
      <w:divBdr>
        <w:top w:val="none" w:sz="0" w:space="0" w:color="auto"/>
        <w:left w:val="none" w:sz="0" w:space="0" w:color="auto"/>
        <w:bottom w:val="none" w:sz="0" w:space="0" w:color="auto"/>
        <w:right w:val="none" w:sz="0" w:space="0" w:color="auto"/>
      </w:divBdr>
    </w:div>
    <w:div w:id="1895657195">
      <w:bodyDiv w:val="1"/>
      <w:marLeft w:val="0"/>
      <w:marRight w:val="0"/>
      <w:marTop w:val="0"/>
      <w:marBottom w:val="0"/>
      <w:divBdr>
        <w:top w:val="none" w:sz="0" w:space="0" w:color="auto"/>
        <w:left w:val="none" w:sz="0" w:space="0" w:color="auto"/>
        <w:bottom w:val="none" w:sz="0" w:space="0" w:color="auto"/>
        <w:right w:val="none" w:sz="0" w:space="0" w:color="auto"/>
      </w:divBdr>
    </w:div>
    <w:div w:id="1896695727">
      <w:bodyDiv w:val="1"/>
      <w:marLeft w:val="0"/>
      <w:marRight w:val="0"/>
      <w:marTop w:val="0"/>
      <w:marBottom w:val="0"/>
      <w:divBdr>
        <w:top w:val="none" w:sz="0" w:space="0" w:color="auto"/>
        <w:left w:val="none" w:sz="0" w:space="0" w:color="auto"/>
        <w:bottom w:val="none" w:sz="0" w:space="0" w:color="auto"/>
        <w:right w:val="none" w:sz="0" w:space="0" w:color="auto"/>
      </w:divBdr>
    </w:div>
    <w:div w:id="1896769153">
      <w:bodyDiv w:val="1"/>
      <w:marLeft w:val="0"/>
      <w:marRight w:val="0"/>
      <w:marTop w:val="0"/>
      <w:marBottom w:val="0"/>
      <w:divBdr>
        <w:top w:val="none" w:sz="0" w:space="0" w:color="auto"/>
        <w:left w:val="none" w:sz="0" w:space="0" w:color="auto"/>
        <w:bottom w:val="none" w:sz="0" w:space="0" w:color="auto"/>
        <w:right w:val="none" w:sz="0" w:space="0" w:color="auto"/>
      </w:divBdr>
    </w:div>
    <w:div w:id="1896888647">
      <w:bodyDiv w:val="1"/>
      <w:marLeft w:val="0"/>
      <w:marRight w:val="0"/>
      <w:marTop w:val="0"/>
      <w:marBottom w:val="0"/>
      <w:divBdr>
        <w:top w:val="none" w:sz="0" w:space="0" w:color="auto"/>
        <w:left w:val="none" w:sz="0" w:space="0" w:color="auto"/>
        <w:bottom w:val="none" w:sz="0" w:space="0" w:color="auto"/>
        <w:right w:val="none" w:sz="0" w:space="0" w:color="auto"/>
      </w:divBdr>
    </w:div>
    <w:div w:id="1897354758">
      <w:bodyDiv w:val="1"/>
      <w:marLeft w:val="0"/>
      <w:marRight w:val="0"/>
      <w:marTop w:val="0"/>
      <w:marBottom w:val="0"/>
      <w:divBdr>
        <w:top w:val="none" w:sz="0" w:space="0" w:color="auto"/>
        <w:left w:val="none" w:sz="0" w:space="0" w:color="auto"/>
        <w:bottom w:val="none" w:sz="0" w:space="0" w:color="auto"/>
        <w:right w:val="none" w:sz="0" w:space="0" w:color="auto"/>
      </w:divBdr>
    </w:div>
    <w:div w:id="1898081858">
      <w:bodyDiv w:val="1"/>
      <w:marLeft w:val="0"/>
      <w:marRight w:val="0"/>
      <w:marTop w:val="0"/>
      <w:marBottom w:val="0"/>
      <w:divBdr>
        <w:top w:val="none" w:sz="0" w:space="0" w:color="auto"/>
        <w:left w:val="none" w:sz="0" w:space="0" w:color="auto"/>
        <w:bottom w:val="none" w:sz="0" w:space="0" w:color="auto"/>
        <w:right w:val="none" w:sz="0" w:space="0" w:color="auto"/>
      </w:divBdr>
    </w:div>
    <w:div w:id="1898779486">
      <w:bodyDiv w:val="1"/>
      <w:marLeft w:val="0"/>
      <w:marRight w:val="0"/>
      <w:marTop w:val="0"/>
      <w:marBottom w:val="0"/>
      <w:divBdr>
        <w:top w:val="none" w:sz="0" w:space="0" w:color="auto"/>
        <w:left w:val="none" w:sz="0" w:space="0" w:color="auto"/>
        <w:bottom w:val="none" w:sz="0" w:space="0" w:color="auto"/>
        <w:right w:val="none" w:sz="0" w:space="0" w:color="auto"/>
      </w:divBdr>
    </w:div>
    <w:div w:id="1903901422">
      <w:bodyDiv w:val="1"/>
      <w:marLeft w:val="0"/>
      <w:marRight w:val="0"/>
      <w:marTop w:val="0"/>
      <w:marBottom w:val="0"/>
      <w:divBdr>
        <w:top w:val="none" w:sz="0" w:space="0" w:color="auto"/>
        <w:left w:val="none" w:sz="0" w:space="0" w:color="auto"/>
        <w:bottom w:val="none" w:sz="0" w:space="0" w:color="auto"/>
        <w:right w:val="none" w:sz="0" w:space="0" w:color="auto"/>
      </w:divBdr>
    </w:div>
    <w:div w:id="1906404499">
      <w:bodyDiv w:val="1"/>
      <w:marLeft w:val="0"/>
      <w:marRight w:val="0"/>
      <w:marTop w:val="0"/>
      <w:marBottom w:val="0"/>
      <w:divBdr>
        <w:top w:val="none" w:sz="0" w:space="0" w:color="auto"/>
        <w:left w:val="none" w:sz="0" w:space="0" w:color="auto"/>
        <w:bottom w:val="none" w:sz="0" w:space="0" w:color="auto"/>
        <w:right w:val="none" w:sz="0" w:space="0" w:color="auto"/>
      </w:divBdr>
    </w:div>
    <w:div w:id="1906451502">
      <w:bodyDiv w:val="1"/>
      <w:marLeft w:val="0"/>
      <w:marRight w:val="0"/>
      <w:marTop w:val="0"/>
      <w:marBottom w:val="0"/>
      <w:divBdr>
        <w:top w:val="none" w:sz="0" w:space="0" w:color="auto"/>
        <w:left w:val="none" w:sz="0" w:space="0" w:color="auto"/>
        <w:bottom w:val="none" w:sz="0" w:space="0" w:color="auto"/>
        <w:right w:val="none" w:sz="0" w:space="0" w:color="auto"/>
      </w:divBdr>
    </w:div>
    <w:div w:id="1908569733">
      <w:bodyDiv w:val="1"/>
      <w:marLeft w:val="0"/>
      <w:marRight w:val="0"/>
      <w:marTop w:val="0"/>
      <w:marBottom w:val="0"/>
      <w:divBdr>
        <w:top w:val="none" w:sz="0" w:space="0" w:color="auto"/>
        <w:left w:val="none" w:sz="0" w:space="0" w:color="auto"/>
        <w:bottom w:val="none" w:sz="0" w:space="0" w:color="auto"/>
        <w:right w:val="none" w:sz="0" w:space="0" w:color="auto"/>
      </w:divBdr>
    </w:div>
    <w:div w:id="1908878545">
      <w:bodyDiv w:val="1"/>
      <w:marLeft w:val="0"/>
      <w:marRight w:val="0"/>
      <w:marTop w:val="0"/>
      <w:marBottom w:val="0"/>
      <w:divBdr>
        <w:top w:val="none" w:sz="0" w:space="0" w:color="auto"/>
        <w:left w:val="none" w:sz="0" w:space="0" w:color="auto"/>
        <w:bottom w:val="none" w:sz="0" w:space="0" w:color="auto"/>
        <w:right w:val="none" w:sz="0" w:space="0" w:color="auto"/>
      </w:divBdr>
    </w:div>
    <w:div w:id="1909068846">
      <w:bodyDiv w:val="1"/>
      <w:marLeft w:val="0"/>
      <w:marRight w:val="0"/>
      <w:marTop w:val="0"/>
      <w:marBottom w:val="0"/>
      <w:divBdr>
        <w:top w:val="none" w:sz="0" w:space="0" w:color="auto"/>
        <w:left w:val="none" w:sz="0" w:space="0" w:color="auto"/>
        <w:bottom w:val="none" w:sz="0" w:space="0" w:color="auto"/>
        <w:right w:val="none" w:sz="0" w:space="0" w:color="auto"/>
      </w:divBdr>
    </w:div>
    <w:div w:id="1909221755">
      <w:bodyDiv w:val="1"/>
      <w:marLeft w:val="0"/>
      <w:marRight w:val="0"/>
      <w:marTop w:val="0"/>
      <w:marBottom w:val="0"/>
      <w:divBdr>
        <w:top w:val="none" w:sz="0" w:space="0" w:color="auto"/>
        <w:left w:val="none" w:sz="0" w:space="0" w:color="auto"/>
        <w:bottom w:val="none" w:sz="0" w:space="0" w:color="auto"/>
        <w:right w:val="none" w:sz="0" w:space="0" w:color="auto"/>
      </w:divBdr>
    </w:div>
    <w:div w:id="1909535432">
      <w:bodyDiv w:val="1"/>
      <w:marLeft w:val="0"/>
      <w:marRight w:val="0"/>
      <w:marTop w:val="0"/>
      <w:marBottom w:val="0"/>
      <w:divBdr>
        <w:top w:val="none" w:sz="0" w:space="0" w:color="auto"/>
        <w:left w:val="none" w:sz="0" w:space="0" w:color="auto"/>
        <w:bottom w:val="none" w:sz="0" w:space="0" w:color="auto"/>
        <w:right w:val="none" w:sz="0" w:space="0" w:color="auto"/>
      </w:divBdr>
    </w:div>
    <w:div w:id="1909732634">
      <w:bodyDiv w:val="1"/>
      <w:marLeft w:val="0"/>
      <w:marRight w:val="0"/>
      <w:marTop w:val="0"/>
      <w:marBottom w:val="0"/>
      <w:divBdr>
        <w:top w:val="none" w:sz="0" w:space="0" w:color="auto"/>
        <w:left w:val="none" w:sz="0" w:space="0" w:color="auto"/>
        <w:bottom w:val="none" w:sz="0" w:space="0" w:color="auto"/>
        <w:right w:val="none" w:sz="0" w:space="0" w:color="auto"/>
      </w:divBdr>
    </w:div>
    <w:div w:id="1912499259">
      <w:bodyDiv w:val="1"/>
      <w:marLeft w:val="0"/>
      <w:marRight w:val="0"/>
      <w:marTop w:val="0"/>
      <w:marBottom w:val="0"/>
      <w:divBdr>
        <w:top w:val="none" w:sz="0" w:space="0" w:color="auto"/>
        <w:left w:val="none" w:sz="0" w:space="0" w:color="auto"/>
        <w:bottom w:val="none" w:sz="0" w:space="0" w:color="auto"/>
        <w:right w:val="none" w:sz="0" w:space="0" w:color="auto"/>
      </w:divBdr>
    </w:div>
    <w:div w:id="1912499673">
      <w:bodyDiv w:val="1"/>
      <w:marLeft w:val="0"/>
      <w:marRight w:val="0"/>
      <w:marTop w:val="0"/>
      <w:marBottom w:val="0"/>
      <w:divBdr>
        <w:top w:val="none" w:sz="0" w:space="0" w:color="auto"/>
        <w:left w:val="none" w:sz="0" w:space="0" w:color="auto"/>
        <w:bottom w:val="none" w:sz="0" w:space="0" w:color="auto"/>
        <w:right w:val="none" w:sz="0" w:space="0" w:color="auto"/>
      </w:divBdr>
    </w:div>
    <w:div w:id="1912615829">
      <w:bodyDiv w:val="1"/>
      <w:marLeft w:val="0"/>
      <w:marRight w:val="0"/>
      <w:marTop w:val="0"/>
      <w:marBottom w:val="0"/>
      <w:divBdr>
        <w:top w:val="none" w:sz="0" w:space="0" w:color="auto"/>
        <w:left w:val="none" w:sz="0" w:space="0" w:color="auto"/>
        <w:bottom w:val="none" w:sz="0" w:space="0" w:color="auto"/>
        <w:right w:val="none" w:sz="0" w:space="0" w:color="auto"/>
      </w:divBdr>
    </w:div>
    <w:div w:id="1912735317">
      <w:bodyDiv w:val="1"/>
      <w:marLeft w:val="0"/>
      <w:marRight w:val="0"/>
      <w:marTop w:val="0"/>
      <w:marBottom w:val="0"/>
      <w:divBdr>
        <w:top w:val="none" w:sz="0" w:space="0" w:color="auto"/>
        <w:left w:val="none" w:sz="0" w:space="0" w:color="auto"/>
        <w:bottom w:val="none" w:sz="0" w:space="0" w:color="auto"/>
        <w:right w:val="none" w:sz="0" w:space="0" w:color="auto"/>
      </w:divBdr>
    </w:div>
    <w:div w:id="1913156247">
      <w:bodyDiv w:val="1"/>
      <w:marLeft w:val="0"/>
      <w:marRight w:val="0"/>
      <w:marTop w:val="0"/>
      <w:marBottom w:val="0"/>
      <w:divBdr>
        <w:top w:val="none" w:sz="0" w:space="0" w:color="auto"/>
        <w:left w:val="none" w:sz="0" w:space="0" w:color="auto"/>
        <w:bottom w:val="none" w:sz="0" w:space="0" w:color="auto"/>
        <w:right w:val="none" w:sz="0" w:space="0" w:color="auto"/>
      </w:divBdr>
    </w:div>
    <w:div w:id="1913351556">
      <w:bodyDiv w:val="1"/>
      <w:marLeft w:val="0"/>
      <w:marRight w:val="0"/>
      <w:marTop w:val="0"/>
      <w:marBottom w:val="0"/>
      <w:divBdr>
        <w:top w:val="none" w:sz="0" w:space="0" w:color="auto"/>
        <w:left w:val="none" w:sz="0" w:space="0" w:color="auto"/>
        <w:bottom w:val="none" w:sz="0" w:space="0" w:color="auto"/>
        <w:right w:val="none" w:sz="0" w:space="0" w:color="auto"/>
      </w:divBdr>
    </w:div>
    <w:div w:id="1914464829">
      <w:bodyDiv w:val="1"/>
      <w:marLeft w:val="0"/>
      <w:marRight w:val="0"/>
      <w:marTop w:val="0"/>
      <w:marBottom w:val="0"/>
      <w:divBdr>
        <w:top w:val="none" w:sz="0" w:space="0" w:color="auto"/>
        <w:left w:val="none" w:sz="0" w:space="0" w:color="auto"/>
        <w:bottom w:val="none" w:sz="0" w:space="0" w:color="auto"/>
        <w:right w:val="none" w:sz="0" w:space="0" w:color="auto"/>
      </w:divBdr>
    </w:div>
    <w:div w:id="1915316699">
      <w:bodyDiv w:val="1"/>
      <w:marLeft w:val="0"/>
      <w:marRight w:val="0"/>
      <w:marTop w:val="0"/>
      <w:marBottom w:val="0"/>
      <w:divBdr>
        <w:top w:val="none" w:sz="0" w:space="0" w:color="auto"/>
        <w:left w:val="none" w:sz="0" w:space="0" w:color="auto"/>
        <w:bottom w:val="none" w:sz="0" w:space="0" w:color="auto"/>
        <w:right w:val="none" w:sz="0" w:space="0" w:color="auto"/>
      </w:divBdr>
    </w:div>
    <w:div w:id="1916015888">
      <w:bodyDiv w:val="1"/>
      <w:marLeft w:val="0"/>
      <w:marRight w:val="0"/>
      <w:marTop w:val="0"/>
      <w:marBottom w:val="0"/>
      <w:divBdr>
        <w:top w:val="none" w:sz="0" w:space="0" w:color="auto"/>
        <w:left w:val="none" w:sz="0" w:space="0" w:color="auto"/>
        <w:bottom w:val="none" w:sz="0" w:space="0" w:color="auto"/>
        <w:right w:val="none" w:sz="0" w:space="0" w:color="auto"/>
      </w:divBdr>
    </w:div>
    <w:div w:id="1916355791">
      <w:bodyDiv w:val="1"/>
      <w:marLeft w:val="0"/>
      <w:marRight w:val="0"/>
      <w:marTop w:val="0"/>
      <w:marBottom w:val="0"/>
      <w:divBdr>
        <w:top w:val="none" w:sz="0" w:space="0" w:color="auto"/>
        <w:left w:val="none" w:sz="0" w:space="0" w:color="auto"/>
        <w:bottom w:val="none" w:sz="0" w:space="0" w:color="auto"/>
        <w:right w:val="none" w:sz="0" w:space="0" w:color="auto"/>
      </w:divBdr>
    </w:div>
    <w:div w:id="1916430718">
      <w:bodyDiv w:val="1"/>
      <w:marLeft w:val="0"/>
      <w:marRight w:val="0"/>
      <w:marTop w:val="0"/>
      <w:marBottom w:val="0"/>
      <w:divBdr>
        <w:top w:val="none" w:sz="0" w:space="0" w:color="auto"/>
        <w:left w:val="none" w:sz="0" w:space="0" w:color="auto"/>
        <w:bottom w:val="none" w:sz="0" w:space="0" w:color="auto"/>
        <w:right w:val="none" w:sz="0" w:space="0" w:color="auto"/>
      </w:divBdr>
    </w:div>
    <w:div w:id="1916740386">
      <w:bodyDiv w:val="1"/>
      <w:marLeft w:val="0"/>
      <w:marRight w:val="0"/>
      <w:marTop w:val="0"/>
      <w:marBottom w:val="0"/>
      <w:divBdr>
        <w:top w:val="none" w:sz="0" w:space="0" w:color="auto"/>
        <w:left w:val="none" w:sz="0" w:space="0" w:color="auto"/>
        <w:bottom w:val="none" w:sz="0" w:space="0" w:color="auto"/>
        <w:right w:val="none" w:sz="0" w:space="0" w:color="auto"/>
      </w:divBdr>
    </w:div>
    <w:div w:id="1917277508">
      <w:bodyDiv w:val="1"/>
      <w:marLeft w:val="0"/>
      <w:marRight w:val="0"/>
      <w:marTop w:val="0"/>
      <w:marBottom w:val="0"/>
      <w:divBdr>
        <w:top w:val="none" w:sz="0" w:space="0" w:color="auto"/>
        <w:left w:val="none" w:sz="0" w:space="0" w:color="auto"/>
        <w:bottom w:val="none" w:sz="0" w:space="0" w:color="auto"/>
        <w:right w:val="none" w:sz="0" w:space="0" w:color="auto"/>
      </w:divBdr>
    </w:div>
    <w:div w:id="1917862114">
      <w:bodyDiv w:val="1"/>
      <w:marLeft w:val="0"/>
      <w:marRight w:val="0"/>
      <w:marTop w:val="0"/>
      <w:marBottom w:val="0"/>
      <w:divBdr>
        <w:top w:val="none" w:sz="0" w:space="0" w:color="auto"/>
        <w:left w:val="none" w:sz="0" w:space="0" w:color="auto"/>
        <w:bottom w:val="none" w:sz="0" w:space="0" w:color="auto"/>
        <w:right w:val="none" w:sz="0" w:space="0" w:color="auto"/>
      </w:divBdr>
    </w:div>
    <w:div w:id="1918203355">
      <w:bodyDiv w:val="1"/>
      <w:marLeft w:val="0"/>
      <w:marRight w:val="0"/>
      <w:marTop w:val="0"/>
      <w:marBottom w:val="0"/>
      <w:divBdr>
        <w:top w:val="none" w:sz="0" w:space="0" w:color="auto"/>
        <w:left w:val="none" w:sz="0" w:space="0" w:color="auto"/>
        <w:bottom w:val="none" w:sz="0" w:space="0" w:color="auto"/>
        <w:right w:val="none" w:sz="0" w:space="0" w:color="auto"/>
      </w:divBdr>
    </w:div>
    <w:div w:id="1918829813">
      <w:bodyDiv w:val="1"/>
      <w:marLeft w:val="0"/>
      <w:marRight w:val="0"/>
      <w:marTop w:val="0"/>
      <w:marBottom w:val="0"/>
      <w:divBdr>
        <w:top w:val="none" w:sz="0" w:space="0" w:color="auto"/>
        <w:left w:val="none" w:sz="0" w:space="0" w:color="auto"/>
        <w:bottom w:val="none" w:sz="0" w:space="0" w:color="auto"/>
        <w:right w:val="none" w:sz="0" w:space="0" w:color="auto"/>
      </w:divBdr>
    </w:div>
    <w:div w:id="1918975642">
      <w:bodyDiv w:val="1"/>
      <w:marLeft w:val="0"/>
      <w:marRight w:val="0"/>
      <w:marTop w:val="0"/>
      <w:marBottom w:val="0"/>
      <w:divBdr>
        <w:top w:val="none" w:sz="0" w:space="0" w:color="auto"/>
        <w:left w:val="none" w:sz="0" w:space="0" w:color="auto"/>
        <w:bottom w:val="none" w:sz="0" w:space="0" w:color="auto"/>
        <w:right w:val="none" w:sz="0" w:space="0" w:color="auto"/>
      </w:divBdr>
    </w:div>
    <w:div w:id="1920677608">
      <w:bodyDiv w:val="1"/>
      <w:marLeft w:val="0"/>
      <w:marRight w:val="0"/>
      <w:marTop w:val="0"/>
      <w:marBottom w:val="0"/>
      <w:divBdr>
        <w:top w:val="none" w:sz="0" w:space="0" w:color="auto"/>
        <w:left w:val="none" w:sz="0" w:space="0" w:color="auto"/>
        <w:bottom w:val="none" w:sz="0" w:space="0" w:color="auto"/>
        <w:right w:val="none" w:sz="0" w:space="0" w:color="auto"/>
      </w:divBdr>
    </w:div>
    <w:div w:id="1921519398">
      <w:bodyDiv w:val="1"/>
      <w:marLeft w:val="0"/>
      <w:marRight w:val="0"/>
      <w:marTop w:val="0"/>
      <w:marBottom w:val="0"/>
      <w:divBdr>
        <w:top w:val="none" w:sz="0" w:space="0" w:color="auto"/>
        <w:left w:val="none" w:sz="0" w:space="0" w:color="auto"/>
        <w:bottom w:val="none" w:sz="0" w:space="0" w:color="auto"/>
        <w:right w:val="none" w:sz="0" w:space="0" w:color="auto"/>
      </w:divBdr>
    </w:div>
    <w:div w:id="1921526112">
      <w:bodyDiv w:val="1"/>
      <w:marLeft w:val="0"/>
      <w:marRight w:val="0"/>
      <w:marTop w:val="0"/>
      <w:marBottom w:val="0"/>
      <w:divBdr>
        <w:top w:val="none" w:sz="0" w:space="0" w:color="auto"/>
        <w:left w:val="none" w:sz="0" w:space="0" w:color="auto"/>
        <w:bottom w:val="none" w:sz="0" w:space="0" w:color="auto"/>
        <w:right w:val="none" w:sz="0" w:space="0" w:color="auto"/>
      </w:divBdr>
    </w:div>
    <w:div w:id="1921791370">
      <w:bodyDiv w:val="1"/>
      <w:marLeft w:val="0"/>
      <w:marRight w:val="0"/>
      <w:marTop w:val="0"/>
      <w:marBottom w:val="0"/>
      <w:divBdr>
        <w:top w:val="none" w:sz="0" w:space="0" w:color="auto"/>
        <w:left w:val="none" w:sz="0" w:space="0" w:color="auto"/>
        <w:bottom w:val="none" w:sz="0" w:space="0" w:color="auto"/>
        <w:right w:val="none" w:sz="0" w:space="0" w:color="auto"/>
      </w:divBdr>
    </w:div>
    <w:div w:id="1921910789">
      <w:bodyDiv w:val="1"/>
      <w:marLeft w:val="0"/>
      <w:marRight w:val="0"/>
      <w:marTop w:val="0"/>
      <w:marBottom w:val="0"/>
      <w:divBdr>
        <w:top w:val="none" w:sz="0" w:space="0" w:color="auto"/>
        <w:left w:val="none" w:sz="0" w:space="0" w:color="auto"/>
        <w:bottom w:val="none" w:sz="0" w:space="0" w:color="auto"/>
        <w:right w:val="none" w:sz="0" w:space="0" w:color="auto"/>
      </w:divBdr>
    </w:div>
    <w:div w:id="1922328467">
      <w:bodyDiv w:val="1"/>
      <w:marLeft w:val="0"/>
      <w:marRight w:val="0"/>
      <w:marTop w:val="0"/>
      <w:marBottom w:val="0"/>
      <w:divBdr>
        <w:top w:val="none" w:sz="0" w:space="0" w:color="auto"/>
        <w:left w:val="none" w:sz="0" w:space="0" w:color="auto"/>
        <w:bottom w:val="none" w:sz="0" w:space="0" w:color="auto"/>
        <w:right w:val="none" w:sz="0" w:space="0" w:color="auto"/>
      </w:divBdr>
    </w:div>
    <w:div w:id="1924220004">
      <w:bodyDiv w:val="1"/>
      <w:marLeft w:val="0"/>
      <w:marRight w:val="0"/>
      <w:marTop w:val="0"/>
      <w:marBottom w:val="0"/>
      <w:divBdr>
        <w:top w:val="none" w:sz="0" w:space="0" w:color="auto"/>
        <w:left w:val="none" w:sz="0" w:space="0" w:color="auto"/>
        <w:bottom w:val="none" w:sz="0" w:space="0" w:color="auto"/>
        <w:right w:val="none" w:sz="0" w:space="0" w:color="auto"/>
      </w:divBdr>
    </w:div>
    <w:div w:id="1924298381">
      <w:bodyDiv w:val="1"/>
      <w:marLeft w:val="0"/>
      <w:marRight w:val="0"/>
      <w:marTop w:val="0"/>
      <w:marBottom w:val="0"/>
      <w:divBdr>
        <w:top w:val="none" w:sz="0" w:space="0" w:color="auto"/>
        <w:left w:val="none" w:sz="0" w:space="0" w:color="auto"/>
        <w:bottom w:val="none" w:sz="0" w:space="0" w:color="auto"/>
        <w:right w:val="none" w:sz="0" w:space="0" w:color="auto"/>
      </w:divBdr>
    </w:div>
    <w:div w:id="1924681206">
      <w:bodyDiv w:val="1"/>
      <w:marLeft w:val="0"/>
      <w:marRight w:val="0"/>
      <w:marTop w:val="0"/>
      <w:marBottom w:val="0"/>
      <w:divBdr>
        <w:top w:val="none" w:sz="0" w:space="0" w:color="auto"/>
        <w:left w:val="none" w:sz="0" w:space="0" w:color="auto"/>
        <w:bottom w:val="none" w:sz="0" w:space="0" w:color="auto"/>
        <w:right w:val="none" w:sz="0" w:space="0" w:color="auto"/>
      </w:divBdr>
    </w:div>
    <w:div w:id="1924794653">
      <w:bodyDiv w:val="1"/>
      <w:marLeft w:val="0"/>
      <w:marRight w:val="0"/>
      <w:marTop w:val="0"/>
      <w:marBottom w:val="0"/>
      <w:divBdr>
        <w:top w:val="none" w:sz="0" w:space="0" w:color="auto"/>
        <w:left w:val="none" w:sz="0" w:space="0" w:color="auto"/>
        <w:bottom w:val="none" w:sz="0" w:space="0" w:color="auto"/>
        <w:right w:val="none" w:sz="0" w:space="0" w:color="auto"/>
      </w:divBdr>
    </w:div>
    <w:div w:id="1925072513">
      <w:bodyDiv w:val="1"/>
      <w:marLeft w:val="0"/>
      <w:marRight w:val="0"/>
      <w:marTop w:val="0"/>
      <w:marBottom w:val="0"/>
      <w:divBdr>
        <w:top w:val="none" w:sz="0" w:space="0" w:color="auto"/>
        <w:left w:val="none" w:sz="0" w:space="0" w:color="auto"/>
        <w:bottom w:val="none" w:sz="0" w:space="0" w:color="auto"/>
        <w:right w:val="none" w:sz="0" w:space="0" w:color="auto"/>
      </w:divBdr>
    </w:div>
    <w:div w:id="1925188224">
      <w:bodyDiv w:val="1"/>
      <w:marLeft w:val="0"/>
      <w:marRight w:val="0"/>
      <w:marTop w:val="0"/>
      <w:marBottom w:val="0"/>
      <w:divBdr>
        <w:top w:val="none" w:sz="0" w:space="0" w:color="auto"/>
        <w:left w:val="none" w:sz="0" w:space="0" w:color="auto"/>
        <w:bottom w:val="none" w:sz="0" w:space="0" w:color="auto"/>
        <w:right w:val="none" w:sz="0" w:space="0" w:color="auto"/>
      </w:divBdr>
    </w:div>
    <w:div w:id="1925450842">
      <w:bodyDiv w:val="1"/>
      <w:marLeft w:val="0"/>
      <w:marRight w:val="0"/>
      <w:marTop w:val="0"/>
      <w:marBottom w:val="0"/>
      <w:divBdr>
        <w:top w:val="none" w:sz="0" w:space="0" w:color="auto"/>
        <w:left w:val="none" w:sz="0" w:space="0" w:color="auto"/>
        <w:bottom w:val="none" w:sz="0" w:space="0" w:color="auto"/>
        <w:right w:val="none" w:sz="0" w:space="0" w:color="auto"/>
      </w:divBdr>
    </w:div>
    <w:div w:id="1925526069">
      <w:bodyDiv w:val="1"/>
      <w:marLeft w:val="0"/>
      <w:marRight w:val="0"/>
      <w:marTop w:val="0"/>
      <w:marBottom w:val="0"/>
      <w:divBdr>
        <w:top w:val="none" w:sz="0" w:space="0" w:color="auto"/>
        <w:left w:val="none" w:sz="0" w:space="0" w:color="auto"/>
        <w:bottom w:val="none" w:sz="0" w:space="0" w:color="auto"/>
        <w:right w:val="none" w:sz="0" w:space="0" w:color="auto"/>
      </w:divBdr>
    </w:div>
    <w:div w:id="1926181358">
      <w:bodyDiv w:val="1"/>
      <w:marLeft w:val="0"/>
      <w:marRight w:val="0"/>
      <w:marTop w:val="0"/>
      <w:marBottom w:val="0"/>
      <w:divBdr>
        <w:top w:val="none" w:sz="0" w:space="0" w:color="auto"/>
        <w:left w:val="none" w:sz="0" w:space="0" w:color="auto"/>
        <w:bottom w:val="none" w:sz="0" w:space="0" w:color="auto"/>
        <w:right w:val="none" w:sz="0" w:space="0" w:color="auto"/>
      </w:divBdr>
    </w:div>
    <w:div w:id="1926305121">
      <w:bodyDiv w:val="1"/>
      <w:marLeft w:val="0"/>
      <w:marRight w:val="0"/>
      <w:marTop w:val="0"/>
      <w:marBottom w:val="0"/>
      <w:divBdr>
        <w:top w:val="none" w:sz="0" w:space="0" w:color="auto"/>
        <w:left w:val="none" w:sz="0" w:space="0" w:color="auto"/>
        <w:bottom w:val="none" w:sz="0" w:space="0" w:color="auto"/>
        <w:right w:val="none" w:sz="0" w:space="0" w:color="auto"/>
      </w:divBdr>
    </w:div>
    <w:div w:id="1926452851">
      <w:bodyDiv w:val="1"/>
      <w:marLeft w:val="0"/>
      <w:marRight w:val="0"/>
      <w:marTop w:val="0"/>
      <w:marBottom w:val="0"/>
      <w:divBdr>
        <w:top w:val="none" w:sz="0" w:space="0" w:color="auto"/>
        <w:left w:val="none" w:sz="0" w:space="0" w:color="auto"/>
        <w:bottom w:val="none" w:sz="0" w:space="0" w:color="auto"/>
        <w:right w:val="none" w:sz="0" w:space="0" w:color="auto"/>
      </w:divBdr>
    </w:div>
    <w:div w:id="1927035291">
      <w:bodyDiv w:val="1"/>
      <w:marLeft w:val="0"/>
      <w:marRight w:val="0"/>
      <w:marTop w:val="0"/>
      <w:marBottom w:val="0"/>
      <w:divBdr>
        <w:top w:val="none" w:sz="0" w:space="0" w:color="auto"/>
        <w:left w:val="none" w:sz="0" w:space="0" w:color="auto"/>
        <w:bottom w:val="none" w:sz="0" w:space="0" w:color="auto"/>
        <w:right w:val="none" w:sz="0" w:space="0" w:color="auto"/>
      </w:divBdr>
    </w:div>
    <w:div w:id="1928615950">
      <w:bodyDiv w:val="1"/>
      <w:marLeft w:val="0"/>
      <w:marRight w:val="0"/>
      <w:marTop w:val="0"/>
      <w:marBottom w:val="0"/>
      <w:divBdr>
        <w:top w:val="none" w:sz="0" w:space="0" w:color="auto"/>
        <w:left w:val="none" w:sz="0" w:space="0" w:color="auto"/>
        <w:bottom w:val="none" w:sz="0" w:space="0" w:color="auto"/>
        <w:right w:val="none" w:sz="0" w:space="0" w:color="auto"/>
      </w:divBdr>
    </w:div>
    <w:div w:id="1929263208">
      <w:bodyDiv w:val="1"/>
      <w:marLeft w:val="0"/>
      <w:marRight w:val="0"/>
      <w:marTop w:val="0"/>
      <w:marBottom w:val="0"/>
      <w:divBdr>
        <w:top w:val="none" w:sz="0" w:space="0" w:color="auto"/>
        <w:left w:val="none" w:sz="0" w:space="0" w:color="auto"/>
        <w:bottom w:val="none" w:sz="0" w:space="0" w:color="auto"/>
        <w:right w:val="none" w:sz="0" w:space="0" w:color="auto"/>
      </w:divBdr>
    </w:div>
    <w:div w:id="1929386775">
      <w:bodyDiv w:val="1"/>
      <w:marLeft w:val="0"/>
      <w:marRight w:val="0"/>
      <w:marTop w:val="0"/>
      <w:marBottom w:val="0"/>
      <w:divBdr>
        <w:top w:val="none" w:sz="0" w:space="0" w:color="auto"/>
        <w:left w:val="none" w:sz="0" w:space="0" w:color="auto"/>
        <w:bottom w:val="none" w:sz="0" w:space="0" w:color="auto"/>
        <w:right w:val="none" w:sz="0" w:space="0" w:color="auto"/>
      </w:divBdr>
    </w:div>
    <w:div w:id="1929654801">
      <w:bodyDiv w:val="1"/>
      <w:marLeft w:val="0"/>
      <w:marRight w:val="0"/>
      <w:marTop w:val="0"/>
      <w:marBottom w:val="0"/>
      <w:divBdr>
        <w:top w:val="none" w:sz="0" w:space="0" w:color="auto"/>
        <w:left w:val="none" w:sz="0" w:space="0" w:color="auto"/>
        <w:bottom w:val="none" w:sz="0" w:space="0" w:color="auto"/>
        <w:right w:val="none" w:sz="0" w:space="0" w:color="auto"/>
      </w:divBdr>
    </w:div>
    <w:div w:id="1929849876">
      <w:bodyDiv w:val="1"/>
      <w:marLeft w:val="0"/>
      <w:marRight w:val="0"/>
      <w:marTop w:val="0"/>
      <w:marBottom w:val="0"/>
      <w:divBdr>
        <w:top w:val="none" w:sz="0" w:space="0" w:color="auto"/>
        <w:left w:val="none" w:sz="0" w:space="0" w:color="auto"/>
        <w:bottom w:val="none" w:sz="0" w:space="0" w:color="auto"/>
        <w:right w:val="none" w:sz="0" w:space="0" w:color="auto"/>
      </w:divBdr>
    </w:div>
    <w:div w:id="1930310609">
      <w:bodyDiv w:val="1"/>
      <w:marLeft w:val="0"/>
      <w:marRight w:val="0"/>
      <w:marTop w:val="0"/>
      <w:marBottom w:val="0"/>
      <w:divBdr>
        <w:top w:val="none" w:sz="0" w:space="0" w:color="auto"/>
        <w:left w:val="none" w:sz="0" w:space="0" w:color="auto"/>
        <w:bottom w:val="none" w:sz="0" w:space="0" w:color="auto"/>
        <w:right w:val="none" w:sz="0" w:space="0" w:color="auto"/>
      </w:divBdr>
    </w:div>
    <w:div w:id="1931230524">
      <w:bodyDiv w:val="1"/>
      <w:marLeft w:val="0"/>
      <w:marRight w:val="0"/>
      <w:marTop w:val="0"/>
      <w:marBottom w:val="0"/>
      <w:divBdr>
        <w:top w:val="none" w:sz="0" w:space="0" w:color="auto"/>
        <w:left w:val="none" w:sz="0" w:space="0" w:color="auto"/>
        <w:bottom w:val="none" w:sz="0" w:space="0" w:color="auto"/>
        <w:right w:val="none" w:sz="0" w:space="0" w:color="auto"/>
      </w:divBdr>
    </w:div>
    <w:div w:id="1932470485">
      <w:bodyDiv w:val="1"/>
      <w:marLeft w:val="0"/>
      <w:marRight w:val="0"/>
      <w:marTop w:val="0"/>
      <w:marBottom w:val="0"/>
      <w:divBdr>
        <w:top w:val="none" w:sz="0" w:space="0" w:color="auto"/>
        <w:left w:val="none" w:sz="0" w:space="0" w:color="auto"/>
        <w:bottom w:val="none" w:sz="0" w:space="0" w:color="auto"/>
        <w:right w:val="none" w:sz="0" w:space="0" w:color="auto"/>
      </w:divBdr>
    </w:div>
    <w:div w:id="1932657952">
      <w:bodyDiv w:val="1"/>
      <w:marLeft w:val="0"/>
      <w:marRight w:val="0"/>
      <w:marTop w:val="0"/>
      <w:marBottom w:val="0"/>
      <w:divBdr>
        <w:top w:val="none" w:sz="0" w:space="0" w:color="auto"/>
        <w:left w:val="none" w:sz="0" w:space="0" w:color="auto"/>
        <w:bottom w:val="none" w:sz="0" w:space="0" w:color="auto"/>
        <w:right w:val="none" w:sz="0" w:space="0" w:color="auto"/>
      </w:divBdr>
    </w:div>
    <w:div w:id="1933856587">
      <w:bodyDiv w:val="1"/>
      <w:marLeft w:val="0"/>
      <w:marRight w:val="0"/>
      <w:marTop w:val="0"/>
      <w:marBottom w:val="0"/>
      <w:divBdr>
        <w:top w:val="none" w:sz="0" w:space="0" w:color="auto"/>
        <w:left w:val="none" w:sz="0" w:space="0" w:color="auto"/>
        <w:bottom w:val="none" w:sz="0" w:space="0" w:color="auto"/>
        <w:right w:val="none" w:sz="0" w:space="0" w:color="auto"/>
      </w:divBdr>
    </w:div>
    <w:div w:id="1935823888">
      <w:bodyDiv w:val="1"/>
      <w:marLeft w:val="0"/>
      <w:marRight w:val="0"/>
      <w:marTop w:val="0"/>
      <w:marBottom w:val="0"/>
      <w:divBdr>
        <w:top w:val="none" w:sz="0" w:space="0" w:color="auto"/>
        <w:left w:val="none" w:sz="0" w:space="0" w:color="auto"/>
        <w:bottom w:val="none" w:sz="0" w:space="0" w:color="auto"/>
        <w:right w:val="none" w:sz="0" w:space="0" w:color="auto"/>
      </w:divBdr>
    </w:div>
    <w:div w:id="1936207034">
      <w:bodyDiv w:val="1"/>
      <w:marLeft w:val="0"/>
      <w:marRight w:val="0"/>
      <w:marTop w:val="0"/>
      <w:marBottom w:val="0"/>
      <w:divBdr>
        <w:top w:val="none" w:sz="0" w:space="0" w:color="auto"/>
        <w:left w:val="none" w:sz="0" w:space="0" w:color="auto"/>
        <w:bottom w:val="none" w:sz="0" w:space="0" w:color="auto"/>
        <w:right w:val="none" w:sz="0" w:space="0" w:color="auto"/>
      </w:divBdr>
    </w:div>
    <w:div w:id="1937984128">
      <w:bodyDiv w:val="1"/>
      <w:marLeft w:val="0"/>
      <w:marRight w:val="0"/>
      <w:marTop w:val="0"/>
      <w:marBottom w:val="0"/>
      <w:divBdr>
        <w:top w:val="none" w:sz="0" w:space="0" w:color="auto"/>
        <w:left w:val="none" w:sz="0" w:space="0" w:color="auto"/>
        <w:bottom w:val="none" w:sz="0" w:space="0" w:color="auto"/>
        <w:right w:val="none" w:sz="0" w:space="0" w:color="auto"/>
      </w:divBdr>
    </w:div>
    <w:div w:id="1939291635">
      <w:bodyDiv w:val="1"/>
      <w:marLeft w:val="0"/>
      <w:marRight w:val="0"/>
      <w:marTop w:val="0"/>
      <w:marBottom w:val="0"/>
      <w:divBdr>
        <w:top w:val="none" w:sz="0" w:space="0" w:color="auto"/>
        <w:left w:val="none" w:sz="0" w:space="0" w:color="auto"/>
        <w:bottom w:val="none" w:sz="0" w:space="0" w:color="auto"/>
        <w:right w:val="none" w:sz="0" w:space="0" w:color="auto"/>
      </w:divBdr>
    </w:div>
    <w:div w:id="1939563043">
      <w:bodyDiv w:val="1"/>
      <w:marLeft w:val="0"/>
      <w:marRight w:val="0"/>
      <w:marTop w:val="0"/>
      <w:marBottom w:val="0"/>
      <w:divBdr>
        <w:top w:val="none" w:sz="0" w:space="0" w:color="auto"/>
        <w:left w:val="none" w:sz="0" w:space="0" w:color="auto"/>
        <w:bottom w:val="none" w:sz="0" w:space="0" w:color="auto"/>
        <w:right w:val="none" w:sz="0" w:space="0" w:color="auto"/>
      </w:divBdr>
    </w:div>
    <w:div w:id="1941255936">
      <w:bodyDiv w:val="1"/>
      <w:marLeft w:val="0"/>
      <w:marRight w:val="0"/>
      <w:marTop w:val="0"/>
      <w:marBottom w:val="0"/>
      <w:divBdr>
        <w:top w:val="none" w:sz="0" w:space="0" w:color="auto"/>
        <w:left w:val="none" w:sz="0" w:space="0" w:color="auto"/>
        <w:bottom w:val="none" w:sz="0" w:space="0" w:color="auto"/>
        <w:right w:val="none" w:sz="0" w:space="0" w:color="auto"/>
      </w:divBdr>
    </w:div>
    <w:div w:id="1942372503">
      <w:bodyDiv w:val="1"/>
      <w:marLeft w:val="0"/>
      <w:marRight w:val="0"/>
      <w:marTop w:val="0"/>
      <w:marBottom w:val="0"/>
      <w:divBdr>
        <w:top w:val="none" w:sz="0" w:space="0" w:color="auto"/>
        <w:left w:val="none" w:sz="0" w:space="0" w:color="auto"/>
        <w:bottom w:val="none" w:sz="0" w:space="0" w:color="auto"/>
        <w:right w:val="none" w:sz="0" w:space="0" w:color="auto"/>
      </w:divBdr>
    </w:div>
    <w:div w:id="1942563836">
      <w:bodyDiv w:val="1"/>
      <w:marLeft w:val="0"/>
      <w:marRight w:val="0"/>
      <w:marTop w:val="0"/>
      <w:marBottom w:val="0"/>
      <w:divBdr>
        <w:top w:val="none" w:sz="0" w:space="0" w:color="auto"/>
        <w:left w:val="none" w:sz="0" w:space="0" w:color="auto"/>
        <w:bottom w:val="none" w:sz="0" w:space="0" w:color="auto"/>
        <w:right w:val="none" w:sz="0" w:space="0" w:color="auto"/>
      </w:divBdr>
    </w:div>
    <w:div w:id="1942644620">
      <w:bodyDiv w:val="1"/>
      <w:marLeft w:val="0"/>
      <w:marRight w:val="0"/>
      <w:marTop w:val="0"/>
      <w:marBottom w:val="0"/>
      <w:divBdr>
        <w:top w:val="none" w:sz="0" w:space="0" w:color="auto"/>
        <w:left w:val="none" w:sz="0" w:space="0" w:color="auto"/>
        <w:bottom w:val="none" w:sz="0" w:space="0" w:color="auto"/>
        <w:right w:val="none" w:sz="0" w:space="0" w:color="auto"/>
      </w:divBdr>
    </w:div>
    <w:div w:id="1943218511">
      <w:bodyDiv w:val="1"/>
      <w:marLeft w:val="0"/>
      <w:marRight w:val="0"/>
      <w:marTop w:val="0"/>
      <w:marBottom w:val="0"/>
      <w:divBdr>
        <w:top w:val="none" w:sz="0" w:space="0" w:color="auto"/>
        <w:left w:val="none" w:sz="0" w:space="0" w:color="auto"/>
        <w:bottom w:val="none" w:sz="0" w:space="0" w:color="auto"/>
        <w:right w:val="none" w:sz="0" w:space="0" w:color="auto"/>
      </w:divBdr>
    </w:div>
    <w:div w:id="1943493763">
      <w:bodyDiv w:val="1"/>
      <w:marLeft w:val="0"/>
      <w:marRight w:val="0"/>
      <w:marTop w:val="0"/>
      <w:marBottom w:val="0"/>
      <w:divBdr>
        <w:top w:val="none" w:sz="0" w:space="0" w:color="auto"/>
        <w:left w:val="none" w:sz="0" w:space="0" w:color="auto"/>
        <w:bottom w:val="none" w:sz="0" w:space="0" w:color="auto"/>
        <w:right w:val="none" w:sz="0" w:space="0" w:color="auto"/>
      </w:divBdr>
    </w:div>
    <w:div w:id="1944218123">
      <w:bodyDiv w:val="1"/>
      <w:marLeft w:val="0"/>
      <w:marRight w:val="0"/>
      <w:marTop w:val="0"/>
      <w:marBottom w:val="0"/>
      <w:divBdr>
        <w:top w:val="none" w:sz="0" w:space="0" w:color="auto"/>
        <w:left w:val="none" w:sz="0" w:space="0" w:color="auto"/>
        <w:bottom w:val="none" w:sz="0" w:space="0" w:color="auto"/>
        <w:right w:val="none" w:sz="0" w:space="0" w:color="auto"/>
      </w:divBdr>
    </w:div>
    <w:div w:id="1944221829">
      <w:bodyDiv w:val="1"/>
      <w:marLeft w:val="0"/>
      <w:marRight w:val="0"/>
      <w:marTop w:val="0"/>
      <w:marBottom w:val="0"/>
      <w:divBdr>
        <w:top w:val="none" w:sz="0" w:space="0" w:color="auto"/>
        <w:left w:val="none" w:sz="0" w:space="0" w:color="auto"/>
        <w:bottom w:val="none" w:sz="0" w:space="0" w:color="auto"/>
        <w:right w:val="none" w:sz="0" w:space="0" w:color="auto"/>
      </w:divBdr>
    </w:div>
    <w:div w:id="1945920358">
      <w:bodyDiv w:val="1"/>
      <w:marLeft w:val="0"/>
      <w:marRight w:val="0"/>
      <w:marTop w:val="0"/>
      <w:marBottom w:val="0"/>
      <w:divBdr>
        <w:top w:val="none" w:sz="0" w:space="0" w:color="auto"/>
        <w:left w:val="none" w:sz="0" w:space="0" w:color="auto"/>
        <w:bottom w:val="none" w:sz="0" w:space="0" w:color="auto"/>
        <w:right w:val="none" w:sz="0" w:space="0" w:color="auto"/>
      </w:divBdr>
    </w:div>
    <w:div w:id="1946183743">
      <w:bodyDiv w:val="1"/>
      <w:marLeft w:val="0"/>
      <w:marRight w:val="0"/>
      <w:marTop w:val="0"/>
      <w:marBottom w:val="0"/>
      <w:divBdr>
        <w:top w:val="none" w:sz="0" w:space="0" w:color="auto"/>
        <w:left w:val="none" w:sz="0" w:space="0" w:color="auto"/>
        <w:bottom w:val="none" w:sz="0" w:space="0" w:color="auto"/>
        <w:right w:val="none" w:sz="0" w:space="0" w:color="auto"/>
      </w:divBdr>
    </w:div>
    <w:div w:id="1947955505">
      <w:bodyDiv w:val="1"/>
      <w:marLeft w:val="0"/>
      <w:marRight w:val="0"/>
      <w:marTop w:val="0"/>
      <w:marBottom w:val="0"/>
      <w:divBdr>
        <w:top w:val="none" w:sz="0" w:space="0" w:color="auto"/>
        <w:left w:val="none" w:sz="0" w:space="0" w:color="auto"/>
        <w:bottom w:val="none" w:sz="0" w:space="0" w:color="auto"/>
        <w:right w:val="none" w:sz="0" w:space="0" w:color="auto"/>
      </w:divBdr>
    </w:div>
    <w:div w:id="1947999102">
      <w:bodyDiv w:val="1"/>
      <w:marLeft w:val="0"/>
      <w:marRight w:val="0"/>
      <w:marTop w:val="0"/>
      <w:marBottom w:val="0"/>
      <w:divBdr>
        <w:top w:val="none" w:sz="0" w:space="0" w:color="auto"/>
        <w:left w:val="none" w:sz="0" w:space="0" w:color="auto"/>
        <w:bottom w:val="none" w:sz="0" w:space="0" w:color="auto"/>
        <w:right w:val="none" w:sz="0" w:space="0" w:color="auto"/>
      </w:divBdr>
    </w:div>
    <w:div w:id="1948003467">
      <w:bodyDiv w:val="1"/>
      <w:marLeft w:val="0"/>
      <w:marRight w:val="0"/>
      <w:marTop w:val="0"/>
      <w:marBottom w:val="0"/>
      <w:divBdr>
        <w:top w:val="none" w:sz="0" w:space="0" w:color="auto"/>
        <w:left w:val="none" w:sz="0" w:space="0" w:color="auto"/>
        <w:bottom w:val="none" w:sz="0" w:space="0" w:color="auto"/>
        <w:right w:val="none" w:sz="0" w:space="0" w:color="auto"/>
      </w:divBdr>
    </w:div>
    <w:div w:id="1948272832">
      <w:bodyDiv w:val="1"/>
      <w:marLeft w:val="0"/>
      <w:marRight w:val="0"/>
      <w:marTop w:val="0"/>
      <w:marBottom w:val="0"/>
      <w:divBdr>
        <w:top w:val="none" w:sz="0" w:space="0" w:color="auto"/>
        <w:left w:val="none" w:sz="0" w:space="0" w:color="auto"/>
        <w:bottom w:val="none" w:sz="0" w:space="0" w:color="auto"/>
        <w:right w:val="none" w:sz="0" w:space="0" w:color="auto"/>
      </w:divBdr>
    </w:div>
    <w:div w:id="1949196376">
      <w:bodyDiv w:val="1"/>
      <w:marLeft w:val="0"/>
      <w:marRight w:val="0"/>
      <w:marTop w:val="0"/>
      <w:marBottom w:val="0"/>
      <w:divBdr>
        <w:top w:val="none" w:sz="0" w:space="0" w:color="auto"/>
        <w:left w:val="none" w:sz="0" w:space="0" w:color="auto"/>
        <w:bottom w:val="none" w:sz="0" w:space="0" w:color="auto"/>
        <w:right w:val="none" w:sz="0" w:space="0" w:color="auto"/>
      </w:divBdr>
    </w:div>
    <w:div w:id="1950504894">
      <w:bodyDiv w:val="1"/>
      <w:marLeft w:val="0"/>
      <w:marRight w:val="0"/>
      <w:marTop w:val="0"/>
      <w:marBottom w:val="0"/>
      <w:divBdr>
        <w:top w:val="none" w:sz="0" w:space="0" w:color="auto"/>
        <w:left w:val="none" w:sz="0" w:space="0" w:color="auto"/>
        <w:bottom w:val="none" w:sz="0" w:space="0" w:color="auto"/>
        <w:right w:val="none" w:sz="0" w:space="0" w:color="auto"/>
      </w:divBdr>
    </w:div>
    <w:div w:id="1950508106">
      <w:bodyDiv w:val="1"/>
      <w:marLeft w:val="0"/>
      <w:marRight w:val="0"/>
      <w:marTop w:val="0"/>
      <w:marBottom w:val="0"/>
      <w:divBdr>
        <w:top w:val="none" w:sz="0" w:space="0" w:color="auto"/>
        <w:left w:val="none" w:sz="0" w:space="0" w:color="auto"/>
        <w:bottom w:val="none" w:sz="0" w:space="0" w:color="auto"/>
        <w:right w:val="none" w:sz="0" w:space="0" w:color="auto"/>
      </w:divBdr>
    </w:div>
    <w:div w:id="1952659848">
      <w:bodyDiv w:val="1"/>
      <w:marLeft w:val="0"/>
      <w:marRight w:val="0"/>
      <w:marTop w:val="0"/>
      <w:marBottom w:val="0"/>
      <w:divBdr>
        <w:top w:val="none" w:sz="0" w:space="0" w:color="auto"/>
        <w:left w:val="none" w:sz="0" w:space="0" w:color="auto"/>
        <w:bottom w:val="none" w:sz="0" w:space="0" w:color="auto"/>
        <w:right w:val="none" w:sz="0" w:space="0" w:color="auto"/>
      </w:divBdr>
    </w:div>
    <w:div w:id="1952932832">
      <w:bodyDiv w:val="1"/>
      <w:marLeft w:val="0"/>
      <w:marRight w:val="0"/>
      <w:marTop w:val="0"/>
      <w:marBottom w:val="0"/>
      <w:divBdr>
        <w:top w:val="none" w:sz="0" w:space="0" w:color="auto"/>
        <w:left w:val="none" w:sz="0" w:space="0" w:color="auto"/>
        <w:bottom w:val="none" w:sz="0" w:space="0" w:color="auto"/>
        <w:right w:val="none" w:sz="0" w:space="0" w:color="auto"/>
      </w:divBdr>
      <w:divsChild>
        <w:div w:id="795873682">
          <w:marLeft w:val="0"/>
          <w:marRight w:val="0"/>
          <w:marTop w:val="0"/>
          <w:marBottom w:val="0"/>
          <w:divBdr>
            <w:top w:val="none" w:sz="0" w:space="0" w:color="auto"/>
            <w:left w:val="none" w:sz="0" w:space="0" w:color="auto"/>
            <w:bottom w:val="none" w:sz="0" w:space="0" w:color="auto"/>
            <w:right w:val="none" w:sz="0" w:space="0" w:color="auto"/>
          </w:divBdr>
        </w:div>
      </w:divsChild>
    </w:div>
    <w:div w:id="1952934425">
      <w:bodyDiv w:val="1"/>
      <w:marLeft w:val="0"/>
      <w:marRight w:val="0"/>
      <w:marTop w:val="0"/>
      <w:marBottom w:val="0"/>
      <w:divBdr>
        <w:top w:val="none" w:sz="0" w:space="0" w:color="auto"/>
        <w:left w:val="none" w:sz="0" w:space="0" w:color="auto"/>
        <w:bottom w:val="none" w:sz="0" w:space="0" w:color="auto"/>
        <w:right w:val="none" w:sz="0" w:space="0" w:color="auto"/>
      </w:divBdr>
    </w:div>
    <w:div w:id="1953004048">
      <w:bodyDiv w:val="1"/>
      <w:marLeft w:val="0"/>
      <w:marRight w:val="0"/>
      <w:marTop w:val="0"/>
      <w:marBottom w:val="0"/>
      <w:divBdr>
        <w:top w:val="none" w:sz="0" w:space="0" w:color="auto"/>
        <w:left w:val="none" w:sz="0" w:space="0" w:color="auto"/>
        <w:bottom w:val="none" w:sz="0" w:space="0" w:color="auto"/>
        <w:right w:val="none" w:sz="0" w:space="0" w:color="auto"/>
      </w:divBdr>
    </w:div>
    <w:div w:id="1954287430">
      <w:bodyDiv w:val="1"/>
      <w:marLeft w:val="0"/>
      <w:marRight w:val="0"/>
      <w:marTop w:val="0"/>
      <w:marBottom w:val="0"/>
      <w:divBdr>
        <w:top w:val="none" w:sz="0" w:space="0" w:color="auto"/>
        <w:left w:val="none" w:sz="0" w:space="0" w:color="auto"/>
        <w:bottom w:val="none" w:sz="0" w:space="0" w:color="auto"/>
        <w:right w:val="none" w:sz="0" w:space="0" w:color="auto"/>
      </w:divBdr>
      <w:divsChild>
        <w:div w:id="1629898323">
          <w:marLeft w:val="0"/>
          <w:marRight w:val="0"/>
          <w:marTop w:val="0"/>
          <w:marBottom w:val="0"/>
          <w:divBdr>
            <w:top w:val="none" w:sz="0" w:space="0" w:color="auto"/>
            <w:left w:val="none" w:sz="0" w:space="0" w:color="auto"/>
            <w:bottom w:val="none" w:sz="0" w:space="0" w:color="auto"/>
            <w:right w:val="none" w:sz="0" w:space="0" w:color="auto"/>
          </w:divBdr>
        </w:div>
      </w:divsChild>
    </w:div>
    <w:div w:id="1954482859">
      <w:bodyDiv w:val="1"/>
      <w:marLeft w:val="0"/>
      <w:marRight w:val="0"/>
      <w:marTop w:val="0"/>
      <w:marBottom w:val="0"/>
      <w:divBdr>
        <w:top w:val="none" w:sz="0" w:space="0" w:color="auto"/>
        <w:left w:val="none" w:sz="0" w:space="0" w:color="auto"/>
        <w:bottom w:val="none" w:sz="0" w:space="0" w:color="auto"/>
        <w:right w:val="none" w:sz="0" w:space="0" w:color="auto"/>
      </w:divBdr>
    </w:div>
    <w:div w:id="1954823883">
      <w:bodyDiv w:val="1"/>
      <w:marLeft w:val="0"/>
      <w:marRight w:val="0"/>
      <w:marTop w:val="0"/>
      <w:marBottom w:val="0"/>
      <w:divBdr>
        <w:top w:val="none" w:sz="0" w:space="0" w:color="auto"/>
        <w:left w:val="none" w:sz="0" w:space="0" w:color="auto"/>
        <w:bottom w:val="none" w:sz="0" w:space="0" w:color="auto"/>
        <w:right w:val="none" w:sz="0" w:space="0" w:color="auto"/>
      </w:divBdr>
    </w:div>
    <w:div w:id="1955207962">
      <w:bodyDiv w:val="1"/>
      <w:marLeft w:val="0"/>
      <w:marRight w:val="0"/>
      <w:marTop w:val="0"/>
      <w:marBottom w:val="0"/>
      <w:divBdr>
        <w:top w:val="none" w:sz="0" w:space="0" w:color="auto"/>
        <w:left w:val="none" w:sz="0" w:space="0" w:color="auto"/>
        <w:bottom w:val="none" w:sz="0" w:space="0" w:color="auto"/>
        <w:right w:val="none" w:sz="0" w:space="0" w:color="auto"/>
      </w:divBdr>
    </w:div>
    <w:div w:id="1955671428">
      <w:bodyDiv w:val="1"/>
      <w:marLeft w:val="0"/>
      <w:marRight w:val="0"/>
      <w:marTop w:val="0"/>
      <w:marBottom w:val="0"/>
      <w:divBdr>
        <w:top w:val="none" w:sz="0" w:space="0" w:color="auto"/>
        <w:left w:val="none" w:sz="0" w:space="0" w:color="auto"/>
        <w:bottom w:val="none" w:sz="0" w:space="0" w:color="auto"/>
        <w:right w:val="none" w:sz="0" w:space="0" w:color="auto"/>
      </w:divBdr>
    </w:div>
    <w:div w:id="1955863872">
      <w:bodyDiv w:val="1"/>
      <w:marLeft w:val="0"/>
      <w:marRight w:val="0"/>
      <w:marTop w:val="0"/>
      <w:marBottom w:val="0"/>
      <w:divBdr>
        <w:top w:val="none" w:sz="0" w:space="0" w:color="auto"/>
        <w:left w:val="none" w:sz="0" w:space="0" w:color="auto"/>
        <w:bottom w:val="none" w:sz="0" w:space="0" w:color="auto"/>
        <w:right w:val="none" w:sz="0" w:space="0" w:color="auto"/>
      </w:divBdr>
    </w:div>
    <w:div w:id="1955941703">
      <w:bodyDiv w:val="1"/>
      <w:marLeft w:val="0"/>
      <w:marRight w:val="0"/>
      <w:marTop w:val="0"/>
      <w:marBottom w:val="0"/>
      <w:divBdr>
        <w:top w:val="none" w:sz="0" w:space="0" w:color="auto"/>
        <w:left w:val="none" w:sz="0" w:space="0" w:color="auto"/>
        <w:bottom w:val="none" w:sz="0" w:space="0" w:color="auto"/>
        <w:right w:val="none" w:sz="0" w:space="0" w:color="auto"/>
      </w:divBdr>
    </w:div>
    <w:div w:id="1957372376">
      <w:bodyDiv w:val="1"/>
      <w:marLeft w:val="0"/>
      <w:marRight w:val="0"/>
      <w:marTop w:val="0"/>
      <w:marBottom w:val="0"/>
      <w:divBdr>
        <w:top w:val="none" w:sz="0" w:space="0" w:color="auto"/>
        <w:left w:val="none" w:sz="0" w:space="0" w:color="auto"/>
        <w:bottom w:val="none" w:sz="0" w:space="0" w:color="auto"/>
        <w:right w:val="none" w:sz="0" w:space="0" w:color="auto"/>
      </w:divBdr>
    </w:div>
    <w:div w:id="1957979523">
      <w:bodyDiv w:val="1"/>
      <w:marLeft w:val="0"/>
      <w:marRight w:val="0"/>
      <w:marTop w:val="0"/>
      <w:marBottom w:val="0"/>
      <w:divBdr>
        <w:top w:val="none" w:sz="0" w:space="0" w:color="auto"/>
        <w:left w:val="none" w:sz="0" w:space="0" w:color="auto"/>
        <w:bottom w:val="none" w:sz="0" w:space="0" w:color="auto"/>
        <w:right w:val="none" w:sz="0" w:space="0" w:color="auto"/>
      </w:divBdr>
    </w:div>
    <w:div w:id="1958633207">
      <w:bodyDiv w:val="1"/>
      <w:marLeft w:val="0"/>
      <w:marRight w:val="0"/>
      <w:marTop w:val="0"/>
      <w:marBottom w:val="0"/>
      <w:divBdr>
        <w:top w:val="none" w:sz="0" w:space="0" w:color="auto"/>
        <w:left w:val="none" w:sz="0" w:space="0" w:color="auto"/>
        <w:bottom w:val="none" w:sz="0" w:space="0" w:color="auto"/>
        <w:right w:val="none" w:sz="0" w:space="0" w:color="auto"/>
      </w:divBdr>
    </w:div>
    <w:div w:id="1959097085">
      <w:bodyDiv w:val="1"/>
      <w:marLeft w:val="0"/>
      <w:marRight w:val="0"/>
      <w:marTop w:val="0"/>
      <w:marBottom w:val="0"/>
      <w:divBdr>
        <w:top w:val="none" w:sz="0" w:space="0" w:color="auto"/>
        <w:left w:val="none" w:sz="0" w:space="0" w:color="auto"/>
        <w:bottom w:val="none" w:sz="0" w:space="0" w:color="auto"/>
        <w:right w:val="none" w:sz="0" w:space="0" w:color="auto"/>
      </w:divBdr>
    </w:div>
    <w:div w:id="1959482739">
      <w:bodyDiv w:val="1"/>
      <w:marLeft w:val="0"/>
      <w:marRight w:val="0"/>
      <w:marTop w:val="0"/>
      <w:marBottom w:val="0"/>
      <w:divBdr>
        <w:top w:val="none" w:sz="0" w:space="0" w:color="auto"/>
        <w:left w:val="none" w:sz="0" w:space="0" w:color="auto"/>
        <w:bottom w:val="none" w:sz="0" w:space="0" w:color="auto"/>
        <w:right w:val="none" w:sz="0" w:space="0" w:color="auto"/>
      </w:divBdr>
    </w:div>
    <w:div w:id="1960139150">
      <w:bodyDiv w:val="1"/>
      <w:marLeft w:val="0"/>
      <w:marRight w:val="0"/>
      <w:marTop w:val="0"/>
      <w:marBottom w:val="0"/>
      <w:divBdr>
        <w:top w:val="none" w:sz="0" w:space="0" w:color="auto"/>
        <w:left w:val="none" w:sz="0" w:space="0" w:color="auto"/>
        <w:bottom w:val="none" w:sz="0" w:space="0" w:color="auto"/>
        <w:right w:val="none" w:sz="0" w:space="0" w:color="auto"/>
      </w:divBdr>
    </w:div>
    <w:div w:id="1960181986">
      <w:bodyDiv w:val="1"/>
      <w:marLeft w:val="0"/>
      <w:marRight w:val="0"/>
      <w:marTop w:val="0"/>
      <w:marBottom w:val="0"/>
      <w:divBdr>
        <w:top w:val="none" w:sz="0" w:space="0" w:color="auto"/>
        <w:left w:val="none" w:sz="0" w:space="0" w:color="auto"/>
        <w:bottom w:val="none" w:sz="0" w:space="0" w:color="auto"/>
        <w:right w:val="none" w:sz="0" w:space="0" w:color="auto"/>
      </w:divBdr>
    </w:div>
    <w:div w:id="1960186380">
      <w:bodyDiv w:val="1"/>
      <w:marLeft w:val="0"/>
      <w:marRight w:val="0"/>
      <w:marTop w:val="0"/>
      <w:marBottom w:val="0"/>
      <w:divBdr>
        <w:top w:val="none" w:sz="0" w:space="0" w:color="auto"/>
        <w:left w:val="none" w:sz="0" w:space="0" w:color="auto"/>
        <w:bottom w:val="none" w:sz="0" w:space="0" w:color="auto"/>
        <w:right w:val="none" w:sz="0" w:space="0" w:color="auto"/>
      </w:divBdr>
    </w:div>
    <w:div w:id="1960601771">
      <w:bodyDiv w:val="1"/>
      <w:marLeft w:val="0"/>
      <w:marRight w:val="0"/>
      <w:marTop w:val="0"/>
      <w:marBottom w:val="0"/>
      <w:divBdr>
        <w:top w:val="none" w:sz="0" w:space="0" w:color="auto"/>
        <w:left w:val="none" w:sz="0" w:space="0" w:color="auto"/>
        <w:bottom w:val="none" w:sz="0" w:space="0" w:color="auto"/>
        <w:right w:val="none" w:sz="0" w:space="0" w:color="auto"/>
      </w:divBdr>
    </w:div>
    <w:div w:id="1960644228">
      <w:bodyDiv w:val="1"/>
      <w:marLeft w:val="0"/>
      <w:marRight w:val="0"/>
      <w:marTop w:val="0"/>
      <w:marBottom w:val="0"/>
      <w:divBdr>
        <w:top w:val="none" w:sz="0" w:space="0" w:color="auto"/>
        <w:left w:val="none" w:sz="0" w:space="0" w:color="auto"/>
        <w:bottom w:val="none" w:sz="0" w:space="0" w:color="auto"/>
        <w:right w:val="none" w:sz="0" w:space="0" w:color="auto"/>
      </w:divBdr>
    </w:div>
    <w:div w:id="1960721419">
      <w:bodyDiv w:val="1"/>
      <w:marLeft w:val="0"/>
      <w:marRight w:val="0"/>
      <w:marTop w:val="0"/>
      <w:marBottom w:val="0"/>
      <w:divBdr>
        <w:top w:val="none" w:sz="0" w:space="0" w:color="auto"/>
        <w:left w:val="none" w:sz="0" w:space="0" w:color="auto"/>
        <w:bottom w:val="none" w:sz="0" w:space="0" w:color="auto"/>
        <w:right w:val="none" w:sz="0" w:space="0" w:color="auto"/>
      </w:divBdr>
    </w:div>
    <w:div w:id="1960722290">
      <w:bodyDiv w:val="1"/>
      <w:marLeft w:val="0"/>
      <w:marRight w:val="0"/>
      <w:marTop w:val="0"/>
      <w:marBottom w:val="0"/>
      <w:divBdr>
        <w:top w:val="none" w:sz="0" w:space="0" w:color="auto"/>
        <w:left w:val="none" w:sz="0" w:space="0" w:color="auto"/>
        <w:bottom w:val="none" w:sz="0" w:space="0" w:color="auto"/>
        <w:right w:val="none" w:sz="0" w:space="0" w:color="auto"/>
      </w:divBdr>
    </w:div>
    <w:div w:id="1960800218">
      <w:bodyDiv w:val="1"/>
      <w:marLeft w:val="0"/>
      <w:marRight w:val="0"/>
      <w:marTop w:val="0"/>
      <w:marBottom w:val="0"/>
      <w:divBdr>
        <w:top w:val="none" w:sz="0" w:space="0" w:color="auto"/>
        <w:left w:val="none" w:sz="0" w:space="0" w:color="auto"/>
        <w:bottom w:val="none" w:sz="0" w:space="0" w:color="auto"/>
        <w:right w:val="none" w:sz="0" w:space="0" w:color="auto"/>
      </w:divBdr>
    </w:div>
    <w:div w:id="1961375707">
      <w:bodyDiv w:val="1"/>
      <w:marLeft w:val="0"/>
      <w:marRight w:val="0"/>
      <w:marTop w:val="0"/>
      <w:marBottom w:val="0"/>
      <w:divBdr>
        <w:top w:val="none" w:sz="0" w:space="0" w:color="auto"/>
        <w:left w:val="none" w:sz="0" w:space="0" w:color="auto"/>
        <w:bottom w:val="none" w:sz="0" w:space="0" w:color="auto"/>
        <w:right w:val="none" w:sz="0" w:space="0" w:color="auto"/>
      </w:divBdr>
    </w:div>
    <w:div w:id="1961837567">
      <w:bodyDiv w:val="1"/>
      <w:marLeft w:val="0"/>
      <w:marRight w:val="0"/>
      <w:marTop w:val="0"/>
      <w:marBottom w:val="0"/>
      <w:divBdr>
        <w:top w:val="none" w:sz="0" w:space="0" w:color="auto"/>
        <w:left w:val="none" w:sz="0" w:space="0" w:color="auto"/>
        <w:bottom w:val="none" w:sz="0" w:space="0" w:color="auto"/>
        <w:right w:val="none" w:sz="0" w:space="0" w:color="auto"/>
      </w:divBdr>
    </w:div>
    <w:div w:id="1962759098">
      <w:bodyDiv w:val="1"/>
      <w:marLeft w:val="0"/>
      <w:marRight w:val="0"/>
      <w:marTop w:val="0"/>
      <w:marBottom w:val="0"/>
      <w:divBdr>
        <w:top w:val="none" w:sz="0" w:space="0" w:color="auto"/>
        <w:left w:val="none" w:sz="0" w:space="0" w:color="auto"/>
        <w:bottom w:val="none" w:sz="0" w:space="0" w:color="auto"/>
        <w:right w:val="none" w:sz="0" w:space="0" w:color="auto"/>
      </w:divBdr>
    </w:div>
    <w:div w:id="1962765146">
      <w:bodyDiv w:val="1"/>
      <w:marLeft w:val="0"/>
      <w:marRight w:val="0"/>
      <w:marTop w:val="0"/>
      <w:marBottom w:val="0"/>
      <w:divBdr>
        <w:top w:val="none" w:sz="0" w:space="0" w:color="auto"/>
        <w:left w:val="none" w:sz="0" w:space="0" w:color="auto"/>
        <w:bottom w:val="none" w:sz="0" w:space="0" w:color="auto"/>
        <w:right w:val="none" w:sz="0" w:space="0" w:color="auto"/>
      </w:divBdr>
    </w:div>
    <w:div w:id="1965040001">
      <w:bodyDiv w:val="1"/>
      <w:marLeft w:val="0"/>
      <w:marRight w:val="0"/>
      <w:marTop w:val="0"/>
      <w:marBottom w:val="0"/>
      <w:divBdr>
        <w:top w:val="none" w:sz="0" w:space="0" w:color="auto"/>
        <w:left w:val="none" w:sz="0" w:space="0" w:color="auto"/>
        <w:bottom w:val="none" w:sz="0" w:space="0" w:color="auto"/>
        <w:right w:val="none" w:sz="0" w:space="0" w:color="auto"/>
      </w:divBdr>
    </w:div>
    <w:div w:id="1965652600">
      <w:bodyDiv w:val="1"/>
      <w:marLeft w:val="0"/>
      <w:marRight w:val="0"/>
      <w:marTop w:val="0"/>
      <w:marBottom w:val="0"/>
      <w:divBdr>
        <w:top w:val="none" w:sz="0" w:space="0" w:color="auto"/>
        <w:left w:val="none" w:sz="0" w:space="0" w:color="auto"/>
        <w:bottom w:val="none" w:sz="0" w:space="0" w:color="auto"/>
        <w:right w:val="none" w:sz="0" w:space="0" w:color="auto"/>
      </w:divBdr>
    </w:div>
    <w:div w:id="1966040770">
      <w:bodyDiv w:val="1"/>
      <w:marLeft w:val="0"/>
      <w:marRight w:val="0"/>
      <w:marTop w:val="0"/>
      <w:marBottom w:val="0"/>
      <w:divBdr>
        <w:top w:val="none" w:sz="0" w:space="0" w:color="auto"/>
        <w:left w:val="none" w:sz="0" w:space="0" w:color="auto"/>
        <w:bottom w:val="none" w:sz="0" w:space="0" w:color="auto"/>
        <w:right w:val="none" w:sz="0" w:space="0" w:color="auto"/>
      </w:divBdr>
    </w:div>
    <w:div w:id="1966498641">
      <w:bodyDiv w:val="1"/>
      <w:marLeft w:val="0"/>
      <w:marRight w:val="0"/>
      <w:marTop w:val="0"/>
      <w:marBottom w:val="0"/>
      <w:divBdr>
        <w:top w:val="none" w:sz="0" w:space="0" w:color="auto"/>
        <w:left w:val="none" w:sz="0" w:space="0" w:color="auto"/>
        <w:bottom w:val="none" w:sz="0" w:space="0" w:color="auto"/>
        <w:right w:val="none" w:sz="0" w:space="0" w:color="auto"/>
      </w:divBdr>
    </w:div>
    <w:div w:id="1967202322">
      <w:bodyDiv w:val="1"/>
      <w:marLeft w:val="0"/>
      <w:marRight w:val="0"/>
      <w:marTop w:val="0"/>
      <w:marBottom w:val="0"/>
      <w:divBdr>
        <w:top w:val="none" w:sz="0" w:space="0" w:color="auto"/>
        <w:left w:val="none" w:sz="0" w:space="0" w:color="auto"/>
        <w:bottom w:val="none" w:sz="0" w:space="0" w:color="auto"/>
        <w:right w:val="none" w:sz="0" w:space="0" w:color="auto"/>
      </w:divBdr>
    </w:div>
    <w:div w:id="1967346342">
      <w:bodyDiv w:val="1"/>
      <w:marLeft w:val="0"/>
      <w:marRight w:val="0"/>
      <w:marTop w:val="0"/>
      <w:marBottom w:val="0"/>
      <w:divBdr>
        <w:top w:val="none" w:sz="0" w:space="0" w:color="auto"/>
        <w:left w:val="none" w:sz="0" w:space="0" w:color="auto"/>
        <w:bottom w:val="none" w:sz="0" w:space="0" w:color="auto"/>
        <w:right w:val="none" w:sz="0" w:space="0" w:color="auto"/>
      </w:divBdr>
    </w:div>
    <w:div w:id="1967809352">
      <w:bodyDiv w:val="1"/>
      <w:marLeft w:val="0"/>
      <w:marRight w:val="0"/>
      <w:marTop w:val="0"/>
      <w:marBottom w:val="0"/>
      <w:divBdr>
        <w:top w:val="none" w:sz="0" w:space="0" w:color="auto"/>
        <w:left w:val="none" w:sz="0" w:space="0" w:color="auto"/>
        <w:bottom w:val="none" w:sz="0" w:space="0" w:color="auto"/>
        <w:right w:val="none" w:sz="0" w:space="0" w:color="auto"/>
      </w:divBdr>
      <w:divsChild>
        <w:div w:id="2059821152">
          <w:marLeft w:val="360"/>
          <w:marRight w:val="0"/>
          <w:marTop w:val="200"/>
          <w:marBottom w:val="0"/>
          <w:divBdr>
            <w:top w:val="none" w:sz="0" w:space="0" w:color="auto"/>
            <w:left w:val="none" w:sz="0" w:space="0" w:color="auto"/>
            <w:bottom w:val="none" w:sz="0" w:space="0" w:color="auto"/>
            <w:right w:val="none" w:sz="0" w:space="0" w:color="auto"/>
          </w:divBdr>
        </w:div>
      </w:divsChild>
    </w:div>
    <w:div w:id="1968704434">
      <w:bodyDiv w:val="1"/>
      <w:marLeft w:val="0"/>
      <w:marRight w:val="0"/>
      <w:marTop w:val="0"/>
      <w:marBottom w:val="0"/>
      <w:divBdr>
        <w:top w:val="none" w:sz="0" w:space="0" w:color="auto"/>
        <w:left w:val="none" w:sz="0" w:space="0" w:color="auto"/>
        <w:bottom w:val="none" w:sz="0" w:space="0" w:color="auto"/>
        <w:right w:val="none" w:sz="0" w:space="0" w:color="auto"/>
      </w:divBdr>
    </w:div>
    <w:div w:id="1969777059">
      <w:bodyDiv w:val="1"/>
      <w:marLeft w:val="0"/>
      <w:marRight w:val="0"/>
      <w:marTop w:val="0"/>
      <w:marBottom w:val="0"/>
      <w:divBdr>
        <w:top w:val="none" w:sz="0" w:space="0" w:color="auto"/>
        <w:left w:val="none" w:sz="0" w:space="0" w:color="auto"/>
        <w:bottom w:val="none" w:sz="0" w:space="0" w:color="auto"/>
        <w:right w:val="none" w:sz="0" w:space="0" w:color="auto"/>
      </w:divBdr>
    </w:div>
    <w:div w:id="1970159586">
      <w:bodyDiv w:val="1"/>
      <w:marLeft w:val="0"/>
      <w:marRight w:val="0"/>
      <w:marTop w:val="0"/>
      <w:marBottom w:val="0"/>
      <w:divBdr>
        <w:top w:val="none" w:sz="0" w:space="0" w:color="auto"/>
        <w:left w:val="none" w:sz="0" w:space="0" w:color="auto"/>
        <w:bottom w:val="none" w:sz="0" w:space="0" w:color="auto"/>
        <w:right w:val="none" w:sz="0" w:space="0" w:color="auto"/>
      </w:divBdr>
    </w:div>
    <w:div w:id="1970240875">
      <w:bodyDiv w:val="1"/>
      <w:marLeft w:val="0"/>
      <w:marRight w:val="0"/>
      <w:marTop w:val="0"/>
      <w:marBottom w:val="0"/>
      <w:divBdr>
        <w:top w:val="none" w:sz="0" w:space="0" w:color="auto"/>
        <w:left w:val="none" w:sz="0" w:space="0" w:color="auto"/>
        <w:bottom w:val="none" w:sz="0" w:space="0" w:color="auto"/>
        <w:right w:val="none" w:sz="0" w:space="0" w:color="auto"/>
      </w:divBdr>
    </w:div>
    <w:div w:id="1970354874">
      <w:bodyDiv w:val="1"/>
      <w:marLeft w:val="0"/>
      <w:marRight w:val="0"/>
      <w:marTop w:val="0"/>
      <w:marBottom w:val="0"/>
      <w:divBdr>
        <w:top w:val="none" w:sz="0" w:space="0" w:color="auto"/>
        <w:left w:val="none" w:sz="0" w:space="0" w:color="auto"/>
        <w:bottom w:val="none" w:sz="0" w:space="0" w:color="auto"/>
        <w:right w:val="none" w:sz="0" w:space="0" w:color="auto"/>
      </w:divBdr>
    </w:div>
    <w:div w:id="1970427197">
      <w:bodyDiv w:val="1"/>
      <w:marLeft w:val="0"/>
      <w:marRight w:val="0"/>
      <w:marTop w:val="0"/>
      <w:marBottom w:val="0"/>
      <w:divBdr>
        <w:top w:val="none" w:sz="0" w:space="0" w:color="auto"/>
        <w:left w:val="none" w:sz="0" w:space="0" w:color="auto"/>
        <w:bottom w:val="none" w:sz="0" w:space="0" w:color="auto"/>
        <w:right w:val="none" w:sz="0" w:space="0" w:color="auto"/>
      </w:divBdr>
    </w:div>
    <w:div w:id="1970477898">
      <w:bodyDiv w:val="1"/>
      <w:marLeft w:val="0"/>
      <w:marRight w:val="0"/>
      <w:marTop w:val="0"/>
      <w:marBottom w:val="0"/>
      <w:divBdr>
        <w:top w:val="none" w:sz="0" w:space="0" w:color="auto"/>
        <w:left w:val="none" w:sz="0" w:space="0" w:color="auto"/>
        <w:bottom w:val="none" w:sz="0" w:space="0" w:color="auto"/>
        <w:right w:val="none" w:sz="0" w:space="0" w:color="auto"/>
      </w:divBdr>
    </w:div>
    <w:div w:id="1971401964">
      <w:bodyDiv w:val="1"/>
      <w:marLeft w:val="0"/>
      <w:marRight w:val="0"/>
      <w:marTop w:val="0"/>
      <w:marBottom w:val="0"/>
      <w:divBdr>
        <w:top w:val="none" w:sz="0" w:space="0" w:color="auto"/>
        <w:left w:val="none" w:sz="0" w:space="0" w:color="auto"/>
        <w:bottom w:val="none" w:sz="0" w:space="0" w:color="auto"/>
        <w:right w:val="none" w:sz="0" w:space="0" w:color="auto"/>
      </w:divBdr>
    </w:div>
    <w:div w:id="1971519837">
      <w:bodyDiv w:val="1"/>
      <w:marLeft w:val="0"/>
      <w:marRight w:val="0"/>
      <w:marTop w:val="0"/>
      <w:marBottom w:val="0"/>
      <w:divBdr>
        <w:top w:val="none" w:sz="0" w:space="0" w:color="auto"/>
        <w:left w:val="none" w:sz="0" w:space="0" w:color="auto"/>
        <w:bottom w:val="none" w:sz="0" w:space="0" w:color="auto"/>
        <w:right w:val="none" w:sz="0" w:space="0" w:color="auto"/>
      </w:divBdr>
    </w:div>
    <w:div w:id="1973092704">
      <w:bodyDiv w:val="1"/>
      <w:marLeft w:val="0"/>
      <w:marRight w:val="0"/>
      <w:marTop w:val="0"/>
      <w:marBottom w:val="0"/>
      <w:divBdr>
        <w:top w:val="none" w:sz="0" w:space="0" w:color="auto"/>
        <w:left w:val="none" w:sz="0" w:space="0" w:color="auto"/>
        <w:bottom w:val="none" w:sz="0" w:space="0" w:color="auto"/>
        <w:right w:val="none" w:sz="0" w:space="0" w:color="auto"/>
      </w:divBdr>
    </w:div>
    <w:div w:id="1973825543">
      <w:bodyDiv w:val="1"/>
      <w:marLeft w:val="0"/>
      <w:marRight w:val="0"/>
      <w:marTop w:val="0"/>
      <w:marBottom w:val="0"/>
      <w:divBdr>
        <w:top w:val="none" w:sz="0" w:space="0" w:color="auto"/>
        <w:left w:val="none" w:sz="0" w:space="0" w:color="auto"/>
        <w:bottom w:val="none" w:sz="0" w:space="0" w:color="auto"/>
        <w:right w:val="none" w:sz="0" w:space="0" w:color="auto"/>
      </w:divBdr>
    </w:div>
    <w:div w:id="1973905317">
      <w:bodyDiv w:val="1"/>
      <w:marLeft w:val="0"/>
      <w:marRight w:val="0"/>
      <w:marTop w:val="0"/>
      <w:marBottom w:val="0"/>
      <w:divBdr>
        <w:top w:val="none" w:sz="0" w:space="0" w:color="auto"/>
        <w:left w:val="none" w:sz="0" w:space="0" w:color="auto"/>
        <w:bottom w:val="none" w:sz="0" w:space="0" w:color="auto"/>
        <w:right w:val="none" w:sz="0" w:space="0" w:color="auto"/>
      </w:divBdr>
    </w:div>
    <w:div w:id="1973946710">
      <w:bodyDiv w:val="1"/>
      <w:marLeft w:val="0"/>
      <w:marRight w:val="0"/>
      <w:marTop w:val="0"/>
      <w:marBottom w:val="0"/>
      <w:divBdr>
        <w:top w:val="none" w:sz="0" w:space="0" w:color="auto"/>
        <w:left w:val="none" w:sz="0" w:space="0" w:color="auto"/>
        <w:bottom w:val="none" w:sz="0" w:space="0" w:color="auto"/>
        <w:right w:val="none" w:sz="0" w:space="0" w:color="auto"/>
      </w:divBdr>
    </w:div>
    <w:div w:id="1974211478">
      <w:bodyDiv w:val="1"/>
      <w:marLeft w:val="0"/>
      <w:marRight w:val="0"/>
      <w:marTop w:val="0"/>
      <w:marBottom w:val="0"/>
      <w:divBdr>
        <w:top w:val="none" w:sz="0" w:space="0" w:color="auto"/>
        <w:left w:val="none" w:sz="0" w:space="0" w:color="auto"/>
        <w:bottom w:val="none" w:sz="0" w:space="0" w:color="auto"/>
        <w:right w:val="none" w:sz="0" w:space="0" w:color="auto"/>
      </w:divBdr>
    </w:div>
    <w:div w:id="1974940007">
      <w:bodyDiv w:val="1"/>
      <w:marLeft w:val="0"/>
      <w:marRight w:val="0"/>
      <w:marTop w:val="0"/>
      <w:marBottom w:val="0"/>
      <w:divBdr>
        <w:top w:val="none" w:sz="0" w:space="0" w:color="auto"/>
        <w:left w:val="none" w:sz="0" w:space="0" w:color="auto"/>
        <w:bottom w:val="none" w:sz="0" w:space="0" w:color="auto"/>
        <w:right w:val="none" w:sz="0" w:space="0" w:color="auto"/>
      </w:divBdr>
    </w:div>
    <w:div w:id="1974948362">
      <w:bodyDiv w:val="1"/>
      <w:marLeft w:val="0"/>
      <w:marRight w:val="0"/>
      <w:marTop w:val="0"/>
      <w:marBottom w:val="0"/>
      <w:divBdr>
        <w:top w:val="none" w:sz="0" w:space="0" w:color="auto"/>
        <w:left w:val="none" w:sz="0" w:space="0" w:color="auto"/>
        <w:bottom w:val="none" w:sz="0" w:space="0" w:color="auto"/>
        <w:right w:val="none" w:sz="0" w:space="0" w:color="auto"/>
      </w:divBdr>
    </w:div>
    <w:div w:id="1976566967">
      <w:bodyDiv w:val="1"/>
      <w:marLeft w:val="0"/>
      <w:marRight w:val="0"/>
      <w:marTop w:val="0"/>
      <w:marBottom w:val="0"/>
      <w:divBdr>
        <w:top w:val="none" w:sz="0" w:space="0" w:color="auto"/>
        <w:left w:val="none" w:sz="0" w:space="0" w:color="auto"/>
        <w:bottom w:val="none" w:sz="0" w:space="0" w:color="auto"/>
        <w:right w:val="none" w:sz="0" w:space="0" w:color="auto"/>
      </w:divBdr>
    </w:div>
    <w:div w:id="1977371061">
      <w:bodyDiv w:val="1"/>
      <w:marLeft w:val="0"/>
      <w:marRight w:val="0"/>
      <w:marTop w:val="0"/>
      <w:marBottom w:val="0"/>
      <w:divBdr>
        <w:top w:val="none" w:sz="0" w:space="0" w:color="auto"/>
        <w:left w:val="none" w:sz="0" w:space="0" w:color="auto"/>
        <w:bottom w:val="none" w:sz="0" w:space="0" w:color="auto"/>
        <w:right w:val="none" w:sz="0" w:space="0" w:color="auto"/>
      </w:divBdr>
    </w:div>
    <w:div w:id="1978754650">
      <w:bodyDiv w:val="1"/>
      <w:marLeft w:val="0"/>
      <w:marRight w:val="0"/>
      <w:marTop w:val="0"/>
      <w:marBottom w:val="0"/>
      <w:divBdr>
        <w:top w:val="none" w:sz="0" w:space="0" w:color="auto"/>
        <w:left w:val="none" w:sz="0" w:space="0" w:color="auto"/>
        <w:bottom w:val="none" w:sz="0" w:space="0" w:color="auto"/>
        <w:right w:val="none" w:sz="0" w:space="0" w:color="auto"/>
      </w:divBdr>
    </w:div>
    <w:div w:id="1978952328">
      <w:bodyDiv w:val="1"/>
      <w:marLeft w:val="0"/>
      <w:marRight w:val="0"/>
      <w:marTop w:val="0"/>
      <w:marBottom w:val="0"/>
      <w:divBdr>
        <w:top w:val="none" w:sz="0" w:space="0" w:color="auto"/>
        <w:left w:val="none" w:sz="0" w:space="0" w:color="auto"/>
        <w:bottom w:val="none" w:sz="0" w:space="0" w:color="auto"/>
        <w:right w:val="none" w:sz="0" w:space="0" w:color="auto"/>
      </w:divBdr>
    </w:div>
    <w:div w:id="1979921137">
      <w:bodyDiv w:val="1"/>
      <w:marLeft w:val="0"/>
      <w:marRight w:val="0"/>
      <w:marTop w:val="0"/>
      <w:marBottom w:val="0"/>
      <w:divBdr>
        <w:top w:val="none" w:sz="0" w:space="0" w:color="auto"/>
        <w:left w:val="none" w:sz="0" w:space="0" w:color="auto"/>
        <w:bottom w:val="none" w:sz="0" w:space="0" w:color="auto"/>
        <w:right w:val="none" w:sz="0" w:space="0" w:color="auto"/>
      </w:divBdr>
    </w:div>
    <w:div w:id="1981693281">
      <w:bodyDiv w:val="1"/>
      <w:marLeft w:val="0"/>
      <w:marRight w:val="0"/>
      <w:marTop w:val="0"/>
      <w:marBottom w:val="0"/>
      <w:divBdr>
        <w:top w:val="none" w:sz="0" w:space="0" w:color="auto"/>
        <w:left w:val="none" w:sz="0" w:space="0" w:color="auto"/>
        <w:bottom w:val="none" w:sz="0" w:space="0" w:color="auto"/>
        <w:right w:val="none" w:sz="0" w:space="0" w:color="auto"/>
      </w:divBdr>
    </w:div>
    <w:div w:id="1981884428">
      <w:bodyDiv w:val="1"/>
      <w:marLeft w:val="0"/>
      <w:marRight w:val="0"/>
      <w:marTop w:val="0"/>
      <w:marBottom w:val="0"/>
      <w:divBdr>
        <w:top w:val="none" w:sz="0" w:space="0" w:color="auto"/>
        <w:left w:val="none" w:sz="0" w:space="0" w:color="auto"/>
        <w:bottom w:val="none" w:sz="0" w:space="0" w:color="auto"/>
        <w:right w:val="none" w:sz="0" w:space="0" w:color="auto"/>
      </w:divBdr>
    </w:div>
    <w:div w:id="1981884901">
      <w:bodyDiv w:val="1"/>
      <w:marLeft w:val="0"/>
      <w:marRight w:val="0"/>
      <w:marTop w:val="0"/>
      <w:marBottom w:val="0"/>
      <w:divBdr>
        <w:top w:val="none" w:sz="0" w:space="0" w:color="auto"/>
        <w:left w:val="none" w:sz="0" w:space="0" w:color="auto"/>
        <w:bottom w:val="none" w:sz="0" w:space="0" w:color="auto"/>
        <w:right w:val="none" w:sz="0" w:space="0" w:color="auto"/>
      </w:divBdr>
    </w:div>
    <w:div w:id="1982885051">
      <w:bodyDiv w:val="1"/>
      <w:marLeft w:val="0"/>
      <w:marRight w:val="0"/>
      <w:marTop w:val="0"/>
      <w:marBottom w:val="0"/>
      <w:divBdr>
        <w:top w:val="none" w:sz="0" w:space="0" w:color="auto"/>
        <w:left w:val="none" w:sz="0" w:space="0" w:color="auto"/>
        <w:bottom w:val="none" w:sz="0" w:space="0" w:color="auto"/>
        <w:right w:val="none" w:sz="0" w:space="0" w:color="auto"/>
      </w:divBdr>
    </w:div>
    <w:div w:id="1983004156">
      <w:bodyDiv w:val="1"/>
      <w:marLeft w:val="0"/>
      <w:marRight w:val="0"/>
      <w:marTop w:val="0"/>
      <w:marBottom w:val="0"/>
      <w:divBdr>
        <w:top w:val="none" w:sz="0" w:space="0" w:color="auto"/>
        <w:left w:val="none" w:sz="0" w:space="0" w:color="auto"/>
        <w:bottom w:val="none" w:sz="0" w:space="0" w:color="auto"/>
        <w:right w:val="none" w:sz="0" w:space="0" w:color="auto"/>
      </w:divBdr>
    </w:div>
    <w:div w:id="1983194186">
      <w:bodyDiv w:val="1"/>
      <w:marLeft w:val="0"/>
      <w:marRight w:val="0"/>
      <w:marTop w:val="0"/>
      <w:marBottom w:val="0"/>
      <w:divBdr>
        <w:top w:val="none" w:sz="0" w:space="0" w:color="auto"/>
        <w:left w:val="none" w:sz="0" w:space="0" w:color="auto"/>
        <w:bottom w:val="none" w:sz="0" w:space="0" w:color="auto"/>
        <w:right w:val="none" w:sz="0" w:space="0" w:color="auto"/>
      </w:divBdr>
    </w:div>
    <w:div w:id="1983658918">
      <w:bodyDiv w:val="1"/>
      <w:marLeft w:val="0"/>
      <w:marRight w:val="0"/>
      <w:marTop w:val="0"/>
      <w:marBottom w:val="0"/>
      <w:divBdr>
        <w:top w:val="none" w:sz="0" w:space="0" w:color="auto"/>
        <w:left w:val="none" w:sz="0" w:space="0" w:color="auto"/>
        <w:bottom w:val="none" w:sz="0" w:space="0" w:color="auto"/>
        <w:right w:val="none" w:sz="0" w:space="0" w:color="auto"/>
      </w:divBdr>
    </w:div>
    <w:div w:id="1984692652">
      <w:bodyDiv w:val="1"/>
      <w:marLeft w:val="0"/>
      <w:marRight w:val="0"/>
      <w:marTop w:val="0"/>
      <w:marBottom w:val="0"/>
      <w:divBdr>
        <w:top w:val="none" w:sz="0" w:space="0" w:color="auto"/>
        <w:left w:val="none" w:sz="0" w:space="0" w:color="auto"/>
        <w:bottom w:val="none" w:sz="0" w:space="0" w:color="auto"/>
        <w:right w:val="none" w:sz="0" w:space="0" w:color="auto"/>
      </w:divBdr>
    </w:div>
    <w:div w:id="1984893220">
      <w:bodyDiv w:val="1"/>
      <w:marLeft w:val="0"/>
      <w:marRight w:val="0"/>
      <w:marTop w:val="0"/>
      <w:marBottom w:val="0"/>
      <w:divBdr>
        <w:top w:val="none" w:sz="0" w:space="0" w:color="auto"/>
        <w:left w:val="none" w:sz="0" w:space="0" w:color="auto"/>
        <w:bottom w:val="none" w:sz="0" w:space="0" w:color="auto"/>
        <w:right w:val="none" w:sz="0" w:space="0" w:color="auto"/>
      </w:divBdr>
    </w:div>
    <w:div w:id="1985894366">
      <w:bodyDiv w:val="1"/>
      <w:marLeft w:val="0"/>
      <w:marRight w:val="0"/>
      <w:marTop w:val="0"/>
      <w:marBottom w:val="0"/>
      <w:divBdr>
        <w:top w:val="none" w:sz="0" w:space="0" w:color="auto"/>
        <w:left w:val="none" w:sz="0" w:space="0" w:color="auto"/>
        <w:bottom w:val="none" w:sz="0" w:space="0" w:color="auto"/>
        <w:right w:val="none" w:sz="0" w:space="0" w:color="auto"/>
      </w:divBdr>
    </w:div>
    <w:div w:id="1986544773">
      <w:bodyDiv w:val="1"/>
      <w:marLeft w:val="0"/>
      <w:marRight w:val="0"/>
      <w:marTop w:val="0"/>
      <w:marBottom w:val="0"/>
      <w:divBdr>
        <w:top w:val="none" w:sz="0" w:space="0" w:color="auto"/>
        <w:left w:val="none" w:sz="0" w:space="0" w:color="auto"/>
        <w:bottom w:val="none" w:sz="0" w:space="0" w:color="auto"/>
        <w:right w:val="none" w:sz="0" w:space="0" w:color="auto"/>
      </w:divBdr>
    </w:div>
    <w:div w:id="1988656791">
      <w:bodyDiv w:val="1"/>
      <w:marLeft w:val="0"/>
      <w:marRight w:val="0"/>
      <w:marTop w:val="0"/>
      <w:marBottom w:val="0"/>
      <w:divBdr>
        <w:top w:val="none" w:sz="0" w:space="0" w:color="auto"/>
        <w:left w:val="none" w:sz="0" w:space="0" w:color="auto"/>
        <w:bottom w:val="none" w:sz="0" w:space="0" w:color="auto"/>
        <w:right w:val="none" w:sz="0" w:space="0" w:color="auto"/>
      </w:divBdr>
    </w:div>
    <w:div w:id="1988782115">
      <w:bodyDiv w:val="1"/>
      <w:marLeft w:val="0"/>
      <w:marRight w:val="0"/>
      <w:marTop w:val="0"/>
      <w:marBottom w:val="0"/>
      <w:divBdr>
        <w:top w:val="none" w:sz="0" w:space="0" w:color="auto"/>
        <w:left w:val="none" w:sz="0" w:space="0" w:color="auto"/>
        <w:bottom w:val="none" w:sz="0" w:space="0" w:color="auto"/>
        <w:right w:val="none" w:sz="0" w:space="0" w:color="auto"/>
      </w:divBdr>
    </w:div>
    <w:div w:id="1989165913">
      <w:bodyDiv w:val="1"/>
      <w:marLeft w:val="0"/>
      <w:marRight w:val="0"/>
      <w:marTop w:val="0"/>
      <w:marBottom w:val="0"/>
      <w:divBdr>
        <w:top w:val="none" w:sz="0" w:space="0" w:color="auto"/>
        <w:left w:val="none" w:sz="0" w:space="0" w:color="auto"/>
        <w:bottom w:val="none" w:sz="0" w:space="0" w:color="auto"/>
        <w:right w:val="none" w:sz="0" w:space="0" w:color="auto"/>
      </w:divBdr>
    </w:div>
    <w:div w:id="1990556842">
      <w:bodyDiv w:val="1"/>
      <w:marLeft w:val="0"/>
      <w:marRight w:val="0"/>
      <w:marTop w:val="0"/>
      <w:marBottom w:val="0"/>
      <w:divBdr>
        <w:top w:val="none" w:sz="0" w:space="0" w:color="auto"/>
        <w:left w:val="none" w:sz="0" w:space="0" w:color="auto"/>
        <w:bottom w:val="none" w:sz="0" w:space="0" w:color="auto"/>
        <w:right w:val="none" w:sz="0" w:space="0" w:color="auto"/>
      </w:divBdr>
    </w:div>
    <w:div w:id="1991861558">
      <w:bodyDiv w:val="1"/>
      <w:marLeft w:val="0"/>
      <w:marRight w:val="0"/>
      <w:marTop w:val="0"/>
      <w:marBottom w:val="0"/>
      <w:divBdr>
        <w:top w:val="none" w:sz="0" w:space="0" w:color="auto"/>
        <w:left w:val="none" w:sz="0" w:space="0" w:color="auto"/>
        <w:bottom w:val="none" w:sz="0" w:space="0" w:color="auto"/>
        <w:right w:val="none" w:sz="0" w:space="0" w:color="auto"/>
      </w:divBdr>
    </w:div>
    <w:div w:id="1992326419">
      <w:bodyDiv w:val="1"/>
      <w:marLeft w:val="0"/>
      <w:marRight w:val="0"/>
      <w:marTop w:val="0"/>
      <w:marBottom w:val="0"/>
      <w:divBdr>
        <w:top w:val="none" w:sz="0" w:space="0" w:color="auto"/>
        <w:left w:val="none" w:sz="0" w:space="0" w:color="auto"/>
        <w:bottom w:val="none" w:sz="0" w:space="0" w:color="auto"/>
        <w:right w:val="none" w:sz="0" w:space="0" w:color="auto"/>
      </w:divBdr>
    </w:div>
    <w:div w:id="1994487598">
      <w:bodyDiv w:val="1"/>
      <w:marLeft w:val="0"/>
      <w:marRight w:val="0"/>
      <w:marTop w:val="0"/>
      <w:marBottom w:val="0"/>
      <w:divBdr>
        <w:top w:val="none" w:sz="0" w:space="0" w:color="auto"/>
        <w:left w:val="none" w:sz="0" w:space="0" w:color="auto"/>
        <w:bottom w:val="none" w:sz="0" w:space="0" w:color="auto"/>
        <w:right w:val="none" w:sz="0" w:space="0" w:color="auto"/>
      </w:divBdr>
    </w:div>
    <w:div w:id="1995328468">
      <w:bodyDiv w:val="1"/>
      <w:marLeft w:val="0"/>
      <w:marRight w:val="0"/>
      <w:marTop w:val="0"/>
      <w:marBottom w:val="0"/>
      <w:divBdr>
        <w:top w:val="none" w:sz="0" w:space="0" w:color="auto"/>
        <w:left w:val="none" w:sz="0" w:space="0" w:color="auto"/>
        <w:bottom w:val="none" w:sz="0" w:space="0" w:color="auto"/>
        <w:right w:val="none" w:sz="0" w:space="0" w:color="auto"/>
      </w:divBdr>
    </w:div>
    <w:div w:id="1995796497">
      <w:bodyDiv w:val="1"/>
      <w:marLeft w:val="0"/>
      <w:marRight w:val="0"/>
      <w:marTop w:val="0"/>
      <w:marBottom w:val="0"/>
      <w:divBdr>
        <w:top w:val="none" w:sz="0" w:space="0" w:color="auto"/>
        <w:left w:val="none" w:sz="0" w:space="0" w:color="auto"/>
        <w:bottom w:val="none" w:sz="0" w:space="0" w:color="auto"/>
        <w:right w:val="none" w:sz="0" w:space="0" w:color="auto"/>
      </w:divBdr>
    </w:div>
    <w:div w:id="1995984814">
      <w:bodyDiv w:val="1"/>
      <w:marLeft w:val="0"/>
      <w:marRight w:val="0"/>
      <w:marTop w:val="0"/>
      <w:marBottom w:val="0"/>
      <w:divBdr>
        <w:top w:val="none" w:sz="0" w:space="0" w:color="auto"/>
        <w:left w:val="none" w:sz="0" w:space="0" w:color="auto"/>
        <w:bottom w:val="none" w:sz="0" w:space="0" w:color="auto"/>
        <w:right w:val="none" w:sz="0" w:space="0" w:color="auto"/>
      </w:divBdr>
      <w:divsChild>
        <w:div w:id="8070760">
          <w:marLeft w:val="0"/>
          <w:marRight w:val="0"/>
          <w:marTop w:val="0"/>
          <w:marBottom w:val="0"/>
          <w:divBdr>
            <w:top w:val="none" w:sz="0" w:space="0" w:color="auto"/>
            <w:left w:val="none" w:sz="0" w:space="0" w:color="auto"/>
            <w:bottom w:val="none" w:sz="0" w:space="0" w:color="auto"/>
            <w:right w:val="none" w:sz="0" w:space="0" w:color="auto"/>
          </w:divBdr>
          <w:divsChild>
            <w:div w:id="1113551513">
              <w:marLeft w:val="0"/>
              <w:marRight w:val="0"/>
              <w:marTop w:val="0"/>
              <w:marBottom w:val="0"/>
              <w:divBdr>
                <w:top w:val="none" w:sz="0" w:space="0" w:color="auto"/>
                <w:left w:val="none" w:sz="0" w:space="0" w:color="auto"/>
                <w:bottom w:val="none" w:sz="0" w:space="0" w:color="auto"/>
                <w:right w:val="none" w:sz="0" w:space="0" w:color="auto"/>
              </w:divBdr>
              <w:divsChild>
                <w:div w:id="9451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2691">
      <w:bodyDiv w:val="1"/>
      <w:marLeft w:val="0"/>
      <w:marRight w:val="0"/>
      <w:marTop w:val="0"/>
      <w:marBottom w:val="0"/>
      <w:divBdr>
        <w:top w:val="none" w:sz="0" w:space="0" w:color="auto"/>
        <w:left w:val="none" w:sz="0" w:space="0" w:color="auto"/>
        <w:bottom w:val="none" w:sz="0" w:space="0" w:color="auto"/>
        <w:right w:val="none" w:sz="0" w:space="0" w:color="auto"/>
      </w:divBdr>
    </w:div>
    <w:div w:id="1996495582">
      <w:bodyDiv w:val="1"/>
      <w:marLeft w:val="0"/>
      <w:marRight w:val="0"/>
      <w:marTop w:val="0"/>
      <w:marBottom w:val="0"/>
      <w:divBdr>
        <w:top w:val="none" w:sz="0" w:space="0" w:color="auto"/>
        <w:left w:val="none" w:sz="0" w:space="0" w:color="auto"/>
        <w:bottom w:val="none" w:sz="0" w:space="0" w:color="auto"/>
        <w:right w:val="none" w:sz="0" w:space="0" w:color="auto"/>
      </w:divBdr>
    </w:div>
    <w:div w:id="1997950262">
      <w:bodyDiv w:val="1"/>
      <w:marLeft w:val="0"/>
      <w:marRight w:val="0"/>
      <w:marTop w:val="0"/>
      <w:marBottom w:val="0"/>
      <w:divBdr>
        <w:top w:val="none" w:sz="0" w:space="0" w:color="auto"/>
        <w:left w:val="none" w:sz="0" w:space="0" w:color="auto"/>
        <w:bottom w:val="none" w:sz="0" w:space="0" w:color="auto"/>
        <w:right w:val="none" w:sz="0" w:space="0" w:color="auto"/>
      </w:divBdr>
    </w:div>
    <w:div w:id="1998652484">
      <w:bodyDiv w:val="1"/>
      <w:marLeft w:val="0"/>
      <w:marRight w:val="0"/>
      <w:marTop w:val="0"/>
      <w:marBottom w:val="0"/>
      <w:divBdr>
        <w:top w:val="none" w:sz="0" w:space="0" w:color="auto"/>
        <w:left w:val="none" w:sz="0" w:space="0" w:color="auto"/>
        <w:bottom w:val="none" w:sz="0" w:space="0" w:color="auto"/>
        <w:right w:val="none" w:sz="0" w:space="0" w:color="auto"/>
      </w:divBdr>
    </w:div>
    <w:div w:id="1998800153">
      <w:bodyDiv w:val="1"/>
      <w:marLeft w:val="0"/>
      <w:marRight w:val="0"/>
      <w:marTop w:val="0"/>
      <w:marBottom w:val="0"/>
      <w:divBdr>
        <w:top w:val="none" w:sz="0" w:space="0" w:color="auto"/>
        <w:left w:val="none" w:sz="0" w:space="0" w:color="auto"/>
        <w:bottom w:val="none" w:sz="0" w:space="0" w:color="auto"/>
        <w:right w:val="none" w:sz="0" w:space="0" w:color="auto"/>
      </w:divBdr>
    </w:div>
    <w:div w:id="1999309939">
      <w:bodyDiv w:val="1"/>
      <w:marLeft w:val="0"/>
      <w:marRight w:val="0"/>
      <w:marTop w:val="0"/>
      <w:marBottom w:val="0"/>
      <w:divBdr>
        <w:top w:val="none" w:sz="0" w:space="0" w:color="auto"/>
        <w:left w:val="none" w:sz="0" w:space="0" w:color="auto"/>
        <w:bottom w:val="none" w:sz="0" w:space="0" w:color="auto"/>
        <w:right w:val="none" w:sz="0" w:space="0" w:color="auto"/>
      </w:divBdr>
    </w:div>
    <w:div w:id="1999847333">
      <w:bodyDiv w:val="1"/>
      <w:marLeft w:val="0"/>
      <w:marRight w:val="0"/>
      <w:marTop w:val="0"/>
      <w:marBottom w:val="0"/>
      <w:divBdr>
        <w:top w:val="none" w:sz="0" w:space="0" w:color="auto"/>
        <w:left w:val="none" w:sz="0" w:space="0" w:color="auto"/>
        <w:bottom w:val="none" w:sz="0" w:space="0" w:color="auto"/>
        <w:right w:val="none" w:sz="0" w:space="0" w:color="auto"/>
      </w:divBdr>
    </w:div>
    <w:div w:id="1999918944">
      <w:bodyDiv w:val="1"/>
      <w:marLeft w:val="0"/>
      <w:marRight w:val="0"/>
      <w:marTop w:val="0"/>
      <w:marBottom w:val="0"/>
      <w:divBdr>
        <w:top w:val="none" w:sz="0" w:space="0" w:color="auto"/>
        <w:left w:val="none" w:sz="0" w:space="0" w:color="auto"/>
        <w:bottom w:val="none" w:sz="0" w:space="0" w:color="auto"/>
        <w:right w:val="none" w:sz="0" w:space="0" w:color="auto"/>
      </w:divBdr>
    </w:div>
    <w:div w:id="2000306634">
      <w:bodyDiv w:val="1"/>
      <w:marLeft w:val="0"/>
      <w:marRight w:val="0"/>
      <w:marTop w:val="0"/>
      <w:marBottom w:val="0"/>
      <w:divBdr>
        <w:top w:val="none" w:sz="0" w:space="0" w:color="auto"/>
        <w:left w:val="none" w:sz="0" w:space="0" w:color="auto"/>
        <w:bottom w:val="none" w:sz="0" w:space="0" w:color="auto"/>
        <w:right w:val="none" w:sz="0" w:space="0" w:color="auto"/>
      </w:divBdr>
    </w:div>
    <w:div w:id="2000881381">
      <w:bodyDiv w:val="1"/>
      <w:marLeft w:val="0"/>
      <w:marRight w:val="0"/>
      <w:marTop w:val="0"/>
      <w:marBottom w:val="0"/>
      <w:divBdr>
        <w:top w:val="none" w:sz="0" w:space="0" w:color="auto"/>
        <w:left w:val="none" w:sz="0" w:space="0" w:color="auto"/>
        <w:bottom w:val="none" w:sz="0" w:space="0" w:color="auto"/>
        <w:right w:val="none" w:sz="0" w:space="0" w:color="auto"/>
      </w:divBdr>
    </w:div>
    <w:div w:id="2002611897">
      <w:bodyDiv w:val="1"/>
      <w:marLeft w:val="0"/>
      <w:marRight w:val="0"/>
      <w:marTop w:val="0"/>
      <w:marBottom w:val="0"/>
      <w:divBdr>
        <w:top w:val="none" w:sz="0" w:space="0" w:color="auto"/>
        <w:left w:val="none" w:sz="0" w:space="0" w:color="auto"/>
        <w:bottom w:val="none" w:sz="0" w:space="0" w:color="auto"/>
        <w:right w:val="none" w:sz="0" w:space="0" w:color="auto"/>
      </w:divBdr>
    </w:div>
    <w:div w:id="2006007917">
      <w:bodyDiv w:val="1"/>
      <w:marLeft w:val="0"/>
      <w:marRight w:val="0"/>
      <w:marTop w:val="0"/>
      <w:marBottom w:val="0"/>
      <w:divBdr>
        <w:top w:val="none" w:sz="0" w:space="0" w:color="auto"/>
        <w:left w:val="none" w:sz="0" w:space="0" w:color="auto"/>
        <w:bottom w:val="none" w:sz="0" w:space="0" w:color="auto"/>
        <w:right w:val="none" w:sz="0" w:space="0" w:color="auto"/>
      </w:divBdr>
    </w:div>
    <w:div w:id="2006935933">
      <w:bodyDiv w:val="1"/>
      <w:marLeft w:val="0"/>
      <w:marRight w:val="0"/>
      <w:marTop w:val="0"/>
      <w:marBottom w:val="0"/>
      <w:divBdr>
        <w:top w:val="none" w:sz="0" w:space="0" w:color="auto"/>
        <w:left w:val="none" w:sz="0" w:space="0" w:color="auto"/>
        <w:bottom w:val="none" w:sz="0" w:space="0" w:color="auto"/>
        <w:right w:val="none" w:sz="0" w:space="0" w:color="auto"/>
      </w:divBdr>
    </w:div>
    <w:div w:id="2007318720">
      <w:bodyDiv w:val="1"/>
      <w:marLeft w:val="0"/>
      <w:marRight w:val="0"/>
      <w:marTop w:val="0"/>
      <w:marBottom w:val="0"/>
      <w:divBdr>
        <w:top w:val="none" w:sz="0" w:space="0" w:color="auto"/>
        <w:left w:val="none" w:sz="0" w:space="0" w:color="auto"/>
        <w:bottom w:val="none" w:sz="0" w:space="0" w:color="auto"/>
        <w:right w:val="none" w:sz="0" w:space="0" w:color="auto"/>
      </w:divBdr>
    </w:div>
    <w:div w:id="2008049555">
      <w:bodyDiv w:val="1"/>
      <w:marLeft w:val="0"/>
      <w:marRight w:val="0"/>
      <w:marTop w:val="0"/>
      <w:marBottom w:val="0"/>
      <w:divBdr>
        <w:top w:val="none" w:sz="0" w:space="0" w:color="auto"/>
        <w:left w:val="none" w:sz="0" w:space="0" w:color="auto"/>
        <w:bottom w:val="none" w:sz="0" w:space="0" w:color="auto"/>
        <w:right w:val="none" w:sz="0" w:space="0" w:color="auto"/>
      </w:divBdr>
    </w:div>
    <w:div w:id="2008090366">
      <w:bodyDiv w:val="1"/>
      <w:marLeft w:val="0"/>
      <w:marRight w:val="0"/>
      <w:marTop w:val="0"/>
      <w:marBottom w:val="0"/>
      <w:divBdr>
        <w:top w:val="none" w:sz="0" w:space="0" w:color="auto"/>
        <w:left w:val="none" w:sz="0" w:space="0" w:color="auto"/>
        <w:bottom w:val="none" w:sz="0" w:space="0" w:color="auto"/>
        <w:right w:val="none" w:sz="0" w:space="0" w:color="auto"/>
      </w:divBdr>
    </w:div>
    <w:div w:id="2008095442">
      <w:bodyDiv w:val="1"/>
      <w:marLeft w:val="0"/>
      <w:marRight w:val="0"/>
      <w:marTop w:val="0"/>
      <w:marBottom w:val="0"/>
      <w:divBdr>
        <w:top w:val="none" w:sz="0" w:space="0" w:color="auto"/>
        <w:left w:val="none" w:sz="0" w:space="0" w:color="auto"/>
        <w:bottom w:val="none" w:sz="0" w:space="0" w:color="auto"/>
        <w:right w:val="none" w:sz="0" w:space="0" w:color="auto"/>
      </w:divBdr>
    </w:div>
    <w:div w:id="2008239847">
      <w:bodyDiv w:val="1"/>
      <w:marLeft w:val="0"/>
      <w:marRight w:val="0"/>
      <w:marTop w:val="0"/>
      <w:marBottom w:val="0"/>
      <w:divBdr>
        <w:top w:val="none" w:sz="0" w:space="0" w:color="auto"/>
        <w:left w:val="none" w:sz="0" w:space="0" w:color="auto"/>
        <w:bottom w:val="none" w:sz="0" w:space="0" w:color="auto"/>
        <w:right w:val="none" w:sz="0" w:space="0" w:color="auto"/>
      </w:divBdr>
    </w:div>
    <w:div w:id="2009751288">
      <w:bodyDiv w:val="1"/>
      <w:marLeft w:val="0"/>
      <w:marRight w:val="0"/>
      <w:marTop w:val="0"/>
      <w:marBottom w:val="0"/>
      <w:divBdr>
        <w:top w:val="none" w:sz="0" w:space="0" w:color="auto"/>
        <w:left w:val="none" w:sz="0" w:space="0" w:color="auto"/>
        <w:bottom w:val="none" w:sz="0" w:space="0" w:color="auto"/>
        <w:right w:val="none" w:sz="0" w:space="0" w:color="auto"/>
      </w:divBdr>
    </w:div>
    <w:div w:id="2010785762">
      <w:bodyDiv w:val="1"/>
      <w:marLeft w:val="0"/>
      <w:marRight w:val="0"/>
      <w:marTop w:val="0"/>
      <w:marBottom w:val="0"/>
      <w:divBdr>
        <w:top w:val="none" w:sz="0" w:space="0" w:color="auto"/>
        <w:left w:val="none" w:sz="0" w:space="0" w:color="auto"/>
        <w:bottom w:val="none" w:sz="0" w:space="0" w:color="auto"/>
        <w:right w:val="none" w:sz="0" w:space="0" w:color="auto"/>
      </w:divBdr>
    </w:div>
    <w:div w:id="2010865934">
      <w:bodyDiv w:val="1"/>
      <w:marLeft w:val="0"/>
      <w:marRight w:val="0"/>
      <w:marTop w:val="0"/>
      <w:marBottom w:val="0"/>
      <w:divBdr>
        <w:top w:val="none" w:sz="0" w:space="0" w:color="auto"/>
        <w:left w:val="none" w:sz="0" w:space="0" w:color="auto"/>
        <w:bottom w:val="none" w:sz="0" w:space="0" w:color="auto"/>
        <w:right w:val="none" w:sz="0" w:space="0" w:color="auto"/>
      </w:divBdr>
    </w:div>
    <w:div w:id="2010984499">
      <w:bodyDiv w:val="1"/>
      <w:marLeft w:val="0"/>
      <w:marRight w:val="0"/>
      <w:marTop w:val="0"/>
      <w:marBottom w:val="0"/>
      <w:divBdr>
        <w:top w:val="none" w:sz="0" w:space="0" w:color="auto"/>
        <w:left w:val="none" w:sz="0" w:space="0" w:color="auto"/>
        <w:bottom w:val="none" w:sz="0" w:space="0" w:color="auto"/>
        <w:right w:val="none" w:sz="0" w:space="0" w:color="auto"/>
      </w:divBdr>
    </w:div>
    <w:div w:id="2011249567">
      <w:bodyDiv w:val="1"/>
      <w:marLeft w:val="0"/>
      <w:marRight w:val="0"/>
      <w:marTop w:val="0"/>
      <w:marBottom w:val="0"/>
      <w:divBdr>
        <w:top w:val="none" w:sz="0" w:space="0" w:color="auto"/>
        <w:left w:val="none" w:sz="0" w:space="0" w:color="auto"/>
        <w:bottom w:val="none" w:sz="0" w:space="0" w:color="auto"/>
        <w:right w:val="none" w:sz="0" w:space="0" w:color="auto"/>
      </w:divBdr>
    </w:div>
    <w:div w:id="2011517013">
      <w:bodyDiv w:val="1"/>
      <w:marLeft w:val="0"/>
      <w:marRight w:val="0"/>
      <w:marTop w:val="0"/>
      <w:marBottom w:val="0"/>
      <w:divBdr>
        <w:top w:val="none" w:sz="0" w:space="0" w:color="auto"/>
        <w:left w:val="none" w:sz="0" w:space="0" w:color="auto"/>
        <w:bottom w:val="none" w:sz="0" w:space="0" w:color="auto"/>
        <w:right w:val="none" w:sz="0" w:space="0" w:color="auto"/>
      </w:divBdr>
    </w:div>
    <w:div w:id="2012176333">
      <w:bodyDiv w:val="1"/>
      <w:marLeft w:val="0"/>
      <w:marRight w:val="0"/>
      <w:marTop w:val="0"/>
      <w:marBottom w:val="0"/>
      <w:divBdr>
        <w:top w:val="none" w:sz="0" w:space="0" w:color="auto"/>
        <w:left w:val="none" w:sz="0" w:space="0" w:color="auto"/>
        <w:bottom w:val="none" w:sz="0" w:space="0" w:color="auto"/>
        <w:right w:val="none" w:sz="0" w:space="0" w:color="auto"/>
      </w:divBdr>
    </w:div>
    <w:div w:id="2012217824">
      <w:bodyDiv w:val="1"/>
      <w:marLeft w:val="0"/>
      <w:marRight w:val="0"/>
      <w:marTop w:val="0"/>
      <w:marBottom w:val="0"/>
      <w:divBdr>
        <w:top w:val="none" w:sz="0" w:space="0" w:color="auto"/>
        <w:left w:val="none" w:sz="0" w:space="0" w:color="auto"/>
        <w:bottom w:val="none" w:sz="0" w:space="0" w:color="auto"/>
        <w:right w:val="none" w:sz="0" w:space="0" w:color="auto"/>
      </w:divBdr>
    </w:div>
    <w:div w:id="2013069736">
      <w:bodyDiv w:val="1"/>
      <w:marLeft w:val="0"/>
      <w:marRight w:val="0"/>
      <w:marTop w:val="0"/>
      <w:marBottom w:val="0"/>
      <w:divBdr>
        <w:top w:val="none" w:sz="0" w:space="0" w:color="auto"/>
        <w:left w:val="none" w:sz="0" w:space="0" w:color="auto"/>
        <w:bottom w:val="none" w:sz="0" w:space="0" w:color="auto"/>
        <w:right w:val="none" w:sz="0" w:space="0" w:color="auto"/>
      </w:divBdr>
    </w:div>
    <w:div w:id="2013291012">
      <w:bodyDiv w:val="1"/>
      <w:marLeft w:val="0"/>
      <w:marRight w:val="0"/>
      <w:marTop w:val="0"/>
      <w:marBottom w:val="0"/>
      <w:divBdr>
        <w:top w:val="none" w:sz="0" w:space="0" w:color="auto"/>
        <w:left w:val="none" w:sz="0" w:space="0" w:color="auto"/>
        <w:bottom w:val="none" w:sz="0" w:space="0" w:color="auto"/>
        <w:right w:val="none" w:sz="0" w:space="0" w:color="auto"/>
      </w:divBdr>
    </w:div>
    <w:div w:id="2013483926">
      <w:bodyDiv w:val="1"/>
      <w:marLeft w:val="0"/>
      <w:marRight w:val="0"/>
      <w:marTop w:val="0"/>
      <w:marBottom w:val="0"/>
      <w:divBdr>
        <w:top w:val="none" w:sz="0" w:space="0" w:color="auto"/>
        <w:left w:val="none" w:sz="0" w:space="0" w:color="auto"/>
        <w:bottom w:val="none" w:sz="0" w:space="0" w:color="auto"/>
        <w:right w:val="none" w:sz="0" w:space="0" w:color="auto"/>
      </w:divBdr>
      <w:divsChild>
        <w:div w:id="291595314">
          <w:marLeft w:val="0"/>
          <w:marRight w:val="0"/>
          <w:marTop w:val="0"/>
          <w:marBottom w:val="0"/>
          <w:divBdr>
            <w:top w:val="none" w:sz="0" w:space="0" w:color="auto"/>
            <w:left w:val="none" w:sz="0" w:space="0" w:color="auto"/>
            <w:bottom w:val="none" w:sz="0" w:space="0" w:color="auto"/>
            <w:right w:val="none" w:sz="0" w:space="0" w:color="auto"/>
          </w:divBdr>
          <w:divsChild>
            <w:div w:id="443618813">
              <w:marLeft w:val="0"/>
              <w:marRight w:val="0"/>
              <w:marTop w:val="0"/>
              <w:marBottom w:val="0"/>
              <w:divBdr>
                <w:top w:val="none" w:sz="0" w:space="0" w:color="auto"/>
                <w:left w:val="none" w:sz="0" w:space="0" w:color="auto"/>
                <w:bottom w:val="none" w:sz="0" w:space="0" w:color="auto"/>
                <w:right w:val="none" w:sz="0" w:space="0" w:color="auto"/>
              </w:divBdr>
              <w:divsChild>
                <w:div w:id="19197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144847">
      <w:bodyDiv w:val="1"/>
      <w:marLeft w:val="0"/>
      <w:marRight w:val="0"/>
      <w:marTop w:val="0"/>
      <w:marBottom w:val="0"/>
      <w:divBdr>
        <w:top w:val="none" w:sz="0" w:space="0" w:color="auto"/>
        <w:left w:val="none" w:sz="0" w:space="0" w:color="auto"/>
        <w:bottom w:val="none" w:sz="0" w:space="0" w:color="auto"/>
        <w:right w:val="none" w:sz="0" w:space="0" w:color="auto"/>
      </w:divBdr>
    </w:div>
    <w:div w:id="2014258609">
      <w:bodyDiv w:val="1"/>
      <w:marLeft w:val="0"/>
      <w:marRight w:val="0"/>
      <w:marTop w:val="0"/>
      <w:marBottom w:val="0"/>
      <w:divBdr>
        <w:top w:val="none" w:sz="0" w:space="0" w:color="auto"/>
        <w:left w:val="none" w:sz="0" w:space="0" w:color="auto"/>
        <w:bottom w:val="none" w:sz="0" w:space="0" w:color="auto"/>
        <w:right w:val="none" w:sz="0" w:space="0" w:color="auto"/>
      </w:divBdr>
    </w:div>
    <w:div w:id="2015304271">
      <w:bodyDiv w:val="1"/>
      <w:marLeft w:val="0"/>
      <w:marRight w:val="0"/>
      <w:marTop w:val="0"/>
      <w:marBottom w:val="0"/>
      <w:divBdr>
        <w:top w:val="none" w:sz="0" w:space="0" w:color="auto"/>
        <w:left w:val="none" w:sz="0" w:space="0" w:color="auto"/>
        <w:bottom w:val="none" w:sz="0" w:space="0" w:color="auto"/>
        <w:right w:val="none" w:sz="0" w:space="0" w:color="auto"/>
      </w:divBdr>
    </w:div>
    <w:div w:id="2015916932">
      <w:bodyDiv w:val="1"/>
      <w:marLeft w:val="0"/>
      <w:marRight w:val="0"/>
      <w:marTop w:val="0"/>
      <w:marBottom w:val="0"/>
      <w:divBdr>
        <w:top w:val="none" w:sz="0" w:space="0" w:color="auto"/>
        <w:left w:val="none" w:sz="0" w:space="0" w:color="auto"/>
        <w:bottom w:val="none" w:sz="0" w:space="0" w:color="auto"/>
        <w:right w:val="none" w:sz="0" w:space="0" w:color="auto"/>
      </w:divBdr>
    </w:div>
    <w:div w:id="2016690282">
      <w:bodyDiv w:val="1"/>
      <w:marLeft w:val="0"/>
      <w:marRight w:val="0"/>
      <w:marTop w:val="0"/>
      <w:marBottom w:val="0"/>
      <w:divBdr>
        <w:top w:val="none" w:sz="0" w:space="0" w:color="auto"/>
        <w:left w:val="none" w:sz="0" w:space="0" w:color="auto"/>
        <w:bottom w:val="none" w:sz="0" w:space="0" w:color="auto"/>
        <w:right w:val="none" w:sz="0" w:space="0" w:color="auto"/>
      </w:divBdr>
    </w:div>
    <w:div w:id="2017533357">
      <w:bodyDiv w:val="1"/>
      <w:marLeft w:val="0"/>
      <w:marRight w:val="0"/>
      <w:marTop w:val="0"/>
      <w:marBottom w:val="0"/>
      <w:divBdr>
        <w:top w:val="none" w:sz="0" w:space="0" w:color="auto"/>
        <w:left w:val="none" w:sz="0" w:space="0" w:color="auto"/>
        <w:bottom w:val="none" w:sz="0" w:space="0" w:color="auto"/>
        <w:right w:val="none" w:sz="0" w:space="0" w:color="auto"/>
      </w:divBdr>
    </w:div>
    <w:div w:id="2018605860">
      <w:bodyDiv w:val="1"/>
      <w:marLeft w:val="0"/>
      <w:marRight w:val="0"/>
      <w:marTop w:val="0"/>
      <w:marBottom w:val="0"/>
      <w:divBdr>
        <w:top w:val="none" w:sz="0" w:space="0" w:color="auto"/>
        <w:left w:val="none" w:sz="0" w:space="0" w:color="auto"/>
        <w:bottom w:val="none" w:sz="0" w:space="0" w:color="auto"/>
        <w:right w:val="none" w:sz="0" w:space="0" w:color="auto"/>
      </w:divBdr>
    </w:div>
    <w:div w:id="2018775339">
      <w:bodyDiv w:val="1"/>
      <w:marLeft w:val="0"/>
      <w:marRight w:val="0"/>
      <w:marTop w:val="0"/>
      <w:marBottom w:val="0"/>
      <w:divBdr>
        <w:top w:val="none" w:sz="0" w:space="0" w:color="auto"/>
        <w:left w:val="none" w:sz="0" w:space="0" w:color="auto"/>
        <w:bottom w:val="none" w:sz="0" w:space="0" w:color="auto"/>
        <w:right w:val="none" w:sz="0" w:space="0" w:color="auto"/>
      </w:divBdr>
    </w:div>
    <w:div w:id="2019037051">
      <w:bodyDiv w:val="1"/>
      <w:marLeft w:val="0"/>
      <w:marRight w:val="0"/>
      <w:marTop w:val="0"/>
      <w:marBottom w:val="0"/>
      <w:divBdr>
        <w:top w:val="none" w:sz="0" w:space="0" w:color="auto"/>
        <w:left w:val="none" w:sz="0" w:space="0" w:color="auto"/>
        <w:bottom w:val="none" w:sz="0" w:space="0" w:color="auto"/>
        <w:right w:val="none" w:sz="0" w:space="0" w:color="auto"/>
      </w:divBdr>
    </w:div>
    <w:div w:id="2019497000">
      <w:bodyDiv w:val="1"/>
      <w:marLeft w:val="0"/>
      <w:marRight w:val="0"/>
      <w:marTop w:val="0"/>
      <w:marBottom w:val="0"/>
      <w:divBdr>
        <w:top w:val="none" w:sz="0" w:space="0" w:color="auto"/>
        <w:left w:val="none" w:sz="0" w:space="0" w:color="auto"/>
        <w:bottom w:val="none" w:sz="0" w:space="0" w:color="auto"/>
        <w:right w:val="none" w:sz="0" w:space="0" w:color="auto"/>
      </w:divBdr>
    </w:div>
    <w:div w:id="2020035693">
      <w:bodyDiv w:val="1"/>
      <w:marLeft w:val="0"/>
      <w:marRight w:val="0"/>
      <w:marTop w:val="0"/>
      <w:marBottom w:val="0"/>
      <w:divBdr>
        <w:top w:val="none" w:sz="0" w:space="0" w:color="auto"/>
        <w:left w:val="none" w:sz="0" w:space="0" w:color="auto"/>
        <w:bottom w:val="none" w:sz="0" w:space="0" w:color="auto"/>
        <w:right w:val="none" w:sz="0" w:space="0" w:color="auto"/>
      </w:divBdr>
    </w:div>
    <w:div w:id="2021657216">
      <w:bodyDiv w:val="1"/>
      <w:marLeft w:val="0"/>
      <w:marRight w:val="0"/>
      <w:marTop w:val="0"/>
      <w:marBottom w:val="0"/>
      <w:divBdr>
        <w:top w:val="none" w:sz="0" w:space="0" w:color="auto"/>
        <w:left w:val="none" w:sz="0" w:space="0" w:color="auto"/>
        <w:bottom w:val="none" w:sz="0" w:space="0" w:color="auto"/>
        <w:right w:val="none" w:sz="0" w:space="0" w:color="auto"/>
      </w:divBdr>
    </w:div>
    <w:div w:id="2022925060">
      <w:bodyDiv w:val="1"/>
      <w:marLeft w:val="0"/>
      <w:marRight w:val="0"/>
      <w:marTop w:val="0"/>
      <w:marBottom w:val="0"/>
      <w:divBdr>
        <w:top w:val="none" w:sz="0" w:space="0" w:color="auto"/>
        <w:left w:val="none" w:sz="0" w:space="0" w:color="auto"/>
        <w:bottom w:val="none" w:sz="0" w:space="0" w:color="auto"/>
        <w:right w:val="none" w:sz="0" w:space="0" w:color="auto"/>
      </w:divBdr>
    </w:div>
    <w:div w:id="2023433873">
      <w:bodyDiv w:val="1"/>
      <w:marLeft w:val="0"/>
      <w:marRight w:val="0"/>
      <w:marTop w:val="0"/>
      <w:marBottom w:val="0"/>
      <w:divBdr>
        <w:top w:val="none" w:sz="0" w:space="0" w:color="auto"/>
        <w:left w:val="none" w:sz="0" w:space="0" w:color="auto"/>
        <w:bottom w:val="none" w:sz="0" w:space="0" w:color="auto"/>
        <w:right w:val="none" w:sz="0" w:space="0" w:color="auto"/>
      </w:divBdr>
    </w:div>
    <w:div w:id="2025740758">
      <w:bodyDiv w:val="1"/>
      <w:marLeft w:val="0"/>
      <w:marRight w:val="0"/>
      <w:marTop w:val="0"/>
      <w:marBottom w:val="0"/>
      <w:divBdr>
        <w:top w:val="none" w:sz="0" w:space="0" w:color="auto"/>
        <w:left w:val="none" w:sz="0" w:space="0" w:color="auto"/>
        <w:bottom w:val="none" w:sz="0" w:space="0" w:color="auto"/>
        <w:right w:val="none" w:sz="0" w:space="0" w:color="auto"/>
      </w:divBdr>
    </w:div>
    <w:div w:id="2026397004">
      <w:bodyDiv w:val="1"/>
      <w:marLeft w:val="0"/>
      <w:marRight w:val="0"/>
      <w:marTop w:val="0"/>
      <w:marBottom w:val="0"/>
      <w:divBdr>
        <w:top w:val="none" w:sz="0" w:space="0" w:color="auto"/>
        <w:left w:val="none" w:sz="0" w:space="0" w:color="auto"/>
        <w:bottom w:val="none" w:sz="0" w:space="0" w:color="auto"/>
        <w:right w:val="none" w:sz="0" w:space="0" w:color="auto"/>
      </w:divBdr>
    </w:div>
    <w:div w:id="2026519530">
      <w:bodyDiv w:val="1"/>
      <w:marLeft w:val="0"/>
      <w:marRight w:val="0"/>
      <w:marTop w:val="0"/>
      <w:marBottom w:val="0"/>
      <w:divBdr>
        <w:top w:val="none" w:sz="0" w:space="0" w:color="auto"/>
        <w:left w:val="none" w:sz="0" w:space="0" w:color="auto"/>
        <w:bottom w:val="none" w:sz="0" w:space="0" w:color="auto"/>
        <w:right w:val="none" w:sz="0" w:space="0" w:color="auto"/>
      </w:divBdr>
    </w:div>
    <w:div w:id="2026706217">
      <w:bodyDiv w:val="1"/>
      <w:marLeft w:val="0"/>
      <w:marRight w:val="0"/>
      <w:marTop w:val="0"/>
      <w:marBottom w:val="0"/>
      <w:divBdr>
        <w:top w:val="none" w:sz="0" w:space="0" w:color="auto"/>
        <w:left w:val="none" w:sz="0" w:space="0" w:color="auto"/>
        <w:bottom w:val="none" w:sz="0" w:space="0" w:color="auto"/>
        <w:right w:val="none" w:sz="0" w:space="0" w:color="auto"/>
      </w:divBdr>
    </w:div>
    <w:div w:id="2026974052">
      <w:bodyDiv w:val="1"/>
      <w:marLeft w:val="0"/>
      <w:marRight w:val="0"/>
      <w:marTop w:val="0"/>
      <w:marBottom w:val="0"/>
      <w:divBdr>
        <w:top w:val="none" w:sz="0" w:space="0" w:color="auto"/>
        <w:left w:val="none" w:sz="0" w:space="0" w:color="auto"/>
        <w:bottom w:val="none" w:sz="0" w:space="0" w:color="auto"/>
        <w:right w:val="none" w:sz="0" w:space="0" w:color="auto"/>
      </w:divBdr>
    </w:div>
    <w:div w:id="2028016202">
      <w:bodyDiv w:val="1"/>
      <w:marLeft w:val="0"/>
      <w:marRight w:val="0"/>
      <w:marTop w:val="0"/>
      <w:marBottom w:val="0"/>
      <w:divBdr>
        <w:top w:val="none" w:sz="0" w:space="0" w:color="auto"/>
        <w:left w:val="none" w:sz="0" w:space="0" w:color="auto"/>
        <w:bottom w:val="none" w:sz="0" w:space="0" w:color="auto"/>
        <w:right w:val="none" w:sz="0" w:space="0" w:color="auto"/>
      </w:divBdr>
    </w:div>
    <w:div w:id="2028090954">
      <w:bodyDiv w:val="1"/>
      <w:marLeft w:val="0"/>
      <w:marRight w:val="0"/>
      <w:marTop w:val="0"/>
      <w:marBottom w:val="0"/>
      <w:divBdr>
        <w:top w:val="none" w:sz="0" w:space="0" w:color="auto"/>
        <w:left w:val="none" w:sz="0" w:space="0" w:color="auto"/>
        <w:bottom w:val="none" w:sz="0" w:space="0" w:color="auto"/>
        <w:right w:val="none" w:sz="0" w:space="0" w:color="auto"/>
      </w:divBdr>
    </w:div>
    <w:div w:id="2028747222">
      <w:bodyDiv w:val="1"/>
      <w:marLeft w:val="0"/>
      <w:marRight w:val="0"/>
      <w:marTop w:val="0"/>
      <w:marBottom w:val="0"/>
      <w:divBdr>
        <w:top w:val="none" w:sz="0" w:space="0" w:color="auto"/>
        <w:left w:val="none" w:sz="0" w:space="0" w:color="auto"/>
        <w:bottom w:val="none" w:sz="0" w:space="0" w:color="auto"/>
        <w:right w:val="none" w:sz="0" w:space="0" w:color="auto"/>
      </w:divBdr>
    </w:div>
    <w:div w:id="2028870136">
      <w:bodyDiv w:val="1"/>
      <w:marLeft w:val="0"/>
      <w:marRight w:val="0"/>
      <w:marTop w:val="0"/>
      <w:marBottom w:val="0"/>
      <w:divBdr>
        <w:top w:val="none" w:sz="0" w:space="0" w:color="auto"/>
        <w:left w:val="none" w:sz="0" w:space="0" w:color="auto"/>
        <w:bottom w:val="none" w:sz="0" w:space="0" w:color="auto"/>
        <w:right w:val="none" w:sz="0" w:space="0" w:color="auto"/>
      </w:divBdr>
    </w:div>
    <w:div w:id="2030638942">
      <w:bodyDiv w:val="1"/>
      <w:marLeft w:val="0"/>
      <w:marRight w:val="0"/>
      <w:marTop w:val="0"/>
      <w:marBottom w:val="0"/>
      <w:divBdr>
        <w:top w:val="none" w:sz="0" w:space="0" w:color="auto"/>
        <w:left w:val="none" w:sz="0" w:space="0" w:color="auto"/>
        <w:bottom w:val="none" w:sz="0" w:space="0" w:color="auto"/>
        <w:right w:val="none" w:sz="0" w:space="0" w:color="auto"/>
      </w:divBdr>
    </w:div>
    <w:div w:id="2031102948">
      <w:bodyDiv w:val="1"/>
      <w:marLeft w:val="0"/>
      <w:marRight w:val="0"/>
      <w:marTop w:val="0"/>
      <w:marBottom w:val="0"/>
      <w:divBdr>
        <w:top w:val="none" w:sz="0" w:space="0" w:color="auto"/>
        <w:left w:val="none" w:sz="0" w:space="0" w:color="auto"/>
        <w:bottom w:val="none" w:sz="0" w:space="0" w:color="auto"/>
        <w:right w:val="none" w:sz="0" w:space="0" w:color="auto"/>
      </w:divBdr>
    </w:div>
    <w:div w:id="2031685841">
      <w:bodyDiv w:val="1"/>
      <w:marLeft w:val="0"/>
      <w:marRight w:val="0"/>
      <w:marTop w:val="0"/>
      <w:marBottom w:val="0"/>
      <w:divBdr>
        <w:top w:val="none" w:sz="0" w:space="0" w:color="auto"/>
        <w:left w:val="none" w:sz="0" w:space="0" w:color="auto"/>
        <w:bottom w:val="none" w:sz="0" w:space="0" w:color="auto"/>
        <w:right w:val="none" w:sz="0" w:space="0" w:color="auto"/>
      </w:divBdr>
    </w:div>
    <w:div w:id="2033260867">
      <w:bodyDiv w:val="1"/>
      <w:marLeft w:val="0"/>
      <w:marRight w:val="0"/>
      <w:marTop w:val="0"/>
      <w:marBottom w:val="0"/>
      <w:divBdr>
        <w:top w:val="none" w:sz="0" w:space="0" w:color="auto"/>
        <w:left w:val="none" w:sz="0" w:space="0" w:color="auto"/>
        <w:bottom w:val="none" w:sz="0" w:space="0" w:color="auto"/>
        <w:right w:val="none" w:sz="0" w:space="0" w:color="auto"/>
      </w:divBdr>
    </w:div>
    <w:div w:id="2033844275">
      <w:bodyDiv w:val="1"/>
      <w:marLeft w:val="0"/>
      <w:marRight w:val="0"/>
      <w:marTop w:val="0"/>
      <w:marBottom w:val="0"/>
      <w:divBdr>
        <w:top w:val="none" w:sz="0" w:space="0" w:color="auto"/>
        <w:left w:val="none" w:sz="0" w:space="0" w:color="auto"/>
        <w:bottom w:val="none" w:sz="0" w:space="0" w:color="auto"/>
        <w:right w:val="none" w:sz="0" w:space="0" w:color="auto"/>
      </w:divBdr>
    </w:div>
    <w:div w:id="2035187012">
      <w:bodyDiv w:val="1"/>
      <w:marLeft w:val="0"/>
      <w:marRight w:val="0"/>
      <w:marTop w:val="0"/>
      <w:marBottom w:val="0"/>
      <w:divBdr>
        <w:top w:val="none" w:sz="0" w:space="0" w:color="auto"/>
        <w:left w:val="none" w:sz="0" w:space="0" w:color="auto"/>
        <w:bottom w:val="none" w:sz="0" w:space="0" w:color="auto"/>
        <w:right w:val="none" w:sz="0" w:space="0" w:color="auto"/>
      </w:divBdr>
    </w:div>
    <w:div w:id="2037197721">
      <w:bodyDiv w:val="1"/>
      <w:marLeft w:val="0"/>
      <w:marRight w:val="0"/>
      <w:marTop w:val="0"/>
      <w:marBottom w:val="0"/>
      <w:divBdr>
        <w:top w:val="none" w:sz="0" w:space="0" w:color="auto"/>
        <w:left w:val="none" w:sz="0" w:space="0" w:color="auto"/>
        <w:bottom w:val="none" w:sz="0" w:space="0" w:color="auto"/>
        <w:right w:val="none" w:sz="0" w:space="0" w:color="auto"/>
      </w:divBdr>
    </w:div>
    <w:div w:id="2037535567">
      <w:bodyDiv w:val="1"/>
      <w:marLeft w:val="0"/>
      <w:marRight w:val="0"/>
      <w:marTop w:val="0"/>
      <w:marBottom w:val="0"/>
      <w:divBdr>
        <w:top w:val="none" w:sz="0" w:space="0" w:color="auto"/>
        <w:left w:val="none" w:sz="0" w:space="0" w:color="auto"/>
        <w:bottom w:val="none" w:sz="0" w:space="0" w:color="auto"/>
        <w:right w:val="none" w:sz="0" w:space="0" w:color="auto"/>
      </w:divBdr>
    </w:div>
    <w:div w:id="2038383387">
      <w:bodyDiv w:val="1"/>
      <w:marLeft w:val="0"/>
      <w:marRight w:val="0"/>
      <w:marTop w:val="0"/>
      <w:marBottom w:val="0"/>
      <w:divBdr>
        <w:top w:val="none" w:sz="0" w:space="0" w:color="auto"/>
        <w:left w:val="none" w:sz="0" w:space="0" w:color="auto"/>
        <w:bottom w:val="none" w:sz="0" w:space="0" w:color="auto"/>
        <w:right w:val="none" w:sz="0" w:space="0" w:color="auto"/>
      </w:divBdr>
    </w:div>
    <w:div w:id="2038920678">
      <w:bodyDiv w:val="1"/>
      <w:marLeft w:val="0"/>
      <w:marRight w:val="0"/>
      <w:marTop w:val="0"/>
      <w:marBottom w:val="0"/>
      <w:divBdr>
        <w:top w:val="none" w:sz="0" w:space="0" w:color="auto"/>
        <w:left w:val="none" w:sz="0" w:space="0" w:color="auto"/>
        <w:bottom w:val="none" w:sz="0" w:space="0" w:color="auto"/>
        <w:right w:val="none" w:sz="0" w:space="0" w:color="auto"/>
      </w:divBdr>
    </w:div>
    <w:div w:id="2039157113">
      <w:bodyDiv w:val="1"/>
      <w:marLeft w:val="0"/>
      <w:marRight w:val="0"/>
      <w:marTop w:val="0"/>
      <w:marBottom w:val="0"/>
      <w:divBdr>
        <w:top w:val="none" w:sz="0" w:space="0" w:color="auto"/>
        <w:left w:val="none" w:sz="0" w:space="0" w:color="auto"/>
        <w:bottom w:val="none" w:sz="0" w:space="0" w:color="auto"/>
        <w:right w:val="none" w:sz="0" w:space="0" w:color="auto"/>
      </w:divBdr>
    </w:div>
    <w:div w:id="2039161245">
      <w:bodyDiv w:val="1"/>
      <w:marLeft w:val="0"/>
      <w:marRight w:val="0"/>
      <w:marTop w:val="0"/>
      <w:marBottom w:val="0"/>
      <w:divBdr>
        <w:top w:val="none" w:sz="0" w:space="0" w:color="auto"/>
        <w:left w:val="none" w:sz="0" w:space="0" w:color="auto"/>
        <w:bottom w:val="none" w:sz="0" w:space="0" w:color="auto"/>
        <w:right w:val="none" w:sz="0" w:space="0" w:color="auto"/>
      </w:divBdr>
    </w:div>
    <w:div w:id="2039231523">
      <w:bodyDiv w:val="1"/>
      <w:marLeft w:val="0"/>
      <w:marRight w:val="0"/>
      <w:marTop w:val="0"/>
      <w:marBottom w:val="0"/>
      <w:divBdr>
        <w:top w:val="none" w:sz="0" w:space="0" w:color="auto"/>
        <w:left w:val="none" w:sz="0" w:space="0" w:color="auto"/>
        <w:bottom w:val="none" w:sz="0" w:space="0" w:color="auto"/>
        <w:right w:val="none" w:sz="0" w:space="0" w:color="auto"/>
      </w:divBdr>
      <w:divsChild>
        <w:div w:id="1925604859">
          <w:marLeft w:val="0"/>
          <w:marRight w:val="0"/>
          <w:marTop w:val="0"/>
          <w:marBottom w:val="0"/>
          <w:divBdr>
            <w:top w:val="none" w:sz="0" w:space="0" w:color="auto"/>
            <w:left w:val="none" w:sz="0" w:space="0" w:color="auto"/>
            <w:bottom w:val="none" w:sz="0" w:space="0" w:color="auto"/>
            <w:right w:val="none" w:sz="0" w:space="0" w:color="auto"/>
          </w:divBdr>
          <w:divsChild>
            <w:div w:id="151459007">
              <w:marLeft w:val="0"/>
              <w:marRight w:val="0"/>
              <w:marTop w:val="0"/>
              <w:marBottom w:val="0"/>
              <w:divBdr>
                <w:top w:val="single" w:sz="2" w:space="0" w:color="000000"/>
                <w:left w:val="single" w:sz="2" w:space="0" w:color="000000"/>
                <w:bottom w:val="single" w:sz="2" w:space="0" w:color="000000"/>
                <w:right w:val="single" w:sz="2" w:space="0" w:color="000000"/>
              </w:divBdr>
            </w:div>
            <w:div w:id="575407726">
              <w:marLeft w:val="0"/>
              <w:marRight w:val="0"/>
              <w:marTop w:val="0"/>
              <w:marBottom w:val="0"/>
              <w:divBdr>
                <w:top w:val="single" w:sz="2" w:space="0" w:color="000000"/>
                <w:left w:val="single" w:sz="2" w:space="0" w:color="000000"/>
                <w:bottom w:val="single" w:sz="2" w:space="0" w:color="000000"/>
                <w:right w:val="single" w:sz="2" w:space="0" w:color="000000"/>
              </w:divBdr>
            </w:div>
            <w:div w:id="581764406">
              <w:marLeft w:val="0"/>
              <w:marRight w:val="0"/>
              <w:marTop w:val="0"/>
              <w:marBottom w:val="0"/>
              <w:divBdr>
                <w:top w:val="single" w:sz="2" w:space="0" w:color="000000"/>
                <w:left w:val="single" w:sz="2" w:space="0" w:color="000000"/>
                <w:bottom w:val="single" w:sz="2" w:space="0" w:color="000000"/>
                <w:right w:val="single" w:sz="2" w:space="0" w:color="000000"/>
              </w:divBdr>
            </w:div>
            <w:div w:id="672611881">
              <w:marLeft w:val="0"/>
              <w:marRight w:val="0"/>
              <w:marTop w:val="0"/>
              <w:marBottom w:val="0"/>
              <w:divBdr>
                <w:top w:val="single" w:sz="2" w:space="0" w:color="000000"/>
                <w:left w:val="single" w:sz="2" w:space="0" w:color="000000"/>
                <w:bottom w:val="single" w:sz="2" w:space="0" w:color="000000"/>
                <w:right w:val="single" w:sz="2" w:space="0" w:color="000000"/>
              </w:divBdr>
            </w:div>
            <w:div w:id="998848775">
              <w:marLeft w:val="0"/>
              <w:marRight w:val="0"/>
              <w:marTop w:val="0"/>
              <w:marBottom w:val="0"/>
              <w:divBdr>
                <w:top w:val="single" w:sz="2" w:space="0" w:color="000000"/>
                <w:left w:val="single" w:sz="2" w:space="0" w:color="000000"/>
                <w:bottom w:val="single" w:sz="2" w:space="0" w:color="000000"/>
                <w:right w:val="single" w:sz="2" w:space="0" w:color="000000"/>
              </w:divBdr>
            </w:div>
            <w:div w:id="1232614630">
              <w:marLeft w:val="0"/>
              <w:marRight w:val="0"/>
              <w:marTop w:val="0"/>
              <w:marBottom w:val="0"/>
              <w:divBdr>
                <w:top w:val="single" w:sz="2" w:space="0" w:color="000000"/>
                <w:left w:val="single" w:sz="2" w:space="0" w:color="000000"/>
                <w:bottom w:val="single" w:sz="2" w:space="0" w:color="000000"/>
                <w:right w:val="single" w:sz="2" w:space="0" w:color="000000"/>
              </w:divBdr>
            </w:div>
            <w:div w:id="1570311239">
              <w:marLeft w:val="0"/>
              <w:marRight w:val="0"/>
              <w:marTop w:val="0"/>
              <w:marBottom w:val="0"/>
              <w:divBdr>
                <w:top w:val="single" w:sz="2" w:space="0" w:color="000000"/>
                <w:left w:val="single" w:sz="2" w:space="0" w:color="000000"/>
                <w:bottom w:val="single" w:sz="2" w:space="0" w:color="000000"/>
                <w:right w:val="single" w:sz="2" w:space="0" w:color="000000"/>
              </w:divBdr>
            </w:div>
            <w:div w:id="17161571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040349978">
      <w:bodyDiv w:val="1"/>
      <w:marLeft w:val="0"/>
      <w:marRight w:val="0"/>
      <w:marTop w:val="0"/>
      <w:marBottom w:val="0"/>
      <w:divBdr>
        <w:top w:val="none" w:sz="0" w:space="0" w:color="auto"/>
        <w:left w:val="none" w:sz="0" w:space="0" w:color="auto"/>
        <w:bottom w:val="none" w:sz="0" w:space="0" w:color="auto"/>
        <w:right w:val="none" w:sz="0" w:space="0" w:color="auto"/>
      </w:divBdr>
    </w:div>
    <w:div w:id="2040619855">
      <w:bodyDiv w:val="1"/>
      <w:marLeft w:val="0"/>
      <w:marRight w:val="0"/>
      <w:marTop w:val="0"/>
      <w:marBottom w:val="0"/>
      <w:divBdr>
        <w:top w:val="none" w:sz="0" w:space="0" w:color="auto"/>
        <w:left w:val="none" w:sz="0" w:space="0" w:color="auto"/>
        <w:bottom w:val="none" w:sz="0" w:space="0" w:color="auto"/>
        <w:right w:val="none" w:sz="0" w:space="0" w:color="auto"/>
      </w:divBdr>
    </w:div>
    <w:div w:id="2041078464">
      <w:bodyDiv w:val="1"/>
      <w:marLeft w:val="0"/>
      <w:marRight w:val="0"/>
      <w:marTop w:val="0"/>
      <w:marBottom w:val="0"/>
      <w:divBdr>
        <w:top w:val="none" w:sz="0" w:space="0" w:color="auto"/>
        <w:left w:val="none" w:sz="0" w:space="0" w:color="auto"/>
        <w:bottom w:val="none" w:sz="0" w:space="0" w:color="auto"/>
        <w:right w:val="none" w:sz="0" w:space="0" w:color="auto"/>
      </w:divBdr>
    </w:div>
    <w:div w:id="2041978009">
      <w:bodyDiv w:val="1"/>
      <w:marLeft w:val="0"/>
      <w:marRight w:val="0"/>
      <w:marTop w:val="0"/>
      <w:marBottom w:val="0"/>
      <w:divBdr>
        <w:top w:val="none" w:sz="0" w:space="0" w:color="auto"/>
        <w:left w:val="none" w:sz="0" w:space="0" w:color="auto"/>
        <w:bottom w:val="none" w:sz="0" w:space="0" w:color="auto"/>
        <w:right w:val="none" w:sz="0" w:space="0" w:color="auto"/>
      </w:divBdr>
    </w:div>
    <w:div w:id="2042395997">
      <w:bodyDiv w:val="1"/>
      <w:marLeft w:val="0"/>
      <w:marRight w:val="0"/>
      <w:marTop w:val="0"/>
      <w:marBottom w:val="0"/>
      <w:divBdr>
        <w:top w:val="none" w:sz="0" w:space="0" w:color="auto"/>
        <w:left w:val="none" w:sz="0" w:space="0" w:color="auto"/>
        <w:bottom w:val="none" w:sz="0" w:space="0" w:color="auto"/>
        <w:right w:val="none" w:sz="0" w:space="0" w:color="auto"/>
      </w:divBdr>
    </w:div>
    <w:div w:id="2043086573">
      <w:bodyDiv w:val="1"/>
      <w:marLeft w:val="0"/>
      <w:marRight w:val="0"/>
      <w:marTop w:val="0"/>
      <w:marBottom w:val="0"/>
      <w:divBdr>
        <w:top w:val="none" w:sz="0" w:space="0" w:color="auto"/>
        <w:left w:val="none" w:sz="0" w:space="0" w:color="auto"/>
        <w:bottom w:val="none" w:sz="0" w:space="0" w:color="auto"/>
        <w:right w:val="none" w:sz="0" w:space="0" w:color="auto"/>
      </w:divBdr>
    </w:div>
    <w:div w:id="2043163449">
      <w:bodyDiv w:val="1"/>
      <w:marLeft w:val="0"/>
      <w:marRight w:val="0"/>
      <w:marTop w:val="0"/>
      <w:marBottom w:val="0"/>
      <w:divBdr>
        <w:top w:val="none" w:sz="0" w:space="0" w:color="auto"/>
        <w:left w:val="none" w:sz="0" w:space="0" w:color="auto"/>
        <w:bottom w:val="none" w:sz="0" w:space="0" w:color="auto"/>
        <w:right w:val="none" w:sz="0" w:space="0" w:color="auto"/>
      </w:divBdr>
    </w:div>
    <w:div w:id="2043167524">
      <w:bodyDiv w:val="1"/>
      <w:marLeft w:val="0"/>
      <w:marRight w:val="0"/>
      <w:marTop w:val="0"/>
      <w:marBottom w:val="0"/>
      <w:divBdr>
        <w:top w:val="none" w:sz="0" w:space="0" w:color="auto"/>
        <w:left w:val="none" w:sz="0" w:space="0" w:color="auto"/>
        <w:bottom w:val="none" w:sz="0" w:space="0" w:color="auto"/>
        <w:right w:val="none" w:sz="0" w:space="0" w:color="auto"/>
      </w:divBdr>
    </w:div>
    <w:div w:id="2043313409">
      <w:bodyDiv w:val="1"/>
      <w:marLeft w:val="0"/>
      <w:marRight w:val="0"/>
      <w:marTop w:val="0"/>
      <w:marBottom w:val="0"/>
      <w:divBdr>
        <w:top w:val="none" w:sz="0" w:space="0" w:color="auto"/>
        <w:left w:val="none" w:sz="0" w:space="0" w:color="auto"/>
        <w:bottom w:val="none" w:sz="0" w:space="0" w:color="auto"/>
        <w:right w:val="none" w:sz="0" w:space="0" w:color="auto"/>
      </w:divBdr>
    </w:div>
    <w:div w:id="2043818334">
      <w:bodyDiv w:val="1"/>
      <w:marLeft w:val="0"/>
      <w:marRight w:val="0"/>
      <w:marTop w:val="0"/>
      <w:marBottom w:val="0"/>
      <w:divBdr>
        <w:top w:val="none" w:sz="0" w:space="0" w:color="auto"/>
        <w:left w:val="none" w:sz="0" w:space="0" w:color="auto"/>
        <w:bottom w:val="none" w:sz="0" w:space="0" w:color="auto"/>
        <w:right w:val="none" w:sz="0" w:space="0" w:color="auto"/>
      </w:divBdr>
    </w:div>
    <w:div w:id="2043822426">
      <w:bodyDiv w:val="1"/>
      <w:marLeft w:val="0"/>
      <w:marRight w:val="0"/>
      <w:marTop w:val="0"/>
      <w:marBottom w:val="0"/>
      <w:divBdr>
        <w:top w:val="none" w:sz="0" w:space="0" w:color="auto"/>
        <w:left w:val="none" w:sz="0" w:space="0" w:color="auto"/>
        <w:bottom w:val="none" w:sz="0" w:space="0" w:color="auto"/>
        <w:right w:val="none" w:sz="0" w:space="0" w:color="auto"/>
      </w:divBdr>
    </w:div>
    <w:div w:id="2044554860">
      <w:bodyDiv w:val="1"/>
      <w:marLeft w:val="0"/>
      <w:marRight w:val="0"/>
      <w:marTop w:val="0"/>
      <w:marBottom w:val="0"/>
      <w:divBdr>
        <w:top w:val="none" w:sz="0" w:space="0" w:color="auto"/>
        <w:left w:val="none" w:sz="0" w:space="0" w:color="auto"/>
        <w:bottom w:val="none" w:sz="0" w:space="0" w:color="auto"/>
        <w:right w:val="none" w:sz="0" w:space="0" w:color="auto"/>
      </w:divBdr>
    </w:div>
    <w:div w:id="2045061517">
      <w:bodyDiv w:val="1"/>
      <w:marLeft w:val="0"/>
      <w:marRight w:val="0"/>
      <w:marTop w:val="0"/>
      <w:marBottom w:val="0"/>
      <w:divBdr>
        <w:top w:val="none" w:sz="0" w:space="0" w:color="auto"/>
        <w:left w:val="none" w:sz="0" w:space="0" w:color="auto"/>
        <w:bottom w:val="none" w:sz="0" w:space="0" w:color="auto"/>
        <w:right w:val="none" w:sz="0" w:space="0" w:color="auto"/>
      </w:divBdr>
    </w:div>
    <w:div w:id="2046328460">
      <w:bodyDiv w:val="1"/>
      <w:marLeft w:val="0"/>
      <w:marRight w:val="0"/>
      <w:marTop w:val="0"/>
      <w:marBottom w:val="0"/>
      <w:divBdr>
        <w:top w:val="none" w:sz="0" w:space="0" w:color="auto"/>
        <w:left w:val="none" w:sz="0" w:space="0" w:color="auto"/>
        <w:bottom w:val="none" w:sz="0" w:space="0" w:color="auto"/>
        <w:right w:val="none" w:sz="0" w:space="0" w:color="auto"/>
      </w:divBdr>
    </w:div>
    <w:div w:id="2048216972">
      <w:bodyDiv w:val="1"/>
      <w:marLeft w:val="0"/>
      <w:marRight w:val="0"/>
      <w:marTop w:val="0"/>
      <w:marBottom w:val="0"/>
      <w:divBdr>
        <w:top w:val="none" w:sz="0" w:space="0" w:color="auto"/>
        <w:left w:val="none" w:sz="0" w:space="0" w:color="auto"/>
        <w:bottom w:val="none" w:sz="0" w:space="0" w:color="auto"/>
        <w:right w:val="none" w:sz="0" w:space="0" w:color="auto"/>
      </w:divBdr>
    </w:div>
    <w:div w:id="2048262805">
      <w:bodyDiv w:val="1"/>
      <w:marLeft w:val="0"/>
      <w:marRight w:val="0"/>
      <w:marTop w:val="0"/>
      <w:marBottom w:val="0"/>
      <w:divBdr>
        <w:top w:val="none" w:sz="0" w:space="0" w:color="auto"/>
        <w:left w:val="none" w:sz="0" w:space="0" w:color="auto"/>
        <w:bottom w:val="none" w:sz="0" w:space="0" w:color="auto"/>
        <w:right w:val="none" w:sz="0" w:space="0" w:color="auto"/>
      </w:divBdr>
    </w:div>
    <w:div w:id="2048333825">
      <w:bodyDiv w:val="1"/>
      <w:marLeft w:val="0"/>
      <w:marRight w:val="0"/>
      <w:marTop w:val="0"/>
      <w:marBottom w:val="0"/>
      <w:divBdr>
        <w:top w:val="none" w:sz="0" w:space="0" w:color="auto"/>
        <w:left w:val="none" w:sz="0" w:space="0" w:color="auto"/>
        <w:bottom w:val="none" w:sz="0" w:space="0" w:color="auto"/>
        <w:right w:val="none" w:sz="0" w:space="0" w:color="auto"/>
      </w:divBdr>
    </w:div>
    <w:div w:id="2049186024">
      <w:bodyDiv w:val="1"/>
      <w:marLeft w:val="0"/>
      <w:marRight w:val="0"/>
      <w:marTop w:val="0"/>
      <w:marBottom w:val="0"/>
      <w:divBdr>
        <w:top w:val="none" w:sz="0" w:space="0" w:color="auto"/>
        <w:left w:val="none" w:sz="0" w:space="0" w:color="auto"/>
        <w:bottom w:val="none" w:sz="0" w:space="0" w:color="auto"/>
        <w:right w:val="none" w:sz="0" w:space="0" w:color="auto"/>
      </w:divBdr>
    </w:div>
    <w:div w:id="2049913186">
      <w:bodyDiv w:val="1"/>
      <w:marLeft w:val="0"/>
      <w:marRight w:val="0"/>
      <w:marTop w:val="0"/>
      <w:marBottom w:val="0"/>
      <w:divBdr>
        <w:top w:val="none" w:sz="0" w:space="0" w:color="auto"/>
        <w:left w:val="none" w:sz="0" w:space="0" w:color="auto"/>
        <w:bottom w:val="none" w:sz="0" w:space="0" w:color="auto"/>
        <w:right w:val="none" w:sz="0" w:space="0" w:color="auto"/>
      </w:divBdr>
    </w:div>
    <w:div w:id="2050104482">
      <w:bodyDiv w:val="1"/>
      <w:marLeft w:val="0"/>
      <w:marRight w:val="0"/>
      <w:marTop w:val="0"/>
      <w:marBottom w:val="0"/>
      <w:divBdr>
        <w:top w:val="none" w:sz="0" w:space="0" w:color="auto"/>
        <w:left w:val="none" w:sz="0" w:space="0" w:color="auto"/>
        <w:bottom w:val="none" w:sz="0" w:space="0" w:color="auto"/>
        <w:right w:val="none" w:sz="0" w:space="0" w:color="auto"/>
      </w:divBdr>
    </w:div>
    <w:div w:id="2050837686">
      <w:bodyDiv w:val="1"/>
      <w:marLeft w:val="0"/>
      <w:marRight w:val="0"/>
      <w:marTop w:val="0"/>
      <w:marBottom w:val="0"/>
      <w:divBdr>
        <w:top w:val="none" w:sz="0" w:space="0" w:color="auto"/>
        <w:left w:val="none" w:sz="0" w:space="0" w:color="auto"/>
        <w:bottom w:val="none" w:sz="0" w:space="0" w:color="auto"/>
        <w:right w:val="none" w:sz="0" w:space="0" w:color="auto"/>
      </w:divBdr>
    </w:div>
    <w:div w:id="2051149922">
      <w:bodyDiv w:val="1"/>
      <w:marLeft w:val="0"/>
      <w:marRight w:val="0"/>
      <w:marTop w:val="0"/>
      <w:marBottom w:val="0"/>
      <w:divBdr>
        <w:top w:val="none" w:sz="0" w:space="0" w:color="auto"/>
        <w:left w:val="none" w:sz="0" w:space="0" w:color="auto"/>
        <w:bottom w:val="none" w:sz="0" w:space="0" w:color="auto"/>
        <w:right w:val="none" w:sz="0" w:space="0" w:color="auto"/>
      </w:divBdr>
    </w:div>
    <w:div w:id="2051219727">
      <w:bodyDiv w:val="1"/>
      <w:marLeft w:val="0"/>
      <w:marRight w:val="0"/>
      <w:marTop w:val="0"/>
      <w:marBottom w:val="0"/>
      <w:divBdr>
        <w:top w:val="none" w:sz="0" w:space="0" w:color="auto"/>
        <w:left w:val="none" w:sz="0" w:space="0" w:color="auto"/>
        <w:bottom w:val="none" w:sz="0" w:space="0" w:color="auto"/>
        <w:right w:val="none" w:sz="0" w:space="0" w:color="auto"/>
      </w:divBdr>
    </w:div>
    <w:div w:id="2051370246">
      <w:bodyDiv w:val="1"/>
      <w:marLeft w:val="0"/>
      <w:marRight w:val="0"/>
      <w:marTop w:val="0"/>
      <w:marBottom w:val="0"/>
      <w:divBdr>
        <w:top w:val="none" w:sz="0" w:space="0" w:color="auto"/>
        <w:left w:val="none" w:sz="0" w:space="0" w:color="auto"/>
        <w:bottom w:val="none" w:sz="0" w:space="0" w:color="auto"/>
        <w:right w:val="none" w:sz="0" w:space="0" w:color="auto"/>
      </w:divBdr>
    </w:div>
    <w:div w:id="2052803843">
      <w:bodyDiv w:val="1"/>
      <w:marLeft w:val="0"/>
      <w:marRight w:val="0"/>
      <w:marTop w:val="0"/>
      <w:marBottom w:val="0"/>
      <w:divBdr>
        <w:top w:val="none" w:sz="0" w:space="0" w:color="auto"/>
        <w:left w:val="none" w:sz="0" w:space="0" w:color="auto"/>
        <w:bottom w:val="none" w:sz="0" w:space="0" w:color="auto"/>
        <w:right w:val="none" w:sz="0" w:space="0" w:color="auto"/>
      </w:divBdr>
    </w:div>
    <w:div w:id="2052879700">
      <w:bodyDiv w:val="1"/>
      <w:marLeft w:val="0"/>
      <w:marRight w:val="0"/>
      <w:marTop w:val="0"/>
      <w:marBottom w:val="0"/>
      <w:divBdr>
        <w:top w:val="none" w:sz="0" w:space="0" w:color="auto"/>
        <w:left w:val="none" w:sz="0" w:space="0" w:color="auto"/>
        <w:bottom w:val="none" w:sz="0" w:space="0" w:color="auto"/>
        <w:right w:val="none" w:sz="0" w:space="0" w:color="auto"/>
      </w:divBdr>
    </w:div>
    <w:div w:id="2053113229">
      <w:bodyDiv w:val="1"/>
      <w:marLeft w:val="0"/>
      <w:marRight w:val="0"/>
      <w:marTop w:val="0"/>
      <w:marBottom w:val="0"/>
      <w:divBdr>
        <w:top w:val="none" w:sz="0" w:space="0" w:color="auto"/>
        <w:left w:val="none" w:sz="0" w:space="0" w:color="auto"/>
        <w:bottom w:val="none" w:sz="0" w:space="0" w:color="auto"/>
        <w:right w:val="none" w:sz="0" w:space="0" w:color="auto"/>
      </w:divBdr>
    </w:div>
    <w:div w:id="2055110646">
      <w:bodyDiv w:val="1"/>
      <w:marLeft w:val="0"/>
      <w:marRight w:val="0"/>
      <w:marTop w:val="0"/>
      <w:marBottom w:val="0"/>
      <w:divBdr>
        <w:top w:val="none" w:sz="0" w:space="0" w:color="auto"/>
        <w:left w:val="none" w:sz="0" w:space="0" w:color="auto"/>
        <w:bottom w:val="none" w:sz="0" w:space="0" w:color="auto"/>
        <w:right w:val="none" w:sz="0" w:space="0" w:color="auto"/>
      </w:divBdr>
    </w:div>
    <w:div w:id="2055346774">
      <w:bodyDiv w:val="1"/>
      <w:marLeft w:val="0"/>
      <w:marRight w:val="0"/>
      <w:marTop w:val="0"/>
      <w:marBottom w:val="0"/>
      <w:divBdr>
        <w:top w:val="none" w:sz="0" w:space="0" w:color="auto"/>
        <w:left w:val="none" w:sz="0" w:space="0" w:color="auto"/>
        <w:bottom w:val="none" w:sz="0" w:space="0" w:color="auto"/>
        <w:right w:val="none" w:sz="0" w:space="0" w:color="auto"/>
      </w:divBdr>
    </w:div>
    <w:div w:id="2055999406">
      <w:bodyDiv w:val="1"/>
      <w:marLeft w:val="0"/>
      <w:marRight w:val="0"/>
      <w:marTop w:val="0"/>
      <w:marBottom w:val="0"/>
      <w:divBdr>
        <w:top w:val="none" w:sz="0" w:space="0" w:color="auto"/>
        <w:left w:val="none" w:sz="0" w:space="0" w:color="auto"/>
        <w:bottom w:val="none" w:sz="0" w:space="0" w:color="auto"/>
        <w:right w:val="none" w:sz="0" w:space="0" w:color="auto"/>
      </w:divBdr>
    </w:div>
    <w:div w:id="2056348072">
      <w:bodyDiv w:val="1"/>
      <w:marLeft w:val="0"/>
      <w:marRight w:val="0"/>
      <w:marTop w:val="0"/>
      <w:marBottom w:val="0"/>
      <w:divBdr>
        <w:top w:val="none" w:sz="0" w:space="0" w:color="auto"/>
        <w:left w:val="none" w:sz="0" w:space="0" w:color="auto"/>
        <w:bottom w:val="none" w:sz="0" w:space="0" w:color="auto"/>
        <w:right w:val="none" w:sz="0" w:space="0" w:color="auto"/>
      </w:divBdr>
    </w:div>
    <w:div w:id="2056350343">
      <w:bodyDiv w:val="1"/>
      <w:marLeft w:val="0"/>
      <w:marRight w:val="0"/>
      <w:marTop w:val="0"/>
      <w:marBottom w:val="0"/>
      <w:divBdr>
        <w:top w:val="none" w:sz="0" w:space="0" w:color="auto"/>
        <w:left w:val="none" w:sz="0" w:space="0" w:color="auto"/>
        <w:bottom w:val="none" w:sz="0" w:space="0" w:color="auto"/>
        <w:right w:val="none" w:sz="0" w:space="0" w:color="auto"/>
      </w:divBdr>
    </w:div>
    <w:div w:id="2057467881">
      <w:bodyDiv w:val="1"/>
      <w:marLeft w:val="0"/>
      <w:marRight w:val="0"/>
      <w:marTop w:val="0"/>
      <w:marBottom w:val="0"/>
      <w:divBdr>
        <w:top w:val="none" w:sz="0" w:space="0" w:color="auto"/>
        <w:left w:val="none" w:sz="0" w:space="0" w:color="auto"/>
        <w:bottom w:val="none" w:sz="0" w:space="0" w:color="auto"/>
        <w:right w:val="none" w:sz="0" w:space="0" w:color="auto"/>
      </w:divBdr>
    </w:div>
    <w:div w:id="2058508324">
      <w:bodyDiv w:val="1"/>
      <w:marLeft w:val="0"/>
      <w:marRight w:val="0"/>
      <w:marTop w:val="0"/>
      <w:marBottom w:val="0"/>
      <w:divBdr>
        <w:top w:val="none" w:sz="0" w:space="0" w:color="auto"/>
        <w:left w:val="none" w:sz="0" w:space="0" w:color="auto"/>
        <w:bottom w:val="none" w:sz="0" w:space="0" w:color="auto"/>
        <w:right w:val="none" w:sz="0" w:space="0" w:color="auto"/>
      </w:divBdr>
    </w:div>
    <w:div w:id="2058701542">
      <w:bodyDiv w:val="1"/>
      <w:marLeft w:val="0"/>
      <w:marRight w:val="0"/>
      <w:marTop w:val="0"/>
      <w:marBottom w:val="0"/>
      <w:divBdr>
        <w:top w:val="none" w:sz="0" w:space="0" w:color="auto"/>
        <w:left w:val="none" w:sz="0" w:space="0" w:color="auto"/>
        <w:bottom w:val="none" w:sz="0" w:space="0" w:color="auto"/>
        <w:right w:val="none" w:sz="0" w:space="0" w:color="auto"/>
      </w:divBdr>
    </w:div>
    <w:div w:id="2059547094">
      <w:bodyDiv w:val="1"/>
      <w:marLeft w:val="0"/>
      <w:marRight w:val="0"/>
      <w:marTop w:val="0"/>
      <w:marBottom w:val="0"/>
      <w:divBdr>
        <w:top w:val="none" w:sz="0" w:space="0" w:color="auto"/>
        <w:left w:val="none" w:sz="0" w:space="0" w:color="auto"/>
        <w:bottom w:val="none" w:sz="0" w:space="0" w:color="auto"/>
        <w:right w:val="none" w:sz="0" w:space="0" w:color="auto"/>
      </w:divBdr>
    </w:div>
    <w:div w:id="2060202300">
      <w:bodyDiv w:val="1"/>
      <w:marLeft w:val="0"/>
      <w:marRight w:val="0"/>
      <w:marTop w:val="0"/>
      <w:marBottom w:val="0"/>
      <w:divBdr>
        <w:top w:val="none" w:sz="0" w:space="0" w:color="auto"/>
        <w:left w:val="none" w:sz="0" w:space="0" w:color="auto"/>
        <w:bottom w:val="none" w:sz="0" w:space="0" w:color="auto"/>
        <w:right w:val="none" w:sz="0" w:space="0" w:color="auto"/>
      </w:divBdr>
    </w:div>
    <w:div w:id="2060669337">
      <w:bodyDiv w:val="1"/>
      <w:marLeft w:val="0"/>
      <w:marRight w:val="0"/>
      <w:marTop w:val="0"/>
      <w:marBottom w:val="0"/>
      <w:divBdr>
        <w:top w:val="none" w:sz="0" w:space="0" w:color="auto"/>
        <w:left w:val="none" w:sz="0" w:space="0" w:color="auto"/>
        <w:bottom w:val="none" w:sz="0" w:space="0" w:color="auto"/>
        <w:right w:val="none" w:sz="0" w:space="0" w:color="auto"/>
      </w:divBdr>
    </w:div>
    <w:div w:id="2060932882">
      <w:bodyDiv w:val="1"/>
      <w:marLeft w:val="0"/>
      <w:marRight w:val="0"/>
      <w:marTop w:val="0"/>
      <w:marBottom w:val="0"/>
      <w:divBdr>
        <w:top w:val="none" w:sz="0" w:space="0" w:color="auto"/>
        <w:left w:val="none" w:sz="0" w:space="0" w:color="auto"/>
        <w:bottom w:val="none" w:sz="0" w:space="0" w:color="auto"/>
        <w:right w:val="none" w:sz="0" w:space="0" w:color="auto"/>
      </w:divBdr>
    </w:div>
    <w:div w:id="2061712527">
      <w:bodyDiv w:val="1"/>
      <w:marLeft w:val="0"/>
      <w:marRight w:val="0"/>
      <w:marTop w:val="0"/>
      <w:marBottom w:val="0"/>
      <w:divBdr>
        <w:top w:val="none" w:sz="0" w:space="0" w:color="auto"/>
        <w:left w:val="none" w:sz="0" w:space="0" w:color="auto"/>
        <w:bottom w:val="none" w:sz="0" w:space="0" w:color="auto"/>
        <w:right w:val="none" w:sz="0" w:space="0" w:color="auto"/>
      </w:divBdr>
    </w:div>
    <w:div w:id="2061980417">
      <w:bodyDiv w:val="1"/>
      <w:marLeft w:val="0"/>
      <w:marRight w:val="0"/>
      <w:marTop w:val="0"/>
      <w:marBottom w:val="0"/>
      <w:divBdr>
        <w:top w:val="none" w:sz="0" w:space="0" w:color="auto"/>
        <w:left w:val="none" w:sz="0" w:space="0" w:color="auto"/>
        <w:bottom w:val="none" w:sz="0" w:space="0" w:color="auto"/>
        <w:right w:val="none" w:sz="0" w:space="0" w:color="auto"/>
      </w:divBdr>
    </w:div>
    <w:div w:id="2062170249">
      <w:bodyDiv w:val="1"/>
      <w:marLeft w:val="0"/>
      <w:marRight w:val="0"/>
      <w:marTop w:val="0"/>
      <w:marBottom w:val="0"/>
      <w:divBdr>
        <w:top w:val="none" w:sz="0" w:space="0" w:color="auto"/>
        <w:left w:val="none" w:sz="0" w:space="0" w:color="auto"/>
        <w:bottom w:val="none" w:sz="0" w:space="0" w:color="auto"/>
        <w:right w:val="none" w:sz="0" w:space="0" w:color="auto"/>
      </w:divBdr>
    </w:div>
    <w:div w:id="2066678004">
      <w:bodyDiv w:val="1"/>
      <w:marLeft w:val="0"/>
      <w:marRight w:val="0"/>
      <w:marTop w:val="0"/>
      <w:marBottom w:val="0"/>
      <w:divBdr>
        <w:top w:val="none" w:sz="0" w:space="0" w:color="auto"/>
        <w:left w:val="none" w:sz="0" w:space="0" w:color="auto"/>
        <w:bottom w:val="none" w:sz="0" w:space="0" w:color="auto"/>
        <w:right w:val="none" w:sz="0" w:space="0" w:color="auto"/>
      </w:divBdr>
    </w:div>
    <w:div w:id="2067216006">
      <w:bodyDiv w:val="1"/>
      <w:marLeft w:val="0"/>
      <w:marRight w:val="0"/>
      <w:marTop w:val="0"/>
      <w:marBottom w:val="0"/>
      <w:divBdr>
        <w:top w:val="none" w:sz="0" w:space="0" w:color="auto"/>
        <w:left w:val="none" w:sz="0" w:space="0" w:color="auto"/>
        <w:bottom w:val="none" w:sz="0" w:space="0" w:color="auto"/>
        <w:right w:val="none" w:sz="0" w:space="0" w:color="auto"/>
      </w:divBdr>
    </w:div>
    <w:div w:id="2067490813">
      <w:bodyDiv w:val="1"/>
      <w:marLeft w:val="0"/>
      <w:marRight w:val="0"/>
      <w:marTop w:val="0"/>
      <w:marBottom w:val="0"/>
      <w:divBdr>
        <w:top w:val="none" w:sz="0" w:space="0" w:color="auto"/>
        <w:left w:val="none" w:sz="0" w:space="0" w:color="auto"/>
        <w:bottom w:val="none" w:sz="0" w:space="0" w:color="auto"/>
        <w:right w:val="none" w:sz="0" w:space="0" w:color="auto"/>
      </w:divBdr>
    </w:div>
    <w:div w:id="2068413773">
      <w:bodyDiv w:val="1"/>
      <w:marLeft w:val="0"/>
      <w:marRight w:val="0"/>
      <w:marTop w:val="0"/>
      <w:marBottom w:val="0"/>
      <w:divBdr>
        <w:top w:val="none" w:sz="0" w:space="0" w:color="auto"/>
        <w:left w:val="none" w:sz="0" w:space="0" w:color="auto"/>
        <w:bottom w:val="none" w:sz="0" w:space="0" w:color="auto"/>
        <w:right w:val="none" w:sz="0" w:space="0" w:color="auto"/>
      </w:divBdr>
    </w:div>
    <w:div w:id="2068993880">
      <w:bodyDiv w:val="1"/>
      <w:marLeft w:val="0"/>
      <w:marRight w:val="0"/>
      <w:marTop w:val="0"/>
      <w:marBottom w:val="0"/>
      <w:divBdr>
        <w:top w:val="none" w:sz="0" w:space="0" w:color="auto"/>
        <w:left w:val="none" w:sz="0" w:space="0" w:color="auto"/>
        <w:bottom w:val="none" w:sz="0" w:space="0" w:color="auto"/>
        <w:right w:val="none" w:sz="0" w:space="0" w:color="auto"/>
      </w:divBdr>
    </w:div>
    <w:div w:id="2069455674">
      <w:bodyDiv w:val="1"/>
      <w:marLeft w:val="0"/>
      <w:marRight w:val="0"/>
      <w:marTop w:val="0"/>
      <w:marBottom w:val="0"/>
      <w:divBdr>
        <w:top w:val="none" w:sz="0" w:space="0" w:color="auto"/>
        <w:left w:val="none" w:sz="0" w:space="0" w:color="auto"/>
        <w:bottom w:val="none" w:sz="0" w:space="0" w:color="auto"/>
        <w:right w:val="none" w:sz="0" w:space="0" w:color="auto"/>
      </w:divBdr>
    </w:div>
    <w:div w:id="2070761829">
      <w:bodyDiv w:val="1"/>
      <w:marLeft w:val="0"/>
      <w:marRight w:val="0"/>
      <w:marTop w:val="0"/>
      <w:marBottom w:val="0"/>
      <w:divBdr>
        <w:top w:val="none" w:sz="0" w:space="0" w:color="auto"/>
        <w:left w:val="none" w:sz="0" w:space="0" w:color="auto"/>
        <w:bottom w:val="none" w:sz="0" w:space="0" w:color="auto"/>
        <w:right w:val="none" w:sz="0" w:space="0" w:color="auto"/>
      </w:divBdr>
    </w:div>
    <w:div w:id="2071611335">
      <w:bodyDiv w:val="1"/>
      <w:marLeft w:val="0"/>
      <w:marRight w:val="0"/>
      <w:marTop w:val="0"/>
      <w:marBottom w:val="0"/>
      <w:divBdr>
        <w:top w:val="none" w:sz="0" w:space="0" w:color="auto"/>
        <w:left w:val="none" w:sz="0" w:space="0" w:color="auto"/>
        <w:bottom w:val="none" w:sz="0" w:space="0" w:color="auto"/>
        <w:right w:val="none" w:sz="0" w:space="0" w:color="auto"/>
      </w:divBdr>
    </w:div>
    <w:div w:id="2072582738">
      <w:bodyDiv w:val="1"/>
      <w:marLeft w:val="0"/>
      <w:marRight w:val="0"/>
      <w:marTop w:val="0"/>
      <w:marBottom w:val="0"/>
      <w:divBdr>
        <w:top w:val="none" w:sz="0" w:space="0" w:color="auto"/>
        <w:left w:val="none" w:sz="0" w:space="0" w:color="auto"/>
        <w:bottom w:val="none" w:sz="0" w:space="0" w:color="auto"/>
        <w:right w:val="none" w:sz="0" w:space="0" w:color="auto"/>
      </w:divBdr>
    </w:div>
    <w:div w:id="2073967633">
      <w:bodyDiv w:val="1"/>
      <w:marLeft w:val="0"/>
      <w:marRight w:val="0"/>
      <w:marTop w:val="0"/>
      <w:marBottom w:val="0"/>
      <w:divBdr>
        <w:top w:val="none" w:sz="0" w:space="0" w:color="auto"/>
        <w:left w:val="none" w:sz="0" w:space="0" w:color="auto"/>
        <w:bottom w:val="none" w:sz="0" w:space="0" w:color="auto"/>
        <w:right w:val="none" w:sz="0" w:space="0" w:color="auto"/>
      </w:divBdr>
    </w:div>
    <w:div w:id="2075858492">
      <w:bodyDiv w:val="1"/>
      <w:marLeft w:val="0"/>
      <w:marRight w:val="0"/>
      <w:marTop w:val="0"/>
      <w:marBottom w:val="0"/>
      <w:divBdr>
        <w:top w:val="none" w:sz="0" w:space="0" w:color="auto"/>
        <w:left w:val="none" w:sz="0" w:space="0" w:color="auto"/>
        <w:bottom w:val="none" w:sz="0" w:space="0" w:color="auto"/>
        <w:right w:val="none" w:sz="0" w:space="0" w:color="auto"/>
      </w:divBdr>
    </w:div>
    <w:div w:id="2076120308">
      <w:bodyDiv w:val="1"/>
      <w:marLeft w:val="0"/>
      <w:marRight w:val="0"/>
      <w:marTop w:val="0"/>
      <w:marBottom w:val="0"/>
      <w:divBdr>
        <w:top w:val="none" w:sz="0" w:space="0" w:color="auto"/>
        <w:left w:val="none" w:sz="0" w:space="0" w:color="auto"/>
        <w:bottom w:val="none" w:sz="0" w:space="0" w:color="auto"/>
        <w:right w:val="none" w:sz="0" w:space="0" w:color="auto"/>
      </w:divBdr>
    </w:div>
    <w:div w:id="2076931903">
      <w:bodyDiv w:val="1"/>
      <w:marLeft w:val="0"/>
      <w:marRight w:val="0"/>
      <w:marTop w:val="0"/>
      <w:marBottom w:val="0"/>
      <w:divBdr>
        <w:top w:val="none" w:sz="0" w:space="0" w:color="auto"/>
        <w:left w:val="none" w:sz="0" w:space="0" w:color="auto"/>
        <w:bottom w:val="none" w:sz="0" w:space="0" w:color="auto"/>
        <w:right w:val="none" w:sz="0" w:space="0" w:color="auto"/>
      </w:divBdr>
    </w:div>
    <w:div w:id="2077164959">
      <w:bodyDiv w:val="1"/>
      <w:marLeft w:val="0"/>
      <w:marRight w:val="0"/>
      <w:marTop w:val="0"/>
      <w:marBottom w:val="0"/>
      <w:divBdr>
        <w:top w:val="none" w:sz="0" w:space="0" w:color="auto"/>
        <w:left w:val="none" w:sz="0" w:space="0" w:color="auto"/>
        <w:bottom w:val="none" w:sz="0" w:space="0" w:color="auto"/>
        <w:right w:val="none" w:sz="0" w:space="0" w:color="auto"/>
      </w:divBdr>
    </w:div>
    <w:div w:id="2077510678">
      <w:bodyDiv w:val="1"/>
      <w:marLeft w:val="0"/>
      <w:marRight w:val="0"/>
      <w:marTop w:val="0"/>
      <w:marBottom w:val="0"/>
      <w:divBdr>
        <w:top w:val="none" w:sz="0" w:space="0" w:color="auto"/>
        <w:left w:val="none" w:sz="0" w:space="0" w:color="auto"/>
        <w:bottom w:val="none" w:sz="0" w:space="0" w:color="auto"/>
        <w:right w:val="none" w:sz="0" w:space="0" w:color="auto"/>
      </w:divBdr>
    </w:div>
    <w:div w:id="2077967604">
      <w:bodyDiv w:val="1"/>
      <w:marLeft w:val="0"/>
      <w:marRight w:val="0"/>
      <w:marTop w:val="0"/>
      <w:marBottom w:val="0"/>
      <w:divBdr>
        <w:top w:val="none" w:sz="0" w:space="0" w:color="auto"/>
        <w:left w:val="none" w:sz="0" w:space="0" w:color="auto"/>
        <w:bottom w:val="none" w:sz="0" w:space="0" w:color="auto"/>
        <w:right w:val="none" w:sz="0" w:space="0" w:color="auto"/>
      </w:divBdr>
    </w:div>
    <w:div w:id="2078358096">
      <w:bodyDiv w:val="1"/>
      <w:marLeft w:val="0"/>
      <w:marRight w:val="0"/>
      <w:marTop w:val="0"/>
      <w:marBottom w:val="0"/>
      <w:divBdr>
        <w:top w:val="none" w:sz="0" w:space="0" w:color="auto"/>
        <w:left w:val="none" w:sz="0" w:space="0" w:color="auto"/>
        <w:bottom w:val="none" w:sz="0" w:space="0" w:color="auto"/>
        <w:right w:val="none" w:sz="0" w:space="0" w:color="auto"/>
      </w:divBdr>
    </w:div>
    <w:div w:id="2079013687">
      <w:bodyDiv w:val="1"/>
      <w:marLeft w:val="0"/>
      <w:marRight w:val="0"/>
      <w:marTop w:val="0"/>
      <w:marBottom w:val="0"/>
      <w:divBdr>
        <w:top w:val="none" w:sz="0" w:space="0" w:color="auto"/>
        <w:left w:val="none" w:sz="0" w:space="0" w:color="auto"/>
        <w:bottom w:val="none" w:sz="0" w:space="0" w:color="auto"/>
        <w:right w:val="none" w:sz="0" w:space="0" w:color="auto"/>
      </w:divBdr>
    </w:div>
    <w:div w:id="2081782477">
      <w:bodyDiv w:val="1"/>
      <w:marLeft w:val="0"/>
      <w:marRight w:val="0"/>
      <w:marTop w:val="0"/>
      <w:marBottom w:val="0"/>
      <w:divBdr>
        <w:top w:val="none" w:sz="0" w:space="0" w:color="auto"/>
        <w:left w:val="none" w:sz="0" w:space="0" w:color="auto"/>
        <w:bottom w:val="none" w:sz="0" w:space="0" w:color="auto"/>
        <w:right w:val="none" w:sz="0" w:space="0" w:color="auto"/>
      </w:divBdr>
    </w:div>
    <w:div w:id="2082748720">
      <w:bodyDiv w:val="1"/>
      <w:marLeft w:val="0"/>
      <w:marRight w:val="0"/>
      <w:marTop w:val="0"/>
      <w:marBottom w:val="0"/>
      <w:divBdr>
        <w:top w:val="none" w:sz="0" w:space="0" w:color="auto"/>
        <w:left w:val="none" w:sz="0" w:space="0" w:color="auto"/>
        <w:bottom w:val="none" w:sz="0" w:space="0" w:color="auto"/>
        <w:right w:val="none" w:sz="0" w:space="0" w:color="auto"/>
      </w:divBdr>
    </w:div>
    <w:div w:id="2083403891">
      <w:bodyDiv w:val="1"/>
      <w:marLeft w:val="0"/>
      <w:marRight w:val="0"/>
      <w:marTop w:val="0"/>
      <w:marBottom w:val="0"/>
      <w:divBdr>
        <w:top w:val="none" w:sz="0" w:space="0" w:color="auto"/>
        <w:left w:val="none" w:sz="0" w:space="0" w:color="auto"/>
        <w:bottom w:val="none" w:sz="0" w:space="0" w:color="auto"/>
        <w:right w:val="none" w:sz="0" w:space="0" w:color="auto"/>
      </w:divBdr>
    </w:div>
    <w:div w:id="2083746510">
      <w:bodyDiv w:val="1"/>
      <w:marLeft w:val="0"/>
      <w:marRight w:val="0"/>
      <w:marTop w:val="0"/>
      <w:marBottom w:val="0"/>
      <w:divBdr>
        <w:top w:val="none" w:sz="0" w:space="0" w:color="auto"/>
        <w:left w:val="none" w:sz="0" w:space="0" w:color="auto"/>
        <w:bottom w:val="none" w:sz="0" w:space="0" w:color="auto"/>
        <w:right w:val="none" w:sz="0" w:space="0" w:color="auto"/>
      </w:divBdr>
    </w:div>
    <w:div w:id="2084832268">
      <w:bodyDiv w:val="1"/>
      <w:marLeft w:val="0"/>
      <w:marRight w:val="0"/>
      <w:marTop w:val="0"/>
      <w:marBottom w:val="0"/>
      <w:divBdr>
        <w:top w:val="none" w:sz="0" w:space="0" w:color="auto"/>
        <w:left w:val="none" w:sz="0" w:space="0" w:color="auto"/>
        <w:bottom w:val="none" w:sz="0" w:space="0" w:color="auto"/>
        <w:right w:val="none" w:sz="0" w:space="0" w:color="auto"/>
      </w:divBdr>
    </w:div>
    <w:div w:id="2085756164">
      <w:bodyDiv w:val="1"/>
      <w:marLeft w:val="0"/>
      <w:marRight w:val="0"/>
      <w:marTop w:val="0"/>
      <w:marBottom w:val="0"/>
      <w:divBdr>
        <w:top w:val="none" w:sz="0" w:space="0" w:color="auto"/>
        <w:left w:val="none" w:sz="0" w:space="0" w:color="auto"/>
        <w:bottom w:val="none" w:sz="0" w:space="0" w:color="auto"/>
        <w:right w:val="none" w:sz="0" w:space="0" w:color="auto"/>
      </w:divBdr>
    </w:div>
    <w:div w:id="2086603095">
      <w:bodyDiv w:val="1"/>
      <w:marLeft w:val="0"/>
      <w:marRight w:val="0"/>
      <w:marTop w:val="0"/>
      <w:marBottom w:val="0"/>
      <w:divBdr>
        <w:top w:val="none" w:sz="0" w:space="0" w:color="auto"/>
        <w:left w:val="none" w:sz="0" w:space="0" w:color="auto"/>
        <w:bottom w:val="none" w:sz="0" w:space="0" w:color="auto"/>
        <w:right w:val="none" w:sz="0" w:space="0" w:color="auto"/>
      </w:divBdr>
    </w:div>
    <w:div w:id="2087191637">
      <w:bodyDiv w:val="1"/>
      <w:marLeft w:val="0"/>
      <w:marRight w:val="0"/>
      <w:marTop w:val="0"/>
      <w:marBottom w:val="0"/>
      <w:divBdr>
        <w:top w:val="none" w:sz="0" w:space="0" w:color="auto"/>
        <w:left w:val="none" w:sz="0" w:space="0" w:color="auto"/>
        <w:bottom w:val="none" w:sz="0" w:space="0" w:color="auto"/>
        <w:right w:val="none" w:sz="0" w:space="0" w:color="auto"/>
      </w:divBdr>
    </w:div>
    <w:div w:id="2088532454">
      <w:bodyDiv w:val="1"/>
      <w:marLeft w:val="0"/>
      <w:marRight w:val="0"/>
      <w:marTop w:val="0"/>
      <w:marBottom w:val="0"/>
      <w:divBdr>
        <w:top w:val="none" w:sz="0" w:space="0" w:color="auto"/>
        <w:left w:val="none" w:sz="0" w:space="0" w:color="auto"/>
        <w:bottom w:val="none" w:sz="0" w:space="0" w:color="auto"/>
        <w:right w:val="none" w:sz="0" w:space="0" w:color="auto"/>
      </w:divBdr>
    </w:div>
    <w:div w:id="2090497640">
      <w:bodyDiv w:val="1"/>
      <w:marLeft w:val="0"/>
      <w:marRight w:val="0"/>
      <w:marTop w:val="0"/>
      <w:marBottom w:val="0"/>
      <w:divBdr>
        <w:top w:val="none" w:sz="0" w:space="0" w:color="auto"/>
        <w:left w:val="none" w:sz="0" w:space="0" w:color="auto"/>
        <w:bottom w:val="none" w:sz="0" w:space="0" w:color="auto"/>
        <w:right w:val="none" w:sz="0" w:space="0" w:color="auto"/>
      </w:divBdr>
    </w:div>
    <w:div w:id="2090884030">
      <w:bodyDiv w:val="1"/>
      <w:marLeft w:val="0"/>
      <w:marRight w:val="0"/>
      <w:marTop w:val="0"/>
      <w:marBottom w:val="0"/>
      <w:divBdr>
        <w:top w:val="none" w:sz="0" w:space="0" w:color="auto"/>
        <w:left w:val="none" w:sz="0" w:space="0" w:color="auto"/>
        <w:bottom w:val="none" w:sz="0" w:space="0" w:color="auto"/>
        <w:right w:val="none" w:sz="0" w:space="0" w:color="auto"/>
      </w:divBdr>
    </w:div>
    <w:div w:id="2092390813">
      <w:bodyDiv w:val="1"/>
      <w:marLeft w:val="0"/>
      <w:marRight w:val="0"/>
      <w:marTop w:val="0"/>
      <w:marBottom w:val="0"/>
      <w:divBdr>
        <w:top w:val="none" w:sz="0" w:space="0" w:color="auto"/>
        <w:left w:val="none" w:sz="0" w:space="0" w:color="auto"/>
        <w:bottom w:val="none" w:sz="0" w:space="0" w:color="auto"/>
        <w:right w:val="none" w:sz="0" w:space="0" w:color="auto"/>
      </w:divBdr>
    </w:div>
    <w:div w:id="2092391694">
      <w:bodyDiv w:val="1"/>
      <w:marLeft w:val="0"/>
      <w:marRight w:val="0"/>
      <w:marTop w:val="0"/>
      <w:marBottom w:val="0"/>
      <w:divBdr>
        <w:top w:val="none" w:sz="0" w:space="0" w:color="auto"/>
        <w:left w:val="none" w:sz="0" w:space="0" w:color="auto"/>
        <w:bottom w:val="none" w:sz="0" w:space="0" w:color="auto"/>
        <w:right w:val="none" w:sz="0" w:space="0" w:color="auto"/>
      </w:divBdr>
    </w:div>
    <w:div w:id="2093046740">
      <w:bodyDiv w:val="1"/>
      <w:marLeft w:val="0"/>
      <w:marRight w:val="0"/>
      <w:marTop w:val="0"/>
      <w:marBottom w:val="0"/>
      <w:divBdr>
        <w:top w:val="none" w:sz="0" w:space="0" w:color="auto"/>
        <w:left w:val="none" w:sz="0" w:space="0" w:color="auto"/>
        <w:bottom w:val="none" w:sz="0" w:space="0" w:color="auto"/>
        <w:right w:val="none" w:sz="0" w:space="0" w:color="auto"/>
      </w:divBdr>
    </w:div>
    <w:div w:id="2093429462">
      <w:bodyDiv w:val="1"/>
      <w:marLeft w:val="0"/>
      <w:marRight w:val="0"/>
      <w:marTop w:val="0"/>
      <w:marBottom w:val="0"/>
      <w:divBdr>
        <w:top w:val="none" w:sz="0" w:space="0" w:color="auto"/>
        <w:left w:val="none" w:sz="0" w:space="0" w:color="auto"/>
        <w:bottom w:val="none" w:sz="0" w:space="0" w:color="auto"/>
        <w:right w:val="none" w:sz="0" w:space="0" w:color="auto"/>
      </w:divBdr>
    </w:div>
    <w:div w:id="2093575098">
      <w:bodyDiv w:val="1"/>
      <w:marLeft w:val="0"/>
      <w:marRight w:val="0"/>
      <w:marTop w:val="0"/>
      <w:marBottom w:val="0"/>
      <w:divBdr>
        <w:top w:val="none" w:sz="0" w:space="0" w:color="auto"/>
        <w:left w:val="none" w:sz="0" w:space="0" w:color="auto"/>
        <w:bottom w:val="none" w:sz="0" w:space="0" w:color="auto"/>
        <w:right w:val="none" w:sz="0" w:space="0" w:color="auto"/>
      </w:divBdr>
    </w:div>
    <w:div w:id="2093890515">
      <w:bodyDiv w:val="1"/>
      <w:marLeft w:val="0"/>
      <w:marRight w:val="0"/>
      <w:marTop w:val="0"/>
      <w:marBottom w:val="0"/>
      <w:divBdr>
        <w:top w:val="none" w:sz="0" w:space="0" w:color="auto"/>
        <w:left w:val="none" w:sz="0" w:space="0" w:color="auto"/>
        <w:bottom w:val="none" w:sz="0" w:space="0" w:color="auto"/>
        <w:right w:val="none" w:sz="0" w:space="0" w:color="auto"/>
      </w:divBdr>
    </w:div>
    <w:div w:id="2094929916">
      <w:bodyDiv w:val="1"/>
      <w:marLeft w:val="0"/>
      <w:marRight w:val="0"/>
      <w:marTop w:val="0"/>
      <w:marBottom w:val="0"/>
      <w:divBdr>
        <w:top w:val="none" w:sz="0" w:space="0" w:color="auto"/>
        <w:left w:val="none" w:sz="0" w:space="0" w:color="auto"/>
        <w:bottom w:val="none" w:sz="0" w:space="0" w:color="auto"/>
        <w:right w:val="none" w:sz="0" w:space="0" w:color="auto"/>
      </w:divBdr>
    </w:div>
    <w:div w:id="2095514935">
      <w:bodyDiv w:val="1"/>
      <w:marLeft w:val="0"/>
      <w:marRight w:val="0"/>
      <w:marTop w:val="0"/>
      <w:marBottom w:val="0"/>
      <w:divBdr>
        <w:top w:val="none" w:sz="0" w:space="0" w:color="auto"/>
        <w:left w:val="none" w:sz="0" w:space="0" w:color="auto"/>
        <w:bottom w:val="none" w:sz="0" w:space="0" w:color="auto"/>
        <w:right w:val="none" w:sz="0" w:space="0" w:color="auto"/>
      </w:divBdr>
    </w:div>
    <w:div w:id="2095587309">
      <w:bodyDiv w:val="1"/>
      <w:marLeft w:val="0"/>
      <w:marRight w:val="0"/>
      <w:marTop w:val="0"/>
      <w:marBottom w:val="0"/>
      <w:divBdr>
        <w:top w:val="none" w:sz="0" w:space="0" w:color="auto"/>
        <w:left w:val="none" w:sz="0" w:space="0" w:color="auto"/>
        <w:bottom w:val="none" w:sz="0" w:space="0" w:color="auto"/>
        <w:right w:val="none" w:sz="0" w:space="0" w:color="auto"/>
      </w:divBdr>
    </w:div>
    <w:div w:id="2096783736">
      <w:bodyDiv w:val="1"/>
      <w:marLeft w:val="0"/>
      <w:marRight w:val="0"/>
      <w:marTop w:val="0"/>
      <w:marBottom w:val="0"/>
      <w:divBdr>
        <w:top w:val="none" w:sz="0" w:space="0" w:color="auto"/>
        <w:left w:val="none" w:sz="0" w:space="0" w:color="auto"/>
        <w:bottom w:val="none" w:sz="0" w:space="0" w:color="auto"/>
        <w:right w:val="none" w:sz="0" w:space="0" w:color="auto"/>
      </w:divBdr>
    </w:div>
    <w:div w:id="2097050458">
      <w:bodyDiv w:val="1"/>
      <w:marLeft w:val="0"/>
      <w:marRight w:val="0"/>
      <w:marTop w:val="0"/>
      <w:marBottom w:val="0"/>
      <w:divBdr>
        <w:top w:val="none" w:sz="0" w:space="0" w:color="auto"/>
        <w:left w:val="none" w:sz="0" w:space="0" w:color="auto"/>
        <w:bottom w:val="none" w:sz="0" w:space="0" w:color="auto"/>
        <w:right w:val="none" w:sz="0" w:space="0" w:color="auto"/>
      </w:divBdr>
    </w:div>
    <w:div w:id="2097438958">
      <w:bodyDiv w:val="1"/>
      <w:marLeft w:val="0"/>
      <w:marRight w:val="0"/>
      <w:marTop w:val="0"/>
      <w:marBottom w:val="0"/>
      <w:divBdr>
        <w:top w:val="none" w:sz="0" w:space="0" w:color="auto"/>
        <w:left w:val="none" w:sz="0" w:space="0" w:color="auto"/>
        <w:bottom w:val="none" w:sz="0" w:space="0" w:color="auto"/>
        <w:right w:val="none" w:sz="0" w:space="0" w:color="auto"/>
      </w:divBdr>
    </w:div>
    <w:div w:id="2098013668">
      <w:bodyDiv w:val="1"/>
      <w:marLeft w:val="0"/>
      <w:marRight w:val="0"/>
      <w:marTop w:val="0"/>
      <w:marBottom w:val="0"/>
      <w:divBdr>
        <w:top w:val="none" w:sz="0" w:space="0" w:color="auto"/>
        <w:left w:val="none" w:sz="0" w:space="0" w:color="auto"/>
        <w:bottom w:val="none" w:sz="0" w:space="0" w:color="auto"/>
        <w:right w:val="none" w:sz="0" w:space="0" w:color="auto"/>
      </w:divBdr>
    </w:div>
    <w:div w:id="2099012971">
      <w:bodyDiv w:val="1"/>
      <w:marLeft w:val="0"/>
      <w:marRight w:val="0"/>
      <w:marTop w:val="0"/>
      <w:marBottom w:val="0"/>
      <w:divBdr>
        <w:top w:val="none" w:sz="0" w:space="0" w:color="auto"/>
        <w:left w:val="none" w:sz="0" w:space="0" w:color="auto"/>
        <w:bottom w:val="none" w:sz="0" w:space="0" w:color="auto"/>
        <w:right w:val="none" w:sz="0" w:space="0" w:color="auto"/>
      </w:divBdr>
    </w:div>
    <w:div w:id="2099473345">
      <w:bodyDiv w:val="1"/>
      <w:marLeft w:val="0"/>
      <w:marRight w:val="0"/>
      <w:marTop w:val="0"/>
      <w:marBottom w:val="0"/>
      <w:divBdr>
        <w:top w:val="none" w:sz="0" w:space="0" w:color="auto"/>
        <w:left w:val="none" w:sz="0" w:space="0" w:color="auto"/>
        <w:bottom w:val="none" w:sz="0" w:space="0" w:color="auto"/>
        <w:right w:val="none" w:sz="0" w:space="0" w:color="auto"/>
      </w:divBdr>
    </w:div>
    <w:div w:id="2100826429">
      <w:bodyDiv w:val="1"/>
      <w:marLeft w:val="0"/>
      <w:marRight w:val="0"/>
      <w:marTop w:val="0"/>
      <w:marBottom w:val="0"/>
      <w:divBdr>
        <w:top w:val="none" w:sz="0" w:space="0" w:color="auto"/>
        <w:left w:val="none" w:sz="0" w:space="0" w:color="auto"/>
        <w:bottom w:val="none" w:sz="0" w:space="0" w:color="auto"/>
        <w:right w:val="none" w:sz="0" w:space="0" w:color="auto"/>
      </w:divBdr>
    </w:div>
    <w:div w:id="2100902322">
      <w:bodyDiv w:val="1"/>
      <w:marLeft w:val="0"/>
      <w:marRight w:val="0"/>
      <w:marTop w:val="0"/>
      <w:marBottom w:val="0"/>
      <w:divBdr>
        <w:top w:val="none" w:sz="0" w:space="0" w:color="auto"/>
        <w:left w:val="none" w:sz="0" w:space="0" w:color="auto"/>
        <w:bottom w:val="none" w:sz="0" w:space="0" w:color="auto"/>
        <w:right w:val="none" w:sz="0" w:space="0" w:color="auto"/>
      </w:divBdr>
    </w:div>
    <w:div w:id="2102295285">
      <w:bodyDiv w:val="1"/>
      <w:marLeft w:val="0"/>
      <w:marRight w:val="0"/>
      <w:marTop w:val="0"/>
      <w:marBottom w:val="0"/>
      <w:divBdr>
        <w:top w:val="none" w:sz="0" w:space="0" w:color="auto"/>
        <w:left w:val="none" w:sz="0" w:space="0" w:color="auto"/>
        <w:bottom w:val="none" w:sz="0" w:space="0" w:color="auto"/>
        <w:right w:val="none" w:sz="0" w:space="0" w:color="auto"/>
      </w:divBdr>
    </w:div>
    <w:div w:id="2103260525">
      <w:bodyDiv w:val="1"/>
      <w:marLeft w:val="0"/>
      <w:marRight w:val="0"/>
      <w:marTop w:val="0"/>
      <w:marBottom w:val="0"/>
      <w:divBdr>
        <w:top w:val="none" w:sz="0" w:space="0" w:color="auto"/>
        <w:left w:val="none" w:sz="0" w:space="0" w:color="auto"/>
        <w:bottom w:val="none" w:sz="0" w:space="0" w:color="auto"/>
        <w:right w:val="none" w:sz="0" w:space="0" w:color="auto"/>
      </w:divBdr>
    </w:div>
    <w:div w:id="2103378362">
      <w:bodyDiv w:val="1"/>
      <w:marLeft w:val="0"/>
      <w:marRight w:val="0"/>
      <w:marTop w:val="0"/>
      <w:marBottom w:val="0"/>
      <w:divBdr>
        <w:top w:val="none" w:sz="0" w:space="0" w:color="auto"/>
        <w:left w:val="none" w:sz="0" w:space="0" w:color="auto"/>
        <w:bottom w:val="none" w:sz="0" w:space="0" w:color="auto"/>
        <w:right w:val="none" w:sz="0" w:space="0" w:color="auto"/>
      </w:divBdr>
    </w:div>
    <w:div w:id="2103523832">
      <w:bodyDiv w:val="1"/>
      <w:marLeft w:val="0"/>
      <w:marRight w:val="0"/>
      <w:marTop w:val="0"/>
      <w:marBottom w:val="0"/>
      <w:divBdr>
        <w:top w:val="none" w:sz="0" w:space="0" w:color="auto"/>
        <w:left w:val="none" w:sz="0" w:space="0" w:color="auto"/>
        <w:bottom w:val="none" w:sz="0" w:space="0" w:color="auto"/>
        <w:right w:val="none" w:sz="0" w:space="0" w:color="auto"/>
      </w:divBdr>
    </w:div>
    <w:div w:id="2103720223">
      <w:bodyDiv w:val="1"/>
      <w:marLeft w:val="0"/>
      <w:marRight w:val="0"/>
      <w:marTop w:val="0"/>
      <w:marBottom w:val="0"/>
      <w:divBdr>
        <w:top w:val="none" w:sz="0" w:space="0" w:color="auto"/>
        <w:left w:val="none" w:sz="0" w:space="0" w:color="auto"/>
        <w:bottom w:val="none" w:sz="0" w:space="0" w:color="auto"/>
        <w:right w:val="none" w:sz="0" w:space="0" w:color="auto"/>
      </w:divBdr>
    </w:div>
    <w:div w:id="2103797535">
      <w:bodyDiv w:val="1"/>
      <w:marLeft w:val="0"/>
      <w:marRight w:val="0"/>
      <w:marTop w:val="0"/>
      <w:marBottom w:val="0"/>
      <w:divBdr>
        <w:top w:val="none" w:sz="0" w:space="0" w:color="auto"/>
        <w:left w:val="none" w:sz="0" w:space="0" w:color="auto"/>
        <w:bottom w:val="none" w:sz="0" w:space="0" w:color="auto"/>
        <w:right w:val="none" w:sz="0" w:space="0" w:color="auto"/>
      </w:divBdr>
    </w:div>
    <w:div w:id="2104492740">
      <w:bodyDiv w:val="1"/>
      <w:marLeft w:val="0"/>
      <w:marRight w:val="0"/>
      <w:marTop w:val="0"/>
      <w:marBottom w:val="0"/>
      <w:divBdr>
        <w:top w:val="none" w:sz="0" w:space="0" w:color="auto"/>
        <w:left w:val="none" w:sz="0" w:space="0" w:color="auto"/>
        <w:bottom w:val="none" w:sz="0" w:space="0" w:color="auto"/>
        <w:right w:val="none" w:sz="0" w:space="0" w:color="auto"/>
      </w:divBdr>
    </w:div>
    <w:div w:id="2104564612">
      <w:bodyDiv w:val="1"/>
      <w:marLeft w:val="0"/>
      <w:marRight w:val="0"/>
      <w:marTop w:val="0"/>
      <w:marBottom w:val="0"/>
      <w:divBdr>
        <w:top w:val="none" w:sz="0" w:space="0" w:color="auto"/>
        <w:left w:val="none" w:sz="0" w:space="0" w:color="auto"/>
        <w:bottom w:val="none" w:sz="0" w:space="0" w:color="auto"/>
        <w:right w:val="none" w:sz="0" w:space="0" w:color="auto"/>
      </w:divBdr>
    </w:div>
    <w:div w:id="2104643413">
      <w:bodyDiv w:val="1"/>
      <w:marLeft w:val="0"/>
      <w:marRight w:val="0"/>
      <w:marTop w:val="0"/>
      <w:marBottom w:val="0"/>
      <w:divBdr>
        <w:top w:val="none" w:sz="0" w:space="0" w:color="auto"/>
        <w:left w:val="none" w:sz="0" w:space="0" w:color="auto"/>
        <w:bottom w:val="none" w:sz="0" w:space="0" w:color="auto"/>
        <w:right w:val="none" w:sz="0" w:space="0" w:color="auto"/>
      </w:divBdr>
    </w:div>
    <w:div w:id="2104912979">
      <w:bodyDiv w:val="1"/>
      <w:marLeft w:val="0"/>
      <w:marRight w:val="0"/>
      <w:marTop w:val="0"/>
      <w:marBottom w:val="0"/>
      <w:divBdr>
        <w:top w:val="none" w:sz="0" w:space="0" w:color="auto"/>
        <w:left w:val="none" w:sz="0" w:space="0" w:color="auto"/>
        <w:bottom w:val="none" w:sz="0" w:space="0" w:color="auto"/>
        <w:right w:val="none" w:sz="0" w:space="0" w:color="auto"/>
      </w:divBdr>
    </w:div>
    <w:div w:id="2105298780">
      <w:bodyDiv w:val="1"/>
      <w:marLeft w:val="0"/>
      <w:marRight w:val="0"/>
      <w:marTop w:val="0"/>
      <w:marBottom w:val="0"/>
      <w:divBdr>
        <w:top w:val="none" w:sz="0" w:space="0" w:color="auto"/>
        <w:left w:val="none" w:sz="0" w:space="0" w:color="auto"/>
        <w:bottom w:val="none" w:sz="0" w:space="0" w:color="auto"/>
        <w:right w:val="none" w:sz="0" w:space="0" w:color="auto"/>
      </w:divBdr>
    </w:div>
    <w:div w:id="2105302962">
      <w:bodyDiv w:val="1"/>
      <w:marLeft w:val="0"/>
      <w:marRight w:val="0"/>
      <w:marTop w:val="0"/>
      <w:marBottom w:val="0"/>
      <w:divBdr>
        <w:top w:val="none" w:sz="0" w:space="0" w:color="auto"/>
        <w:left w:val="none" w:sz="0" w:space="0" w:color="auto"/>
        <w:bottom w:val="none" w:sz="0" w:space="0" w:color="auto"/>
        <w:right w:val="none" w:sz="0" w:space="0" w:color="auto"/>
      </w:divBdr>
    </w:div>
    <w:div w:id="2105683152">
      <w:bodyDiv w:val="1"/>
      <w:marLeft w:val="0"/>
      <w:marRight w:val="0"/>
      <w:marTop w:val="0"/>
      <w:marBottom w:val="0"/>
      <w:divBdr>
        <w:top w:val="none" w:sz="0" w:space="0" w:color="auto"/>
        <w:left w:val="none" w:sz="0" w:space="0" w:color="auto"/>
        <w:bottom w:val="none" w:sz="0" w:space="0" w:color="auto"/>
        <w:right w:val="none" w:sz="0" w:space="0" w:color="auto"/>
      </w:divBdr>
    </w:div>
    <w:div w:id="2105954206">
      <w:bodyDiv w:val="1"/>
      <w:marLeft w:val="0"/>
      <w:marRight w:val="0"/>
      <w:marTop w:val="0"/>
      <w:marBottom w:val="0"/>
      <w:divBdr>
        <w:top w:val="none" w:sz="0" w:space="0" w:color="auto"/>
        <w:left w:val="none" w:sz="0" w:space="0" w:color="auto"/>
        <w:bottom w:val="none" w:sz="0" w:space="0" w:color="auto"/>
        <w:right w:val="none" w:sz="0" w:space="0" w:color="auto"/>
      </w:divBdr>
    </w:div>
    <w:div w:id="2107072517">
      <w:bodyDiv w:val="1"/>
      <w:marLeft w:val="0"/>
      <w:marRight w:val="0"/>
      <w:marTop w:val="0"/>
      <w:marBottom w:val="0"/>
      <w:divBdr>
        <w:top w:val="none" w:sz="0" w:space="0" w:color="auto"/>
        <w:left w:val="none" w:sz="0" w:space="0" w:color="auto"/>
        <w:bottom w:val="none" w:sz="0" w:space="0" w:color="auto"/>
        <w:right w:val="none" w:sz="0" w:space="0" w:color="auto"/>
      </w:divBdr>
    </w:div>
    <w:div w:id="2107457022">
      <w:bodyDiv w:val="1"/>
      <w:marLeft w:val="0"/>
      <w:marRight w:val="0"/>
      <w:marTop w:val="0"/>
      <w:marBottom w:val="0"/>
      <w:divBdr>
        <w:top w:val="none" w:sz="0" w:space="0" w:color="auto"/>
        <w:left w:val="none" w:sz="0" w:space="0" w:color="auto"/>
        <w:bottom w:val="none" w:sz="0" w:space="0" w:color="auto"/>
        <w:right w:val="none" w:sz="0" w:space="0" w:color="auto"/>
      </w:divBdr>
    </w:div>
    <w:div w:id="2108108969">
      <w:bodyDiv w:val="1"/>
      <w:marLeft w:val="0"/>
      <w:marRight w:val="0"/>
      <w:marTop w:val="0"/>
      <w:marBottom w:val="0"/>
      <w:divBdr>
        <w:top w:val="none" w:sz="0" w:space="0" w:color="auto"/>
        <w:left w:val="none" w:sz="0" w:space="0" w:color="auto"/>
        <w:bottom w:val="none" w:sz="0" w:space="0" w:color="auto"/>
        <w:right w:val="none" w:sz="0" w:space="0" w:color="auto"/>
      </w:divBdr>
    </w:div>
    <w:div w:id="2109084586">
      <w:bodyDiv w:val="1"/>
      <w:marLeft w:val="0"/>
      <w:marRight w:val="0"/>
      <w:marTop w:val="0"/>
      <w:marBottom w:val="0"/>
      <w:divBdr>
        <w:top w:val="none" w:sz="0" w:space="0" w:color="auto"/>
        <w:left w:val="none" w:sz="0" w:space="0" w:color="auto"/>
        <w:bottom w:val="none" w:sz="0" w:space="0" w:color="auto"/>
        <w:right w:val="none" w:sz="0" w:space="0" w:color="auto"/>
      </w:divBdr>
    </w:div>
    <w:div w:id="2110850954">
      <w:bodyDiv w:val="1"/>
      <w:marLeft w:val="0"/>
      <w:marRight w:val="0"/>
      <w:marTop w:val="0"/>
      <w:marBottom w:val="0"/>
      <w:divBdr>
        <w:top w:val="none" w:sz="0" w:space="0" w:color="auto"/>
        <w:left w:val="none" w:sz="0" w:space="0" w:color="auto"/>
        <w:bottom w:val="none" w:sz="0" w:space="0" w:color="auto"/>
        <w:right w:val="none" w:sz="0" w:space="0" w:color="auto"/>
      </w:divBdr>
    </w:div>
    <w:div w:id="2111579538">
      <w:bodyDiv w:val="1"/>
      <w:marLeft w:val="0"/>
      <w:marRight w:val="0"/>
      <w:marTop w:val="0"/>
      <w:marBottom w:val="0"/>
      <w:divBdr>
        <w:top w:val="none" w:sz="0" w:space="0" w:color="auto"/>
        <w:left w:val="none" w:sz="0" w:space="0" w:color="auto"/>
        <w:bottom w:val="none" w:sz="0" w:space="0" w:color="auto"/>
        <w:right w:val="none" w:sz="0" w:space="0" w:color="auto"/>
      </w:divBdr>
    </w:div>
    <w:div w:id="2113016188">
      <w:bodyDiv w:val="1"/>
      <w:marLeft w:val="0"/>
      <w:marRight w:val="0"/>
      <w:marTop w:val="0"/>
      <w:marBottom w:val="0"/>
      <w:divBdr>
        <w:top w:val="none" w:sz="0" w:space="0" w:color="auto"/>
        <w:left w:val="none" w:sz="0" w:space="0" w:color="auto"/>
        <w:bottom w:val="none" w:sz="0" w:space="0" w:color="auto"/>
        <w:right w:val="none" w:sz="0" w:space="0" w:color="auto"/>
      </w:divBdr>
    </w:div>
    <w:div w:id="2113277676">
      <w:bodyDiv w:val="1"/>
      <w:marLeft w:val="0"/>
      <w:marRight w:val="0"/>
      <w:marTop w:val="0"/>
      <w:marBottom w:val="0"/>
      <w:divBdr>
        <w:top w:val="none" w:sz="0" w:space="0" w:color="auto"/>
        <w:left w:val="none" w:sz="0" w:space="0" w:color="auto"/>
        <w:bottom w:val="none" w:sz="0" w:space="0" w:color="auto"/>
        <w:right w:val="none" w:sz="0" w:space="0" w:color="auto"/>
      </w:divBdr>
    </w:div>
    <w:div w:id="2113620494">
      <w:bodyDiv w:val="1"/>
      <w:marLeft w:val="0"/>
      <w:marRight w:val="0"/>
      <w:marTop w:val="0"/>
      <w:marBottom w:val="0"/>
      <w:divBdr>
        <w:top w:val="none" w:sz="0" w:space="0" w:color="auto"/>
        <w:left w:val="none" w:sz="0" w:space="0" w:color="auto"/>
        <w:bottom w:val="none" w:sz="0" w:space="0" w:color="auto"/>
        <w:right w:val="none" w:sz="0" w:space="0" w:color="auto"/>
      </w:divBdr>
    </w:div>
    <w:div w:id="2114006407">
      <w:bodyDiv w:val="1"/>
      <w:marLeft w:val="0"/>
      <w:marRight w:val="0"/>
      <w:marTop w:val="0"/>
      <w:marBottom w:val="0"/>
      <w:divBdr>
        <w:top w:val="none" w:sz="0" w:space="0" w:color="auto"/>
        <w:left w:val="none" w:sz="0" w:space="0" w:color="auto"/>
        <w:bottom w:val="none" w:sz="0" w:space="0" w:color="auto"/>
        <w:right w:val="none" w:sz="0" w:space="0" w:color="auto"/>
      </w:divBdr>
    </w:div>
    <w:div w:id="2117630909">
      <w:bodyDiv w:val="1"/>
      <w:marLeft w:val="0"/>
      <w:marRight w:val="0"/>
      <w:marTop w:val="0"/>
      <w:marBottom w:val="0"/>
      <w:divBdr>
        <w:top w:val="none" w:sz="0" w:space="0" w:color="auto"/>
        <w:left w:val="none" w:sz="0" w:space="0" w:color="auto"/>
        <w:bottom w:val="none" w:sz="0" w:space="0" w:color="auto"/>
        <w:right w:val="none" w:sz="0" w:space="0" w:color="auto"/>
      </w:divBdr>
    </w:div>
    <w:div w:id="2117940742">
      <w:bodyDiv w:val="1"/>
      <w:marLeft w:val="0"/>
      <w:marRight w:val="0"/>
      <w:marTop w:val="0"/>
      <w:marBottom w:val="0"/>
      <w:divBdr>
        <w:top w:val="none" w:sz="0" w:space="0" w:color="auto"/>
        <w:left w:val="none" w:sz="0" w:space="0" w:color="auto"/>
        <w:bottom w:val="none" w:sz="0" w:space="0" w:color="auto"/>
        <w:right w:val="none" w:sz="0" w:space="0" w:color="auto"/>
      </w:divBdr>
    </w:div>
    <w:div w:id="2118942611">
      <w:bodyDiv w:val="1"/>
      <w:marLeft w:val="0"/>
      <w:marRight w:val="0"/>
      <w:marTop w:val="0"/>
      <w:marBottom w:val="0"/>
      <w:divBdr>
        <w:top w:val="none" w:sz="0" w:space="0" w:color="auto"/>
        <w:left w:val="none" w:sz="0" w:space="0" w:color="auto"/>
        <w:bottom w:val="none" w:sz="0" w:space="0" w:color="auto"/>
        <w:right w:val="none" w:sz="0" w:space="0" w:color="auto"/>
      </w:divBdr>
    </w:div>
    <w:div w:id="2119176495">
      <w:bodyDiv w:val="1"/>
      <w:marLeft w:val="0"/>
      <w:marRight w:val="0"/>
      <w:marTop w:val="0"/>
      <w:marBottom w:val="0"/>
      <w:divBdr>
        <w:top w:val="none" w:sz="0" w:space="0" w:color="auto"/>
        <w:left w:val="none" w:sz="0" w:space="0" w:color="auto"/>
        <w:bottom w:val="none" w:sz="0" w:space="0" w:color="auto"/>
        <w:right w:val="none" w:sz="0" w:space="0" w:color="auto"/>
      </w:divBdr>
    </w:div>
    <w:div w:id="2120756576">
      <w:bodyDiv w:val="1"/>
      <w:marLeft w:val="0"/>
      <w:marRight w:val="0"/>
      <w:marTop w:val="0"/>
      <w:marBottom w:val="0"/>
      <w:divBdr>
        <w:top w:val="none" w:sz="0" w:space="0" w:color="auto"/>
        <w:left w:val="none" w:sz="0" w:space="0" w:color="auto"/>
        <w:bottom w:val="none" w:sz="0" w:space="0" w:color="auto"/>
        <w:right w:val="none" w:sz="0" w:space="0" w:color="auto"/>
      </w:divBdr>
    </w:div>
    <w:div w:id="2121291084">
      <w:bodyDiv w:val="1"/>
      <w:marLeft w:val="0"/>
      <w:marRight w:val="0"/>
      <w:marTop w:val="0"/>
      <w:marBottom w:val="0"/>
      <w:divBdr>
        <w:top w:val="none" w:sz="0" w:space="0" w:color="auto"/>
        <w:left w:val="none" w:sz="0" w:space="0" w:color="auto"/>
        <w:bottom w:val="none" w:sz="0" w:space="0" w:color="auto"/>
        <w:right w:val="none" w:sz="0" w:space="0" w:color="auto"/>
      </w:divBdr>
    </w:div>
    <w:div w:id="2121413599">
      <w:bodyDiv w:val="1"/>
      <w:marLeft w:val="0"/>
      <w:marRight w:val="0"/>
      <w:marTop w:val="0"/>
      <w:marBottom w:val="0"/>
      <w:divBdr>
        <w:top w:val="none" w:sz="0" w:space="0" w:color="auto"/>
        <w:left w:val="none" w:sz="0" w:space="0" w:color="auto"/>
        <w:bottom w:val="none" w:sz="0" w:space="0" w:color="auto"/>
        <w:right w:val="none" w:sz="0" w:space="0" w:color="auto"/>
      </w:divBdr>
    </w:div>
    <w:div w:id="2121794310">
      <w:bodyDiv w:val="1"/>
      <w:marLeft w:val="0"/>
      <w:marRight w:val="0"/>
      <w:marTop w:val="0"/>
      <w:marBottom w:val="0"/>
      <w:divBdr>
        <w:top w:val="none" w:sz="0" w:space="0" w:color="auto"/>
        <w:left w:val="none" w:sz="0" w:space="0" w:color="auto"/>
        <w:bottom w:val="none" w:sz="0" w:space="0" w:color="auto"/>
        <w:right w:val="none" w:sz="0" w:space="0" w:color="auto"/>
      </w:divBdr>
    </w:div>
    <w:div w:id="2122070699">
      <w:bodyDiv w:val="1"/>
      <w:marLeft w:val="0"/>
      <w:marRight w:val="0"/>
      <w:marTop w:val="0"/>
      <w:marBottom w:val="0"/>
      <w:divBdr>
        <w:top w:val="none" w:sz="0" w:space="0" w:color="auto"/>
        <w:left w:val="none" w:sz="0" w:space="0" w:color="auto"/>
        <w:bottom w:val="none" w:sz="0" w:space="0" w:color="auto"/>
        <w:right w:val="none" w:sz="0" w:space="0" w:color="auto"/>
      </w:divBdr>
    </w:div>
    <w:div w:id="2122139859">
      <w:bodyDiv w:val="1"/>
      <w:marLeft w:val="0"/>
      <w:marRight w:val="0"/>
      <w:marTop w:val="0"/>
      <w:marBottom w:val="0"/>
      <w:divBdr>
        <w:top w:val="none" w:sz="0" w:space="0" w:color="auto"/>
        <w:left w:val="none" w:sz="0" w:space="0" w:color="auto"/>
        <w:bottom w:val="none" w:sz="0" w:space="0" w:color="auto"/>
        <w:right w:val="none" w:sz="0" w:space="0" w:color="auto"/>
      </w:divBdr>
    </w:div>
    <w:div w:id="2122802512">
      <w:bodyDiv w:val="1"/>
      <w:marLeft w:val="0"/>
      <w:marRight w:val="0"/>
      <w:marTop w:val="0"/>
      <w:marBottom w:val="0"/>
      <w:divBdr>
        <w:top w:val="none" w:sz="0" w:space="0" w:color="auto"/>
        <w:left w:val="none" w:sz="0" w:space="0" w:color="auto"/>
        <w:bottom w:val="none" w:sz="0" w:space="0" w:color="auto"/>
        <w:right w:val="none" w:sz="0" w:space="0" w:color="auto"/>
      </w:divBdr>
    </w:div>
    <w:div w:id="2123836842">
      <w:bodyDiv w:val="1"/>
      <w:marLeft w:val="0"/>
      <w:marRight w:val="0"/>
      <w:marTop w:val="0"/>
      <w:marBottom w:val="0"/>
      <w:divBdr>
        <w:top w:val="none" w:sz="0" w:space="0" w:color="auto"/>
        <w:left w:val="none" w:sz="0" w:space="0" w:color="auto"/>
        <w:bottom w:val="none" w:sz="0" w:space="0" w:color="auto"/>
        <w:right w:val="none" w:sz="0" w:space="0" w:color="auto"/>
      </w:divBdr>
    </w:div>
    <w:div w:id="2123840355">
      <w:bodyDiv w:val="1"/>
      <w:marLeft w:val="0"/>
      <w:marRight w:val="0"/>
      <w:marTop w:val="0"/>
      <w:marBottom w:val="0"/>
      <w:divBdr>
        <w:top w:val="none" w:sz="0" w:space="0" w:color="auto"/>
        <w:left w:val="none" w:sz="0" w:space="0" w:color="auto"/>
        <w:bottom w:val="none" w:sz="0" w:space="0" w:color="auto"/>
        <w:right w:val="none" w:sz="0" w:space="0" w:color="auto"/>
      </w:divBdr>
    </w:div>
    <w:div w:id="2124222196">
      <w:bodyDiv w:val="1"/>
      <w:marLeft w:val="0"/>
      <w:marRight w:val="0"/>
      <w:marTop w:val="0"/>
      <w:marBottom w:val="0"/>
      <w:divBdr>
        <w:top w:val="none" w:sz="0" w:space="0" w:color="auto"/>
        <w:left w:val="none" w:sz="0" w:space="0" w:color="auto"/>
        <w:bottom w:val="none" w:sz="0" w:space="0" w:color="auto"/>
        <w:right w:val="none" w:sz="0" w:space="0" w:color="auto"/>
      </w:divBdr>
    </w:div>
    <w:div w:id="2124222395">
      <w:bodyDiv w:val="1"/>
      <w:marLeft w:val="0"/>
      <w:marRight w:val="0"/>
      <w:marTop w:val="0"/>
      <w:marBottom w:val="0"/>
      <w:divBdr>
        <w:top w:val="none" w:sz="0" w:space="0" w:color="auto"/>
        <w:left w:val="none" w:sz="0" w:space="0" w:color="auto"/>
        <w:bottom w:val="none" w:sz="0" w:space="0" w:color="auto"/>
        <w:right w:val="none" w:sz="0" w:space="0" w:color="auto"/>
      </w:divBdr>
    </w:div>
    <w:div w:id="2124613551">
      <w:bodyDiv w:val="1"/>
      <w:marLeft w:val="0"/>
      <w:marRight w:val="0"/>
      <w:marTop w:val="0"/>
      <w:marBottom w:val="0"/>
      <w:divBdr>
        <w:top w:val="none" w:sz="0" w:space="0" w:color="auto"/>
        <w:left w:val="none" w:sz="0" w:space="0" w:color="auto"/>
        <w:bottom w:val="none" w:sz="0" w:space="0" w:color="auto"/>
        <w:right w:val="none" w:sz="0" w:space="0" w:color="auto"/>
      </w:divBdr>
    </w:div>
    <w:div w:id="2125538426">
      <w:bodyDiv w:val="1"/>
      <w:marLeft w:val="0"/>
      <w:marRight w:val="0"/>
      <w:marTop w:val="0"/>
      <w:marBottom w:val="0"/>
      <w:divBdr>
        <w:top w:val="none" w:sz="0" w:space="0" w:color="auto"/>
        <w:left w:val="none" w:sz="0" w:space="0" w:color="auto"/>
        <w:bottom w:val="none" w:sz="0" w:space="0" w:color="auto"/>
        <w:right w:val="none" w:sz="0" w:space="0" w:color="auto"/>
      </w:divBdr>
    </w:div>
    <w:div w:id="2125807282">
      <w:bodyDiv w:val="1"/>
      <w:marLeft w:val="0"/>
      <w:marRight w:val="0"/>
      <w:marTop w:val="0"/>
      <w:marBottom w:val="0"/>
      <w:divBdr>
        <w:top w:val="none" w:sz="0" w:space="0" w:color="auto"/>
        <w:left w:val="none" w:sz="0" w:space="0" w:color="auto"/>
        <w:bottom w:val="none" w:sz="0" w:space="0" w:color="auto"/>
        <w:right w:val="none" w:sz="0" w:space="0" w:color="auto"/>
      </w:divBdr>
    </w:div>
    <w:div w:id="2126345582">
      <w:bodyDiv w:val="1"/>
      <w:marLeft w:val="0"/>
      <w:marRight w:val="0"/>
      <w:marTop w:val="0"/>
      <w:marBottom w:val="0"/>
      <w:divBdr>
        <w:top w:val="none" w:sz="0" w:space="0" w:color="auto"/>
        <w:left w:val="none" w:sz="0" w:space="0" w:color="auto"/>
        <w:bottom w:val="none" w:sz="0" w:space="0" w:color="auto"/>
        <w:right w:val="none" w:sz="0" w:space="0" w:color="auto"/>
      </w:divBdr>
    </w:div>
    <w:div w:id="2127264366">
      <w:bodyDiv w:val="1"/>
      <w:marLeft w:val="0"/>
      <w:marRight w:val="0"/>
      <w:marTop w:val="0"/>
      <w:marBottom w:val="0"/>
      <w:divBdr>
        <w:top w:val="none" w:sz="0" w:space="0" w:color="auto"/>
        <w:left w:val="none" w:sz="0" w:space="0" w:color="auto"/>
        <w:bottom w:val="none" w:sz="0" w:space="0" w:color="auto"/>
        <w:right w:val="none" w:sz="0" w:space="0" w:color="auto"/>
      </w:divBdr>
    </w:div>
    <w:div w:id="2127894317">
      <w:bodyDiv w:val="1"/>
      <w:marLeft w:val="0"/>
      <w:marRight w:val="0"/>
      <w:marTop w:val="0"/>
      <w:marBottom w:val="0"/>
      <w:divBdr>
        <w:top w:val="none" w:sz="0" w:space="0" w:color="auto"/>
        <w:left w:val="none" w:sz="0" w:space="0" w:color="auto"/>
        <w:bottom w:val="none" w:sz="0" w:space="0" w:color="auto"/>
        <w:right w:val="none" w:sz="0" w:space="0" w:color="auto"/>
      </w:divBdr>
    </w:div>
    <w:div w:id="2128813739">
      <w:bodyDiv w:val="1"/>
      <w:marLeft w:val="0"/>
      <w:marRight w:val="0"/>
      <w:marTop w:val="0"/>
      <w:marBottom w:val="0"/>
      <w:divBdr>
        <w:top w:val="none" w:sz="0" w:space="0" w:color="auto"/>
        <w:left w:val="none" w:sz="0" w:space="0" w:color="auto"/>
        <w:bottom w:val="none" w:sz="0" w:space="0" w:color="auto"/>
        <w:right w:val="none" w:sz="0" w:space="0" w:color="auto"/>
      </w:divBdr>
    </w:div>
    <w:div w:id="2132093753">
      <w:bodyDiv w:val="1"/>
      <w:marLeft w:val="0"/>
      <w:marRight w:val="0"/>
      <w:marTop w:val="0"/>
      <w:marBottom w:val="0"/>
      <w:divBdr>
        <w:top w:val="none" w:sz="0" w:space="0" w:color="auto"/>
        <w:left w:val="none" w:sz="0" w:space="0" w:color="auto"/>
        <w:bottom w:val="none" w:sz="0" w:space="0" w:color="auto"/>
        <w:right w:val="none" w:sz="0" w:space="0" w:color="auto"/>
      </w:divBdr>
    </w:div>
    <w:div w:id="2132282527">
      <w:bodyDiv w:val="1"/>
      <w:marLeft w:val="0"/>
      <w:marRight w:val="0"/>
      <w:marTop w:val="0"/>
      <w:marBottom w:val="0"/>
      <w:divBdr>
        <w:top w:val="none" w:sz="0" w:space="0" w:color="auto"/>
        <w:left w:val="none" w:sz="0" w:space="0" w:color="auto"/>
        <w:bottom w:val="none" w:sz="0" w:space="0" w:color="auto"/>
        <w:right w:val="none" w:sz="0" w:space="0" w:color="auto"/>
      </w:divBdr>
    </w:div>
    <w:div w:id="2132702811">
      <w:bodyDiv w:val="1"/>
      <w:marLeft w:val="0"/>
      <w:marRight w:val="0"/>
      <w:marTop w:val="0"/>
      <w:marBottom w:val="0"/>
      <w:divBdr>
        <w:top w:val="none" w:sz="0" w:space="0" w:color="auto"/>
        <w:left w:val="none" w:sz="0" w:space="0" w:color="auto"/>
        <w:bottom w:val="none" w:sz="0" w:space="0" w:color="auto"/>
        <w:right w:val="none" w:sz="0" w:space="0" w:color="auto"/>
      </w:divBdr>
    </w:div>
    <w:div w:id="2132938903">
      <w:bodyDiv w:val="1"/>
      <w:marLeft w:val="0"/>
      <w:marRight w:val="0"/>
      <w:marTop w:val="0"/>
      <w:marBottom w:val="0"/>
      <w:divBdr>
        <w:top w:val="none" w:sz="0" w:space="0" w:color="auto"/>
        <w:left w:val="none" w:sz="0" w:space="0" w:color="auto"/>
        <w:bottom w:val="none" w:sz="0" w:space="0" w:color="auto"/>
        <w:right w:val="none" w:sz="0" w:space="0" w:color="auto"/>
      </w:divBdr>
    </w:div>
    <w:div w:id="2133278938">
      <w:bodyDiv w:val="1"/>
      <w:marLeft w:val="0"/>
      <w:marRight w:val="0"/>
      <w:marTop w:val="0"/>
      <w:marBottom w:val="0"/>
      <w:divBdr>
        <w:top w:val="none" w:sz="0" w:space="0" w:color="auto"/>
        <w:left w:val="none" w:sz="0" w:space="0" w:color="auto"/>
        <w:bottom w:val="none" w:sz="0" w:space="0" w:color="auto"/>
        <w:right w:val="none" w:sz="0" w:space="0" w:color="auto"/>
      </w:divBdr>
    </w:div>
    <w:div w:id="2133790563">
      <w:bodyDiv w:val="1"/>
      <w:marLeft w:val="0"/>
      <w:marRight w:val="0"/>
      <w:marTop w:val="0"/>
      <w:marBottom w:val="0"/>
      <w:divBdr>
        <w:top w:val="none" w:sz="0" w:space="0" w:color="auto"/>
        <w:left w:val="none" w:sz="0" w:space="0" w:color="auto"/>
        <w:bottom w:val="none" w:sz="0" w:space="0" w:color="auto"/>
        <w:right w:val="none" w:sz="0" w:space="0" w:color="auto"/>
      </w:divBdr>
    </w:div>
    <w:div w:id="2134133870">
      <w:bodyDiv w:val="1"/>
      <w:marLeft w:val="0"/>
      <w:marRight w:val="0"/>
      <w:marTop w:val="0"/>
      <w:marBottom w:val="0"/>
      <w:divBdr>
        <w:top w:val="none" w:sz="0" w:space="0" w:color="auto"/>
        <w:left w:val="none" w:sz="0" w:space="0" w:color="auto"/>
        <w:bottom w:val="none" w:sz="0" w:space="0" w:color="auto"/>
        <w:right w:val="none" w:sz="0" w:space="0" w:color="auto"/>
      </w:divBdr>
    </w:div>
    <w:div w:id="2134474598">
      <w:bodyDiv w:val="1"/>
      <w:marLeft w:val="0"/>
      <w:marRight w:val="0"/>
      <w:marTop w:val="0"/>
      <w:marBottom w:val="0"/>
      <w:divBdr>
        <w:top w:val="none" w:sz="0" w:space="0" w:color="auto"/>
        <w:left w:val="none" w:sz="0" w:space="0" w:color="auto"/>
        <w:bottom w:val="none" w:sz="0" w:space="0" w:color="auto"/>
        <w:right w:val="none" w:sz="0" w:space="0" w:color="auto"/>
      </w:divBdr>
    </w:div>
    <w:div w:id="2134639119">
      <w:bodyDiv w:val="1"/>
      <w:marLeft w:val="0"/>
      <w:marRight w:val="0"/>
      <w:marTop w:val="0"/>
      <w:marBottom w:val="0"/>
      <w:divBdr>
        <w:top w:val="none" w:sz="0" w:space="0" w:color="auto"/>
        <w:left w:val="none" w:sz="0" w:space="0" w:color="auto"/>
        <w:bottom w:val="none" w:sz="0" w:space="0" w:color="auto"/>
        <w:right w:val="none" w:sz="0" w:space="0" w:color="auto"/>
      </w:divBdr>
    </w:div>
    <w:div w:id="2135100992">
      <w:bodyDiv w:val="1"/>
      <w:marLeft w:val="0"/>
      <w:marRight w:val="0"/>
      <w:marTop w:val="0"/>
      <w:marBottom w:val="0"/>
      <w:divBdr>
        <w:top w:val="none" w:sz="0" w:space="0" w:color="auto"/>
        <w:left w:val="none" w:sz="0" w:space="0" w:color="auto"/>
        <w:bottom w:val="none" w:sz="0" w:space="0" w:color="auto"/>
        <w:right w:val="none" w:sz="0" w:space="0" w:color="auto"/>
      </w:divBdr>
      <w:divsChild>
        <w:div w:id="1715813450">
          <w:marLeft w:val="274"/>
          <w:marRight w:val="0"/>
          <w:marTop w:val="0"/>
          <w:marBottom w:val="0"/>
          <w:divBdr>
            <w:top w:val="none" w:sz="0" w:space="0" w:color="auto"/>
            <w:left w:val="none" w:sz="0" w:space="0" w:color="auto"/>
            <w:bottom w:val="none" w:sz="0" w:space="0" w:color="auto"/>
            <w:right w:val="none" w:sz="0" w:space="0" w:color="auto"/>
          </w:divBdr>
        </w:div>
      </w:divsChild>
    </w:div>
    <w:div w:id="2135249797">
      <w:bodyDiv w:val="1"/>
      <w:marLeft w:val="0"/>
      <w:marRight w:val="0"/>
      <w:marTop w:val="0"/>
      <w:marBottom w:val="0"/>
      <w:divBdr>
        <w:top w:val="none" w:sz="0" w:space="0" w:color="auto"/>
        <w:left w:val="none" w:sz="0" w:space="0" w:color="auto"/>
        <w:bottom w:val="none" w:sz="0" w:space="0" w:color="auto"/>
        <w:right w:val="none" w:sz="0" w:space="0" w:color="auto"/>
      </w:divBdr>
    </w:div>
    <w:div w:id="2135560010">
      <w:bodyDiv w:val="1"/>
      <w:marLeft w:val="0"/>
      <w:marRight w:val="0"/>
      <w:marTop w:val="0"/>
      <w:marBottom w:val="0"/>
      <w:divBdr>
        <w:top w:val="none" w:sz="0" w:space="0" w:color="auto"/>
        <w:left w:val="none" w:sz="0" w:space="0" w:color="auto"/>
        <w:bottom w:val="none" w:sz="0" w:space="0" w:color="auto"/>
        <w:right w:val="none" w:sz="0" w:space="0" w:color="auto"/>
      </w:divBdr>
      <w:divsChild>
        <w:div w:id="951741200">
          <w:marLeft w:val="360"/>
          <w:marRight w:val="0"/>
          <w:marTop w:val="200"/>
          <w:marBottom w:val="0"/>
          <w:divBdr>
            <w:top w:val="none" w:sz="0" w:space="0" w:color="auto"/>
            <w:left w:val="none" w:sz="0" w:space="0" w:color="auto"/>
            <w:bottom w:val="none" w:sz="0" w:space="0" w:color="auto"/>
            <w:right w:val="none" w:sz="0" w:space="0" w:color="auto"/>
          </w:divBdr>
        </w:div>
        <w:div w:id="1066607096">
          <w:marLeft w:val="1080"/>
          <w:marRight w:val="0"/>
          <w:marTop w:val="100"/>
          <w:marBottom w:val="0"/>
          <w:divBdr>
            <w:top w:val="none" w:sz="0" w:space="0" w:color="auto"/>
            <w:left w:val="none" w:sz="0" w:space="0" w:color="auto"/>
            <w:bottom w:val="none" w:sz="0" w:space="0" w:color="auto"/>
            <w:right w:val="none" w:sz="0" w:space="0" w:color="auto"/>
          </w:divBdr>
        </w:div>
        <w:div w:id="1936670973">
          <w:marLeft w:val="360"/>
          <w:marRight w:val="0"/>
          <w:marTop w:val="200"/>
          <w:marBottom w:val="0"/>
          <w:divBdr>
            <w:top w:val="none" w:sz="0" w:space="0" w:color="auto"/>
            <w:left w:val="none" w:sz="0" w:space="0" w:color="auto"/>
            <w:bottom w:val="none" w:sz="0" w:space="0" w:color="auto"/>
            <w:right w:val="none" w:sz="0" w:space="0" w:color="auto"/>
          </w:divBdr>
        </w:div>
      </w:divsChild>
    </w:div>
    <w:div w:id="2135784557">
      <w:bodyDiv w:val="1"/>
      <w:marLeft w:val="0"/>
      <w:marRight w:val="0"/>
      <w:marTop w:val="0"/>
      <w:marBottom w:val="0"/>
      <w:divBdr>
        <w:top w:val="none" w:sz="0" w:space="0" w:color="auto"/>
        <w:left w:val="none" w:sz="0" w:space="0" w:color="auto"/>
        <w:bottom w:val="none" w:sz="0" w:space="0" w:color="auto"/>
        <w:right w:val="none" w:sz="0" w:space="0" w:color="auto"/>
      </w:divBdr>
    </w:div>
    <w:div w:id="2136026175">
      <w:bodyDiv w:val="1"/>
      <w:marLeft w:val="0"/>
      <w:marRight w:val="0"/>
      <w:marTop w:val="0"/>
      <w:marBottom w:val="0"/>
      <w:divBdr>
        <w:top w:val="none" w:sz="0" w:space="0" w:color="auto"/>
        <w:left w:val="none" w:sz="0" w:space="0" w:color="auto"/>
        <w:bottom w:val="none" w:sz="0" w:space="0" w:color="auto"/>
        <w:right w:val="none" w:sz="0" w:space="0" w:color="auto"/>
      </w:divBdr>
    </w:div>
    <w:div w:id="2136093010">
      <w:bodyDiv w:val="1"/>
      <w:marLeft w:val="0"/>
      <w:marRight w:val="0"/>
      <w:marTop w:val="0"/>
      <w:marBottom w:val="0"/>
      <w:divBdr>
        <w:top w:val="none" w:sz="0" w:space="0" w:color="auto"/>
        <w:left w:val="none" w:sz="0" w:space="0" w:color="auto"/>
        <w:bottom w:val="none" w:sz="0" w:space="0" w:color="auto"/>
        <w:right w:val="none" w:sz="0" w:space="0" w:color="auto"/>
      </w:divBdr>
    </w:div>
    <w:div w:id="2136486898">
      <w:bodyDiv w:val="1"/>
      <w:marLeft w:val="0"/>
      <w:marRight w:val="0"/>
      <w:marTop w:val="0"/>
      <w:marBottom w:val="0"/>
      <w:divBdr>
        <w:top w:val="none" w:sz="0" w:space="0" w:color="auto"/>
        <w:left w:val="none" w:sz="0" w:space="0" w:color="auto"/>
        <w:bottom w:val="none" w:sz="0" w:space="0" w:color="auto"/>
        <w:right w:val="none" w:sz="0" w:space="0" w:color="auto"/>
      </w:divBdr>
    </w:div>
    <w:div w:id="2137870923">
      <w:bodyDiv w:val="1"/>
      <w:marLeft w:val="0"/>
      <w:marRight w:val="0"/>
      <w:marTop w:val="0"/>
      <w:marBottom w:val="0"/>
      <w:divBdr>
        <w:top w:val="none" w:sz="0" w:space="0" w:color="auto"/>
        <w:left w:val="none" w:sz="0" w:space="0" w:color="auto"/>
        <w:bottom w:val="none" w:sz="0" w:space="0" w:color="auto"/>
        <w:right w:val="none" w:sz="0" w:space="0" w:color="auto"/>
      </w:divBdr>
    </w:div>
    <w:div w:id="2138837747">
      <w:bodyDiv w:val="1"/>
      <w:marLeft w:val="0"/>
      <w:marRight w:val="0"/>
      <w:marTop w:val="0"/>
      <w:marBottom w:val="0"/>
      <w:divBdr>
        <w:top w:val="none" w:sz="0" w:space="0" w:color="auto"/>
        <w:left w:val="none" w:sz="0" w:space="0" w:color="auto"/>
        <w:bottom w:val="none" w:sz="0" w:space="0" w:color="auto"/>
        <w:right w:val="none" w:sz="0" w:space="0" w:color="auto"/>
      </w:divBdr>
    </w:div>
    <w:div w:id="2138912297">
      <w:bodyDiv w:val="1"/>
      <w:marLeft w:val="0"/>
      <w:marRight w:val="0"/>
      <w:marTop w:val="0"/>
      <w:marBottom w:val="0"/>
      <w:divBdr>
        <w:top w:val="none" w:sz="0" w:space="0" w:color="auto"/>
        <w:left w:val="none" w:sz="0" w:space="0" w:color="auto"/>
        <w:bottom w:val="none" w:sz="0" w:space="0" w:color="auto"/>
        <w:right w:val="none" w:sz="0" w:space="0" w:color="auto"/>
      </w:divBdr>
    </w:div>
    <w:div w:id="2140999559">
      <w:bodyDiv w:val="1"/>
      <w:marLeft w:val="0"/>
      <w:marRight w:val="0"/>
      <w:marTop w:val="0"/>
      <w:marBottom w:val="0"/>
      <w:divBdr>
        <w:top w:val="none" w:sz="0" w:space="0" w:color="auto"/>
        <w:left w:val="none" w:sz="0" w:space="0" w:color="auto"/>
        <w:bottom w:val="none" w:sz="0" w:space="0" w:color="auto"/>
        <w:right w:val="none" w:sz="0" w:space="0" w:color="auto"/>
      </w:divBdr>
    </w:div>
    <w:div w:id="2141068098">
      <w:bodyDiv w:val="1"/>
      <w:marLeft w:val="0"/>
      <w:marRight w:val="0"/>
      <w:marTop w:val="0"/>
      <w:marBottom w:val="0"/>
      <w:divBdr>
        <w:top w:val="none" w:sz="0" w:space="0" w:color="auto"/>
        <w:left w:val="none" w:sz="0" w:space="0" w:color="auto"/>
        <w:bottom w:val="none" w:sz="0" w:space="0" w:color="auto"/>
        <w:right w:val="none" w:sz="0" w:space="0" w:color="auto"/>
      </w:divBdr>
    </w:div>
    <w:div w:id="2142765216">
      <w:bodyDiv w:val="1"/>
      <w:marLeft w:val="0"/>
      <w:marRight w:val="0"/>
      <w:marTop w:val="0"/>
      <w:marBottom w:val="0"/>
      <w:divBdr>
        <w:top w:val="none" w:sz="0" w:space="0" w:color="auto"/>
        <w:left w:val="none" w:sz="0" w:space="0" w:color="auto"/>
        <w:bottom w:val="none" w:sz="0" w:space="0" w:color="auto"/>
        <w:right w:val="none" w:sz="0" w:space="0" w:color="auto"/>
      </w:divBdr>
    </w:div>
    <w:div w:id="2142922291">
      <w:bodyDiv w:val="1"/>
      <w:marLeft w:val="0"/>
      <w:marRight w:val="0"/>
      <w:marTop w:val="0"/>
      <w:marBottom w:val="0"/>
      <w:divBdr>
        <w:top w:val="none" w:sz="0" w:space="0" w:color="auto"/>
        <w:left w:val="none" w:sz="0" w:space="0" w:color="auto"/>
        <w:bottom w:val="none" w:sz="0" w:space="0" w:color="auto"/>
        <w:right w:val="none" w:sz="0" w:space="0" w:color="auto"/>
      </w:divBdr>
    </w:div>
    <w:div w:id="2142992376">
      <w:bodyDiv w:val="1"/>
      <w:marLeft w:val="0"/>
      <w:marRight w:val="0"/>
      <w:marTop w:val="0"/>
      <w:marBottom w:val="0"/>
      <w:divBdr>
        <w:top w:val="none" w:sz="0" w:space="0" w:color="auto"/>
        <w:left w:val="none" w:sz="0" w:space="0" w:color="auto"/>
        <w:bottom w:val="none" w:sz="0" w:space="0" w:color="auto"/>
        <w:right w:val="none" w:sz="0" w:space="0" w:color="auto"/>
      </w:divBdr>
    </w:div>
    <w:div w:id="2143494582">
      <w:bodyDiv w:val="1"/>
      <w:marLeft w:val="0"/>
      <w:marRight w:val="0"/>
      <w:marTop w:val="0"/>
      <w:marBottom w:val="0"/>
      <w:divBdr>
        <w:top w:val="none" w:sz="0" w:space="0" w:color="auto"/>
        <w:left w:val="none" w:sz="0" w:space="0" w:color="auto"/>
        <w:bottom w:val="none" w:sz="0" w:space="0" w:color="auto"/>
        <w:right w:val="none" w:sz="0" w:space="0" w:color="auto"/>
      </w:divBdr>
    </w:div>
    <w:div w:id="2143572999">
      <w:bodyDiv w:val="1"/>
      <w:marLeft w:val="0"/>
      <w:marRight w:val="0"/>
      <w:marTop w:val="0"/>
      <w:marBottom w:val="0"/>
      <w:divBdr>
        <w:top w:val="none" w:sz="0" w:space="0" w:color="auto"/>
        <w:left w:val="none" w:sz="0" w:space="0" w:color="auto"/>
        <w:bottom w:val="none" w:sz="0" w:space="0" w:color="auto"/>
        <w:right w:val="none" w:sz="0" w:space="0" w:color="auto"/>
      </w:divBdr>
    </w:div>
    <w:div w:id="2143687861">
      <w:bodyDiv w:val="1"/>
      <w:marLeft w:val="0"/>
      <w:marRight w:val="0"/>
      <w:marTop w:val="0"/>
      <w:marBottom w:val="0"/>
      <w:divBdr>
        <w:top w:val="none" w:sz="0" w:space="0" w:color="auto"/>
        <w:left w:val="none" w:sz="0" w:space="0" w:color="auto"/>
        <w:bottom w:val="none" w:sz="0" w:space="0" w:color="auto"/>
        <w:right w:val="none" w:sz="0" w:space="0" w:color="auto"/>
      </w:divBdr>
    </w:div>
    <w:div w:id="2143688987">
      <w:bodyDiv w:val="1"/>
      <w:marLeft w:val="0"/>
      <w:marRight w:val="0"/>
      <w:marTop w:val="0"/>
      <w:marBottom w:val="0"/>
      <w:divBdr>
        <w:top w:val="none" w:sz="0" w:space="0" w:color="auto"/>
        <w:left w:val="none" w:sz="0" w:space="0" w:color="auto"/>
        <w:bottom w:val="none" w:sz="0" w:space="0" w:color="auto"/>
        <w:right w:val="none" w:sz="0" w:space="0" w:color="auto"/>
      </w:divBdr>
    </w:div>
    <w:div w:id="2144881899">
      <w:bodyDiv w:val="1"/>
      <w:marLeft w:val="0"/>
      <w:marRight w:val="0"/>
      <w:marTop w:val="0"/>
      <w:marBottom w:val="0"/>
      <w:divBdr>
        <w:top w:val="none" w:sz="0" w:space="0" w:color="auto"/>
        <w:left w:val="none" w:sz="0" w:space="0" w:color="auto"/>
        <w:bottom w:val="none" w:sz="0" w:space="0" w:color="auto"/>
        <w:right w:val="none" w:sz="0" w:space="0" w:color="auto"/>
      </w:divBdr>
    </w:div>
    <w:div w:id="2145468879">
      <w:bodyDiv w:val="1"/>
      <w:marLeft w:val="0"/>
      <w:marRight w:val="0"/>
      <w:marTop w:val="0"/>
      <w:marBottom w:val="0"/>
      <w:divBdr>
        <w:top w:val="none" w:sz="0" w:space="0" w:color="auto"/>
        <w:left w:val="none" w:sz="0" w:space="0" w:color="auto"/>
        <w:bottom w:val="none" w:sz="0" w:space="0" w:color="auto"/>
        <w:right w:val="none" w:sz="0" w:space="0" w:color="auto"/>
      </w:divBdr>
    </w:div>
    <w:div w:id="2146459435">
      <w:bodyDiv w:val="1"/>
      <w:marLeft w:val="0"/>
      <w:marRight w:val="0"/>
      <w:marTop w:val="0"/>
      <w:marBottom w:val="0"/>
      <w:divBdr>
        <w:top w:val="none" w:sz="0" w:space="0" w:color="auto"/>
        <w:left w:val="none" w:sz="0" w:space="0" w:color="auto"/>
        <w:bottom w:val="none" w:sz="0" w:space="0" w:color="auto"/>
        <w:right w:val="none" w:sz="0" w:space="0" w:color="auto"/>
      </w:divBdr>
    </w:div>
    <w:div w:id="21468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github.com/admin-shell-io/submodel-templates/tree/main/published" TargetMode="External"/><Relationship Id="rId1" Type="http://schemas.openxmlformats.org/officeDocument/2006/relationships/hyperlink" Target="https://industrialdigitaltwin.io/idta-submodel-templates/index/home/index.html"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cdd.iec.ch/cdd/iec61360/iec61360.nsf/PropertiesAllVersions/0112-2---61360_4%23AAF250?opendocument" TargetMode="External"/><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68.png"/><Relationship Id="rId107" Type="http://schemas.openxmlformats.org/officeDocument/2006/relationships/hyperlink" Target="https://eclass.eu/en/eclass-standard/search-content" TargetMode="External"/><Relationship Id="rId11" Type="http://schemas.openxmlformats.org/officeDocument/2006/relationships/image" Target="media/image1.jpeg"/><Relationship Id="rId32" Type="http://schemas.openxmlformats.org/officeDocument/2006/relationships/hyperlink" Target="https://aas-suite.com/en" TargetMode="External"/><Relationship Id="rId53" Type="http://schemas.openxmlformats.org/officeDocument/2006/relationships/hyperlink" Target="https://v3.admin-shell-io.com/" TargetMode="External"/><Relationship Id="rId74" Type="http://schemas.openxmlformats.org/officeDocument/2006/relationships/image" Target="media/image44.png"/><Relationship Id="rId128" Type="http://schemas.openxmlformats.org/officeDocument/2006/relationships/hyperlink" Target="https://cdd.iec.ch/cdd/iec61360/iec61360.nsf/PropertiesAllVersions/0112-2---61360_4%23AAR025?opendocument" TargetMode="External"/><Relationship Id="rId149" Type="http://schemas.openxmlformats.org/officeDocument/2006/relationships/header" Target="header4.xml"/><Relationship Id="rId5" Type="http://schemas.openxmlformats.org/officeDocument/2006/relationships/numbering" Target="numbering.xml"/><Relationship Id="rId95" Type="http://schemas.openxmlformats.org/officeDocument/2006/relationships/hyperlink" Target="https://gpc-browser.gs1.org/" TargetMode="External"/><Relationship Id="rId22" Type="http://schemas.openxmlformats.org/officeDocument/2006/relationships/image" Target="media/image8.png"/><Relationship Id="rId27" Type="http://schemas.openxmlformats.org/officeDocument/2006/relationships/hyperlink" Target="https://aas-suite.com/en" TargetMode="External"/><Relationship Id="rId43" Type="http://schemas.openxmlformats.org/officeDocument/2006/relationships/image" Target="media/image19.png"/><Relationship Id="rId48" Type="http://schemas.openxmlformats.org/officeDocument/2006/relationships/hyperlink" Target="https://github.com/admin-shell-io/submodel-templates/tree/main/published/Handover%20Documentation/1/2" TargetMode="External"/><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ecad-wiki.prostep.org/specifications/vec/v210/vec-2.1.0-ontology.ttl" TargetMode="External"/><Relationship Id="rId118" Type="http://schemas.openxmlformats.org/officeDocument/2006/relationships/hyperlink" Target="https://cdd.iec.ch/cdd/iec61360/iec61360.nsf/PropertiesAllVersions/0112-2---61360_4%23AAH065?opendocument" TargetMode="External"/><Relationship Id="rId134" Type="http://schemas.openxmlformats.org/officeDocument/2006/relationships/hyperlink" Target="https://cdd.iec.ch/cdd/iec61360/iec61360.nsf/PropertiesAllVersions/0112-2---61360_4%23AAH028?opendocument" TargetMode="External"/><Relationship Id="rId139" Type="http://schemas.openxmlformats.org/officeDocument/2006/relationships/hyperlink" Target="https://github.com/admin-shell-io/aasx-package-explorer/blob/main/src/AasxPackageExplorer/qualifier-presets.json" TargetMode="External"/><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footer" Target="footer6.xml"/><Relationship Id="rId155" Type="http://schemas.microsoft.com/office/2020/10/relationships/intelligence" Target="intelligence2.xml"/><Relationship Id="rId12" Type="http://schemas.openxmlformats.org/officeDocument/2006/relationships/header" Target="header1.xml"/><Relationship Id="rId17" Type="http://schemas.openxmlformats.org/officeDocument/2006/relationships/image" Target="media/image4.jpeg"/><Relationship Id="rId33" Type="http://schemas.openxmlformats.org/officeDocument/2006/relationships/hyperlink" Target="https://designer.aas-suite.com/" TargetMode="External"/><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59.png"/><Relationship Id="rId108" Type="http://schemas.openxmlformats.org/officeDocument/2006/relationships/image" Target="media/image63.png"/><Relationship Id="rId124" Type="http://schemas.openxmlformats.org/officeDocument/2006/relationships/hyperlink" Target="https://cdd.iec.ch/cdd/iec61360/iec61360.nsf/PropertiesAllVersions/0112-2---61360_4%23AAH056?opendocument" TargetMode="External"/><Relationship Id="rId129" Type="http://schemas.openxmlformats.org/officeDocument/2006/relationships/hyperlink" Target="https://cdd.iec.ch/cdd/iec61360/iec61360.nsf/PropertiesAllVersions/0112-2---61360_4%23AAE355?opendocument" TargetMode="External"/><Relationship Id="rId54" Type="http://schemas.openxmlformats.org/officeDocument/2006/relationships/image" Target="media/image25.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cdd.iec.ch/cdd/iec61360/iec61360.nsf/TreeFrameset" TargetMode="External"/><Relationship Id="rId96" Type="http://schemas.openxmlformats.org/officeDocument/2006/relationships/hyperlink" Target="https://electropedia.org/" TargetMode="External"/><Relationship Id="rId140" Type="http://schemas.openxmlformats.org/officeDocument/2006/relationships/image" Target="media/image69.png"/><Relationship Id="rId145"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hyperlink" Target="https://designer.aas-suite.com/" TargetMode="External"/><Relationship Id="rId49" Type="http://schemas.openxmlformats.org/officeDocument/2006/relationships/hyperlink" Target="https://github.com/admin-shell-io/submodel-templates/tree/main/published/Wireless%20Communication/1/0" TargetMode="External"/><Relationship Id="rId114" Type="http://schemas.openxmlformats.org/officeDocument/2006/relationships/image" Target="media/image64.png"/><Relationship Id="rId119" Type="http://schemas.openxmlformats.org/officeDocument/2006/relationships/hyperlink" Target="https://cdd.iec.ch/cdd/common/iec61360-7.nsf/PropertiesAllVersions/0112-2---61360_7%23CBA018?opendocument" TargetMode="External"/><Relationship Id="rId44" Type="http://schemas.openxmlformats.org/officeDocument/2006/relationships/image" Target="media/image20.png"/><Relationship Id="rId60" Type="http://schemas.openxmlformats.org/officeDocument/2006/relationships/hyperlink" Target="https://produktkatalog.kostal-kontakt-systeme.com/web/kostal/de/KOSTAL/1544095543984/Steckh%C3%BClse%0ADLK%201%2C2%20ELA/PR/10002210/index.xhtm" TargetMode="External"/><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hyperlink" Target="https://cdd.iec.ch/cdd/iec61360/iec61360.nsf/PropertiesAllVersions/0112-2---61360_4%23AAE350?opendocument" TargetMode="External"/><Relationship Id="rId135" Type="http://schemas.openxmlformats.org/officeDocument/2006/relationships/hyperlink" Target="https://cdd.iec.ch/cdd/iec61360/iec61360.nsf/PropertiesAllVersions/0112-2---61360_4%23AAH011?opendocument" TargetMode="External"/><Relationship Id="rId151"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hyperlink" Target="http://www.google.com/" TargetMode="External"/><Relationship Id="rId39" Type="http://schemas.microsoft.com/office/2018/08/relationships/commentsExtensible" Target="commentsExtensible.xml"/><Relationship Id="rId109" Type="http://schemas.openxmlformats.org/officeDocument/2006/relationships/hyperlink" Target="https://eclass.eu/eclass-standard/content-suche/show?tx_eclasssearch_ecsearch%5Bid%5D=44040101" TargetMode="External"/><Relationship Id="rId34" Type="http://schemas.openxmlformats.org/officeDocument/2006/relationships/image" Target="media/image14.png"/><Relationship Id="rId50" Type="http://schemas.openxmlformats.org/officeDocument/2006/relationships/hyperlink" Target="https://github.com/admin-shell-io/submodel-templates/tree/main/published/Data%20Model%20for%20Asset%20Location/1/0" TargetMode="External"/><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hyperlink" Target="https://ecad.prostep.org/ontologies/2024/03/vec" TargetMode="External"/><Relationship Id="rId104" Type="http://schemas.openxmlformats.org/officeDocument/2006/relationships/image" Target="media/image60.png"/><Relationship Id="rId120" Type="http://schemas.openxmlformats.org/officeDocument/2006/relationships/hyperlink" Target="https://cdd.iec.ch/cdd/iec61360/iec61360.nsf/PropertiesAllVersions/0112-2---61360_4%23AAF128?opendocument" TargetMode="External"/><Relationship Id="rId125" Type="http://schemas.openxmlformats.org/officeDocument/2006/relationships/hyperlink" Target="https://cdd.iec.ch/cdd/iec61360/iec61360.nsf/PropertiesAllVersions/0112-2---61360_4%23AAF248?opendocument" TargetMode="External"/><Relationship Id="rId141" Type="http://schemas.openxmlformats.org/officeDocument/2006/relationships/image" Target="media/image70.png"/><Relationship Id="rId146"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hyperlink" Target="https://eclass.eu/en/eclass-standard/search-content/search" TargetMode="External"/><Relationship Id="rId2" Type="http://schemas.openxmlformats.org/officeDocument/2006/relationships/customXml" Target="../customXml/item2.xml"/><Relationship Id="rId29" Type="http://schemas.openxmlformats.org/officeDocument/2006/relationships/hyperlink" Target="https://market.aas-suite.com/" TargetMode="External"/><Relationship Id="rId24" Type="http://schemas.openxmlformats.org/officeDocument/2006/relationships/image" Target="media/image10.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hyperlink" Target="https://ecad.prostep.org/ontologies/2024/03/vec" TargetMode="External"/><Relationship Id="rId115" Type="http://schemas.openxmlformats.org/officeDocument/2006/relationships/image" Target="media/image65.png"/><Relationship Id="rId131" Type="http://schemas.openxmlformats.org/officeDocument/2006/relationships/hyperlink" Target="https://cdd.iec.ch/cdd/iec61360/iec61360.nsf/PropertiesAllVersions/0112-2---61360_4%23AAE351?opendocument" TargetMode="External"/><Relationship Id="rId136" Type="http://schemas.openxmlformats.org/officeDocument/2006/relationships/hyperlink" Target="https://cdd.iec.ch/cdd/common/iec61360-7.nsf/PropertiesAllVersions/0112-2---61360_7%23CBA025?opendocument" TargetMode="External"/><Relationship Id="rId61" Type="http://schemas.openxmlformats.org/officeDocument/2006/relationships/image" Target="media/image31.png"/><Relationship Id="rId82" Type="http://schemas.openxmlformats.org/officeDocument/2006/relationships/image" Target="media/image52.png"/><Relationship Id="rId152" Type="http://schemas.microsoft.com/office/2011/relationships/people" Target="people.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hyperlink" Target="https://compare.aas-suite.com/" TargetMode="External"/><Relationship Id="rId35" Type="http://schemas.openxmlformats.org/officeDocument/2006/relationships/comments" Target="comments.xml"/><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hyperlink" Target="https://cdd.iec.ch/cdd/iec61360/iec61360.nsf/TreeFrameset" TargetMode="External"/><Relationship Id="rId105" Type="http://schemas.openxmlformats.org/officeDocument/2006/relationships/image" Target="media/image61.png"/><Relationship Id="rId126" Type="http://schemas.openxmlformats.org/officeDocument/2006/relationships/hyperlink" Target="https://cdd.iec.ch/cdd/iec61360/iec61360.nsf/PropertiesAllVersions/0112-2---61360_4%23AAF241?opendocument" TargetMode="External"/><Relationship Id="rId147"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hyperlink" Target="https://github.com/admin-shell-io/submodel-templates/tree/main/published/Functional%20Safety/1/0" TargetMode="External"/><Relationship Id="rId72" Type="http://schemas.openxmlformats.org/officeDocument/2006/relationships/image" Target="media/image42.png"/><Relationship Id="rId93" Type="http://schemas.openxmlformats.org/officeDocument/2006/relationships/hyperlink" Target="https://prod.etim-international.com/class" TargetMode="External"/><Relationship Id="rId98" Type="http://schemas.openxmlformats.org/officeDocument/2006/relationships/hyperlink" Target="https://cdd.iec.ch/cdd/common/iec61360-7.nsf/TreeFrameset" TargetMode="External"/><Relationship Id="rId121" Type="http://schemas.openxmlformats.org/officeDocument/2006/relationships/hyperlink" Target="https://cdd.iec.ch/cdd/iec61360/iec61360.nsf/PropertiesAllVersions/0112-2---61360_4%23AAF243?opendocument" TargetMode="External"/><Relationship Id="rId142"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37.png"/><Relationship Id="rId116" Type="http://schemas.openxmlformats.org/officeDocument/2006/relationships/image" Target="media/image66.png"/><Relationship Id="rId137" Type="http://schemas.openxmlformats.org/officeDocument/2006/relationships/hyperlink" Target="https://cdd.iec.ch/cdd/iec61987/iec61987.nsf/PropertiesAllVersions/0112-2---61987%23ABA558?opendocument" TargetMode="Externa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32.jpeg"/><Relationship Id="rId83" Type="http://schemas.openxmlformats.org/officeDocument/2006/relationships/image" Target="media/image53.png"/><Relationship Id="rId88" Type="http://schemas.openxmlformats.org/officeDocument/2006/relationships/hyperlink" Target="http://ex&#226;mple.com/&#36164;&#28304;/123" TargetMode="External"/><Relationship Id="rId111" Type="http://schemas.openxmlformats.org/officeDocument/2006/relationships/hyperlink" Target="https://www.w3.org/TR/turtle/" TargetMode="External"/><Relationship Id="rId132" Type="http://schemas.openxmlformats.org/officeDocument/2006/relationships/hyperlink" Target="https://cdd.iec.ch/cdd/iec61360/iec61360.nsf/PropertiesAllVersions/0112-2---61360_4%23AAH005?opendocument" TargetMode="External"/><Relationship Id="rId153" Type="http://schemas.openxmlformats.org/officeDocument/2006/relationships/theme" Target="theme/theme1.xml"/><Relationship Id="rId15" Type="http://schemas.openxmlformats.org/officeDocument/2006/relationships/header" Target="header2.xml"/><Relationship Id="rId36" Type="http://schemas.microsoft.com/office/2011/relationships/commentsExtended" Target="commentsExtended.xml"/><Relationship Id="rId57" Type="http://schemas.openxmlformats.org/officeDocument/2006/relationships/image" Target="media/image28.png"/><Relationship Id="rId106" Type="http://schemas.openxmlformats.org/officeDocument/2006/relationships/image" Target="media/image62.png"/><Relationship Id="rId127" Type="http://schemas.openxmlformats.org/officeDocument/2006/relationships/hyperlink" Target="https://cdd.iec.ch/cdd/iec61360/iec61360.nsf/PropertiesAllVersions/0112-2---61360_4%23AAF240?opendocument"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hyperlink" Target="https://etimapi.etim-international.com/" TargetMode="External"/><Relationship Id="rId99" Type="http://schemas.openxmlformats.org/officeDocument/2006/relationships/image" Target="media/image58.jpeg"/><Relationship Id="rId101" Type="http://schemas.openxmlformats.org/officeDocument/2006/relationships/hyperlink" Target="https://cdd.iec.ch/cdd/iec61360/iec61360.nsf/SearchFrameset" TargetMode="External"/><Relationship Id="rId122" Type="http://schemas.openxmlformats.org/officeDocument/2006/relationships/hyperlink" Target="https://cdd.iec.ch/cdd/iec61360/iec61360.nsf/PropertiesAllVersions/0112-2---61360_4%23AAJ018?opendocument" TargetMode="External"/><Relationship Id="rId143" Type="http://schemas.openxmlformats.org/officeDocument/2006/relationships/image" Target="media/image72.png"/><Relationship Id="rId148"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3.png"/><Relationship Id="rId68" Type="http://schemas.openxmlformats.org/officeDocument/2006/relationships/image" Target="media/image38.png"/><Relationship Id="rId89" Type="http://schemas.openxmlformats.org/officeDocument/2006/relationships/hyperlink" Target="https://xn--exmple-xta.com/%E8%B5%84%E6%BA%90/123" TargetMode="External"/><Relationship Id="rId112" Type="http://schemas.openxmlformats.org/officeDocument/2006/relationships/hyperlink" Target="https://ecad-wiki.prostep.org/specifications/vec/v210/vec-2.1.0-ontology.ttl" TargetMode="External"/><Relationship Id="rId133" Type="http://schemas.openxmlformats.org/officeDocument/2006/relationships/hyperlink" Target="https://cdd.iec.ch/cdd/iec61360/iec61360.nsf/PropertiesAllVersions/0112-2---61360_4%23AAE634?opendocument" TargetMode="External"/><Relationship Id="rId154" Type="http://schemas.microsoft.com/office/2019/05/relationships/documenttasks" Target="documenttasks/documenttasks1.xml"/><Relationship Id="rId16" Type="http://schemas.openxmlformats.org/officeDocument/2006/relationships/footer" Target="footer3.xml"/><Relationship Id="rId37" Type="http://schemas.microsoft.com/office/2016/09/relationships/commentsIds" Target="commentsIds.xml"/><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hyperlink" Target="https://cdd.iec.ch/cdd/iec61360/iec61360.nsf/TU0/0112-2---61360_4%23AAA032" TargetMode="External"/><Relationship Id="rId123" Type="http://schemas.openxmlformats.org/officeDocument/2006/relationships/image" Target="media/image67.gif"/><Relationship Id="rId144" Type="http://schemas.openxmlformats.org/officeDocument/2006/relationships/image" Target="media/image73.png"/><Relationship Id="rId90" Type="http://schemas.openxmlformats.org/officeDocument/2006/relationships/hyperlink" Target="https://cdd.iec.ch/cdd/iec61360/iec61360.nsf/SearchFramese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reference.opcfoundation.org/Core/Part19/v105/docs/5.3" TargetMode="External"/><Relationship Id="rId2" Type="http://schemas.openxmlformats.org/officeDocument/2006/relationships/hyperlink" Target="https://eclass.eu/fileadmin/Redaktion/pdf-Dateien/Wiki/ECLASS-BMEcat-Guideline-2005_1_v2_1.pdf" TargetMode="External"/><Relationship Id="rId1" Type="http://schemas.openxmlformats.org/officeDocument/2006/relationships/hyperlink" Target="https://de.wikipedia.org/wiki/Universally_Unique_Identifier" TargetMode="External"/><Relationship Id="rId5" Type="http://schemas.openxmlformats.org/officeDocument/2006/relationships/hyperlink" Target="https://ecad.prostep.org/ontologies/2024/03/vec" TargetMode="External"/><Relationship Id="rId4" Type="http://schemas.openxmlformats.org/officeDocument/2006/relationships/hyperlink" Target="https://eclass.eu/fileadmin/Redaktion/pdf-Dateien/Wiki/ECLASS-BMEcat-Guideline-2005_1_v2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documenttasks/documenttasks1.xml><?xml version="1.0" encoding="utf-8"?>
<t:Tasks xmlns:t="http://schemas.microsoft.com/office/tasks/2019/documenttasks" xmlns:oel="http://schemas.microsoft.com/office/2019/extlst">
  <t:Task id="{389947A0-B2E2-4BB7-AB12-57CC51A9AB68}">
    <t:Anchor>
      <t:Comment id="1186902032"/>
    </t:Anchor>
    <t:History>
      <t:Event id="{1BB7C449-4BFD-49DA-A97F-FDF50647E112}" time="2025-06-04T19:25:55.21Z">
        <t:Attribution userId="S::markus.rentschler@arena2036.de::b145ddf5-176e-4212-89e8-01964ddc2e14" userProvider="AD" userName="Markus Rentschler"/>
        <t:Anchor>
          <t:Comment id="1186902032"/>
        </t:Anchor>
        <t:Create/>
      </t:Event>
      <t:Event id="{5900999F-EEC3-403D-8423-8DD0778FC96E}" time="2025-06-04T19:25:55.21Z">
        <t:Attribution userId="S::markus.rentschler@arena2036.de::b145ddf5-176e-4212-89e8-01964ddc2e14" userProvider="AD" userName="Markus Rentschler"/>
        <t:Anchor>
          <t:Comment id="1186902032"/>
        </t:Anchor>
        <t:Assign userId="S::kanak.pandit@arena2036.de::9dca74df-1a48-4edc-8126-17f18d9470c0" userProvider="AD" userName="Kanak Pandit"/>
      </t:Event>
      <t:Event id="{4FFF4DFB-14D0-4FD0-BADC-3CCD162C7212}" time="2025-06-04T19:25:55.21Z">
        <t:Attribution userId="S::markus.rentschler@arena2036.de::b145ddf5-176e-4212-89e8-01964ddc2e14" userProvider="AD" userName="Markus Rentschler"/>
        <t:Anchor>
          <t:Comment id="1186902032"/>
        </t:Anchor>
        <t:SetTitle title="@Kanak Pandit Poorly scaled and thus hardly readable!"/>
      </t:Event>
      <t:Event id="{EC71DEB0-FAF0-004D-9ADE-E79816F98295}" time="2025-06-07T10:02:10.534Z">
        <t:Attribution userId="S::kanak.pandit@arena2036.de::9dca74df-1a48-4edc-8126-17f18d9470c0" userProvider="AD" userName="Kanak Pandit"/>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Das</b:Tag>
    <b:SourceType>InternetSite</b:SourceType>
    <b:Guid>{F9B8548C-10C1-4644-BC8D-B402C9CDA69E}</b:Guid>
    <b:Title>prostep ivip</b:Title>
    <b:URL>https://www.prostep.org/</b:URL>
    <b:InternetSiteTitle>Das ist der prostep ivip Verein</b:InternetSiteTitle>
    <b:ShortTitle>prostep</b:ShortTitle>
    <b:ProductionCompany>prostep ivip e.V.</b:ProductionCompany>
    <b:RefOrder>17</b:RefOrder>
  </b:Source>
  <b:Source>
    <b:Tag>Bec22</b:Tag>
    <b:SourceType>InternetSite</b:SourceType>
    <b:Guid>{7F62AB9D-C2F8-41F9-A00A-A003C739A04C}</b:Guid>
    <b:Author>
      <b:Author>
        <b:NameList>
          <b:Person>
            <b:Last>Becker</b:Last>
            <b:First>Johannes</b:First>
          </b:Person>
        </b:NameList>
      </b:Author>
    </b:Author>
    <b:Title>Whitepaper KBL vs. VEC -  Similarities and differences - briefy and concisely summarized</b:Title>
    <b:Year>2022</b:Year>
    <b:Month>December</b:Month>
    <b:Day>16</b:Day>
    <b:URL>https://ecad-wiki.prostep.org/post/kbl-vs-vec/</b:URL>
    <b:RefOrder>18</b:RefOrder>
  </b:Source>
  <b:Source>
    <b:Tag>OPC1</b:Tag>
    <b:SourceType>DocumentFromInternetSite</b:SourceType>
    <b:Guid>{B0761EEF-65E1-4948-883A-2846CFFF65F7}</b:Guid>
    <b:Title>OPC 40001-3: Machinery Job Mgmt</b:Title>
    <b:Author>
      <b:Author>
        <b:Corporate>OPC Foundation</b:Corporate>
      </b:Author>
    </b:Author>
    <b:URL>https://reference.opcfoundation.org/Machinery/Jobs/v100/docs/</b:URL>
    <b:ProductionCompany>OPC Foundation</b:ProductionCompany>
    <b:RefOrder>19</b:RefOrder>
  </b:Source>
  <b:Source>
    <b:Tag>OPC4</b:Tag>
    <b:SourceType>DocumentFromInternetSite</b:SourceType>
    <b:Guid>{C1CAAE84-01DA-415E-AABD-88DF2EEF623A}</b:Guid>
    <b:Title>OPC 40001-101: Machinery Result Transfer</b:Title>
    <b:Author>
      <b:Author>
        <b:Corporate>OPC Foundation</b:Corporate>
      </b:Author>
      <b:Editor>
        <b:NameList>
          <b:Person>
            <b:Last>Foundation</b:Last>
            <b:First>OPC</b:First>
          </b:Person>
        </b:NameList>
      </b:Editor>
    </b:Author>
    <b:URL>https://reference.opcfoundation.org/Machinery/Result/v100/docs/</b:URL>
    <b:RefOrder>20</b:RefOrder>
  </b:Source>
  <b:Source>
    <b:Tag>RAM22</b:Tag>
    <b:SourceType>DocumentFromInternetSite</b:SourceType>
    <b:Guid>{A3608F42-695D-4742-A81C-546C824B5D77}</b:Guid>
    <b:Title>RAMI 4.0: Ein Referenzarchitekturmodell als Kommunikationsgrundlage in der Industrie 4.0</b:Title>
    <b:Year>2022</b:Year>
    <b:Month>04</b:Month>
    <b:Day>11</b:Day>
    <b:URL>https://www.dke.de/de/arbeitsfelder/industry/rami40</b:URL>
    <b:ShortTitle>RAMI 4.0</b:ShortTitle>
    <b:Author>
      <b:Author>
        <b:Corporate>Platform Industrie 4.0</b:Corporate>
      </b:Author>
    </b:Author>
    <b:RefOrder>13</b:RefOrder>
  </b:Source>
  <b:Source>
    <b:Tag>OPCiP</b:Tag>
    <b:SourceType>DocumentFromInternetSite</b:SourceType>
    <b:Guid>{2386737A-8708-4337-974C-6B7C5BE4FAEA}</b:Guid>
    <b:Author>
      <b:Author>
        <b:Corporate>OPC Foundation</b:Corporate>
      </b:Author>
    </b:Author>
    <b:Title>OPC 40570: OPC UA for the Wire Harness Manufacturing Industry</b:Title>
    <b:Year>WiP</b:Year>
    <b:URL>https://profiles.opcfoundation.org/document/214</b:URL>
    <b:ProductionCompany>https://profiles.opcfoundation.org/workinggroup/88</b:ProductionCompany>
    <b:ShortTitle>OPC40570</b:ShortTitle>
    <b:StandardNumber>40570</b:StandardNumber>
    <b:RefOrder>4</b:RefOrder>
  </b:Source>
  <b:Source>
    <b:Tag>IEC</b:Tag>
    <b:SourceType>InternetSite</b:SourceType>
    <b:Guid>{69006641-0A2C-49E8-9B73-9204F754D940}</b:Guid>
    <b:Title>IEC 61360-4 - IEC/SC 3D - Common Data Dictionary</b:Title>
    <b:URL>https://cdd.iec.ch/cdd/iec61360/iec61360.nsf/TreeFrameset?OpenFrameSet</b:URL>
    <b:Author>
      <b:Author>
        <b:Corporate>IEC</b:Corporate>
      </b:Author>
      <b:Editor>
        <b:NameList>
          <b:Person>
            <b:Last>IEC</b:Last>
          </b:Person>
        </b:NameList>
      </b:Editor>
    </b:Author>
    <b:RefOrder>7</b:RefOrder>
  </b:Source>
  <b:Source>
    <b:Tag>ECLASS</b:Tag>
    <b:SourceType>InternetSite</b:SourceType>
    <b:Guid>{C32B7828-AC9B-4373-988F-07129C58F94E}</b:Guid>
    <b:Title>ECLASS-Standard</b:Title>
    <b:URL>https://eclass.eu/eclass-standard/content-suche/search</b:URL>
    <b:ShortTitle>ECLASS</b:ShortTitle>
    <b:Author>
      <b:Author>
        <b:Corporate>ECLASS e.V.</b:Corporate>
      </b:Author>
      <b:Editor>
        <b:NameList>
          <b:Person>
            <b:Last>e.V.</b:Last>
            <b:First>ECLASS</b:First>
          </b:Person>
        </b:NameList>
      </b:Editor>
    </b:Author>
    <b:RefOrder>6</b:RefOrder>
  </b:Source>
  <b:Source>
    <b:Tag>KBL</b:Tag>
    <b:SourceType>DocumentFromInternetSite</b:SourceType>
    <b:Guid>{FC2DAE48-4B15-4B7D-AD74-666FA25FDAB5}</b:Guid>
    <b:Title>Harness Description List (KBL)</b:Title>
    <b:PublicationTitle>prostep ivip / VDA Recommendation</b:PublicationTitle>
    <b:URL>https://ecad-wiki.prostep.org/specifications/kbl/</b:URL>
    <b:Year>2022</b:Year>
    <b:Month>Jun</b:Month>
    <b:Day>26</b:Day>
    <b:ShortTitle>KBL</b:ShortTitle>
    <b:Version>2.5 SR-1</b:Version>
    <b:Volume>PSI19 / VDA4964</b:Volume>
    <b:ProductionCompany>prostep ivip</b:ProductionCompany>
    <b:StandardNumber>PSI-19 / VDA 4964</b:StandardNumber>
    <b:Author>
      <b:Author>
        <b:Corporate>Prostep ivip</b:Corporate>
      </b:Author>
    </b:Author>
    <b:RefOrder>2</b:RefOrder>
  </b:Source>
  <b:Source>
    <b:Tag>VEC</b:Tag>
    <b:SourceType>InternetSite</b:SourceType>
    <b:Guid>{653CA134-635D-4424-9A57-2BEE05073892}</b:Guid>
    <b:Title>Vehicle Electric Container (VEC)</b:Title>
    <b:Year>2024</b:Year>
    <b:Month>Jan</b:Month>
    <b:Day>8</b:Day>
    <b:URL>https://ecad-wiki.prostep.org/specifications/vec/v210/</b:URL>
    <b:Version>2.1.0</b:Version>
    <b:ShortTitle>VEC</b:ShortTitle>
    <b:PublicationTitle>prostep ivip / VDA Recommendation</b:PublicationTitle>
    <b:Volume>PSI 21 / VDA 4968 </b:Volume>
    <b:ProductionCompany>prostep ivip</b:ProductionCompany>
    <b:StandardNumber>PSI-21 / VDA 4968</b:StandardNumber>
    <b:Author>
      <b:Author>
        <b:Corporate>Prostep ivip</b:Corporate>
      </b:Author>
    </b:Author>
    <b:RefOrder>3</b:RefOrder>
  </b:Source>
  <b:Source>
    <b:Tag>Platzhalter2</b:Tag>
    <b:SourceType>DocumentFromInternetSite</b:SourceType>
    <b:Guid>{9970E76D-DD9C-469B-B503-B5322D56BE91}</b:Guid>
    <b:Title>OPC UA Online Reference - Released Specifications</b:Title>
    <b:Year>2024</b:Year>
    <b:URL>https://reference.opcfoundation.org/</b:URL>
    <b:ShortTitle>OPCF</b:ShortTitle>
    <b:Comments>https://opcfoundation.org/developer-tools/documents/?type=Specification</b:Comments>
    <b:Author>
      <b:Editor>
        <b:NameList>
          <b:Person>
            <b:Last>Foundation</b:Last>
            <b:First>OPC</b:First>
          </b:Person>
        </b:NameList>
      </b:Editor>
      <b:Author>
        <b:Corporate>OPC Foundation</b:Corporate>
      </b:Author>
    </b:Author>
    <b:RefOrder>12</b:RefOrder>
  </b:Source>
  <b:Source>
    <b:Tag>VDA</b:Tag>
    <b:SourceType>InternetSite</b:SourceType>
    <b:Guid>{4C15B184-485E-4C34-AE50-55301C316C05}</b:Guid>
    <b:Title>Verband der Automobilindustrie (VDA)</b:Title>
    <b:URL>https://www.vda.de/de</b:URL>
    <b:ShortTitle>VDA</b:ShortTitle>
    <b:RefOrder>21</b:RefOrder>
  </b:Source>
  <b:Source>
    <b:Tag>DIN72036</b:Tag>
    <b:SourceType>DocumentFromInternetSite</b:SourceType>
    <b:Guid>{9E4F8BE8-62F0-4B1F-A6CD-BC8A844F4925}</b:Guid>
    <b:Title>DIN 72036:2024-06 Straßenfahrzeuge - Automatisierung der Leitungssatzfertigung</b:Title>
    <b:Year>2024</b:Year>
    <b:DOI>10.31030/3521962</b:DOI>
    <b:Month>06</b:Month>
    <b:URL>https://dx.doi.org/10.31030/3521962</b:URL>
    <b:ProductionCompany>DIN-Normenausschuss Auto und Mobilität</b:ProductionCompany>
    <b:RefOrder>5</b:RefOrder>
  </b:Source>
  <b:Source>
    <b:Tag>VEC210</b:Tag>
    <b:SourceType>InternetSite</b:SourceType>
    <b:Guid>{33CB7D43-391F-467C-BE28-7286C3A47037}</b:Guid>
    <b:Title>VEC Release Notes - Version 2.1.0</b:Title>
    <b:Year>2024</b:Year>
    <b:Month>01</b:Month>
    <b:Day>08</b:Day>
    <b:URL>https://ecad-wiki.prostep.org/specifications/vec/v210/release-notes/</b:URL>
    <b:ProductionCompany>prostep ivip</b:ProductionCompany>
    <b:Author>
      <b:Author>
        <b:Corporate>Prostep ivip</b:Corporate>
      </b:Author>
    </b:Author>
    <b:RefOrder>22</b:RefOrder>
  </b:Source>
  <b:Source>
    <b:Tag>OPCUA</b:Tag>
    <b:SourceType>DocumentFromInternetSite</b:SourceType>
    <b:Guid>{90F3EBF2-9278-4021-8E74-4A10A8A9239A}</b:Guid>
    <b:Author>
      <b:Author>
        <b:Corporate>OPC Foundation</b:Corporate>
      </b:Author>
    </b:Author>
    <b:Title>OPC UA Nodesets</b:Title>
    <b:URL>https://github.com/OPCFoundation/UA-Nodeset</b:URL>
    <b:RefOrder>23</b:RefOrder>
  </b:Source>
  <b:Source>
    <b:Tag>GithubVWS4LS</b:Tag>
    <b:SourceType>InternetSite</b:SourceType>
    <b:Guid>{D071F43B-1DEB-4DBC-B9C2-2D4E4B81B17D}</b:Guid>
    <b:Title>VWS4LS-Github</b:Title>
    <b:URL>https://github.com/VWS4LS</b:URL>
    <b:ProductionCompany>ARENA2036 e.V.</b:ProductionCompany>
    <b:RefOrder>24</b:RefOrder>
  </b:Source>
  <b:Source>
    <b:Tag>IEC614062</b:Tag>
    <b:SourceType>DocumentFromInternetSite</b:SourceType>
    <b:Guid>{70556650-D52A-4B8A-990B-7801C80F2653}</b:Guid>
    <b:Author>
      <b:Author>
        <b:Corporate>IEC</b:Corporate>
      </b:Author>
    </b:Author>
    <b:Title>DIN EN IEC 61406-2 Identifizierungslink Teil 2: Typen/Modelle, Lose/Chargen, Artikel und Merkmale</b:Title>
    <b:URL>https://www.vde-verlag.de/normen/0800994/din-en-iec-61406-2-vde-0810-407-2024-12.html</b:URL>
    <b:Year>2024</b:Year>
    <b:Month>12</b:Month>
    <b:RefOrder>11</b:RefOrder>
  </b:Source>
  <b:Source>
    <b:Tag>IEC614061</b:Tag>
    <b:SourceType>DocumentFromInternetSite</b:SourceType>
    <b:Guid>{1485EC76-3B6A-4883-B053-16FFE862411F}</b:Guid>
    <b:Title>DIN EN IEC 61406-1 Identifizierungslink Teil 1: Allgemeine Anforderungen</b:Title>
    <b:Author>
      <b:Author>
        <b:Corporate>IEC</b:Corporate>
      </b:Author>
    </b:Author>
    <b:URL>https://www.vde-verlag.de/normen/0800916/din-en-iec-61406-1-vde-0810-406-1-2023-12.html</b:URL>
    <b:Year>2023</b:Year>
    <b:Month>12</b:Month>
    <b:RefOrder>10</b:RefOrder>
  </b:Source>
  <b:Source>
    <b:Tag>WikiETL</b:Tag>
    <b:SourceType>InternetSite</b:SourceType>
    <b:Guid>{5B1FBA38-CB88-4562-9D81-E7DA43895D3E}</b:Guid>
    <b:Title>ETL-Prozess</b:Title>
    <b:URL>https://de.wikipedia.org/wiki/ETL-Prozess</b:URL>
    <b:Author>
      <b:Editor>
        <b:NameList>
          <b:Person>
            <b:Last>Wikipedia</b:Last>
          </b:Person>
        </b:NameList>
      </b:Editor>
      <b:Author>
        <b:Corporate>Wikipedia</b:Corporate>
      </b:Author>
    </b:Author>
    <b:Year>2024</b:Year>
    <b:RefOrder>25</b:RefOrder>
  </b:Source>
  <b:Source>
    <b:Tag>WikiDZ</b:Tag>
    <b:SourceType>InternetSite</b:SourceType>
    <b:Guid>{F931AA26-0CDB-4EE9-9804-8426C38D83E4}</b:Guid>
    <b:Title>Digitaler Zwilling</b:Title>
    <b:URL>https://de.wikipedia.org/wiki/Digitaler_Zwilling</b:URL>
    <b:Author>
      <b:Editor>
        <b:NameList>
          <b:Person>
            <b:Last>Wikipedia</b:Last>
          </b:Person>
        </b:NameList>
      </b:Editor>
      <b:Author>
        <b:Corporate>Wikipedia</b:Corporate>
      </b:Author>
    </b:Author>
    <b:Year>2024</b:Year>
    <b:RefOrder>1</b:RefOrder>
  </b:Source>
  <b:Source>
    <b:Tag>IDTA02056</b:Tag>
    <b:SourceType>DocumentFromInternetSite</b:SourceType>
    <b:Guid>{F5A425DD-0B1A-4692-B169-FB572E688F04}</b:Guid>
    <b:Author>
      <b:Author>
        <b:Corporate>Industrial Digital Twin Association e.V.</b:Corporate>
      </b:Author>
    </b:Author>
    <b:Title>IDTA 02056-1-0 Data Retention Policies</b:Title>
    <b:City>Frankfurt am Main</b:City>
    <b:Publisher>Industrial Digital Twin Association</b:Publisher>
    <b:Year>2024</b:Year>
    <b:CountryRegion>Germany</b:CountryRegion>
    <b:Volume>Submodel Template of the  Asset Administration Shell</b:Volume>
    <b:Month>June</b:Month>
    <b:ShortTitle>Data Retention Policies</b:ShortTitle>
    <b:URL>https://industrialdigitaltwin.org/wp-content/uploads/2024/06/IDTA-02056-1-0_Submodel_Data-Retention-Policies.pdf</b:URL>
    <b:RefOrder>26</b:RefOrder>
  </b:Source>
  <b:Source>
    <b:Tag>IDTA02051</b:Tag>
    <b:SourceType>DocumentFromInternetSite</b:SourceType>
    <b:Guid>{6699E8C5-EFCA-4E0F-9B0F-827CF8278144}</b:Guid>
    <b:Author>
      <b:Author>
        <b:Corporate>Industrial Digital Twin Association e.V.</b:Corporate>
      </b:Author>
    </b:Author>
    <b:Title>IDTA 02051 Purchase Request Notification</b:Title>
    <b:URL>https://interopera.de/wp-content/uploads/2024/02/231113-Abschlusspraesentation-InterOpera-Purchase-Teilmodelle-Liedl.pdf</b:URL>
    <b:Year>(WiP)</b:Year>
    <b:RefOrder>27</b:RefOrder>
  </b:Source>
  <b:Source>
    <b:Tag>IDTA02048</b:Tag>
    <b:SourceType>DocumentFromInternetSite</b:SourceType>
    <b:Guid>{2AAE92E4-1527-4678-A7AB-722FA1BA6F09}</b:Guid>
    <b:URL>https://interopera.de/wp-content/uploads/2023/07/230705-Predictive-Maintenance-Abschlusspraesentation.pdf</b:URL>
    <b:Author>
      <b:Author>
        <b:Corporate>Industrial Digital Twin Association e.V.</b:Corporate>
      </b:Author>
    </b:Author>
    <b:Title>IDTA 02048 Predictive Maintenance</b:Title>
    <b:Year>(WiP)</b:Year>
    <b:RefOrder>28</b:RefOrder>
  </b:Source>
  <b:Source>
    <b:Tag>IDTA02031</b:Tag>
    <b:SourceType>DocumentFromInternetSite</b:SourceType>
    <b:Guid>{3CC2C5FB-34CC-47B6-B099-49E3C50B5F24}</b:Guid>
    <b:Author>
      <b:Editor>
        <b:NameList>
          <b:Person>
            <b:Last>IDTA</b:Last>
          </b:Person>
        </b:NameList>
      </b:Editor>
      <b:Author>
        <b:Corporate>Industrial Digital Twin Association e.V.</b:Corporate>
      </b:Author>
    </b:Author>
    <b:Title>IDTA 02031-1-0 Bill of Process</b:Title>
    <b:ShortTitle>Bill of Process</b:ShortTitle>
    <b:Comments>WiP</b:Comments>
    <b:URL>https://industrialdigitaltwin.org/content-hub/teilmodelle</b:URL>
    <b:Year>(WiP)</b:Year>
    <b:RefOrder>15</b:RefOrder>
  </b:Source>
  <b:Source>
    <b:Tag>IDTA02026</b:Tag>
    <b:SourceType>DocumentFromInternetSite</b:SourceType>
    <b:Guid>{0D01AB9C-C9F3-4AFC-A9C7-B5066982005E}</b:Guid>
    <b:Author>
      <b:Author>
        <b:Corporate>Industrial Digital Twin Association e.V.</b:Corporate>
      </b:Author>
    </b:Author>
    <b:Title>IDTA 02026-1-0 Provision of 3D Models</b:Title>
    <b:Year>2024</b:Year>
    <b:Month>June</b:Month>
    <b:URL>https://github.com/admin-shell-io/submodel-templates/tree/main/published/Provision%20of%203D%20Models/1/0</b:URL>
    <b:RefOrder>29</b:RefOrder>
  </b:Source>
  <b:Source>
    <b:Tag>IDTA02020</b:Tag>
    <b:SourceType>DocumentFromInternetSite</b:SourceType>
    <b:Guid>{56BA6B06-31A9-40A8-BA6E-6CAE156008D1}</b:Guid>
    <b:Author>
      <b:Author>
        <b:Corporate>Industrial Digital Twin Association e.V.</b:Corporate>
      </b:Author>
    </b:Author>
    <b:Title>IDTA 02020-1-0 Capability Description</b:Title>
    <b:City>Frankfurt am Main</b:City>
    <b:Publisher>Industrial Digital Twin Association</b:Publisher>
    <b:CountryRegion>Germany</b:CountryRegion>
    <b:Volume>Submodel Template of the  Asset Administration Shell</b:Volume>
    <b:ShortTitle>Capability Description</b:ShortTitle>
    <b:URL>https://industrialdigitaltwin.org/content-hub/teilmodelle</b:URL>
    <b:Year> (WiP)</b:Year>
    <b:RefOrder>30</b:RefOrder>
  </b:Source>
  <b:Source>
    <b:Tag>IDTA02017</b:Tag>
    <b:SourceType>DocumentFromInternetSite</b:SourceType>
    <b:Guid>{D846D2F5-4470-4B67-BA28-85F7F78B5D4E}</b:Guid>
    <b:Author>
      <b:Author>
        <b:Corporate>Industrial Digital Twin Association e.V.</b:Corporate>
      </b:Author>
    </b:Author>
    <b:Title>IDTA 02017-1-0 Asset Interfaces Description</b:Title>
    <b:Year>2024</b:Year>
    <b:Month>January</b:Month>
    <b:URL>https://github.com/admin-shell-io/submodel-templates/tree/main/published/Asset%20Interfaces%20Description/1/0</b:URL>
    <b:RefOrder>31</b:RefOrder>
  </b:Source>
  <b:Source>
    <b:Tag>IDTA02011</b:Tag>
    <b:SourceType>DocumentFromInternetSite</b:SourceType>
    <b:Guid>{ADE96D5B-4367-47DB-8E97-42C3A434EAC5}</b:Guid>
    <b:Author>
      <b:Author>
        <b:Corporate>Industrial Digital Twin Association e.V.</b:Corporate>
      </b:Author>
    </b:Author>
    <b:Title>IDTA 02011-1-1 Hierarchical Structures enabling Bills of Material</b:Title>
    <b:ShortTitle>Bills of Material</b:ShortTitle>
    <b:URL>https://github.com/admin-shell-io/submodel-templates/tree/main/published/Hierarchical%20Structures%20enabling%20Bills%20of%20Material/1/1</b:URL>
    <b:Year>June</b:Year>
    <b:Month>2024</b:Month>
    <b:RefOrder>14</b:RefOrder>
  </b:Source>
  <b:Source>
    <b:Tag>IDTA02010</b:Tag>
    <b:SourceType>InternetSite</b:SourceType>
    <b:Guid>{F4879E55-F0AC-4F10-9C84-503FF71CEA74}</b:Guid>
    <b:URL>https://github.com/admin-shell-io/submodel-templates/tree/main/published/Service%20Request%20Notification/1/0</b:URL>
    <b:Author>
      <b:Author>
        <b:Corporate>Industrial Digital Twin Association e.V.</b:Corporate>
      </b:Author>
    </b:Author>
    <b:Title>IDTA 02010-1-0 Service Request Notification</b:Title>
    <b:Year>2023</b:Year>
    <b:ProductionCompany>October</b:ProductionCompany>
    <b:RefOrder>32</b:RefOrder>
  </b:Source>
  <b:Source>
    <b:Tag>IDTA02008</b:Tag>
    <b:SourceType>InternetSite</b:SourceType>
    <b:Guid>{C8538A3F-8A6F-4B2A-95EF-AE00165E90C0}</b:Guid>
    <b:URL>https://github.com/admin-shell-io/submodel-templates/tree/main/published/Time%20Series%20Data/1/1</b:URL>
    <b:Author>
      <b:Author>
        <b:Corporate>Industrial Digital Twin Association e.V.</b:Corporate>
      </b:Author>
    </b:Author>
    <b:Title>IDTA 02008-1-1 Time Series Data</b:Title>
    <b:Year>2023</b:Year>
    <b:RefOrder>33</b:RefOrder>
  </b:Source>
  <b:Source>
    <b:Tag>IDTA02006</b:Tag>
    <b:SourceType>DocumentFromInternetSite</b:SourceType>
    <b:Guid>{E64D5B06-43A0-4AD6-B033-5905B148CDB3}</b:Guid>
    <b:Author>
      <b:Author>
        <b:Corporate>Industrial Digital Twin Association e.V.</b:Corporate>
      </b:Author>
    </b:Author>
    <b:Title>IDTA 02006-2-0 Digital Nameplate for Industrial Equipment</b:Title>
    <b:URL>https://github.com/admin-shell-io/submodel-templates/tree/main/published/Digital%20nameplate/2/0</b:URL>
    <b:Year>2022</b:Year>
    <b:Month>October</b:Month>
    <b:RefOrder>34</b:RefOrder>
  </b:Source>
  <b:Source>
    <b:Tag>IDTA02005</b:Tag>
    <b:SourceType>DocumentFromInternetSite</b:SourceType>
    <b:Guid>{9817F6C0-B5CC-4039-956D-D13D0F8D34B5}</b:Guid>
    <b:Author>
      <b:Author>
        <b:Corporate>Industrial Digital Twin Association e.V.</b:Corporate>
      </b:Author>
    </b:Author>
    <b:Title>IDTA 02005-1-0 Provision of Simulation Models</b:Title>
    <b:URL>https://github.com/admin-shell-io/submodel-templates/tree/main/published/Provision of Simulation Models/1/0</b:URL>
    <b:Year>2022</b:Year>
    <b:Month>December</b:Month>
    <b:RefOrder>35</b:RefOrder>
  </b:Source>
  <b:Source>
    <b:Tag>IDTA02004</b:Tag>
    <b:SourceType>DocumentFromInternetSite</b:SourceType>
    <b:Guid>{27C40544-671C-4786-8E8F-F1FC82551133}</b:Guid>
    <b:Author>
      <b:Author>
        <b:Corporate>Industrial Digital Twin Association e.V.</b:Corporate>
      </b:Author>
    </b:Author>
    <b:Title>IDTA 02004-1-2 Handover Documentation</b:Title>
    <b:URL>https://github.com/admin-shell-io/submodel-templates/tree/main/published/Handover%20Documentation/1/2</b:URL>
    <b:Year>2023</b:Year>
    <b:Month>March</b:Month>
    <b:RefOrder>16</b:RefOrder>
  </b:Source>
  <b:Source>
    <b:Tag>IDTA02003</b:Tag>
    <b:SourceType>DocumentFromInternetSite</b:SourceType>
    <b:Guid>{46DC8BF8-E458-4EF9-BE7B-0CBCB682E1DB}</b:Guid>
    <b:Author>
      <b:Author>
        <b:Corporate>Industrial Digital Twin Association e.V.</b:Corporate>
      </b:Author>
    </b:Author>
    <b:Title>IDTA 02003-1-2 Generic Frame for Technical Data for Industrial Equipment in Manufacturing</b:Title>
    <b:URL>https://github.com/admin-shell-io/submodel-templates/tree/main/published/Technical_Data/1/2</b:URL>
    <b:Year>2022</b:Year>
    <b:Month>August</b:Month>
    <b:RefOrder>8</b:RefOrder>
  </b:Source>
  <b:Source>
    <b:Tag>IDTA02002</b:Tag>
    <b:SourceType>DocumentFromInternetSite</b:SourceType>
    <b:Guid>{4D6B2D69-12F6-4F20-B854-AD8EC9A8C754}</b:Guid>
    <b:Author>
      <b:Author>
        <b:Corporate>Industrial Digital Twin Association e.V.</b:Corporate>
      </b:Author>
    </b:Author>
    <b:Title>IDTA 02002-1-0 Submodel for Contact Information</b:Title>
    <b:Year>2022</b:Year>
    <b:Month>May</b:Month>
    <b:URL>https://github.com/admin-shell-io/submodel-templates/tree/main/published/Contact%20Information/1</b:URL>
    <b:RefOrder>36</b:RefOrder>
  </b:Source>
  <b:Source>
    <b:Tag>IDTA01005</b:Tag>
    <b:SourceType>DocumentFromInternetSite</b:SourceType>
    <b:Guid>{5B5DB139-647D-4AC2-A7E8-2B5511F0C09B}</b:Guid>
    <b:Author>
      <b:Author>
        <b:Corporate>Industrial Digital Twin Association e.V.</b:Corporate>
      </b:Author>
    </b:Author>
    <b:Title>IDTA 01005-3-0-1: Specification of the Asset Administration Shell Part 5: Package File Format (AASX)</b:Title>
    <b:Year>2024</b:Year>
    <b:URL>https://admin-shell-io.github.io/aas-specs-antora/IDTA-01005/v3.0.1/index.html</b:URL>
    <b:RefOrder>37</b:RefOrder>
  </b:Source>
  <b:Source>
    <b:Tag>IDTA010013</b:Tag>
    <b:SourceType>DocumentFromInternetSite</b:SourceType>
    <b:Guid>{7D803348-D60B-4D49-8566-2074D205A35A}</b:Guid>
    <b:Author>
      <b:Author>
        <b:Corporate>Industrial Digital Twin Association e.V.</b:Corporate>
      </b:Author>
    </b:Author>
    <b:Title>IDTA 01001-3-0-1: Specification of the Asset Administration Shell Part 1: Metamodel</b:Title>
    <b:Year>2024</b:Year>
    <b:Month>June</b:Month>
    <b:URL>https://admin-shell-io.github.io/aas-specs-antora/IDTA-01001/v3.0.1/index.html</b:URL>
    <b:RefOrder>9</b:RefOrder>
  </b:Source>
  <b:Source>
    <b:Tag>Placeholder1</b:Tag>
    <b:SourceType>InternetSite</b:SourceType>
    <b:Guid>{1858DEE6-7CAA-4672-A81A-05C633902CCC}</b:Guid>
    <b:Title>VWS4LS-Github</b:Title>
    <b:URL>https://github.com/VWS4LS</b:URL>
    <b:Author>
      <b:Author>
        <b:Corporate>ARENA2036 e.V.</b:Corporate>
      </b:Author>
    </b:Author>
    <b:RefOrder>4</b:RefOrder>
  </b:Source>
  <b:Source>
    <b:Tag>PI40</b:Tag>
    <b:SourceType>DocumentFromInternetSite</b:SourceType>
    <b:Guid>{9EC25740-DAB8-4FEE-800D-17DBCD716980}</b:Guid>
    <b:Author>
      <b:Author>
        <b:Corporate>Plattform Industrie 4.0</b:Corporate>
      </b:Author>
    </b:Author>
    <b:Title>Verwaltungsschale in der Praxis</b:Title>
    <b:Year>2021</b:Year>
    <b:URL>https://industrialdigitaltwin.org/wp-content/uploads/2021/09/08_verwaltungsschale_in_der_praxis_de_2020.pdf</b:URL>
    <b:RefOrder>5</b:RefOrder>
  </b:Source>
  <b:Source>
    <b:Tag>Pla21</b:Tag>
    <b:SourceType>DocumentFromInternetSite</b:SourceType>
    <b:Guid>{29DB2AED-708F-4350-8D3D-EDAF86241868}</b:Guid>
    <b:Author>
      <b:Author>
        <b:Corporate>Plattform Industrie 4.0</b:Corporate>
      </b:Author>
    </b:Author>
    <b:Title>Vertrauensinfrastrukturen</b:Title>
    <b:Year>2021</b:Year>
    <b:Month>03</b:Month>
    <b:URL>https://www.plattform-i40.de/IP/Redaktion/DE/Downloads/Publikation/Vertrauensinfrastrukturen.pdf</b:URL>
    <b:ShortTitle>Vertrauensinfrastrukturen im Kontext von Industrie 4.0 - Anforderungen und Lösungsbausteine</b:ShortTitle>
    <b:RefOrder>6</b:RefOrder>
  </b:Source>
  <b:Source>
    <b:Tag>Placeholder2</b:Tag>
    <b:SourceType>InternetSite</b:SourceType>
    <b:Guid>{EBA87661-B61B-4D16-A677-E90B084480F4}</b:Guid>
    <b:Title>Vehicle Electric Container (VEC)</b:Title>
    <b:Year>2024</b:Year>
    <b:Month>Jan</b:Month>
    <b:Day>8</b:Day>
    <b:URL>https://ecad-wiki.prostep.org/specifications/vec/v210/</b:URL>
    <b:Version>2.1.0</b:Version>
    <b:ShortTitle>VEC</b:ShortTitle>
    <b:PublicationTitle>prostep ivip / VDA Recommendation</b:PublicationTitle>
    <b:Volume>PSI 21 / VDA 4968 </b:Volume>
    <b:StandardNumber>PSI-21 / VDA 4968</b:StandardNumber>
    <b:Author>
      <b:Author>
        <b:Corporate>Prostep ivip e.V.</b:Corporate>
      </b:Author>
    </b:Author>
    <b:RefOrder>8</b:RefOrder>
  </b:Source>
  <b:Source>
    <b:Tag>Placeholder3</b:Tag>
    <b:SourceType>InternetSite</b:SourceType>
    <b:Guid>{E24D7D69-49B8-4017-9121-2955832163D3}</b:Guid>
    <b:Title>VEC Release Notes - Version 2.1.0</b:Title>
    <b:Year>2024</b:Year>
    <b:Month>01</b:Month>
    <b:Day>08</b:Day>
    <b:URL>https://ecad-wiki.prostep.org/specifications/vec/v210/release-notes/</b:URL>
    <b:Author>
      <b:Author>
        <b:Corporate>Prostep ivip e.V.</b:Corporate>
      </b:Author>
    </b:Author>
    <b:RefOrder>9</b:RefOrder>
  </b:Source>
  <b:Source>
    <b:Tag>VDI21932</b:Tag>
    <b:SourceType>DocumentFromInternetSite</b:SourceType>
    <b:Guid>{93204AD7-C18C-488C-A0B6-BE047AB91077}</b:Guid>
    <b:Author>
      <b:Author>
        <b:Corporate>VDI/VDE</b:Corporate>
      </b:Author>
    </b:Author>
    <b:Title>VDI/VDE 2193 Blatt 2 - Sprache für I4.0-Komponenten - Interaktionsprotokoll für Ausschreibungsverfahren</b:Title>
    <b:Year>2020</b:Year>
    <b:URL>https://www.vdi.de/richtlinien/details/vdivde-2193-blatt-2-sprache-fuer-i40-komponenten-interaktionsprotokoll-fuer-ausschreibungsverfahren</b:URL>
    <b:Volume>VDI/VDE Richtlinien</b:Volume>
    <b:RefOrder>10</b:RefOrder>
  </b:Source>
  <b:Source>
    <b:Tag>VDI21931</b:Tag>
    <b:SourceType>DocumentFromInternetSite</b:SourceType>
    <b:Guid>{7F9822D4-14ED-4E11-B796-BFDE0979A2EF}</b:Guid>
    <b:Author>
      <b:Author>
        <b:Corporate>VDI/VDE</b:Corporate>
      </b:Author>
      <b:Editor>
        <b:NameList>
          <b:Person>
            <b:Last>Automatisierungstechnik</b:Last>
            <b:First>VDI/VDE-Gesellschaft</b:First>
            <b:Middle>Mess- und</b:Middle>
          </b:Person>
        </b:NameList>
      </b:Editor>
    </b:Author>
    <b:Title>VDI/VDE 2193 Blatt 1 - Sprache für I4.0-Komponenten - Struktur von Nachrichten</b:Title>
    <b:Year>2020</b:Year>
    <b:CountryRegion>Germany</b:CountryRegion>
    <b:Volume>VDI/VDE Richtlinien</b:Volume>
    <b:Pages>36</b:Pages>
    <b:URL>https://www.vdi.de/richtlinien/details/vdivde-2193-blatt-1-sprache-fuer-i40-komponenten-struktur-von-nachrichten</b:URL>
    <b:RefOrder>11</b:RefOrder>
  </b:Source>
  <b:Source>
    <b:Tag>ECLASS11</b:Tag>
    <b:SourceType>DocumentFromInternetSite</b:SourceType>
    <b:Guid>{22A533F2-8960-4C78-B05C-D580FBFB9DBA}</b:Guid>
    <b:Author>
      <b:Author>
        <b:Corporate>ECLASS e.V.</b:Corporate>
      </b:Author>
    </b:Author>
    <b:Title>Technical Specification Conceptual Data Model</b:Title>
    <b:Year>2020</b:Year>
    <b:URL>https://eclass.eu/fileadmin/Redaktion/pdf-Dateien/Wiki/ECLASS_Technical-Specification_11_Conceptual-Data-Model_v_1.0.pdf</b:URL>
    <b:StandardNumber>11</b:StandardNumber>
    <b:RefOrder>12</b:RefOrder>
  </b:Source>
  <b:Source>
    <b:Tag>SPoTWiki</b:Tag>
    <b:SourceType>InternetSite</b:SourceType>
    <b:Guid>{C4E445E6-6CC0-4CCA-97AA-0D8F51AE8A2E}</b:Guid>
    <b:Title>Single Point of Truth</b:Title>
    <b:URL>https://de.wikipedia.org/wiki/Single_Point_of_Truth</b:URL>
    <b:Author>
      <b:Editor>
        <b:NameList>
          <b:Person>
            <b:Last>Wikipedia</b:Last>
          </b:Person>
        </b:NameList>
      </b:Editor>
      <b:Author>
        <b:Corporate>Wikipedia</b:Corporate>
      </b:Author>
    </b:Author>
    <b:RefOrder>13</b:RefOrder>
  </b:Source>
  <b:Source>
    <b:Tag>Ind</b:Tag>
    <b:SourceType>DocumentFromInternetSite</b:SourceType>
    <b:Guid>{8783B509-7496-46BB-BE17-192B5BE8E963}</b:Guid>
    <b:Author>
      <b:Author>
        <b:Corporate>Industrial Digital Twin Association e.V.</b:Corporate>
      </b:Author>
    </b:Author>
    <b:Title>Registrierte IDTA Submodelle</b:Title>
    <b:URL>https://industrialdigitaltwin.org/en/content-hub/submodels</b:URL>
    <b:RefOrder>14</b:RefOrder>
  </b:Source>
  <b:Source>
    <b:Tag>Pro0</b:Tag>
    <b:SourceType>InternetSite</b:SourceType>
    <b:Guid>{61D9CA75-45BD-479A-926E-5BB3CEA627C5}</b:Guid>
    <b:Title>Prostep ivip e.V.</b:Title>
    <b:URL>https://www.prostep.org/</b:URL>
    <b:InternetSiteTitle>Das ist der prostep ivip Verein</b:InternetSiteTitle>
    <b:ShortTitle>prostep</b:ShortTitle>
    <b:RefOrder>16</b:RefOrder>
  </b:Source>
  <b:Source>
    <b:Tag>OPCRef</b:Tag>
    <b:SourceType>InternetSite</b:SourceType>
    <b:Guid>{C4653C08-D1ED-43A2-897E-A405217B1A06}</b:Guid>
    <b:Title>OPC UA Online Reference - Released Specifications</b:Title>
    <b:Year>2024</b:Year>
    <b:URL>https://reference.opcfoundation.org/</b:URL>
    <b:ShortTitle>OPCRef</b:ShortTitle>
    <b:Comments>https://opcfoundation.org/developer-tools/documents/?type=Specification</b:Comments>
    <b:RefOrder>17</b:RefOrder>
  </b:Source>
  <b:Source>
    <b:Tag>KEB</b:Tag>
    <b:SourceType>InternetSite</b:SourceType>
    <b:Guid>{EADC4B2C-F794-4CC6-9966-9AD87EE59C16}</b:Guid>
    <b:Author>
      <b:Author>
        <b:Corporate>KEBA</b:Corporate>
      </b:Author>
    </b:Author>
    <b:Title>OPC UA – der zentrale Standard für Industrie 4.0 im Überblick</b:Title>
    <b:URL>https://www.keba.com/de/news/industrial-automation/ueberblick-opc-ua-zentraler-standard-industrie-4-0</b:URL>
    <b:RefOrder>19</b:RefOrder>
  </b:Source>
  <b:Source>
    <b:Tag>OPC40570</b:Tag>
    <b:SourceType>DocumentFromInternetSite</b:SourceType>
    <b:Guid>{C6DDEF26-281C-418B-A541-E1E524AF5D54}</b:Guid>
    <b:Author>
      <b:Author>
        <b:Corporate>OPC Foundation</b:Corporate>
      </b:Author>
    </b:Author>
    <b:Title>OPC 40570: OPC UA for the Wire Harness Manufacturing Industry</b:Title>
    <b:Year>WiP</b:Year>
    <b:URL>https://profiles.opcfoundation.org/document/214</b:URL>
    <b:ProductionCompany>https://profiles.opcfoundation.org/workinggroup/88</b:ProductionCompany>
    <b:ShortTitle>OPC40570</b:ShortTitle>
    <b:StandardNumber>40570</b:StandardNumber>
    <b:RefOrder>20</b:RefOrder>
  </b:Source>
  <b:Source>
    <b:Tag>OPC2</b:Tag>
    <b:SourceType>DocumentFromInternetSite</b:SourceType>
    <b:Guid>{16F0463C-2435-4CE5-BCFA-32D5798CAC1E}</b:Guid>
    <b:Title>OPC 30270: Industry 4.0 Asset Administration Shell</b:Title>
    <b:Author>
      <b:Author>
        <b:Corporate>OPC Foundation</b:Corporate>
      </b:Author>
    </b:Author>
    <b:URL>https://reference.opcfoundation.org/I4AAS/v100/docs/</b:URL>
    <b:RefOrder>23</b:RefOrder>
  </b:Source>
  <b:Source>
    <b:Tag>OPC100314</b:Tag>
    <b:SourceType>DocumentFromInternetSite</b:SourceType>
    <b:Guid>{9B33CCB0-5E00-444C-9933-36941DB89544}</b:Guid>
    <b:Title>OPC 10031-4: ISA-95-4 Job Control</b:Title>
    <b:Author>
      <b:Author>
        <b:Corporate>OPC Foundation</b:Corporate>
      </b:Author>
      <b:Editor>
        <b:NameList>
          <b:Person>
            <b:Last>Foundation</b:Last>
            <b:First>OPC</b:First>
          </b:Person>
        </b:NameList>
      </b:Editor>
    </b:Author>
    <b:URL>https://reference.opcfoundation.org/ISA95JOBCONTROL/v200/docs/</b:URL>
    <b:ShortTitle>ISA95JobControl</b:ShortTitle>
    <b:RefOrder>24</b:RefOrder>
  </b:Source>
  <b:Source>
    <b:Tag>OPC10000210</b:Tag>
    <b:SourceType>DocumentFromInternetSite</b:SourceType>
    <b:Guid>{0A4685A9-E3BE-4E96-8DAC-69650699349C}</b:Guid>
    <b:Author>
      <b:Author>
        <b:Corporate>OPC Foundation</b:Corporate>
      </b:Author>
    </b:Author>
    <b:Title>OPC 10000-210: Industrial automation - Relative Spatial Location</b:Title>
    <b:Year>2023</b:Year>
    <b:URL>https://reference.opcfoundation.org/RSL/v100/docs/</b:URL>
    <b:RefOrder>25</b:RefOrder>
  </b:Source>
  <b:Source>
    <b:Tag>VDI90</b:Tag>
    <b:SourceType>ElectronicSource</b:SourceType>
    <b:Guid>{56D6BD26-BC63-431F-98BF-F59811E7114D}</b:Guid>
    <b:Title>Montage- und Handhabungstechnik; Handhabungsfunktionen, Handhabungseinrichtungen; Begriffe, Definitionen, Symbole</b:Title>
    <b:Year>1990</b:Year>
    <b:Author>
      <b:Author>
        <b:Corporate>VDI 2860</b:Corporate>
      </b:Author>
    </b:Author>
    <b:City>Berlin</b:City>
    <b:Publisher>Beuth Verlag</b:Publisher>
    <b:RefOrder>26</b:RefOrder>
  </b:Source>
  <b:Source>
    <b:Tag>ISO27002</b:Tag>
    <b:SourceType>DocumentFromInternetSite</b:SourceType>
    <b:Guid>{0C8AC948-6941-40B2-8464-E74E34C2A59A}</b:Guid>
    <b:Author>
      <b:Author>
        <b:Corporate>ISO</b:Corporate>
      </b:Author>
    </b:Author>
    <b:Title>ISO/IEC 27002:2022-02: Information security, cybersecurity and privacy protection - Information security controls</b:Title>
    <b:Year>2022</b:Year>
    <b:URL>https://www.iso.org/standard/75652.html</b:URL>
    <b:RefOrder>27</b:RefOrder>
  </b:Source>
  <b:Source>
    <b:Tag>ISO27001</b:Tag>
    <b:SourceType>DocumentFromInternetSite</b:SourceType>
    <b:Guid>{3F0C5975-ABE9-4E21-AE21-988CF72CC51D}</b:Guid>
    <b:Author>
      <b:Author>
        <b:Corporate>ISO</b:Corporate>
      </b:Author>
    </b:Author>
    <b:Title>ISO/IEC 27001:2022 Information security, cybersecurity and privacy protection — Information security management systems — Requirements</b:Title>
    <b:URL>https://www.iso.org/standard/27001</b:URL>
    <b:RefOrder>28</b:RefOrder>
  </b:Source>
  <b:Source>
    <b:Tag>ISO19510</b:Tag>
    <b:SourceType>DocumentFromInternetSite</b:SourceType>
    <b:Guid>{7E0A22B8-B6A7-4C04-89BA-805E75EE409A}</b:Guid>
    <b:Author>
      <b:Author>
        <b:Corporate>ISO/IEC</b:Corporate>
      </b:Author>
    </b:Author>
    <b:Title>ISO/IEC 19510:2013: Business Process Model and Notation (BPMN) </b:Title>
    <b:URL>https://www.iso.org/standard/62652.html</b:URL>
    <b:RefOrder>29</b:RefOrder>
  </b:Source>
  <b:Source>
    <b:Tag>PLa21</b:Tag>
    <b:SourceType>DocumentFromInternetSite</b:SourceType>
    <b:Guid>{449061C9-45D1-46F4-80F0-1056EECDDF91}</b:Guid>
    <b:Author>
      <b:Author>
        <b:Corporate>Plattform Industrie 4.0</b:Corporate>
      </b:Author>
    </b:Author>
    <b:Title>Interoperability at Runtime - Exchanging Information via Application Programming Interfaces</b:Title>
    <b:Year>2021</b:Year>
    <b:Publisher>Plattform Industrie 4.0</b:Publisher>
    <b:City>Berlin</b:City>
    <b:Pages>27</b:Pages>
    <b:URL>https://www.plattform-i40.de/IP/Redaktion/EN/Downloads/Publikation/Details_of_the_Asset_Administration_Shell_Part2_V1.pdf</b:URL>
    <b:RefOrder>30</b:RefOrder>
  </b:Source>
  <b:Source>
    <b:Tag>IDTA010023</b:Tag>
    <b:SourceType>DocumentFromInternetSite</b:SourceType>
    <b:Guid>{1A840D30-875E-4810-BBCA-CA700580D0A4}</b:Guid>
    <b:Author>
      <b:Author>
        <b:Corporate>Industrial Digital Twin Association e.V.</b:Corporate>
      </b:Author>
    </b:Author>
    <b:Title>IDTA 01002-3-0-2: Specification of the Asset Administration Shell Part 2: Application Programming Interfaces</b:Title>
    <b:Year>2024</b:Year>
    <b:Month>June</b:Month>
    <b:URL>https://admin-shell-io.github.io/aas-specs-antora/IDTA-01002/v3.0.2/index.html</b:URL>
    <b:RefOrder>45</b:RefOrder>
  </b:Source>
  <b:Source>
    <b:Tag>Placeholder4</b:Tag>
    <b:SourceType>DocumentFromInternetSite</b:SourceType>
    <b:Guid>{6189D509-017D-4FE1-A67E-020625F609A5}</b:Guid>
    <b:Title>Harness Description List (KBL)</b:Title>
    <b:PublicationTitle>prostep ivip / VDA Recommendation</b:PublicationTitle>
    <b:URL>https://ecad-wiki.prostep.org/specifications/kbl/</b:URL>
    <b:Year>2022</b:Year>
    <b:Month>Jun</b:Month>
    <b:Day>26</b:Day>
    <b:ShortTitle>KBL</b:ShortTitle>
    <b:Version>2.5 SR-1</b:Version>
    <b:Volume>PSI19 / VDA4964</b:Volume>
    <b:ProductionCompany>prostep ivip</b:ProductionCompany>
    <b:StandardNumber>PSI-19 / VDA 4964</b:StandardNumber>
    <b:Author>
      <b:Author>
        <b:Corporate>Prostep ivip e.V.</b:Corporate>
      </b:Author>
    </b:Author>
    <b:RefOrder>47</b:RefOrder>
  </b:Source>
  <b:Source>
    <b:Tag>Placeholder5</b:Tag>
    <b:SourceType>InternetSite</b:SourceType>
    <b:Guid>{520FFE15-8DA6-493E-8F34-0DE4728570E4}</b:Guid>
    <b:Title>ECLASS-Standard</b:Title>
    <b:URL>https://eclass.eu/eclass-standard/content-suche/search</b:URL>
    <b:ShortTitle>ECLASS</b:ShortTitle>
    <b:Author>
      <b:Author>
        <b:Corporate>ECLASS e.V.</b:Corporate>
      </b:Author>
    </b:Author>
    <b:RefOrder>49</b:RefOrder>
  </b:Source>
  <b:Source>
    <b:Tag>DIN91345</b:Tag>
    <b:SourceType>DocumentFromInternetSite</b:SourceType>
    <b:Guid>{FE24A6F9-E051-4F24-93A3-D59B33A506B1}</b:Guid>
    <b:Title>DIN SPEC 91345:2016-04 - Referenzarchitekturmodell Industrie 4.0 (RAMI4.0)</b:Title>
    <b:Year>2016</b:Year>
    <b:URL>https://dx.doi.org/10.31030/2436156</b:URL>
    <b:DOI>10.31030/2436156</b:DOI>
    <b:Publisher>DIN</b:Publisher>
    <b:Volume>Technische Regel</b:Volume>
    <b:Pages>40</b:Pages>
    <b:RefOrder>50</b:RefOrder>
  </b:Source>
  <b:Source>
    <b:Tag>Pla19</b:Tag>
    <b:SourceType>DocumentFromInternetSite</b:SourceType>
    <b:Guid>{3CA89C81-38B4-4316-879B-563E5CB97F88}</b:Guid>
    <b:Title>Digitale Ökosysteme global gestalten</b:Title>
    <b:Year>2019</b:Year>
    <b:City>Berlin</b:City>
    <b:URL>https://www.plattform-i40.de/IP/Redaktion/DE/Downloads/Publikation/Leitbild-2030-f%C3%BCr-Industrie-4.0.pdf</b:URL>
    <b:Author>
      <b:Author>
        <b:Corporate>Plattform Industrie 4.0</b:Corporate>
      </b:Author>
    </b:Author>
    <b:RefOrder>55</b:RefOrder>
  </b:Source>
  <b:Source>
    <b:Tag>Ind23</b:Tag>
    <b:SourceType>DocumentFromInternetSite</b:SourceType>
    <b:Guid>{066AF8B7-2C8C-4FC8-AC5E-3FF5D129A3A1}</b:Guid>
    <b:Author>
      <b:Author>
        <b:Corporate>Industrial Digital Twin Association e.V.</b:Corporate>
      </b:Author>
    </b:Author>
    <b:Title>Decentralized Registries: Taxonomy of decentralized registries and an architectural overview</b:Title>
    <b:Year>2023</b:Year>
    <b:Month>June</b:Month>
    <b:URL>https://industrialdigitaltwin.org/en/wp-content/uploads/sites/2/2023/06/Decentralized-Registries-Taxonomy-of-decentralized-registries-and-an-architectural-overview_.pdf</b:URL>
    <b:RefOrder>56</b:RefOrder>
  </b:Source>
  <b:Source>
    <b:Tag>PLa22</b:Tag>
    <b:SourceType>DocumentFromInternetSite</b:SourceType>
    <b:Guid>{B183CBD2-DC76-4EF2-9726-EEEDCD6E7922}</b:Guid>
    <b:Author>
      <b:Author>
        <b:Corporate>Plattform Industrie 4.0</b:Corporate>
      </b:Author>
    </b:Author>
    <b:Title>Capabilities, Skills, Services</b:Title>
    <b:Year>2022</b:Year>
    <b:Month>11</b:Month>
    <b:URL>https://www.plattform-i40.de/IP/Redaktion/DE/Downloads/Publikation/CapabilitiesSkillsServices.pdf?</b:URL>
    <b:ShortTitle>Information Model for Capabilities, Skills &amp; Services</b:ShortTitle>
    <b:RefOrder>57</b:RefOrder>
  </b:Source>
  <b:Source>
    <b:Tag>Bez</b:Tag>
    <b:SourceType>DocumentFromInternetSite</b:SourceType>
    <b:Guid>{8655E3FE-E238-4981-B00B-32DA0133A9E2}</b:Guid>
    <b:Title>Beziehungen zwischen I4.0-Komponenten – Verbundkomponenten und intelligente Produktion</b:Title>
    <b:URL>https://www.plattform-i40.de/IP/Redaktion/DE/Downloads/Publikation/beziehungen-i40-komponenten.pdf</b:URL>
    <b:Author>
      <b:Author>
        <b:Corporate>Plattform Industrie 4.0</b:Corporate>
      </b:Author>
    </b:Author>
    <b:Year>2017</b:Year>
    <b:RefOrder>58</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EEE55612880AC14C8E2FE8CB50471564" ma:contentTypeVersion="18" ma:contentTypeDescription="Create a new document." ma:contentTypeScope="" ma:versionID="f806c7ae4a7222b7dc90cd75cca870cf">
  <xsd:schema xmlns:xsd="http://www.w3.org/2001/XMLSchema" xmlns:xs="http://www.w3.org/2001/XMLSchema" xmlns:p="http://schemas.microsoft.com/office/2006/metadata/properties" xmlns:ns2="9a731424-215d-42b5-b090-11d04ee93394" xmlns:ns3="5dffa709-4d65-4bd4-a126-dfda1ba44286" targetNamespace="http://schemas.microsoft.com/office/2006/metadata/properties" ma:root="true" ma:fieldsID="11ffd1da61e40715417cfc4bcd9fceb2" ns2:_="" ns3:_="">
    <xsd:import namespace="9a731424-215d-42b5-b090-11d04ee93394"/>
    <xsd:import namespace="5dffa709-4d65-4bd4-a126-dfda1ba4428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ObjectDetectorVersions" minOccurs="0"/>
                <xsd:element ref="ns2:MediaServiceLocation" minOccurs="0"/>
                <xsd:element ref="ns2:MediaServiceSearchProperties" minOccurs="0"/>
                <xsd:element ref="ns2: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731424-215d-42b5-b090-11d04ee933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81df2aa-75df-4b8f-835e-b34a4310bcfc" ma:termSetId="09814cd3-568e-fe90-9814-8d621ff8fb84" ma:anchorId="fba54fb3-c3e1-fe81-a776-ca4b69148c4d" ma:open="true" ma:isKeyword="false">
      <xsd:complexType>
        <xsd:sequence>
          <xsd:element ref="pc:Terms" minOccurs="0" maxOccurs="1"/>
        </xsd:sequence>
      </xsd:complex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Description" ma:index="25" nillable="true" ma:displayName="Description" ma:description="Technical Drawing - Sealing" ma:format="Dropdown" ma:internalName="Description">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dffa709-4d65-4bd4-a126-dfda1ba4428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8bc46221-3fab-4e8a-b1a4-b49797178272}" ma:internalName="TaxCatchAll" ma:showField="CatchAllData" ma:web="5dffa709-4d65-4bd4-a126-dfda1ba442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ffa709-4d65-4bd4-a126-dfda1ba44286" xsi:nil="true"/>
    <lcf76f155ced4ddcb4097134ff3c332f xmlns="9a731424-215d-42b5-b090-11d04ee93394">
      <Terms xmlns="http://schemas.microsoft.com/office/infopath/2007/PartnerControls"/>
    </lcf76f155ced4ddcb4097134ff3c332f>
    <SharedWithUsers xmlns="5dffa709-4d65-4bd4-a126-dfda1ba44286">
      <UserInfo>
        <DisplayName>Christian Kosel</DisplayName>
        <AccountId>31</AccountId>
        <AccountType/>
      </UserInfo>
      <UserInfo>
        <DisplayName>Bernd Kärcher</DisplayName>
        <AccountId>153</AccountId>
        <AccountType/>
      </UserInfo>
    </SharedWithUsers>
    <Description xmlns="9a731424-215d-42b5-b090-11d04ee9339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DFB42F-C463-409E-9BA5-3FC77C50FF8C}">
  <ds:schemaRefs>
    <ds:schemaRef ds:uri="http://schemas.openxmlformats.org/officeDocument/2006/bibliography"/>
  </ds:schemaRefs>
</ds:datastoreItem>
</file>

<file path=customXml/itemProps2.xml><?xml version="1.0" encoding="utf-8"?>
<ds:datastoreItem xmlns:ds="http://schemas.openxmlformats.org/officeDocument/2006/customXml" ds:itemID="{EDAFC67D-7512-4403-BD3A-75B1A3D90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731424-215d-42b5-b090-11d04ee93394"/>
    <ds:schemaRef ds:uri="5dffa709-4d65-4bd4-a126-dfda1ba442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42D0D6-F63C-480D-BF70-4395CC7CEA18}">
  <ds:schemaRefs>
    <ds:schemaRef ds:uri="http://schemas.microsoft.com/office/2006/metadata/properties"/>
    <ds:schemaRef ds:uri="http://schemas.microsoft.com/office/infopath/2007/PartnerControls"/>
    <ds:schemaRef ds:uri="5dffa709-4d65-4bd4-a126-dfda1ba44286"/>
    <ds:schemaRef ds:uri="9a731424-215d-42b5-b090-11d04ee93394"/>
  </ds:schemaRefs>
</ds:datastoreItem>
</file>

<file path=customXml/itemProps4.xml><?xml version="1.0" encoding="utf-8"?>
<ds:datastoreItem xmlns:ds="http://schemas.openxmlformats.org/officeDocument/2006/customXml" ds:itemID="{FF08C3EF-2B7A-47B4-BC22-C4C838696370}">
  <ds:schemaRefs>
    <ds:schemaRef ds:uri="http://schemas.microsoft.com/sharepoint/v3/contenttype/forms"/>
  </ds:schemaRefs>
</ds:datastoreItem>
</file>

<file path=docMetadata/LabelInfo.xml><?xml version="1.0" encoding="utf-8"?>
<clbl:labelList xmlns:clbl="http://schemas.microsoft.com/office/2020/mipLabelMetadata">
  <clbl:label id="{3d921970-61b0-4443-b2b0-d966ab82c5d1}" enabled="1" method="Privileged" siteId="{492ac175-0fcd-4d6c-8fde-e15c70d1986b}" contentBits="2" removed="0"/>
  <clbl:label id="{78ba2ad2-1b1e-4cec-9ee3-2fdbfa21151f}" enabled="1" method="Privileged" siteId="{8c09d8d5-1d78-4adf-9d10-a13cdacb0929}" contentBits="0" removed="0"/>
  <clbl:label id="{83e5e9f7-dd5c-43e4-933d-fdc88385a4dd}" enabled="0" method="" siteId="{83e5e9f7-dd5c-43e4-933d-fdc88385a4dd}" removed="1"/>
</clbl:labelList>
</file>

<file path=docProps/app.xml><?xml version="1.0" encoding="utf-8"?>
<Properties xmlns="http://schemas.openxmlformats.org/officeDocument/2006/extended-properties" xmlns:vt="http://schemas.openxmlformats.org/officeDocument/2006/docPropsVTypes">
  <Template>Normal.dotm</Template>
  <TotalTime>55</TotalTime>
  <Pages>62</Pages>
  <Words>13743</Words>
  <Characters>78341</Characters>
  <Application>Microsoft Office Word</Application>
  <DocSecurity>0</DocSecurity>
  <Lines>652</Lines>
  <Paragraphs>183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VWS4LS-TP12-Produktkatalog</vt:lpstr>
      <vt:lpstr>VWS4LS-TP12-Produktkatalog</vt:lpstr>
    </vt:vector>
  </TitlesOfParts>
  <Company/>
  <LinksUpToDate>false</LinksUpToDate>
  <CharactersWithSpaces>91901</CharactersWithSpaces>
  <SharedDoc>false</SharedDoc>
  <HLinks>
    <vt:vector size="1140" baseType="variant">
      <vt:variant>
        <vt:i4>1507381</vt:i4>
      </vt:variant>
      <vt:variant>
        <vt:i4>1364</vt:i4>
      </vt:variant>
      <vt:variant>
        <vt:i4>0</vt:i4>
      </vt:variant>
      <vt:variant>
        <vt:i4>5</vt:i4>
      </vt:variant>
      <vt:variant>
        <vt:lpwstr/>
      </vt:variant>
      <vt:variant>
        <vt:lpwstr>_Toc200031416</vt:lpwstr>
      </vt:variant>
      <vt:variant>
        <vt:i4>1507381</vt:i4>
      </vt:variant>
      <vt:variant>
        <vt:i4>1358</vt:i4>
      </vt:variant>
      <vt:variant>
        <vt:i4>0</vt:i4>
      </vt:variant>
      <vt:variant>
        <vt:i4>5</vt:i4>
      </vt:variant>
      <vt:variant>
        <vt:lpwstr/>
      </vt:variant>
      <vt:variant>
        <vt:lpwstr>_Toc200031415</vt:lpwstr>
      </vt:variant>
      <vt:variant>
        <vt:i4>1507381</vt:i4>
      </vt:variant>
      <vt:variant>
        <vt:i4>1352</vt:i4>
      </vt:variant>
      <vt:variant>
        <vt:i4>0</vt:i4>
      </vt:variant>
      <vt:variant>
        <vt:i4>5</vt:i4>
      </vt:variant>
      <vt:variant>
        <vt:lpwstr/>
      </vt:variant>
      <vt:variant>
        <vt:lpwstr>_Toc200031414</vt:lpwstr>
      </vt:variant>
      <vt:variant>
        <vt:i4>1507381</vt:i4>
      </vt:variant>
      <vt:variant>
        <vt:i4>1346</vt:i4>
      </vt:variant>
      <vt:variant>
        <vt:i4>0</vt:i4>
      </vt:variant>
      <vt:variant>
        <vt:i4>5</vt:i4>
      </vt:variant>
      <vt:variant>
        <vt:lpwstr/>
      </vt:variant>
      <vt:variant>
        <vt:lpwstr>_Toc200031413</vt:lpwstr>
      </vt:variant>
      <vt:variant>
        <vt:i4>1507381</vt:i4>
      </vt:variant>
      <vt:variant>
        <vt:i4>1340</vt:i4>
      </vt:variant>
      <vt:variant>
        <vt:i4>0</vt:i4>
      </vt:variant>
      <vt:variant>
        <vt:i4>5</vt:i4>
      </vt:variant>
      <vt:variant>
        <vt:lpwstr/>
      </vt:variant>
      <vt:variant>
        <vt:lpwstr>_Toc200031412</vt:lpwstr>
      </vt:variant>
      <vt:variant>
        <vt:i4>1507381</vt:i4>
      </vt:variant>
      <vt:variant>
        <vt:i4>1334</vt:i4>
      </vt:variant>
      <vt:variant>
        <vt:i4>0</vt:i4>
      </vt:variant>
      <vt:variant>
        <vt:i4>5</vt:i4>
      </vt:variant>
      <vt:variant>
        <vt:lpwstr/>
      </vt:variant>
      <vt:variant>
        <vt:lpwstr>_Toc200031411</vt:lpwstr>
      </vt:variant>
      <vt:variant>
        <vt:i4>1507381</vt:i4>
      </vt:variant>
      <vt:variant>
        <vt:i4>1328</vt:i4>
      </vt:variant>
      <vt:variant>
        <vt:i4>0</vt:i4>
      </vt:variant>
      <vt:variant>
        <vt:i4>5</vt:i4>
      </vt:variant>
      <vt:variant>
        <vt:lpwstr/>
      </vt:variant>
      <vt:variant>
        <vt:lpwstr>_Toc200031410</vt:lpwstr>
      </vt:variant>
      <vt:variant>
        <vt:i4>1441845</vt:i4>
      </vt:variant>
      <vt:variant>
        <vt:i4>1322</vt:i4>
      </vt:variant>
      <vt:variant>
        <vt:i4>0</vt:i4>
      </vt:variant>
      <vt:variant>
        <vt:i4>5</vt:i4>
      </vt:variant>
      <vt:variant>
        <vt:lpwstr/>
      </vt:variant>
      <vt:variant>
        <vt:lpwstr>_Toc200031409</vt:lpwstr>
      </vt:variant>
      <vt:variant>
        <vt:i4>1441845</vt:i4>
      </vt:variant>
      <vt:variant>
        <vt:i4>1316</vt:i4>
      </vt:variant>
      <vt:variant>
        <vt:i4>0</vt:i4>
      </vt:variant>
      <vt:variant>
        <vt:i4>5</vt:i4>
      </vt:variant>
      <vt:variant>
        <vt:lpwstr/>
      </vt:variant>
      <vt:variant>
        <vt:lpwstr>_Toc200031408</vt:lpwstr>
      </vt:variant>
      <vt:variant>
        <vt:i4>1441845</vt:i4>
      </vt:variant>
      <vt:variant>
        <vt:i4>1310</vt:i4>
      </vt:variant>
      <vt:variant>
        <vt:i4>0</vt:i4>
      </vt:variant>
      <vt:variant>
        <vt:i4>5</vt:i4>
      </vt:variant>
      <vt:variant>
        <vt:lpwstr/>
      </vt:variant>
      <vt:variant>
        <vt:lpwstr>_Toc200031407</vt:lpwstr>
      </vt:variant>
      <vt:variant>
        <vt:i4>1441845</vt:i4>
      </vt:variant>
      <vt:variant>
        <vt:i4>1304</vt:i4>
      </vt:variant>
      <vt:variant>
        <vt:i4>0</vt:i4>
      </vt:variant>
      <vt:variant>
        <vt:i4>5</vt:i4>
      </vt:variant>
      <vt:variant>
        <vt:lpwstr/>
      </vt:variant>
      <vt:variant>
        <vt:lpwstr>_Toc200031406</vt:lpwstr>
      </vt:variant>
      <vt:variant>
        <vt:i4>1441845</vt:i4>
      </vt:variant>
      <vt:variant>
        <vt:i4>1298</vt:i4>
      </vt:variant>
      <vt:variant>
        <vt:i4>0</vt:i4>
      </vt:variant>
      <vt:variant>
        <vt:i4>5</vt:i4>
      </vt:variant>
      <vt:variant>
        <vt:lpwstr/>
      </vt:variant>
      <vt:variant>
        <vt:lpwstr>_Toc200031405</vt:lpwstr>
      </vt:variant>
      <vt:variant>
        <vt:i4>1441845</vt:i4>
      </vt:variant>
      <vt:variant>
        <vt:i4>1292</vt:i4>
      </vt:variant>
      <vt:variant>
        <vt:i4>0</vt:i4>
      </vt:variant>
      <vt:variant>
        <vt:i4>5</vt:i4>
      </vt:variant>
      <vt:variant>
        <vt:lpwstr/>
      </vt:variant>
      <vt:variant>
        <vt:lpwstr>_Toc200031404</vt:lpwstr>
      </vt:variant>
      <vt:variant>
        <vt:i4>1441845</vt:i4>
      </vt:variant>
      <vt:variant>
        <vt:i4>1286</vt:i4>
      </vt:variant>
      <vt:variant>
        <vt:i4>0</vt:i4>
      </vt:variant>
      <vt:variant>
        <vt:i4>5</vt:i4>
      </vt:variant>
      <vt:variant>
        <vt:lpwstr/>
      </vt:variant>
      <vt:variant>
        <vt:lpwstr>_Toc200031403</vt:lpwstr>
      </vt:variant>
      <vt:variant>
        <vt:i4>1441845</vt:i4>
      </vt:variant>
      <vt:variant>
        <vt:i4>1280</vt:i4>
      </vt:variant>
      <vt:variant>
        <vt:i4>0</vt:i4>
      </vt:variant>
      <vt:variant>
        <vt:i4>5</vt:i4>
      </vt:variant>
      <vt:variant>
        <vt:lpwstr/>
      </vt:variant>
      <vt:variant>
        <vt:lpwstr>_Toc200031402</vt:lpwstr>
      </vt:variant>
      <vt:variant>
        <vt:i4>1441845</vt:i4>
      </vt:variant>
      <vt:variant>
        <vt:i4>1274</vt:i4>
      </vt:variant>
      <vt:variant>
        <vt:i4>0</vt:i4>
      </vt:variant>
      <vt:variant>
        <vt:i4>5</vt:i4>
      </vt:variant>
      <vt:variant>
        <vt:lpwstr/>
      </vt:variant>
      <vt:variant>
        <vt:lpwstr>_Toc200031401</vt:lpwstr>
      </vt:variant>
      <vt:variant>
        <vt:i4>1441845</vt:i4>
      </vt:variant>
      <vt:variant>
        <vt:i4>1268</vt:i4>
      </vt:variant>
      <vt:variant>
        <vt:i4>0</vt:i4>
      </vt:variant>
      <vt:variant>
        <vt:i4>5</vt:i4>
      </vt:variant>
      <vt:variant>
        <vt:lpwstr/>
      </vt:variant>
      <vt:variant>
        <vt:lpwstr>_Toc200031400</vt:lpwstr>
      </vt:variant>
      <vt:variant>
        <vt:i4>2031666</vt:i4>
      </vt:variant>
      <vt:variant>
        <vt:i4>1262</vt:i4>
      </vt:variant>
      <vt:variant>
        <vt:i4>0</vt:i4>
      </vt:variant>
      <vt:variant>
        <vt:i4>5</vt:i4>
      </vt:variant>
      <vt:variant>
        <vt:lpwstr/>
      </vt:variant>
      <vt:variant>
        <vt:lpwstr>_Toc200031399</vt:lpwstr>
      </vt:variant>
      <vt:variant>
        <vt:i4>2031666</vt:i4>
      </vt:variant>
      <vt:variant>
        <vt:i4>1256</vt:i4>
      </vt:variant>
      <vt:variant>
        <vt:i4>0</vt:i4>
      </vt:variant>
      <vt:variant>
        <vt:i4>5</vt:i4>
      </vt:variant>
      <vt:variant>
        <vt:lpwstr/>
      </vt:variant>
      <vt:variant>
        <vt:lpwstr>_Toc200031398</vt:lpwstr>
      </vt:variant>
      <vt:variant>
        <vt:i4>2031666</vt:i4>
      </vt:variant>
      <vt:variant>
        <vt:i4>1250</vt:i4>
      </vt:variant>
      <vt:variant>
        <vt:i4>0</vt:i4>
      </vt:variant>
      <vt:variant>
        <vt:i4>5</vt:i4>
      </vt:variant>
      <vt:variant>
        <vt:lpwstr/>
      </vt:variant>
      <vt:variant>
        <vt:lpwstr>_Toc200031397</vt:lpwstr>
      </vt:variant>
      <vt:variant>
        <vt:i4>2031666</vt:i4>
      </vt:variant>
      <vt:variant>
        <vt:i4>1244</vt:i4>
      </vt:variant>
      <vt:variant>
        <vt:i4>0</vt:i4>
      </vt:variant>
      <vt:variant>
        <vt:i4>5</vt:i4>
      </vt:variant>
      <vt:variant>
        <vt:lpwstr/>
      </vt:variant>
      <vt:variant>
        <vt:lpwstr>_Toc200031396</vt:lpwstr>
      </vt:variant>
      <vt:variant>
        <vt:i4>2031666</vt:i4>
      </vt:variant>
      <vt:variant>
        <vt:i4>1238</vt:i4>
      </vt:variant>
      <vt:variant>
        <vt:i4>0</vt:i4>
      </vt:variant>
      <vt:variant>
        <vt:i4>5</vt:i4>
      </vt:variant>
      <vt:variant>
        <vt:lpwstr/>
      </vt:variant>
      <vt:variant>
        <vt:lpwstr>_Toc200031395</vt:lpwstr>
      </vt:variant>
      <vt:variant>
        <vt:i4>2031666</vt:i4>
      </vt:variant>
      <vt:variant>
        <vt:i4>1232</vt:i4>
      </vt:variant>
      <vt:variant>
        <vt:i4>0</vt:i4>
      </vt:variant>
      <vt:variant>
        <vt:i4>5</vt:i4>
      </vt:variant>
      <vt:variant>
        <vt:lpwstr/>
      </vt:variant>
      <vt:variant>
        <vt:lpwstr>_Toc200031394</vt:lpwstr>
      </vt:variant>
      <vt:variant>
        <vt:i4>2031666</vt:i4>
      </vt:variant>
      <vt:variant>
        <vt:i4>1226</vt:i4>
      </vt:variant>
      <vt:variant>
        <vt:i4>0</vt:i4>
      </vt:variant>
      <vt:variant>
        <vt:i4>5</vt:i4>
      </vt:variant>
      <vt:variant>
        <vt:lpwstr/>
      </vt:variant>
      <vt:variant>
        <vt:lpwstr>_Toc200031393</vt:lpwstr>
      </vt:variant>
      <vt:variant>
        <vt:i4>2031666</vt:i4>
      </vt:variant>
      <vt:variant>
        <vt:i4>1220</vt:i4>
      </vt:variant>
      <vt:variant>
        <vt:i4>0</vt:i4>
      </vt:variant>
      <vt:variant>
        <vt:i4>5</vt:i4>
      </vt:variant>
      <vt:variant>
        <vt:lpwstr/>
      </vt:variant>
      <vt:variant>
        <vt:lpwstr>_Toc200031392</vt:lpwstr>
      </vt:variant>
      <vt:variant>
        <vt:i4>2031666</vt:i4>
      </vt:variant>
      <vt:variant>
        <vt:i4>1214</vt:i4>
      </vt:variant>
      <vt:variant>
        <vt:i4>0</vt:i4>
      </vt:variant>
      <vt:variant>
        <vt:i4>5</vt:i4>
      </vt:variant>
      <vt:variant>
        <vt:lpwstr/>
      </vt:variant>
      <vt:variant>
        <vt:lpwstr>_Toc200031391</vt:lpwstr>
      </vt:variant>
      <vt:variant>
        <vt:i4>2031666</vt:i4>
      </vt:variant>
      <vt:variant>
        <vt:i4>1208</vt:i4>
      </vt:variant>
      <vt:variant>
        <vt:i4>0</vt:i4>
      </vt:variant>
      <vt:variant>
        <vt:i4>5</vt:i4>
      </vt:variant>
      <vt:variant>
        <vt:lpwstr/>
      </vt:variant>
      <vt:variant>
        <vt:lpwstr>_Toc200031390</vt:lpwstr>
      </vt:variant>
      <vt:variant>
        <vt:i4>1966130</vt:i4>
      </vt:variant>
      <vt:variant>
        <vt:i4>1202</vt:i4>
      </vt:variant>
      <vt:variant>
        <vt:i4>0</vt:i4>
      </vt:variant>
      <vt:variant>
        <vt:i4>5</vt:i4>
      </vt:variant>
      <vt:variant>
        <vt:lpwstr/>
      </vt:variant>
      <vt:variant>
        <vt:lpwstr>_Toc200031389</vt:lpwstr>
      </vt:variant>
      <vt:variant>
        <vt:i4>1966130</vt:i4>
      </vt:variant>
      <vt:variant>
        <vt:i4>1196</vt:i4>
      </vt:variant>
      <vt:variant>
        <vt:i4>0</vt:i4>
      </vt:variant>
      <vt:variant>
        <vt:i4>5</vt:i4>
      </vt:variant>
      <vt:variant>
        <vt:lpwstr/>
      </vt:variant>
      <vt:variant>
        <vt:lpwstr>_Toc200031388</vt:lpwstr>
      </vt:variant>
      <vt:variant>
        <vt:i4>1966130</vt:i4>
      </vt:variant>
      <vt:variant>
        <vt:i4>1190</vt:i4>
      </vt:variant>
      <vt:variant>
        <vt:i4>0</vt:i4>
      </vt:variant>
      <vt:variant>
        <vt:i4>5</vt:i4>
      </vt:variant>
      <vt:variant>
        <vt:lpwstr/>
      </vt:variant>
      <vt:variant>
        <vt:lpwstr>_Toc200031387</vt:lpwstr>
      </vt:variant>
      <vt:variant>
        <vt:i4>1966130</vt:i4>
      </vt:variant>
      <vt:variant>
        <vt:i4>1184</vt:i4>
      </vt:variant>
      <vt:variant>
        <vt:i4>0</vt:i4>
      </vt:variant>
      <vt:variant>
        <vt:i4>5</vt:i4>
      </vt:variant>
      <vt:variant>
        <vt:lpwstr/>
      </vt:variant>
      <vt:variant>
        <vt:lpwstr>_Toc200031386</vt:lpwstr>
      </vt:variant>
      <vt:variant>
        <vt:i4>1966130</vt:i4>
      </vt:variant>
      <vt:variant>
        <vt:i4>1178</vt:i4>
      </vt:variant>
      <vt:variant>
        <vt:i4>0</vt:i4>
      </vt:variant>
      <vt:variant>
        <vt:i4>5</vt:i4>
      </vt:variant>
      <vt:variant>
        <vt:lpwstr/>
      </vt:variant>
      <vt:variant>
        <vt:lpwstr>_Toc200031385</vt:lpwstr>
      </vt:variant>
      <vt:variant>
        <vt:i4>1966130</vt:i4>
      </vt:variant>
      <vt:variant>
        <vt:i4>1172</vt:i4>
      </vt:variant>
      <vt:variant>
        <vt:i4>0</vt:i4>
      </vt:variant>
      <vt:variant>
        <vt:i4>5</vt:i4>
      </vt:variant>
      <vt:variant>
        <vt:lpwstr/>
      </vt:variant>
      <vt:variant>
        <vt:lpwstr>_Toc200031384</vt:lpwstr>
      </vt:variant>
      <vt:variant>
        <vt:i4>1966130</vt:i4>
      </vt:variant>
      <vt:variant>
        <vt:i4>1166</vt:i4>
      </vt:variant>
      <vt:variant>
        <vt:i4>0</vt:i4>
      </vt:variant>
      <vt:variant>
        <vt:i4>5</vt:i4>
      </vt:variant>
      <vt:variant>
        <vt:lpwstr/>
      </vt:variant>
      <vt:variant>
        <vt:lpwstr>_Toc200031383</vt:lpwstr>
      </vt:variant>
      <vt:variant>
        <vt:i4>1966130</vt:i4>
      </vt:variant>
      <vt:variant>
        <vt:i4>1160</vt:i4>
      </vt:variant>
      <vt:variant>
        <vt:i4>0</vt:i4>
      </vt:variant>
      <vt:variant>
        <vt:i4>5</vt:i4>
      </vt:variant>
      <vt:variant>
        <vt:lpwstr/>
      </vt:variant>
      <vt:variant>
        <vt:lpwstr>_Toc200031382</vt:lpwstr>
      </vt:variant>
      <vt:variant>
        <vt:i4>1966130</vt:i4>
      </vt:variant>
      <vt:variant>
        <vt:i4>1154</vt:i4>
      </vt:variant>
      <vt:variant>
        <vt:i4>0</vt:i4>
      </vt:variant>
      <vt:variant>
        <vt:i4>5</vt:i4>
      </vt:variant>
      <vt:variant>
        <vt:lpwstr/>
      </vt:variant>
      <vt:variant>
        <vt:lpwstr>_Toc200031381</vt:lpwstr>
      </vt:variant>
      <vt:variant>
        <vt:i4>1966130</vt:i4>
      </vt:variant>
      <vt:variant>
        <vt:i4>1148</vt:i4>
      </vt:variant>
      <vt:variant>
        <vt:i4>0</vt:i4>
      </vt:variant>
      <vt:variant>
        <vt:i4>5</vt:i4>
      </vt:variant>
      <vt:variant>
        <vt:lpwstr/>
      </vt:variant>
      <vt:variant>
        <vt:lpwstr>_Toc200031380</vt:lpwstr>
      </vt:variant>
      <vt:variant>
        <vt:i4>1114162</vt:i4>
      </vt:variant>
      <vt:variant>
        <vt:i4>1142</vt:i4>
      </vt:variant>
      <vt:variant>
        <vt:i4>0</vt:i4>
      </vt:variant>
      <vt:variant>
        <vt:i4>5</vt:i4>
      </vt:variant>
      <vt:variant>
        <vt:lpwstr/>
      </vt:variant>
      <vt:variant>
        <vt:lpwstr>_Toc200031379</vt:lpwstr>
      </vt:variant>
      <vt:variant>
        <vt:i4>1114162</vt:i4>
      </vt:variant>
      <vt:variant>
        <vt:i4>1136</vt:i4>
      </vt:variant>
      <vt:variant>
        <vt:i4>0</vt:i4>
      </vt:variant>
      <vt:variant>
        <vt:i4>5</vt:i4>
      </vt:variant>
      <vt:variant>
        <vt:lpwstr/>
      </vt:variant>
      <vt:variant>
        <vt:lpwstr>_Toc200031378</vt:lpwstr>
      </vt:variant>
      <vt:variant>
        <vt:i4>1114162</vt:i4>
      </vt:variant>
      <vt:variant>
        <vt:i4>1130</vt:i4>
      </vt:variant>
      <vt:variant>
        <vt:i4>0</vt:i4>
      </vt:variant>
      <vt:variant>
        <vt:i4>5</vt:i4>
      </vt:variant>
      <vt:variant>
        <vt:lpwstr/>
      </vt:variant>
      <vt:variant>
        <vt:lpwstr>_Toc200031377</vt:lpwstr>
      </vt:variant>
      <vt:variant>
        <vt:i4>1114162</vt:i4>
      </vt:variant>
      <vt:variant>
        <vt:i4>1124</vt:i4>
      </vt:variant>
      <vt:variant>
        <vt:i4>0</vt:i4>
      </vt:variant>
      <vt:variant>
        <vt:i4>5</vt:i4>
      </vt:variant>
      <vt:variant>
        <vt:lpwstr/>
      </vt:variant>
      <vt:variant>
        <vt:lpwstr>_Toc200031376</vt:lpwstr>
      </vt:variant>
      <vt:variant>
        <vt:i4>1114162</vt:i4>
      </vt:variant>
      <vt:variant>
        <vt:i4>1118</vt:i4>
      </vt:variant>
      <vt:variant>
        <vt:i4>0</vt:i4>
      </vt:variant>
      <vt:variant>
        <vt:i4>5</vt:i4>
      </vt:variant>
      <vt:variant>
        <vt:lpwstr/>
      </vt:variant>
      <vt:variant>
        <vt:lpwstr>_Toc200031375</vt:lpwstr>
      </vt:variant>
      <vt:variant>
        <vt:i4>1114162</vt:i4>
      </vt:variant>
      <vt:variant>
        <vt:i4>1112</vt:i4>
      </vt:variant>
      <vt:variant>
        <vt:i4>0</vt:i4>
      </vt:variant>
      <vt:variant>
        <vt:i4>5</vt:i4>
      </vt:variant>
      <vt:variant>
        <vt:lpwstr/>
      </vt:variant>
      <vt:variant>
        <vt:lpwstr>_Toc200031374</vt:lpwstr>
      </vt:variant>
      <vt:variant>
        <vt:i4>1114162</vt:i4>
      </vt:variant>
      <vt:variant>
        <vt:i4>1106</vt:i4>
      </vt:variant>
      <vt:variant>
        <vt:i4>0</vt:i4>
      </vt:variant>
      <vt:variant>
        <vt:i4>5</vt:i4>
      </vt:variant>
      <vt:variant>
        <vt:lpwstr/>
      </vt:variant>
      <vt:variant>
        <vt:lpwstr>_Toc200031373</vt:lpwstr>
      </vt:variant>
      <vt:variant>
        <vt:i4>1114162</vt:i4>
      </vt:variant>
      <vt:variant>
        <vt:i4>1100</vt:i4>
      </vt:variant>
      <vt:variant>
        <vt:i4>0</vt:i4>
      </vt:variant>
      <vt:variant>
        <vt:i4>5</vt:i4>
      </vt:variant>
      <vt:variant>
        <vt:lpwstr/>
      </vt:variant>
      <vt:variant>
        <vt:lpwstr>_Toc200031372</vt:lpwstr>
      </vt:variant>
      <vt:variant>
        <vt:i4>1114162</vt:i4>
      </vt:variant>
      <vt:variant>
        <vt:i4>1094</vt:i4>
      </vt:variant>
      <vt:variant>
        <vt:i4>0</vt:i4>
      </vt:variant>
      <vt:variant>
        <vt:i4>5</vt:i4>
      </vt:variant>
      <vt:variant>
        <vt:lpwstr/>
      </vt:variant>
      <vt:variant>
        <vt:lpwstr>_Toc200031371</vt:lpwstr>
      </vt:variant>
      <vt:variant>
        <vt:i4>1114162</vt:i4>
      </vt:variant>
      <vt:variant>
        <vt:i4>1088</vt:i4>
      </vt:variant>
      <vt:variant>
        <vt:i4>0</vt:i4>
      </vt:variant>
      <vt:variant>
        <vt:i4>5</vt:i4>
      </vt:variant>
      <vt:variant>
        <vt:lpwstr/>
      </vt:variant>
      <vt:variant>
        <vt:lpwstr>_Toc200031370</vt:lpwstr>
      </vt:variant>
      <vt:variant>
        <vt:i4>1048626</vt:i4>
      </vt:variant>
      <vt:variant>
        <vt:i4>1082</vt:i4>
      </vt:variant>
      <vt:variant>
        <vt:i4>0</vt:i4>
      </vt:variant>
      <vt:variant>
        <vt:i4>5</vt:i4>
      </vt:variant>
      <vt:variant>
        <vt:lpwstr/>
      </vt:variant>
      <vt:variant>
        <vt:lpwstr>_Toc200031369</vt:lpwstr>
      </vt:variant>
      <vt:variant>
        <vt:i4>1048626</vt:i4>
      </vt:variant>
      <vt:variant>
        <vt:i4>1076</vt:i4>
      </vt:variant>
      <vt:variant>
        <vt:i4>0</vt:i4>
      </vt:variant>
      <vt:variant>
        <vt:i4>5</vt:i4>
      </vt:variant>
      <vt:variant>
        <vt:lpwstr/>
      </vt:variant>
      <vt:variant>
        <vt:lpwstr>_Toc200031368</vt:lpwstr>
      </vt:variant>
      <vt:variant>
        <vt:i4>1048626</vt:i4>
      </vt:variant>
      <vt:variant>
        <vt:i4>1070</vt:i4>
      </vt:variant>
      <vt:variant>
        <vt:i4>0</vt:i4>
      </vt:variant>
      <vt:variant>
        <vt:i4>5</vt:i4>
      </vt:variant>
      <vt:variant>
        <vt:lpwstr/>
      </vt:variant>
      <vt:variant>
        <vt:lpwstr>_Toc200031367</vt:lpwstr>
      </vt:variant>
      <vt:variant>
        <vt:i4>1048626</vt:i4>
      </vt:variant>
      <vt:variant>
        <vt:i4>1064</vt:i4>
      </vt:variant>
      <vt:variant>
        <vt:i4>0</vt:i4>
      </vt:variant>
      <vt:variant>
        <vt:i4>5</vt:i4>
      </vt:variant>
      <vt:variant>
        <vt:lpwstr/>
      </vt:variant>
      <vt:variant>
        <vt:lpwstr>_Toc200031366</vt:lpwstr>
      </vt:variant>
      <vt:variant>
        <vt:i4>1048626</vt:i4>
      </vt:variant>
      <vt:variant>
        <vt:i4>1058</vt:i4>
      </vt:variant>
      <vt:variant>
        <vt:i4>0</vt:i4>
      </vt:variant>
      <vt:variant>
        <vt:i4>5</vt:i4>
      </vt:variant>
      <vt:variant>
        <vt:lpwstr/>
      </vt:variant>
      <vt:variant>
        <vt:lpwstr>_Toc200031365</vt:lpwstr>
      </vt:variant>
      <vt:variant>
        <vt:i4>1048626</vt:i4>
      </vt:variant>
      <vt:variant>
        <vt:i4>1052</vt:i4>
      </vt:variant>
      <vt:variant>
        <vt:i4>0</vt:i4>
      </vt:variant>
      <vt:variant>
        <vt:i4>5</vt:i4>
      </vt:variant>
      <vt:variant>
        <vt:lpwstr/>
      </vt:variant>
      <vt:variant>
        <vt:lpwstr>_Toc200031364</vt:lpwstr>
      </vt:variant>
      <vt:variant>
        <vt:i4>1048626</vt:i4>
      </vt:variant>
      <vt:variant>
        <vt:i4>1046</vt:i4>
      </vt:variant>
      <vt:variant>
        <vt:i4>0</vt:i4>
      </vt:variant>
      <vt:variant>
        <vt:i4>5</vt:i4>
      </vt:variant>
      <vt:variant>
        <vt:lpwstr/>
      </vt:variant>
      <vt:variant>
        <vt:lpwstr>_Toc200031363</vt:lpwstr>
      </vt:variant>
      <vt:variant>
        <vt:i4>1048626</vt:i4>
      </vt:variant>
      <vt:variant>
        <vt:i4>1040</vt:i4>
      </vt:variant>
      <vt:variant>
        <vt:i4>0</vt:i4>
      </vt:variant>
      <vt:variant>
        <vt:i4>5</vt:i4>
      </vt:variant>
      <vt:variant>
        <vt:lpwstr/>
      </vt:variant>
      <vt:variant>
        <vt:lpwstr>_Toc200031362</vt:lpwstr>
      </vt:variant>
      <vt:variant>
        <vt:i4>1048626</vt:i4>
      </vt:variant>
      <vt:variant>
        <vt:i4>1034</vt:i4>
      </vt:variant>
      <vt:variant>
        <vt:i4>0</vt:i4>
      </vt:variant>
      <vt:variant>
        <vt:i4>5</vt:i4>
      </vt:variant>
      <vt:variant>
        <vt:lpwstr/>
      </vt:variant>
      <vt:variant>
        <vt:lpwstr>_Toc200031361</vt:lpwstr>
      </vt:variant>
      <vt:variant>
        <vt:i4>1048626</vt:i4>
      </vt:variant>
      <vt:variant>
        <vt:i4>1028</vt:i4>
      </vt:variant>
      <vt:variant>
        <vt:i4>0</vt:i4>
      </vt:variant>
      <vt:variant>
        <vt:i4>5</vt:i4>
      </vt:variant>
      <vt:variant>
        <vt:lpwstr/>
      </vt:variant>
      <vt:variant>
        <vt:lpwstr>_Toc200031360</vt:lpwstr>
      </vt:variant>
      <vt:variant>
        <vt:i4>1245234</vt:i4>
      </vt:variant>
      <vt:variant>
        <vt:i4>1022</vt:i4>
      </vt:variant>
      <vt:variant>
        <vt:i4>0</vt:i4>
      </vt:variant>
      <vt:variant>
        <vt:i4>5</vt:i4>
      </vt:variant>
      <vt:variant>
        <vt:lpwstr/>
      </vt:variant>
      <vt:variant>
        <vt:lpwstr>_Toc200031359</vt:lpwstr>
      </vt:variant>
      <vt:variant>
        <vt:i4>1245234</vt:i4>
      </vt:variant>
      <vt:variant>
        <vt:i4>1016</vt:i4>
      </vt:variant>
      <vt:variant>
        <vt:i4>0</vt:i4>
      </vt:variant>
      <vt:variant>
        <vt:i4>5</vt:i4>
      </vt:variant>
      <vt:variant>
        <vt:lpwstr/>
      </vt:variant>
      <vt:variant>
        <vt:lpwstr>_Toc200031358</vt:lpwstr>
      </vt:variant>
      <vt:variant>
        <vt:i4>1245234</vt:i4>
      </vt:variant>
      <vt:variant>
        <vt:i4>1010</vt:i4>
      </vt:variant>
      <vt:variant>
        <vt:i4>0</vt:i4>
      </vt:variant>
      <vt:variant>
        <vt:i4>5</vt:i4>
      </vt:variant>
      <vt:variant>
        <vt:lpwstr/>
      </vt:variant>
      <vt:variant>
        <vt:lpwstr>_Toc200031357</vt:lpwstr>
      </vt:variant>
      <vt:variant>
        <vt:i4>1245234</vt:i4>
      </vt:variant>
      <vt:variant>
        <vt:i4>1004</vt:i4>
      </vt:variant>
      <vt:variant>
        <vt:i4>0</vt:i4>
      </vt:variant>
      <vt:variant>
        <vt:i4>5</vt:i4>
      </vt:variant>
      <vt:variant>
        <vt:lpwstr/>
      </vt:variant>
      <vt:variant>
        <vt:lpwstr>_Toc200031356</vt:lpwstr>
      </vt:variant>
      <vt:variant>
        <vt:i4>1245234</vt:i4>
      </vt:variant>
      <vt:variant>
        <vt:i4>998</vt:i4>
      </vt:variant>
      <vt:variant>
        <vt:i4>0</vt:i4>
      </vt:variant>
      <vt:variant>
        <vt:i4>5</vt:i4>
      </vt:variant>
      <vt:variant>
        <vt:lpwstr/>
      </vt:variant>
      <vt:variant>
        <vt:lpwstr>_Toc200031355</vt:lpwstr>
      </vt:variant>
      <vt:variant>
        <vt:i4>1245234</vt:i4>
      </vt:variant>
      <vt:variant>
        <vt:i4>992</vt:i4>
      </vt:variant>
      <vt:variant>
        <vt:i4>0</vt:i4>
      </vt:variant>
      <vt:variant>
        <vt:i4>5</vt:i4>
      </vt:variant>
      <vt:variant>
        <vt:lpwstr/>
      </vt:variant>
      <vt:variant>
        <vt:lpwstr>_Toc200031354</vt:lpwstr>
      </vt:variant>
      <vt:variant>
        <vt:i4>1245234</vt:i4>
      </vt:variant>
      <vt:variant>
        <vt:i4>986</vt:i4>
      </vt:variant>
      <vt:variant>
        <vt:i4>0</vt:i4>
      </vt:variant>
      <vt:variant>
        <vt:i4>5</vt:i4>
      </vt:variant>
      <vt:variant>
        <vt:lpwstr/>
      </vt:variant>
      <vt:variant>
        <vt:lpwstr>_Toc200031353</vt:lpwstr>
      </vt:variant>
      <vt:variant>
        <vt:i4>1245234</vt:i4>
      </vt:variant>
      <vt:variant>
        <vt:i4>980</vt:i4>
      </vt:variant>
      <vt:variant>
        <vt:i4>0</vt:i4>
      </vt:variant>
      <vt:variant>
        <vt:i4>5</vt:i4>
      </vt:variant>
      <vt:variant>
        <vt:lpwstr/>
      </vt:variant>
      <vt:variant>
        <vt:lpwstr>_Toc200031352</vt:lpwstr>
      </vt:variant>
      <vt:variant>
        <vt:i4>5308429</vt:i4>
      </vt:variant>
      <vt:variant>
        <vt:i4>936</vt:i4>
      </vt:variant>
      <vt:variant>
        <vt:i4>0</vt:i4>
      </vt:variant>
      <vt:variant>
        <vt:i4>5</vt:i4>
      </vt:variant>
      <vt:variant>
        <vt:lpwstr>https://github.com/admin-shell-io/aasx-package-explorer/blob/main/src/AasxPackageExplorer/qualifier-presets.json</vt:lpwstr>
      </vt:variant>
      <vt:variant>
        <vt:lpwstr/>
      </vt:variant>
      <vt:variant>
        <vt:i4>3670065</vt:i4>
      </vt:variant>
      <vt:variant>
        <vt:i4>921</vt:i4>
      </vt:variant>
      <vt:variant>
        <vt:i4>0</vt:i4>
      </vt:variant>
      <vt:variant>
        <vt:i4>5</vt:i4>
      </vt:variant>
      <vt:variant>
        <vt:lpwstr>https://cdd.iec.ch/cdd/iec61987/iec61987.nsf/PropertiesAllVersions/0112-2---61987%23ABA558?opendocument</vt:lpwstr>
      </vt:variant>
      <vt:variant>
        <vt:lpwstr/>
      </vt:variant>
      <vt:variant>
        <vt:i4>3735580</vt:i4>
      </vt:variant>
      <vt:variant>
        <vt:i4>918</vt:i4>
      </vt:variant>
      <vt:variant>
        <vt:i4>0</vt:i4>
      </vt:variant>
      <vt:variant>
        <vt:i4>5</vt:i4>
      </vt:variant>
      <vt:variant>
        <vt:lpwstr>https://cdd.iec.ch/cdd/common/iec61360-7.nsf/PropertiesAllVersions/0112-2---61360_7%23CBA025?opendocument</vt:lpwstr>
      </vt:variant>
      <vt:variant>
        <vt:lpwstr/>
      </vt:variant>
      <vt:variant>
        <vt:i4>6619142</vt:i4>
      </vt:variant>
      <vt:variant>
        <vt:i4>915</vt:i4>
      </vt:variant>
      <vt:variant>
        <vt:i4>0</vt:i4>
      </vt:variant>
      <vt:variant>
        <vt:i4>5</vt:i4>
      </vt:variant>
      <vt:variant>
        <vt:lpwstr>https://cdd.iec.ch/cdd/iec61360/iec61360.nsf/PropertiesAllVersions/0112-2---61360_4%23AAH011?opendocument</vt:lpwstr>
      </vt:variant>
      <vt:variant>
        <vt:lpwstr/>
      </vt:variant>
      <vt:variant>
        <vt:i4>7077893</vt:i4>
      </vt:variant>
      <vt:variant>
        <vt:i4>912</vt:i4>
      </vt:variant>
      <vt:variant>
        <vt:i4>0</vt:i4>
      </vt:variant>
      <vt:variant>
        <vt:i4>5</vt:i4>
      </vt:variant>
      <vt:variant>
        <vt:lpwstr>https://cdd.iec.ch/cdd/iec61360/iec61360.nsf/PropertiesAllVersions/0112-2---61360_4%23AAH028?opendocument</vt:lpwstr>
      </vt:variant>
      <vt:variant>
        <vt:lpwstr/>
      </vt:variant>
      <vt:variant>
        <vt:i4>6684681</vt:i4>
      </vt:variant>
      <vt:variant>
        <vt:i4>907</vt:i4>
      </vt:variant>
      <vt:variant>
        <vt:i4>0</vt:i4>
      </vt:variant>
      <vt:variant>
        <vt:i4>5</vt:i4>
      </vt:variant>
      <vt:variant>
        <vt:lpwstr>https://cdd.iec.ch/cdd/iec61360/iec61360.nsf/PropertiesAllVersions/0112-2---61360_4%23AAE634?opendocument</vt:lpwstr>
      </vt:variant>
      <vt:variant>
        <vt:lpwstr/>
      </vt:variant>
      <vt:variant>
        <vt:i4>6356999</vt:i4>
      </vt:variant>
      <vt:variant>
        <vt:i4>904</vt:i4>
      </vt:variant>
      <vt:variant>
        <vt:i4>0</vt:i4>
      </vt:variant>
      <vt:variant>
        <vt:i4>5</vt:i4>
      </vt:variant>
      <vt:variant>
        <vt:lpwstr>https://cdd.iec.ch/cdd/iec61360/iec61360.nsf/PropertiesAllVersions/0112-2---61360_4%23AAH005?opendocument</vt:lpwstr>
      </vt:variant>
      <vt:variant>
        <vt:lpwstr/>
      </vt:variant>
      <vt:variant>
        <vt:i4>6684687</vt:i4>
      </vt:variant>
      <vt:variant>
        <vt:i4>899</vt:i4>
      </vt:variant>
      <vt:variant>
        <vt:i4>0</vt:i4>
      </vt:variant>
      <vt:variant>
        <vt:i4>5</vt:i4>
      </vt:variant>
      <vt:variant>
        <vt:lpwstr>https://cdd.iec.ch/cdd/iec61360/iec61360.nsf/PropertiesAllVersions/0112-2---61360_4%23AAE351?opendocument</vt:lpwstr>
      </vt:variant>
      <vt:variant>
        <vt:lpwstr/>
      </vt:variant>
      <vt:variant>
        <vt:i4>6750223</vt:i4>
      </vt:variant>
      <vt:variant>
        <vt:i4>896</vt:i4>
      </vt:variant>
      <vt:variant>
        <vt:i4>0</vt:i4>
      </vt:variant>
      <vt:variant>
        <vt:i4>5</vt:i4>
      </vt:variant>
      <vt:variant>
        <vt:lpwstr>https://cdd.iec.ch/cdd/iec61360/iec61360.nsf/PropertiesAllVersions/0112-2---61360_4%23AAE350?opendocument</vt:lpwstr>
      </vt:variant>
      <vt:variant>
        <vt:lpwstr/>
      </vt:variant>
      <vt:variant>
        <vt:i4>6422543</vt:i4>
      </vt:variant>
      <vt:variant>
        <vt:i4>893</vt:i4>
      </vt:variant>
      <vt:variant>
        <vt:i4>0</vt:i4>
      </vt:variant>
      <vt:variant>
        <vt:i4>5</vt:i4>
      </vt:variant>
      <vt:variant>
        <vt:lpwstr>https://cdd.iec.ch/cdd/iec61360/iec61360.nsf/PropertiesAllVersions/0112-2---61360_4%23AAE355?opendocument</vt:lpwstr>
      </vt:variant>
      <vt:variant>
        <vt:lpwstr/>
      </vt:variant>
      <vt:variant>
        <vt:i4>6357023</vt:i4>
      </vt:variant>
      <vt:variant>
        <vt:i4>890</vt:i4>
      </vt:variant>
      <vt:variant>
        <vt:i4>0</vt:i4>
      </vt:variant>
      <vt:variant>
        <vt:i4>5</vt:i4>
      </vt:variant>
      <vt:variant>
        <vt:lpwstr>https://cdd.iec.ch/cdd/iec61360/iec61360.nsf/PropertiesAllVersions/0112-2---61360_4%23AAR025?opendocument</vt:lpwstr>
      </vt:variant>
      <vt:variant>
        <vt:lpwstr/>
      </vt:variant>
      <vt:variant>
        <vt:i4>6684685</vt:i4>
      </vt:variant>
      <vt:variant>
        <vt:i4>885</vt:i4>
      </vt:variant>
      <vt:variant>
        <vt:i4>0</vt:i4>
      </vt:variant>
      <vt:variant>
        <vt:i4>5</vt:i4>
      </vt:variant>
      <vt:variant>
        <vt:lpwstr>https://cdd.iec.ch/cdd/iec61360/iec61360.nsf/PropertiesAllVersions/0112-2---61360_4%23AAF240?opendocument</vt:lpwstr>
      </vt:variant>
      <vt:variant>
        <vt:lpwstr/>
      </vt:variant>
      <vt:variant>
        <vt:i4>6750221</vt:i4>
      </vt:variant>
      <vt:variant>
        <vt:i4>882</vt:i4>
      </vt:variant>
      <vt:variant>
        <vt:i4>0</vt:i4>
      </vt:variant>
      <vt:variant>
        <vt:i4>5</vt:i4>
      </vt:variant>
      <vt:variant>
        <vt:lpwstr>https://cdd.iec.ch/cdd/iec61360/iec61360.nsf/PropertiesAllVersions/0112-2---61360_4%23AAF241?opendocument</vt:lpwstr>
      </vt:variant>
      <vt:variant>
        <vt:lpwstr/>
      </vt:variant>
      <vt:variant>
        <vt:i4>7208973</vt:i4>
      </vt:variant>
      <vt:variant>
        <vt:i4>879</vt:i4>
      </vt:variant>
      <vt:variant>
        <vt:i4>0</vt:i4>
      </vt:variant>
      <vt:variant>
        <vt:i4>5</vt:i4>
      </vt:variant>
      <vt:variant>
        <vt:lpwstr>https://cdd.iec.ch/cdd/iec61360/iec61360.nsf/PropertiesAllVersions/0112-2---61360_4%23AAF248?opendocument</vt:lpwstr>
      </vt:variant>
      <vt:variant>
        <vt:lpwstr/>
      </vt:variant>
      <vt:variant>
        <vt:i4>6422530</vt:i4>
      </vt:variant>
      <vt:variant>
        <vt:i4>876</vt:i4>
      </vt:variant>
      <vt:variant>
        <vt:i4>0</vt:i4>
      </vt:variant>
      <vt:variant>
        <vt:i4>5</vt:i4>
      </vt:variant>
      <vt:variant>
        <vt:lpwstr>https://cdd.iec.ch/cdd/iec61360/iec61360.nsf/PropertiesAllVersions/0112-2---61360_4%23AAH056?opendocument</vt:lpwstr>
      </vt:variant>
      <vt:variant>
        <vt:lpwstr/>
      </vt:variant>
      <vt:variant>
        <vt:i4>7077892</vt:i4>
      </vt:variant>
      <vt:variant>
        <vt:i4>873</vt:i4>
      </vt:variant>
      <vt:variant>
        <vt:i4>0</vt:i4>
      </vt:variant>
      <vt:variant>
        <vt:i4>5</vt:i4>
      </vt:variant>
      <vt:variant>
        <vt:lpwstr>https://cdd.iec.ch/cdd/iec61360/iec61360.nsf/PropertiesAllVersions/0112-2---61360_4%23AAJ018?opendocument</vt:lpwstr>
      </vt:variant>
      <vt:variant>
        <vt:lpwstr/>
      </vt:variant>
      <vt:variant>
        <vt:i4>6619149</vt:i4>
      </vt:variant>
      <vt:variant>
        <vt:i4>870</vt:i4>
      </vt:variant>
      <vt:variant>
        <vt:i4>0</vt:i4>
      </vt:variant>
      <vt:variant>
        <vt:i4>5</vt:i4>
      </vt:variant>
      <vt:variant>
        <vt:lpwstr>https://cdd.iec.ch/cdd/iec61360/iec61360.nsf/PropertiesAllVersions/0112-2---61360_4%23AAF243?opendocument</vt:lpwstr>
      </vt:variant>
      <vt:variant>
        <vt:lpwstr/>
      </vt:variant>
      <vt:variant>
        <vt:i4>7143435</vt:i4>
      </vt:variant>
      <vt:variant>
        <vt:i4>867</vt:i4>
      </vt:variant>
      <vt:variant>
        <vt:i4>0</vt:i4>
      </vt:variant>
      <vt:variant>
        <vt:i4>5</vt:i4>
      </vt:variant>
      <vt:variant>
        <vt:lpwstr>https://cdd.iec.ch/cdd/iec61360/iec61360.nsf/PropertiesAllVersions/0112-2---61360_4%23AAF128?opendocument</vt:lpwstr>
      </vt:variant>
      <vt:variant>
        <vt:lpwstr/>
      </vt:variant>
      <vt:variant>
        <vt:i4>3407903</vt:i4>
      </vt:variant>
      <vt:variant>
        <vt:i4>864</vt:i4>
      </vt:variant>
      <vt:variant>
        <vt:i4>0</vt:i4>
      </vt:variant>
      <vt:variant>
        <vt:i4>5</vt:i4>
      </vt:variant>
      <vt:variant>
        <vt:lpwstr>https://cdd.iec.ch/cdd/common/iec61360-7.nsf/PropertiesAllVersions/0112-2---61360_7%23CBA018?opendocument</vt:lpwstr>
      </vt:variant>
      <vt:variant>
        <vt:lpwstr/>
      </vt:variant>
      <vt:variant>
        <vt:i4>6356993</vt:i4>
      </vt:variant>
      <vt:variant>
        <vt:i4>861</vt:i4>
      </vt:variant>
      <vt:variant>
        <vt:i4>0</vt:i4>
      </vt:variant>
      <vt:variant>
        <vt:i4>5</vt:i4>
      </vt:variant>
      <vt:variant>
        <vt:lpwstr>https://cdd.iec.ch/cdd/iec61360/iec61360.nsf/PropertiesAllVersions/0112-2---61360_4%23AAH065?opendocument</vt:lpwstr>
      </vt:variant>
      <vt:variant>
        <vt:lpwstr/>
      </vt:variant>
      <vt:variant>
        <vt:i4>6684684</vt:i4>
      </vt:variant>
      <vt:variant>
        <vt:i4>858</vt:i4>
      </vt:variant>
      <vt:variant>
        <vt:i4>0</vt:i4>
      </vt:variant>
      <vt:variant>
        <vt:i4>5</vt:i4>
      </vt:variant>
      <vt:variant>
        <vt:lpwstr>https://cdd.iec.ch/cdd/iec61360/iec61360.nsf/PropertiesAllVersions/0112-2---61360_4%23AAF250?opendocument</vt:lpwstr>
      </vt:variant>
      <vt:variant>
        <vt:lpwstr/>
      </vt:variant>
      <vt:variant>
        <vt:i4>5898241</vt:i4>
      </vt:variant>
      <vt:variant>
        <vt:i4>837</vt:i4>
      </vt:variant>
      <vt:variant>
        <vt:i4>0</vt:i4>
      </vt:variant>
      <vt:variant>
        <vt:i4>5</vt:i4>
      </vt:variant>
      <vt:variant>
        <vt:lpwstr>https://ecad-wiki.prostep.org/specifications/vec/v210/vec-2.1.0-ontology.ttl</vt:lpwstr>
      </vt:variant>
      <vt:variant>
        <vt:lpwstr/>
      </vt:variant>
      <vt:variant>
        <vt:i4>5898241</vt:i4>
      </vt:variant>
      <vt:variant>
        <vt:i4>834</vt:i4>
      </vt:variant>
      <vt:variant>
        <vt:i4>0</vt:i4>
      </vt:variant>
      <vt:variant>
        <vt:i4>5</vt:i4>
      </vt:variant>
      <vt:variant>
        <vt:lpwstr>https://ecad-wiki.prostep.org/specifications/vec/v210/vec-2.1.0-ontology.ttl</vt:lpwstr>
      </vt:variant>
      <vt:variant>
        <vt:lpwstr/>
      </vt:variant>
      <vt:variant>
        <vt:i4>3014689</vt:i4>
      </vt:variant>
      <vt:variant>
        <vt:i4>831</vt:i4>
      </vt:variant>
      <vt:variant>
        <vt:i4>0</vt:i4>
      </vt:variant>
      <vt:variant>
        <vt:i4>5</vt:i4>
      </vt:variant>
      <vt:variant>
        <vt:lpwstr>https://www.w3.org/TR/turtle/</vt:lpwstr>
      </vt:variant>
      <vt:variant>
        <vt:lpwstr>sec-iri-references</vt:lpwstr>
      </vt:variant>
      <vt:variant>
        <vt:i4>2162787</vt:i4>
      </vt:variant>
      <vt:variant>
        <vt:i4>828</vt:i4>
      </vt:variant>
      <vt:variant>
        <vt:i4>0</vt:i4>
      </vt:variant>
      <vt:variant>
        <vt:i4>5</vt:i4>
      </vt:variant>
      <vt:variant>
        <vt:lpwstr>https://ecad.prostep.org/ontologies/2024/03/vec</vt:lpwstr>
      </vt:variant>
      <vt:variant>
        <vt:lpwstr/>
      </vt:variant>
      <vt:variant>
        <vt:i4>2031690</vt:i4>
      </vt:variant>
      <vt:variant>
        <vt:i4>822</vt:i4>
      </vt:variant>
      <vt:variant>
        <vt:i4>0</vt:i4>
      </vt:variant>
      <vt:variant>
        <vt:i4>5</vt:i4>
      </vt:variant>
      <vt:variant>
        <vt:lpwstr>https://eclass.eu/eclass-standard/content-suche/show?tx_eclasssearch_ecsearch%5Bid%5D=44040101</vt:lpwstr>
      </vt:variant>
      <vt:variant>
        <vt:lpwstr/>
      </vt:variant>
      <vt:variant>
        <vt:i4>2424934</vt:i4>
      </vt:variant>
      <vt:variant>
        <vt:i4>810</vt:i4>
      </vt:variant>
      <vt:variant>
        <vt:i4>0</vt:i4>
      </vt:variant>
      <vt:variant>
        <vt:i4>5</vt:i4>
      </vt:variant>
      <vt:variant>
        <vt:lpwstr>https://eclass.eu/en/eclass-standard/search-content</vt:lpwstr>
      </vt:variant>
      <vt:variant>
        <vt:lpwstr/>
      </vt:variant>
      <vt:variant>
        <vt:i4>4194339</vt:i4>
      </vt:variant>
      <vt:variant>
        <vt:i4>783</vt:i4>
      </vt:variant>
      <vt:variant>
        <vt:i4>0</vt:i4>
      </vt:variant>
      <vt:variant>
        <vt:i4>5</vt:i4>
      </vt:variant>
      <vt:variant>
        <vt:lpwstr>https://cdd.iec.ch/cdd/iec61360/iec61360.nsf/TU0/0112-2---61360_4%23AAA032</vt:lpwstr>
      </vt:variant>
      <vt:variant>
        <vt:lpwstr/>
      </vt:variant>
      <vt:variant>
        <vt:i4>7536758</vt:i4>
      </vt:variant>
      <vt:variant>
        <vt:i4>780</vt:i4>
      </vt:variant>
      <vt:variant>
        <vt:i4>0</vt:i4>
      </vt:variant>
      <vt:variant>
        <vt:i4>5</vt:i4>
      </vt:variant>
      <vt:variant>
        <vt:lpwstr>https://cdd.iec.ch/cdd/iec61360/iec61360.nsf/SearchFrameset</vt:lpwstr>
      </vt:variant>
      <vt:variant>
        <vt:lpwstr/>
      </vt:variant>
      <vt:variant>
        <vt:i4>1245214</vt:i4>
      </vt:variant>
      <vt:variant>
        <vt:i4>777</vt:i4>
      </vt:variant>
      <vt:variant>
        <vt:i4>0</vt:i4>
      </vt:variant>
      <vt:variant>
        <vt:i4>5</vt:i4>
      </vt:variant>
      <vt:variant>
        <vt:lpwstr>https://cdd.iec.ch/cdd/iec61360/iec61360.nsf/TreeFrameset</vt:lpwstr>
      </vt:variant>
      <vt:variant>
        <vt:lpwstr/>
      </vt:variant>
      <vt:variant>
        <vt:i4>4718607</vt:i4>
      </vt:variant>
      <vt:variant>
        <vt:i4>768</vt:i4>
      </vt:variant>
      <vt:variant>
        <vt:i4>0</vt:i4>
      </vt:variant>
      <vt:variant>
        <vt:i4>5</vt:i4>
      </vt:variant>
      <vt:variant>
        <vt:lpwstr>https://cdd.iec.ch/cdd/common/iec61360-7.nsf/TreeFrameset</vt:lpwstr>
      </vt:variant>
      <vt:variant>
        <vt:lpwstr/>
      </vt:variant>
      <vt:variant>
        <vt:i4>2162787</vt:i4>
      </vt:variant>
      <vt:variant>
        <vt:i4>765</vt:i4>
      </vt:variant>
      <vt:variant>
        <vt:i4>0</vt:i4>
      </vt:variant>
      <vt:variant>
        <vt:i4>5</vt:i4>
      </vt:variant>
      <vt:variant>
        <vt:lpwstr>https://ecad.prostep.org/ontologies/2024/03/vec</vt:lpwstr>
      </vt:variant>
      <vt:variant>
        <vt:lpwstr/>
      </vt:variant>
      <vt:variant>
        <vt:i4>1114123</vt:i4>
      </vt:variant>
      <vt:variant>
        <vt:i4>762</vt:i4>
      </vt:variant>
      <vt:variant>
        <vt:i4>0</vt:i4>
      </vt:variant>
      <vt:variant>
        <vt:i4>5</vt:i4>
      </vt:variant>
      <vt:variant>
        <vt:lpwstr>https://electropedia.org/</vt:lpwstr>
      </vt:variant>
      <vt:variant>
        <vt:lpwstr/>
      </vt:variant>
      <vt:variant>
        <vt:i4>131094</vt:i4>
      </vt:variant>
      <vt:variant>
        <vt:i4>759</vt:i4>
      </vt:variant>
      <vt:variant>
        <vt:i4>0</vt:i4>
      </vt:variant>
      <vt:variant>
        <vt:i4>5</vt:i4>
      </vt:variant>
      <vt:variant>
        <vt:lpwstr>https://gpc-browser.gs1.org/</vt:lpwstr>
      </vt:variant>
      <vt:variant>
        <vt:lpwstr/>
      </vt:variant>
      <vt:variant>
        <vt:i4>2359355</vt:i4>
      </vt:variant>
      <vt:variant>
        <vt:i4>756</vt:i4>
      </vt:variant>
      <vt:variant>
        <vt:i4>0</vt:i4>
      </vt:variant>
      <vt:variant>
        <vt:i4>5</vt:i4>
      </vt:variant>
      <vt:variant>
        <vt:lpwstr>https://etimapi.etim-international.com/</vt:lpwstr>
      </vt:variant>
      <vt:variant>
        <vt:lpwstr/>
      </vt:variant>
      <vt:variant>
        <vt:i4>4718593</vt:i4>
      </vt:variant>
      <vt:variant>
        <vt:i4>753</vt:i4>
      </vt:variant>
      <vt:variant>
        <vt:i4>0</vt:i4>
      </vt:variant>
      <vt:variant>
        <vt:i4>5</vt:i4>
      </vt:variant>
      <vt:variant>
        <vt:lpwstr>https://prod.etim-international.com/class</vt:lpwstr>
      </vt:variant>
      <vt:variant>
        <vt:lpwstr/>
      </vt:variant>
      <vt:variant>
        <vt:i4>7667811</vt:i4>
      </vt:variant>
      <vt:variant>
        <vt:i4>750</vt:i4>
      </vt:variant>
      <vt:variant>
        <vt:i4>0</vt:i4>
      </vt:variant>
      <vt:variant>
        <vt:i4>5</vt:i4>
      </vt:variant>
      <vt:variant>
        <vt:lpwstr>https://eclass.eu/en/eclass-standard/search-content/search</vt:lpwstr>
      </vt:variant>
      <vt:variant>
        <vt:lpwstr/>
      </vt:variant>
      <vt:variant>
        <vt:i4>1245214</vt:i4>
      </vt:variant>
      <vt:variant>
        <vt:i4>747</vt:i4>
      </vt:variant>
      <vt:variant>
        <vt:i4>0</vt:i4>
      </vt:variant>
      <vt:variant>
        <vt:i4>5</vt:i4>
      </vt:variant>
      <vt:variant>
        <vt:lpwstr>https://cdd.iec.ch/cdd/iec61360/iec61360.nsf/TreeFrameset</vt:lpwstr>
      </vt:variant>
      <vt:variant>
        <vt:lpwstr/>
      </vt:variant>
      <vt:variant>
        <vt:i4>7536758</vt:i4>
      </vt:variant>
      <vt:variant>
        <vt:i4>744</vt:i4>
      </vt:variant>
      <vt:variant>
        <vt:i4>0</vt:i4>
      </vt:variant>
      <vt:variant>
        <vt:i4>5</vt:i4>
      </vt:variant>
      <vt:variant>
        <vt:lpwstr>https://cdd.iec.ch/cdd/iec61360/iec61360.nsf/SearchFrameset</vt:lpwstr>
      </vt:variant>
      <vt:variant>
        <vt:lpwstr/>
      </vt:variant>
      <vt:variant>
        <vt:i4>4391006</vt:i4>
      </vt:variant>
      <vt:variant>
        <vt:i4>741</vt:i4>
      </vt:variant>
      <vt:variant>
        <vt:i4>0</vt:i4>
      </vt:variant>
      <vt:variant>
        <vt:i4>5</vt:i4>
      </vt:variant>
      <vt:variant>
        <vt:lpwstr>https://xn--exmple-xta.com/%E8%B5%84%E6%BA%90/123</vt:lpwstr>
      </vt:variant>
      <vt:variant>
        <vt:lpwstr/>
      </vt:variant>
      <vt:variant>
        <vt:i4>-1913753921</vt:i4>
      </vt:variant>
      <vt:variant>
        <vt:i4>738</vt:i4>
      </vt:variant>
      <vt:variant>
        <vt:i4>0</vt:i4>
      </vt:variant>
      <vt:variant>
        <vt:i4>5</vt:i4>
      </vt:variant>
      <vt:variant>
        <vt:lpwstr>http://exâmple.com/资源/123</vt:lpwstr>
      </vt:variant>
      <vt:variant>
        <vt:lpwstr/>
      </vt:variant>
      <vt:variant>
        <vt:i4>6881337</vt:i4>
      </vt:variant>
      <vt:variant>
        <vt:i4>549</vt:i4>
      </vt:variant>
      <vt:variant>
        <vt:i4>0</vt:i4>
      </vt:variant>
      <vt:variant>
        <vt:i4>5</vt:i4>
      </vt:variant>
      <vt:variant>
        <vt:lpwstr>https://produktkatalog.kostal-kontakt-systeme.com/web/kostal/de/KOSTAL/1544095543984/Steckh%C3%BClse%0ADLK 1%2C2 ELA/PR/10002210/index.xhtm</vt:lpwstr>
      </vt:variant>
      <vt:variant>
        <vt:lpwstr/>
      </vt:variant>
      <vt:variant>
        <vt:i4>3997808</vt:i4>
      </vt:variant>
      <vt:variant>
        <vt:i4>510</vt:i4>
      </vt:variant>
      <vt:variant>
        <vt:i4>0</vt:i4>
      </vt:variant>
      <vt:variant>
        <vt:i4>5</vt:i4>
      </vt:variant>
      <vt:variant>
        <vt:lpwstr>https://v3.admin-shell-io.com/</vt:lpwstr>
      </vt:variant>
      <vt:variant>
        <vt:lpwstr/>
      </vt:variant>
      <vt:variant>
        <vt:i4>6881383</vt:i4>
      </vt:variant>
      <vt:variant>
        <vt:i4>489</vt:i4>
      </vt:variant>
      <vt:variant>
        <vt:i4>0</vt:i4>
      </vt:variant>
      <vt:variant>
        <vt:i4>5</vt:i4>
      </vt:variant>
      <vt:variant>
        <vt:lpwstr>https://github.com/admin-shell-io/submodel-templates/tree/main/published/Digital nameplate/3/0</vt:lpwstr>
      </vt:variant>
      <vt:variant>
        <vt:lpwstr/>
      </vt:variant>
      <vt:variant>
        <vt:i4>1048590</vt:i4>
      </vt:variant>
      <vt:variant>
        <vt:i4>486</vt:i4>
      </vt:variant>
      <vt:variant>
        <vt:i4>0</vt:i4>
      </vt:variant>
      <vt:variant>
        <vt:i4>5</vt:i4>
      </vt:variant>
      <vt:variant>
        <vt:lpwstr>https://industrialdigitaltwin.io/idta-submodel-templates/dexpi/1.0/index.html</vt:lpwstr>
      </vt:variant>
      <vt:variant>
        <vt:lpwstr/>
      </vt:variant>
      <vt:variant>
        <vt:i4>6422647</vt:i4>
      </vt:variant>
      <vt:variant>
        <vt:i4>459</vt:i4>
      </vt:variant>
      <vt:variant>
        <vt:i4>0</vt:i4>
      </vt:variant>
      <vt:variant>
        <vt:i4>5</vt:i4>
      </vt:variant>
      <vt:variant>
        <vt:lpwstr>https://designer.aas-suite.com/</vt:lpwstr>
      </vt:variant>
      <vt:variant>
        <vt:lpwstr/>
      </vt:variant>
      <vt:variant>
        <vt:i4>6029382</vt:i4>
      </vt:variant>
      <vt:variant>
        <vt:i4>456</vt:i4>
      </vt:variant>
      <vt:variant>
        <vt:i4>0</vt:i4>
      </vt:variant>
      <vt:variant>
        <vt:i4>5</vt:i4>
      </vt:variant>
      <vt:variant>
        <vt:lpwstr>https://aas-suite.com/en</vt:lpwstr>
      </vt:variant>
      <vt:variant>
        <vt:lpwstr/>
      </vt:variant>
      <vt:variant>
        <vt:i4>7405609</vt:i4>
      </vt:variant>
      <vt:variant>
        <vt:i4>447</vt:i4>
      </vt:variant>
      <vt:variant>
        <vt:i4>0</vt:i4>
      </vt:variant>
      <vt:variant>
        <vt:i4>5</vt:i4>
      </vt:variant>
      <vt:variant>
        <vt:lpwstr>https://compare.aas-suite.com/</vt:lpwstr>
      </vt:variant>
      <vt:variant>
        <vt:lpwstr/>
      </vt:variant>
      <vt:variant>
        <vt:i4>786456</vt:i4>
      </vt:variant>
      <vt:variant>
        <vt:i4>444</vt:i4>
      </vt:variant>
      <vt:variant>
        <vt:i4>0</vt:i4>
      </vt:variant>
      <vt:variant>
        <vt:i4>5</vt:i4>
      </vt:variant>
      <vt:variant>
        <vt:lpwstr>https://market.aas-suite.com/</vt:lpwstr>
      </vt:variant>
      <vt:variant>
        <vt:lpwstr/>
      </vt:variant>
      <vt:variant>
        <vt:i4>6422647</vt:i4>
      </vt:variant>
      <vt:variant>
        <vt:i4>441</vt:i4>
      </vt:variant>
      <vt:variant>
        <vt:i4>0</vt:i4>
      </vt:variant>
      <vt:variant>
        <vt:i4>5</vt:i4>
      </vt:variant>
      <vt:variant>
        <vt:lpwstr>https://designer.aas-suite.com/</vt:lpwstr>
      </vt:variant>
      <vt:variant>
        <vt:lpwstr/>
      </vt:variant>
      <vt:variant>
        <vt:i4>6029382</vt:i4>
      </vt:variant>
      <vt:variant>
        <vt:i4>438</vt:i4>
      </vt:variant>
      <vt:variant>
        <vt:i4>0</vt:i4>
      </vt:variant>
      <vt:variant>
        <vt:i4>5</vt:i4>
      </vt:variant>
      <vt:variant>
        <vt:lpwstr>https://aas-suite.com/en</vt:lpwstr>
      </vt:variant>
      <vt:variant>
        <vt:lpwstr/>
      </vt:variant>
      <vt:variant>
        <vt:i4>2162739</vt:i4>
      </vt:variant>
      <vt:variant>
        <vt:i4>387</vt:i4>
      </vt:variant>
      <vt:variant>
        <vt:i4>0</vt:i4>
      </vt:variant>
      <vt:variant>
        <vt:i4>5</vt:i4>
      </vt:variant>
      <vt:variant>
        <vt:lpwstr>http://www.google.com/</vt:lpwstr>
      </vt:variant>
      <vt:variant>
        <vt:lpwstr/>
      </vt:variant>
      <vt:variant>
        <vt:i4>2031669</vt:i4>
      </vt:variant>
      <vt:variant>
        <vt:i4>380</vt:i4>
      </vt:variant>
      <vt:variant>
        <vt:i4>0</vt:i4>
      </vt:variant>
      <vt:variant>
        <vt:i4>5</vt:i4>
      </vt:variant>
      <vt:variant>
        <vt:lpwstr/>
      </vt:variant>
      <vt:variant>
        <vt:lpwstr>_Toc193102722</vt:lpwstr>
      </vt:variant>
      <vt:variant>
        <vt:i4>2031669</vt:i4>
      </vt:variant>
      <vt:variant>
        <vt:i4>374</vt:i4>
      </vt:variant>
      <vt:variant>
        <vt:i4>0</vt:i4>
      </vt:variant>
      <vt:variant>
        <vt:i4>5</vt:i4>
      </vt:variant>
      <vt:variant>
        <vt:lpwstr/>
      </vt:variant>
      <vt:variant>
        <vt:lpwstr>_Toc193102721</vt:lpwstr>
      </vt:variant>
      <vt:variant>
        <vt:i4>2031669</vt:i4>
      </vt:variant>
      <vt:variant>
        <vt:i4>368</vt:i4>
      </vt:variant>
      <vt:variant>
        <vt:i4>0</vt:i4>
      </vt:variant>
      <vt:variant>
        <vt:i4>5</vt:i4>
      </vt:variant>
      <vt:variant>
        <vt:lpwstr/>
      </vt:variant>
      <vt:variant>
        <vt:lpwstr>_Toc193102720</vt:lpwstr>
      </vt:variant>
      <vt:variant>
        <vt:i4>1835061</vt:i4>
      </vt:variant>
      <vt:variant>
        <vt:i4>362</vt:i4>
      </vt:variant>
      <vt:variant>
        <vt:i4>0</vt:i4>
      </vt:variant>
      <vt:variant>
        <vt:i4>5</vt:i4>
      </vt:variant>
      <vt:variant>
        <vt:lpwstr/>
      </vt:variant>
      <vt:variant>
        <vt:lpwstr>_Toc193102719</vt:lpwstr>
      </vt:variant>
      <vt:variant>
        <vt:i4>1835061</vt:i4>
      </vt:variant>
      <vt:variant>
        <vt:i4>356</vt:i4>
      </vt:variant>
      <vt:variant>
        <vt:i4>0</vt:i4>
      </vt:variant>
      <vt:variant>
        <vt:i4>5</vt:i4>
      </vt:variant>
      <vt:variant>
        <vt:lpwstr/>
      </vt:variant>
      <vt:variant>
        <vt:lpwstr>_Toc193102718</vt:lpwstr>
      </vt:variant>
      <vt:variant>
        <vt:i4>1835061</vt:i4>
      </vt:variant>
      <vt:variant>
        <vt:i4>350</vt:i4>
      </vt:variant>
      <vt:variant>
        <vt:i4>0</vt:i4>
      </vt:variant>
      <vt:variant>
        <vt:i4>5</vt:i4>
      </vt:variant>
      <vt:variant>
        <vt:lpwstr/>
      </vt:variant>
      <vt:variant>
        <vt:lpwstr>_Toc193102717</vt:lpwstr>
      </vt:variant>
      <vt:variant>
        <vt:i4>1835061</vt:i4>
      </vt:variant>
      <vt:variant>
        <vt:i4>344</vt:i4>
      </vt:variant>
      <vt:variant>
        <vt:i4>0</vt:i4>
      </vt:variant>
      <vt:variant>
        <vt:i4>5</vt:i4>
      </vt:variant>
      <vt:variant>
        <vt:lpwstr/>
      </vt:variant>
      <vt:variant>
        <vt:lpwstr>_Toc193102716</vt:lpwstr>
      </vt:variant>
      <vt:variant>
        <vt:i4>1835061</vt:i4>
      </vt:variant>
      <vt:variant>
        <vt:i4>338</vt:i4>
      </vt:variant>
      <vt:variant>
        <vt:i4>0</vt:i4>
      </vt:variant>
      <vt:variant>
        <vt:i4>5</vt:i4>
      </vt:variant>
      <vt:variant>
        <vt:lpwstr/>
      </vt:variant>
      <vt:variant>
        <vt:lpwstr>_Toc193102715</vt:lpwstr>
      </vt:variant>
      <vt:variant>
        <vt:i4>1835061</vt:i4>
      </vt:variant>
      <vt:variant>
        <vt:i4>332</vt:i4>
      </vt:variant>
      <vt:variant>
        <vt:i4>0</vt:i4>
      </vt:variant>
      <vt:variant>
        <vt:i4>5</vt:i4>
      </vt:variant>
      <vt:variant>
        <vt:lpwstr/>
      </vt:variant>
      <vt:variant>
        <vt:lpwstr>_Toc193102714</vt:lpwstr>
      </vt:variant>
      <vt:variant>
        <vt:i4>1835061</vt:i4>
      </vt:variant>
      <vt:variant>
        <vt:i4>326</vt:i4>
      </vt:variant>
      <vt:variant>
        <vt:i4>0</vt:i4>
      </vt:variant>
      <vt:variant>
        <vt:i4>5</vt:i4>
      </vt:variant>
      <vt:variant>
        <vt:lpwstr/>
      </vt:variant>
      <vt:variant>
        <vt:lpwstr>_Toc193102713</vt:lpwstr>
      </vt:variant>
      <vt:variant>
        <vt:i4>1835061</vt:i4>
      </vt:variant>
      <vt:variant>
        <vt:i4>320</vt:i4>
      </vt:variant>
      <vt:variant>
        <vt:i4>0</vt:i4>
      </vt:variant>
      <vt:variant>
        <vt:i4>5</vt:i4>
      </vt:variant>
      <vt:variant>
        <vt:lpwstr/>
      </vt:variant>
      <vt:variant>
        <vt:lpwstr>_Toc193102712</vt:lpwstr>
      </vt:variant>
      <vt:variant>
        <vt:i4>1835061</vt:i4>
      </vt:variant>
      <vt:variant>
        <vt:i4>314</vt:i4>
      </vt:variant>
      <vt:variant>
        <vt:i4>0</vt:i4>
      </vt:variant>
      <vt:variant>
        <vt:i4>5</vt:i4>
      </vt:variant>
      <vt:variant>
        <vt:lpwstr/>
      </vt:variant>
      <vt:variant>
        <vt:lpwstr>_Toc193102711</vt:lpwstr>
      </vt:variant>
      <vt:variant>
        <vt:i4>1835061</vt:i4>
      </vt:variant>
      <vt:variant>
        <vt:i4>308</vt:i4>
      </vt:variant>
      <vt:variant>
        <vt:i4>0</vt:i4>
      </vt:variant>
      <vt:variant>
        <vt:i4>5</vt:i4>
      </vt:variant>
      <vt:variant>
        <vt:lpwstr/>
      </vt:variant>
      <vt:variant>
        <vt:lpwstr>_Toc193102710</vt:lpwstr>
      </vt:variant>
      <vt:variant>
        <vt:i4>1900597</vt:i4>
      </vt:variant>
      <vt:variant>
        <vt:i4>302</vt:i4>
      </vt:variant>
      <vt:variant>
        <vt:i4>0</vt:i4>
      </vt:variant>
      <vt:variant>
        <vt:i4>5</vt:i4>
      </vt:variant>
      <vt:variant>
        <vt:lpwstr/>
      </vt:variant>
      <vt:variant>
        <vt:lpwstr>_Toc193102709</vt:lpwstr>
      </vt:variant>
      <vt:variant>
        <vt:i4>1900597</vt:i4>
      </vt:variant>
      <vt:variant>
        <vt:i4>296</vt:i4>
      </vt:variant>
      <vt:variant>
        <vt:i4>0</vt:i4>
      </vt:variant>
      <vt:variant>
        <vt:i4>5</vt:i4>
      </vt:variant>
      <vt:variant>
        <vt:lpwstr/>
      </vt:variant>
      <vt:variant>
        <vt:lpwstr>_Toc193102708</vt:lpwstr>
      </vt:variant>
      <vt:variant>
        <vt:i4>1900597</vt:i4>
      </vt:variant>
      <vt:variant>
        <vt:i4>290</vt:i4>
      </vt:variant>
      <vt:variant>
        <vt:i4>0</vt:i4>
      </vt:variant>
      <vt:variant>
        <vt:i4>5</vt:i4>
      </vt:variant>
      <vt:variant>
        <vt:lpwstr/>
      </vt:variant>
      <vt:variant>
        <vt:lpwstr>_Toc193102707</vt:lpwstr>
      </vt:variant>
      <vt:variant>
        <vt:i4>1900597</vt:i4>
      </vt:variant>
      <vt:variant>
        <vt:i4>284</vt:i4>
      </vt:variant>
      <vt:variant>
        <vt:i4>0</vt:i4>
      </vt:variant>
      <vt:variant>
        <vt:i4>5</vt:i4>
      </vt:variant>
      <vt:variant>
        <vt:lpwstr/>
      </vt:variant>
      <vt:variant>
        <vt:lpwstr>_Toc193102706</vt:lpwstr>
      </vt:variant>
      <vt:variant>
        <vt:i4>1900597</vt:i4>
      </vt:variant>
      <vt:variant>
        <vt:i4>278</vt:i4>
      </vt:variant>
      <vt:variant>
        <vt:i4>0</vt:i4>
      </vt:variant>
      <vt:variant>
        <vt:i4>5</vt:i4>
      </vt:variant>
      <vt:variant>
        <vt:lpwstr/>
      </vt:variant>
      <vt:variant>
        <vt:lpwstr>_Toc193102705</vt:lpwstr>
      </vt:variant>
      <vt:variant>
        <vt:i4>1900597</vt:i4>
      </vt:variant>
      <vt:variant>
        <vt:i4>272</vt:i4>
      </vt:variant>
      <vt:variant>
        <vt:i4>0</vt:i4>
      </vt:variant>
      <vt:variant>
        <vt:i4>5</vt:i4>
      </vt:variant>
      <vt:variant>
        <vt:lpwstr/>
      </vt:variant>
      <vt:variant>
        <vt:lpwstr>_Toc193102704</vt:lpwstr>
      </vt:variant>
      <vt:variant>
        <vt:i4>1900597</vt:i4>
      </vt:variant>
      <vt:variant>
        <vt:i4>266</vt:i4>
      </vt:variant>
      <vt:variant>
        <vt:i4>0</vt:i4>
      </vt:variant>
      <vt:variant>
        <vt:i4>5</vt:i4>
      </vt:variant>
      <vt:variant>
        <vt:lpwstr/>
      </vt:variant>
      <vt:variant>
        <vt:lpwstr>_Toc193102703</vt:lpwstr>
      </vt:variant>
      <vt:variant>
        <vt:i4>1900597</vt:i4>
      </vt:variant>
      <vt:variant>
        <vt:i4>260</vt:i4>
      </vt:variant>
      <vt:variant>
        <vt:i4>0</vt:i4>
      </vt:variant>
      <vt:variant>
        <vt:i4>5</vt:i4>
      </vt:variant>
      <vt:variant>
        <vt:lpwstr/>
      </vt:variant>
      <vt:variant>
        <vt:lpwstr>_Toc193102702</vt:lpwstr>
      </vt:variant>
      <vt:variant>
        <vt:i4>1900597</vt:i4>
      </vt:variant>
      <vt:variant>
        <vt:i4>254</vt:i4>
      </vt:variant>
      <vt:variant>
        <vt:i4>0</vt:i4>
      </vt:variant>
      <vt:variant>
        <vt:i4>5</vt:i4>
      </vt:variant>
      <vt:variant>
        <vt:lpwstr/>
      </vt:variant>
      <vt:variant>
        <vt:lpwstr>_Toc193102701</vt:lpwstr>
      </vt:variant>
      <vt:variant>
        <vt:i4>1900597</vt:i4>
      </vt:variant>
      <vt:variant>
        <vt:i4>248</vt:i4>
      </vt:variant>
      <vt:variant>
        <vt:i4>0</vt:i4>
      </vt:variant>
      <vt:variant>
        <vt:i4>5</vt:i4>
      </vt:variant>
      <vt:variant>
        <vt:lpwstr/>
      </vt:variant>
      <vt:variant>
        <vt:lpwstr>_Toc193102700</vt:lpwstr>
      </vt:variant>
      <vt:variant>
        <vt:i4>1310772</vt:i4>
      </vt:variant>
      <vt:variant>
        <vt:i4>242</vt:i4>
      </vt:variant>
      <vt:variant>
        <vt:i4>0</vt:i4>
      </vt:variant>
      <vt:variant>
        <vt:i4>5</vt:i4>
      </vt:variant>
      <vt:variant>
        <vt:lpwstr/>
      </vt:variant>
      <vt:variant>
        <vt:lpwstr>_Toc193102699</vt:lpwstr>
      </vt:variant>
      <vt:variant>
        <vt:i4>1310772</vt:i4>
      </vt:variant>
      <vt:variant>
        <vt:i4>236</vt:i4>
      </vt:variant>
      <vt:variant>
        <vt:i4>0</vt:i4>
      </vt:variant>
      <vt:variant>
        <vt:i4>5</vt:i4>
      </vt:variant>
      <vt:variant>
        <vt:lpwstr/>
      </vt:variant>
      <vt:variant>
        <vt:lpwstr>_Toc193102698</vt:lpwstr>
      </vt:variant>
      <vt:variant>
        <vt:i4>1310772</vt:i4>
      </vt:variant>
      <vt:variant>
        <vt:i4>230</vt:i4>
      </vt:variant>
      <vt:variant>
        <vt:i4>0</vt:i4>
      </vt:variant>
      <vt:variant>
        <vt:i4>5</vt:i4>
      </vt:variant>
      <vt:variant>
        <vt:lpwstr/>
      </vt:variant>
      <vt:variant>
        <vt:lpwstr>_Toc193102697</vt:lpwstr>
      </vt:variant>
      <vt:variant>
        <vt:i4>1310772</vt:i4>
      </vt:variant>
      <vt:variant>
        <vt:i4>224</vt:i4>
      </vt:variant>
      <vt:variant>
        <vt:i4>0</vt:i4>
      </vt:variant>
      <vt:variant>
        <vt:i4>5</vt:i4>
      </vt:variant>
      <vt:variant>
        <vt:lpwstr/>
      </vt:variant>
      <vt:variant>
        <vt:lpwstr>_Toc193102696</vt:lpwstr>
      </vt:variant>
      <vt:variant>
        <vt:i4>1310772</vt:i4>
      </vt:variant>
      <vt:variant>
        <vt:i4>218</vt:i4>
      </vt:variant>
      <vt:variant>
        <vt:i4>0</vt:i4>
      </vt:variant>
      <vt:variant>
        <vt:i4>5</vt:i4>
      </vt:variant>
      <vt:variant>
        <vt:lpwstr/>
      </vt:variant>
      <vt:variant>
        <vt:lpwstr>_Toc193102695</vt:lpwstr>
      </vt:variant>
      <vt:variant>
        <vt:i4>1310772</vt:i4>
      </vt:variant>
      <vt:variant>
        <vt:i4>212</vt:i4>
      </vt:variant>
      <vt:variant>
        <vt:i4>0</vt:i4>
      </vt:variant>
      <vt:variant>
        <vt:i4>5</vt:i4>
      </vt:variant>
      <vt:variant>
        <vt:lpwstr/>
      </vt:variant>
      <vt:variant>
        <vt:lpwstr>_Toc193102694</vt:lpwstr>
      </vt:variant>
      <vt:variant>
        <vt:i4>1310772</vt:i4>
      </vt:variant>
      <vt:variant>
        <vt:i4>206</vt:i4>
      </vt:variant>
      <vt:variant>
        <vt:i4>0</vt:i4>
      </vt:variant>
      <vt:variant>
        <vt:i4>5</vt:i4>
      </vt:variant>
      <vt:variant>
        <vt:lpwstr/>
      </vt:variant>
      <vt:variant>
        <vt:lpwstr>_Toc193102693</vt:lpwstr>
      </vt:variant>
      <vt:variant>
        <vt:i4>1310772</vt:i4>
      </vt:variant>
      <vt:variant>
        <vt:i4>200</vt:i4>
      </vt:variant>
      <vt:variant>
        <vt:i4>0</vt:i4>
      </vt:variant>
      <vt:variant>
        <vt:i4>5</vt:i4>
      </vt:variant>
      <vt:variant>
        <vt:lpwstr/>
      </vt:variant>
      <vt:variant>
        <vt:lpwstr>_Toc193102692</vt:lpwstr>
      </vt:variant>
      <vt:variant>
        <vt:i4>1310772</vt:i4>
      </vt:variant>
      <vt:variant>
        <vt:i4>194</vt:i4>
      </vt:variant>
      <vt:variant>
        <vt:i4>0</vt:i4>
      </vt:variant>
      <vt:variant>
        <vt:i4>5</vt:i4>
      </vt:variant>
      <vt:variant>
        <vt:lpwstr/>
      </vt:variant>
      <vt:variant>
        <vt:lpwstr>_Toc193102691</vt:lpwstr>
      </vt:variant>
      <vt:variant>
        <vt:i4>1310772</vt:i4>
      </vt:variant>
      <vt:variant>
        <vt:i4>188</vt:i4>
      </vt:variant>
      <vt:variant>
        <vt:i4>0</vt:i4>
      </vt:variant>
      <vt:variant>
        <vt:i4>5</vt:i4>
      </vt:variant>
      <vt:variant>
        <vt:lpwstr/>
      </vt:variant>
      <vt:variant>
        <vt:lpwstr>_Toc193102690</vt:lpwstr>
      </vt:variant>
      <vt:variant>
        <vt:i4>1376308</vt:i4>
      </vt:variant>
      <vt:variant>
        <vt:i4>182</vt:i4>
      </vt:variant>
      <vt:variant>
        <vt:i4>0</vt:i4>
      </vt:variant>
      <vt:variant>
        <vt:i4>5</vt:i4>
      </vt:variant>
      <vt:variant>
        <vt:lpwstr/>
      </vt:variant>
      <vt:variant>
        <vt:lpwstr>_Toc193102689</vt:lpwstr>
      </vt:variant>
      <vt:variant>
        <vt:i4>1376308</vt:i4>
      </vt:variant>
      <vt:variant>
        <vt:i4>176</vt:i4>
      </vt:variant>
      <vt:variant>
        <vt:i4>0</vt:i4>
      </vt:variant>
      <vt:variant>
        <vt:i4>5</vt:i4>
      </vt:variant>
      <vt:variant>
        <vt:lpwstr/>
      </vt:variant>
      <vt:variant>
        <vt:lpwstr>_Toc193102688</vt:lpwstr>
      </vt:variant>
      <vt:variant>
        <vt:i4>1376308</vt:i4>
      </vt:variant>
      <vt:variant>
        <vt:i4>170</vt:i4>
      </vt:variant>
      <vt:variant>
        <vt:i4>0</vt:i4>
      </vt:variant>
      <vt:variant>
        <vt:i4>5</vt:i4>
      </vt:variant>
      <vt:variant>
        <vt:lpwstr/>
      </vt:variant>
      <vt:variant>
        <vt:lpwstr>_Toc193102687</vt:lpwstr>
      </vt:variant>
      <vt:variant>
        <vt:i4>1376308</vt:i4>
      </vt:variant>
      <vt:variant>
        <vt:i4>164</vt:i4>
      </vt:variant>
      <vt:variant>
        <vt:i4>0</vt:i4>
      </vt:variant>
      <vt:variant>
        <vt:i4>5</vt:i4>
      </vt:variant>
      <vt:variant>
        <vt:lpwstr/>
      </vt:variant>
      <vt:variant>
        <vt:lpwstr>_Toc193102686</vt:lpwstr>
      </vt:variant>
      <vt:variant>
        <vt:i4>1376308</vt:i4>
      </vt:variant>
      <vt:variant>
        <vt:i4>158</vt:i4>
      </vt:variant>
      <vt:variant>
        <vt:i4>0</vt:i4>
      </vt:variant>
      <vt:variant>
        <vt:i4>5</vt:i4>
      </vt:variant>
      <vt:variant>
        <vt:lpwstr/>
      </vt:variant>
      <vt:variant>
        <vt:lpwstr>_Toc193102685</vt:lpwstr>
      </vt:variant>
      <vt:variant>
        <vt:i4>1376308</vt:i4>
      </vt:variant>
      <vt:variant>
        <vt:i4>152</vt:i4>
      </vt:variant>
      <vt:variant>
        <vt:i4>0</vt:i4>
      </vt:variant>
      <vt:variant>
        <vt:i4>5</vt:i4>
      </vt:variant>
      <vt:variant>
        <vt:lpwstr/>
      </vt:variant>
      <vt:variant>
        <vt:lpwstr>_Toc193102684</vt:lpwstr>
      </vt:variant>
      <vt:variant>
        <vt:i4>1376308</vt:i4>
      </vt:variant>
      <vt:variant>
        <vt:i4>146</vt:i4>
      </vt:variant>
      <vt:variant>
        <vt:i4>0</vt:i4>
      </vt:variant>
      <vt:variant>
        <vt:i4>5</vt:i4>
      </vt:variant>
      <vt:variant>
        <vt:lpwstr/>
      </vt:variant>
      <vt:variant>
        <vt:lpwstr>_Toc193102683</vt:lpwstr>
      </vt:variant>
      <vt:variant>
        <vt:i4>1376308</vt:i4>
      </vt:variant>
      <vt:variant>
        <vt:i4>140</vt:i4>
      </vt:variant>
      <vt:variant>
        <vt:i4>0</vt:i4>
      </vt:variant>
      <vt:variant>
        <vt:i4>5</vt:i4>
      </vt:variant>
      <vt:variant>
        <vt:lpwstr/>
      </vt:variant>
      <vt:variant>
        <vt:lpwstr>_Toc193102682</vt:lpwstr>
      </vt:variant>
      <vt:variant>
        <vt:i4>1376308</vt:i4>
      </vt:variant>
      <vt:variant>
        <vt:i4>134</vt:i4>
      </vt:variant>
      <vt:variant>
        <vt:i4>0</vt:i4>
      </vt:variant>
      <vt:variant>
        <vt:i4>5</vt:i4>
      </vt:variant>
      <vt:variant>
        <vt:lpwstr/>
      </vt:variant>
      <vt:variant>
        <vt:lpwstr>_Toc193102681</vt:lpwstr>
      </vt:variant>
      <vt:variant>
        <vt:i4>1376308</vt:i4>
      </vt:variant>
      <vt:variant>
        <vt:i4>128</vt:i4>
      </vt:variant>
      <vt:variant>
        <vt:i4>0</vt:i4>
      </vt:variant>
      <vt:variant>
        <vt:i4>5</vt:i4>
      </vt:variant>
      <vt:variant>
        <vt:lpwstr/>
      </vt:variant>
      <vt:variant>
        <vt:lpwstr>_Toc193102680</vt:lpwstr>
      </vt:variant>
      <vt:variant>
        <vt:i4>1703988</vt:i4>
      </vt:variant>
      <vt:variant>
        <vt:i4>122</vt:i4>
      </vt:variant>
      <vt:variant>
        <vt:i4>0</vt:i4>
      </vt:variant>
      <vt:variant>
        <vt:i4>5</vt:i4>
      </vt:variant>
      <vt:variant>
        <vt:lpwstr/>
      </vt:variant>
      <vt:variant>
        <vt:lpwstr>_Toc193102679</vt:lpwstr>
      </vt:variant>
      <vt:variant>
        <vt:i4>1703988</vt:i4>
      </vt:variant>
      <vt:variant>
        <vt:i4>116</vt:i4>
      </vt:variant>
      <vt:variant>
        <vt:i4>0</vt:i4>
      </vt:variant>
      <vt:variant>
        <vt:i4>5</vt:i4>
      </vt:variant>
      <vt:variant>
        <vt:lpwstr/>
      </vt:variant>
      <vt:variant>
        <vt:lpwstr>_Toc193102678</vt:lpwstr>
      </vt:variant>
      <vt:variant>
        <vt:i4>1703988</vt:i4>
      </vt:variant>
      <vt:variant>
        <vt:i4>110</vt:i4>
      </vt:variant>
      <vt:variant>
        <vt:i4>0</vt:i4>
      </vt:variant>
      <vt:variant>
        <vt:i4>5</vt:i4>
      </vt:variant>
      <vt:variant>
        <vt:lpwstr/>
      </vt:variant>
      <vt:variant>
        <vt:lpwstr>_Toc193102677</vt:lpwstr>
      </vt:variant>
      <vt:variant>
        <vt:i4>1703988</vt:i4>
      </vt:variant>
      <vt:variant>
        <vt:i4>104</vt:i4>
      </vt:variant>
      <vt:variant>
        <vt:i4>0</vt:i4>
      </vt:variant>
      <vt:variant>
        <vt:i4>5</vt:i4>
      </vt:variant>
      <vt:variant>
        <vt:lpwstr/>
      </vt:variant>
      <vt:variant>
        <vt:lpwstr>_Toc193102676</vt:lpwstr>
      </vt:variant>
      <vt:variant>
        <vt:i4>1703988</vt:i4>
      </vt:variant>
      <vt:variant>
        <vt:i4>98</vt:i4>
      </vt:variant>
      <vt:variant>
        <vt:i4>0</vt:i4>
      </vt:variant>
      <vt:variant>
        <vt:i4>5</vt:i4>
      </vt:variant>
      <vt:variant>
        <vt:lpwstr/>
      </vt:variant>
      <vt:variant>
        <vt:lpwstr>_Toc193102675</vt:lpwstr>
      </vt:variant>
      <vt:variant>
        <vt:i4>1703988</vt:i4>
      </vt:variant>
      <vt:variant>
        <vt:i4>92</vt:i4>
      </vt:variant>
      <vt:variant>
        <vt:i4>0</vt:i4>
      </vt:variant>
      <vt:variant>
        <vt:i4>5</vt:i4>
      </vt:variant>
      <vt:variant>
        <vt:lpwstr/>
      </vt:variant>
      <vt:variant>
        <vt:lpwstr>_Toc193102674</vt:lpwstr>
      </vt:variant>
      <vt:variant>
        <vt:i4>1703988</vt:i4>
      </vt:variant>
      <vt:variant>
        <vt:i4>86</vt:i4>
      </vt:variant>
      <vt:variant>
        <vt:i4>0</vt:i4>
      </vt:variant>
      <vt:variant>
        <vt:i4>5</vt:i4>
      </vt:variant>
      <vt:variant>
        <vt:lpwstr/>
      </vt:variant>
      <vt:variant>
        <vt:lpwstr>_Toc193102673</vt:lpwstr>
      </vt:variant>
      <vt:variant>
        <vt:i4>1703988</vt:i4>
      </vt:variant>
      <vt:variant>
        <vt:i4>80</vt:i4>
      </vt:variant>
      <vt:variant>
        <vt:i4>0</vt:i4>
      </vt:variant>
      <vt:variant>
        <vt:i4>5</vt:i4>
      </vt:variant>
      <vt:variant>
        <vt:lpwstr/>
      </vt:variant>
      <vt:variant>
        <vt:lpwstr>_Toc193102672</vt:lpwstr>
      </vt:variant>
      <vt:variant>
        <vt:i4>1703988</vt:i4>
      </vt:variant>
      <vt:variant>
        <vt:i4>74</vt:i4>
      </vt:variant>
      <vt:variant>
        <vt:i4>0</vt:i4>
      </vt:variant>
      <vt:variant>
        <vt:i4>5</vt:i4>
      </vt:variant>
      <vt:variant>
        <vt:lpwstr/>
      </vt:variant>
      <vt:variant>
        <vt:lpwstr>_Toc193102671</vt:lpwstr>
      </vt:variant>
      <vt:variant>
        <vt:i4>1703988</vt:i4>
      </vt:variant>
      <vt:variant>
        <vt:i4>68</vt:i4>
      </vt:variant>
      <vt:variant>
        <vt:i4>0</vt:i4>
      </vt:variant>
      <vt:variant>
        <vt:i4>5</vt:i4>
      </vt:variant>
      <vt:variant>
        <vt:lpwstr/>
      </vt:variant>
      <vt:variant>
        <vt:lpwstr>_Toc193102670</vt:lpwstr>
      </vt:variant>
      <vt:variant>
        <vt:i4>1769524</vt:i4>
      </vt:variant>
      <vt:variant>
        <vt:i4>62</vt:i4>
      </vt:variant>
      <vt:variant>
        <vt:i4>0</vt:i4>
      </vt:variant>
      <vt:variant>
        <vt:i4>5</vt:i4>
      </vt:variant>
      <vt:variant>
        <vt:lpwstr/>
      </vt:variant>
      <vt:variant>
        <vt:lpwstr>_Toc193102669</vt:lpwstr>
      </vt:variant>
      <vt:variant>
        <vt:i4>1769524</vt:i4>
      </vt:variant>
      <vt:variant>
        <vt:i4>56</vt:i4>
      </vt:variant>
      <vt:variant>
        <vt:i4>0</vt:i4>
      </vt:variant>
      <vt:variant>
        <vt:i4>5</vt:i4>
      </vt:variant>
      <vt:variant>
        <vt:lpwstr/>
      </vt:variant>
      <vt:variant>
        <vt:lpwstr>_Toc193102668</vt:lpwstr>
      </vt:variant>
      <vt:variant>
        <vt:i4>1769524</vt:i4>
      </vt:variant>
      <vt:variant>
        <vt:i4>50</vt:i4>
      </vt:variant>
      <vt:variant>
        <vt:i4>0</vt:i4>
      </vt:variant>
      <vt:variant>
        <vt:i4>5</vt:i4>
      </vt:variant>
      <vt:variant>
        <vt:lpwstr/>
      </vt:variant>
      <vt:variant>
        <vt:lpwstr>_Toc193102667</vt:lpwstr>
      </vt:variant>
      <vt:variant>
        <vt:i4>1769524</vt:i4>
      </vt:variant>
      <vt:variant>
        <vt:i4>44</vt:i4>
      </vt:variant>
      <vt:variant>
        <vt:i4>0</vt:i4>
      </vt:variant>
      <vt:variant>
        <vt:i4>5</vt:i4>
      </vt:variant>
      <vt:variant>
        <vt:lpwstr/>
      </vt:variant>
      <vt:variant>
        <vt:lpwstr>_Toc193102666</vt:lpwstr>
      </vt:variant>
      <vt:variant>
        <vt:i4>1769524</vt:i4>
      </vt:variant>
      <vt:variant>
        <vt:i4>38</vt:i4>
      </vt:variant>
      <vt:variant>
        <vt:i4>0</vt:i4>
      </vt:variant>
      <vt:variant>
        <vt:i4>5</vt:i4>
      </vt:variant>
      <vt:variant>
        <vt:lpwstr/>
      </vt:variant>
      <vt:variant>
        <vt:lpwstr>_Toc193102665</vt:lpwstr>
      </vt:variant>
      <vt:variant>
        <vt:i4>1769524</vt:i4>
      </vt:variant>
      <vt:variant>
        <vt:i4>32</vt:i4>
      </vt:variant>
      <vt:variant>
        <vt:i4>0</vt:i4>
      </vt:variant>
      <vt:variant>
        <vt:i4>5</vt:i4>
      </vt:variant>
      <vt:variant>
        <vt:lpwstr/>
      </vt:variant>
      <vt:variant>
        <vt:lpwstr>_Toc193102664</vt:lpwstr>
      </vt:variant>
      <vt:variant>
        <vt:i4>1769524</vt:i4>
      </vt:variant>
      <vt:variant>
        <vt:i4>26</vt:i4>
      </vt:variant>
      <vt:variant>
        <vt:i4>0</vt:i4>
      </vt:variant>
      <vt:variant>
        <vt:i4>5</vt:i4>
      </vt:variant>
      <vt:variant>
        <vt:lpwstr/>
      </vt:variant>
      <vt:variant>
        <vt:lpwstr>_Toc193102663</vt:lpwstr>
      </vt:variant>
      <vt:variant>
        <vt:i4>1769524</vt:i4>
      </vt:variant>
      <vt:variant>
        <vt:i4>20</vt:i4>
      </vt:variant>
      <vt:variant>
        <vt:i4>0</vt:i4>
      </vt:variant>
      <vt:variant>
        <vt:i4>5</vt:i4>
      </vt:variant>
      <vt:variant>
        <vt:lpwstr/>
      </vt:variant>
      <vt:variant>
        <vt:lpwstr>_Toc193102662</vt:lpwstr>
      </vt:variant>
      <vt:variant>
        <vt:i4>1769524</vt:i4>
      </vt:variant>
      <vt:variant>
        <vt:i4>14</vt:i4>
      </vt:variant>
      <vt:variant>
        <vt:i4>0</vt:i4>
      </vt:variant>
      <vt:variant>
        <vt:i4>5</vt:i4>
      </vt:variant>
      <vt:variant>
        <vt:lpwstr/>
      </vt:variant>
      <vt:variant>
        <vt:lpwstr>_Toc193102661</vt:lpwstr>
      </vt:variant>
      <vt:variant>
        <vt:i4>1769524</vt:i4>
      </vt:variant>
      <vt:variant>
        <vt:i4>8</vt:i4>
      </vt:variant>
      <vt:variant>
        <vt:i4>0</vt:i4>
      </vt:variant>
      <vt:variant>
        <vt:i4>5</vt:i4>
      </vt:variant>
      <vt:variant>
        <vt:lpwstr/>
      </vt:variant>
      <vt:variant>
        <vt:lpwstr>_Toc193102660</vt:lpwstr>
      </vt:variant>
      <vt:variant>
        <vt:i4>1572916</vt:i4>
      </vt:variant>
      <vt:variant>
        <vt:i4>2</vt:i4>
      </vt:variant>
      <vt:variant>
        <vt:i4>0</vt:i4>
      </vt:variant>
      <vt:variant>
        <vt:i4>5</vt:i4>
      </vt:variant>
      <vt:variant>
        <vt:lpwstr/>
      </vt:variant>
      <vt:variant>
        <vt:lpwstr>_Toc193102659</vt:lpwstr>
      </vt:variant>
      <vt:variant>
        <vt:i4>2162787</vt:i4>
      </vt:variant>
      <vt:variant>
        <vt:i4>12</vt:i4>
      </vt:variant>
      <vt:variant>
        <vt:i4>0</vt:i4>
      </vt:variant>
      <vt:variant>
        <vt:i4>5</vt:i4>
      </vt:variant>
      <vt:variant>
        <vt:lpwstr>https://ecad.prostep.org/ontologies/2024/03/vec</vt:lpwstr>
      </vt:variant>
      <vt:variant>
        <vt:lpwstr/>
      </vt:variant>
      <vt:variant>
        <vt:i4>7208978</vt:i4>
      </vt:variant>
      <vt:variant>
        <vt:i4>9</vt:i4>
      </vt:variant>
      <vt:variant>
        <vt:i4>0</vt:i4>
      </vt:variant>
      <vt:variant>
        <vt:i4>5</vt:i4>
      </vt:variant>
      <vt:variant>
        <vt:lpwstr>https://eclass.eu/fileadmin/Redaktion/pdf-Dateien/Wiki/ECLASS-BMEcat-Guideline-2005_1_v2_1.pdf</vt:lpwstr>
      </vt:variant>
      <vt:variant>
        <vt:lpwstr/>
      </vt:variant>
      <vt:variant>
        <vt:i4>4325404</vt:i4>
      </vt:variant>
      <vt:variant>
        <vt:i4>6</vt:i4>
      </vt:variant>
      <vt:variant>
        <vt:i4>0</vt:i4>
      </vt:variant>
      <vt:variant>
        <vt:i4>5</vt:i4>
      </vt:variant>
      <vt:variant>
        <vt:lpwstr>https://reference.opcfoundation.org/Core/Part19/v105/docs/5.3</vt:lpwstr>
      </vt:variant>
      <vt:variant>
        <vt:lpwstr/>
      </vt:variant>
      <vt:variant>
        <vt:i4>7208978</vt:i4>
      </vt:variant>
      <vt:variant>
        <vt:i4>3</vt:i4>
      </vt:variant>
      <vt:variant>
        <vt:i4>0</vt:i4>
      </vt:variant>
      <vt:variant>
        <vt:i4>5</vt:i4>
      </vt:variant>
      <vt:variant>
        <vt:lpwstr>https://eclass.eu/fileadmin/Redaktion/pdf-Dateien/Wiki/ECLASS-BMEcat-Guideline-2005_1_v2_1.pdf</vt:lpwstr>
      </vt:variant>
      <vt:variant>
        <vt:lpwstr/>
      </vt:variant>
      <vt:variant>
        <vt:i4>2031702</vt:i4>
      </vt:variant>
      <vt:variant>
        <vt:i4>0</vt:i4>
      </vt:variant>
      <vt:variant>
        <vt:i4>0</vt:i4>
      </vt:variant>
      <vt:variant>
        <vt:i4>5</vt:i4>
      </vt:variant>
      <vt:variant>
        <vt:lpwstr>https://de.wikipedia.org/wiki/Universally_Unique_Identifier</vt:lpwstr>
      </vt:variant>
      <vt:variant>
        <vt:lpwstr/>
      </vt:variant>
      <vt:variant>
        <vt:i4>7143442</vt:i4>
      </vt:variant>
      <vt:variant>
        <vt:i4>9</vt:i4>
      </vt:variant>
      <vt:variant>
        <vt:i4>0</vt:i4>
      </vt:variant>
      <vt:variant>
        <vt:i4>5</vt:i4>
      </vt:variant>
      <vt:variant>
        <vt:lpwstr>mailto:kanak.pandit@arena2036.de</vt:lpwstr>
      </vt:variant>
      <vt:variant>
        <vt:lpwstr/>
      </vt:variant>
      <vt:variant>
        <vt:i4>7143442</vt:i4>
      </vt:variant>
      <vt:variant>
        <vt:i4>6</vt:i4>
      </vt:variant>
      <vt:variant>
        <vt:i4>0</vt:i4>
      </vt:variant>
      <vt:variant>
        <vt:i4>5</vt:i4>
      </vt:variant>
      <vt:variant>
        <vt:lpwstr>mailto:kanak.pandit@arena2036.de</vt:lpwstr>
      </vt:variant>
      <vt:variant>
        <vt:lpwstr/>
      </vt:variant>
      <vt:variant>
        <vt:i4>393237</vt:i4>
      </vt:variant>
      <vt:variant>
        <vt:i4>3</vt:i4>
      </vt:variant>
      <vt:variant>
        <vt:i4>0</vt:i4>
      </vt:variant>
      <vt:variant>
        <vt:i4>5</vt:i4>
      </vt:variant>
      <vt:variant>
        <vt:lpwstr>https://github.com/admin-shell-io/submodel-templates/tree/main/published</vt:lpwstr>
      </vt:variant>
      <vt:variant>
        <vt:lpwstr/>
      </vt:variant>
      <vt:variant>
        <vt:i4>7733306</vt:i4>
      </vt:variant>
      <vt:variant>
        <vt:i4>0</vt:i4>
      </vt:variant>
      <vt:variant>
        <vt:i4>0</vt:i4>
      </vt:variant>
      <vt:variant>
        <vt:i4>5</vt:i4>
      </vt:variant>
      <vt:variant>
        <vt:lpwstr>https://industrialdigitaltwin.io/idta-submodel-templates/index/home/index.html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VWS4LS-TP12-Produktkatalog</dc:title>
  <dc:subject/>
  <dc:creator>Markus Rentschler</dc:creator>
  <cp:keywords>Internal;</cp:keywords>
  <dc:description/>
  <cp:lastModifiedBy>kanakpandit18@outlook.com</cp:lastModifiedBy>
  <cp:revision>69</cp:revision>
  <dcterms:created xsi:type="dcterms:W3CDTF">2025-05-19T02:30:00Z</dcterms:created>
  <dcterms:modified xsi:type="dcterms:W3CDTF">2025-06-07T10:02:00Z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
    <vt:lpwstr>Internal</vt:lpwstr>
  </property>
  <property fmtid="{D5CDD505-2E9C-101B-9397-08002B2CF9AE}" pid="3" name="ContentTypeId">
    <vt:lpwstr>0x010100EEE55612880AC14C8E2FE8CB50471564</vt:lpwstr>
  </property>
  <property fmtid="{D5CDD505-2E9C-101B-9397-08002B2CF9AE}" pid="4" name="MediaServiceImageTags">
    <vt:lpwstr/>
  </property>
  <property fmtid="{D5CDD505-2E9C-101B-9397-08002B2CF9AE}" pid="5" name="ClassificationContentMarkingFooterShapeIds">
    <vt:lpwstr>6f960b70,21e7820c,17469e40</vt:lpwstr>
  </property>
  <property fmtid="{D5CDD505-2E9C-101B-9397-08002B2CF9AE}" pid="6" name="ClassificationContentMarkingFooterFontProps">
    <vt:lpwstr>#000000,9,Arial</vt:lpwstr>
  </property>
  <property fmtid="{D5CDD505-2E9C-101B-9397-08002B2CF9AE}" pid="7" name="ClassificationContentMarkingFooterText">
    <vt:lpwstr>Internal</vt:lpwstr>
  </property>
</Properties>
</file>